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00FFB5" w14:textId="77777777" w:rsidR="00FB3F76" w:rsidRDefault="00B07084">
      <w:pPr>
        <w:spacing w:before="541" w:after="0" w:line="286" w:lineRule="exact"/>
        <w:jc w:val="left"/>
        <w:rPr>
          <w:rFonts w:ascii="Times New Roman"/>
          <w:color w:val="000000"/>
          <w:sz w:val="28"/>
        </w:rPr>
      </w:pPr>
      <w:r>
        <w:rPr>
          <w:rFonts w:ascii="RWNKHL+CMBX12"/>
          <w:color w:val="000000"/>
          <w:sz w:val="28"/>
        </w:rPr>
        <w:t>3</w:t>
      </w:r>
      <w:r>
        <w:rPr>
          <w:rFonts w:ascii="Times New Roman"/>
          <w:color w:val="000000"/>
          <w:spacing w:val="238"/>
          <w:sz w:val="28"/>
        </w:rPr>
        <w:t xml:space="preserve"> </w:t>
      </w:r>
      <w:r>
        <w:rPr>
          <w:rFonts w:ascii="RWNKHL+CMBX12"/>
          <w:color w:val="000000"/>
          <w:spacing w:val="-2"/>
          <w:sz w:val="28"/>
        </w:rPr>
        <w:t>Empirical</w:t>
      </w:r>
      <w:r>
        <w:rPr>
          <w:rFonts w:ascii="Times New Roman"/>
          <w:color w:val="000000"/>
          <w:spacing w:val="34"/>
          <w:sz w:val="28"/>
        </w:rPr>
        <w:t xml:space="preserve"> </w:t>
      </w:r>
      <w:r>
        <w:rPr>
          <w:rFonts w:ascii="RWNKHL+CMBX12"/>
          <w:color w:val="000000"/>
          <w:spacing w:val="-2"/>
          <w:sz w:val="28"/>
        </w:rPr>
        <w:t>Analysis</w:t>
      </w:r>
      <w:r>
        <w:rPr>
          <w:rFonts w:ascii="Times New Roman"/>
          <w:color w:val="000000"/>
          <w:spacing w:val="34"/>
          <w:sz w:val="28"/>
        </w:rPr>
        <w:t xml:space="preserve"> </w:t>
      </w:r>
      <w:r>
        <w:rPr>
          <w:rFonts w:ascii="RWNKHL+CMBX12"/>
          <w:color w:val="000000"/>
          <w:spacing w:val="-2"/>
          <w:sz w:val="28"/>
        </w:rPr>
        <w:t>and</w:t>
      </w:r>
      <w:r>
        <w:rPr>
          <w:rFonts w:ascii="Times New Roman"/>
          <w:color w:val="000000"/>
          <w:spacing w:val="33"/>
          <w:sz w:val="28"/>
        </w:rPr>
        <w:t xml:space="preserve"> </w:t>
      </w:r>
      <w:r>
        <w:rPr>
          <w:rFonts w:ascii="RWNKHL+CMBX12"/>
          <w:color w:val="000000"/>
          <w:spacing w:val="-2"/>
          <w:sz w:val="28"/>
        </w:rPr>
        <w:t>Results</w:t>
      </w:r>
    </w:p>
    <w:p w14:paraId="115E757C" w14:textId="77777777" w:rsidR="00FB3F76" w:rsidRDefault="00B07084">
      <w:pPr>
        <w:spacing w:before="340" w:after="0" w:line="240" w:lineRule="exact"/>
        <w:jc w:val="left"/>
        <w:rPr>
          <w:rFonts w:ascii="Times New Roman"/>
          <w:color w:val="000000"/>
          <w:sz w:val="23"/>
        </w:rPr>
      </w:pPr>
      <w:r>
        <w:rPr>
          <w:rFonts w:ascii="SCACHF+CMBX12"/>
          <w:color w:val="000000"/>
          <w:sz w:val="23"/>
        </w:rPr>
        <w:t>3.1</w:t>
      </w:r>
      <w:r>
        <w:rPr>
          <w:rFonts w:ascii="Times New Roman"/>
          <w:color w:val="000000"/>
          <w:spacing w:val="201"/>
          <w:sz w:val="23"/>
        </w:rPr>
        <w:t xml:space="preserve"> </w:t>
      </w:r>
      <w:r>
        <w:rPr>
          <w:rFonts w:ascii="SCACHF+CMBX12"/>
          <w:color w:val="000000"/>
          <w:sz w:val="23"/>
        </w:rPr>
        <w:t>Household</w:t>
      </w:r>
      <w:r>
        <w:rPr>
          <w:rFonts w:ascii="Times New Roman"/>
          <w:color w:val="000000"/>
          <w:spacing w:val="29"/>
          <w:sz w:val="23"/>
        </w:rPr>
        <w:t xml:space="preserve"> </w:t>
      </w:r>
      <w:r>
        <w:rPr>
          <w:rFonts w:ascii="SCACHF+CMBX12"/>
          <w:color w:val="000000"/>
          <w:spacing w:val="-1"/>
          <w:sz w:val="23"/>
        </w:rPr>
        <w:t>Average</w:t>
      </w:r>
      <w:r>
        <w:rPr>
          <w:rFonts w:ascii="Times New Roman"/>
          <w:color w:val="000000"/>
          <w:spacing w:val="30"/>
          <w:sz w:val="23"/>
        </w:rPr>
        <w:t xml:space="preserve"> </w:t>
      </w:r>
      <w:r>
        <w:rPr>
          <w:rFonts w:ascii="SCACHF+CMBX12"/>
          <w:color w:val="000000"/>
          <w:spacing w:val="1"/>
          <w:sz w:val="23"/>
        </w:rPr>
        <w:t>Responses</w:t>
      </w:r>
      <w:r>
        <w:rPr>
          <w:rFonts w:ascii="Times New Roman"/>
          <w:color w:val="000000"/>
          <w:spacing w:val="28"/>
          <w:sz w:val="23"/>
        </w:rPr>
        <w:t xml:space="preserve"> </w:t>
      </w:r>
      <w:r>
        <w:rPr>
          <w:rFonts w:ascii="SCACHF+CMBX12"/>
          <w:color w:val="000000"/>
          <w:sz w:val="23"/>
        </w:rPr>
        <w:t>to</w:t>
      </w:r>
      <w:r>
        <w:rPr>
          <w:rFonts w:ascii="Times New Roman"/>
          <w:color w:val="000000"/>
          <w:spacing w:val="29"/>
          <w:sz w:val="23"/>
        </w:rPr>
        <w:t xml:space="preserve"> </w:t>
      </w:r>
      <w:r>
        <w:rPr>
          <w:rFonts w:ascii="SCACHF+CMBX12"/>
          <w:color w:val="000000"/>
          <w:sz w:val="23"/>
        </w:rPr>
        <w:t>Time-Of-Use</w:t>
      </w:r>
      <w:r>
        <w:rPr>
          <w:rFonts w:ascii="Times New Roman"/>
          <w:color w:val="000000"/>
          <w:spacing w:val="29"/>
          <w:sz w:val="23"/>
        </w:rPr>
        <w:t xml:space="preserve"> </w:t>
      </w:r>
      <w:r>
        <w:rPr>
          <w:rFonts w:ascii="SCACHF+CMBX12"/>
          <w:color w:val="000000"/>
          <w:spacing w:val="-1"/>
          <w:sz w:val="23"/>
        </w:rPr>
        <w:t>Electricity</w:t>
      </w:r>
      <w:r>
        <w:rPr>
          <w:rFonts w:ascii="Times New Roman"/>
          <w:color w:val="000000"/>
          <w:spacing w:val="29"/>
          <w:sz w:val="23"/>
        </w:rPr>
        <w:t xml:space="preserve"> </w:t>
      </w:r>
      <w:r>
        <w:rPr>
          <w:rFonts w:ascii="SCACHF+CMBX12"/>
          <w:color w:val="000000"/>
          <w:sz w:val="23"/>
        </w:rPr>
        <w:t>Pricing</w:t>
      </w:r>
    </w:p>
    <w:p w14:paraId="6FCDC865" w14:textId="77777777" w:rsidR="00FB3F76" w:rsidRDefault="00B07084">
      <w:pPr>
        <w:spacing w:before="257" w:after="0" w:line="201" w:lineRule="exact"/>
        <w:jc w:val="left"/>
        <w:rPr>
          <w:rFonts w:ascii="Times New Roman"/>
          <w:color w:val="000000"/>
          <w:sz w:val="19"/>
        </w:rPr>
      </w:pPr>
      <w:r>
        <w:rPr>
          <w:rFonts w:ascii="JGVNOA+CMBX10"/>
          <w:color w:val="000000"/>
          <w:spacing w:val="1"/>
          <w:sz w:val="19"/>
        </w:rPr>
        <w:t>3.1.1</w:t>
      </w:r>
      <w:r>
        <w:rPr>
          <w:rFonts w:ascii="Times New Roman"/>
          <w:color w:val="000000"/>
          <w:spacing w:val="173"/>
          <w:sz w:val="19"/>
        </w:rPr>
        <w:t xml:space="preserve"> </w:t>
      </w:r>
      <w:r>
        <w:rPr>
          <w:rFonts w:ascii="JGVNOA+CMBX10"/>
          <w:color w:val="000000"/>
          <w:spacing w:val="1"/>
          <w:sz w:val="19"/>
        </w:rPr>
        <w:t>Half-hourly</w:t>
      </w:r>
      <w:r>
        <w:rPr>
          <w:rFonts w:ascii="Times New Roman"/>
          <w:color w:val="000000"/>
          <w:spacing w:val="26"/>
          <w:sz w:val="19"/>
        </w:rPr>
        <w:t xml:space="preserve"> </w:t>
      </w:r>
      <w:r>
        <w:rPr>
          <w:rFonts w:ascii="JGVNOA+CMBX10"/>
          <w:color w:val="000000"/>
          <w:sz w:val="19"/>
        </w:rPr>
        <w:t>Average</w:t>
      </w:r>
      <w:r>
        <w:rPr>
          <w:rFonts w:ascii="Times New Roman"/>
          <w:color w:val="000000"/>
          <w:spacing w:val="27"/>
          <w:sz w:val="19"/>
        </w:rPr>
        <w:t xml:space="preserve"> </w:t>
      </w:r>
      <w:r>
        <w:rPr>
          <w:rFonts w:ascii="JGVNOA+CMBX10"/>
          <w:color w:val="000000"/>
          <w:spacing w:val="-2"/>
          <w:sz w:val="19"/>
        </w:rPr>
        <w:t>Treatment</w:t>
      </w:r>
      <w:r>
        <w:rPr>
          <w:rFonts w:ascii="Times New Roman"/>
          <w:color w:val="000000"/>
          <w:spacing w:val="29"/>
          <w:sz w:val="19"/>
        </w:rPr>
        <w:t xml:space="preserve"> </w:t>
      </w:r>
      <w:r>
        <w:rPr>
          <w:rFonts w:ascii="JGVNOA+CMBX10"/>
          <w:color w:val="000000"/>
          <w:spacing w:val="1"/>
          <w:sz w:val="19"/>
        </w:rPr>
        <w:t>E</w:t>
      </w:r>
      <w:r>
        <w:rPr>
          <w:rFonts w:ascii="ALIVUW+CMBX10" w:hAnsi="ALIVUW+CMBX10" w:cs="ALIVUW+CMBX10"/>
          <w:color w:val="000000"/>
          <w:spacing w:val="1"/>
          <w:sz w:val="19"/>
        </w:rPr>
        <w:t>ﬀ</w:t>
      </w:r>
      <w:r>
        <w:rPr>
          <w:rFonts w:ascii="JGVNOA+CMBX10"/>
          <w:color w:val="000000"/>
          <w:spacing w:val="1"/>
          <w:sz w:val="19"/>
        </w:rPr>
        <w:t>ects</w:t>
      </w:r>
    </w:p>
    <w:p w14:paraId="7A9F080B" w14:textId="075D448C" w:rsidR="00FB3F76" w:rsidRPr="00096998" w:rsidRDefault="00B07084" w:rsidP="00560823">
      <w:pPr>
        <w:spacing w:before="267" w:after="0" w:line="276" w:lineRule="auto"/>
        <w:rPr>
          <w:rFonts w:ascii="Times New Roman" w:hAnsi="Times New Roman" w:cs="Times New Roman"/>
          <w:color w:val="000000"/>
        </w:rPr>
      </w:pPr>
      <w:r w:rsidRPr="00096998">
        <w:rPr>
          <w:rFonts w:ascii="Times New Roman" w:hAnsi="Times New Roman" w:cs="Times New Roman"/>
          <w:color w:val="000000"/>
          <w:spacing w:val="1"/>
        </w:rPr>
        <w:t>Utilizing</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rPr>
        <w:t>a</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panel</w:t>
      </w:r>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1"/>
        </w:rPr>
        <w:t>DID</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rPr>
        <w:t>identiﬁcation</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strategy,</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ﬁrst</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measure</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impact</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prices</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on</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rPr>
        <w:t>30-minute-interval</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49"/>
        </w:rPr>
        <w:t xml:space="preserve"> </w:t>
      </w:r>
      <w:r w:rsidRPr="00096998">
        <w:rPr>
          <w:rFonts w:ascii="Times New Roman" w:hAnsi="Times New Roman" w:cs="Times New Roman"/>
          <w:color w:val="000000"/>
          <w:spacing w:val="-15"/>
        </w:rPr>
        <w:t>To</w:t>
      </w:r>
      <w:r w:rsidRPr="00096998">
        <w:rPr>
          <w:rFonts w:ascii="Times New Roman" w:hAnsi="Times New Roman" w:cs="Times New Roman"/>
          <w:color w:val="000000"/>
          <w:spacing w:val="36"/>
        </w:rPr>
        <w:t xml:space="preserve"> </w:t>
      </w:r>
      <w:r w:rsidRPr="00096998">
        <w:rPr>
          <w:rFonts w:ascii="Times New Roman" w:hAnsi="Times New Roman" w:cs="Times New Roman"/>
          <w:color w:val="000000"/>
          <w:spacing w:val="1"/>
        </w:rPr>
        <w:t>obtain</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rPr>
        <w:t>Average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2"/>
        </w:rPr>
        <w:t>Treatment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Eﬀect</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3"/>
        </w:rPr>
        <w:t>(ATE)</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each</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half-hour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interval,</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estimate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rPr>
        <w:t>following</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speciﬁcation:</w:t>
      </w:r>
    </w:p>
    <w:p w14:paraId="434052BE" w14:textId="55E34724" w:rsidR="00FB3F76" w:rsidRPr="00096998" w:rsidRDefault="00B07084" w:rsidP="00096998">
      <w:pPr>
        <w:spacing w:before="331" w:after="0" w:line="724" w:lineRule="exact"/>
        <w:ind w:left="1801"/>
        <w:jc w:val="left"/>
        <w:rPr>
          <w:rFonts w:ascii="Cambria" w:hAnsi="Cambria"/>
          <w:color w:val="000000"/>
          <w:sz w:val="19"/>
        </w:rPr>
      </w:pPr>
      <w:proofErr w:type="spellStart"/>
      <w:r>
        <w:rPr>
          <w:rFonts w:ascii="SWVCMM+CMTI10"/>
          <w:color w:val="000000"/>
          <w:spacing w:val="1"/>
          <w:sz w:val="19"/>
        </w:rPr>
        <w:t>kWh</w:t>
      </w:r>
      <w:r>
        <w:rPr>
          <w:rFonts w:ascii="HURIUA+CMMI7"/>
          <w:color w:val="000000"/>
          <w:spacing w:val="2"/>
          <w:sz w:val="20"/>
          <w:vertAlign w:val="subscript"/>
        </w:rPr>
        <w:t>itw</w:t>
      </w:r>
      <w:proofErr w:type="spellEnd"/>
      <w:r>
        <w:rPr>
          <w:rFonts w:ascii="Times New Roman"/>
          <w:color w:val="000000"/>
          <w:spacing w:val="82"/>
          <w:sz w:val="20"/>
          <w:vertAlign w:val="subscript"/>
        </w:rPr>
        <w:t xml:space="preserve"> </w:t>
      </w:r>
      <w:r>
        <w:rPr>
          <w:rFonts w:ascii="BEUJPT+CMR10"/>
          <w:color w:val="000000"/>
          <w:sz w:val="19"/>
        </w:rPr>
        <w:t>=</w:t>
      </w:r>
      <w:r>
        <w:rPr>
          <w:rFonts w:ascii="Times New Roman"/>
          <w:color w:val="000000"/>
          <w:spacing w:val="71"/>
          <w:sz w:val="19"/>
        </w:rPr>
        <w:t xml:space="preserve"> </w:t>
      </w:r>
      <w:r>
        <w:rPr>
          <w:rFonts w:ascii="RAPLAN+CMMI10" w:hAnsi="RAPLAN+CMMI10" w:cs="RAPLAN+CMMI10"/>
          <w:color w:val="000000"/>
          <w:spacing w:val="1"/>
          <w:sz w:val="19"/>
        </w:rPr>
        <w:t>β</w:t>
      </w:r>
      <w:r>
        <w:rPr>
          <w:rFonts w:ascii="HURIUA+CMMI7"/>
          <w:color w:val="000000"/>
          <w:spacing w:val="17"/>
          <w:sz w:val="20"/>
          <w:vertAlign w:val="subscript"/>
        </w:rPr>
        <w:t>w</w:t>
      </w:r>
      <w:r>
        <w:rPr>
          <w:rFonts w:ascii="PRVJCP+BBOLD10"/>
          <w:color w:val="000000"/>
          <w:spacing w:val="1"/>
          <w:sz w:val="19"/>
        </w:rPr>
        <w:t>1</w:t>
      </w:r>
      <w:r w:rsidR="00096998">
        <w:rPr>
          <w:rFonts w:ascii="Cambria" w:hAnsi="Cambria"/>
          <w:color w:val="000000"/>
          <w:spacing w:val="1"/>
          <w:sz w:val="19"/>
        </w:rPr>
        <w:t>[</w:t>
      </w:r>
      <w:r>
        <w:rPr>
          <w:rFonts w:ascii="BEUJPT+CMR10"/>
          <w:color w:val="000000"/>
          <w:spacing w:val="-2"/>
          <w:sz w:val="19"/>
        </w:rPr>
        <w:t>Treatment</w:t>
      </w:r>
      <w:r>
        <w:rPr>
          <w:rFonts w:ascii="Times New Roman"/>
          <w:color w:val="000000"/>
          <w:spacing w:val="19"/>
          <w:sz w:val="19"/>
        </w:rPr>
        <w:t xml:space="preserve"> </w:t>
      </w:r>
      <w:r>
        <w:rPr>
          <w:rFonts w:ascii="BEUJPT+CMR10"/>
          <w:color w:val="000000"/>
          <w:sz w:val="19"/>
        </w:rPr>
        <w:t>&amp;</w:t>
      </w:r>
      <w:r>
        <w:rPr>
          <w:rFonts w:ascii="Times New Roman"/>
          <w:color w:val="000000"/>
          <w:spacing w:val="18"/>
          <w:sz w:val="19"/>
        </w:rPr>
        <w:t xml:space="preserve"> </w:t>
      </w:r>
      <w:r>
        <w:rPr>
          <w:rFonts w:ascii="BEUJPT+CMR10"/>
          <w:color w:val="000000"/>
          <w:spacing w:val="-1"/>
          <w:sz w:val="19"/>
        </w:rPr>
        <w:t>Post</w:t>
      </w:r>
      <w:r w:rsidR="00096998">
        <w:rPr>
          <w:rFonts w:ascii="Cambria" w:hAnsi="Cambria"/>
          <w:color w:val="000000"/>
          <w:sz w:val="19"/>
        </w:rPr>
        <w:t>]</w:t>
      </w:r>
      <w:r>
        <w:rPr>
          <w:rFonts w:ascii="HURIUA+CMMI7"/>
          <w:color w:val="000000"/>
          <w:spacing w:val="2"/>
          <w:sz w:val="20"/>
          <w:vertAlign w:val="subscript"/>
        </w:rPr>
        <w:t>it</w:t>
      </w:r>
      <w:r>
        <w:rPr>
          <w:rFonts w:ascii="Times New Roman"/>
          <w:color w:val="000000"/>
          <w:spacing w:val="66"/>
          <w:sz w:val="20"/>
          <w:vertAlign w:val="subscript"/>
        </w:rPr>
        <w:t xml:space="preserve"> </w:t>
      </w:r>
      <w:r>
        <w:rPr>
          <w:rFonts w:ascii="BEUJPT+CMR10"/>
          <w:color w:val="000000"/>
          <w:sz w:val="19"/>
        </w:rPr>
        <w:t>+</w:t>
      </w:r>
      <w:r>
        <w:rPr>
          <w:rFonts w:ascii="Times New Roman"/>
          <w:color w:val="000000"/>
          <w:spacing w:val="60"/>
          <w:sz w:val="19"/>
        </w:rPr>
        <w:t xml:space="preserve"> </w:t>
      </w:r>
      <w:r>
        <w:rPr>
          <w:rFonts w:ascii="RAPLAN+CMMI10" w:hAnsi="RAPLAN+CMMI10" w:cs="RAPLAN+CMMI10"/>
          <w:color w:val="000000"/>
          <w:spacing w:val="1"/>
          <w:sz w:val="19"/>
        </w:rPr>
        <w:t>α</w:t>
      </w:r>
      <w:proofErr w:type="spellStart"/>
      <w:r>
        <w:rPr>
          <w:rFonts w:ascii="HURIUA+CMMI7"/>
          <w:color w:val="000000"/>
          <w:spacing w:val="2"/>
          <w:sz w:val="20"/>
          <w:vertAlign w:val="subscript"/>
        </w:rPr>
        <w:t>iw</w:t>
      </w:r>
      <w:proofErr w:type="spellEnd"/>
      <w:r>
        <w:rPr>
          <w:rFonts w:ascii="Times New Roman"/>
          <w:color w:val="000000"/>
          <w:spacing w:val="71"/>
          <w:sz w:val="20"/>
          <w:vertAlign w:val="subscript"/>
        </w:rPr>
        <w:t xml:space="preserve"> </w:t>
      </w:r>
      <w:r>
        <w:rPr>
          <w:rFonts w:ascii="BEUJPT+CMR10"/>
          <w:color w:val="000000"/>
          <w:sz w:val="19"/>
        </w:rPr>
        <w:t>+</w:t>
      </w:r>
      <w:r>
        <w:rPr>
          <w:rFonts w:ascii="Times New Roman"/>
          <w:color w:val="000000"/>
          <w:spacing w:val="60"/>
          <w:sz w:val="19"/>
        </w:rPr>
        <w:t xml:space="preserve"> </w:t>
      </w:r>
      <w:proofErr w:type="spellStart"/>
      <w:r>
        <w:rPr>
          <w:rFonts w:ascii="RAPLAN+CMMI10" w:hAnsi="RAPLAN+CMMI10" w:cs="RAPLAN+CMMI10"/>
          <w:color w:val="000000"/>
          <w:spacing w:val="1"/>
          <w:sz w:val="19"/>
        </w:rPr>
        <w:t>γ</w:t>
      </w:r>
      <w:r>
        <w:rPr>
          <w:rFonts w:ascii="HURIUA+CMMI7"/>
          <w:color w:val="000000"/>
          <w:spacing w:val="2"/>
          <w:sz w:val="20"/>
          <w:vertAlign w:val="subscript"/>
        </w:rPr>
        <w:t>tw</w:t>
      </w:r>
      <w:proofErr w:type="spellEnd"/>
      <w:r>
        <w:rPr>
          <w:rFonts w:ascii="Times New Roman"/>
          <w:color w:val="000000"/>
          <w:spacing w:val="71"/>
          <w:sz w:val="20"/>
          <w:vertAlign w:val="subscript"/>
        </w:rPr>
        <w:t xml:space="preserve"> </w:t>
      </w:r>
      <w:r>
        <w:rPr>
          <w:rFonts w:ascii="BEUJPT+CMR10"/>
          <w:color w:val="000000"/>
          <w:sz w:val="19"/>
        </w:rPr>
        <w:t>+</w:t>
      </w:r>
      <w:r>
        <w:rPr>
          <w:rFonts w:ascii="Times New Roman"/>
          <w:color w:val="000000"/>
          <w:spacing w:val="60"/>
          <w:sz w:val="19"/>
        </w:rPr>
        <w:t xml:space="preserve"> </w:t>
      </w:r>
      <w:proofErr w:type="spellStart"/>
      <w:r>
        <w:rPr>
          <w:rFonts w:ascii="RAPLAN+CMMI10" w:hAnsi="RAPLAN+CMMI10" w:cs="RAPLAN+CMMI10"/>
          <w:color w:val="000000"/>
          <w:spacing w:val="1"/>
          <w:sz w:val="19"/>
        </w:rPr>
        <w:t>δ</w:t>
      </w:r>
      <w:r>
        <w:rPr>
          <w:rFonts w:ascii="HURIUA+CMMI7"/>
          <w:color w:val="000000"/>
          <w:sz w:val="20"/>
          <w:vertAlign w:val="subscript"/>
        </w:rPr>
        <w:t>m</w:t>
      </w:r>
      <w:proofErr w:type="spellEnd"/>
      <w:r>
        <w:rPr>
          <w:rFonts w:ascii="Times New Roman"/>
          <w:color w:val="000000"/>
          <w:spacing w:val="70"/>
          <w:sz w:val="20"/>
          <w:vertAlign w:val="subscript"/>
        </w:rPr>
        <w:t xml:space="preserve"> </w:t>
      </w:r>
      <w:r>
        <w:rPr>
          <w:rFonts w:ascii="BEUJPT+CMR10"/>
          <w:color w:val="000000"/>
          <w:sz w:val="19"/>
        </w:rPr>
        <w:t>+</w:t>
      </w:r>
      <w:r>
        <w:rPr>
          <w:rFonts w:ascii="Times New Roman"/>
          <w:color w:val="000000"/>
          <w:spacing w:val="60"/>
          <w:sz w:val="19"/>
        </w:rPr>
        <w:t xml:space="preserve"> </w:t>
      </w:r>
      <w:r>
        <w:rPr>
          <w:rFonts w:ascii="RAPLAN+CMMI10"/>
          <w:color w:val="000000"/>
          <w:spacing w:val="1"/>
          <w:sz w:val="19"/>
        </w:rPr>
        <w:t>%</w:t>
      </w:r>
      <w:proofErr w:type="spellStart"/>
      <w:r>
        <w:rPr>
          <w:rFonts w:ascii="HURIUA+CMMI7"/>
          <w:color w:val="000000"/>
          <w:spacing w:val="2"/>
          <w:sz w:val="20"/>
          <w:vertAlign w:val="subscript"/>
        </w:rPr>
        <w:t>itw</w:t>
      </w:r>
      <w:proofErr w:type="spellEnd"/>
      <w:r>
        <w:rPr>
          <w:rFonts w:ascii="Times New Roman"/>
          <w:color w:val="000000"/>
          <w:spacing w:val="1521"/>
          <w:sz w:val="20"/>
          <w:vertAlign w:val="subscript"/>
        </w:rPr>
        <w:t xml:space="preserve"> </w:t>
      </w:r>
      <w:r>
        <w:rPr>
          <w:rFonts w:ascii="BEUJPT+CMR10"/>
          <w:color w:val="000000"/>
          <w:spacing w:val="1"/>
          <w:sz w:val="19"/>
        </w:rPr>
        <w:t>(1)</w:t>
      </w:r>
    </w:p>
    <w:p w14:paraId="70890587" w14:textId="23465DA4" w:rsidR="00FB3F76" w:rsidRPr="00096998" w:rsidRDefault="00B07084" w:rsidP="00560823">
      <w:pPr>
        <w:spacing w:before="351" w:after="0" w:line="276" w:lineRule="auto"/>
        <w:rPr>
          <w:rFonts w:ascii="Times New Roman" w:hAnsi="Times New Roman" w:cs="Times New Roman"/>
          <w:color w:val="000000"/>
        </w:rPr>
      </w:pPr>
      <w:r w:rsidRPr="00096998">
        <w:rPr>
          <w:rFonts w:ascii="Times New Roman" w:hAnsi="Times New Roman" w:cs="Times New Roman"/>
          <w:color w:val="000000"/>
          <w:spacing w:val="1"/>
        </w:rPr>
        <w:t>The</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term</w:t>
      </w:r>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3"/>
        </w:rPr>
        <w:t>kW</w:t>
      </w:r>
      <w:r w:rsidRPr="00096998">
        <w:rPr>
          <w:rFonts w:ascii="Times New Roman" w:hAnsi="Times New Roman" w:cs="Times New Roman"/>
          <w:color w:val="000000"/>
          <w:spacing w:val="-19"/>
        </w:rPr>
        <w:t xml:space="preserve"> </w:t>
      </w:r>
      <w:proofErr w:type="spellStart"/>
      <w:r w:rsidRPr="00096998">
        <w:rPr>
          <w:rFonts w:ascii="Times New Roman" w:hAnsi="Times New Roman" w:cs="Times New Roman"/>
          <w:color w:val="000000"/>
        </w:rPr>
        <w:t>h</w:t>
      </w:r>
      <w:r w:rsidRPr="00096998">
        <w:rPr>
          <w:rFonts w:ascii="Times New Roman" w:hAnsi="Times New Roman" w:cs="Times New Roman"/>
          <w:color w:val="000000"/>
          <w:spacing w:val="2"/>
          <w:vertAlign w:val="subscript"/>
        </w:rPr>
        <w:t>itw</w:t>
      </w:r>
      <w:proofErr w:type="spellEnd"/>
      <w:r w:rsidRPr="00096998">
        <w:rPr>
          <w:rFonts w:ascii="Times New Roman" w:hAnsi="Times New Roman" w:cs="Times New Roman"/>
          <w:color w:val="000000"/>
          <w:spacing w:val="20"/>
          <w:vertAlign w:val="subscript"/>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4"/>
        </w:rPr>
        <w:t>by</w:t>
      </w:r>
      <w:r w:rsidRPr="00096998">
        <w:rPr>
          <w:rFonts w:ascii="Times New Roman" w:hAnsi="Times New Roman" w:cs="Times New Roman"/>
          <w:color w:val="000000"/>
          <w:spacing w:val="13"/>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7"/>
        </w:rPr>
        <w:t xml:space="preserve"> </w:t>
      </w:r>
      <w:proofErr w:type="spellStart"/>
      <w:r w:rsidRPr="00096998">
        <w:rPr>
          <w:rFonts w:ascii="Times New Roman" w:hAnsi="Times New Roman" w:cs="Times New Roman"/>
          <w:color w:val="000000"/>
        </w:rPr>
        <w:t>i</w:t>
      </w:r>
      <w:proofErr w:type="spellEnd"/>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1"/>
        </w:rPr>
        <w:t>on</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rPr>
        <w:t>t</w:t>
      </w:r>
      <w:r w:rsidRPr="00096998">
        <w:rPr>
          <w:rFonts w:ascii="Times New Roman" w:hAnsi="Times New Roman" w:cs="Times New Roman"/>
          <w:color w:val="000000"/>
          <w:spacing w:val="8"/>
        </w:rPr>
        <w:t xml:space="preserve"> </w:t>
      </w:r>
      <w:r w:rsidRPr="00096998">
        <w:rPr>
          <w:rFonts w:ascii="Times New Roman" w:hAnsi="Times New Roman" w:cs="Times New Roman"/>
          <w:color w:val="000000"/>
          <w:spacing w:val="1"/>
        </w:rPr>
        <w:t>during</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half-hourly</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spacing w:val="1"/>
        </w:rPr>
        <w:t>time</w:t>
      </w:r>
      <w:r w:rsidRPr="00096998">
        <w:rPr>
          <w:rFonts w:ascii="Times New Roman" w:hAnsi="Times New Roman" w:cs="Times New Roman"/>
          <w:color w:val="000000"/>
          <w:spacing w:val="7"/>
        </w:rPr>
        <w:t xml:space="preserve"> </w:t>
      </w:r>
      <w:r w:rsidRPr="00096998">
        <w:rPr>
          <w:rFonts w:ascii="Times New Roman" w:hAnsi="Times New Roman" w:cs="Times New Roman"/>
          <w:color w:val="000000"/>
        </w:rPr>
        <w:t>window</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6"/>
        </w:rPr>
        <w:t>w</w:t>
      </w:r>
      <w:r w:rsidRPr="00096998">
        <w:rPr>
          <w:rFonts w:ascii="Times New Roman" w:hAnsi="Times New Roman" w:cs="Times New Roman"/>
          <w:color w:val="000000"/>
        </w:rPr>
        <w:t>.</w:t>
      </w:r>
      <w:r w:rsidRPr="00096998">
        <w:rPr>
          <w:rFonts w:ascii="Times New Roman" w:hAnsi="Times New Roman" w:cs="Times New Roman"/>
          <w:color w:val="000000"/>
          <w:spacing w:val="8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
        </w:rPr>
        <w:t>indicator</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variable</w:t>
      </w:r>
      <w:r w:rsidRPr="00096998">
        <w:rPr>
          <w:rFonts w:ascii="Times New Roman" w:hAnsi="Times New Roman" w:cs="Times New Roman"/>
          <w:color w:val="000000"/>
          <w:spacing w:val="34"/>
        </w:rPr>
        <w:t xml:space="preserve"> </w:t>
      </w:r>
      <w:r w:rsidRPr="00096998">
        <w:rPr>
          <w:rFonts w:ascii="Times New Roman" w:hAnsi="Times New Roman" w:cs="Times New Roman"/>
          <w:color w:val="000000"/>
          <w:spacing w:val="1"/>
        </w:rPr>
        <w:t>1</w:t>
      </w:r>
      <w:r w:rsidR="00096998" w:rsidRPr="00096998">
        <w:rPr>
          <w:rFonts w:ascii="Times New Roman" w:hAnsi="Times New Roman" w:cs="Times New Roman"/>
          <w:color w:val="000000"/>
          <w:spacing w:val="1"/>
        </w:rPr>
        <w:t>[</w:t>
      </w:r>
      <w:r w:rsidRPr="00096998">
        <w:rPr>
          <w:rFonts w:ascii="Times New Roman" w:hAnsi="Times New Roman" w:cs="Times New Roman"/>
          <w:color w:val="000000"/>
          <w:spacing w:val="-2"/>
        </w:rPr>
        <w:t>Treatment</w:t>
      </w:r>
      <w:r w:rsidRPr="00096998">
        <w:rPr>
          <w:rFonts w:ascii="Times New Roman" w:hAnsi="Times New Roman" w:cs="Times New Roman"/>
          <w:color w:val="000000"/>
          <w:spacing w:val="19"/>
        </w:rPr>
        <w:t xml:space="preserve"> </w:t>
      </w:r>
      <w:r w:rsidRPr="00096998">
        <w:rPr>
          <w:rFonts w:ascii="Times New Roman" w:hAnsi="Times New Roman" w:cs="Times New Roman"/>
          <w:color w:val="000000"/>
        </w:rPr>
        <w:t>&amp;</w:t>
      </w:r>
      <w:r w:rsidRPr="00096998">
        <w:rPr>
          <w:rFonts w:ascii="Times New Roman" w:hAnsi="Times New Roman" w:cs="Times New Roman"/>
          <w:color w:val="000000"/>
          <w:spacing w:val="18"/>
        </w:rPr>
        <w:t xml:space="preserve"> </w:t>
      </w:r>
      <w:r w:rsidRPr="00096998">
        <w:rPr>
          <w:rFonts w:ascii="Times New Roman" w:hAnsi="Times New Roman" w:cs="Times New Roman"/>
          <w:color w:val="000000"/>
          <w:spacing w:val="-1"/>
        </w:rPr>
        <w:t>Post</w:t>
      </w:r>
      <w:r w:rsidR="00096998" w:rsidRPr="00096998">
        <w:rPr>
          <w:rFonts w:ascii="Times New Roman" w:hAnsi="Times New Roman" w:cs="Times New Roman"/>
          <w:color w:val="000000"/>
        </w:rPr>
        <w:t>]</w:t>
      </w:r>
      <w:r w:rsidRPr="00096998">
        <w:rPr>
          <w:rFonts w:ascii="Times New Roman" w:hAnsi="Times New Roman" w:cs="Times New Roman"/>
          <w:color w:val="000000"/>
          <w:spacing w:val="2"/>
          <w:vertAlign w:val="subscript"/>
        </w:rPr>
        <w:t>it</w:t>
      </w:r>
      <w:r w:rsidRPr="00096998">
        <w:rPr>
          <w:rFonts w:ascii="Times New Roman" w:hAnsi="Times New Roman" w:cs="Times New Roman"/>
          <w:color w:val="000000"/>
          <w:spacing w:val="40"/>
          <w:vertAlign w:val="subscript"/>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equal</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rPr>
        <w:t>1</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only</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if</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33"/>
        </w:rPr>
        <w:t xml:space="preserve"> </w:t>
      </w:r>
      <w:proofErr w:type="spellStart"/>
      <w:r w:rsidRPr="00096998">
        <w:rPr>
          <w:rFonts w:ascii="Times New Roman" w:hAnsi="Times New Roman" w:cs="Times New Roman"/>
          <w:color w:val="000000"/>
        </w:rPr>
        <w:t>i</w:t>
      </w:r>
      <w:proofErr w:type="spellEnd"/>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rPr>
        <w:t>treatment</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group</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rPr>
        <w:t>t</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rPr>
        <w:t>treatment</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78"/>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terms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α</w:t>
      </w:r>
      <w:proofErr w:type="spellStart"/>
      <w:r w:rsidRPr="00096998">
        <w:rPr>
          <w:rFonts w:ascii="Times New Roman" w:hAnsi="Times New Roman" w:cs="Times New Roman"/>
          <w:color w:val="000000"/>
          <w:spacing w:val="9"/>
          <w:vertAlign w:val="subscript"/>
        </w:rPr>
        <w:t>iw</w:t>
      </w:r>
      <w:proofErr w:type="spellEnd"/>
      <w:r w:rsidRPr="00096998">
        <w:rPr>
          <w:rFonts w:ascii="Times New Roman" w:hAnsi="Times New Roman" w:cs="Times New Roman"/>
          <w:color w:val="000000"/>
        </w:rPr>
        <w:t>,</w:t>
      </w:r>
      <w:r w:rsidRPr="00096998">
        <w:rPr>
          <w:rFonts w:ascii="Times New Roman" w:hAnsi="Times New Roman" w:cs="Times New Roman"/>
          <w:color w:val="000000"/>
          <w:spacing w:val="34"/>
        </w:rPr>
        <w:t xml:space="preserve"> </w:t>
      </w:r>
      <w:proofErr w:type="spellStart"/>
      <w:r w:rsidRPr="00096998">
        <w:rPr>
          <w:rFonts w:ascii="Times New Roman" w:hAnsi="Times New Roman" w:cs="Times New Roman"/>
          <w:color w:val="000000"/>
          <w:spacing w:val="1"/>
        </w:rPr>
        <w:t>γ</w:t>
      </w:r>
      <w:r w:rsidRPr="00096998">
        <w:rPr>
          <w:rFonts w:ascii="Times New Roman" w:hAnsi="Times New Roman" w:cs="Times New Roman"/>
          <w:color w:val="000000"/>
          <w:spacing w:val="9"/>
          <w:vertAlign w:val="subscript"/>
        </w:rPr>
        <w:t>tw</w:t>
      </w:r>
      <w:proofErr w:type="spellEnd"/>
      <w:r w:rsidRPr="00096998">
        <w:rPr>
          <w:rFonts w:ascii="Times New Roman" w:hAnsi="Times New Roman" w:cs="Times New Roman"/>
          <w:color w:val="000000"/>
        </w:rPr>
        <w:t>,</w:t>
      </w:r>
      <w:r w:rsidRPr="00096998">
        <w:rPr>
          <w:rFonts w:ascii="Times New Roman" w:hAnsi="Times New Roman" w:cs="Times New Roman"/>
          <w:color w:val="000000"/>
          <w:spacing w:val="34"/>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30"/>
        </w:rPr>
        <w:t xml:space="preserve"> </w:t>
      </w:r>
      <w:proofErr w:type="spellStart"/>
      <w:r w:rsidRPr="00096998">
        <w:rPr>
          <w:rFonts w:ascii="Times New Roman" w:hAnsi="Times New Roman" w:cs="Times New Roman"/>
          <w:color w:val="000000"/>
          <w:spacing w:val="1"/>
        </w:rPr>
        <w:t>δ</w:t>
      </w:r>
      <w:r w:rsidRPr="00096998">
        <w:rPr>
          <w:rFonts w:ascii="Times New Roman" w:hAnsi="Times New Roman" w:cs="Times New Roman"/>
          <w:color w:val="000000"/>
          <w:vertAlign w:val="subscript"/>
        </w:rPr>
        <w:t>m</w:t>
      </w:r>
      <w:proofErr w:type="spellEnd"/>
      <w:r w:rsidRPr="00096998">
        <w:rPr>
          <w:rFonts w:ascii="Times New Roman" w:hAnsi="Times New Roman" w:cs="Times New Roman"/>
          <w:color w:val="000000"/>
          <w:spacing w:val="42"/>
          <w:vertAlign w:val="subscript"/>
        </w:rPr>
        <w:t xml:space="preserve"> </w:t>
      </w:r>
      <w:r w:rsidRPr="00096998">
        <w:rPr>
          <w:rFonts w:ascii="Times New Roman" w:hAnsi="Times New Roman" w:cs="Times New Roman"/>
          <w:color w:val="000000"/>
          <w:spacing w:val="1"/>
        </w:rPr>
        <w:t>are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rPr>
        <w:t>household-by-half-hourly-interval,</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day-of-sample-by-half-hourly-time-window,</w:t>
      </w:r>
      <w:r w:rsidRPr="00096998">
        <w:rPr>
          <w:rFonts w:ascii="Times New Roman" w:hAnsi="Times New Roman" w:cs="Times New Roman"/>
          <w:color w:val="000000"/>
          <w:spacing w:val="41"/>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36"/>
        </w:rPr>
        <w:t xml:space="preserve"> </w:t>
      </w:r>
      <w:r w:rsidRPr="00096998">
        <w:rPr>
          <w:rFonts w:ascii="Times New Roman" w:hAnsi="Times New Roman" w:cs="Times New Roman"/>
          <w:color w:val="000000"/>
        </w:rPr>
        <w:t>month-of-year</w:t>
      </w:r>
      <w:r w:rsidRPr="00096998">
        <w:rPr>
          <w:rFonts w:ascii="Times New Roman" w:hAnsi="Times New Roman" w:cs="Times New Roman"/>
          <w:color w:val="000000"/>
          <w:spacing w:val="37"/>
        </w:rPr>
        <w:t xml:space="preserve"> </w:t>
      </w:r>
      <w:r w:rsidRPr="00096998">
        <w:rPr>
          <w:rFonts w:ascii="Times New Roman" w:hAnsi="Times New Roman" w:cs="Times New Roman"/>
          <w:color w:val="000000"/>
          <w:spacing w:val="1"/>
        </w:rPr>
        <w:t>ﬁxed</w:t>
      </w:r>
      <w:r w:rsidRPr="00096998">
        <w:rPr>
          <w:rFonts w:ascii="Times New Roman" w:hAnsi="Times New Roman" w:cs="Times New Roman"/>
          <w:color w:val="000000"/>
          <w:spacing w:val="36"/>
        </w:rPr>
        <w:t xml:space="preserve"> </w:t>
      </w:r>
      <w:r w:rsidRPr="00096998">
        <w:rPr>
          <w:rFonts w:ascii="Times New Roman" w:hAnsi="Times New Roman" w:cs="Times New Roman"/>
          <w:color w:val="000000"/>
          <w:spacing w:val="1"/>
        </w:rPr>
        <w:t>eﬀects,</w:t>
      </w:r>
      <w:r w:rsidRPr="00096998">
        <w:rPr>
          <w:rFonts w:ascii="Times New Roman" w:hAnsi="Times New Roman" w:cs="Times New Roman"/>
          <w:color w:val="000000"/>
          <w:spacing w:val="40"/>
        </w:rPr>
        <w:t xml:space="preserve"> </w:t>
      </w:r>
      <w:r w:rsidRPr="00096998">
        <w:rPr>
          <w:rFonts w:ascii="Times New Roman" w:hAnsi="Times New Roman" w:cs="Times New Roman"/>
          <w:color w:val="000000"/>
          <w:spacing w:val="-1"/>
        </w:rPr>
        <w:t>respectively.</w:t>
      </w:r>
      <w:r w:rsidRPr="00096998">
        <w:rPr>
          <w:rFonts w:ascii="Times New Roman" w:hAnsi="Times New Roman" w:cs="Times New Roman"/>
          <w:color w:val="000000"/>
          <w:spacing w:val="97"/>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6"/>
        </w:rPr>
        <w:t xml:space="preserve"> </w:t>
      </w:r>
      <w:r w:rsidRPr="00096998">
        <w:rPr>
          <w:rFonts w:ascii="Times New Roman" w:hAnsi="Times New Roman" w:cs="Times New Roman"/>
          <w:color w:val="000000"/>
          <w:spacing w:val="1"/>
        </w:rPr>
        <w:t>speciﬁcation,</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point</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estimates</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β</w:t>
      </w:r>
      <w:r w:rsidRPr="00096998">
        <w:rPr>
          <w:rFonts w:ascii="Times New Roman" w:hAnsi="Times New Roman" w:cs="Times New Roman"/>
          <w:color w:val="000000"/>
          <w:spacing w:val="17"/>
          <w:vertAlign w:val="subscript"/>
        </w:rPr>
        <w:t>w</w:t>
      </w:r>
      <w:r w:rsidRPr="00096998">
        <w:rPr>
          <w:rFonts w:ascii="Times New Roman" w:hAnsi="Times New Roman" w:cs="Times New Roman"/>
          <w:color w:val="000000"/>
        </w:rPr>
        <w: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representing</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7"/>
        </w:rPr>
        <w:t>ATE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each</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30-minute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2"/>
        </w:rPr>
        <w:t>interval</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6"/>
        </w:rPr>
        <w:t>w</w:t>
      </w:r>
      <w:r w:rsidRPr="00096998">
        <w:rPr>
          <w:rFonts w:ascii="Times New Roman" w:hAnsi="Times New Roman" w:cs="Times New Roman"/>
          <w:color w:val="000000"/>
        </w:rPr>
        <w: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are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parameters</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rPr>
        <w:t>interest.</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cluster</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standard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errors</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at</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19"/>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experiment</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rPr>
        <w:t>levels</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correct</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serial</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correlation.</w:t>
      </w:r>
    </w:p>
    <w:p w14:paraId="723B2BA0" w14:textId="630586D1" w:rsidR="00096998" w:rsidRPr="00096998" w:rsidRDefault="00B07084" w:rsidP="00560823">
      <w:pPr>
        <w:spacing w:before="143" w:after="0" w:line="276" w:lineRule="auto"/>
        <w:ind w:firstLine="708"/>
        <w:rPr>
          <w:rFonts w:ascii="Times New Roman" w:hAnsi="Times New Roman" w:cs="Times New Roman"/>
          <w:color w:val="000000"/>
          <w:spacing w:val="3"/>
        </w:rPr>
      </w:pPr>
      <w:r w:rsidRPr="00096998">
        <w:rPr>
          <w:rFonts w:ascii="Times New Roman" w:hAnsi="Times New Roman" w:cs="Times New Roman"/>
          <w:color w:val="000000"/>
          <w:spacing w:val="1"/>
        </w:rPr>
        <w:t>Figure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6</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summarizes</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estimated</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4"/>
        </w:rPr>
        <w:t>ATEs</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form</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a</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time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proﬁle.</w:t>
      </w:r>
      <w:r w:rsidRPr="00096998">
        <w:rPr>
          <w:rFonts w:ascii="Times New Roman" w:hAnsi="Times New Roman" w:cs="Times New Roman"/>
          <w:color w:val="000000"/>
          <w:spacing w:val="66"/>
        </w:rPr>
        <w:t xml:space="preserve"> </w:t>
      </w:r>
      <w:r w:rsidRPr="00096998">
        <w:rPr>
          <w:rFonts w:ascii="Times New Roman" w:hAnsi="Times New Roman" w:cs="Times New Roman"/>
          <w:color w:val="000000"/>
          <w:spacing w:val="1"/>
        </w:rPr>
        <w:t>As</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already</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demonstrated</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6"/>
        </w:rPr>
        <w:t xml:space="preserve"> </w:t>
      </w:r>
      <w:proofErr w:type="spellStart"/>
      <w:r w:rsidRPr="00096998">
        <w:rPr>
          <w:rFonts w:ascii="Times New Roman" w:hAnsi="Times New Roman" w:cs="Times New Roman"/>
          <w:color w:val="0000FF"/>
          <w:spacing w:val="1"/>
        </w:rPr>
        <w:t>Prest</w:t>
      </w:r>
      <w:proofErr w:type="spellEnd"/>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w:t>
      </w:r>
      <w:r w:rsidRPr="00096998">
        <w:rPr>
          <w:rFonts w:ascii="Times New Roman" w:hAnsi="Times New Roman" w:cs="Times New Roman"/>
          <w:color w:val="0000FE"/>
          <w:spacing w:val="1"/>
        </w:rPr>
        <w:t>2020</w:t>
      </w:r>
      <w:r w:rsidRPr="00096998">
        <w:rPr>
          <w:rFonts w:ascii="Times New Roman" w:hAnsi="Times New Roman" w:cs="Times New Roman"/>
          <w:color w:val="000000"/>
          <w:spacing w:val="1"/>
        </w:rPr>
        <w:t>),</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(i.e.,</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
        </w:rPr>
        <w:t>from</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5:00</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p.m.</w:t>
      </w:r>
      <w:r w:rsidRPr="00096998">
        <w:rPr>
          <w:rFonts w:ascii="Times New Roman" w:hAnsi="Times New Roman" w:cs="Times New Roman"/>
          <w:color w:val="000000"/>
          <w:spacing w:val="75"/>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7:00</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p.m.),</w:t>
      </w:r>
      <w:r w:rsidRPr="00096998">
        <w:rPr>
          <w:rFonts w:ascii="Times New Roman" w:hAnsi="Times New Roman" w:cs="Times New Roman"/>
          <w:color w:val="000000"/>
          <w:spacing w:val="32"/>
        </w:rPr>
        <w:t xml:space="preserve"> </w:t>
      </w:r>
      <w:commentRangeStart w:id="0"/>
      <w:r w:rsidRPr="00096998">
        <w:rPr>
          <w:rFonts w:ascii="Times New Roman" w:hAnsi="Times New Roman" w:cs="Times New Roman"/>
          <w:color w:val="000000"/>
          <w:spacing w:val="1"/>
        </w:rPr>
        <w:t>during</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which</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ineﬃciency</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rPr>
        <w:t>a</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ﬁxed</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ﬂat</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tari</w:t>
      </w:r>
      <w:r w:rsidRPr="00096998">
        <w:rPr>
          <w:rFonts w:ascii="Times New Roman" w:hAnsi="Times New Roman" w:cs="Times New Roman"/>
          <w:color w:val="000000"/>
        </w:rPr>
        <w:t>ﬀ</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greatly</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intensiﬁed,</w:t>
      </w:r>
      <w:r w:rsidRPr="00096998">
        <w:rPr>
          <w:rFonts w:ascii="Times New Roman" w:hAnsi="Times New Roman" w:cs="Times New Roman"/>
          <w:color w:val="000000"/>
          <w:spacing w:val="24"/>
        </w:rPr>
        <w:t xml:space="preserve"> </w:t>
      </w:r>
      <w:commentRangeEnd w:id="0"/>
      <w:r w:rsidR="0092661B">
        <w:rPr>
          <w:rStyle w:val="CommentReference"/>
        </w:rPr>
        <w:commentReference w:id="0"/>
      </w:r>
      <w:r w:rsidRPr="00096998">
        <w:rPr>
          <w:rFonts w:ascii="Times New Roman" w:hAnsi="Times New Roman" w:cs="Times New Roman"/>
          <w:color w:val="000000"/>
          <w:spacing w:val="-1"/>
        </w:rPr>
        <w:t>show</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rPr>
        <w:t>dominant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savings.</w:t>
      </w:r>
      <w:r w:rsidRPr="00096998">
        <w:rPr>
          <w:rFonts w:ascii="Times New Roman" w:hAnsi="Times New Roman" w:cs="Times New Roman"/>
          <w:color w:val="000000"/>
          <w:spacing w:val="5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ﬁgure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also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demonstrates</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reductions</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household</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not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only</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most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meter</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readings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prior</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but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also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three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successive</w:t>
      </w:r>
      <w:r w:rsidRPr="00096998">
        <w:rPr>
          <w:rFonts w:ascii="Times New Roman" w:hAnsi="Times New Roman" w:cs="Times New Roman"/>
          <w:color w:val="000000"/>
          <w:spacing w:val="46"/>
        </w:rPr>
        <w:t xml:space="preserve"> </w:t>
      </w:r>
      <w:r w:rsidRPr="00096998">
        <w:rPr>
          <w:rFonts w:ascii="Times New Roman" w:hAnsi="Times New Roman" w:cs="Times New Roman"/>
          <w:color w:val="000000"/>
          <w:spacing w:val="1"/>
        </w:rPr>
        <w:t>meter</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readings</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right</w:t>
      </w:r>
      <w:r w:rsidRPr="00096998">
        <w:rPr>
          <w:rFonts w:ascii="Times New Roman" w:hAnsi="Times New Roman" w:cs="Times New Roman"/>
          <w:color w:val="000000"/>
          <w:spacing w:val="47"/>
        </w:rPr>
        <w:t xml:space="preserve"> </w:t>
      </w:r>
      <w:r w:rsidRPr="00096998">
        <w:rPr>
          <w:rFonts w:ascii="Times New Roman" w:hAnsi="Times New Roman" w:cs="Times New Roman"/>
          <w:color w:val="000000"/>
          <w:spacing w:val="1"/>
        </w:rPr>
        <w:t>after</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50"/>
        </w:rPr>
        <w:t xml:space="preserve"> </w:t>
      </w:r>
      <w:r w:rsidRPr="00096998">
        <w:rPr>
          <w:rFonts w:ascii="Times New Roman" w:hAnsi="Times New Roman" w:cs="Times New Roman"/>
          <w:color w:val="000000"/>
          <w:spacing w:val="-1"/>
        </w:rPr>
        <w:t>even</w:t>
      </w:r>
      <w:r w:rsidRPr="00096998">
        <w:rPr>
          <w:rFonts w:ascii="Times New Roman" w:hAnsi="Times New Roman" w:cs="Times New Roman"/>
          <w:color w:val="000000"/>
          <w:spacing w:val="47"/>
        </w:rPr>
        <w:t xml:space="preserve"> </w:t>
      </w:r>
      <w:r w:rsidRPr="00096998">
        <w:rPr>
          <w:rFonts w:ascii="Times New Roman" w:hAnsi="Times New Roman" w:cs="Times New Roman"/>
          <w:color w:val="000000"/>
          <w:spacing w:val="1"/>
        </w:rPr>
        <w:t>though</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reductions,</w:t>
      </w:r>
      <w:r w:rsidRPr="00096998">
        <w:rPr>
          <w:rFonts w:ascii="Times New Roman" w:hAnsi="Times New Roman" w:cs="Times New Roman"/>
          <w:color w:val="000000"/>
          <w:spacing w:val="52"/>
        </w:rPr>
        <w:t xml:space="preserve"> </w:t>
      </w:r>
      <w:r w:rsidRPr="00096998">
        <w:rPr>
          <w:rFonts w:ascii="Times New Roman" w:hAnsi="Times New Roman" w:cs="Times New Roman"/>
          <w:color w:val="000000"/>
          <w:spacing w:val="1"/>
        </w:rPr>
        <w:t>with</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4"/>
        </w:rPr>
        <w:t>two</w:t>
      </w:r>
      <w:r w:rsidRPr="00096998">
        <w:rPr>
          <w:rFonts w:ascii="Times New Roman" w:hAnsi="Times New Roman" w:cs="Times New Roman"/>
          <w:color w:val="000000"/>
          <w:spacing w:val="50"/>
        </w:rPr>
        <w:t xml:space="preserve"> </w:t>
      </w:r>
      <w:r w:rsidRPr="00096998">
        <w:rPr>
          <w:rFonts w:ascii="Times New Roman" w:hAnsi="Times New Roman" w:cs="Times New Roman"/>
          <w:color w:val="000000"/>
          <w:spacing w:val="1"/>
        </w:rPr>
        <w:t>exceptions,</w:t>
      </w:r>
      <w:r w:rsidRPr="00096998">
        <w:rPr>
          <w:rFonts w:ascii="Times New Roman" w:hAnsi="Times New Roman" w:cs="Times New Roman"/>
          <w:color w:val="000000"/>
          <w:spacing w:val="52"/>
        </w:rPr>
        <w:t xml:space="preserve"> </w:t>
      </w:r>
      <w:r w:rsidRPr="00096998">
        <w:rPr>
          <w:rFonts w:ascii="Times New Roman" w:hAnsi="Times New Roman" w:cs="Times New Roman"/>
          <w:color w:val="000000"/>
          <w:spacing w:val="1"/>
        </w:rPr>
        <w:t>are</w:t>
      </w:r>
      <w:r w:rsidRPr="00096998">
        <w:rPr>
          <w:rFonts w:ascii="Times New Roman" w:hAnsi="Times New Roman" w:cs="Times New Roman"/>
          <w:color w:val="000000"/>
          <w:spacing w:val="45"/>
        </w:rPr>
        <w:t xml:space="preserve"> </w:t>
      </w:r>
      <w:r w:rsidRPr="00096998">
        <w:rPr>
          <w:rFonts w:ascii="Times New Roman" w:hAnsi="Times New Roman" w:cs="Times New Roman"/>
          <w:color w:val="000000"/>
          <w:spacing w:val="1"/>
        </w:rPr>
        <w:t>not</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statistically</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rPr>
        <w:t>signiﬁcant.</w:t>
      </w:r>
      <w:r w:rsidRPr="00096998">
        <w:rPr>
          <w:rFonts w:ascii="Times New Roman" w:hAnsi="Times New Roman" w:cs="Times New Roman"/>
          <w:color w:val="000000"/>
          <w:spacing w:val="3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
        </w:rPr>
        <w:t xml:space="preserve"> </w:t>
      </w:r>
      <w:r w:rsidRPr="00096998">
        <w:rPr>
          <w:rFonts w:ascii="Times New Roman" w:hAnsi="Times New Roman" w:cs="Times New Roman"/>
          <w:color w:val="000000"/>
        </w:rPr>
        <w:t>insigniﬁcant</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reductions</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are</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rPr>
        <w:t>interesting</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2"/>
        </w:rPr>
        <w:t>because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prices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oﬀ</w:t>
      </w:r>
      <w:r w:rsidRPr="00096998">
        <w:rPr>
          <w:rFonts w:ascii="Times New Roman" w:hAnsi="Times New Roman" w:cs="Times New Roman"/>
          <w:color w:val="000000"/>
          <w:spacing w:val="2"/>
        </w:rPr>
        <w:t>-peak</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(i.e.,</w:t>
      </w:r>
      <w:r w:rsidRPr="00096998">
        <w:rPr>
          <w:rFonts w:ascii="Times New Roman" w:hAnsi="Times New Roman" w:cs="Times New Roman"/>
          <w:color w:val="000000"/>
          <w:spacing w:val="34"/>
        </w:rPr>
        <w:t xml:space="preserve"> </w:t>
      </w:r>
      <w:r w:rsidRPr="00096998">
        <w:rPr>
          <w:rFonts w:ascii="Times New Roman" w:hAnsi="Times New Roman" w:cs="Times New Roman"/>
          <w:color w:val="000000"/>
          <w:spacing w:val="1"/>
        </w:rPr>
        <w:t>prices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night</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2"/>
        </w:rPr>
        <w:t>periods)</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were</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2"/>
        </w:rPr>
        <w:t>lower</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than</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ﬂat</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baseline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6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counterintuitive</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rPr>
        <w:t>changes</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rPr>
        <w:t>might</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indicate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that</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households</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preemptively</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adjusted</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their</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behavior</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2"/>
        </w:rPr>
        <w:t>avoid</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rPr>
        <w:t>incident</w:t>
      </w:r>
      <w:r w:rsidRPr="00096998">
        <w:rPr>
          <w:rFonts w:ascii="Times New Roman" w:hAnsi="Times New Roman" w:cs="Times New Roman"/>
          <w:color w:val="000000"/>
          <w:spacing w:val="3"/>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rPr>
        <w:t>paying</w:t>
      </w:r>
      <w:r w:rsidRPr="00096998">
        <w:rPr>
          <w:rFonts w:ascii="Times New Roman" w:hAnsi="Times New Roman" w:cs="Times New Roman"/>
          <w:color w:val="000000"/>
          <w:spacing w:val="3"/>
        </w:rPr>
        <w:t xml:space="preserve"> </w:t>
      </w:r>
      <w:r w:rsidRPr="00096998">
        <w:rPr>
          <w:rFonts w:ascii="Times New Roman" w:hAnsi="Times New Roman" w:cs="Times New Roman"/>
          <w:color w:val="000000"/>
          <w:spacing w:val="1"/>
        </w:rPr>
        <w:t>higher</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prices.</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other</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rPr>
        <w:t>words,</w:t>
      </w:r>
      <w:r w:rsidRPr="00096998">
        <w:rPr>
          <w:rFonts w:ascii="Times New Roman" w:hAnsi="Times New Roman" w:cs="Times New Roman"/>
          <w:color w:val="000000"/>
          <w:spacing w:val="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peak-hour price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increases</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under</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program</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were</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rPr>
        <w:t>likely</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cause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some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spillover</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eﬀects</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leading</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up</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rPr>
        <w:t>following</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3"/>
        </w:rPr>
        <w:t xml:space="preserve">peak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5"/>
        </w:rPr>
        <w:t>To</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explore</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whether</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households</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responded</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program</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outside</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4"/>
        </w:rPr>
        <w:t xml:space="preserve"> </w:t>
      </w:r>
      <w:r w:rsidRPr="00096998">
        <w:rPr>
          <w:rFonts w:ascii="Times New Roman" w:hAnsi="Times New Roman" w:cs="Times New Roman"/>
          <w:color w:val="000000"/>
          <w:spacing w:val="3"/>
        </w:rPr>
        <w:t xml:space="preserve">peak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3"/>
        </w:rPr>
        <w:t>period</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as</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well</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or</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not,</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following</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empirical</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analysis,</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will</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also</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2"/>
        </w:rPr>
        <w:t>pay</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rPr>
        <w:t>attention</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oﬀ</w:t>
      </w:r>
      <w:r w:rsidRPr="00096998">
        <w:rPr>
          <w:rFonts w:ascii="Times New Roman" w:hAnsi="Times New Roman" w:cs="Times New Roman"/>
          <w:color w:val="000000"/>
          <w:spacing w:val="2"/>
        </w:rPr>
        <w:t>-peak</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particularly</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surrounding</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3"/>
        </w:rPr>
        <w:t>period.</w:t>
      </w:r>
    </w:p>
    <w:p w14:paraId="47B538C8" w14:textId="77777777" w:rsidR="00FB3F76" w:rsidRDefault="00B07084">
      <w:pPr>
        <w:spacing w:before="411" w:after="0" w:line="201" w:lineRule="exact"/>
        <w:jc w:val="left"/>
        <w:rPr>
          <w:rFonts w:ascii="Times New Roman"/>
          <w:color w:val="000000"/>
          <w:sz w:val="19"/>
        </w:rPr>
      </w:pPr>
      <w:r>
        <w:rPr>
          <w:rFonts w:ascii="JGVNOA+CMBX10"/>
          <w:color w:val="000000"/>
          <w:spacing w:val="1"/>
          <w:sz w:val="19"/>
        </w:rPr>
        <w:t>3.1.2</w:t>
      </w:r>
      <w:r>
        <w:rPr>
          <w:rFonts w:ascii="Times New Roman"/>
          <w:color w:val="000000"/>
          <w:spacing w:val="173"/>
          <w:sz w:val="19"/>
        </w:rPr>
        <w:t xml:space="preserve"> </w:t>
      </w:r>
      <w:r>
        <w:rPr>
          <w:rFonts w:ascii="JGVNOA+CMBX10"/>
          <w:color w:val="000000"/>
          <w:spacing w:val="1"/>
          <w:sz w:val="19"/>
        </w:rPr>
        <w:t>Hourly</w:t>
      </w:r>
      <w:r>
        <w:rPr>
          <w:rFonts w:ascii="Times New Roman"/>
          <w:color w:val="000000"/>
          <w:spacing w:val="26"/>
          <w:sz w:val="19"/>
        </w:rPr>
        <w:t xml:space="preserve"> </w:t>
      </w:r>
      <w:r>
        <w:rPr>
          <w:rFonts w:ascii="JGVNOA+CMBX10"/>
          <w:color w:val="000000"/>
          <w:sz w:val="19"/>
        </w:rPr>
        <w:t>Average</w:t>
      </w:r>
      <w:r>
        <w:rPr>
          <w:rFonts w:ascii="Times New Roman"/>
          <w:color w:val="000000"/>
          <w:spacing w:val="27"/>
          <w:sz w:val="19"/>
        </w:rPr>
        <w:t xml:space="preserve"> </w:t>
      </w:r>
      <w:r>
        <w:rPr>
          <w:rFonts w:ascii="JGVNOA+CMBX10"/>
          <w:color w:val="000000"/>
          <w:spacing w:val="-2"/>
          <w:sz w:val="19"/>
        </w:rPr>
        <w:t>Treatment</w:t>
      </w:r>
      <w:r>
        <w:rPr>
          <w:rFonts w:ascii="Times New Roman"/>
          <w:color w:val="000000"/>
          <w:spacing w:val="29"/>
          <w:sz w:val="19"/>
        </w:rPr>
        <w:t xml:space="preserve"> </w:t>
      </w:r>
      <w:r>
        <w:rPr>
          <w:rFonts w:ascii="JGVNOA+CMBX10"/>
          <w:color w:val="000000"/>
          <w:spacing w:val="1"/>
          <w:sz w:val="19"/>
        </w:rPr>
        <w:t>E</w:t>
      </w:r>
      <w:r>
        <w:rPr>
          <w:rFonts w:ascii="ALIVUW+CMBX10" w:hAnsi="ALIVUW+CMBX10" w:cs="ALIVUW+CMBX10"/>
          <w:color w:val="000000"/>
          <w:spacing w:val="1"/>
          <w:sz w:val="19"/>
        </w:rPr>
        <w:t>ﬀ</w:t>
      </w:r>
      <w:r>
        <w:rPr>
          <w:rFonts w:ascii="JGVNOA+CMBX10"/>
          <w:color w:val="000000"/>
          <w:spacing w:val="1"/>
          <w:sz w:val="19"/>
        </w:rPr>
        <w:t>ects</w:t>
      </w:r>
      <w:r>
        <w:rPr>
          <w:rFonts w:ascii="Times New Roman"/>
          <w:color w:val="000000"/>
          <w:spacing w:val="26"/>
          <w:sz w:val="19"/>
        </w:rPr>
        <w:t xml:space="preserve"> </w:t>
      </w:r>
      <w:r>
        <w:rPr>
          <w:rFonts w:ascii="JGVNOA+CMBX10"/>
          <w:color w:val="000000"/>
          <w:spacing w:val="1"/>
          <w:sz w:val="19"/>
        </w:rPr>
        <w:t>in</w:t>
      </w:r>
      <w:r>
        <w:rPr>
          <w:rFonts w:ascii="Times New Roman"/>
          <w:color w:val="000000"/>
          <w:spacing w:val="26"/>
          <w:sz w:val="19"/>
        </w:rPr>
        <w:t xml:space="preserve"> </w:t>
      </w:r>
      <w:r>
        <w:rPr>
          <w:rFonts w:ascii="JGVNOA+CMBX10"/>
          <w:color w:val="000000"/>
          <w:spacing w:val="1"/>
          <w:sz w:val="19"/>
        </w:rPr>
        <w:t>and</w:t>
      </w:r>
      <w:r>
        <w:rPr>
          <w:rFonts w:ascii="Times New Roman"/>
          <w:color w:val="000000"/>
          <w:spacing w:val="26"/>
          <w:sz w:val="19"/>
        </w:rPr>
        <w:t xml:space="preserve"> </w:t>
      </w:r>
      <w:r>
        <w:rPr>
          <w:rFonts w:ascii="JGVNOA+CMBX10"/>
          <w:color w:val="000000"/>
          <w:spacing w:val="1"/>
          <w:sz w:val="19"/>
        </w:rPr>
        <w:t>near</w:t>
      </w:r>
      <w:r>
        <w:rPr>
          <w:rFonts w:ascii="Times New Roman"/>
          <w:color w:val="000000"/>
          <w:spacing w:val="26"/>
          <w:sz w:val="19"/>
        </w:rPr>
        <w:t xml:space="preserve"> </w:t>
      </w:r>
      <w:r>
        <w:rPr>
          <w:rFonts w:ascii="JGVNOA+CMBX10"/>
          <w:color w:val="000000"/>
          <w:spacing w:val="1"/>
          <w:sz w:val="19"/>
        </w:rPr>
        <w:t>the</w:t>
      </w:r>
      <w:r>
        <w:rPr>
          <w:rFonts w:ascii="Times New Roman"/>
          <w:color w:val="000000"/>
          <w:spacing w:val="26"/>
          <w:sz w:val="19"/>
        </w:rPr>
        <w:t xml:space="preserve"> </w:t>
      </w:r>
      <w:r>
        <w:rPr>
          <w:rFonts w:ascii="JGVNOA+CMBX10"/>
          <w:color w:val="000000"/>
          <w:spacing w:val="-1"/>
          <w:sz w:val="19"/>
        </w:rPr>
        <w:t>Peak</w:t>
      </w:r>
      <w:r>
        <w:rPr>
          <w:rFonts w:ascii="Times New Roman"/>
          <w:color w:val="000000"/>
          <w:spacing w:val="28"/>
          <w:sz w:val="19"/>
        </w:rPr>
        <w:t xml:space="preserve"> </w:t>
      </w:r>
      <w:r>
        <w:rPr>
          <w:rFonts w:ascii="JGVNOA+CMBX10"/>
          <w:color w:val="000000"/>
          <w:spacing w:val="1"/>
          <w:sz w:val="19"/>
        </w:rPr>
        <w:t>Rate</w:t>
      </w:r>
      <w:r>
        <w:rPr>
          <w:rFonts w:ascii="Times New Roman"/>
          <w:color w:val="000000"/>
          <w:spacing w:val="26"/>
          <w:sz w:val="19"/>
        </w:rPr>
        <w:t xml:space="preserve"> </w:t>
      </w:r>
      <w:r>
        <w:rPr>
          <w:rFonts w:ascii="JGVNOA+CMBX10"/>
          <w:color w:val="000000"/>
          <w:spacing w:val="1"/>
          <w:sz w:val="19"/>
        </w:rPr>
        <w:t>Period</w:t>
      </w:r>
    </w:p>
    <w:p w14:paraId="2A35EE39" w14:textId="646F9BF7" w:rsidR="00FB3F76" w:rsidRPr="00096998" w:rsidRDefault="00B07084" w:rsidP="00560823">
      <w:pPr>
        <w:spacing w:before="267" w:after="0" w:line="276" w:lineRule="auto"/>
        <w:rPr>
          <w:rFonts w:ascii="Times New Roman" w:hAnsi="Times New Roman" w:cs="Times New Roman"/>
          <w:color w:val="000000"/>
        </w:rPr>
      </w:pPr>
      <w:r w:rsidRPr="00096998">
        <w:rPr>
          <w:rFonts w:ascii="Times New Roman" w:hAnsi="Times New Roman" w:cs="Times New Roman"/>
          <w:color w:val="000000"/>
          <w:spacing w:val="1"/>
        </w:rPr>
        <w:t>Estimating</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rPr>
        <w:t>by-tari</w:t>
      </w:r>
      <w:r w:rsidRPr="00096998">
        <w:rPr>
          <w:rFonts w:ascii="Times New Roman" w:hAnsi="Times New Roman" w:cs="Times New Roman"/>
          <w:color w:val="000000"/>
          <w:spacing w:val="1"/>
        </w:rPr>
        <w:t>ﬀ-group</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4"/>
        </w:rPr>
        <w:t>ATEs</w:t>
      </w:r>
      <w:r w:rsidRPr="00096998">
        <w:rPr>
          <w:rFonts w:ascii="Times New Roman" w:hAnsi="Times New Roman" w:cs="Times New Roman"/>
          <w:color w:val="000000"/>
          <w:spacing w:val="3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near</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rPr>
        <w:t>allows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understanding</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2"/>
        </w:rPr>
        <w:t>how</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relationship</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between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degree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rPr>
        <w:t>change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magnitude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rPr>
        <w:lastRenderedPageBreak/>
        <w:t>a</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peak-demand-hour</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increase</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evolves</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near</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2"/>
        </w:rPr>
        <w:t>period</w:t>
      </w:r>
      <w:r w:rsidR="00096998" w:rsidRPr="00096998">
        <w:rPr>
          <w:rFonts w:ascii="Times New Roman" w:hAnsi="Times New Roman" w:cs="Times New Roman"/>
          <w:color w:val="000000"/>
          <w:spacing w:val="2"/>
        </w:rPr>
        <w:t>.</w:t>
      </w:r>
      <w:r w:rsidR="00096998" w:rsidRPr="00096998">
        <w:rPr>
          <w:rStyle w:val="FootnoteReference"/>
          <w:rFonts w:ascii="Times New Roman" w:hAnsi="Times New Roman" w:cs="Times New Roman"/>
          <w:color w:val="000000"/>
          <w:spacing w:val="2"/>
        </w:rPr>
        <w:footnoteReference w:id="1"/>
      </w:r>
      <w:r w:rsidR="00096998"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5"/>
        </w:rPr>
        <w:t>To</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do</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so,</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run</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rPr>
        <w:t>following</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regression</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each</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10"/>
        </w:rPr>
        <w:t xml:space="preserve"> </w:t>
      </w:r>
      <w:r w:rsidRPr="00096998">
        <w:rPr>
          <w:rFonts w:ascii="Times New Roman" w:hAnsi="Times New Roman" w:cs="Times New Roman"/>
          <w:color w:val="000000"/>
          <w:spacing w:val="1"/>
        </w:rPr>
        <w:t>the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four</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tari</w:t>
      </w:r>
      <w:r w:rsidRPr="00096998">
        <w:rPr>
          <w:rFonts w:ascii="Times New Roman" w:hAnsi="Times New Roman" w:cs="Times New Roman"/>
          <w:color w:val="000000"/>
        </w:rPr>
        <w:t>ﬀ</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groups:</w:t>
      </w:r>
    </w:p>
    <w:p w14:paraId="20C53879" w14:textId="5546A667" w:rsidR="00FB3F76" w:rsidRDefault="00B07084" w:rsidP="00096998">
      <w:pPr>
        <w:spacing w:before="331" w:after="0" w:line="724" w:lineRule="exact"/>
        <w:ind w:left="1843"/>
        <w:jc w:val="left"/>
        <w:rPr>
          <w:rFonts w:ascii="Times New Roman"/>
          <w:color w:val="000000"/>
          <w:sz w:val="19"/>
        </w:rPr>
      </w:pPr>
      <w:proofErr w:type="spellStart"/>
      <w:r>
        <w:rPr>
          <w:rFonts w:ascii="SWVCMM+CMTI10"/>
          <w:color w:val="000000"/>
          <w:spacing w:val="1"/>
          <w:sz w:val="19"/>
        </w:rPr>
        <w:t>kWh</w:t>
      </w:r>
      <w:r>
        <w:rPr>
          <w:rFonts w:ascii="HURIUA+CMMI7"/>
          <w:color w:val="000000"/>
          <w:spacing w:val="2"/>
          <w:sz w:val="20"/>
          <w:vertAlign w:val="subscript"/>
        </w:rPr>
        <w:t>ith</w:t>
      </w:r>
      <w:proofErr w:type="spellEnd"/>
      <w:r>
        <w:rPr>
          <w:rFonts w:ascii="Times New Roman"/>
          <w:color w:val="000000"/>
          <w:spacing w:val="78"/>
          <w:sz w:val="20"/>
          <w:vertAlign w:val="subscript"/>
        </w:rPr>
        <w:t xml:space="preserve"> </w:t>
      </w:r>
      <w:r>
        <w:rPr>
          <w:rFonts w:ascii="BEUJPT+CMR10"/>
          <w:color w:val="000000"/>
          <w:sz w:val="19"/>
        </w:rPr>
        <w:t>=</w:t>
      </w:r>
      <w:r>
        <w:rPr>
          <w:rFonts w:ascii="Times New Roman"/>
          <w:color w:val="000000"/>
          <w:spacing w:val="71"/>
          <w:sz w:val="19"/>
        </w:rPr>
        <w:t xml:space="preserve"> </w:t>
      </w:r>
      <w:r>
        <w:rPr>
          <w:rFonts w:ascii="RAPLAN+CMMI10" w:hAnsi="RAPLAN+CMMI10" w:cs="RAPLAN+CMMI10"/>
          <w:color w:val="000000"/>
          <w:spacing w:val="1"/>
          <w:sz w:val="19"/>
        </w:rPr>
        <w:t>β</w:t>
      </w:r>
      <w:r>
        <w:rPr>
          <w:rFonts w:ascii="HURIUA+CMMI7"/>
          <w:color w:val="000000"/>
          <w:spacing w:val="12"/>
          <w:sz w:val="20"/>
          <w:vertAlign w:val="subscript"/>
        </w:rPr>
        <w:t>p</w:t>
      </w:r>
      <w:r>
        <w:rPr>
          <w:rFonts w:ascii="PRVJCP+BBOLD10"/>
          <w:color w:val="000000"/>
          <w:spacing w:val="1"/>
          <w:sz w:val="19"/>
        </w:rPr>
        <w:t>1</w:t>
      </w:r>
      <w:r w:rsidR="00096998">
        <w:rPr>
          <w:rFonts w:ascii="Cambria" w:hAnsi="Cambria"/>
          <w:color w:val="000000"/>
          <w:spacing w:val="1"/>
          <w:sz w:val="19"/>
        </w:rPr>
        <w:t>[</w:t>
      </w:r>
      <w:r>
        <w:rPr>
          <w:rFonts w:ascii="BEUJPT+CMR10"/>
          <w:color w:val="000000"/>
          <w:spacing w:val="-2"/>
          <w:sz w:val="19"/>
        </w:rPr>
        <w:t>Treatment</w:t>
      </w:r>
      <w:r>
        <w:rPr>
          <w:rFonts w:ascii="Times New Roman"/>
          <w:color w:val="000000"/>
          <w:spacing w:val="19"/>
          <w:sz w:val="19"/>
        </w:rPr>
        <w:t xml:space="preserve"> </w:t>
      </w:r>
      <w:r>
        <w:rPr>
          <w:rFonts w:ascii="BEUJPT+CMR10"/>
          <w:color w:val="000000"/>
          <w:sz w:val="19"/>
        </w:rPr>
        <w:t>&amp;</w:t>
      </w:r>
      <w:r>
        <w:rPr>
          <w:rFonts w:ascii="Times New Roman"/>
          <w:color w:val="000000"/>
          <w:spacing w:val="18"/>
          <w:sz w:val="19"/>
        </w:rPr>
        <w:t xml:space="preserve"> </w:t>
      </w:r>
      <w:r>
        <w:rPr>
          <w:rFonts w:ascii="BEUJPT+CMR10"/>
          <w:color w:val="000000"/>
          <w:spacing w:val="-1"/>
          <w:sz w:val="19"/>
        </w:rPr>
        <w:t>Post</w:t>
      </w:r>
      <w:r w:rsidR="00096998">
        <w:rPr>
          <w:rFonts w:ascii="Cambria" w:hAnsi="Cambria"/>
          <w:color w:val="000000"/>
          <w:sz w:val="19"/>
        </w:rPr>
        <w:t>]</w:t>
      </w:r>
      <w:r>
        <w:rPr>
          <w:rFonts w:ascii="HURIUA+CMMI7"/>
          <w:color w:val="000000"/>
          <w:spacing w:val="2"/>
          <w:sz w:val="20"/>
          <w:vertAlign w:val="subscript"/>
        </w:rPr>
        <w:t>it</w:t>
      </w:r>
      <w:r>
        <w:rPr>
          <w:rFonts w:ascii="Times New Roman"/>
          <w:color w:val="000000"/>
          <w:spacing w:val="66"/>
          <w:sz w:val="20"/>
          <w:vertAlign w:val="subscript"/>
        </w:rPr>
        <w:t xml:space="preserve"> </w:t>
      </w:r>
      <w:r>
        <w:rPr>
          <w:rFonts w:ascii="BEUJPT+CMR10"/>
          <w:color w:val="000000"/>
          <w:sz w:val="19"/>
        </w:rPr>
        <w:t>+</w:t>
      </w:r>
      <w:r>
        <w:rPr>
          <w:rFonts w:ascii="Times New Roman"/>
          <w:color w:val="000000"/>
          <w:spacing w:val="60"/>
          <w:sz w:val="19"/>
        </w:rPr>
        <w:t xml:space="preserve"> </w:t>
      </w:r>
      <w:r>
        <w:rPr>
          <w:rFonts w:ascii="RAPLAN+CMMI10" w:hAnsi="RAPLAN+CMMI10" w:cs="RAPLAN+CMMI10"/>
          <w:color w:val="000000"/>
          <w:spacing w:val="1"/>
          <w:sz w:val="19"/>
        </w:rPr>
        <w:t>α</w:t>
      </w:r>
      <w:proofErr w:type="spellStart"/>
      <w:r>
        <w:rPr>
          <w:rFonts w:ascii="HURIUA+CMMI7"/>
          <w:color w:val="000000"/>
          <w:spacing w:val="2"/>
          <w:sz w:val="20"/>
          <w:vertAlign w:val="subscript"/>
        </w:rPr>
        <w:t>iw</w:t>
      </w:r>
      <w:proofErr w:type="spellEnd"/>
      <w:r>
        <w:rPr>
          <w:rFonts w:ascii="Times New Roman"/>
          <w:color w:val="000000"/>
          <w:spacing w:val="71"/>
          <w:sz w:val="20"/>
          <w:vertAlign w:val="subscript"/>
        </w:rPr>
        <w:t xml:space="preserve"> </w:t>
      </w:r>
      <w:r>
        <w:rPr>
          <w:rFonts w:ascii="BEUJPT+CMR10"/>
          <w:color w:val="000000"/>
          <w:sz w:val="19"/>
        </w:rPr>
        <w:t>+</w:t>
      </w:r>
      <w:r>
        <w:rPr>
          <w:rFonts w:ascii="Times New Roman"/>
          <w:color w:val="000000"/>
          <w:spacing w:val="60"/>
          <w:sz w:val="19"/>
        </w:rPr>
        <w:t xml:space="preserve"> </w:t>
      </w:r>
      <w:proofErr w:type="spellStart"/>
      <w:r>
        <w:rPr>
          <w:rFonts w:ascii="RAPLAN+CMMI10" w:hAnsi="RAPLAN+CMMI10" w:cs="RAPLAN+CMMI10"/>
          <w:color w:val="000000"/>
          <w:spacing w:val="1"/>
          <w:sz w:val="19"/>
        </w:rPr>
        <w:t>γ</w:t>
      </w:r>
      <w:r>
        <w:rPr>
          <w:rFonts w:ascii="HURIUA+CMMI7"/>
          <w:color w:val="000000"/>
          <w:spacing w:val="2"/>
          <w:sz w:val="20"/>
          <w:vertAlign w:val="subscript"/>
        </w:rPr>
        <w:t>tw</w:t>
      </w:r>
      <w:proofErr w:type="spellEnd"/>
      <w:r>
        <w:rPr>
          <w:rFonts w:ascii="Times New Roman"/>
          <w:color w:val="000000"/>
          <w:spacing w:val="71"/>
          <w:sz w:val="20"/>
          <w:vertAlign w:val="subscript"/>
        </w:rPr>
        <w:t xml:space="preserve"> </w:t>
      </w:r>
      <w:r>
        <w:rPr>
          <w:rFonts w:ascii="BEUJPT+CMR10"/>
          <w:color w:val="000000"/>
          <w:sz w:val="19"/>
        </w:rPr>
        <w:t>+</w:t>
      </w:r>
      <w:r>
        <w:rPr>
          <w:rFonts w:ascii="Times New Roman"/>
          <w:color w:val="000000"/>
          <w:spacing w:val="60"/>
          <w:sz w:val="19"/>
        </w:rPr>
        <w:t xml:space="preserve"> </w:t>
      </w:r>
      <w:proofErr w:type="spellStart"/>
      <w:r>
        <w:rPr>
          <w:rFonts w:ascii="RAPLAN+CMMI10" w:hAnsi="RAPLAN+CMMI10" w:cs="RAPLAN+CMMI10"/>
          <w:color w:val="000000"/>
          <w:spacing w:val="1"/>
          <w:sz w:val="19"/>
        </w:rPr>
        <w:t>δ</w:t>
      </w:r>
      <w:r>
        <w:rPr>
          <w:rFonts w:ascii="HURIUA+CMMI7"/>
          <w:color w:val="000000"/>
          <w:sz w:val="20"/>
          <w:vertAlign w:val="subscript"/>
        </w:rPr>
        <w:t>m</w:t>
      </w:r>
      <w:proofErr w:type="spellEnd"/>
      <w:r>
        <w:rPr>
          <w:rFonts w:ascii="Times New Roman"/>
          <w:color w:val="000000"/>
          <w:spacing w:val="70"/>
          <w:sz w:val="20"/>
          <w:vertAlign w:val="subscript"/>
        </w:rPr>
        <w:t xml:space="preserve"> </w:t>
      </w:r>
      <w:r>
        <w:rPr>
          <w:rFonts w:ascii="BEUJPT+CMR10"/>
          <w:color w:val="000000"/>
          <w:sz w:val="19"/>
        </w:rPr>
        <w:t>+</w:t>
      </w:r>
      <w:r>
        <w:rPr>
          <w:rFonts w:ascii="Times New Roman"/>
          <w:color w:val="000000"/>
          <w:spacing w:val="60"/>
          <w:sz w:val="19"/>
        </w:rPr>
        <w:t xml:space="preserve"> </w:t>
      </w:r>
      <w:r>
        <w:rPr>
          <w:rFonts w:ascii="RAPLAN+CMMI10"/>
          <w:color w:val="000000"/>
          <w:spacing w:val="1"/>
          <w:sz w:val="19"/>
        </w:rPr>
        <w:t>%</w:t>
      </w:r>
      <w:proofErr w:type="spellStart"/>
      <w:r>
        <w:rPr>
          <w:rFonts w:ascii="HURIUA+CMMI7"/>
          <w:color w:val="000000"/>
          <w:spacing w:val="2"/>
          <w:sz w:val="20"/>
          <w:vertAlign w:val="subscript"/>
        </w:rPr>
        <w:t>ith</w:t>
      </w:r>
      <w:proofErr w:type="spellEnd"/>
      <w:r>
        <w:rPr>
          <w:rFonts w:ascii="Times New Roman"/>
          <w:color w:val="000000"/>
          <w:spacing w:val="1559"/>
          <w:sz w:val="20"/>
          <w:vertAlign w:val="subscript"/>
        </w:rPr>
        <w:t xml:space="preserve"> </w:t>
      </w:r>
      <w:r>
        <w:rPr>
          <w:rFonts w:ascii="BEUJPT+CMR10"/>
          <w:color w:val="000000"/>
          <w:spacing w:val="1"/>
          <w:sz w:val="19"/>
        </w:rPr>
        <w:t>(2)</w:t>
      </w:r>
    </w:p>
    <w:p w14:paraId="43278975" w14:textId="525C0D0D" w:rsidR="00FB3F76" w:rsidRPr="00096998" w:rsidRDefault="00B07084" w:rsidP="00560823">
      <w:pPr>
        <w:spacing w:before="365" w:after="0" w:line="276" w:lineRule="auto"/>
        <w:ind w:firstLine="287"/>
        <w:rPr>
          <w:rFonts w:ascii="Times New Roman" w:hAnsi="Times New Roman" w:cs="Times New Roman"/>
          <w:color w:val="000000"/>
        </w:rPr>
      </w:pPr>
      <w:r w:rsidRPr="00096998">
        <w:rPr>
          <w:rFonts w:ascii="Times New Roman" w:hAnsi="Times New Roman" w:cs="Times New Roman"/>
          <w:color w:val="000000"/>
          <w:spacing w:val="1"/>
        </w:rPr>
        <w:t>Excepting</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dependent</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variable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parameter</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rPr>
        <w:t>interest,</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econometric</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2"/>
        </w:rPr>
        <w:t>model</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above</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same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as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(1).</w:t>
      </w:r>
      <w:r w:rsidRPr="00096998">
        <w:rPr>
          <w:rFonts w:ascii="Times New Roman" w:hAnsi="Times New Roman" w:cs="Times New Roman"/>
          <w:color w:val="000000"/>
          <w:spacing w:val="57"/>
        </w:rPr>
        <w:t xml:space="preserve"> </w:t>
      </w:r>
      <w:r w:rsidRPr="00096998">
        <w:rPr>
          <w:rFonts w:ascii="Times New Roman" w:hAnsi="Times New Roman" w:cs="Times New Roman"/>
          <w:color w:val="000000"/>
        </w:rPr>
        <w:t>Speciﬁcally,</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2"/>
        </w:rPr>
        <w:t>response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variable</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3"/>
        </w:rPr>
        <w:t>kW</w:t>
      </w:r>
      <w:r w:rsidRPr="00096998">
        <w:rPr>
          <w:rFonts w:ascii="Times New Roman" w:hAnsi="Times New Roman" w:cs="Times New Roman"/>
          <w:color w:val="000000"/>
          <w:spacing w:val="-19"/>
        </w:rPr>
        <w:t xml:space="preserve"> </w:t>
      </w:r>
      <w:proofErr w:type="spellStart"/>
      <w:r w:rsidRPr="00096998">
        <w:rPr>
          <w:rFonts w:ascii="Times New Roman" w:hAnsi="Times New Roman" w:cs="Times New Roman"/>
          <w:color w:val="000000"/>
        </w:rPr>
        <w:t>h</w:t>
      </w:r>
      <w:r w:rsidRPr="00096998">
        <w:rPr>
          <w:rFonts w:ascii="Times New Roman" w:hAnsi="Times New Roman" w:cs="Times New Roman"/>
          <w:color w:val="000000"/>
          <w:spacing w:val="5"/>
          <w:vertAlign w:val="subscript"/>
        </w:rPr>
        <w:t>ith</w:t>
      </w:r>
      <w:proofErr w:type="spellEnd"/>
      <w:r w:rsidRPr="00096998">
        <w:rPr>
          <w:rFonts w:ascii="Times New Roman" w:hAnsi="Times New Roman" w:cs="Times New Roman"/>
          <w:color w:val="000000"/>
        </w:rPr>
        <w:t>,</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spacing w:val="-1"/>
        </w:rPr>
        <w:t>which</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means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4"/>
        </w:rPr>
        <w:t>by</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23"/>
        </w:rPr>
        <w:t xml:space="preserve"> </w:t>
      </w:r>
      <w:proofErr w:type="spellStart"/>
      <w:r w:rsidRPr="00096998">
        <w:rPr>
          <w:rFonts w:ascii="Times New Roman" w:hAnsi="Times New Roman" w:cs="Times New Roman"/>
          <w:color w:val="000000"/>
        </w:rPr>
        <w:t>i</w:t>
      </w:r>
      <w:proofErr w:type="spellEnd"/>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on</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rPr>
        <w:t>t</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during</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hour</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2"/>
        </w:rPr>
        <w:t>day</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h</w:t>
      </w:r>
      <w:r w:rsidRPr="00096998">
        <w:rPr>
          <w:rFonts w:ascii="Times New Roman" w:hAnsi="Times New Roman" w:cs="Times New Roman"/>
          <w:color w:val="000000"/>
        </w:rPr>
        <w:t>,</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utilized</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due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its</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2"/>
        </w:rPr>
        <w:t>better</w:t>
      </w:r>
      <w:r w:rsidRPr="00096998">
        <w:rPr>
          <w:rFonts w:ascii="Times New Roman" w:hAnsi="Times New Roman" w:cs="Times New Roman"/>
          <w:color w:val="000000"/>
          <w:spacing w:val="27"/>
        </w:rPr>
        <w:t xml:space="preserve"> </w:t>
      </w:r>
      <w:r w:rsidRPr="00096998">
        <w:rPr>
          <w:rFonts w:ascii="Times New Roman" w:hAnsi="Times New Roman" w:cs="Times New Roman"/>
          <w:color w:val="000000"/>
        </w:rPr>
        <w:t>accessibility</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rPr>
        <w:t>interpretation.</w:t>
      </w:r>
      <w:r w:rsidRPr="00096998">
        <w:rPr>
          <w:rFonts w:ascii="Times New Roman" w:hAnsi="Times New Roman" w:cs="Times New Roman"/>
          <w:color w:val="000000"/>
          <w:spacing w:val="7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point</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estimates</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β</w:t>
      </w:r>
      <w:r w:rsidRPr="00096998">
        <w:rPr>
          <w:rFonts w:ascii="Times New Roman" w:hAnsi="Times New Roman" w:cs="Times New Roman"/>
          <w:color w:val="000000"/>
          <w:vertAlign w:val="subscript"/>
        </w:rPr>
        <w:t>p</w:t>
      </w:r>
      <w:r w:rsidRPr="00096998">
        <w:rPr>
          <w:rFonts w:ascii="Times New Roman" w:hAnsi="Times New Roman" w:cs="Times New Roman"/>
          <w:color w:val="000000"/>
          <w:spacing w:val="29"/>
          <w:vertAlign w:val="subscript"/>
        </w:rPr>
        <w:t xml:space="preserve"> </w:t>
      </w:r>
      <w:r w:rsidRPr="00096998">
        <w:rPr>
          <w:rFonts w:ascii="Times New Roman" w:hAnsi="Times New Roman" w:cs="Times New Roman"/>
          <w:color w:val="000000"/>
          <w:spacing w:val="1"/>
        </w:rPr>
        <w:t>indicate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7"/>
        </w:rPr>
        <w:t>ATE</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each</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three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intervals</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included</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18"/>
        </w:rPr>
        <w:t xml:space="preserve"> </w:t>
      </w:r>
      <w:r w:rsidRPr="00096998">
        <w:rPr>
          <w:rFonts w:ascii="Times New Roman" w:hAnsi="Times New Roman" w:cs="Times New Roman"/>
          <w:color w:val="000000"/>
          <w:spacing w:val="1"/>
        </w:rPr>
        <w:t>p</w:t>
      </w:r>
      <w:r w:rsidRPr="00096998">
        <w:rPr>
          <w:rFonts w:ascii="Times New Roman" w:hAnsi="Times New Roman" w:cs="Times New Roman"/>
          <w:color w:val="000000"/>
        </w:rPr>
        <w:t>.</w:t>
      </w:r>
      <w:r w:rsidRPr="00096998">
        <w:rPr>
          <w:rFonts w:ascii="Times New Roman" w:hAnsi="Times New Roman" w:cs="Times New Roman"/>
          <w:color w:val="000000"/>
          <w:spacing w:val="49"/>
        </w:rPr>
        <w:t xml:space="preserve"> </w:t>
      </w:r>
      <w:r w:rsidRPr="00096998">
        <w:rPr>
          <w:rFonts w:ascii="Times New Roman" w:hAnsi="Times New Roman" w:cs="Times New Roman"/>
          <w:color w:val="000000"/>
          <w:spacing w:val="-3"/>
        </w:rPr>
        <w:t>Table</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rPr>
        <w:t>4</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summarizes</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regression</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results.</w:t>
      </w:r>
    </w:p>
    <w:p w14:paraId="77575ABC" w14:textId="77777777" w:rsidR="00560823" w:rsidRDefault="00B07084" w:rsidP="00560823">
      <w:pPr>
        <w:spacing w:before="90" w:after="0" w:line="276" w:lineRule="auto"/>
        <w:ind w:firstLine="708"/>
        <w:rPr>
          <w:rFonts w:ascii="Times New Roman" w:hAnsi="Times New Roman" w:cs="Times New Roman"/>
          <w:color w:val="000000"/>
        </w:rPr>
      </w:pP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measured</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4"/>
        </w:rPr>
        <w:t>ATEs</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re-conﬁrm</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ﬁnding</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rPr>
        <w:t>provided</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4"/>
        </w:rPr>
        <w:t xml:space="preserve"> </w:t>
      </w:r>
      <w:proofErr w:type="spellStart"/>
      <w:r w:rsidRPr="00096998">
        <w:rPr>
          <w:rFonts w:ascii="Times New Roman" w:hAnsi="Times New Roman" w:cs="Times New Roman"/>
          <w:color w:val="0000FE"/>
          <w:spacing w:val="1"/>
        </w:rPr>
        <w:t>Prest</w:t>
      </w:r>
      <w:proofErr w:type="spellEnd"/>
      <w:r w:rsidRPr="00096998">
        <w:rPr>
          <w:rFonts w:ascii="Times New Roman" w:hAnsi="Times New Roman" w:cs="Times New Roman"/>
          <w:color w:val="0000FE"/>
          <w:spacing w:val="24"/>
        </w:rPr>
        <w:t xml:space="preserve"> </w:t>
      </w:r>
      <w:r w:rsidRPr="00096998">
        <w:rPr>
          <w:rFonts w:ascii="Times New Roman" w:hAnsi="Times New Roman" w:cs="Times New Roman"/>
          <w:color w:val="000000"/>
          <w:spacing w:val="1"/>
        </w:rPr>
        <w:t>(</w:t>
      </w:r>
      <w:r w:rsidRPr="00096998">
        <w:rPr>
          <w:rFonts w:ascii="Times New Roman" w:hAnsi="Times New Roman" w:cs="Times New Roman"/>
          <w:color w:val="0000FE"/>
          <w:spacing w:val="1"/>
        </w:rPr>
        <w:t>2020</w:t>
      </w:r>
      <w:r w:rsidRPr="00096998">
        <w:rPr>
          <w:rFonts w:ascii="Times New Roman" w:hAnsi="Times New Roman" w:cs="Times New Roman"/>
          <w:color w:val="000000"/>
          <w:spacing w:val="1"/>
        </w:rPr>
        <w:t>).</w:t>
      </w:r>
      <w:r w:rsidR="00096998" w:rsidRPr="00096998">
        <w:rPr>
          <w:rStyle w:val="FootnoteReference"/>
          <w:rFonts w:ascii="Times New Roman" w:hAnsi="Times New Roman" w:cs="Times New Roman"/>
          <w:color w:val="000000"/>
          <w:spacing w:val="1"/>
        </w:rPr>
        <w:footnoteReference w:id="2"/>
      </w:r>
      <w:r w:rsidR="00096998" w:rsidRPr="00096998">
        <w:rPr>
          <w:rFonts w:ascii="Times New Roman" w:hAnsi="Times New Roman" w:cs="Times New Roman"/>
          <w:color w:val="000000"/>
          <w:spacing w:val="2"/>
          <w:vertAlign w:val="superscript"/>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table</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clearly</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rPr>
        <w:t>shows</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spacing w:val="1"/>
        </w:rPr>
        <w:t>that</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within-household</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aggregate</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demand</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for</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spacing w:val="1"/>
        </w:rPr>
        <w:t>during</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11"/>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9"/>
        </w:rPr>
        <w:t xml:space="preserve"> </w:t>
      </w:r>
      <w:r w:rsidRPr="00096998">
        <w:rPr>
          <w:rFonts w:ascii="Times New Roman" w:hAnsi="Times New Roman" w:cs="Times New Roman"/>
          <w:color w:val="000000"/>
          <w:spacing w:val="1"/>
        </w:rPr>
        <w:t>declined,</w:t>
      </w:r>
      <w:r w:rsidRPr="00096998">
        <w:rPr>
          <w:rFonts w:ascii="Times New Roman" w:hAnsi="Times New Roman" w:cs="Times New Roman"/>
          <w:color w:val="000000"/>
          <w:spacing w:val="12"/>
        </w:rPr>
        <w:t xml:space="preserve"> </w:t>
      </w:r>
      <w:r w:rsidRPr="00096998">
        <w:rPr>
          <w:rFonts w:ascii="Times New Roman" w:hAnsi="Times New Roman" w:cs="Times New Roman"/>
          <w:color w:val="000000"/>
          <w:spacing w:val="1"/>
        </w:rPr>
        <w:t>with</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rPr>
        <w:t>a</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signiﬁcance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level</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0.01,</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due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rPr>
        <w:t>deployment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pricing.</w:t>
      </w:r>
      <w:r w:rsidRPr="00096998">
        <w:rPr>
          <w:rFonts w:ascii="Times New Roman" w:hAnsi="Times New Roman" w:cs="Times New Roman"/>
          <w:color w:val="000000"/>
          <w:spacing w:val="56"/>
        </w:rPr>
        <w:t xml:space="preserve"> </w:t>
      </w:r>
      <w:r w:rsidRPr="00096998">
        <w:rPr>
          <w:rFonts w:ascii="Times New Roman" w:hAnsi="Times New Roman" w:cs="Times New Roman"/>
          <w:color w:val="000000"/>
          <w:spacing w:val="-1"/>
        </w:rPr>
        <w:t>However,</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based</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on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point</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estimates</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for</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four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tari</w:t>
      </w:r>
      <w:r w:rsidRPr="00096998">
        <w:rPr>
          <w:rFonts w:ascii="Times New Roman" w:hAnsi="Times New Roman" w:cs="Times New Roman"/>
          <w:color w:val="000000"/>
        </w:rPr>
        <w:t>ﬀ</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groups,</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it</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is</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unclear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whether</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an</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rPr>
        <w:t>incremental</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rPr>
        <w:t>change</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1"/>
        </w:rPr>
        <w:t xml:space="preserve"> </w:t>
      </w:r>
      <w:r w:rsidRPr="00096998">
        <w:rPr>
          <w:rFonts w:ascii="Times New Roman" w:hAnsi="Times New Roman" w:cs="Times New Roman"/>
          <w:color w:val="000000"/>
          <w:spacing w:val="2"/>
        </w:rPr>
        <w:t>peak-rate-period</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increase</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spacing w:val="1"/>
        </w:rPr>
        <w:t>induces</w:t>
      </w:r>
      <w:r w:rsidRPr="00096998">
        <w:rPr>
          <w:rFonts w:ascii="Times New Roman" w:hAnsi="Times New Roman" w:cs="Times New Roman"/>
          <w:color w:val="000000"/>
          <w:spacing w:val="20"/>
        </w:rPr>
        <w:t xml:space="preserve"> </w:t>
      </w:r>
      <w:r w:rsidRPr="00096998">
        <w:rPr>
          <w:rFonts w:ascii="Times New Roman" w:hAnsi="Times New Roman" w:cs="Times New Roman"/>
          <w:color w:val="000000"/>
        </w:rPr>
        <w:t>a</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statistically</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meaningful</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additional</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rPr>
        <w:t>change</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or</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not.</w:t>
      </w:r>
    </w:p>
    <w:p w14:paraId="1AA5C25B" w14:textId="5D614315" w:rsidR="00FB3F76" w:rsidRPr="00560823" w:rsidRDefault="00B07084" w:rsidP="00560823">
      <w:pPr>
        <w:spacing w:before="90" w:after="0" w:line="276" w:lineRule="auto"/>
        <w:ind w:firstLine="708"/>
        <w:rPr>
          <w:rFonts w:ascii="Times New Roman" w:hAnsi="Times New Roman" w:cs="Times New Roman"/>
          <w:color w:val="000000"/>
        </w:rPr>
      </w:pPr>
      <w:r w:rsidRPr="00096998">
        <w:rPr>
          <w:rFonts w:ascii="Times New Roman" w:hAnsi="Times New Roman" w:cs="Times New Roman"/>
          <w:color w:val="000000"/>
          <w:spacing w:val="-15"/>
        </w:rPr>
        <w:t>To</w:t>
      </w:r>
      <w:r w:rsidRPr="00096998">
        <w:rPr>
          <w:rFonts w:ascii="Times New Roman" w:hAnsi="Times New Roman" w:cs="Times New Roman"/>
          <w:color w:val="000000"/>
          <w:spacing w:val="39"/>
        </w:rPr>
        <w:t xml:space="preserve"> </w:t>
      </w:r>
      <w:r w:rsidRPr="00096998">
        <w:rPr>
          <w:rFonts w:ascii="Times New Roman" w:hAnsi="Times New Roman" w:cs="Times New Roman"/>
          <w:color w:val="000000"/>
        </w:rPr>
        <w:t>quantify</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2"/>
        </w:rPr>
        <w:t>how</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rPr>
        <w:t>residential</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consumers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responded</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program</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oﬀ</w:t>
      </w:r>
      <w:r w:rsidRPr="00096998">
        <w:rPr>
          <w:rFonts w:ascii="Times New Roman" w:hAnsi="Times New Roman" w:cs="Times New Roman"/>
          <w:color w:val="000000"/>
          <w:spacing w:val="2"/>
        </w:rPr>
        <w: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close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3"/>
        </w:rPr>
        <w:t>peak</w:t>
      </w:r>
      <w:r w:rsidR="00096998" w:rsidRPr="00096998">
        <w:rPr>
          <w:rFonts w:ascii="Times New Roman" w:hAnsi="Times New Roman" w:cs="Times New Roman"/>
          <w:color w:val="000000"/>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32"/>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1"/>
        </w:rPr>
        <w:t>also</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estimate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4"/>
        </w:rPr>
        <w:t>ATEs</w:t>
      </w:r>
      <w:r w:rsidRPr="00096998">
        <w:rPr>
          <w:rFonts w:ascii="Times New Roman" w:hAnsi="Times New Roman" w:cs="Times New Roman"/>
          <w:color w:val="000000"/>
          <w:spacing w:val="35"/>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3"/>
        </w:rPr>
        <w:t>periods</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4"/>
        </w:rPr>
        <w:t>two</w:t>
      </w:r>
      <w:r w:rsidRPr="00096998">
        <w:rPr>
          <w:rFonts w:ascii="Times New Roman" w:hAnsi="Times New Roman" w:cs="Times New Roman"/>
          <w:color w:val="000000"/>
          <w:spacing w:val="35"/>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2"/>
        </w:rPr>
        <w:t>before</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after</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(i.e.,</w:t>
      </w:r>
      <w:r w:rsidRPr="00096998">
        <w:rPr>
          <w:rFonts w:ascii="Times New Roman" w:hAnsi="Times New Roman" w:cs="Times New Roman"/>
          <w:color w:val="000000"/>
          <w:spacing w:val="3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pre-</w:t>
      </w:r>
      <w:bookmarkStart w:id="1" w:name="br3"/>
      <w:bookmarkEnd w:id="1"/>
      <w:r w:rsidR="00096998" w:rsidRPr="00096998">
        <w:rPr>
          <w:rFonts w:ascii="Times New Roman" w:hAnsi="Times New Roman" w:cs="Times New Roman"/>
          <w:color w:val="000000"/>
          <w:spacing w:val="8"/>
          <w:vertAlign w:val="superscript"/>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2"/>
        </w:rPr>
        <w:t>post-peak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2"/>
        </w:rPr>
        <w:t>periods).</w:t>
      </w:r>
      <w:r w:rsidRPr="00096998">
        <w:rPr>
          <w:rFonts w:ascii="Times New Roman" w:hAnsi="Times New Roman" w:cs="Times New Roman"/>
          <w:color w:val="000000"/>
          <w:spacing w:val="57"/>
        </w:rPr>
        <w:t xml:space="preserve"> </w:t>
      </w:r>
      <w:r w:rsidRPr="00096998">
        <w:rPr>
          <w:rFonts w:ascii="Times New Roman" w:hAnsi="Times New Roman" w:cs="Times New Roman"/>
          <w:color w:val="000000"/>
          <w:spacing w:val="-1"/>
        </w:rPr>
        <w:t>Interestingly,</w:t>
      </w:r>
      <w:r w:rsidRPr="00096998">
        <w:rPr>
          <w:rFonts w:ascii="Times New Roman" w:hAnsi="Times New Roman" w:cs="Times New Roman"/>
          <w:color w:val="000000"/>
          <w:spacing w:val="2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table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also</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demonstrates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that</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pre-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2"/>
        </w:rPr>
        <w:t>post-peak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2"/>
        </w:rPr>
        <w:t>periods,</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the</w:t>
      </w:r>
      <w:r w:rsidR="00096998" w:rsidRPr="00096998">
        <w:rPr>
          <w:rFonts w:ascii="Times New Roman" w:hAnsi="Times New Roman" w:cs="Times New Roman"/>
          <w:color w:val="000000"/>
          <w:spacing w:val="1"/>
        </w:rPr>
        <w:t xml:space="preserve"> </w:t>
      </w:r>
      <w:r w:rsidRPr="00096998">
        <w:rPr>
          <w:rFonts w:ascii="Times New Roman" w:hAnsi="Times New Roman" w:cs="Times New Roman"/>
          <w:color w:val="000000"/>
        </w:rPr>
        <w:t>implementation</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tari</w:t>
      </w:r>
      <w:r w:rsidRPr="00096998">
        <w:rPr>
          <w:rFonts w:ascii="Times New Roman" w:hAnsi="Times New Roman" w:cs="Times New Roman"/>
          <w:color w:val="000000"/>
        </w:rPr>
        <w:t>ﬀ</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structures</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resulted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reductions</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which</w:t>
      </w:r>
      <w:r w:rsidR="00096998" w:rsidRPr="00096998">
        <w:rPr>
          <w:rFonts w:ascii="Times New Roman" w:hAnsi="Times New Roman" w:cs="Times New Roman"/>
          <w:color w:val="000000"/>
          <w:spacing w:val="1"/>
        </w:rPr>
        <w:t xml:space="preserve"> </w:t>
      </w:r>
      <w:r w:rsidRPr="00096998">
        <w:rPr>
          <w:rFonts w:ascii="Times New Roman" w:hAnsi="Times New Roman" w:cs="Times New Roman"/>
          <w:color w:val="000000"/>
          <w:spacing w:val="1"/>
        </w:rPr>
        <w:t>are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statistically</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diﬀ</w:t>
      </w:r>
      <w:r w:rsidRPr="00096998">
        <w:rPr>
          <w:rFonts w:ascii="Times New Roman" w:hAnsi="Times New Roman" w:cs="Times New Roman"/>
          <w:color w:val="000000"/>
          <w:spacing w:val="-1"/>
        </w:rPr>
        <w:t xml:space="preserve">erent </w:t>
      </w:r>
      <w:r w:rsidRPr="00096998">
        <w:rPr>
          <w:rFonts w:ascii="Times New Roman" w:hAnsi="Times New Roman" w:cs="Times New Roman"/>
          <w:color w:val="000000"/>
          <w:spacing w:val="1"/>
        </w:rPr>
        <w:t>from</w:t>
      </w:r>
      <w:r w:rsidRPr="00096998">
        <w:rPr>
          <w:rFonts w:ascii="Times New Roman" w:hAnsi="Times New Roman" w:cs="Times New Roman"/>
          <w:color w:val="000000"/>
          <w:spacing w:val="-1"/>
        </w:rPr>
        <w:t xml:space="preserve"> </w:t>
      </w:r>
      <w:r w:rsidRPr="00096998">
        <w:rPr>
          <w:rFonts w:ascii="Times New Roman" w:hAnsi="Times New Roman" w:cs="Times New Roman"/>
          <w:color w:val="000000"/>
          <w:spacing w:val="1"/>
        </w:rPr>
        <w:t>zero,</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even</w:t>
      </w:r>
      <w:r w:rsidRPr="00096998">
        <w:rPr>
          <w:rFonts w:ascii="Times New Roman" w:hAnsi="Times New Roman" w:cs="Times New Roman"/>
          <w:color w:val="000000"/>
        </w:rPr>
        <w:t xml:space="preserve"> </w:t>
      </w:r>
      <w:r w:rsidRPr="00096998">
        <w:rPr>
          <w:rFonts w:ascii="Times New Roman" w:hAnsi="Times New Roman" w:cs="Times New Roman"/>
          <w:color w:val="000000"/>
          <w:spacing w:val="1"/>
        </w:rPr>
        <w:t>though</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TOU</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prices</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were</w:t>
      </w:r>
      <w:r w:rsidRPr="00096998">
        <w:rPr>
          <w:rFonts w:ascii="Times New Roman" w:hAnsi="Times New Roman" w:cs="Times New Roman"/>
          <w:color w:val="000000"/>
        </w:rPr>
        <w:t xml:space="preserve"> </w:t>
      </w:r>
      <w:r w:rsidRPr="00096998">
        <w:rPr>
          <w:rFonts w:ascii="Times New Roman" w:hAnsi="Times New Roman" w:cs="Times New Roman"/>
          <w:color w:val="000000"/>
          <w:spacing w:val="-2"/>
        </w:rPr>
        <w:t>lower</w:t>
      </w:r>
      <w:r w:rsidRPr="00096998">
        <w:rPr>
          <w:rFonts w:ascii="Times New Roman" w:hAnsi="Times New Roman" w:cs="Times New Roman"/>
          <w:color w:val="000000"/>
          <w:spacing w:val="1"/>
        </w:rPr>
        <w:t xml:space="preserve"> than</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ﬂat</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14.1</w:t>
      </w:r>
      <w:r w:rsidRPr="00096998">
        <w:rPr>
          <w:rFonts w:ascii="Times New Roman" w:hAnsi="Times New Roman" w:cs="Times New Roman"/>
          <w:color w:val="000000"/>
          <w:spacing w:val="-2"/>
        </w:rPr>
        <w:t xml:space="preserve"> </w:t>
      </w:r>
      <w:r w:rsidRPr="00096998">
        <w:rPr>
          <w:rFonts w:ascii="Times New Roman" w:hAnsi="Times New Roman" w:cs="Times New Roman"/>
          <w:color w:val="000000"/>
          <w:spacing w:val="-1"/>
        </w:rPr>
        <w:t xml:space="preserve">cents </w:t>
      </w:r>
      <w:r w:rsidRPr="00096998">
        <w:rPr>
          <w:rFonts w:ascii="Times New Roman" w:hAnsi="Times New Roman" w:cs="Times New Roman"/>
          <w:color w:val="000000"/>
          <w:spacing w:val="3"/>
        </w:rPr>
        <w:t>per</w:t>
      </w:r>
      <w:r w:rsidRPr="00096998">
        <w:rPr>
          <w:rFonts w:ascii="Times New Roman" w:hAnsi="Times New Roman" w:cs="Times New Roman"/>
          <w:color w:val="000000"/>
          <w:spacing w:val="-5"/>
        </w:rPr>
        <w:t xml:space="preserve"> </w:t>
      </w:r>
      <w:r w:rsidRPr="00096998">
        <w:rPr>
          <w:rFonts w:ascii="Times New Roman" w:hAnsi="Times New Roman" w:cs="Times New Roman"/>
          <w:color w:val="000000"/>
          <w:spacing w:val="1"/>
        </w:rPr>
        <w:t>kWh.</w:t>
      </w:r>
      <w:r w:rsidR="00096998" w:rsidRPr="00096998">
        <w:rPr>
          <w:rStyle w:val="FootnoteReference"/>
          <w:rFonts w:ascii="Times New Roman" w:hAnsi="Times New Roman" w:cs="Times New Roman"/>
          <w:color w:val="000000"/>
          <w:spacing w:val="1"/>
        </w:rPr>
        <w:footnoteReference w:id="3"/>
      </w:r>
      <w:r w:rsidR="00096998" w:rsidRPr="00096998">
        <w:rPr>
          <w:rFonts w:ascii="Times New Roman" w:hAnsi="Times New Roman" w:cs="Times New Roman"/>
          <w:color w:val="000000"/>
          <w:spacing w:val="2"/>
          <w:vertAlign w:val="superscript"/>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reductions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31"/>
        </w:rPr>
        <w:t xml:space="preserve"> </w:t>
      </w:r>
      <w:r w:rsidRPr="00096998">
        <w:rPr>
          <w:rFonts w:ascii="Times New Roman" w:hAnsi="Times New Roman" w:cs="Times New Roman"/>
          <w:color w:val="000000"/>
          <w:spacing w:val="3"/>
        </w:rPr>
        <w:t>both</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3"/>
        </w:rPr>
        <w:t>periods</w:t>
      </w:r>
      <w:r w:rsidRPr="00096998">
        <w:rPr>
          <w:rFonts w:ascii="Times New Roman" w:hAnsi="Times New Roman" w:cs="Times New Roman"/>
          <w:color w:val="000000"/>
          <w:spacing w:val="28"/>
        </w:rPr>
        <w:t xml:space="preserve"> </w:t>
      </w:r>
      <w:r w:rsidRPr="00096998">
        <w:rPr>
          <w:rFonts w:ascii="Times New Roman" w:hAnsi="Times New Roman" w:cs="Times New Roman"/>
          <w:color w:val="000000"/>
          <w:spacing w:val="1"/>
        </w:rPr>
        <w:t>surrounding</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29"/>
        </w:rPr>
        <w:t xml:space="preserve"> </w:t>
      </w:r>
      <w:r w:rsidRPr="00096998">
        <w:rPr>
          <w:rFonts w:ascii="Times New Roman" w:hAnsi="Times New Roman" w:cs="Times New Roman"/>
          <w:color w:val="000000"/>
          <w:spacing w:val="1"/>
        </w:rPr>
        <w:t>hours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suggest</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that</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impact</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increases</w:t>
      </w:r>
      <w:r w:rsidRPr="00096998">
        <w:rPr>
          <w:rFonts w:ascii="Times New Roman" w:hAnsi="Times New Roman" w:cs="Times New Roman"/>
          <w:color w:val="000000"/>
          <w:spacing w:val="30"/>
        </w:rPr>
        <w:t xml:space="preserve"> </w:t>
      </w:r>
      <w:r w:rsidRPr="00096998">
        <w:rPr>
          <w:rFonts w:ascii="Times New Roman" w:hAnsi="Times New Roman" w:cs="Times New Roman"/>
          <w:color w:val="000000"/>
          <w:spacing w:val="1"/>
        </w:rPr>
        <w:t>in</w:t>
      </w:r>
      <w:r w:rsidR="00096998" w:rsidRPr="00096998">
        <w:rPr>
          <w:rFonts w:ascii="Times New Roman" w:hAnsi="Times New Roman" w:cs="Times New Roman"/>
          <w:color w:val="000000"/>
          <w:spacing w:val="1"/>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13"/>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13"/>
        </w:rPr>
        <w:t xml:space="preserve"> </w:t>
      </w:r>
      <w:r w:rsidRPr="00096998">
        <w:rPr>
          <w:rFonts w:ascii="Times New Roman" w:hAnsi="Times New Roman" w:cs="Times New Roman"/>
          <w:color w:val="000000"/>
        </w:rPr>
        <w:t>overtook</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impact</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1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drops</w:t>
      </w:r>
      <w:r w:rsidRPr="00096998">
        <w:rPr>
          <w:rFonts w:ascii="Times New Roman" w:hAnsi="Times New Roman" w:cs="Times New Roman"/>
          <w:color w:val="000000"/>
          <w:spacing w:val="1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each</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oﬀ</w:t>
      </w:r>
      <w:r w:rsidRPr="00096998">
        <w:rPr>
          <w:rFonts w:ascii="Times New Roman" w:hAnsi="Times New Roman" w:cs="Times New Roman"/>
          <w:color w:val="000000"/>
          <w:spacing w:val="2"/>
        </w:rPr>
        <w:t>-peak</w:t>
      </w:r>
      <w:r w:rsidRPr="00096998">
        <w:rPr>
          <w:rFonts w:ascii="Times New Roman" w:hAnsi="Times New Roman" w:cs="Times New Roman"/>
          <w:color w:val="000000"/>
          <w:spacing w:val="13"/>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35"/>
        </w:rPr>
        <w:t xml:space="preserve"> </w:t>
      </w:r>
      <w:r w:rsidRPr="00096998">
        <w:rPr>
          <w:rFonts w:ascii="Times New Roman" w:hAnsi="Times New Roman" w:cs="Times New Roman"/>
          <w:color w:val="000000"/>
          <w:spacing w:val="1"/>
        </w:rPr>
        <w:t>Therefore,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rPr>
        <w:t>following</w:t>
      </w:r>
      <w:r w:rsidR="00096998" w:rsidRPr="00096998">
        <w:rPr>
          <w:rFonts w:ascii="Times New Roman" w:hAnsi="Times New Roman" w:cs="Times New Roman"/>
          <w:color w:val="000000"/>
          <w:spacing w:val="1"/>
        </w:rPr>
        <w:t xml:space="preserve"> </w:t>
      </w:r>
      <w:r w:rsidRPr="00096998">
        <w:rPr>
          <w:rFonts w:ascii="Times New Roman" w:hAnsi="Times New Roman" w:cs="Times New Roman"/>
          <w:color w:val="000000"/>
          <w:spacing w:val="1"/>
        </w:rPr>
        <w:t>empirical</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analysis,</w:t>
      </w:r>
      <w:r w:rsidRPr="00096998">
        <w:rPr>
          <w:rFonts w:ascii="Times New Roman" w:hAnsi="Times New Roman" w:cs="Times New Roman"/>
          <w:color w:val="000000"/>
          <w:spacing w:val="25"/>
        </w:rPr>
        <w:t xml:space="preserve"> </w:t>
      </w:r>
      <w:r w:rsidRPr="00096998">
        <w:rPr>
          <w:rFonts w:ascii="Times New Roman" w:hAnsi="Times New Roman" w:cs="Times New Roman"/>
          <w:color w:val="000000"/>
        </w:rPr>
        <w:t>I</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will</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2"/>
        </w:rPr>
        <w:t>focus</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1"/>
        </w:rPr>
        <w:t>on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linking</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household</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rPr>
        <w:t>electricity</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consumption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pre-</w:t>
      </w:r>
      <w:r w:rsidRPr="00096998">
        <w:rPr>
          <w:rFonts w:ascii="Times New Roman" w:hAnsi="Times New Roman" w:cs="Times New Roman"/>
          <w:color w:val="000000"/>
          <w:spacing w:val="23"/>
        </w:rPr>
        <w:t xml:space="preserve"> </w:t>
      </w:r>
      <w:r w:rsidRPr="00096998">
        <w:rPr>
          <w:rFonts w:ascii="Times New Roman" w:hAnsi="Times New Roman" w:cs="Times New Roman"/>
          <w:color w:val="000000"/>
          <w:spacing w:val="1"/>
        </w:rPr>
        <w:t>and</w:t>
      </w:r>
      <w:r w:rsidRPr="00096998">
        <w:rPr>
          <w:rFonts w:ascii="Times New Roman" w:hAnsi="Times New Roman" w:cs="Times New Roman"/>
          <w:color w:val="000000"/>
          <w:spacing w:val="24"/>
        </w:rPr>
        <w:t xml:space="preserve"> </w:t>
      </w:r>
      <w:r w:rsidRPr="00096998">
        <w:rPr>
          <w:rFonts w:ascii="Times New Roman" w:hAnsi="Times New Roman" w:cs="Times New Roman"/>
          <w:color w:val="000000"/>
          <w:spacing w:val="2"/>
        </w:rPr>
        <w:t>post-peak</w:t>
      </w:r>
      <w:r w:rsidRPr="00096998">
        <w:rPr>
          <w:rFonts w:ascii="Times New Roman" w:hAnsi="Times New Roman" w:cs="Times New Roman"/>
          <w:color w:val="000000"/>
          <w:spacing w:val="22"/>
        </w:rPr>
        <w:t xml:space="preserve"> </w:t>
      </w:r>
      <w:r w:rsidRPr="00096998">
        <w:rPr>
          <w:rFonts w:ascii="Times New Roman" w:hAnsi="Times New Roman" w:cs="Times New Roman"/>
          <w:color w:val="000000"/>
          <w:spacing w:val="3"/>
        </w:rPr>
        <w:t>periods</w:t>
      </w:r>
      <w:r w:rsidR="00096998" w:rsidRPr="00096998">
        <w:rPr>
          <w:rFonts w:ascii="Times New Roman" w:hAnsi="Times New Roman" w:cs="Times New Roman"/>
          <w:color w:val="000000"/>
          <w:spacing w:val="1"/>
        </w:rPr>
        <w:t xml:space="preserve"> </w:t>
      </w:r>
      <w:r w:rsidRPr="00096998">
        <w:rPr>
          <w:rFonts w:ascii="Times New Roman" w:hAnsi="Times New Roman" w:cs="Times New Roman"/>
          <w:color w:val="000000"/>
          <w:spacing w:val="1"/>
        </w:rPr>
        <w:t>with</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increases</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3"/>
        </w:rPr>
        <w:t>peak</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1"/>
        </w:rPr>
        <w:t>rate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3"/>
        </w:rPr>
        <w:t>period,</w:t>
      </w:r>
      <w:r w:rsidRPr="00096998">
        <w:rPr>
          <w:rFonts w:ascii="Times New Roman" w:hAnsi="Times New Roman" w:cs="Times New Roman"/>
          <w:color w:val="000000"/>
          <w:spacing w:val="14"/>
        </w:rPr>
        <w:t xml:space="preserve"> </w:t>
      </w:r>
      <w:r w:rsidRPr="00096998">
        <w:rPr>
          <w:rFonts w:ascii="Times New Roman" w:hAnsi="Times New Roman" w:cs="Times New Roman"/>
          <w:color w:val="000000"/>
          <w:spacing w:val="1"/>
        </w:rPr>
        <w:t>instead</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of</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the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price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decreases</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in</w:t>
      </w:r>
      <w:r w:rsidRPr="00096998">
        <w:rPr>
          <w:rFonts w:ascii="Times New Roman" w:hAnsi="Times New Roman" w:cs="Times New Roman"/>
          <w:color w:val="000000"/>
          <w:spacing w:val="17"/>
        </w:rPr>
        <w:t xml:space="preserve"> </w:t>
      </w:r>
      <w:r w:rsidRPr="00096998">
        <w:rPr>
          <w:rFonts w:ascii="Times New Roman" w:hAnsi="Times New Roman" w:cs="Times New Roman"/>
          <w:color w:val="000000"/>
          <w:spacing w:val="1"/>
        </w:rPr>
        <w:t>those</w:t>
      </w:r>
      <w:r w:rsidRPr="00096998">
        <w:rPr>
          <w:rFonts w:ascii="Times New Roman" w:hAnsi="Times New Roman" w:cs="Times New Roman"/>
          <w:color w:val="000000"/>
          <w:spacing w:val="16"/>
        </w:rPr>
        <w:t xml:space="preserve"> </w:t>
      </w:r>
      <w:r w:rsidRPr="00096998">
        <w:rPr>
          <w:rFonts w:ascii="Times New Roman" w:hAnsi="Times New Roman" w:cs="Times New Roman"/>
          <w:color w:val="000000"/>
          <w:spacing w:val="1"/>
        </w:rPr>
        <w:t>oﬀ</w:t>
      </w:r>
      <w:r w:rsidRPr="00096998">
        <w:rPr>
          <w:rFonts w:ascii="Times New Roman" w:hAnsi="Times New Roman" w:cs="Times New Roman"/>
          <w:color w:val="000000"/>
          <w:spacing w:val="2"/>
        </w:rPr>
        <w:t>-peak</w:t>
      </w:r>
      <w:r w:rsidRPr="00096998">
        <w:rPr>
          <w:rFonts w:ascii="Times New Roman" w:hAnsi="Times New Roman" w:cs="Times New Roman"/>
          <w:color w:val="000000"/>
          <w:spacing w:val="15"/>
        </w:rPr>
        <w:t xml:space="preserve"> </w:t>
      </w:r>
      <w:r w:rsidRPr="00096998">
        <w:rPr>
          <w:rFonts w:ascii="Times New Roman" w:hAnsi="Times New Roman" w:cs="Times New Roman"/>
          <w:color w:val="000000"/>
          <w:spacing w:val="2"/>
        </w:rPr>
        <w:t>periods.</w:t>
      </w:r>
    </w:p>
    <w:p w14:paraId="641DD9D3" w14:textId="77777777" w:rsidR="00FB3F76" w:rsidRDefault="00B07084">
      <w:pPr>
        <w:spacing w:before="435" w:after="0" w:line="240" w:lineRule="exact"/>
        <w:jc w:val="left"/>
        <w:rPr>
          <w:rFonts w:ascii="Times New Roman"/>
          <w:color w:val="000000"/>
          <w:sz w:val="23"/>
        </w:rPr>
      </w:pPr>
      <w:r>
        <w:rPr>
          <w:rFonts w:ascii="SCACHF+CMBX12"/>
          <w:color w:val="000000"/>
          <w:sz w:val="23"/>
        </w:rPr>
        <w:t>3.2</w:t>
      </w:r>
      <w:r>
        <w:rPr>
          <w:rFonts w:ascii="Times New Roman"/>
          <w:color w:val="000000"/>
          <w:spacing w:val="201"/>
          <w:sz w:val="23"/>
        </w:rPr>
        <w:t xml:space="preserve"> </w:t>
      </w:r>
      <w:r>
        <w:rPr>
          <w:rFonts w:ascii="SCACHF+CMBX12"/>
          <w:color w:val="000000"/>
          <w:spacing w:val="-1"/>
          <w:sz w:val="23"/>
        </w:rPr>
        <w:t>Breakdown</w:t>
      </w:r>
      <w:r>
        <w:rPr>
          <w:rFonts w:ascii="Times New Roman"/>
          <w:color w:val="000000"/>
          <w:spacing w:val="29"/>
          <w:sz w:val="23"/>
        </w:rPr>
        <w:t xml:space="preserve"> </w:t>
      </w:r>
      <w:r>
        <w:rPr>
          <w:rFonts w:ascii="SCACHF+CMBX12"/>
          <w:color w:val="000000"/>
          <w:sz w:val="23"/>
        </w:rPr>
        <w:t>of</w:t>
      </w:r>
      <w:r>
        <w:rPr>
          <w:rFonts w:ascii="Times New Roman"/>
          <w:color w:val="000000"/>
          <w:spacing w:val="29"/>
          <w:sz w:val="23"/>
        </w:rPr>
        <w:t xml:space="preserve"> </w:t>
      </w:r>
      <w:r>
        <w:rPr>
          <w:rFonts w:ascii="SCACHF+CMBX12"/>
          <w:color w:val="000000"/>
          <w:sz w:val="23"/>
        </w:rPr>
        <w:t>Household</w:t>
      </w:r>
      <w:r>
        <w:rPr>
          <w:rFonts w:ascii="Times New Roman"/>
          <w:color w:val="000000"/>
          <w:spacing w:val="29"/>
          <w:sz w:val="23"/>
        </w:rPr>
        <w:t xml:space="preserve"> </w:t>
      </w:r>
      <w:r>
        <w:rPr>
          <w:rFonts w:ascii="SCACHF+CMBX12"/>
          <w:color w:val="000000"/>
          <w:spacing w:val="1"/>
          <w:sz w:val="23"/>
        </w:rPr>
        <w:t>Responses</w:t>
      </w:r>
      <w:r>
        <w:rPr>
          <w:rFonts w:ascii="Times New Roman"/>
          <w:color w:val="000000"/>
          <w:spacing w:val="28"/>
          <w:sz w:val="23"/>
        </w:rPr>
        <w:t xml:space="preserve"> </w:t>
      </w:r>
      <w:r>
        <w:rPr>
          <w:rFonts w:ascii="SCACHF+CMBX12"/>
          <w:color w:val="000000"/>
          <w:sz w:val="23"/>
        </w:rPr>
        <w:t>to</w:t>
      </w:r>
      <w:r>
        <w:rPr>
          <w:rFonts w:ascii="Times New Roman"/>
          <w:color w:val="000000"/>
          <w:spacing w:val="29"/>
          <w:sz w:val="23"/>
        </w:rPr>
        <w:t xml:space="preserve"> </w:t>
      </w:r>
      <w:r>
        <w:rPr>
          <w:rFonts w:ascii="SCACHF+CMBX12"/>
          <w:color w:val="000000"/>
          <w:sz w:val="23"/>
        </w:rPr>
        <w:t>Time-Of-Use</w:t>
      </w:r>
      <w:r>
        <w:rPr>
          <w:rFonts w:ascii="Times New Roman"/>
          <w:color w:val="000000"/>
          <w:spacing w:val="29"/>
          <w:sz w:val="23"/>
        </w:rPr>
        <w:t xml:space="preserve"> </w:t>
      </w:r>
      <w:r>
        <w:rPr>
          <w:rFonts w:ascii="SCACHF+CMBX12"/>
          <w:color w:val="000000"/>
          <w:spacing w:val="-1"/>
          <w:sz w:val="23"/>
        </w:rPr>
        <w:t>Electricity</w:t>
      </w:r>
      <w:r>
        <w:rPr>
          <w:rFonts w:ascii="Times New Roman"/>
          <w:color w:val="000000"/>
          <w:spacing w:val="29"/>
          <w:sz w:val="23"/>
        </w:rPr>
        <w:t xml:space="preserve"> </w:t>
      </w:r>
      <w:r>
        <w:rPr>
          <w:rFonts w:ascii="SCACHF+CMBX12"/>
          <w:color w:val="000000"/>
          <w:sz w:val="23"/>
        </w:rPr>
        <w:t>Pricing</w:t>
      </w:r>
    </w:p>
    <w:p w14:paraId="683A5967" w14:textId="77777777" w:rsidR="00FB3F76" w:rsidRDefault="00B07084">
      <w:pPr>
        <w:spacing w:before="257" w:after="0" w:line="201" w:lineRule="exact"/>
        <w:jc w:val="left"/>
        <w:rPr>
          <w:rFonts w:ascii="Times New Roman"/>
          <w:color w:val="000000"/>
          <w:sz w:val="19"/>
        </w:rPr>
      </w:pPr>
      <w:r>
        <w:rPr>
          <w:rFonts w:ascii="JGVNOA+CMBX10"/>
          <w:color w:val="000000"/>
          <w:spacing w:val="1"/>
          <w:sz w:val="19"/>
        </w:rPr>
        <w:t>3.2.1</w:t>
      </w:r>
      <w:r>
        <w:rPr>
          <w:rFonts w:ascii="Times New Roman"/>
          <w:color w:val="000000"/>
          <w:spacing w:val="173"/>
          <w:sz w:val="19"/>
        </w:rPr>
        <w:t xml:space="preserve"> </w:t>
      </w:r>
      <w:r>
        <w:rPr>
          <w:rFonts w:ascii="JGVNOA+CMBX10"/>
          <w:color w:val="000000"/>
          <w:sz w:val="19"/>
        </w:rPr>
        <w:t>Breakdown</w:t>
      </w:r>
      <w:r>
        <w:rPr>
          <w:rFonts w:ascii="Times New Roman"/>
          <w:color w:val="000000"/>
          <w:spacing w:val="27"/>
          <w:sz w:val="19"/>
        </w:rPr>
        <w:t xml:space="preserve"> </w:t>
      </w:r>
      <w:r>
        <w:rPr>
          <w:rFonts w:ascii="JGVNOA+CMBX10"/>
          <w:color w:val="000000"/>
          <w:spacing w:val="1"/>
          <w:sz w:val="19"/>
        </w:rPr>
        <w:t>of</w:t>
      </w:r>
      <w:r>
        <w:rPr>
          <w:rFonts w:ascii="Times New Roman"/>
          <w:color w:val="000000"/>
          <w:spacing w:val="26"/>
          <w:sz w:val="19"/>
        </w:rPr>
        <w:t xml:space="preserve"> </w:t>
      </w:r>
      <w:r>
        <w:rPr>
          <w:rFonts w:ascii="JGVNOA+CMBX10"/>
          <w:color w:val="000000"/>
          <w:spacing w:val="1"/>
          <w:sz w:val="19"/>
        </w:rPr>
        <w:t>Household</w:t>
      </w:r>
      <w:r>
        <w:rPr>
          <w:rFonts w:ascii="Times New Roman"/>
          <w:color w:val="000000"/>
          <w:spacing w:val="26"/>
          <w:sz w:val="19"/>
        </w:rPr>
        <w:t xml:space="preserve"> </w:t>
      </w:r>
      <w:r>
        <w:rPr>
          <w:rFonts w:ascii="JGVNOA+CMBX10"/>
          <w:color w:val="000000"/>
          <w:spacing w:val="2"/>
          <w:sz w:val="19"/>
        </w:rPr>
        <w:t>Responses</w:t>
      </w:r>
      <w:r>
        <w:rPr>
          <w:rFonts w:ascii="Times New Roman"/>
          <w:color w:val="000000"/>
          <w:spacing w:val="25"/>
          <w:sz w:val="19"/>
        </w:rPr>
        <w:t xml:space="preserve"> </w:t>
      </w:r>
      <w:r>
        <w:rPr>
          <w:rFonts w:ascii="JGVNOA+CMBX10"/>
          <w:color w:val="000000"/>
          <w:spacing w:val="1"/>
          <w:sz w:val="19"/>
        </w:rPr>
        <w:t>in</w:t>
      </w:r>
      <w:r>
        <w:rPr>
          <w:rFonts w:ascii="Times New Roman"/>
          <w:color w:val="000000"/>
          <w:spacing w:val="26"/>
          <w:sz w:val="19"/>
        </w:rPr>
        <w:t xml:space="preserve"> </w:t>
      </w:r>
      <w:r>
        <w:rPr>
          <w:rFonts w:ascii="JGVNOA+CMBX10"/>
          <w:color w:val="000000"/>
          <w:spacing w:val="1"/>
          <w:sz w:val="19"/>
        </w:rPr>
        <w:t>and</w:t>
      </w:r>
      <w:r>
        <w:rPr>
          <w:rFonts w:ascii="Times New Roman"/>
          <w:color w:val="000000"/>
          <w:spacing w:val="26"/>
          <w:sz w:val="19"/>
        </w:rPr>
        <w:t xml:space="preserve"> </w:t>
      </w:r>
      <w:r>
        <w:rPr>
          <w:rFonts w:ascii="JGVNOA+CMBX10"/>
          <w:color w:val="000000"/>
          <w:spacing w:val="1"/>
          <w:sz w:val="19"/>
        </w:rPr>
        <w:t>near</w:t>
      </w:r>
      <w:r>
        <w:rPr>
          <w:rFonts w:ascii="Times New Roman"/>
          <w:color w:val="000000"/>
          <w:spacing w:val="26"/>
          <w:sz w:val="19"/>
        </w:rPr>
        <w:t xml:space="preserve"> </w:t>
      </w:r>
      <w:r>
        <w:rPr>
          <w:rFonts w:ascii="JGVNOA+CMBX10"/>
          <w:color w:val="000000"/>
          <w:spacing w:val="1"/>
          <w:sz w:val="19"/>
        </w:rPr>
        <w:t>the</w:t>
      </w:r>
      <w:r>
        <w:rPr>
          <w:rFonts w:ascii="Times New Roman"/>
          <w:color w:val="000000"/>
          <w:spacing w:val="26"/>
          <w:sz w:val="19"/>
        </w:rPr>
        <w:t xml:space="preserve"> </w:t>
      </w:r>
      <w:r>
        <w:rPr>
          <w:rFonts w:ascii="JGVNOA+CMBX10"/>
          <w:color w:val="000000"/>
          <w:spacing w:val="-1"/>
          <w:sz w:val="19"/>
        </w:rPr>
        <w:t>Peak</w:t>
      </w:r>
      <w:r>
        <w:rPr>
          <w:rFonts w:ascii="Times New Roman"/>
          <w:color w:val="000000"/>
          <w:spacing w:val="28"/>
          <w:sz w:val="19"/>
        </w:rPr>
        <w:t xml:space="preserve"> </w:t>
      </w:r>
      <w:r>
        <w:rPr>
          <w:rFonts w:ascii="JGVNOA+CMBX10"/>
          <w:color w:val="000000"/>
          <w:spacing w:val="1"/>
          <w:sz w:val="19"/>
        </w:rPr>
        <w:t>Rate</w:t>
      </w:r>
      <w:r>
        <w:rPr>
          <w:rFonts w:ascii="Times New Roman"/>
          <w:color w:val="000000"/>
          <w:spacing w:val="26"/>
          <w:sz w:val="19"/>
        </w:rPr>
        <w:t xml:space="preserve"> </w:t>
      </w:r>
      <w:r>
        <w:rPr>
          <w:rFonts w:ascii="JGVNOA+CMBX10"/>
          <w:color w:val="000000"/>
          <w:spacing w:val="1"/>
          <w:sz w:val="19"/>
        </w:rPr>
        <w:t>Period</w:t>
      </w:r>
    </w:p>
    <w:p w14:paraId="22F6F4C0" w14:textId="77777777" w:rsidR="00560823" w:rsidRDefault="00B07084" w:rsidP="00560823">
      <w:pPr>
        <w:spacing w:before="267" w:after="0" w:line="276" w:lineRule="auto"/>
        <w:rPr>
          <w:rFonts w:ascii="Times New Roman" w:hAnsi="Times New Roman" w:cs="Times New Roman"/>
          <w:color w:val="000000"/>
        </w:rPr>
      </w:pPr>
      <w:r w:rsidRPr="00560823">
        <w:rPr>
          <w:rFonts w:ascii="Times New Roman" w:hAnsi="Times New Roman" w:cs="Times New Roman"/>
          <w:color w:val="000000"/>
          <w:spacing w:val="1"/>
        </w:rPr>
        <w:t>Figure</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rPr>
        <w:t>4</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indicates</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limitations</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focusing</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aggregate</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many</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spacing w:val="1"/>
        </w:rPr>
        <w:t>studies</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3"/>
        </w:rPr>
        <w:t>have</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3"/>
        </w:rPr>
        <w:t>been</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doing.</w:t>
      </w:r>
      <w:r w:rsidRPr="00560823">
        <w:rPr>
          <w:rFonts w:ascii="Times New Roman" w:hAnsi="Times New Roman" w:cs="Times New Roman"/>
          <w:color w:val="000000"/>
          <w:spacing w:val="122"/>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ﬁgure</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clearly</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rPr>
        <w:t>shows</w:t>
      </w:r>
      <w:r w:rsidRPr="00560823">
        <w:rPr>
          <w:rFonts w:ascii="Times New Roman" w:hAnsi="Times New Roman" w:cs="Times New Roman"/>
          <w:color w:val="000000"/>
          <w:spacing w:val="46"/>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aggregate</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1"/>
        </w:rPr>
        <w:t>increases</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rPr>
        <w:t>weather</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2"/>
        </w:rPr>
        <w:t>becomes</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colder</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Ireland.</w:t>
      </w:r>
      <w:r w:rsidRPr="00560823">
        <w:rPr>
          <w:rFonts w:ascii="Times New Roman" w:hAnsi="Times New Roman" w:cs="Times New Roman"/>
          <w:color w:val="000000"/>
          <w:spacing w:val="95"/>
        </w:rPr>
        <w:t xml:space="preserve"> </w:t>
      </w:r>
      <w:r w:rsidRPr="00560823">
        <w:rPr>
          <w:rFonts w:ascii="Times New Roman" w:hAnsi="Times New Roman" w:cs="Times New Roman"/>
          <w:color w:val="000000"/>
          <w:spacing w:val="-2"/>
        </w:rPr>
        <w:t>Intuitively,</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rPr>
        <w:t>negative</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correlation</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rPr>
        <w:t>between</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them</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can</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6"/>
        </w:rPr>
        <w:t>be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mainly</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attributable</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to</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for-heating</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which</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strongly</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2"/>
        </w:rPr>
        <w:t>depends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2"/>
        </w:rPr>
        <w:t>outdoor</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temperatures.</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It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fact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aggregate</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rPr>
        <w:t>residential</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also</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includes</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another</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type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consumption</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irrelevant</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temperature</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rPr>
        <w:t>variations,</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such</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lastRenderedPageBreak/>
        <w:t>consumption</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rPr>
        <w:t>lighting.</w:t>
      </w:r>
      <w:r w:rsidRPr="00560823">
        <w:rPr>
          <w:rFonts w:ascii="Times New Roman" w:hAnsi="Times New Roman" w:cs="Times New Roman"/>
          <w:color w:val="000000"/>
          <w:spacing w:val="77"/>
        </w:rPr>
        <w:t xml:space="preserve"> </w:t>
      </w:r>
      <w:r w:rsidRPr="00560823">
        <w:rPr>
          <w:rFonts w:ascii="Times New Roman" w:hAnsi="Times New Roman" w:cs="Times New Roman"/>
          <w:color w:val="000000"/>
          <w:spacing w:val="1"/>
        </w:rPr>
        <w:t>Those</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broad</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categories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of</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could</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react</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diﬀ</w:t>
      </w:r>
      <w:r w:rsidRPr="00560823">
        <w:rPr>
          <w:rFonts w:ascii="Times New Roman" w:hAnsi="Times New Roman" w:cs="Times New Roman"/>
          <w:color w:val="000000"/>
        </w:rPr>
        <w:t>erently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pricing.</w:t>
      </w:r>
      <w:r w:rsidRPr="00560823">
        <w:rPr>
          <w:rFonts w:ascii="Times New Roman" w:hAnsi="Times New Roman" w:cs="Times New Roman"/>
          <w:color w:val="000000"/>
          <w:spacing w:val="6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heating</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can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6"/>
        </w:rPr>
        <w:t>be</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transferred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diﬀ</w:t>
      </w:r>
      <w:r w:rsidRPr="00560823">
        <w:rPr>
          <w:rFonts w:ascii="Times New Roman" w:hAnsi="Times New Roman" w:cs="Times New Roman"/>
          <w:color w:val="000000"/>
          <w:spacing w:val="-1"/>
        </w:rPr>
        <w:t>erent</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time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2"/>
        </w:rPr>
        <w:t>day</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(e.g.,</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from</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rPr>
        <w:t>6</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p.m.</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4</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p.m.</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2"/>
        </w:rPr>
        <w:t>avoid</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higher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unit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under</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tari</w:t>
      </w:r>
      <w:r w:rsidRPr="00560823">
        <w:rPr>
          <w:rFonts w:ascii="Times New Roman" w:hAnsi="Times New Roman" w:cs="Times New Roman"/>
          <w:color w:val="000000"/>
        </w:rPr>
        <w:t>ﬀ</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structures).</w:t>
      </w:r>
      <w:r w:rsidRPr="00560823">
        <w:rPr>
          <w:rFonts w:ascii="Times New Roman" w:hAnsi="Times New Roman" w:cs="Times New Roman"/>
          <w:color w:val="000000"/>
          <w:spacing w:val="73"/>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other</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hand,</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rPr>
        <w:t>lighting</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time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rPr>
        <w:t>sensitive.</w:t>
      </w:r>
      <w:r w:rsidRPr="00560823">
        <w:rPr>
          <w:rFonts w:ascii="Times New Roman" w:hAnsi="Times New Roman" w:cs="Times New Roman"/>
          <w:color w:val="000000"/>
          <w:spacing w:val="74"/>
        </w:rPr>
        <w:t xml:space="preserve"> </w:t>
      </w:r>
      <w:r w:rsidRPr="00560823">
        <w:rPr>
          <w:rFonts w:ascii="Times New Roman" w:hAnsi="Times New Roman" w:cs="Times New Roman"/>
          <w:color w:val="000000"/>
          <w:spacing w:val="1"/>
        </w:rPr>
        <w:t>Due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to</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diﬀerence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costs</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4"/>
        </w:rPr>
        <w:t xml:space="preserve"> </w:t>
      </w:r>
      <w:r w:rsidRPr="00560823">
        <w:rPr>
          <w:rFonts w:ascii="Times New Roman" w:hAnsi="Times New Roman" w:cs="Times New Roman"/>
          <w:color w:val="000000"/>
          <w:spacing w:val="1"/>
        </w:rPr>
        <w:t>relocating</w:t>
      </w:r>
      <w:r w:rsidRPr="00560823">
        <w:rPr>
          <w:rFonts w:ascii="Times New Roman" w:hAnsi="Times New Roman" w:cs="Times New Roman"/>
          <w:color w:val="000000"/>
          <w:spacing w:val="14"/>
        </w:rPr>
        <w:t xml:space="preserve"> </w:t>
      </w:r>
      <w:r w:rsidRPr="00560823">
        <w:rPr>
          <w:rFonts w:ascii="Times New Roman" w:hAnsi="Times New Roman" w:cs="Times New Roman"/>
          <w:color w:val="000000"/>
          <w:spacing w:val="1"/>
        </w:rPr>
        <w:t>or</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rPr>
        <w:t>changing</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it</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possible</w:t>
      </w:r>
      <w:r w:rsidRPr="00560823">
        <w:rPr>
          <w:rFonts w:ascii="Times New Roman" w:hAnsi="Times New Roman" w:cs="Times New Roman"/>
          <w:color w:val="000000"/>
          <w:spacing w:val="14"/>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channels</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2"/>
        </w:rPr>
        <w:t>respond</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pricing</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diﬀ</w:t>
      </w:r>
      <w:r w:rsidRPr="00560823">
        <w:rPr>
          <w:rFonts w:ascii="Times New Roman" w:hAnsi="Times New Roman" w:cs="Times New Roman"/>
          <w:color w:val="000000"/>
          <w:spacing w:val="-1"/>
        </w:rPr>
        <w:t>erent</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2"/>
        </w:rPr>
        <w:t>ways.</w:t>
      </w:r>
      <w:r w:rsidRPr="00560823">
        <w:rPr>
          <w:rFonts w:ascii="Times New Roman" w:hAnsi="Times New Roman" w:cs="Times New Roman"/>
          <w:color w:val="000000"/>
          <w:spacing w:val="107"/>
        </w:rPr>
        <w:t xml:space="preserve"> </w:t>
      </w:r>
      <w:r w:rsidRPr="00560823">
        <w:rPr>
          <w:rFonts w:ascii="Times New Roman" w:hAnsi="Times New Roman" w:cs="Times New Roman"/>
          <w:color w:val="000000"/>
          <w:spacing w:val="1"/>
        </w:rPr>
        <w:t>Therefore,</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using</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aggregate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examine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households’</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responses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rPr>
        <w:t>time-varying</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rPr>
        <w:t>scheme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enables</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me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access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aggregated</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response.</w:t>
      </w:r>
      <w:r w:rsidR="00560823">
        <w:rPr>
          <w:rFonts w:ascii="Times New Roman" w:hAnsi="Times New Roman" w:cs="Times New Roman"/>
          <w:color w:val="000000"/>
        </w:rPr>
        <w:t xml:space="preserve"> </w:t>
      </w:r>
    </w:p>
    <w:p w14:paraId="6F9CBE4E" w14:textId="77777777" w:rsidR="0024790D" w:rsidRDefault="00B07084" w:rsidP="0024790D">
      <w:pPr>
        <w:spacing w:before="267"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
        </w:rPr>
        <w:t>Considering</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discussion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rPr>
        <w:t>above,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decompose</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into</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broad</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categories—non-temperature-control-driven</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temperature-control-driven</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 xml:space="preserve">consumption—and examine </w:t>
      </w:r>
      <w:r w:rsidRPr="00560823">
        <w:rPr>
          <w:rFonts w:ascii="Times New Roman" w:hAnsi="Times New Roman" w:cs="Times New Roman"/>
          <w:color w:val="000000"/>
          <w:spacing w:val="-2"/>
        </w:rPr>
        <w:t>how</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each</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category</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2"/>
        </w:rPr>
        <w:t>responds</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introduction</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tari</w:t>
      </w:r>
      <w:r w:rsidRPr="00560823">
        <w:rPr>
          <w:rFonts w:ascii="Times New Roman" w:hAnsi="Times New Roman" w:cs="Times New Roman"/>
          <w:color w:val="000000"/>
        </w:rPr>
        <w:t>ﬀ</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structures.</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temperature-</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rPr>
        <w:t>control-related</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here</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means</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using</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satisfy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home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needs</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(e.g.,</w:t>
      </w:r>
      <w:r w:rsidRPr="00560823">
        <w:rPr>
          <w:rFonts w:ascii="Times New Roman" w:hAnsi="Times New Roman" w:cs="Times New Roman"/>
          <w:color w:val="000000"/>
          <w:spacing w:val="11"/>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warm</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up</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space</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or</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rPr>
        <w:t>water).</w:t>
      </w:r>
      <w:r w:rsidRPr="00560823">
        <w:rPr>
          <w:rFonts w:ascii="Times New Roman" w:hAnsi="Times New Roman" w:cs="Times New Roman"/>
          <w:color w:val="000000"/>
          <w:spacing w:val="93"/>
        </w:rPr>
        <w:t xml:space="preserve"> </w:t>
      </w:r>
      <w:r w:rsidRPr="00560823">
        <w:rPr>
          <w:rFonts w:ascii="Times New Roman" w:hAnsi="Times New Roman" w:cs="Times New Roman"/>
          <w:color w:val="000000"/>
          <w:spacing w:val="1"/>
        </w:rPr>
        <w:t>So,</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use</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strictly</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2"/>
        </w:rPr>
        <w:t>depends</w:t>
      </w:r>
      <w:r w:rsidRPr="00560823">
        <w:rPr>
          <w:rFonts w:ascii="Times New Roman" w:hAnsi="Times New Roman" w:cs="Times New Roman"/>
          <w:color w:val="000000"/>
          <w:spacing w:val="33"/>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each</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day’s</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rPr>
        <w:t>weather</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conditions,</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especially</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temperatures.</w:t>
      </w:r>
      <w:r w:rsidRPr="00560823">
        <w:rPr>
          <w:rFonts w:ascii="Times New Roman" w:hAnsi="Times New Roman" w:cs="Times New Roman"/>
          <w:color w:val="000000"/>
          <w:spacing w:val="83"/>
        </w:rPr>
        <w:t xml:space="preserve"> </w:t>
      </w:r>
      <w:r w:rsidRPr="00560823">
        <w:rPr>
          <w:rFonts w:ascii="Times New Roman" w:hAnsi="Times New Roman" w:cs="Times New Roman"/>
          <w:color w:val="000000"/>
          <w:spacing w:val="-1"/>
        </w:rPr>
        <w:t>Naturally,</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non-temperature-control-associated</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rPr>
        <w:t>makes</w:t>
      </w:r>
      <w:r w:rsidRPr="00560823">
        <w:rPr>
          <w:rFonts w:ascii="Times New Roman" w:hAnsi="Times New Roman" w:cs="Times New Roman"/>
          <w:color w:val="000000"/>
          <w:spacing w:val="33"/>
        </w:rPr>
        <w:t xml:space="preserve"> </w:t>
      </w:r>
      <w:r w:rsidRPr="00560823">
        <w:rPr>
          <w:rFonts w:ascii="Times New Roman" w:hAnsi="Times New Roman" w:cs="Times New Roman"/>
          <w:color w:val="000000"/>
          <w:spacing w:val="1"/>
        </w:rPr>
        <w:t>up</w:t>
      </w:r>
      <w:r w:rsidR="002E13A5"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rest.</w:t>
      </w:r>
    </w:p>
    <w:p w14:paraId="2F2C6254" w14:textId="77777777" w:rsidR="0024790D" w:rsidRDefault="00B07084" w:rsidP="0024790D">
      <w:pPr>
        <w:spacing w:before="267" w:after="0" w:line="276" w:lineRule="auto"/>
        <w:ind w:firstLine="708"/>
        <w:rPr>
          <w:rFonts w:ascii="Times New Roman" w:hAnsi="Times New Roman" w:cs="Times New Roman"/>
          <w:color w:val="000000"/>
        </w:rPr>
      </w:pPr>
      <w:r w:rsidRPr="00560823">
        <w:rPr>
          <w:rFonts w:ascii="Times New Roman" w:hAnsi="Times New Roman" w:cs="Times New Roman"/>
          <w:color w:val="000000"/>
        </w:rPr>
        <w:t>I</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exploit</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Degree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Days</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which</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imply</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overall</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needs</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given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6"/>
        </w:rPr>
        <w:t>day,</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isolate</w:t>
      </w:r>
      <w:r w:rsidR="00560823" w:rsidRPr="00560823">
        <w:rPr>
          <w:rFonts w:ascii="Times New Roman" w:hAnsi="Times New Roman" w:cs="Times New Roman"/>
          <w:color w:val="000000"/>
          <w:spacing w:val="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temperature-control-driven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from</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aggregate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77"/>
        </w:rPr>
        <w:t xml:space="preserve"> </w:t>
      </w:r>
      <w:r w:rsidRPr="00560823">
        <w:rPr>
          <w:rFonts w:ascii="Times New Roman" w:hAnsi="Times New Roman" w:cs="Times New Roman"/>
          <w:color w:val="000000"/>
          <w:spacing w:val="1"/>
        </w:rPr>
        <w:t>Because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only</w:t>
      </w:r>
      <w:r w:rsidR="00560823" w:rsidRPr="00560823">
        <w:rPr>
          <w:rFonts w:ascii="Times New Roman" w:hAnsi="Times New Roman" w:cs="Times New Roman"/>
          <w:color w:val="000000"/>
          <w:spacing w:val="1"/>
        </w:rPr>
        <w:t xml:space="preserve"> </w:t>
      </w:r>
      <w:r w:rsidRPr="00560823">
        <w:rPr>
          <w:rFonts w:ascii="Times New Roman" w:hAnsi="Times New Roman" w:cs="Times New Roman"/>
          <w:color w:val="000000"/>
          <w:spacing w:val="1"/>
        </w:rPr>
        <w:t>aggregate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metering</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data</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available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from</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CER</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experiment</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dataset,</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there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no</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clue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allowing</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me</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classify</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 xml:space="preserve">into </w:t>
      </w:r>
      <w:r w:rsidRPr="00560823">
        <w:rPr>
          <w:rFonts w:ascii="Times New Roman" w:hAnsi="Times New Roman" w:cs="Times New Roman"/>
          <w:color w:val="000000"/>
          <w:spacing w:val="-4"/>
        </w:rPr>
        <w:t>two</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distinct</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categories</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dataset.</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5"/>
        </w:rPr>
        <w:t>To</w:t>
      </w:r>
      <w:r w:rsidRPr="00560823">
        <w:rPr>
          <w:rFonts w:ascii="Times New Roman" w:hAnsi="Times New Roman" w:cs="Times New Roman"/>
          <w:color w:val="000000"/>
          <w:spacing w:val="13"/>
        </w:rPr>
        <w:t xml:space="preserve"> </w:t>
      </w:r>
      <w:r w:rsidRPr="00560823">
        <w:rPr>
          <w:rFonts w:ascii="Times New Roman" w:hAnsi="Times New Roman" w:cs="Times New Roman"/>
          <w:color w:val="000000"/>
          <w:spacing w:val="1"/>
        </w:rPr>
        <w:t>address</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this</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rPr>
        <w:t>challenge,</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presume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2"/>
        </w:rPr>
        <w:t>portion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ﬂuctuates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according</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temperature-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control-driven</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97"/>
        </w:rPr>
        <w:t xml:space="preserve"> </w:t>
      </w:r>
      <w:r w:rsidRPr="00560823">
        <w:rPr>
          <w:rFonts w:ascii="Times New Roman" w:hAnsi="Times New Roman" w:cs="Times New Roman"/>
          <w:color w:val="000000"/>
          <w:spacing w:val="1"/>
        </w:rPr>
        <w:t>Therefore,</w:t>
      </w:r>
      <w:r w:rsidRPr="00560823">
        <w:rPr>
          <w:rFonts w:ascii="Times New Roman" w:hAnsi="Times New Roman" w:cs="Times New Roman"/>
          <w:color w:val="000000"/>
          <w:spacing w:val="4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temperature-control</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use</w:t>
      </w:r>
      <w:r w:rsidRPr="00560823">
        <w:rPr>
          <w:rFonts w:ascii="Times New Roman" w:hAnsi="Times New Roman" w:cs="Times New Roman"/>
          <w:color w:val="000000"/>
          <w:spacing w:val="36"/>
        </w:rPr>
        <w:t xml:space="preserve"> </w:t>
      </w:r>
      <w:r w:rsidRPr="00560823">
        <w:rPr>
          <w:rFonts w:ascii="Times New Roman" w:hAnsi="Times New Roman" w:cs="Times New Roman"/>
          <w:color w:val="000000"/>
          <w:spacing w:val="1"/>
        </w:rPr>
        <w:t>is</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additional</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2"/>
        </w:rPr>
        <w:t>appears</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days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with</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non-zero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due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needs.</w:t>
      </w:r>
    </w:p>
    <w:p w14:paraId="05A6529D" w14:textId="39DB5A85" w:rsidR="00FB3F76" w:rsidRPr="00560823" w:rsidRDefault="00B07084" w:rsidP="0024790D">
      <w:pPr>
        <w:spacing w:before="267"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5"/>
        </w:rPr>
        <w:t>To</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break</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down</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responses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program</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around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exploit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rPr>
        <w:t>following</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DID-style</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spline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regression</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2"/>
        </w:rPr>
        <w:t>model:</w:t>
      </w:r>
    </w:p>
    <w:p w14:paraId="0E2A16A3" w14:textId="15206450" w:rsidR="00492DA3" w:rsidRDefault="00492DA3" w:rsidP="0024790D">
      <w:pPr>
        <w:spacing w:before="168" w:after="0" w:line="276" w:lineRule="auto"/>
        <w:rPr>
          <w:rFonts w:ascii="Cambria" w:hAnsi="Cambria"/>
          <w:color w:val="000000"/>
          <w:spacing w:val="6"/>
          <w:sz w:val="17"/>
        </w:rPr>
      </w:pPr>
      <w:r>
        <w:rPr>
          <w:rFonts w:ascii="Cambria" w:hAnsi="Cambria"/>
          <w:noProof/>
          <w:color w:val="000000"/>
          <w:spacing w:val="6"/>
          <w:sz w:val="17"/>
        </w:rPr>
        <w:drawing>
          <wp:inline distT="0" distB="0" distL="0" distR="0" wp14:anchorId="16B50E48" wp14:editId="4B6C2DCD">
            <wp:extent cx="5943600" cy="745490"/>
            <wp:effectExtent l="0" t="0" r="0" b="3810"/>
            <wp:docPr id="1"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45490"/>
                    </a:xfrm>
                    <a:prstGeom prst="rect">
                      <a:avLst/>
                    </a:prstGeom>
                  </pic:spPr>
                </pic:pic>
              </a:graphicData>
            </a:graphic>
          </wp:inline>
        </w:drawing>
      </w:r>
    </w:p>
    <w:p w14:paraId="4F0E0321" w14:textId="65B5E549" w:rsidR="00FB3F76" w:rsidRPr="00560823" w:rsidRDefault="00B07084" w:rsidP="0024790D">
      <w:pPr>
        <w:spacing w:before="168" w:after="0" w:line="276" w:lineRule="auto"/>
        <w:rPr>
          <w:rFonts w:ascii="Times New Roman" w:hAnsi="Times New Roman" w:cs="Times New Roman"/>
          <w:color w:val="000000"/>
        </w:rPr>
      </w:pPr>
      <w:r w:rsidRPr="00560823">
        <w:rPr>
          <w:rFonts w:ascii="Times New Roman" w:hAnsi="Times New Roman" w:cs="Times New Roman"/>
          <w:color w:val="000000"/>
          <w:spacing w:val="-1"/>
        </w:rPr>
        <w:t>Like</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(2),</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dependent</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variable</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3"/>
        </w:rPr>
        <w:t>kW</w:t>
      </w:r>
      <w:r w:rsidRPr="00560823">
        <w:rPr>
          <w:rFonts w:ascii="Times New Roman" w:hAnsi="Times New Roman" w:cs="Times New Roman"/>
          <w:color w:val="000000"/>
          <w:spacing w:val="-19"/>
        </w:rPr>
        <w:t xml:space="preserve"> </w:t>
      </w:r>
      <w:proofErr w:type="spellStart"/>
      <w:r w:rsidRPr="00560823">
        <w:rPr>
          <w:rFonts w:ascii="Times New Roman" w:hAnsi="Times New Roman" w:cs="Times New Roman"/>
          <w:color w:val="000000"/>
        </w:rPr>
        <w:t>h</w:t>
      </w:r>
      <w:r w:rsidRPr="00560823">
        <w:rPr>
          <w:rFonts w:ascii="Times New Roman" w:hAnsi="Times New Roman" w:cs="Times New Roman"/>
          <w:color w:val="000000"/>
          <w:spacing w:val="2"/>
          <w:vertAlign w:val="subscript"/>
        </w:rPr>
        <w:t>ith</w:t>
      </w:r>
      <w:proofErr w:type="spellEnd"/>
      <w:r w:rsidRPr="00560823">
        <w:rPr>
          <w:rFonts w:ascii="Times New Roman" w:hAnsi="Times New Roman" w:cs="Times New Roman"/>
          <w:color w:val="000000"/>
          <w:spacing w:val="28"/>
          <w:vertAlign w:val="subscript"/>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4"/>
        </w:rPr>
        <w:t>by</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20"/>
        </w:rPr>
        <w:t xml:space="preserve"> </w:t>
      </w:r>
      <w:proofErr w:type="spellStart"/>
      <w:r w:rsidRPr="00560823">
        <w:rPr>
          <w:rFonts w:ascii="Times New Roman" w:hAnsi="Times New Roman" w:cs="Times New Roman"/>
          <w:color w:val="000000"/>
        </w:rPr>
        <w:t>i</w:t>
      </w:r>
      <w:proofErr w:type="spellEnd"/>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2"/>
        </w:rPr>
        <w:t>day</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rPr>
        <w:t>t</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during</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hour</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2"/>
        </w:rPr>
        <w:t>day</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h</w:t>
      </w:r>
      <w:r w:rsidRPr="00560823">
        <w:rPr>
          <w:rFonts w:ascii="Times New Roman" w:hAnsi="Times New Roman" w:cs="Times New Roman"/>
          <w:color w:val="000000"/>
        </w:rPr>
        <w:t>.</w:t>
      </w:r>
      <w:r w:rsidRPr="00560823">
        <w:rPr>
          <w:rFonts w:ascii="Times New Roman" w:hAnsi="Times New Roman" w:cs="Times New Roman"/>
          <w:color w:val="000000"/>
          <w:spacing w:val="34"/>
        </w:rPr>
        <w:t xml:space="preserve"> </w:t>
      </w:r>
      <w:commentRangeStart w:id="2"/>
      <w:r w:rsidRPr="00560823">
        <w:rPr>
          <w:rFonts w:ascii="Times New Roman" w:hAnsi="Times New Roman" w:cs="Times New Roman"/>
          <w:color w:val="000000"/>
          <w:spacing w:val="1"/>
        </w:rPr>
        <w:t>There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are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indicator</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variables</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2"/>
        </w:rPr>
        <w:t>model</w:t>
      </w:r>
      <w:commentRangeEnd w:id="2"/>
      <w:r w:rsidR="005D26FC">
        <w:rPr>
          <w:rStyle w:val="CommentReference"/>
        </w:rPr>
        <w:commentReference w:id="2"/>
      </w:r>
      <w:r w:rsidRPr="00560823">
        <w:rPr>
          <w:rFonts w:ascii="Times New Roman" w:hAnsi="Times New Roman" w:cs="Times New Roman"/>
          <w:color w:val="000000"/>
          <w:spacing w:val="2"/>
        </w:rPr>
        <w:t>:</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ﬁrst</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indicator</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variable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1</w:t>
      </w:r>
      <w:r w:rsidRPr="00560823">
        <w:rPr>
          <w:rFonts w:ascii="Times New Roman" w:hAnsi="Times New Roman" w:cs="Times New Roman"/>
          <w:color w:val="000000"/>
          <w:spacing w:val="-1"/>
        </w:rPr>
        <w:t>[Treatment</w:t>
      </w:r>
      <w:proofErr w:type="gramStart"/>
      <w:r w:rsidRPr="00560823">
        <w:rPr>
          <w:rFonts w:ascii="Times New Roman" w:hAnsi="Times New Roman" w:cs="Times New Roman"/>
          <w:color w:val="000000"/>
          <w:spacing w:val="-1"/>
        </w:rPr>
        <w:t>]</w:t>
      </w:r>
      <w:proofErr w:type="spellStart"/>
      <w:r w:rsidRPr="00560823">
        <w:rPr>
          <w:rFonts w:ascii="Times New Roman" w:hAnsi="Times New Roman" w:cs="Times New Roman"/>
          <w:color w:val="000000"/>
          <w:vertAlign w:val="subscript"/>
        </w:rPr>
        <w:t>i</w:t>
      </w:r>
      <w:proofErr w:type="spellEnd"/>
      <w:proofErr w:type="gramEnd"/>
      <w:r w:rsidRPr="00560823">
        <w:rPr>
          <w:rFonts w:ascii="Times New Roman" w:hAnsi="Times New Roman" w:cs="Times New Roman"/>
          <w:color w:val="000000"/>
          <w:spacing w:val="13"/>
          <w:vertAlign w:val="subscript"/>
        </w:rPr>
        <w:t xml:space="preserve"> </w:t>
      </w:r>
      <w:r w:rsidRPr="00560823">
        <w:rPr>
          <w:rFonts w:ascii="Times New Roman" w:hAnsi="Times New Roman" w:cs="Times New Roman"/>
          <w:color w:val="000000"/>
          <w:spacing w:val="1"/>
        </w:rPr>
        <w:t>has</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2"/>
        </w:rPr>
        <w:t>value</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1</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if</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19"/>
        </w:rPr>
        <w:t xml:space="preserve"> </w:t>
      </w:r>
      <w:proofErr w:type="spellStart"/>
      <w:r w:rsidRPr="00560823">
        <w:rPr>
          <w:rFonts w:ascii="Times New Roman" w:hAnsi="Times New Roman" w:cs="Times New Roman"/>
          <w:color w:val="000000"/>
        </w:rPr>
        <w:t>i</w:t>
      </w:r>
      <w:proofErr w:type="spellEnd"/>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assigned</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group;</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second</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indicator</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variable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1</w:t>
      </w:r>
      <w:r w:rsidRPr="00560823">
        <w:rPr>
          <w:rFonts w:ascii="Times New Roman" w:hAnsi="Times New Roman" w:cs="Times New Roman"/>
          <w:color w:val="000000"/>
        </w:rPr>
        <w:t>[Post]</w:t>
      </w:r>
      <w:r w:rsidRPr="00560823">
        <w:rPr>
          <w:rFonts w:ascii="Times New Roman" w:hAnsi="Times New Roman" w:cs="Times New Roman"/>
          <w:color w:val="000000"/>
          <w:vertAlign w:val="subscript"/>
        </w:rPr>
        <w:t>t</w:t>
      </w:r>
      <w:r w:rsidRPr="00560823">
        <w:rPr>
          <w:rFonts w:ascii="Times New Roman" w:hAnsi="Times New Roman" w:cs="Times New Roman"/>
          <w:color w:val="000000"/>
          <w:spacing w:val="27"/>
          <w:vertAlign w:val="subscript"/>
        </w:rPr>
        <w:t xml:space="preserve"> </w:t>
      </w:r>
      <w:r w:rsidRPr="00560823">
        <w:rPr>
          <w:rFonts w:ascii="Times New Roman" w:hAnsi="Times New Roman" w:cs="Times New Roman"/>
          <w:color w:val="000000"/>
          <w:spacing w:val="1"/>
        </w:rPr>
        <w:t>equals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1</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when</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2"/>
        </w:rPr>
        <w:t>day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rPr>
        <w:t>t</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last</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indicator</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variable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1</w:t>
      </w:r>
      <w:r w:rsidRPr="00560823">
        <w:rPr>
          <w:rFonts w:ascii="Times New Roman" w:hAnsi="Times New Roman" w:cs="Times New Roman"/>
          <w:color w:val="000000"/>
          <w:spacing w:val="-2"/>
        </w:rPr>
        <w:t>[Treatment</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&amp;</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Post]</w:t>
      </w:r>
      <w:r w:rsidRPr="00560823">
        <w:rPr>
          <w:rFonts w:ascii="Times New Roman" w:hAnsi="Times New Roman" w:cs="Times New Roman"/>
          <w:color w:val="000000"/>
          <w:spacing w:val="2"/>
          <w:vertAlign w:val="subscript"/>
        </w:rPr>
        <w:t>it</w:t>
      </w:r>
      <w:r w:rsidRPr="00560823">
        <w:rPr>
          <w:rFonts w:ascii="Times New Roman" w:hAnsi="Times New Roman" w:cs="Times New Roman"/>
          <w:color w:val="000000"/>
          <w:spacing w:val="14"/>
          <w:vertAlign w:val="subscript"/>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equal</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1</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for</w:t>
      </w:r>
      <w:r w:rsidR="00560823">
        <w:rPr>
          <w:rFonts w:ascii="Times New Roman" w:hAnsi="Times New Roman" w:cs="Times New Roman"/>
          <w:color w:val="000000"/>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households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2"/>
        </w:rPr>
        <w:t>model</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also</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includes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rPr>
        <w:t>interaction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terms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rPr>
        <w:t>between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HDD-relevant</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terms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those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indicator</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variables.</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econometric</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2"/>
        </w:rPr>
        <w:t>model,</w:t>
      </w:r>
      <w:r w:rsidRPr="00560823">
        <w:rPr>
          <w:rFonts w:ascii="Times New Roman" w:hAnsi="Times New Roman" w:cs="Times New Roman"/>
          <w:color w:val="000000"/>
          <w:spacing w:val="17"/>
        </w:rPr>
        <w:t xml:space="preserve"> </w:t>
      </w:r>
      <w:proofErr w:type="spellStart"/>
      <w:r w:rsidRPr="00560823">
        <w:rPr>
          <w:rFonts w:ascii="Times New Roman" w:hAnsi="Times New Roman" w:cs="Times New Roman"/>
          <w:color w:val="000000"/>
          <w:spacing w:val="8"/>
        </w:rPr>
        <w:t>HDD</w:t>
      </w:r>
      <w:r w:rsidRPr="00560823">
        <w:rPr>
          <w:rFonts w:ascii="Times New Roman" w:hAnsi="Times New Roman" w:cs="Times New Roman"/>
          <w:color w:val="000000"/>
          <w:vertAlign w:val="subscript"/>
        </w:rPr>
        <w:t>t</w:t>
      </w:r>
      <w:proofErr w:type="spellEnd"/>
      <w:r w:rsidRPr="00560823">
        <w:rPr>
          <w:rFonts w:ascii="Times New Roman" w:hAnsi="Times New Roman" w:cs="Times New Roman"/>
          <w:color w:val="000000"/>
          <w:spacing w:val="27"/>
          <w:vertAlign w:val="subscript"/>
        </w:rPr>
        <w:t xml:space="preserve"> </w:t>
      </w:r>
      <w:r w:rsidRPr="00560823">
        <w:rPr>
          <w:rFonts w:ascii="Times New Roman" w:hAnsi="Times New Roman" w:cs="Times New Roman"/>
          <w:color w:val="000000"/>
          <w:spacing w:val="1"/>
        </w:rPr>
        <w:t>means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degree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days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on</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2"/>
        </w:rPr>
        <w:t>day</w:t>
      </w:r>
      <w:r w:rsidRPr="00560823">
        <w:rPr>
          <w:rFonts w:ascii="Times New Roman" w:hAnsi="Times New Roman" w:cs="Times New Roman"/>
          <w:color w:val="000000"/>
          <w:spacing w:val="11"/>
        </w:rPr>
        <w:t xml:space="preserve"> </w:t>
      </w:r>
      <w:r w:rsidRPr="00560823">
        <w:rPr>
          <w:rFonts w:ascii="Times New Roman" w:hAnsi="Times New Roman" w:cs="Times New Roman"/>
          <w:color w:val="000000"/>
          <w:spacing w:val="1"/>
        </w:rPr>
        <w:t>t</w:t>
      </w:r>
      <w:r w:rsidRPr="00560823">
        <w:rPr>
          <w:rFonts w:ascii="Times New Roman" w:hAnsi="Times New Roman" w:cs="Times New Roman"/>
          <w:color w:val="000000"/>
        </w:rPr>
        <w:t>.</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8"/>
        </w:rPr>
        <w:t xml:space="preserve"> </w:t>
      </w:r>
      <w:proofErr w:type="spellStart"/>
      <w:r w:rsidRPr="00560823">
        <w:rPr>
          <w:rFonts w:ascii="Times New Roman" w:hAnsi="Times New Roman" w:cs="Times New Roman"/>
          <w:color w:val="000000"/>
          <w:spacing w:val="10"/>
        </w:rPr>
        <w:t>HDD</w:t>
      </w:r>
      <w:r w:rsidRPr="00560823">
        <w:rPr>
          <w:rFonts w:ascii="Cambria Math" w:hAnsi="Cambria Math" w:cs="Cambria Math"/>
          <w:color w:val="000000"/>
        </w:rPr>
        <w:t>∗</w:t>
      </w:r>
      <w:proofErr w:type="gramStart"/>
      <w:r w:rsidRPr="00560823">
        <w:rPr>
          <w:rFonts w:ascii="Times New Roman" w:hAnsi="Times New Roman" w:cs="Times New Roman"/>
          <w:color w:val="000000"/>
          <w:vertAlign w:val="subscript"/>
        </w:rPr>
        <w:t>t</w:t>
      </w:r>
      <w:proofErr w:type="spellEnd"/>
      <w:r w:rsidRPr="00560823">
        <w:rPr>
          <w:rFonts w:ascii="Times New Roman" w:hAnsi="Times New Roman" w:cs="Times New Roman"/>
          <w:color w:val="000000"/>
          <w:spacing w:val="-13"/>
          <w:vertAlign w:val="subscript"/>
        </w:rPr>
        <w:t xml:space="preserve"> </w:t>
      </w:r>
      <w:r w:rsidRPr="00560823">
        <w:rPr>
          <w:rFonts w:ascii="Times New Roman" w:hAnsi="Times New Roman" w:cs="Times New Roman"/>
          <w:color w:val="000000"/>
        </w:rPr>
        <w:t>,</w:t>
      </w:r>
      <w:proofErr w:type="gramEnd"/>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which</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required</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introduce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rPr>
        <w:t>nonlinearity</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HDD-associated</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2"/>
        </w:rPr>
        <w:t>response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pricing,</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mathematically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deﬁned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follows:</w:t>
      </w:r>
    </w:p>
    <w:p w14:paraId="324AD577" w14:textId="38F91D69" w:rsidR="00FB3F76" w:rsidRPr="005B7439" w:rsidRDefault="00B07084" w:rsidP="005B7439">
      <w:pPr>
        <w:spacing w:before="390" w:after="0" w:line="242" w:lineRule="exact"/>
        <w:ind w:left="2518"/>
        <w:jc w:val="left"/>
        <w:rPr>
          <w:rFonts w:ascii="Times New Roman"/>
          <w:color w:val="000000"/>
          <w:sz w:val="13"/>
        </w:rPr>
      </w:pPr>
      <w:proofErr w:type="spellStart"/>
      <w:r>
        <w:rPr>
          <w:rFonts w:ascii="EQLPNL+CMMI10"/>
          <w:color w:val="000000"/>
          <w:spacing w:val="10"/>
          <w:sz w:val="19"/>
        </w:rPr>
        <w:t>HDD</w:t>
      </w:r>
      <w:r>
        <w:rPr>
          <w:rFonts w:ascii="HBPEOH+CMSY7" w:hAnsi="HBPEOH+CMSY7" w:cs="HBPEOH+CMSY7"/>
          <w:color w:val="000000"/>
          <w:sz w:val="13"/>
        </w:rPr>
        <w:t>∗</w:t>
      </w:r>
      <w:r>
        <w:rPr>
          <w:rFonts w:ascii="HURIUA+CMMI7"/>
          <w:color w:val="000000"/>
          <w:sz w:val="20"/>
          <w:vertAlign w:val="subscript"/>
        </w:rPr>
        <w:t>t</w:t>
      </w:r>
      <w:proofErr w:type="spellEnd"/>
      <w:r>
        <w:rPr>
          <w:rFonts w:ascii="Times New Roman"/>
          <w:color w:val="000000"/>
          <w:spacing w:val="104"/>
          <w:sz w:val="20"/>
          <w:vertAlign w:val="subscript"/>
        </w:rPr>
        <w:t xml:space="preserve"> </w:t>
      </w:r>
      <w:r>
        <w:rPr>
          <w:rFonts w:ascii="BEUJPT+CMR10"/>
          <w:color w:val="000000"/>
          <w:sz w:val="19"/>
        </w:rPr>
        <w:t>=</w:t>
      </w:r>
      <w:r>
        <w:rPr>
          <w:rFonts w:ascii="Times New Roman"/>
          <w:color w:val="000000"/>
          <w:spacing w:val="71"/>
          <w:sz w:val="19"/>
        </w:rPr>
        <w:t xml:space="preserve"> </w:t>
      </w:r>
      <w:r>
        <w:rPr>
          <w:rFonts w:ascii="BEUJPT+CMR10"/>
          <w:color w:val="000000"/>
          <w:spacing w:val="1"/>
          <w:sz w:val="19"/>
        </w:rPr>
        <w:t>(</w:t>
      </w:r>
      <w:proofErr w:type="spellStart"/>
      <w:r>
        <w:rPr>
          <w:rFonts w:ascii="EQLPNL+CMMI10"/>
          <w:color w:val="000000"/>
          <w:spacing w:val="8"/>
          <w:sz w:val="19"/>
        </w:rPr>
        <w:t>HDD</w:t>
      </w:r>
      <w:r>
        <w:rPr>
          <w:rFonts w:ascii="HURIUA+CMMI7"/>
          <w:color w:val="000000"/>
          <w:sz w:val="20"/>
          <w:vertAlign w:val="subscript"/>
        </w:rPr>
        <w:t>t</w:t>
      </w:r>
      <w:proofErr w:type="spellEnd"/>
      <w:r>
        <w:rPr>
          <w:rFonts w:ascii="Times New Roman"/>
          <w:color w:val="000000"/>
          <w:spacing w:val="4"/>
          <w:sz w:val="20"/>
          <w:vertAlign w:val="subscript"/>
        </w:rPr>
        <w:t xml:space="preserve"> </w:t>
      </w:r>
      <w:r>
        <w:rPr>
          <w:rFonts w:ascii="RWAQJF+CMSY10" w:hAnsi="RWAQJF+CMSY10" w:cs="RWAQJF+CMSY10"/>
          <w:color w:val="000000"/>
          <w:sz w:val="19"/>
        </w:rPr>
        <w:t>−</w:t>
      </w:r>
      <w:r>
        <w:rPr>
          <w:rFonts w:ascii="Times New Roman"/>
          <w:color w:val="000000"/>
          <w:spacing w:val="-4"/>
          <w:sz w:val="19"/>
        </w:rPr>
        <w:t xml:space="preserve"> </w:t>
      </w:r>
      <w:r>
        <w:rPr>
          <w:rFonts w:ascii="EQLPNL+CMMI10"/>
          <w:color w:val="000000"/>
          <w:spacing w:val="4"/>
          <w:sz w:val="19"/>
        </w:rPr>
        <w:t>Knot</w:t>
      </w:r>
      <w:r>
        <w:rPr>
          <w:rFonts w:ascii="BEUJPT+CMR10"/>
          <w:color w:val="000000"/>
          <w:sz w:val="19"/>
        </w:rPr>
        <w:t>)</w:t>
      </w:r>
      <w:r>
        <w:rPr>
          <w:rFonts w:ascii="Times New Roman"/>
          <w:color w:val="000000"/>
          <w:spacing w:val="60"/>
          <w:sz w:val="19"/>
        </w:rPr>
        <w:t xml:space="preserve"> </w:t>
      </w:r>
      <w:r>
        <w:rPr>
          <w:rFonts w:ascii="RWAQJF+CMSY10" w:hAnsi="RWAQJF+CMSY10" w:cs="RWAQJF+CMSY10"/>
          <w:color w:val="000000"/>
          <w:sz w:val="19"/>
        </w:rPr>
        <w:t>×</w:t>
      </w:r>
      <w:r>
        <w:rPr>
          <w:rFonts w:ascii="Times New Roman"/>
          <w:color w:val="000000"/>
          <w:spacing w:val="60"/>
          <w:sz w:val="19"/>
        </w:rPr>
        <w:t xml:space="preserve"> </w:t>
      </w:r>
      <w:r>
        <w:rPr>
          <w:rFonts w:ascii="PRVJCP+BBOLD10"/>
          <w:color w:val="000000"/>
          <w:spacing w:val="1"/>
          <w:sz w:val="19"/>
        </w:rPr>
        <w:t>1</w:t>
      </w:r>
      <w:r>
        <w:rPr>
          <w:rFonts w:ascii="BEUJPT+CMR10"/>
          <w:color w:val="000000"/>
          <w:spacing w:val="1"/>
          <w:sz w:val="19"/>
        </w:rPr>
        <w:t>[</w:t>
      </w:r>
      <w:proofErr w:type="spellStart"/>
      <w:r>
        <w:rPr>
          <w:rFonts w:ascii="EQLPNL+CMMI10"/>
          <w:color w:val="000000"/>
          <w:spacing w:val="12"/>
          <w:sz w:val="19"/>
        </w:rPr>
        <w:t>HDD</w:t>
      </w:r>
      <w:r>
        <w:rPr>
          <w:rFonts w:ascii="HURIUA+CMMI7"/>
          <w:color w:val="000000"/>
          <w:sz w:val="20"/>
          <w:vertAlign w:val="subscript"/>
        </w:rPr>
        <w:t>t</w:t>
      </w:r>
      <w:proofErr w:type="spellEnd"/>
      <w:r>
        <w:rPr>
          <w:rFonts w:ascii="Times New Roman"/>
          <w:color w:val="000000"/>
          <w:spacing w:val="15"/>
          <w:sz w:val="20"/>
          <w:vertAlign w:val="subscript"/>
        </w:rPr>
        <w:t xml:space="preserve"> </w:t>
      </w:r>
      <w:r>
        <w:rPr>
          <w:rFonts w:ascii="EQLPNL+CMMI10"/>
          <w:color w:val="000000"/>
          <w:sz w:val="19"/>
        </w:rPr>
        <w:t>&gt;</w:t>
      </w:r>
      <w:r>
        <w:rPr>
          <w:rFonts w:ascii="Times New Roman"/>
          <w:color w:val="000000"/>
          <w:spacing w:val="7"/>
          <w:sz w:val="19"/>
        </w:rPr>
        <w:t xml:space="preserve"> </w:t>
      </w:r>
      <w:r>
        <w:rPr>
          <w:rFonts w:ascii="EQLPNL+CMMI10"/>
          <w:color w:val="000000"/>
          <w:spacing w:val="4"/>
          <w:sz w:val="19"/>
        </w:rPr>
        <w:t>Knot</w:t>
      </w:r>
      <w:r>
        <w:rPr>
          <w:rFonts w:ascii="BEUJPT+CMR10"/>
          <w:color w:val="000000"/>
          <w:spacing w:val="1"/>
          <w:sz w:val="19"/>
        </w:rPr>
        <w:t>]</w:t>
      </w:r>
      <w:r>
        <w:rPr>
          <w:rFonts w:ascii="EQLPNL+CMMI10"/>
          <w:color w:val="000000"/>
          <w:sz w:val="19"/>
        </w:rPr>
        <w:t>,</w:t>
      </w:r>
      <w:r w:rsidR="005B7439">
        <w:rPr>
          <w:rFonts w:ascii="Times New Roman"/>
          <w:color w:val="000000"/>
          <w:spacing w:val="2226"/>
          <w:sz w:val="19"/>
        </w:rPr>
        <w:tab/>
      </w:r>
      <w:r w:rsidR="005B7439">
        <w:rPr>
          <w:rFonts w:ascii="Times New Roman"/>
          <w:color w:val="000000"/>
          <w:spacing w:val="2226"/>
          <w:sz w:val="19"/>
        </w:rPr>
        <w:tab/>
      </w:r>
      <w:r>
        <w:rPr>
          <w:rFonts w:ascii="BEUJPT+CMR10"/>
          <w:color w:val="000000"/>
          <w:spacing w:val="1"/>
          <w:sz w:val="19"/>
        </w:rPr>
        <w:t>(4)</w:t>
      </w:r>
    </w:p>
    <w:p w14:paraId="1CFC817C" w14:textId="0ED53C70" w:rsidR="00FB3F76" w:rsidRPr="00560823" w:rsidRDefault="00B07084" w:rsidP="0024790D">
      <w:pPr>
        <w:spacing w:before="416" w:after="0" w:line="276" w:lineRule="auto"/>
        <w:rPr>
          <w:rFonts w:ascii="Times New Roman" w:hAnsi="Times New Roman" w:cs="Times New Roman"/>
          <w:color w:val="000000"/>
        </w:rPr>
      </w:pPr>
      <w:r w:rsidRPr="00560823">
        <w:rPr>
          <w:rFonts w:ascii="Times New Roman" w:hAnsi="Times New Roman" w:cs="Times New Roman"/>
          <w:color w:val="000000"/>
          <w:spacing w:val="1"/>
        </w:rPr>
        <w:lastRenderedPageBreak/>
        <w:t>where</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6"/>
        </w:rPr>
        <w:t>Knot</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reference</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2"/>
        </w:rPr>
        <w:t>value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at</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which</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2"/>
        </w:rPr>
        <w:t>slope</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predicted</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line</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starts</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66"/>
        </w:rPr>
        <w:t xml:space="preserve"> </w:t>
      </w:r>
      <w:r w:rsidRPr="00560823">
        <w:rPr>
          <w:rFonts w:ascii="Times New Roman" w:hAnsi="Times New Roman" w:cs="Times New Roman"/>
          <w:color w:val="000000"/>
          <w:spacing w:val="-7"/>
        </w:rPr>
        <w:t>For</w:t>
      </w:r>
      <w:r w:rsidRPr="00560823">
        <w:rPr>
          <w:rFonts w:ascii="Times New Roman" w:hAnsi="Times New Roman" w:cs="Times New Roman"/>
          <w:color w:val="000000"/>
          <w:spacing w:val="33"/>
        </w:rPr>
        <w:t xml:space="preserve"> </w:t>
      </w:r>
      <w:r w:rsidRPr="00560823">
        <w:rPr>
          <w:rFonts w:ascii="Times New Roman" w:hAnsi="Times New Roman" w:cs="Times New Roman"/>
          <w:color w:val="000000"/>
          <w:spacing w:val="4"/>
        </w:rPr>
        <w:t>Knot</w:t>
      </w:r>
      <w:r w:rsidRPr="00560823">
        <w:rPr>
          <w:rFonts w:ascii="Times New Roman" w:hAnsi="Times New Roman" w:cs="Times New Roman"/>
          <w:color w:val="000000"/>
        </w:rPr>
        <w:t>,</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utilize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2"/>
        </w:rPr>
        <w:t>value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ten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rPr>
        <w:t>following</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regression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analysis</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2"/>
        </w:rPr>
        <w:t>because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median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values</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baseline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spacing w:val="3"/>
        </w:rPr>
        <w:t>periods</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are</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spacing w:val="1"/>
        </w:rPr>
        <w:t>ten.</w:t>
      </w:r>
      <w:r w:rsidRPr="00560823">
        <w:rPr>
          <w:rFonts w:ascii="Times New Roman" w:hAnsi="Times New Roman" w:cs="Times New Roman"/>
          <w:color w:val="000000"/>
          <w:spacing w:val="57"/>
        </w:rPr>
        <w:t xml:space="preserve"> </w:t>
      </w:r>
      <w:commentRangeStart w:id="3"/>
      <w:r w:rsidRPr="00560823">
        <w:rPr>
          <w:rFonts w:ascii="Times New Roman" w:hAnsi="Times New Roman" w:cs="Times New Roman"/>
          <w:color w:val="000000"/>
          <w:spacing w:val="1"/>
        </w:rPr>
        <w:t>The</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terms</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spacing w:val="1"/>
        </w:rPr>
        <w:t>α</w:t>
      </w:r>
      <w:proofErr w:type="spellStart"/>
      <w:r w:rsidRPr="00560823">
        <w:rPr>
          <w:rFonts w:ascii="Times New Roman" w:hAnsi="Times New Roman" w:cs="Times New Roman"/>
          <w:color w:val="000000"/>
          <w:spacing w:val="9"/>
          <w:vertAlign w:val="subscript"/>
        </w:rPr>
        <w:t>iw</w:t>
      </w:r>
      <w:proofErr w:type="spellEnd"/>
      <w:r w:rsidRPr="00560823">
        <w:rPr>
          <w:rFonts w:ascii="Times New Roman" w:hAnsi="Times New Roman" w:cs="Times New Roman"/>
          <w:color w:val="000000"/>
        </w:rPr>
        <w:t>,</w:t>
      </w:r>
      <w:r w:rsidRPr="00560823">
        <w:rPr>
          <w:rFonts w:ascii="Times New Roman" w:hAnsi="Times New Roman" w:cs="Times New Roman"/>
          <w:color w:val="000000"/>
          <w:spacing w:val="25"/>
        </w:rPr>
        <w:t xml:space="preserve"> </w:t>
      </w:r>
      <w:proofErr w:type="spellStart"/>
      <w:r w:rsidRPr="00560823">
        <w:rPr>
          <w:rFonts w:ascii="Times New Roman" w:hAnsi="Times New Roman" w:cs="Times New Roman"/>
          <w:color w:val="000000"/>
          <w:spacing w:val="1"/>
        </w:rPr>
        <w:t>γ</w:t>
      </w:r>
      <w:r w:rsidRPr="00560823">
        <w:rPr>
          <w:rFonts w:ascii="Times New Roman" w:hAnsi="Times New Roman" w:cs="Times New Roman"/>
          <w:color w:val="000000"/>
          <w:spacing w:val="10"/>
          <w:vertAlign w:val="subscript"/>
        </w:rPr>
        <w:t>dw</w:t>
      </w:r>
      <w:proofErr w:type="spellEnd"/>
      <w:r w:rsidRPr="00560823">
        <w:rPr>
          <w:rFonts w:ascii="Times New Roman" w:hAnsi="Times New Roman" w:cs="Times New Roman"/>
          <w:color w:val="000000"/>
        </w:rPr>
        <w:t>,</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23"/>
        </w:rPr>
        <w:t xml:space="preserve"> </w:t>
      </w:r>
      <w:proofErr w:type="spellStart"/>
      <w:r w:rsidRPr="00560823">
        <w:rPr>
          <w:rFonts w:ascii="Times New Roman" w:hAnsi="Times New Roman" w:cs="Times New Roman"/>
          <w:color w:val="000000"/>
          <w:spacing w:val="1"/>
        </w:rPr>
        <w:t>δ</w:t>
      </w:r>
      <w:r w:rsidRPr="00560823">
        <w:rPr>
          <w:rFonts w:ascii="Times New Roman" w:hAnsi="Times New Roman" w:cs="Times New Roman"/>
          <w:color w:val="000000"/>
          <w:spacing w:val="4"/>
          <w:vertAlign w:val="subscript"/>
        </w:rPr>
        <w:t>mw</w:t>
      </w:r>
      <w:proofErr w:type="spellEnd"/>
      <w:r w:rsidRPr="00560823">
        <w:rPr>
          <w:rFonts w:ascii="Times New Roman" w:hAnsi="Times New Roman" w:cs="Times New Roman"/>
          <w:color w:val="000000"/>
          <w:spacing w:val="33"/>
          <w:vertAlign w:val="subscript"/>
        </w:rPr>
        <w:t xml:space="preserve"> </w:t>
      </w:r>
      <w:r w:rsidRPr="00560823">
        <w:rPr>
          <w:rFonts w:ascii="Times New Roman" w:hAnsi="Times New Roman" w:cs="Times New Roman"/>
          <w:color w:val="000000"/>
          <w:spacing w:val="1"/>
        </w:rPr>
        <w:t>are</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rPr>
        <w:t>household-by-half-hourly-time-window,</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day-</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of-week-by-half-hourly-time-window</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month-of-year-by-half-hourly-time-window</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ﬁxed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eﬀects,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respectively.</w:t>
      </w:r>
      <w:commentRangeEnd w:id="3"/>
      <w:r w:rsidR="005D26FC">
        <w:rPr>
          <w:rStyle w:val="CommentReference"/>
        </w:rPr>
        <w:commentReference w:id="3"/>
      </w:r>
    </w:p>
    <w:p w14:paraId="6FE50835" w14:textId="67279CEA" w:rsidR="00FB3F76" w:rsidRPr="00560823" w:rsidRDefault="00B07084" w:rsidP="0024790D">
      <w:pPr>
        <w:spacing w:before="129"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
        </w:rPr>
        <w:t>The</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primary</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2"/>
        </w:rPr>
        <w:t>coe</w:t>
      </w:r>
      <w:r w:rsidRPr="00560823">
        <w:rPr>
          <w:rFonts w:ascii="Times New Roman" w:hAnsi="Times New Roman" w:cs="Times New Roman"/>
          <w:color w:val="000000"/>
          <w:spacing w:val="1"/>
        </w:rPr>
        <w:t>ﬃ</w:t>
      </w:r>
      <w:r w:rsidRPr="00560823">
        <w:rPr>
          <w:rFonts w:ascii="Times New Roman" w:hAnsi="Times New Roman" w:cs="Times New Roman"/>
          <w:color w:val="000000"/>
        </w:rPr>
        <w:t>cients</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rPr>
        <w:t>interest</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(3)</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are</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spacing w:val="12"/>
          <w:vertAlign w:val="subscript"/>
        </w:rPr>
        <w:t>9</w:t>
      </w:r>
      <w:r w:rsidRPr="00560823">
        <w:rPr>
          <w:rFonts w:ascii="Times New Roman" w:hAnsi="Times New Roman" w:cs="Times New Roman"/>
          <w:color w:val="000000"/>
        </w:rPr>
        <w:t>,</w:t>
      </w:r>
      <w:r w:rsidRPr="00560823">
        <w:rPr>
          <w:rFonts w:ascii="Times New Roman" w:hAnsi="Times New Roman" w:cs="Times New Roman"/>
          <w:color w:val="000000"/>
          <w:spacing w:val="50"/>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spacing w:val="7"/>
          <w:vertAlign w:val="subscript"/>
        </w:rPr>
        <w:t>10</w:t>
      </w:r>
      <w:r w:rsidRPr="00560823">
        <w:rPr>
          <w:rFonts w:ascii="Times New Roman" w:hAnsi="Times New Roman" w:cs="Times New Roman"/>
          <w:color w:val="000000"/>
        </w:rPr>
        <w:t>,</w:t>
      </w:r>
      <w:r w:rsidRPr="00560823">
        <w:rPr>
          <w:rFonts w:ascii="Times New Roman" w:hAnsi="Times New Roman" w:cs="Times New Roman"/>
          <w:color w:val="000000"/>
          <w:spacing w:val="50"/>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spacing w:val="7"/>
          <w:vertAlign w:val="subscript"/>
        </w:rPr>
        <w:t>11</w:t>
      </w:r>
      <w:r w:rsidRPr="00560823">
        <w:rPr>
          <w:rFonts w:ascii="Times New Roman" w:hAnsi="Times New Roman" w:cs="Times New Roman"/>
          <w:color w:val="000000"/>
        </w:rPr>
        <w:t>.</w:t>
      </w:r>
      <w:r w:rsidRPr="00560823">
        <w:rPr>
          <w:rFonts w:ascii="Times New Roman" w:hAnsi="Times New Roman" w:cs="Times New Roman"/>
          <w:color w:val="000000"/>
          <w:spacing w:val="11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43"/>
        </w:rPr>
        <w:t xml:space="preserve"> </w:t>
      </w:r>
      <w:r w:rsidRPr="00560823">
        <w:rPr>
          <w:rFonts w:ascii="Times New Roman" w:hAnsi="Times New Roman" w:cs="Times New Roman"/>
          <w:color w:val="000000"/>
          <w:spacing w:val="2"/>
        </w:rPr>
        <w:t>coe</w:t>
      </w:r>
      <w:r w:rsidRPr="00560823">
        <w:rPr>
          <w:rFonts w:ascii="Times New Roman" w:hAnsi="Times New Roman" w:cs="Times New Roman"/>
          <w:color w:val="000000"/>
          <w:spacing w:val="1"/>
        </w:rPr>
        <w:t>ﬃ</w:t>
      </w:r>
      <w:r w:rsidRPr="00560823">
        <w:rPr>
          <w:rFonts w:ascii="Times New Roman" w:hAnsi="Times New Roman" w:cs="Times New Roman"/>
          <w:color w:val="000000"/>
        </w:rPr>
        <w:t>cients</w:t>
      </w:r>
      <w:r w:rsidRPr="00560823">
        <w:rPr>
          <w:rFonts w:ascii="Times New Roman" w:hAnsi="Times New Roman" w:cs="Times New Roman"/>
          <w:color w:val="000000"/>
          <w:spacing w:val="44"/>
        </w:rPr>
        <w:t xml:space="preserve"> </w:t>
      </w:r>
      <w:r w:rsidRPr="00560823">
        <w:rPr>
          <w:rFonts w:ascii="Times New Roman" w:hAnsi="Times New Roman" w:cs="Times New Roman"/>
          <w:color w:val="000000"/>
          <w:spacing w:val="-1"/>
        </w:rPr>
        <w:t>show</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2"/>
        </w:rPr>
        <w:t>how</w:t>
      </w:r>
      <w:r w:rsidRPr="00560823">
        <w:rPr>
          <w:rFonts w:ascii="Times New Roman" w:hAnsi="Times New Roman" w:cs="Times New Roman"/>
          <w:color w:val="000000"/>
          <w:spacing w:val="46"/>
        </w:rPr>
        <w:t xml:space="preserve"> </w:t>
      </w:r>
      <w:r w:rsidRPr="00560823">
        <w:rPr>
          <w:rFonts w:ascii="Times New Roman" w:hAnsi="Times New Roman" w:cs="Times New Roman"/>
          <w:color w:val="000000"/>
          <w:spacing w:val="-3"/>
        </w:rPr>
        <w:t>much</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4"/>
        </w:rPr>
        <w:t xml:space="preserve"> </w:t>
      </w:r>
      <w:ins w:id="4" w:author="Kevin as Admin" w:date="2022-10-21T08:21:00Z">
        <w:r w:rsidR="005B72F9">
          <w:rPr>
            <w:rFonts w:ascii="Times New Roman" w:hAnsi="Times New Roman" w:cs="Times New Roman"/>
            <w:color w:val="000000"/>
            <w:spacing w:val="24"/>
          </w:rPr>
          <w:t xml:space="preserve">changes in </w:t>
        </w:r>
      </w:ins>
      <w:r w:rsidRPr="00560823">
        <w:rPr>
          <w:rFonts w:ascii="Times New Roman" w:hAnsi="Times New Roman" w:cs="Times New Roman"/>
          <w:color w:val="000000"/>
          <w:spacing w:val="1"/>
        </w:rPr>
        <w:t>the</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households</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assigned</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rPr>
        <w:t>treatment</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group</w:t>
      </w:r>
      <w:r w:rsidRPr="00560823">
        <w:rPr>
          <w:rFonts w:ascii="Times New Roman" w:hAnsi="Times New Roman" w:cs="Times New Roman"/>
          <w:color w:val="000000"/>
          <w:spacing w:val="24"/>
        </w:rPr>
        <w:t xml:space="preserve"> </w:t>
      </w:r>
      <w:del w:id="5" w:author="Kevin as Admin" w:date="2022-10-21T08:22:00Z">
        <w:r w:rsidRPr="00560823" w:rsidDel="005B72F9">
          <w:rPr>
            <w:rFonts w:ascii="Times New Roman" w:hAnsi="Times New Roman" w:cs="Times New Roman"/>
            <w:color w:val="000000"/>
          </w:rPr>
          <w:delText>changed</w:delText>
        </w:r>
        <w:r w:rsidRPr="00560823" w:rsidDel="005B72F9">
          <w:rPr>
            <w:rFonts w:ascii="Times New Roman" w:hAnsi="Times New Roman" w:cs="Times New Roman"/>
            <w:color w:val="000000"/>
            <w:spacing w:val="25"/>
          </w:rPr>
          <w:delText xml:space="preserve"> </w:delText>
        </w:r>
      </w:del>
      <w:r w:rsidRPr="00560823">
        <w:rPr>
          <w:rFonts w:ascii="Times New Roman" w:hAnsi="Times New Roman" w:cs="Times New Roman"/>
          <w:color w:val="000000"/>
          <w:spacing w:val="1"/>
        </w:rPr>
        <w:t>after</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rPr>
        <w:t>implementing</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4"/>
        </w:rPr>
        <w:t xml:space="preserve"> </w:t>
      </w:r>
      <w:r w:rsidRPr="00560823">
        <w:rPr>
          <w:rFonts w:ascii="Times New Roman" w:hAnsi="Times New Roman" w:cs="Times New Roman"/>
          <w:color w:val="000000"/>
          <w:spacing w:val="1"/>
        </w:rPr>
        <w:t>TOU</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program</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compared</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those</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rPr>
        <w:t>control</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group.</w:t>
      </w:r>
      <w:r w:rsidRPr="00560823">
        <w:rPr>
          <w:rFonts w:ascii="Times New Roman" w:hAnsi="Times New Roman" w:cs="Times New Roman"/>
          <w:color w:val="000000"/>
          <w:spacing w:val="101"/>
        </w:rPr>
        <w:t xml:space="preserve"> </w:t>
      </w:r>
      <w:r w:rsidRPr="00560823">
        <w:rPr>
          <w:rFonts w:ascii="Times New Roman" w:hAnsi="Times New Roman" w:cs="Times New Roman"/>
          <w:color w:val="000000"/>
          <w:spacing w:val="-15"/>
        </w:rPr>
        <w:t>To</w:t>
      </w:r>
      <w:r w:rsidRPr="00560823">
        <w:rPr>
          <w:rFonts w:ascii="Times New Roman" w:hAnsi="Times New Roman" w:cs="Times New Roman"/>
          <w:color w:val="000000"/>
          <w:spacing w:val="53"/>
        </w:rPr>
        <w:t xml:space="preserve"> </w:t>
      </w:r>
      <w:r w:rsidRPr="00560823">
        <w:rPr>
          <w:rFonts w:ascii="Times New Roman" w:hAnsi="Times New Roman" w:cs="Times New Roman"/>
          <w:color w:val="000000"/>
          <w:spacing w:val="6"/>
        </w:rPr>
        <w:t>be</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2"/>
        </w:rPr>
        <w:t>speciﬁc,</w:t>
      </w:r>
      <w:r w:rsidRPr="00560823">
        <w:rPr>
          <w:rFonts w:ascii="Times New Roman" w:hAnsi="Times New Roman" w:cs="Times New Roman"/>
          <w:color w:val="000000"/>
          <w:spacing w:val="42"/>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vertAlign w:val="subscript"/>
        </w:rPr>
        <w:t>9</w:t>
      </w:r>
      <w:r w:rsidRPr="00560823">
        <w:rPr>
          <w:rFonts w:ascii="Times New Roman" w:hAnsi="Times New Roman" w:cs="Times New Roman"/>
          <w:color w:val="000000"/>
          <w:spacing w:val="47"/>
          <w:vertAlign w:val="subscript"/>
        </w:rPr>
        <w:t xml:space="preserve"> </w:t>
      </w:r>
      <w:r w:rsidRPr="00560823">
        <w:rPr>
          <w:rFonts w:ascii="Times New Roman" w:hAnsi="Times New Roman" w:cs="Times New Roman"/>
          <w:color w:val="000000"/>
          <w:spacing w:val="1"/>
        </w:rPr>
        <w:t>demonstrates</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7"/>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rPr>
        <w:t>residential</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non-temperature-control</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use.</w:t>
      </w:r>
      <w:r w:rsidRPr="00560823">
        <w:rPr>
          <w:rFonts w:ascii="Times New Roman" w:hAnsi="Times New Roman" w:cs="Times New Roman"/>
          <w:color w:val="000000"/>
          <w:spacing w:val="46"/>
        </w:rPr>
        <w:t xml:space="preserve"> </w:t>
      </w:r>
      <w:r w:rsidRPr="00560823">
        <w:rPr>
          <w:rFonts w:ascii="Times New Roman" w:hAnsi="Times New Roman" w:cs="Times New Roman"/>
          <w:color w:val="000000"/>
          <w:spacing w:val="1"/>
        </w:rPr>
        <w:t>Both</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spacing w:val="2"/>
          <w:vertAlign w:val="subscript"/>
        </w:rPr>
        <w:t>10</w:t>
      </w:r>
      <w:r w:rsidRPr="00560823">
        <w:rPr>
          <w:rFonts w:ascii="Times New Roman" w:hAnsi="Times New Roman" w:cs="Times New Roman"/>
          <w:color w:val="000000"/>
          <w:spacing w:val="26"/>
          <w:vertAlign w:val="subscript"/>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β</w:t>
      </w:r>
      <w:r w:rsidRPr="00560823">
        <w:rPr>
          <w:rFonts w:ascii="Times New Roman" w:hAnsi="Times New Roman" w:cs="Times New Roman"/>
          <w:color w:val="000000"/>
          <w:spacing w:val="2"/>
          <w:vertAlign w:val="subscript"/>
        </w:rPr>
        <w:t>11</w:t>
      </w:r>
      <w:r w:rsidRPr="00560823">
        <w:rPr>
          <w:rFonts w:ascii="Times New Roman" w:hAnsi="Times New Roman" w:cs="Times New Roman"/>
          <w:color w:val="000000"/>
          <w:spacing w:val="26"/>
          <w:vertAlign w:val="subscript"/>
        </w:rPr>
        <w:t xml:space="preserve"> </w:t>
      </w:r>
      <w:r w:rsidRPr="00560823">
        <w:rPr>
          <w:rFonts w:ascii="Times New Roman" w:hAnsi="Times New Roman" w:cs="Times New Roman"/>
          <w:color w:val="000000"/>
        </w:rPr>
        <w:t>collectively</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represent</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in</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amount</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consumed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meet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needs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at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given</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HDDs.</w:t>
      </w:r>
    </w:p>
    <w:p w14:paraId="3183F6AA" w14:textId="77777777" w:rsidR="00560823" w:rsidRPr="00560823" w:rsidRDefault="00B07084" w:rsidP="0024790D">
      <w:pPr>
        <w:spacing w:before="143"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
        </w:rPr>
        <w:t>Using</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point</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estimates</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2"/>
        </w:rPr>
        <w:t>coe</w:t>
      </w:r>
      <w:r w:rsidRPr="00560823">
        <w:rPr>
          <w:rFonts w:ascii="Times New Roman" w:hAnsi="Times New Roman" w:cs="Times New Roman"/>
          <w:color w:val="000000"/>
          <w:spacing w:val="1"/>
        </w:rPr>
        <w:t>ﬃ</w:t>
      </w:r>
      <w:r w:rsidRPr="00560823">
        <w:rPr>
          <w:rFonts w:ascii="Times New Roman" w:hAnsi="Times New Roman" w:cs="Times New Roman"/>
          <w:color w:val="000000"/>
        </w:rPr>
        <w:t>cients</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rPr>
        <w:t>interest</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rPr>
        <w:t>provided</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3"/>
        </w:rPr>
        <w:t>Table</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5,</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graphically</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summarize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predicted</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21"/>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each</w:t>
      </w:r>
      <w:r w:rsidRPr="00560823">
        <w:rPr>
          <w:rFonts w:ascii="Times New Roman" w:hAnsi="Times New Roman" w:cs="Times New Roman"/>
          <w:color w:val="000000"/>
          <w:spacing w:val="22"/>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rPr>
        <w:t>channels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Figure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7.</w:t>
      </w:r>
      <w:r w:rsidRPr="00560823">
        <w:rPr>
          <w:rFonts w:ascii="Times New Roman" w:hAnsi="Times New Roman" w:cs="Times New Roman"/>
          <w:color w:val="000000"/>
          <w:spacing w:val="47"/>
        </w:rPr>
        <w:t xml:space="preserve"> </w:t>
      </w:r>
      <w:r w:rsidRPr="00560823">
        <w:rPr>
          <w:rFonts w:ascii="Times New Roman" w:hAnsi="Times New Roman" w:cs="Times New Roman"/>
          <w:color w:val="000000"/>
          <w:spacing w:val="1"/>
        </w:rPr>
        <w:t>Regarding</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rPr>
        <w:t>change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non-temperature-control</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use,</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table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ﬁgure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clearly</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show</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7"/>
        </w:rPr>
        <w:t xml:space="preserve"> </w:t>
      </w:r>
      <w:r w:rsidRPr="00560823">
        <w:rPr>
          <w:rFonts w:ascii="Times New Roman" w:hAnsi="Times New Roman" w:cs="Times New Roman"/>
          <w:color w:val="000000"/>
          <w:spacing w:val="1"/>
        </w:rPr>
        <w:t>treated</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households</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rPr>
        <w:t>signiﬁcantly</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reduced</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their</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when</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they</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were</w:t>
      </w:r>
      <w:r w:rsidRPr="00560823">
        <w:rPr>
          <w:rFonts w:ascii="Times New Roman" w:hAnsi="Times New Roman" w:cs="Times New Roman"/>
          <w:color w:val="000000"/>
          <w:spacing w:val="41"/>
        </w:rPr>
        <w:t xml:space="preserve"> </w:t>
      </w:r>
      <w:r w:rsidRPr="00560823">
        <w:rPr>
          <w:rFonts w:ascii="Times New Roman" w:hAnsi="Times New Roman" w:cs="Times New Roman"/>
          <w:color w:val="000000"/>
          <w:spacing w:val="3"/>
        </w:rPr>
        <w:t>subject</w:t>
      </w:r>
      <w:r w:rsidRPr="00560823">
        <w:rPr>
          <w:rFonts w:ascii="Times New Roman" w:hAnsi="Times New Roman" w:cs="Times New Roman"/>
          <w:color w:val="000000"/>
          <w:spacing w:val="38"/>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peak-hour</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prices</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(i.e.,</w:t>
      </w:r>
      <w:r w:rsidRPr="00560823">
        <w:rPr>
          <w:rFonts w:ascii="Times New Roman" w:hAnsi="Times New Roman" w:cs="Times New Roman"/>
          <w:color w:val="000000"/>
          <w:spacing w:val="4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the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13"/>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2"/>
        </w:rPr>
        <w:t>period).</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Their</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non-temperature-control-driven</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also</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decreased</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pre-</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and</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2"/>
        </w:rPr>
        <w:t>post-peak</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2"/>
        </w:rPr>
        <w:t>periods,</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2"/>
        </w:rPr>
        <w:t>albeit</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1"/>
        </w:rPr>
        <w:t>noisy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relatively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smaller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magnitude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than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peak-hour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changes.</w:t>
      </w:r>
    </w:p>
    <w:p w14:paraId="5BB57E6B" w14:textId="2CC3674A" w:rsidR="00FB3F76" w:rsidRPr="00560823" w:rsidRDefault="00B07084" w:rsidP="0024790D">
      <w:pPr>
        <w:spacing w:before="143"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
        </w:rPr>
        <w:t>The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temperature-control-associated</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2"/>
        </w:rPr>
        <w:t>occurred</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well</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all</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9"/>
        </w:rPr>
        <w:t xml:space="preserve"> </w:t>
      </w:r>
      <w:ins w:id="6" w:author="Kevin as Admin" w:date="2022-10-21T08:23:00Z">
        <w:r w:rsidR="005B72F9">
          <w:rPr>
            <w:rFonts w:ascii="Times New Roman" w:hAnsi="Times New Roman" w:cs="Times New Roman"/>
            <w:color w:val="000000"/>
            <w:spacing w:val="9"/>
          </w:rPr>
          <w:t xml:space="preserve">two-hour </w:t>
        </w:r>
      </w:ins>
      <w:r w:rsidRPr="00560823">
        <w:rPr>
          <w:rFonts w:ascii="Times New Roman" w:hAnsi="Times New Roman" w:cs="Times New Roman"/>
          <w:color w:val="000000"/>
          <w:spacing w:val="3"/>
        </w:rPr>
        <w:t>periods</w:t>
      </w:r>
      <w:del w:id="7" w:author="Kevin as Admin" w:date="2022-10-21T08:23:00Z">
        <w:r w:rsidRPr="00560823" w:rsidDel="005B72F9">
          <w:rPr>
            <w:rFonts w:ascii="Times New Roman" w:hAnsi="Times New Roman" w:cs="Times New Roman"/>
            <w:color w:val="000000"/>
            <w:spacing w:val="7"/>
          </w:rPr>
          <w:delText xml:space="preserve"> </w:delText>
        </w:r>
        <w:r w:rsidRPr="00560823" w:rsidDel="005B72F9">
          <w:rPr>
            <w:rFonts w:ascii="Times New Roman" w:hAnsi="Times New Roman" w:cs="Times New Roman"/>
            <w:color w:val="000000"/>
            <w:spacing w:val="1"/>
          </w:rPr>
          <w:delText>of</w:delText>
        </w:r>
        <w:r w:rsidR="00560823" w:rsidRPr="00560823" w:rsidDel="005B72F9">
          <w:rPr>
            <w:rFonts w:ascii="Times New Roman" w:hAnsi="Times New Roman" w:cs="Times New Roman"/>
            <w:color w:val="000000"/>
          </w:rPr>
          <w:delText xml:space="preserve"> </w:delText>
        </w:r>
        <w:r w:rsidRPr="00560823" w:rsidDel="005B72F9">
          <w:rPr>
            <w:rFonts w:ascii="Times New Roman" w:hAnsi="Times New Roman" w:cs="Times New Roman"/>
            <w:color w:val="000000"/>
            <w:spacing w:val="-4"/>
          </w:rPr>
          <w:delText>two</w:delText>
        </w:r>
        <w:r w:rsidRPr="00560823" w:rsidDel="005B72F9">
          <w:rPr>
            <w:rFonts w:ascii="Times New Roman" w:hAnsi="Times New Roman" w:cs="Times New Roman"/>
            <w:color w:val="000000"/>
            <w:spacing w:val="21"/>
          </w:rPr>
          <w:delText xml:space="preserve"> </w:delText>
        </w:r>
        <w:r w:rsidRPr="00560823" w:rsidDel="005B72F9">
          <w:rPr>
            <w:rFonts w:ascii="Times New Roman" w:hAnsi="Times New Roman" w:cs="Times New Roman"/>
            <w:color w:val="000000"/>
            <w:spacing w:val="1"/>
          </w:rPr>
          <w:delText>hours</w:delText>
        </w:r>
      </w:del>
      <w:r w:rsidRPr="00560823">
        <w:rPr>
          <w:rFonts w:ascii="Times New Roman" w:hAnsi="Times New Roman" w:cs="Times New Roman"/>
          <w:color w:val="000000"/>
          <w:spacing w:val="1"/>
        </w:rPr>
        <w: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but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its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evolving</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pattern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3"/>
        </w:rPr>
        <w:t>over</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15"/>
        </w:rPr>
        <w:t xml:space="preserve"> </w:t>
      </w:r>
      <w:r w:rsidRPr="00560823">
        <w:rPr>
          <w:rFonts w:ascii="Times New Roman" w:hAnsi="Times New Roman" w:cs="Times New Roman"/>
          <w:color w:val="000000"/>
          <w:spacing w:val="-2"/>
        </w:rPr>
        <w:t>was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quite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diﬀ</w:t>
      </w:r>
      <w:r w:rsidRPr="00560823">
        <w:rPr>
          <w:rFonts w:ascii="Times New Roman" w:hAnsi="Times New Roman" w:cs="Times New Roman"/>
          <w:color w:val="000000"/>
          <w:spacing w:val="-1"/>
        </w:rPr>
        <w:t>erent</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each</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rPr>
        <w:t>Speciﬁcally,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impact</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pricing</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rPr>
        <w:t>residential</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heating</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2"/>
        </w:rPr>
        <w:t>was</w:t>
      </w:r>
      <w:r w:rsidRPr="00560823">
        <w:rPr>
          <w:rFonts w:ascii="Times New Roman" w:hAnsi="Times New Roman" w:cs="Times New Roman"/>
          <w:color w:val="000000"/>
          <w:spacing w:val="12"/>
        </w:rPr>
        <w:t xml:space="preserve"> </w:t>
      </w:r>
      <w:r w:rsidRPr="00560823">
        <w:rPr>
          <w:rFonts w:ascii="Times New Roman" w:hAnsi="Times New Roman" w:cs="Times New Roman"/>
          <w:color w:val="000000"/>
          <w:spacing w:val="2"/>
        </w:rPr>
        <w:t>U-shaped</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while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it</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2"/>
        </w:rPr>
        <w:t>was</w:t>
      </w:r>
      <w:r w:rsidRPr="00560823">
        <w:rPr>
          <w:rFonts w:ascii="Times New Roman" w:hAnsi="Times New Roman" w:cs="Times New Roman"/>
          <w:color w:val="000000"/>
          <w:spacing w:val="8"/>
        </w:rPr>
        <w:t xml:space="preserve"> </w:t>
      </w:r>
      <w:commentRangeStart w:id="8"/>
      <w:r w:rsidRPr="00560823">
        <w:rPr>
          <w:rFonts w:ascii="Times New Roman" w:hAnsi="Times New Roman" w:cs="Times New Roman"/>
          <w:color w:val="000000"/>
        </w:rPr>
        <w:t>salient</w:t>
      </w:r>
      <w:commentRangeEnd w:id="8"/>
      <w:r w:rsidR="005B72F9">
        <w:rPr>
          <w:rStyle w:val="CommentReference"/>
        </w:rPr>
        <w:commentReference w:id="8"/>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when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were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suﬃ</w:t>
      </w:r>
      <w:r w:rsidRPr="00560823">
        <w:rPr>
          <w:rFonts w:ascii="Times New Roman" w:hAnsi="Times New Roman" w:cs="Times New Roman"/>
          <w:color w:val="000000"/>
        </w:rPr>
        <w:t>ciently</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large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11"/>
        </w:rPr>
        <w:t xml:space="preserve"> </w:t>
      </w:r>
      <w:r w:rsidRPr="00560823">
        <w:rPr>
          <w:rFonts w:ascii="Times New Roman" w:hAnsi="Times New Roman" w:cs="Times New Roman"/>
          <w:color w:val="000000"/>
          <w:spacing w:val="3"/>
        </w:rPr>
        <w:t>periods</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surrounding</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In</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 xml:space="preserve">other </w:t>
      </w:r>
      <w:r w:rsidRPr="00560823">
        <w:rPr>
          <w:rFonts w:ascii="Times New Roman" w:hAnsi="Times New Roman" w:cs="Times New Roman"/>
          <w:color w:val="000000"/>
        </w:rPr>
        <w:t>words,</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from</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the ﬁgure,</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 xml:space="preserve">it is </w:t>
      </w:r>
      <w:r w:rsidRPr="00560823">
        <w:rPr>
          <w:rFonts w:ascii="Times New Roman" w:hAnsi="Times New Roman" w:cs="Times New Roman"/>
          <w:color w:val="000000"/>
        </w:rPr>
        <w:t>evident</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 xml:space="preserve">that the </w:t>
      </w:r>
      <w:r w:rsidRPr="00560823">
        <w:rPr>
          <w:rFonts w:ascii="Times New Roman" w:hAnsi="Times New Roman" w:cs="Times New Roman"/>
          <w:color w:val="000000"/>
        </w:rPr>
        <w:t>change</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originating from</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spacing w:val="1"/>
        </w:rPr>
        <w:t xml:space="preserve">temperature-control-related </w:t>
      </w:r>
      <w:r w:rsidRPr="00560823">
        <w:rPr>
          <w:rFonts w:ascii="Times New Roman" w:hAnsi="Times New Roman" w:cs="Times New Roman"/>
          <w:color w:val="000000"/>
        </w:rPr>
        <w:t>electricity</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2"/>
        </w:rPr>
        <w:t>was</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nonlinear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function</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daily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HDDs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all</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2"/>
        </w:rPr>
        <w:t>periods.</w:t>
      </w:r>
    </w:p>
    <w:p w14:paraId="155B5344" w14:textId="5C75AC76" w:rsidR="00FB3F76" w:rsidRPr="00560823" w:rsidRDefault="00B07084" w:rsidP="0024790D">
      <w:pPr>
        <w:spacing w:before="143" w:after="0" w:line="276" w:lineRule="auto"/>
        <w:ind w:firstLine="708"/>
        <w:rPr>
          <w:rFonts w:ascii="Times New Roman" w:hAnsi="Times New Roman" w:cs="Times New Roman"/>
          <w:color w:val="000000"/>
        </w:rPr>
      </w:pPr>
      <w:del w:id="9" w:author="Kevin as Admin" w:date="2022-10-21T08:25:00Z">
        <w:r w:rsidRPr="00560823" w:rsidDel="005B72F9">
          <w:rPr>
            <w:rFonts w:ascii="Times New Roman" w:hAnsi="Times New Roman" w:cs="Times New Roman"/>
            <w:color w:val="000000"/>
            <w:spacing w:val="1"/>
          </w:rPr>
          <w:delText>The</w:delText>
        </w:r>
        <w:r w:rsidRPr="00560823" w:rsidDel="005B72F9">
          <w:rPr>
            <w:rFonts w:ascii="Times New Roman" w:hAnsi="Times New Roman" w:cs="Times New Roman"/>
            <w:color w:val="000000"/>
            <w:spacing w:val="6"/>
          </w:rPr>
          <w:delText xml:space="preserve"> </w:delText>
        </w:r>
        <w:r w:rsidRPr="00560823" w:rsidDel="005B72F9">
          <w:rPr>
            <w:rFonts w:ascii="Times New Roman" w:hAnsi="Times New Roman" w:cs="Times New Roman"/>
            <w:color w:val="000000"/>
            <w:spacing w:val="1"/>
          </w:rPr>
          <w:delText>speciﬁcation</w:delText>
        </w:r>
      </w:del>
      <w:ins w:id="10" w:author="Kevin as Admin" w:date="2022-10-21T08:25:00Z">
        <w:r w:rsidR="005B72F9">
          <w:rPr>
            <w:rFonts w:ascii="Times New Roman" w:hAnsi="Times New Roman" w:cs="Times New Roman"/>
            <w:color w:val="000000"/>
            <w:spacing w:val="1"/>
          </w:rPr>
          <w:t>Specification</w:t>
        </w:r>
      </w:ins>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(3)</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also</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utilized</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examine,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relationship</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between</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degree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increase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that</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4"/>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rPr>
        <w:t>by-tari</w:t>
      </w:r>
      <w:r w:rsidRPr="00560823">
        <w:rPr>
          <w:rFonts w:ascii="Times New Roman" w:hAnsi="Times New Roman" w:cs="Times New Roman"/>
          <w:color w:val="000000"/>
          <w:spacing w:val="1"/>
        </w:rPr>
        <w:t>ﬀ-group</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estimates</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the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2"/>
        </w:rPr>
        <w:t>coe</w:t>
      </w:r>
      <w:r w:rsidRPr="00560823">
        <w:rPr>
          <w:rFonts w:ascii="Times New Roman" w:hAnsi="Times New Roman" w:cs="Times New Roman"/>
          <w:color w:val="000000"/>
          <w:spacing w:val="1"/>
        </w:rPr>
        <w:t>ﬃ</w:t>
      </w:r>
      <w:r w:rsidRPr="00560823">
        <w:rPr>
          <w:rFonts w:ascii="Times New Roman" w:hAnsi="Times New Roman" w:cs="Times New Roman"/>
          <w:color w:val="000000"/>
        </w:rPr>
        <w:t>cients</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rPr>
        <w:t>interest</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are</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also</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rPr>
        <w:t>presented</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3"/>
        </w:rPr>
        <w:t>Table</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5.</w:t>
      </w:r>
      <w:r w:rsidRPr="00560823">
        <w:rPr>
          <w:rFonts w:ascii="Times New Roman" w:hAnsi="Times New Roman" w:cs="Times New Roman"/>
          <w:color w:val="000000"/>
          <w:spacing w:val="33"/>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2"/>
        </w:rPr>
        <w:t xml:space="preserve"> </w:t>
      </w:r>
      <w:r w:rsidRPr="00560823">
        <w:rPr>
          <w:rFonts w:ascii="Times New Roman" w:hAnsi="Times New Roman" w:cs="Times New Roman"/>
          <w:color w:val="000000"/>
        </w:rPr>
        <w:t>shown</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table,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on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whole,</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reduction</w:t>
      </w:r>
      <w:r w:rsidRPr="00560823">
        <w:rPr>
          <w:rFonts w:ascii="Times New Roman" w:hAnsi="Times New Roman" w:cs="Times New Roman"/>
          <w:color w:val="000000"/>
          <w:spacing w:val="3"/>
        </w:rPr>
        <w:t xml:space="preserve"> </w:t>
      </w:r>
      <w:r w:rsidRPr="00560823">
        <w:rPr>
          <w:rFonts w:ascii="Times New Roman" w:hAnsi="Times New Roman" w:cs="Times New Roman"/>
          <w:color w:val="000000"/>
          <w:spacing w:val="1"/>
        </w:rPr>
        <w:t>stemming</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from</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demand</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non-temperature-control</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use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tends</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6"/>
        </w:rPr>
        <w:t>be</w:t>
      </w:r>
      <w:r w:rsidRPr="00560823">
        <w:rPr>
          <w:rFonts w:ascii="Times New Roman" w:hAnsi="Times New Roman" w:cs="Times New Roman"/>
          <w:color w:val="000000"/>
          <w:spacing w:val="25"/>
        </w:rPr>
        <w:t xml:space="preserve"> </w:t>
      </w:r>
      <w:r w:rsidRPr="00560823">
        <w:rPr>
          <w:rFonts w:ascii="Times New Roman" w:hAnsi="Times New Roman" w:cs="Times New Roman"/>
          <w:color w:val="000000"/>
          <w:spacing w:val="1"/>
        </w:rPr>
        <w:t>proportional</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size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rPr>
        <w:t>growth</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26"/>
        </w:rPr>
        <w:t xml:space="preserve"> </w:t>
      </w:r>
      <w:r w:rsidRPr="00560823">
        <w:rPr>
          <w:rFonts w:ascii="Times New Roman" w:hAnsi="Times New Roman" w:cs="Times New Roman"/>
          <w:color w:val="000000"/>
          <w:spacing w:val="1"/>
        </w:rPr>
        <w:t>hours,</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even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though</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point</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estimate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3"/>
        </w:rPr>
        <w:t>Tari</w:t>
      </w:r>
      <w:r w:rsidRPr="00560823">
        <w:rPr>
          <w:rFonts w:ascii="Times New Roman" w:hAnsi="Times New Roman" w:cs="Times New Roman"/>
          <w:color w:val="000000"/>
        </w:rPr>
        <w:t>ﬀ</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Group</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rPr>
        <w:t>C</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is</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an</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exception.</w:t>
      </w:r>
      <w:r w:rsidRPr="00560823">
        <w:rPr>
          <w:rFonts w:ascii="Times New Roman" w:hAnsi="Times New Roman" w:cs="Times New Roman"/>
          <w:color w:val="000000"/>
          <w:spacing w:val="73"/>
        </w:rPr>
        <w:t xml:space="preserve"> </w:t>
      </w:r>
      <w:r w:rsidRPr="00560823">
        <w:rPr>
          <w:rFonts w:ascii="Times New Roman" w:hAnsi="Times New Roman" w:cs="Times New Roman"/>
          <w:color w:val="000000"/>
          <w:spacing w:val="1"/>
        </w:rPr>
        <w:t>Therefore,</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marginally</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diminishing</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eﬀects</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pricing,</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discussed</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5"/>
        </w:rPr>
        <w:t xml:space="preserve"> </w:t>
      </w:r>
      <w:proofErr w:type="spellStart"/>
      <w:r w:rsidRPr="00560823">
        <w:rPr>
          <w:rFonts w:ascii="Times New Roman" w:hAnsi="Times New Roman" w:cs="Times New Roman"/>
          <w:color w:val="0000FE"/>
          <w:spacing w:val="1"/>
        </w:rPr>
        <w:t>Prest</w:t>
      </w:r>
      <w:proofErr w:type="spellEnd"/>
      <w:r w:rsidRPr="00560823">
        <w:rPr>
          <w:rFonts w:ascii="Times New Roman" w:hAnsi="Times New Roman" w:cs="Times New Roman"/>
          <w:color w:val="0000FE"/>
          <w:spacing w:val="4"/>
        </w:rPr>
        <w:t xml:space="preserve"> </w:t>
      </w:r>
      <w:r w:rsidRPr="00560823">
        <w:rPr>
          <w:rFonts w:ascii="Times New Roman" w:hAnsi="Times New Roman" w:cs="Times New Roman"/>
          <w:color w:val="000000"/>
          <w:spacing w:val="1"/>
        </w:rPr>
        <w:t>(</w:t>
      </w:r>
      <w:r w:rsidRPr="00560823">
        <w:rPr>
          <w:rFonts w:ascii="Times New Roman" w:hAnsi="Times New Roman" w:cs="Times New Roman"/>
          <w:color w:val="0000FE"/>
          <w:spacing w:val="1"/>
        </w:rPr>
        <w:t>2020</w:t>
      </w:r>
      <w:r w:rsidRPr="00560823">
        <w:rPr>
          <w:rFonts w:ascii="Times New Roman" w:hAnsi="Times New Roman" w:cs="Times New Roman"/>
          <w:color w:val="000000"/>
          <w:spacing w:val="1"/>
        </w:rPr>
        <w:t>),</w:t>
      </w:r>
      <w:r w:rsidRPr="00560823">
        <w:rPr>
          <w:rFonts w:ascii="Times New Roman" w:hAnsi="Times New Roman" w:cs="Times New Roman"/>
          <w:color w:val="000000"/>
          <w:spacing w:val="7"/>
        </w:rPr>
        <w:t xml:space="preserve"> </w:t>
      </w:r>
      <w:commentRangeStart w:id="11"/>
      <w:r w:rsidRPr="00560823">
        <w:rPr>
          <w:rFonts w:ascii="Times New Roman" w:hAnsi="Times New Roman" w:cs="Times New Roman"/>
          <w:color w:val="000000"/>
          <w:spacing w:val="1"/>
        </w:rPr>
        <w:t>seem</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1"/>
        </w:rPr>
        <w:t>not</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6"/>
        </w:rPr>
        <w:t>be</w:t>
      </w:r>
      <w:r w:rsidRPr="00560823">
        <w:rPr>
          <w:rFonts w:ascii="Times New Roman" w:hAnsi="Times New Roman" w:cs="Times New Roman"/>
          <w:color w:val="000000"/>
          <w:spacing w:val="-1"/>
        </w:rPr>
        <w:t xml:space="preserve"> </w:t>
      </w:r>
      <w:r w:rsidRPr="00560823">
        <w:rPr>
          <w:rFonts w:ascii="Times New Roman" w:hAnsi="Times New Roman" w:cs="Times New Roman"/>
          <w:color w:val="000000"/>
        </w:rPr>
        <w:t>championed</w:t>
      </w:r>
      <w:r w:rsidRPr="00560823">
        <w:rPr>
          <w:rFonts w:ascii="Times New Roman" w:hAnsi="Times New Roman" w:cs="Times New Roman"/>
          <w:color w:val="000000"/>
          <w:spacing w:val="5"/>
        </w:rPr>
        <w:t xml:space="preserve"> </w:t>
      </w:r>
      <w:r w:rsidRPr="00560823">
        <w:rPr>
          <w:rFonts w:ascii="Times New Roman" w:hAnsi="Times New Roman" w:cs="Times New Roman"/>
          <w:color w:val="000000"/>
          <w:spacing w:val="-4"/>
        </w:rPr>
        <w:t>by</w:t>
      </w:r>
      <w:r w:rsidRPr="00560823">
        <w:rPr>
          <w:rFonts w:ascii="Times New Roman" w:hAnsi="Times New Roman" w:cs="Times New Roman"/>
          <w:color w:val="000000"/>
          <w:spacing w:val="10"/>
        </w:rPr>
        <w:t xml:space="preserve"> </w:t>
      </w:r>
      <w:r w:rsidRPr="00560823">
        <w:rPr>
          <w:rFonts w:ascii="Times New Roman" w:hAnsi="Times New Roman" w:cs="Times New Roman"/>
          <w:color w:val="000000"/>
          <w:spacing w:val="-4"/>
        </w:rPr>
        <w:t>my</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point</w:t>
      </w:r>
      <w:r w:rsidRPr="00560823">
        <w:rPr>
          <w:rFonts w:ascii="Times New Roman" w:hAnsi="Times New Roman" w:cs="Times New Roman"/>
          <w:color w:val="000000"/>
          <w:spacing w:val="4"/>
        </w:rPr>
        <w:t xml:space="preserve"> </w:t>
      </w:r>
      <w:r w:rsidRPr="00560823">
        <w:rPr>
          <w:rFonts w:ascii="Times New Roman" w:hAnsi="Times New Roman" w:cs="Times New Roman"/>
          <w:color w:val="000000"/>
          <w:spacing w:val="1"/>
        </w:rPr>
        <w:t>estimates</w:t>
      </w:r>
      <w:commentRangeEnd w:id="11"/>
      <w:r w:rsidR="005B72F9">
        <w:rPr>
          <w:rStyle w:val="CommentReference"/>
        </w:rPr>
        <w:commentReference w:id="11"/>
      </w:r>
      <w:r w:rsidRPr="00560823">
        <w:rPr>
          <w:rFonts w:ascii="Times New Roman" w:hAnsi="Times New Roman" w:cs="Times New Roman"/>
          <w:color w:val="000000"/>
          <w:spacing w:val="1"/>
        </w:rPr>
        <w:t>.</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11"/>
        </w:rPr>
        <w:t xml:space="preserve"> </w:t>
      </w:r>
      <w:r w:rsidRPr="00560823">
        <w:rPr>
          <w:rFonts w:ascii="Times New Roman" w:hAnsi="Times New Roman" w:cs="Times New Roman"/>
          <w:color w:val="000000"/>
          <w:spacing w:val="1"/>
        </w:rPr>
        <w:t>estimates</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associated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with</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temperature-control-driven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1"/>
        </w:rPr>
        <w:t>(i.e.,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80"/>
        </w:rPr>
        <w:t>β</w:t>
      </w:r>
      <w:r w:rsidRPr="00560823">
        <w:rPr>
          <w:rFonts w:ascii="Times New Roman" w:hAnsi="Times New Roman" w:cs="Times New Roman"/>
          <w:color w:val="000000"/>
          <w:spacing w:val="-14"/>
        </w:rPr>
        <w:t>ˆ</w:t>
      </w:r>
      <w:r w:rsidRPr="00560823">
        <w:rPr>
          <w:rFonts w:ascii="Times New Roman" w:hAnsi="Times New Roman" w:cs="Times New Roman"/>
          <w:color w:val="000000"/>
          <w:spacing w:val="2"/>
          <w:vertAlign w:val="subscript"/>
        </w:rPr>
        <w:t>10</w:t>
      </w:r>
      <w:r w:rsidRPr="00560823">
        <w:rPr>
          <w:rFonts w:ascii="Times New Roman" w:hAnsi="Times New Roman" w:cs="Times New Roman"/>
          <w:color w:val="000000"/>
          <w:spacing w:val="13"/>
          <w:vertAlign w:val="subscript"/>
        </w:rPr>
        <w:t xml:space="preserve"> </w:t>
      </w:r>
      <w:r w:rsidRPr="00560823">
        <w:rPr>
          <w:rFonts w:ascii="Times New Roman" w:hAnsi="Times New Roman" w:cs="Times New Roman"/>
          <w:color w:val="000000"/>
          <w:spacing w:val="1"/>
        </w:rPr>
        <w:t>and</w:t>
      </w:r>
      <w:r w:rsidRPr="00560823">
        <w:rPr>
          <w:rFonts w:ascii="Times New Roman" w:hAnsi="Times New Roman" w:cs="Times New Roman"/>
          <w:color w:val="000000"/>
          <w:spacing w:val="6"/>
        </w:rPr>
        <w:t xml:space="preserve"> </w:t>
      </w:r>
      <w:r w:rsidRPr="00560823">
        <w:rPr>
          <w:rFonts w:ascii="Times New Roman" w:hAnsi="Times New Roman" w:cs="Times New Roman"/>
          <w:color w:val="000000"/>
          <w:spacing w:val="-80"/>
        </w:rPr>
        <w:t>β</w:t>
      </w:r>
      <w:r w:rsidRPr="00560823">
        <w:rPr>
          <w:rFonts w:ascii="Times New Roman" w:hAnsi="Times New Roman" w:cs="Times New Roman"/>
          <w:color w:val="000000"/>
          <w:spacing w:val="-14"/>
        </w:rPr>
        <w:t>ˆ</w:t>
      </w:r>
      <w:r w:rsidRPr="00560823">
        <w:rPr>
          <w:rFonts w:ascii="Times New Roman" w:hAnsi="Times New Roman" w:cs="Times New Roman"/>
          <w:color w:val="000000"/>
          <w:spacing w:val="7"/>
          <w:vertAlign w:val="subscript"/>
        </w:rPr>
        <w:t>11</w:t>
      </w:r>
      <w:r w:rsidRPr="00560823">
        <w:rPr>
          <w:rFonts w:ascii="Times New Roman" w:hAnsi="Times New Roman" w:cs="Times New Roman"/>
          <w:color w:val="000000"/>
        </w:rPr>
        <w:t>)</w:t>
      </w:r>
      <w:r w:rsidRPr="00560823">
        <w:rPr>
          <w:rFonts w:ascii="Times New Roman" w:hAnsi="Times New Roman" w:cs="Times New Roman"/>
          <w:color w:val="000000"/>
          <w:spacing w:val="7"/>
        </w:rPr>
        <w:t xml:space="preserve"> </w:t>
      </w:r>
      <w:r w:rsidRPr="00560823">
        <w:rPr>
          <w:rFonts w:ascii="Times New Roman" w:hAnsi="Times New Roman" w:cs="Times New Roman"/>
          <w:color w:val="000000"/>
          <w:spacing w:val="1"/>
        </w:rPr>
        <w:t>are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statistically</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rPr>
        <w:t>signiﬁcant</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case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smallest</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increase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only</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for</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3"/>
        </w:rPr>
        <w:t>Tari</w:t>
      </w:r>
      <w:r w:rsidRPr="00560823">
        <w:rPr>
          <w:rFonts w:ascii="Times New Roman" w:hAnsi="Times New Roman" w:cs="Times New Roman"/>
          <w:color w:val="000000"/>
        </w:rPr>
        <w:t>ﬀ</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Group</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A).</w:t>
      </w:r>
    </w:p>
    <w:p w14:paraId="5EDD157E" w14:textId="6F05D43B" w:rsidR="00FB3F76" w:rsidRPr="00560823" w:rsidRDefault="00B07084" w:rsidP="0024790D">
      <w:pPr>
        <w:spacing w:before="143" w:after="0" w:line="276" w:lineRule="auto"/>
        <w:ind w:firstLine="708"/>
        <w:rPr>
          <w:rFonts w:ascii="Times New Roman" w:hAnsi="Times New Roman" w:cs="Times New Roman"/>
          <w:color w:val="000000"/>
        </w:rPr>
      </w:pPr>
      <w:r w:rsidRPr="00560823">
        <w:rPr>
          <w:rFonts w:ascii="Times New Roman" w:hAnsi="Times New Roman" w:cs="Times New Roman"/>
          <w:color w:val="000000"/>
          <w:spacing w:val="1"/>
        </w:rPr>
        <w:t>Altogether,</w:t>
      </w:r>
      <w:r w:rsidRPr="00560823">
        <w:rPr>
          <w:rFonts w:ascii="Times New Roman" w:hAnsi="Times New Roman" w:cs="Times New Roman"/>
          <w:color w:val="000000"/>
          <w:spacing w:val="9"/>
        </w:rPr>
        <w:t xml:space="preserve"> </w:t>
      </w:r>
      <w:r w:rsidRPr="00560823">
        <w:rPr>
          <w:rFonts w:ascii="Times New Roman" w:hAnsi="Times New Roman" w:cs="Times New Roman"/>
          <w:color w:val="000000"/>
          <w:spacing w:val="1"/>
        </w:rPr>
        <w:t>those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results</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imply</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13"/>
        </w:rPr>
        <w:t xml:space="preserve"> </w:t>
      </w:r>
      <w:r w:rsidRPr="00560823">
        <w:rPr>
          <w:rFonts w:ascii="Times New Roman" w:hAnsi="Times New Roman" w:cs="Times New Roman"/>
          <w:color w:val="000000"/>
        </w:rPr>
        <w:t>interesting</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points.</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First,</w:t>
      </w:r>
      <w:r w:rsidRPr="00560823">
        <w:rPr>
          <w:rFonts w:ascii="Times New Roman" w:hAnsi="Times New Roman" w:cs="Times New Roman"/>
          <w:color w:val="000000"/>
          <w:spacing w:val="9"/>
        </w:rPr>
        <w:t xml:space="preserve"> </w:t>
      </w:r>
      <w:commentRangeStart w:id="12"/>
      <w:del w:id="13" w:author="Kevin as Admin" w:date="2022-10-21T08:28:00Z">
        <w:r w:rsidRPr="00560823" w:rsidDel="00CE148D">
          <w:rPr>
            <w:rFonts w:ascii="Times New Roman" w:hAnsi="Times New Roman" w:cs="Times New Roman"/>
            <w:color w:val="000000"/>
            <w:spacing w:val="1"/>
          </w:rPr>
          <w:delText>as</w:delText>
        </w:r>
        <w:r w:rsidRPr="00560823" w:rsidDel="00CE148D">
          <w:rPr>
            <w:rFonts w:ascii="Times New Roman" w:hAnsi="Times New Roman" w:cs="Times New Roman"/>
            <w:color w:val="000000"/>
            <w:spacing w:val="8"/>
          </w:rPr>
          <w:delText xml:space="preserve"> </w:delText>
        </w:r>
        <w:r w:rsidRPr="00560823" w:rsidDel="00CE148D">
          <w:rPr>
            <w:rFonts w:ascii="Times New Roman" w:hAnsi="Times New Roman" w:cs="Times New Roman"/>
            <w:color w:val="000000"/>
            <w:spacing w:val="1"/>
          </w:rPr>
          <w:delText>expected,</w:delText>
        </w:r>
        <w:r w:rsidRPr="00560823" w:rsidDel="00CE148D">
          <w:rPr>
            <w:rFonts w:ascii="Times New Roman" w:hAnsi="Times New Roman" w:cs="Times New Roman"/>
            <w:color w:val="000000"/>
            <w:spacing w:val="9"/>
          </w:rPr>
          <w:delText xml:space="preserve"> </w:delText>
        </w:r>
        <w:commentRangeEnd w:id="12"/>
        <w:r w:rsidR="00CE148D" w:rsidDel="00CE148D">
          <w:rPr>
            <w:rStyle w:val="CommentReference"/>
          </w:rPr>
          <w:commentReference w:id="12"/>
        </w:r>
      </w:del>
      <w:r w:rsidRPr="00560823">
        <w:rPr>
          <w:rFonts w:ascii="Times New Roman" w:hAnsi="Times New Roman" w:cs="Times New Roman"/>
          <w:color w:val="000000"/>
          <w:spacing w:val="1"/>
        </w:rPr>
        <w:t>the</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13"/>
        </w:rPr>
        <w:t xml:space="preserve"> </w:t>
      </w:r>
      <w:r w:rsidRPr="00560823">
        <w:rPr>
          <w:rFonts w:ascii="Times New Roman" w:hAnsi="Times New Roman" w:cs="Times New Roman"/>
          <w:color w:val="000000"/>
          <w:spacing w:val="1"/>
        </w:rPr>
        <w:t>distinct</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types</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8"/>
        </w:rPr>
        <w:t xml:space="preserve"> </w:t>
      </w:r>
      <w:r w:rsidRPr="00560823">
        <w:rPr>
          <w:rFonts w:ascii="Times New Roman" w:hAnsi="Times New Roman" w:cs="Times New Roman"/>
          <w:color w:val="000000"/>
        </w:rPr>
        <w:t>electricity</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showed</w:t>
      </w:r>
      <w:r w:rsidRPr="00560823">
        <w:rPr>
          <w:rFonts w:ascii="Times New Roman" w:hAnsi="Times New Roman" w:cs="Times New Roman"/>
          <w:color w:val="000000"/>
          <w:spacing w:val="32"/>
        </w:rPr>
        <w:t xml:space="preserve"> </w:t>
      </w:r>
      <w:r w:rsidRPr="00560823">
        <w:rPr>
          <w:rFonts w:ascii="Times New Roman" w:hAnsi="Times New Roman" w:cs="Times New Roman"/>
          <w:color w:val="000000"/>
          <w:spacing w:val="1"/>
        </w:rPr>
        <w:t>widely</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diﬀ</w:t>
      </w:r>
      <w:r w:rsidRPr="00560823">
        <w:rPr>
          <w:rFonts w:ascii="Times New Roman" w:hAnsi="Times New Roman" w:cs="Times New Roman"/>
          <w:color w:val="000000"/>
          <w:spacing w:val="-1"/>
        </w:rPr>
        <w:t>erent</w:t>
      </w:r>
      <w:r w:rsidRPr="00560823">
        <w:rPr>
          <w:rFonts w:ascii="Times New Roman" w:hAnsi="Times New Roman" w:cs="Times New Roman"/>
          <w:color w:val="000000"/>
          <w:spacing w:val="31"/>
        </w:rPr>
        <w:t xml:space="preserve"> </w:t>
      </w:r>
      <w:r w:rsidRPr="00560823">
        <w:rPr>
          <w:rFonts w:ascii="Times New Roman" w:hAnsi="Times New Roman" w:cs="Times New Roman"/>
          <w:color w:val="000000"/>
          <w:spacing w:val="1"/>
        </w:rPr>
        <w:t>responses</w:t>
      </w:r>
      <w:r w:rsidRPr="00560823">
        <w:rPr>
          <w:rFonts w:ascii="Times New Roman" w:hAnsi="Times New Roman" w:cs="Times New Roman"/>
          <w:color w:val="000000"/>
          <w:spacing w:val="29"/>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TOU</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prices</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all</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1"/>
        </w:rPr>
        <w:t>three</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3"/>
        </w:rPr>
        <w:t>periods</w:t>
      </w:r>
      <w:r w:rsidRPr="00560823">
        <w:rPr>
          <w:rFonts w:ascii="Times New Roman" w:hAnsi="Times New Roman" w:cs="Times New Roman"/>
          <w:color w:val="000000"/>
          <w:spacing w:val="28"/>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30"/>
        </w:rPr>
        <w:t xml:space="preserve"> </w:t>
      </w:r>
      <w:r w:rsidRPr="00560823">
        <w:rPr>
          <w:rFonts w:ascii="Times New Roman" w:hAnsi="Times New Roman" w:cs="Times New Roman"/>
          <w:color w:val="000000"/>
          <w:spacing w:val="-4"/>
        </w:rPr>
        <w:t>two</w:t>
      </w:r>
      <w:r w:rsidRPr="00560823">
        <w:rPr>
          <w:rFonts w:ascii="Times New Roman" w:hAnsi="Times New Roman" w:cs="Times New Roman"/>
          <w:color w:val="000000"/>
          <w:spacing w:val="35"/>
        </w:rPr>
        <w:t xml:space="preserve"> </w:t>
      </w:r>
      <w:r w:rsidRPr="00560823">
        <w:rPr>
          <w:rFonts w:ascii="Times New Roman" w:hAnsi="Times New Roman" w:cs="Times New Roman"/>
          <w:color w:val="000000"/>
          <w:spacing w:val="1"/>
        </w:rPr>
        <w:t>hours.</w:t>
      </w:r>
      <w:r w:rsidRPr="00560823">
        <w:rPr>
          <w:rFonts w:ascii="Times New Roman" w:hAnsi="Times New Roman" w:cs="Times New Roman"/>
          <w:color w:val="000000"/>
          <w:spacing w:val="78"/>
        </w:rPr>
        <w:t xml:space="preserve"> </w:t>
      </w:r>
      <w:r w:rsidRPr="00560823">
        <w:rPr>
          <w:rFonts w:ascii="Times New Roman" w:hAnsi="Times New Roman" w:cs="Times New Roman"/>
          <w:color w:val="000000"/>
          <w:spacing w:val="1"/>
        </w:rPr>
        <w:t>Second,</w:t>
      </w:r>
      <w:r w:rsidRPr="00560823">
        <w:rPr>
          <w:rFonts w:ascii="Times New Roman" w:hAnsi="Times New Roman" w:cs="Times New Roman"/>
          <w:color w:val="000000"/>
          <w:spacing w:val="33"/>
        </w:rPr>
        <w:t xml:space="preserve"> </w:t>
      </w:r>
      <w:r w:rsidRPr="00560823">
        <w:rPr>
          <w:rFonts w:ascii="Times New Roman" w:hAnsi="Times New Roman" w:cs="Times New Roman"/>
          <w:color w:val="000000"/>
          <w:spacing w:val="1"/>
        </w:rPr>
        <w:t>the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measured</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reductions</w:t>
      </w:r>
      <w:r w:rsidRPr="00560823">
        <w:rPr>
          <w:rFonts w:ascii="Times New Roman" w:hAnsi="Times New Roman" w:cs="Times New Roman"/>
          <w:color w:val="000000"/>
          <w:spacing w:val="39"/>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non-temperature-control-related</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seem</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highly</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rPr>
        <w:t>sensitive</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to</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the</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spacing w:val="1"/>
        </w:rPr>
        <w:t>magnitude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price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increase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3"/>
        </w:rPr>
        <w:t>peak</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3"/>
        </w:rPr>
        <w:t>period.</w:t>
      </w:r>
      <w:r w:rsidRPr="00560823">
        <w:rPr>
          <w:rFonts w:ascii="Times New Roman" w:hAnsi="Times New Roman" w:cs="Times New Roman"/>
          <w:color w:val="000000"/>
          <w:spacing w:val="40"/>
        </w:rPr>
        <w:t xml:space="preserve"> </w:t>
      </w:r>
      <w:r w:rsidRPr="00560823">
        <w:rPr>
          <w:rFonts w:ascii="Times New Roman" w:hAnsi="Times New Roman" w:cs="Times New Roman"/>
          <w:color w:val="000000"/>
          <w:spacing w:val="1"/>
        </w:rPr>
        <w:t>Inspired</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4"/>
        </w:rPr>
        <w:t>by</w:t>
      </w:r>
      <w:r w:rsidRPr="00560823">
        <w:rPr>
          <w:rFonts w:ascii="Times New Roman" w:hAnsi="Times New Roman" w:cs="Times New Roman"/>
          <w:color w:val="000000"/>
          <w:spacing w:val="23"/>
        </w:rPr>
        <w:t xml:space="preserve"> </w:t>
      </w:r>
      <w:r w:rsidRPr="00560823">
        <w:rPr>
          <w:rFonts w:ascii="Times New Roman" w:hAnsi="Times New Roman" w:cs="Times New Roman"/>
          <w:color w:val="000000"/>
          <w:spacing w:val="1"/>
        </w:rPr>
        <w:t>those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implications,</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I</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rPr>
        <w:t>formulate</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8"/>
        </w:rPr>
        <w:t xml:space="preserve"> </w:t>
      </w:r>
      <w:r w:rsidRPr="00560823">
        <w:rPr>
          <w:rFonts w:ascii="Times New Roman" w:hAnsi="Times New Roman" w:cs="Times New Roman"/>
          <w:color w:val="000000"/>
          <w:spacing w:val="1"/>
        </w:rPr>
        <w:t>resulting</w:t>
      </w:r>
      <w:r w:rsidR="00560823" w:rsidRPr="00560823">
        <w:rPr>
          <w:rFonts w:ascii="Times New Roman" w:hAnsi="Times New Roman" w:cs="Times New Roman"/>
          <w:color w:val="000000"/>
        </w:rPr>
        <w:t xml:space="preserve"> </w:t>
      </w:r>
      <w:r w:rsidRPr="00560823">
        <w:rPr>
          <w:rFonts w:ascii="Times New Roman" w:hAnsi="Times New Roman" w:cs="Times New Roman"/>
          <w:color w:val="000000"/>
        </w:rPr>
        <w:t>variations</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household</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electricity</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consumption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as</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linear</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function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magnitude</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1"/>
        </w:rPr>
        <w:t>of</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a</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rate</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rPr>
        <w:t>change</w:t>
      </w:r>
      <w:r w:rsidRPr="00560823">
        <w:rPr>
          <w:rFonts w:ascii="Times New Roman" w:hAnsi="Times New Roman" w:cs="Times New Roman"/>
          <w:color w:val="000000"/>
          <w:spacing w:val="20"/>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9"/>
        </w:rPr>
        <w:t xml:space="preserve"> </w:t>
      </w:r>
      <w:r w:rsidRPr="00560823">
        <w:rPr>
          <w:rFonts w:ascii="Times New Roman" w:hAnsi="Times New Roman" w:cs="Times New Roman"/>
          <w:color w:val="000000"/>
          <w:spacing w:val="2"/>
        </w:rPr>
        <w:t>peak-</w:t>
      </w:r>
      <w:r w:rsidRPr="00560823">
        <w:rPr>
          <w:rFonts w:ascii="Times New Roman" w:hAnsi="Times New Roman" w:cs="Times New Roman"/>
          <w:color w:val="000000"/>
          <w:spacing w:val="1"/>
        </w:rPr>
        <w:t>demand</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hours</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spacing w:val="1"/>
        </w:rPr>
        <w:t>in</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the</w:t>
      </w:r>
      <w:r w:rsidRPr="00560823">
        <w:rPr>
          <w:rFonts w:ascii="Times New Roman" w:hAnsi="Times New Roman" w:cs="Times New Roman"/>
          <w:color w:val="000000"/>
          <w:spacing w:val="16"/>
        </w:rPr>
        <w:t xml:space="preserve"> </w:t>
      </w:r>
      <w:r w:rsidRPr="00560823">
        <w:rPr>
          <w:rFonts w:ascii="Times New Roman" w:hAnsi="Times New Roman" w:cs="Times New Roman"/>
          <w:color w:val="000000"/>
        </w:rPr>
        <w:t>following</w:t>
      </w:r>
      <w:r w:rsidRPr="00560823">
        <w:rPr>
          <w:rFonts w:ascii="Times New Roman" w:hAnsi="Times New Roman" w:cs="Times New Roman"/>
          <w:color w:val="000000"/>
          <w:spacing w:val="17"/>
        </w:rPr>
        <w:t xml:space="preserve"> </w:t>
      </w:r>
      <w:r w:rsidRPr="00560823">
        <w:rPr>
          <w:rFonts w:ascii="Times New Roman" w:hAnsi="Times New Roman" w:cs="Times New Roman"/>
          <w:color w:val="000000"/>
          <w:spacing w:val="1"/>
        </w:rPr>
        <w:t>section.</w:t>
      </w:r>
    </w:p>
    <w:p w14:paraId="628E7077" w14:textId="77777777" w:rsidR="00FB3F76" w:rsidRDefault="00B07084">
      <w:pPr>
        <w:spacing w:before="411" w:after="0" w:line="201" w:lineRule="exact"/>
        <w:jc w:val="left"/>
        <w:rPr>
          <w:rFonts w:ascii="Times New Roman"/>
          <w:color w:val="000000"/>
          <w:sz w:val="19"/>
        </w:rPr>
      </w:pPr>
      <w:r>
        <w:rPr>
          <w:rFonts w:ascii="JGVNOA+CMBX10"/>
          <w:color w:val="000000"/>
          <w:spacing w:val="1"/>
          <w:sz w:val="19"/>
        </w:rPr>
        <w:t>3.2.2</w:t>
      </w:r>
      <w:r>
        <w:rPr>
          <w:rFonts w:ascii="Times New Roman"/>
          <w:color w:val="000000"/>
          <w:spacing w:val="173"/>
          <w:sz w:val="19"/>
        </w:rPr>
        <w:t xml:space="preserve"> </w:t>
      </w:r>
      <w:r>
        <w:rPr>
          <w:rFonts w:ascii="JGVNOA+CMBX10"/>
          <w:color w:val="000000"/>
          <w:spacing w:val="1"/>
          <w:sz w:val="19"/>
        </w:rPr>
        <w:t>Household</w:t>
      </w:r>
      <w:r>
        <w:rPr>
          <w:rFonts w:ascii="Times New Roman"/>
          <w:color w:val="000000"/>
          <w:spacing w:val="26"/>
          <w:sz w:val="19"/>
        </w:rPr>
        <w:t xml:space="preserve"> </w:t>
      </w:r>
      <w:r>
        <w:rPr>
          <w:rFonts w:ascii="JGVNOA+CMBX10"/>
          <w:color w:val="000000"/>
          <w:spacing w:val="2"/>
          <w:sz w:val="19"/>
        </w:rPr>
        <w:t>Responses</w:t>
      </w:r>
      <w:r>
        <w:rPr>
          <w:rFonts w:ascii="Times New Roman"/>
          <w:color w:val="000000"/>
          <w:spacing w:val="25"/>
          <w:sz w:val="19"/>
        </w:rPr>
        <w:t xml:space="preserve"> </w:t>
      </w:r>
      <w:r>
        <w:rPr>
          <w:rFonts w:ascii="JGVNOA+CMBX10"/>
          <w:color w:val="000000"/>
          <w:spacing w:val="1"/>
          <w:sz w:val="19"/>
        </w:rPr>
        <w:t>as</w:t>
      </w:r>
      <w:r>
        <w:rPr>
          <w:rFonts w:ascii="Times New Roman"/>
          <w:color w:val="000000"/>
          <w:spacing w:val="26"/>
          <w:sz w:val="19"/>
        </w:rPr>
        <w:t xml:space="preserve"> </w:t>
      </w:r>
      <w:r>
        <w:rPr>
          <w:rFonts w:ascii="JGVNOA+CMBX10"/>
          <w:color w:val="000000"/>
          <w:sz w:val="19"/>
        </w:rPr>
        <w:t>a</w:t>
      </w:r>
      <w:r>
        <w:rPr>
          <w:rFonts w:ascii="Times New Roman"/>
          <w:color w:val="000000"/>
          <w:spacing w:val="27"/>
          <w:sz w:val="19"/>
        </w:rPr>
        <w:t xml:space="preserve"> </w:t>
      </w:r>
      <w:r>
        <w:rPr>
          <w:rFonts w:ascii="JGVNOA+CMBX10"/>
          <w:color w:val="000000"/>
          <w:spacing w:val="1"/>
          <w:sz w:val="19"/>
        </w:rPr>
        <w:t>Linear</w:t>
      </w:r>
      <w:r>
        <w:rPr>
          <w:rFonts w:ascii="Times New Roman"/>
          <w:color w:val="000000"/>
          <w:spacing w:val="26"/>
          <w:sz w:val="19"/>
        </w:rPr>
        <w:t xml:space="preserve"> </w:t>
      </w:r>
      <w:r>
        <w:rPr>
          <w:rFonts w:ascii="JGVNOA+CMBX10"/>
          <w:color w:val="000000"/>
          <w:spacing w:val="-2"/>
          <w:sz w:val="19"/>
        </w:rPr>
        <w:t>Function</w:t>
      </w:r>
      <w:r>
        <w:rPr>
          <w:rFonts w:ascii="Times New Roman"/>
          <w:color w:val="000000"/>
          <w:spacing w:val="29"/>
          <w:sz w:val="19"/>
        </w:rPr>
        <w:t xml:space="preserve"> </w:t>
      </w:r>
      <w:r>
        <w:rPr>
          <w:rFonts w:ascii="JGVNOA+CMBX10"/>
          <w:color w:val="000000"/>
          <w:spacing w:val="1"/>
          <w:sz w:val="19"/>
        </w:rPr>
        <w:t>of</w:t>
      </w:r>
      <w:r>
        <w:rPr>
          <w:rFonts w:ascii="Times New Roman"/>
          <w:color w:val="000000"/>
          <w:spacing w:val="26"/>
          <w:sz w:val="19"/>
        </w:rPr>
        <w:t xml:space="preserve"> </w:t>
      </w:r>
      <w:r>
        <w:rPr>
          <w:rFonts w:ascii="JGVNOA+CMBX10"/>
          <w:color w:val="000000"/>
          <w:spacing w:val="1"/>
          <w:sz w:val="19"/>
        </w:rPr>
        <w:t>Price</w:t>
      </w:r>
      <w:r>
        <w:rPr>
          <w:rFonts w:ascii="Times New Roman"/>
          <w:color w:val="000000"/>
          <w:spacing w:val="26"/>
          <w:sz w:val="19"/>
        </w:rPr>
        <w:t xml:space="preserve"> </w:t>
      </w:r>
      <w:r>
        <w:rPr>
          <w:rFonts w:ascii="JGVNOA+CMBX10"/>
          <w:color w:val="000000"/>
          <w:spacing w:val="1"/>
          <w:sz w:val="19"/>
        </w:rPr>
        <w:t>Changes</w:t>
      </w:r>
    </w:p>
    <w:p w14:paraId="483F51DD" w14:textId="77777777" w:rsidR="00492DA3" w:rsidRDefault="00B07084" w:rsidP="00492DA3">
      <w:pPr>
        <w:spacing w:before="267" w:after="0" w:line="276" w:lineRule="auto"/>
        <w:rPr>
          <w:rFonts w:ascii="Times New Roman" w:hAnsi="Times New Roman" w:cs="Times New Roman"/>
          <w:color w:val="000000"/>
        </w:rPr>
      </w:pPr>
      <w:r w:rsidRPr="00763C88">
        <w:rPr>
          <w:rFonts w:ascii="Times New Roman" w:hAnsi="Times New Roman" w:cs="Times New Roman"/>
          <w:color w:val="000000"/>
          <w:spacing w:val="-15"/>
        </w:rPr>
        <w:lastRenderedPageBreak/>
        <w:t>To</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fully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understand</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2"/>
        </w:rPr>
        <w:t>how</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rPr>
        <w:t>residential</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consumers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adjust</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their</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behavior</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set</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reactions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the</w:t>
      </w:r>
      <w:r w:rsidR="00D41FA4" w:rsidRPr="00763C88">
        <w:rPr>
          <w:rFonts w:ascii="Times New Roman" w:hAnsi="Times New Roman" w:cs="Times New Roman"/>
          <w:color w:val="000000"/>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rPr>
        <w:t>changes</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program,</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it</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necessary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explicitly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examine,</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each</w:t>
      </w:r>
      <w:r w:rsidRPr="00763C88">
        <w:rPr>
          <w:rFonts w:ascii="Times New Roman" w:hAnsi="Times New Roman" w:cs="Times New Roman"/>
          <w:color w:val="000000"/>
          <w:spacing w:val="2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three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3"/>
        </w:rPr>
        <w:t>periods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(i.e.,</w:t>
      </w:r>
      <w:r w:rsidR="00D41FA4" w:rsidRPr="00763C88">
        <w:rPr>
          <w:rFonts w:ascii="Times New Roman" w:hAnsi="Times New Roman" w:cs="Times New Roman"/>
          <w:color w:val="00000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pre-peak,</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2"/>
        </w:rPr>
        <w:t>peak,</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2"/>
        </w:rPr>
        <w:t>post-peak</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2"/>
        </w:rPr>
        <w:t>periods),</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relationship</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rPr>
        <w:t>between</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size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rate</w:t>
      </w:r>
      <w:r w:rsidR="00D41FA4" w:rsidRPr="00763C88">
        <w:rPr>
          <w:rFonts w:ascii="Times New Roman" w:hAnsi="Times New Roman" w:cs="Times New Roman"/>
          <w:color w:val="000000"/>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changes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distinct</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categories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59"/>
        </w:rPr>
        <w:t xml:space="preserve"> </w:t>
      </w:r>
      <w:r w:rsidRPr="00763C88">
        <w:rPr>
          <w:rFonts w:ascii="Times New Roman" w:hAnsi="Times New Roman" w:cs="Times New Roman"/>
          <w:color w:val="000000"/>
          <w:spacing w:val="-7"/>
        </w:rPr>
        <w:t>For</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reason,</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rPr>
        <w:t>I</w:t>
      </w:r>
      <w:r w:rsidR="00D41FA4" w:rsidRPr="00763C88">
        <w:rPr>
          <w:rFonts w:ascii="Times New Roman" w:hAnsi="Times New Roman" w:cs="Times New Roman"/>
          <w:color w:val="000000"/>
        </w:rPr>
        <w:t xml:space="preserve"> </w:t>
      </w:r>
      <w:r w:rsidRPr="00763C88">
        <w:rPr>
          <w:rFonts w:ascii="Times New Roman" w:hAnsi="Times New Roman" w:cs="Times New Roman"/>
          <w:color w:val="000000"/>
        </w:rPr>
        <w:t>quantitatively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determine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relationship</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4"/>
        </w:rPr>
        <w:t>by</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utilizing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following</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econometric</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2"/>
        </w:rPr>
        <w:t>model:</w:t>
      </w:r>
    </w:p>
    <w:p w14:paraId="3329E48B" w14:textId="7F2C1FB8" w:rsidR="00492DA3" w:rsidRDefault="00492DA3" w:rsidP="00492DA3">
      <w:pPr>
        <w:spacing w:before="267" w:after="0"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AC9CDCD" wp14:editId="164005C7">
            <wp:extent cx="5943600" cy="9163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1E7CA059" w14:textId="4034583D" w:rsidR="00763C88" w:rsidRDefault="00B07084" w:rsidP="00492DA3">
      <w:pPr>
        <w:spacing w:before="267"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The</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2"/>
        </w:rPr>
        <w:t>model</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same</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(3)</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except</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rPr>
        <w:t>interaction</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terms</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rPr>
        <w:t xml:space="preserve">between treatment-status-relevant </w:t>
      </w:r>
      <w:r w:rsidRPr="00763C88">
        <w:rPr>
          <w:rFonts w:ascii="Times New Roman" w:hAnsi="Times New Roman" w:cs="Times New Roman"/>
          <w:color w:val="000000"/>
          <w:spacing w:val="1"/>
        </w:rPr>
        <w:t>indicator</w:t>
      </w:r>
      <w:r w:rsidRPr="00763C88">
        <w:rPr>
          <w:rFonts w:ascii="Times New Roman" w:hAnsi="Times New Roman" w:cs="Times New Roman"/>
          <w:color w:val="000000"/>
          <w:spacing w:val="-1"/>
        </w:rPr>
        <w:t xml:space="preserve"> variables</w:t>
      </w:r>
      <w:r w:rsidR="00D41FA4"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1</w:t>
      </w:r>
      <w:r w:rsidRPr="00763C88">
        <w:rPr>
          <w:rFonts w:ascii="Times New Roman" w:hAnsi="Times New Roman" w:cs="Times New Roman"/>
          <w:color w:val="000000"/>
          <w:spacing w:val="-1"/>
        </w:rPr>
        <w:t>[Treatment]</w:t>
      </w:r>
      <w:proofErr w:type="spellStart"/>
      <w:r w:rsidRPr="00763C88">
        <w:rPr>
          <w:rFonts w:ascii="Times New Roman" w:hAnsi="Times New Roman" w:cs="Times New Roman"/>
          <w:color w:val="000000"/>
          <w:vertAlign w:val="subscript"/>
        </w:rPr>
        <w:t>i</w:t>
      </w:r>
      <w:proofErr w:type="spellEnd"/>
      <w:r w:rsidRPr="00763C88">
        <w:rPr>
          <w:rFonts w:ascii="Times New Roman" w:hAnsi="Times New Roman" w:cs="Times New Roman"/>
          <w:color w:val="000000"/>
          <w:spacing w:val="14"/>
          <w:vertAlign w:val="subscript"/>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1</w:t>
      </w:r>
      <w:r w:rsidRPr="00763C88">
        <w:rPr>
          <w:rFonts w:ascii="Times New Roman" w:hAnsi="Times New Roman" w:cs="Times New Roman"/>
          <w:color w:val="000000"/>
          <w:spacing w:val="-2"/>
        </w:rPr>
        <w:t>[Treatment</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rPr>
        <w:t>&amp;</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Post]</w:t>
      </w:r>
      <w:r w:rsidRPr="00763C88">
        <w:rPr>
          <w:rFonts w:ascii="Times New Roman" w:hAnsi="Times New Roman" w:cs="Times New Roman"/>
          <w:color w:val="000000"/>
          <w:spacing w:val="7"/>
          <w:vertAlign w:val="subscript"/>
        </w:rPr>
        <w:t>it</w:t>
      </w:r>
      <w:r w:rsidRPr="00763C88">
        <w:rPr>
          <w:rFonts w:ascii="Times New Roman" w:hAnsi="Times New Roman" w:cs="Times New Roman"/>
          <w:color w:val="000000"/>
        </w:rPr>
        <w:t>)</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w:t>
      </w:r>
      <w:proofErr w:type="spellStart"/>
      <w:r w:rsidRPr="00763C88">
        <w:rPr>
          <w:rFonts w:ascii="Times New Roman" w:hAnsi="Times New Roman" w:cs="Times New Roman"/>
          <w:color w:val="000000"/>
          <w:spacing w:val="14"/>
        </w:rPr>
        <w:t>PC</w:t>
      </w:r>
      <w:r w:rsidRPr="00763C88">
        <w:rPr>
          <w:rFonts w:ascii="Times New Roman" w:hAnsi="Times New Roman" w:cs="Times New Roman"/>
          <w:color w:val="000000"/>
          <w:spacing w:val="11"/>
          <w:vertAlign w:val="subscript"/>
        </w:rPr>
        <w:t>i</w:t>
      </w:r>
      <w:proofErr w:type="spellEnd"/>
      <w:r w:rsidRPr="00763C88">
        <w:rPr>
          <w:rFonts w:ascii="Times New Roman" w:hAnsi="Times New Roman" w:cs="Times New Roman"/>
          <w:color w:val="000000"/>
        </w:rPr>
        <w:t>,</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where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w:t>
      </w:r>
      <w:proofErr w:type="spellStart"/>
      <w:r w:rsidRPr="00763C88">
        <w:rPr>
          <w:rFonts w:ascii="Times New Roman" w:hAnsi="Times New Roman" w:cs="Times New Roman"/>
          <w:color w:val="000000"/>
          <w:spacing w:val="14"/>
        </w:rPr>
        <w:t>PC</w:t>
      </w:r>
      <w:r w:rsidRPr="00763C88">
        <w:rPr>
          <w:rFonts w:ascii="Times New Roman" w:hAnsi="Times New Roman" w:cs="Times New Roman"/>
          <w:color w:val="000000"/>
          <w:vertAlign w:val="subscript"/>
        </w:rPr>
        <w:t>i</w:t>
      </w:r>
      <w:proofErr w:type="spellEnd"/>
      <w:r w:rsidRPr="00763C88">
        <w:rPr>
          <w:rFonts w:ascii="Times New Roman" w:hAnsi="Times New Roman" w:cs="Times New Roman"/>
          <w:color w:val="000000"/>
          <w:spacing w:val="14"/>
          <w:vertAlign w:val="subscript"/>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diﬀerence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rPr>
        <w:t>between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peak-hour</w:t>
      </w:r>
      <w:bookmarkStart w:id="14" w:name="br6"/>
      <w:bookmarkEnd w:id="14"/>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prices</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ﬂat</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baseline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2"/>
        </w:rPr>
        <w:t>coe</w:t>
      </w:r>
      <w:r w:rsidRPr="00763C88">
        <w:rPr>
          <w:rFonts w:ascii="Times New Roman" w:hAnsi="Times New Roman" w:cs="Times New Roman"/>
          <w:color w:val="000000"/>
          <w:spacing w:val="1"/>
        </w:rPr>
        <w:t>ﬃ</w:t>
      </w:r>
      <w:r w:rsidRPr="00763C88">
        <w:rPr>
          <w:rFonts w:ascii="Times New Roman" w:hAnsi="Times New Roman" w:cs="Times New Roman"/>
          <w:color w:val="000000"/>
        </w:rPr>
        <w:t>cients</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those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interaction</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terms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capture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impacts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deploying</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tariﬀ</w:t>
      </w:r>
      <w:r w:rsidRPr="00763C88">
        <w:rPr>
          <w:rFonts w:ascii="Times New Roman" w:hAnsi="Times New Roman" w:cs="Times New Roman"/>
          <w:color w:val="000000"/>
        </w:rPr>
        <w:t>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linear</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function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degree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change.</w:t>
      </w:r>
    </w:p>
    <w:p w14:paraId="3B6802F3" w14:textId="77777777" w:rsidR="00763C88" w:rsidRDefault="00B07084" w:rsidP="00763C88">
      <w:pPr>
        <w:spacing w:before="218"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The</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estimates</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six</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2"/>
        </w:rPr>
        <w:t>coe</w:t>
      </w:r>
      <w:r w:rsidRPr="00763C88">
        <w:rPr>
          <w:rFonts w:ascii="Times New Roman" w:hAnsi="Times New Roman" w:cs="Times New Roman"/>
          <w:color w:val="000000"/>
          <w:spacing w:val="1"/>
        </w:rPr>
        <w:t>ﬃ</w:t>
      </w:r>
      <w:r w:rsidRPr="00763C88">
        <w:rPr>
          <w:rFonts w:ascii="Times New Roman" w:hAnsi="Times New Roman" w:cs="Times New Roman"/>
          <w:color w:val="000000"/>
        </w:rPr>
        <w:t>cients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interest</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(i.e.,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β</w:t>
      </w:r>
      <w:r w:rsidRPr="00763C88">
        <w:rPr>
          <w:rFonts w:ascii="Times New Roman" w:hAnsi="Times New Roman" w:cs="Times New Roman"/>
          <w:color w:val="000000"/>
          <w:spacing w:val="2"/>
          <w:vertAlign w:val="subscript"/>
        </w:rPr>
        <w:t>12</w:t>
      </w:r>
      <w:r w:rsidRPr="00763C88">
        <w:rPr>
          <w:rFonts w:ascii="Times New Roman" w:hAnsi="Times New Roman" w:cs="Times New Roman"/>
          <w:color w:val="000000"/>
          <w:spacing w:val="30"/>
          <w:vertAlign w:val="subscript"/>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β</w:t>
      </w:r>
      <w:r w:rsidRPr="00763C88">
        <w:rPr>
          <w:rFonts w:ascii="Times New Roman" w:hAnsi="Times New Roman" w:cs="Times New Roman"/>
          <w:color w:val="000000"/>
          <w:spacing w:val="7"/>
          <w:vertAlign w:val="subscript"/>
        </w:rPr>
        <w:t>17</w:t>
      </w:r>
      <w:r w:rsidRPr="00763C88">
        <w:rPr>
          <w:rFonts w:ascii="Times New Roman" w:hAnsi="Times New Roman" w:cs="Times New Roman"/>
          <w:color w:val="000000"/>
        </w:rPr>
        <w:t>)</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presented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3"/>
        </w:rPr>
        <w:t>Table</w:t>
      </w:r>
      <w:r w:rsidR="00763C88"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6</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are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summarized graphically</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Figure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8.</w:t>
      </w:r>
      <w:r w:rsidRPr="00763C88">
        <w:rPr>
          <w:rFonts w:ascii="Times New Roman" w:hAnsi="Times New Roman" w:cs="Times New Roman"/>
          <w:color w:val="000000"/>
          <w:spacing w:val="113"/>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this</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ﬁgure,</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rPr>
        <w:t>showing</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estimated</w:t>
      </w:r>
      <w:r w:rsidR="00763C88" w:rsidRPr="00763C88">
        <w:rPr>
          <w:rFonts w:ascii="Times New Roman" w:hAnsi="Times New Roman" w:cs="Times New Roman"/>
          <w:color w:val="000000"/>
          <w:spacing w:val="42"/>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eﬀects</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consumption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channels</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sum</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eﬀects</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each</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three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intervals,</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re-conﬁrms</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ﬁnding</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peak-rate-</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increases’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diminishing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returns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proofErr w:type="spellStart"/>
      <w:r w:rsidRPr="00763C88">
        <w:rPr>
          <w:rFonts w:ascii="Times New Roman" w:hAnsi="Times New Roman" w:cs="Times New Roman"/>
          <w:color w:val="0000FE"/>
          <w:spacing w:val="1"/>
        </w:rPr>
        <w:t>Prest</w:t>
      </w:r>
      <w:proofErr w:type="spellEnd"/>
      <w:r w:rsidRPr="00763C88">
        <w:rPr>
          <w:rFonts w:ascii="Times New Roman" w:hAnsi="Times New Roman" w:cs="Times New Roman"/>
          <w:color w:val="0000FE"/>
          <w:spacing w:val="16"/>
        </w:rPr>
        <w:t xml:space="preserve"> </w:t>
      </w:r>
      <w:r w:rsidRPr="00763C88">
        <w:rPr>
          <w:rFonts w:ascii="Times New Roman" w:hAnsi="Times New Roman" w:cs="Times New Roman"/>
          <w:color w:val="000000"/>
          <w:spacing w:val="1"/>
        </w:rPr>
        <w:t>(</w:t>
      </w:r>
      <w:r w:rsidRPr="00763C88">
        <w:rPr>
          <w:rFonts w:ascii="Times New Roman" w:hAnsi="Times New Roman" w:cs="Times New Roman"/>
          <w:color w:val="0000FE"/>
          <w:spacing w:val="1"/>
        </w:rPr>
        <w:t>2020</w:t>
      </w:r>
      <w:r w:rsidRPr="00763C88">
        <w:rPr>
          <w:rFonts w:ascii="Times New Roman" w:hAnsi="Times New Roman" w:cs="Times New Roman"/>
          <w:color w:val="000000"/>
          <w:spacing w:val="1"/>
        </w:rPr>
        <w:t>).</w:t>
      </w:r>
    </w:p>
    <w:p w14:paraId="509474EE" w14:textId="77777777" w:rsidR="00763C88" w:rsidRDefault="00B07084" w:rsidP="00763C88">
      <w:pPr>
        <w:spacing w:before="218"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In</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non-temperature-control-associated</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increased</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magnitude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46"/>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grew.</w:t>
      </w:r>
      <w:r w:rsidRPr="00763C88">
        <w:rPr>
          <w:rFonts w:ascii="Times New Roman" w:hAnsi="Times New Roman" w:cs="Times New Roman"/>
          <w:color w:val="000000"/>
          <w:spacing w:val="124"/>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2"/>
        </w:rPr>
        <w:t>contrary,</w:t>
      </w:r>
      <w:r w:rsidRPr="00763C88">
        <w:rPr>
          <w:rFonts w:ascii="Times New Roman" w:hAnsi="Times New Roman" w:cs="Times New Roman"/>
          <w:color w:val="000000"/>
          <w:spacing w:val="55"/>
        </w:rPr>
        <w:t xml:space="preserve"> </w:t>
      </w:r>
      <w:r w:rsidRPr="00763C88">
        <w:rPr>
          <w:rFonts w:ascii="Times New Roman" w:hAnsi="Times New Roman" w:cs="Times New Roman"/>
          <w:color w:val="000000"/>
          <w:spacing w:val="1"/>
        </w:rPr>
        <w:t>at</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given</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52"/>
        </w:rPr>
        <w:t xml:space="preserve"> </w:t>
      </w:r>
      <w:r w:rsidRPr="00763C88">
        <w:rPr>
          <w:rFonts w:ascii="Times New Roman" w:hAnsi="Times New Roman" w:cs="Times New Roman"/>
          <w:color w:val="000000"/>
          <w:spacing w:val="1"/>
        </w:rPr>
        <w:t>the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temperature-control-related</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rPr>
        <w:t>weakly</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2"/>
        </w:rPr>
        <w:t>moved</w:t>
      </w:r>
      <w:r w:rsidRPr="00763C88">
        <w:rPr>
          <w:rFonts w:ascii="Times New Roman" w:hAnsi="Times New Roman" w:cs="Times New Roman"/>
          <w:color w:val="000000"/>
          <w:spacing w:val="39"/>
        </w:rPr>
        <w:t xml:space="preserve"> </w:t>
      </w:r>
      <w:r w:rsidRPr="00763C88">
        <w:rPr>
          <w:rFonts w:ascii="Times New Roman" w:hAnsi="Times New Roman" w:cs="Times New Roman"/>
          <w:color w:val="000000"/>
          <w:spacing w:val="-1"/>
        </w:rPr>
        <w:t>towards</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zero</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size</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rPr>
        <w:t>a</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tari</w:t>
      </w:r>
      <w:r w:rsidRPr="00763C88">
        <w:rPr>
          <w:rFonts w:ascii="Times New Roman" w:hAnsi="Times New Roman" w:cs="Times New Roman"/>
          <w:color w:val="000000"/>
        </w:rPr>
        <w:t>ﬀ</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escalation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increased.</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well</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illustrated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ﬁgure,</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given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2"/>
        </w:rPr>
        <w:t>value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HDDs,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diﬀerences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eﬀect</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across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level</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growth</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are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seemingly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2"/>
        </w:rPr>
        <w:t>dampened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estimated</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eﬀects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distinct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categories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are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aggregated</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due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2"/>
        </w:rPr>
        <w:t>opposite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re</w:t>
      </w:r>
      <w:r w:rsidRPr="00763C88">
        <w:rPr>
          <w:rFonts w:ascii="Times New Roman" w:hAnsi="Times New Roman" w:cs="Times New Roman"/>
          <w:color w:val="000000"/>
          <w:spacing w:val="2"/>
        </w:rPr>
        <w:t>sponse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increases</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categories.</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Indeed,</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this</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empirical</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result</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consistent</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ﬁnding</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discussed</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2"/>
        </w:rPr>
        <w:t>paper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higher</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results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larger</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diminution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demand,</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while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additional</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gains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diminish</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interval.</w:t>
      </w:r>
    </w:p>
    <w:p w14:paraId="07F29BCA" w14:textId="77777777" w:rsidR="00763C88" w:rsidRDefault="00B07084" w:rsidP="00763C88">
      <w:pPr>
        <w:spacing w:before="218" w:after="0" w:line="276" w:lineRule="auto"/>
        <w:ind w:firstLine="708"/>
        <w:rPr>
          <w:rFonts w:ascii="Times New Roman" w:hAnsi="Times New Roman" w:cs="Times New Roman"/>
          <w:color w:val="000000"/>
        </w:rPr>
      </w:pPr>
      <w:commentRangeStart w:id="15"/>
      <w:r w:rsidRPr="00763C88">
        <w:rPr>
          <w:rFonts w:ascii="Times New Roman" w:hAnsi="Times New Roman" w:cs="Times New Roman"/>
          <w:color w:val="000000"/>
          <w:spacing w:val="1"/>
        </w:rPr>
        <w:t>The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2"/>
        </w:rPr>
        <w:t>opposite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order</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rPr>
        <w:t>by-rate-change</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eﬀects</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given</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diﬀ</w:t>
      </w:r>
      <w:r w:rsidRPr="00763C88">
        <w:rPr>
          <w:rFonts w:ascii="Times New Roman" w:hAnsi="Times New Roman" w:cs="Times New Roman"/>
          <w:color w:val="000000"/>
          <w:spacing w:val="-1"/>
        </w:rPr>
        <w:t>erent</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types</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rPr>
        <w:t>electricity</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also</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holds</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2"/>
        </w:rPr>
        <w:t>pre-peak</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interval,</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although</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rPr>
        <w:t>contrary</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spacing w:val="1"/>
        </w:rPr>
        <w:t>manner</w:t>
      </w:r>
      <w:commentRangeEnd w:id="15"/>
      <w:r w:rsidR="00CE148D">
        <w:rPr>
          <w:rStyle w:val="CommentReference"/>
        </w:rPr>
        <w:commentReference w:id="15"/>
      </w:r>
      <w:r w:rsidRPr="00763C88">
        <w:rPr>
          <w:rFonts w:ascii="Times New Roman" w:hAnsi="Times New Roman" w:cs="Times New Roman"/>
          <w:color w:val="000000"/>
          <w:spacing w:val="1"/>
        </w:rPr>
        <w:t>.</w:t>
      </w:r>
      <w:r w:rsidRPr="00763C88">
        <w:rPr>
          <w:rFonts w:ascii="Times New Roman" w:hAnsi="Times New Roman" w:cs="Times New Roman"/>
          <w:color w:val="000000"/>
          <w:spacing w:val="8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2"/>
        </w:rPr>
        <w:t>interval</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rPr>
        <w:t>shows</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spacing w:val="1"/>
        </w:rPr>
        <w:t>more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signiﬁcant</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non-temperature-control-driven</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 xml:space="preserve">consumption for </w:t>
      </w:r>
      <w:r w:rsidRPr="00763C88">
        <w:rPr>
          <w:rFonts w:ascii="Times New Roman" w:hAnsi="Times New Roman" w:cs="Times New Roman"/>
          <w:color w:val="000000"/>
        </w:rPr>
        <w:t>a</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 xml:space="preserve">more minor </w:t>
      </w:r>
      <w:r w:rsidRPr="00763C88">
        <w:rPr>
          <w:rFonts w:ascii="Times New Roman" w:hAnsi="Times New Roman" w:cs="Times New Roman"/>
          <w:color w:val="000000"/>
        </w:rPr>
        <w:t>change</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
        </w:rPr>
        <w:t xml:space="preserve"> peak-</w:t>
      </w:r>
      <w:r w:rsidRPr="00763C88">
        <w:rPr>
          <w:rFonts w:ascii="Times New Roman" w:hAnsi="Times New Roman" w:cs="Times New Roman"/>
          <w:color w:val="000000"/>
          <w:spacing w:val="1"/>
        </w:rPr>
        <w:t>hour</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42"/>
        </w:rPr>
        <w:t xml:space="preserve"> </w:t>
      </w:r>
      <w:r w:rsidRPr="00763C88">
        <w:rPr>
          <w:rFonts w:ascii="Times New Roman" w:hAnsi="Times New Roman" w:cs="Times New Roman"/>
          <w:color w:val="000000"/>
          <w:spacing w:val="1"/>
        </w:rPr>
        <w:t>By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contrast,</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diminution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non-temperature-control-related</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exhibits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an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inverse</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relationship</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2"/>
        </w:rPr>
        <w:t>peak-rate-period</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77"/>
        </w:rPr>
        <w:t xml:space="preserve"> </w:t>
      </w:r>
      <w:r w:rsidRPr="00763C88">
        <w:rPr>
          <w:rFonts w:ascii="Times New Roman" w:hAnsi="Times New Roman" w:cs="Times New Roman"/>
          <w:color w:val="000000"/>
          <w:spacing w:val="-7"/>
        </w:rPr>
        <w:t>For</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same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reason</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interval,</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the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aggregate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eﬀects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tariﬀ</w:t>
      </w:r>
      <w:r w:rsidRPr="00763C88">
        <w:rPr>
          <w:rFonts w:ascii="Times New Roman" w:hAnsi="Times New Roman" w:cs="Times New Roman"/>
          <w:color w:val="000000"/>
        </w:rPr>
        <w:t>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described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last</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2"/>
        </w:rPr>
        <w:t>row</w:t>
      </w:r>
      <w:r w:rsidRPr="00763C88">
        <w:rPr>
          <w:rFonts w:ascii="Times New Roman" w:hAnsi="Times New Roman" w:cs="Times New Roman"/>
          <w:color w:val="000000"/>
          <w:spacing w:val="2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Figure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8</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are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seemingly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less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sensitive</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prices.</w:t>
      </w:r>
      <w:r w:rsidRPr="00763C88">
        <w:rPr>
          <w:rFonts w:ascii="Times New Roman" w:hAnsi="Times New Roman" w:cs="Times New Roman"/>
          <w:color w:val="000000"/>
          <w:spacing w:val="57"/>
        </w:rPr>
        <w:t xml:space="preserve"> </w:t>
      </w:r>
      <w:r w:rsidRPr="00763C88">
        <w:rPr>
          <w:rFonts w:ascii="Times New Roman" w:hAnsi="Times New Roman" w:cs="Times New Roman"/>
          <w:color w:val="000000"/>
          <w:spacing w:val="1"/>
        </w:rPr>
        <w:t>Note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regarding</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during</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2"/>
        </w:rPr>
        <w:t>pre-peak</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interval,</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played</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role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only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needs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were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suﬃ</w:t>
      </w:r>
      <w:r w:rsidRPr="00763C88">
        <w:rPr>
          <w:rFonts w:ascii="Times New Roman" w:hAnsi="Times New Roman" w:cs="Times New Roman"/>
          <w:color w:val="000000"/>
        </w:rPr>
        <w:t>ciently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high.</w:t>
      </w:r>
    </w:p>
    <w:p w14:paraId="4E839ED3" w14:textId="77777777" w:rsidR="00763C88" w:rsidRDefault="00B07084" w:rsidP="00763C88">
      <w:pPr>
        <w:spacing w:before="218"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lastRenderedPageBreak/>
        <w:t>Irish</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residential</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consumers</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adjusted</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their</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behavior</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during</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2"/>
        </w:rPr>
        <w:t>post-peak</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as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well.</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 xml:space="preserve">As in the </w:t>
      </w:r>
      <w:r w:rsidRPr="00763C88">
        <w:rPr>
          <w:rFonts w:ascii="Times New Roman" w:hAnsi="Times New Roman" w:cs="Times New Roman"/>
          <w:color w:val="000000"/>
          <w:spacing w:val="2"/>
        </w:rPr>
        <w:t>pre-peak</w:t>
      </w:r>
      <w:r w:rsidRPr="00763C88">
        <w:rPr>
          <w:rFonts w:ascii="Times New Roman" w:hAnsi="Times New Roman" w:cs="Times New Roman"/>
          <w:color w:val="000000"/>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 xml:space="preserve">consumption </w:t>
      </w:r>
      <w:r w:rsidRPr="00763C88">
        <w:rPr>
          <w:rFonts w:ascii="Times New Roman" w:hAnsi="Times New Roman" w:cs="Times New Roman"/>
          <w:color w:val="000000"/>
        </w:rPr>
        <w:t>changes</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stemming from</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 xml:space="preserve">non-temperature-control-related </w:t>
      </w:r>
      <w:r w:rsidRPr="00763C88">
        <w:rPr>
          <w:rFonts w:ascii="Times New Roman" w:hAnsi="Times New Roman" w:cs="Times New Roman"/>
          <w:color w:val="000000"/>
        </w:rPr>
        <w:t>electricity</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use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increased</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size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spacing w:val="1"/>
        </w:rPr>
        <w:t>diminished.</w:t>
      </w:r>
      <w:r w:rsidRPr="00763C88">
        <w:rPr>
          <w:rFonts w:ascii="Times New Roman" w:hAnsi="Times New Roman" w:cs="Times New Roman"/>
          <w:color w:val="000000"/>
          <w:spacing w:val="9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TOU-price-induced</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spacing w:val="1"/>
        </w:rPr>
        <w:t>in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temperature-control-driven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evolved</w:t>
      </w:r>
      <w:r w:rsidRPr="00763C88">
        <w:rPr>
          <w:rFonts w:ascii="Times New Roman" w:hAnsi="Times New Roman" w:cs="Times New Roman"/>
          <w:color w:val="000000"/>
          <w:spacing w:val="20"/>
        </w:rPr>
        <w:t xml:space="preserve"> </w:t>
      </w:r>
      <w:r w:rsidRPr="00763C88">
        <w:rPr>
          <w:rFonts w:ascii="Times New Roman" w:hAnsi="Times New Roman" w:cs="Times New Roman"/>
          <w:color w:val="000000"/>
          <w:spacing w:val="-3"/>
        </w:rPr>
        <w:t>over</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somewhat</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complicatedly.</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Though</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depending</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magnitude</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tariﬀ</w:t>
      </w:r>
      <w:r w:rsidRPr="00763C88">
        <w:rPr>
          <w:rFonts w:ascii="Times New Roman" w:hAnsi="Times New Roman" w:cs="Times New Roman"/>
          <w:color w:val="000000"/>
        </w:rPr>
        <w:t>s</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reduced</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consumption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Ireland’s</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rPr>
        <w:t>typical</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rPr>
        <w:t>winter</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39"/>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98"/>
        </w:rPr>
        <w:t xml:space="preserve"> </w:t>
      </w:r>
      <w:r w:rsidRPr="00763C88">
        <w:rPr>
          <w:rFonts w:ascii="Times New Roman" w:hAnsi="Times New Roman" w:cs="Times New Roman"/>
          <w:color w:val="000000"/>
          <w:spacing w:val="-1"/>
        </w:rPr>
        <w:t>Interestingly,</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CER</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program</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provoked</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additional</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heating-related</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during</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2"/>
        </w:rPr>
        <w:t>post-peak</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extremely</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cold</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4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Ireland.</w:t>
      </w:r>
      <w:r w:rsidRPr="00763C88">
        <w:rPr>
          <w:rFonts w:ascii="Times New Roman" w:hAnsi="Times New Roman" w:cs="Times New Roman"/>
          <w:color w:val="000000"/>
          <w:spacing w:val="123"/>
        </w:rPr>
        <w:t xml:space="preserve"> </w:t>
      </w:r>
      <w:r w:rsidRPr="00763C88">
        <w:rPr>
          <w:rFonts w:ascii="Times New Roman" w:hAnsi="Times New Roman" w:cs="Times New Roman"/>
          <w:color w:val="000000"/>
          <w:spacing w:val="1"/>
        </w:rPr>
        <w:t>In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addition,</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level</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alteration</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grew,</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proﬁle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measured</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rPr>
        <w:t>treatment</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eﬀect</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for</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temperature-control-associated</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 xml:space="preserve">consumption </w:t>
      </w:r>
      <w:r w:rsidRPr="00763C88">
        <w:rPr>
          <w:rFonts w:ascii="Times New Roman" w:hAnsi="Times New Roman" w:cs="Times New Roman"/>
          <w:color w:val="000000"/>
          <w:spacing w:val="-2"/>
        </w:rPr>
        <w:t>moved</w:t>
      </w:r>
      <w:r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downward.</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Consequently,</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
        </w:rPr>
        <w:t xml:space="preserve"> higher</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 the</w:t>
      </w:r>
      <w:r w:rsidRPr="00763C88">
        <w:rPr>
          <w:rFonts w:ascii="Times New Roman" w:hAnsi="Times New Roman" w:cs="Times New Roman"/>
          <w:color w:val="000000"/>
        </w:rPr>
        <w:t xml:space="preserve"> </w:t>
      </w:r>
      <w:r w:rsidRPr="00763C88">
        <w:rPr>
          <w:rFonts w:ascii="Times New Roman" w:hAnsi="Times New Roman" w:cs="Times New Roman"/>
          <w:color w:val="000000"/>
          <w:spacing w:val="3"/>
        </w:rPr>
        <w:t>peak</w:t>
      </w:r>
      <w:r w:rsidR="00763C88" w:rsidRPr="00763C88">
        <w:rPr>
          <w:rFonts w:ascii="Times New Roman" w:hAnsi="Times New Roman" w:cs="Times New Roman"/>
          <w:color w:val="000000"/>
          <w:spacing w:val="3"/>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resulted</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more</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signiﬁcant</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6"/>
        </w:rPr>
        <w:t xml:space="preserve"> </w:t>
      </w:r>
      <w:r w:rsidRPr="00763C88">
        <w:rPr>
          <w:rFonts w:ascii="Times New Roman" w:hAnsi="Times New Roman" w:cs="Times New Roman"/>
          <w:color w:val="000000"/>
          <w:spacing w:val="1"/>
        </w:rPr>
        <w:t>demands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were</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lower,</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while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smaller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addition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cold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winter</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days.</w:t>
      </w:r>
    </w:p>
    <w:p w14:paraId="515392C7" w14:textId="580EE568" w:rsidR="00FB3F76" w:rsidRPr="00763C88" w:rsidRDefault="00B07084" w:rsidP="00763C88">
      <w:pPr>
        <w:spacing w:before="218"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In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summary,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degree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peak-demand</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hours,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not</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just</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its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existence,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still</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matters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residential</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consumers’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7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empirical</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results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above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suggest</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2"/>
        </w:rPr>
        <w:t>opposite</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directional</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rPr>
        <w:t>changes</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49"/>
        </w:rPr>
        <w:t xml:space="preserve"> </w:t>
      </w:r>
      <w:r w:rsidRPr="00763C88">
        <w:rPr>
          <w:rFonts w:ascii="Times New Roman" w:hAnsi="Times New Roman" w:cs="Times New Roman"/>
          <w:color w:val="000000"/>
        </w:rPr>
        <w:t>channels</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make</w:t>
      </w:r>
      <w:r w:rsidRPr="00763C88">
        <w:rPr>
          <w:rFonts w:ascii="Times New Roman" w:hAnsi="Times New Roman" w:cs="Times New Roman"/>
          <w:color w:val="000000"/>
          <w:spacing w:val="45"/>
        </w:rPr>
        <w:t xml:space="preserve"> </w:t>
      </w:r>
      <w:r w:rsidRPr="00763C88">
        <w:rPr>
          <w:rFonts w:ascii="Times New Roman" w:hAnsi="Times New Roman" w:cs="Times New Roman"/>
          <w:color w:val="000000"/>
          <w:spacing w:val="1"/>
        </w:rPr>
        <w:t>Irish</w:t>
      </w:r>
      <w:r w:rsidRPr="00763C88">
        <w:rPr>
          <w:rFonts w:ascii="Times New Roman" w:hAnsi="Times New Roman" w:cs="Times New Roman"/>
          <w:color w:val="000000"/>
          <w:spacing w:val="44"/>
        </w:rPr>
        <w:t xml:space="preserve"> </w:t>
      </w:r>
      <w:r w:rsidRPr="00763C88">
        <w:rPr>
          <w:rFonts w:ascii="Times New Roman" w:hAnsi="Times New Roman" w:cs="Times New Roman"/>
          <w:color w:val="000000"/>
          <w:spacing w:val="1"/>
        </w:rPr>
        <w:t>households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2"/>
        </w:rPr>
        <w:t>appear</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rPr>
        <w:t>insensitive</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rPr>
        <w:t>time-varying</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100"/>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other</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rPr>
        <w:t>words,</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their</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high</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rPr>
        <w:t>sensitivity</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1"/>
        </w:rPr>
        <w:t>prices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rPr>
        <w:t>revealed</w:t>
      </w:r>
      <w:r w:rsidRPr="00763C88">
        <w:rPr>
          <w:rFonts w:ascii="Times New Roman" w:hAnsi="Times New Roman" w:cs="Times New Roman"/>
          <w:color w:val="000000"/>
          <w:spacing w:val="48"/>
        </w:rPr>
        <w:t xml:space="preserve"> </w:t>
      </w:r>
      <w:r w:rsidRPr="00763C88">
        <w:rPr>
          <w:rFonts w:ascii="Times New Roman" w:hAnsi="Times New Roman" w:cs="Times New Roman"/>
          <w:color w:val="000000"/>
          <w:spacing w:val="1"/>
        </w:rPr>
        <w:t>only</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their</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48"/>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disaggregated.</w:t>
      </w:r>
      <w:r w:rsidRPr="00763C88">
        <w:rPr>
          <w:rFonts w:ascii="Times New Roman" w:hAnsi="Times New Roman" w:cs="Times New Roman"/>
          <w:color w:val="000000"/>
          <w:spacing w:val="130"/>
        </w:rPr>
        <w:t xml:space="preserve"> </w:t>
      </w:r>
      <w:r w:rsidRPr="00763C88">
        <w:rPr>
          <w:rFonts w:ascii="Times New Roman" w:hAnsi="Times New Roman" w:cs="Times New Roman"/>
          <w:color w:val="000000"/>
          <w:spacing w:val="-1"/>
        </w:rPr>
        <w:t>Together</w:t>
      </w:r>
      <w:r w:rsidRPr="00763C88">
        <w:rPr>
          <w:rFonts w:ascii="Times New Roman" w:hAnsi="Times New Roman" w:cs="Times New Roman"/>
          <w:color w:val="000000"/>
          <w:spacing w:val="49"/>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empirical</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ﬁndings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previous</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sections,</w:t>
      </w:r>
      <w:r w:rsidRPr="00763C88">
        <w:rPr>
          <w:rFonts w:ascii="Times New Roman" w:hAnsi="Times New Roman" w:cs="Times New Roman"/>
          <w:color w:val="000000"/>
          <w:spacing w:val="4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results</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imply</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three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rPr>
        <w:t>simultaneously</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rPr>
        <w:t>interacting</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factors</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govern</w:t>
      </w:r>
      <w:r w:rsidRPr="00763C88">
        <w:rPr>
          <w:rFonts w:ascii="Times New Roman" w:hAnsi="Times New Roman" w:cs="Times New Roman"/>
          <w:color w:val="000000"/>
          <w:spacing w:val="4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dynamics</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of</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rPr>
        <w:t>residential</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5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timing</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consumed,</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HDDs,</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magnitude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period.</w:t>
      </w:r>
    </w:p>
    <w:p w14:paraId="0E32C9EB" w14:textId="77777777" w:rsidR="00FB3F76" w:rsidRDefault="00B07084">
      <w:pPr>
        <w:spacing w:before="541" w:after="0" w:line="286" w:lineRule="exact"/>
        <w:jc w:val="left"/>
        <w:rPr>
          <w:rFonts w:ascii="Times New Roman"/>
          <w:color w:val="000000"/>
          <w:sz w:val="28"/>
        </w:rPr>
      </w:pPr>
      <w:r>
        <w:rPr>
          <w:rFonts w:ascii="RWNKHL+CMBX12"/>
          <w:color w:val="000000"/>
          <w:sz w:val="28"/>
        </w:rPr>
        <w:t>4</w:t>
      </w:r>
      <w:r>
        <w:rPr>
          <w:rFonts w:ascii="Times New Roman"/>
          <w:color w:val="000000"/>
          <w:spacing w:val="238"/>
          <w:sz w:val="28"/>
        </w:rPr>
        <w:t xml:space="preserve"> </w:t>
      </w:r>
      <w:r>
        <w:rPr>
          <w:rFonts w:ascii="RWNKHL+CMBX12"/>
          <w:color w:val="000000"/>
          <w:spacing w:val="-3"/>
          <w:sz w:val="28"/>
        </w:rPr>
        <w:t>Dynamics</w:t>
      </w:r>
      <w:r>
        <w:rPr>
          <w:rFonts w:ascii="Times New Roman"/>
          <w:color w:val="000000"/>
          <w:spacing w:val="33"/>
          <w:sz w:val="28"/>
        </w:rPr>
        <w:t xml:space="preserve"> </w:t>
      </w:r>
      <w:r>
        <w:rPr>
          <w:rFonts w:ascii="RWNKHL+CMBX12"/>
          <w:color w:val="000000"/>
          <w:spacing w:val="-2"/>
          <w:sz w:val="28"/>
        </w:rPr>
        <w:t>of</w:t>
      </w:r>
      <w:r>
        <w:rPr>
          <w:rFonts w:ascii="Times New Roman"/>
          <w:color w:val="000000"/>
          <w:spacing w:val="33"/>
          <w:sz w:val="28"/>
        </w:rPr>
        <w:t xml:space="preserve"> </w:t>
      </w:r>
      <w:r>
        <w:rPr>
          <w:rFonts w:ascii="RWNKHL+CMBX12"/>
          <w:color w:val="000000"/>
          <w:spacing w:val="-2"/>
          <w:sz w:val="28"/>
        </w:rPr>
        <w:t>Household</w:t>
      </w:r>
      <w:r>
        <w:rPr>
          <w:rFonts w:ascii="Times New Roman"/>
          <w:color w:val="000000"/>
          <w:spacing w:val="31"/>
          <w:sz w:val="28"/>
        </w:rPr>
        <w:t xml:space="preserve"> </w:t>
      </w:r>
      <w:r>
        <w:rPr>
          <w:rFonts w:ascii="RWNKHL+CMBX12"/>
          <w:color w:val="000000"/>
          <w:spacing w:val="-3"/>
          <w:sz w:val="28"/>
        </w:rPr>
        <w:t>Electricity</w:t>
      </w:r>
      <w:r>
        <w:rPr>
          <w:rFonts w:ascii="Times New Roman"/>
          <w:color w:val="000000"/>
          <w:spacing w:val="32"/>
          <w:sz w:val="28"/>
        </w:rPr>
        <w:t xml:space="preserve"> </w:t>
      </w:r>
      <w:r>
        <w:rPr>
          <w:rFonts w:ascii="RWNKHL+CMBX12"/>
          <w:color w:val="000000"/>
          <w:spacing w:val="-2"/>
          <w:sz w:val="28"/>
        </w:rPr>
        <w:t>Consumption</w:t>
      </w:r>
      <w:r>
        <w:rPr>
          <w:rFonts w:ascii="Times New Roman"/>
          <w:color w:val="000000"/>
          <w:spacing w:val="32"/>
          <w:sz w:val="28"/>
        </w:rPr>
        <w:t xml:space="preserve"> </w:t>
      </w:r>
      <w:r>
        <w:rPr>
          <w:rFonts w:ascii="RWNKHL+CMBX12"/>
          <w:color w:val="000000"/>
          <w:spacing w:val="-3"/>
          <w:sz w:val="28"/>
        </w:rPr>
        <w:t>under</w:t>
      </w:r>
      <w:r>
        <w:rPr>
          <w:rFonts w:ascii="Times New Roman"/>
          <w:color w:val="000000"/>
          <w:spacing w:val="33"/>
          <w:sz w:val="28"/>
        </w:rPr>
        <w:t xml:space="preserve"> </w:t>
      </w:r>
      <w:r>
        <w:rPr>
          <w:rFonts w:ascii="RWNKHL+CMBX12"/>
          <w:color w:val="000000"/>
          <w:spacing w:val="-2"/>
          <w:sz w:val="28"/>
        </w:rPr>
        <w:t>Time-Of-</w:t>
      </w:r>
    </w:p>
    <w:p w14:paraId="4D78E5E2" w14:textId="77777777" w:rsidR="00FB3F76" w:rsidRDefault="00B07084">
      <w:pPr>
        <w:spacing w:before="231" w:after="0" w:line="286" w:lineRule="exact"/>
        <w:ind w:left="465"/>
        <w:jc w:val="left"/>
        <w:rPr>
          <w:rFonts w:ascii="Times New Roman"/>
          <w:color w:val="000000"/>
          <w:sz w:val="28"/>
        </w:rPr>
      </w:pPr>
      <w:r>
        <w:rPr>
          <w:rFonts w:ascii="RWNKHL+CMBX12"/>
          <w:color w:val="000000"/>
          <w:spacing w:val="-3"/>
          <w:sz w:val="28"/>
        </w:rPr>
        <w:t>Use</w:t>
      </w:r>
      <w:r>
        <w:rPr>
          <w:rFonts w:ascii="Times New Roman"/>
          <w:color w:val="000000"/>
          <w:spacing w:val="34"/>
          <w:sz w:val="28"/>
        </w:rPr>
        <w:t xml:space="preserve"> </w:t>
      </w:r>
      <w:r>
        <w:rPr>
          <w:rFonts w:ascii="RWNKHL+CMBX12"/>
          <w:color w:val="000000"/>
          <w:spacing w:val="-3"/>
          <w:sz w:val="28"/>
        </w:rPr>
        <w:t>Electricity</w:t>
      </w:r>
      <w:r>
        <w:rPr>
          <w:rFonts w:ascii="Times New Roman"/>
          <w:color w:val="000000"/>
          <w:spacing w:val="34"/>
          <w:sz w:val="28"/>
        </w:rPr>
        <w:t xml:space="preserve"> </w:t>
      </w:r>
      <w:r>
        <w:rPr>
          <w:rFonts w:ascii="RWNKHL+CMBX12"/>
          <w:color w:val="000000"/>
          <w:spacing w:val="-2"/>
          <w:sz w:val="28"/>
        </w:rPr>
        <w:t>Pricing</w:t>
      </w:r>
    </w:p>
    <w:p w14:paraId="157DAFA3" w14:textId="457A7EF7" w:rsidR="00FB3F76" w:rsidRPr="006648E5" w:rsidRDefault="00B07084" w:rsidP="006648E5">
      <w:pPr>
        <w:spacing w:before="311" w:after="0" w:line="276" w:lineRule="auto"/>
        <w:rPr>
          <w:rFonts w:ascii="Times New Roman" w:hAnsi="Times New Roman" w:cs="Times New Roman"/>
          <w:color w:val="000000"/>
        </w:rPr>
      </w:pPr>
      <w:r w:rsidRPr="006648E5">
        <w:rPr>
          <w:rFonts w:ascii="Times New Roman" w:hAnsi="Times New Roman" w:cs="Times New Roman"/>
          <w:color w:val="000000"/>
          <w:spacing w:val="1"/>
        </w:rPr>
        <w:t>The</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results</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from</w:t>
      </w:r>
      <w:r w:rsidRPr="006648E5">
        <w:rPr>
          <w:rFonts w:ascii="Times New Roman" w:hAnsi="Times New Roman" w:cs="Times New Roman"/>
          <w:color w:val="000000"/>
          <w:spacing w:val="48"/>
        </w:rPr>
        <w:t xml:space="preserve"> </w:t>
      </w:r>
      <w:r w:rsidRPr="006648E5">
        <w:rPr>
          <w:rFonts w:ascii="Times New Roman" w:hAnsi="Times New Roman" w:cs="Times New Roman"/>
          <w:color w:val="000000"/>
          <w:spacing w:val="-4"/>
        </w:rPr>
        <w:t>my</w:t>
      </w:r>
      <w:r w:rsidRPr="006648E5">
        <w:rPr>
          <w:rFonts w:ascii="Times New Roman" w:hAnsi="Times New Roman" w:cs="Times New Roman"/>
          <w:color w:val="000000"/>
          <w:spacing w:val="52"/>
        </w:rPr>
        <w:t xml:space="preserve"> </w:t>
      </w:r>
      <w:r w:rsidRPr="006648E5">
        <w:rPr>
          <w:rFonts w:ascii="Times New Roman" w:hAnsi="Times New Roman" w:cs="Times New Roman"/>
          <w:color w:val="000000"/>
          <w:spacing w:val="1"/>
        </w:rPr>
        <w:t>empirical</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analysis</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clearly</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indicate</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that</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under</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Time-Of-Use</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spacing w:val="1"/>
        </w:rPr>
        <w:t>(TOU)</w:t>
      </w:r>
      <w:r w:rsidRPr="006648E5">
        <w:rPr>
          <w:rFonts w:ascii="Times New Roman" w:hAnsi="Times New Roman" w:cs="Times New Roman"/>
          <w:color w:val="000000"/>
          <w:spacing w:val="47"/>
        </w:rPr>
        <w:t xml:space="preserve"> </w:t>
      </w:r>
      <w:r w:rsidRPr="006648E5">
        <w:rPr>
          <w:rFonts w:ascii="Times New Roman" w:hAnsi="Times New Roman" w:cs="Times New Roman"/>
          <w:color w:val="000000"/>
        </w:rPr>
        <w:t>electricity</w:t>
      </w:r>
      <w:r w:rsidRPr="006648E5">
        <w:rPr>
          <w:rFonts w:ascii="Times New Roman" w:hAnsi="Times New Roman" w:cs="Times New Roman"/>
          <w:color w:val="000000"/>
          <w:spacing w:val="48"/>
        </w:rPr>
        <w:t xml:space="preserve"> </w:t>
      </w:r>
      <w:r w:rsidRPr="006648E5">
        <w:rPr>
          <w:rFonts w:ascii="Times New Roman" w:hAnsi="Times New Roman" w:cs="Times New Roman"/>
          <w:color w:val="000000"/>
          <w:spacing w:val="1"/>
        </w:rPr>
        <w:t>pricing,</w:t>
      </w:r>
      <w:r w:rsidR="006648E5" w:rsidRPr="006648E5">
        <w:rPr>
          <w:rFonts w:ascii="Times New Roman" w:hAnsi="Times New Roman" w:cs="Times New Roman"/>
          <w:color w:val="000000"/>
        </w:rPr>
        <w:t xml:space="preserve"> </w:t>
      </w:r>
      <w:r w:rsidRPr="006648E5">
        <w:rPr>
          <w:rFonts w:ascii="Times New Roman" w:hAnsi="Times New Roman" w:cs="Times New Roman"/>
          <w:color w:val="000000"/>
        </w:rPr>
        <w:t>residential</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rPr>
        <w:t>electricity</w:t>
      </w:r>
      <w:r w:rsidRPr="006648E5">
        <w:rPr>
          <w:rFonts w:ascii="Times New Roman" w:hAnsi="Times New Roman" w:cs="Times New Roman"/>
          <w:color w:val="000000"/>
          <w:spacing w:val="31"/>
        </w:rPr>
        <w:t xml:space="preserve"> </w:t>
      </w:r>
      <w:r w:rsidRPr="006648E5">
        <w:rPr>
          <w:rFonts w:ascii="Times New Roman" w:hAnsi="Times New Roman" w:cs="Times New Roman"/>
          <w:color w:val="000000"/>
          <w:spacing w:val="1"/>
        </w:rPr>
        <w:t>consumption</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is</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governed</w:t>
      </w:r>
      <w:r w:rsidRPr="006648E5">
        <w:rPr>
          <w:rFonts w:ascii="Times New Roman" w:hAnsi="Times New Roman" w:cs="Times New Roman"/>
          <w:color w:val="000000"/>
          <w:spacing w:val="32"/>
        </w:rPr>
        <w:t xml:space="preserve"> </w:t>
      </w:r>
      <w:r w:rsidRPr="006648E5">
        <w:rPr>
          <w:rFonts w:ascii="Times New Roman" w:hAnsi="Times New Roman" w:cs="Times New Roman"/>
          <w:color w:val="000000"/>
          <w:spacing w:val="-4"/>
        </w:rPr>
        <w:t>by</w:t>
      </w:r>
      <w:r w:rsidRPr="006648E5">
        <w:rPr>
          <w:rFonts w:ascii="Times New Roman" w:hAnsi="Times New Roman" w:cs="Times New Roman"/>
          <w:color w:val="000000"/>
          <w:spacing w:val="35"/>
        </w:rPr>
        <w:t xml:space="preserve"> </w:t>
      </w:r>
      <w:r w:rsidRPr="006648E5">
        <w:rPr>
          <w:rFonts w:ascii="Times New Roman" w:hAnsi="Times New Roman" w:cs="Times New Roman"/>
          <w:color w:val="000000"/>
          <w:spacing w:val="-1"/>
        </w:rPr>
        <w:t>various</w:t>
      </w:r>
      <w:r w:rsidRPr="006648E5">
        <w:rPr>
          <w:rFonts w:ascii="Times New Roman" w:hAnsi="Times New Roman" w:cs="Times New Roman"/>
          <w:color w:val="000000"/>
          <w:spacing w:val="32"/>
        </w:rPr>
        <w:t xml:space="preserve"> </w:t>
      </w:r>
      <w:r w:rsidRPr="006648E5">
        <w:rPr>
          <w:rFonts w:ascii="Times New Roman" w:hAnsi="Times New Roman" w:cs="Times New Roman"/>
          <w:color w:val="000000"/>
          <w:spacing w:val="1"/>
        </w:rPr>
        <w:t>factors,</w:t>
      </w:r>
      <w:r w:rsidRPr="006648E5">
        <w:rPr>
          <w:rFonts w:ascii="Times New Roman" w:hAnsi="Times New Roman" w:cs="Times New Roman"/>
          <w:color w:val="000000"/>
          <w:spacing w:val="33"/>
        </w:rPr>
        <w:t xml:space="preserve"> </w:t>
      </w:r>
      <w:r w:rsidRPr="006648E5">
        <w:rPr>
          <w:rFonts w:ascii="Times New Roman" w:hAnsi="Times New Roman" w:cs="Times New Roman"/>
          <w:color w:val="000000"/>
          <w:spacing w:val="-1"/>
        </w:rPr>
        <w:t>such</w:t>
      </w:r>
      <w:r w:rsidRPr="006648E5">
        <w:rPr>
          <w:rFonts w:ascii="Times New Roman" w:hAnsi="Times New Roman" w:cs="Times New Roman"/>
          <w:color w:val="000000"/>
          <w:spacing w:val="32"/>
        </w:rPr>
        <w:t xml:space="preserve"> </w:t>
      </w:r>
      <w:r w:rsidRPr="006648E5">
        <w:rPr>
          <w:rFonts w:ascii="Times New Roman" w:hAnsi="Times New Roman" w:cs="Times New Roman"/>
          <w:color w:val="000000"/>
          <w:spacing w:val="1"/>
        </w:rPr>
        <w:t>as</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the</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timing</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of</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consuming</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rPr>
        <w:t>electricity</w:t>
      </w:r>
      <w:r w:rsidR="006648E5" w:rsidRPr="006648E5">
        <w:rPr>
          <w:rFonts w:ascii="Times New Roman" w:hAnsi="Times New Roman" w:cs="Times New Roman"/>
          <w:color w:val="000000"/>
        </w:rPr>
        <w:t xml:space="preserve"> </w:t>
      </w:r>
      <w:r w:rsidRPr="006648E5">
        <w:rPr>
          <w:rFonts w:ascii="Times New Roman" w:hAnsi="Times New Roman" w:cs="Times New Roman"/>
          <w:color w:val="000000"/>
          <w:spacing w:val="1"/>
        </w:rPr>
        <w:t>in</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rPr>
        <w:t>a</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6"/>
        </w:rPr>
        <w:t>day,</w:t>
      </w:r>
      <w:r w:rsidRPr="006648E5">
        <w:rPr>
          <w:rFonts w:ascii="Times New Roman" w:hAnsi="Times New Roman" w:cs="Times New Roman"/>
          <w:color w:val="000000"/>
          <w:spacing w:val="38"/>
        </w:rPr>
        <w:t xml:space="preserve"> </w:t>
      </w:r>
      <w:r w:rsidRPr="006648E5">
        <w:rPr>
          <w:rFonts w:ascii="Times New Roman" w:hAnsi="Times New Roman" w:cs="Times New Roman"/>
          <w:color w:val="000000"/>
          <w:spacing w:val="1"/>
        </w:rPr>
        <w:t>daily</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Heating</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Degree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Days</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(HDDs),</w:t>
      </w:r>
      <w:r w:rsidRPr="006648E5">
        <w:rPr>
          <w:rFonts w:ascii="Times New Roman" w:hAnsi="Times New Roman" w:cs="Times New Roman"/>
          <w:color w:val="000000"/>
          <w:spacing w:val="31"/>
        </w:rPr>
        <w:t xml:space="preserve"> </w:t>
      </w:r>
      <w:r w:rsidRPr="006648E5">
        <w:rPr>
          <w:rFonts w:ascii="Times New Roman" w:hAnsi="Times New Roman" w:cs="Times New Roman"/>
          <w:color w:val="000000"/>
          <w:spacing w:val="1"/>
        </w:rPr>
        <w:t>and</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the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magnitude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of</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rPr>
        <w:t>a</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price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increase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in</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the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3"/>
        </w:rPr>
        <w:t>peak</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spacing w:val="1"/>
        </w:rPr>
        <w:t>rate</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3"/>
        </w:rPr>
        <w:t>period.</w:t>
      </w:r>
      <w:r w:rsidR="006648E5" w:rsidRPr="006648E5">
        <w:rPr>
          <w:rFonts w:ascii="Times New Roman" w:hAnsi="Times New Roman" w:cs="Times New Roman"/>
          <w:color w:val="000000"/>
        </w:rPr>
        <w:t xml:space="preserve"> </w:t>
      </w:r>
      <w:r w:rsidRPr="006648E5">
        <w:rPr>
          <w:rFonts w:ascii="Times New Roman" w:hAnsi="Times New Roman" w:cs="Times New Roman"/>
          <w:color w:val="000000"/>
          <w:spacing w:val="1"/>
        </w:rPr>
        <w:t>In</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spacing w:val="1"/>
        </w:rPr>
        <w:t>other</w:t>
      </w:r>
      <w:r w:rsidRPr="006648E5">
        <w:rPr>
          <w:rFonts w:ascii="Times New Roman" w:hAnsi="Times New Roman" w:cs="Times New Roman"/>
          <w:color w:val="000000"/>
          <w:spacing w:val="26"/>
        </w:rPr>
        <w:t xml:space="preserve"> </w:t>
      </w:r>
      <w:r w:rsidRPr="006648E5">
        <w:rPr>
          <w:rFonts w:ascii="Times New Roman" w:hAnsi="Times New Roman" w:cs="Times New Roman"/>
          <w:color w:val="000000"/>
        </w:rPr>
        <w:t>words,</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within-household</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rPr>
        <w:t>electricity</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spacing w:val="1"/>
        </w:rPr>
        <w:t>consumption</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spacing w:val="1"/>
        </w:rPr>
        <w:t>behavior</w:t>
      </w:r>
      <w:r w:rsidRPr="006648E5">
        <w:rPr>
          <w:rFonts w:ascii="Times New Roman" w:hAnsi="Times New Roman" w:cs="Times New Roman"/>
          <w:color w:val="000000"/>
          <w:spacing w:val="26"/>
        </w:rPr>
        <w:t xml:space="preserve"> </w:t>
      </w:r>
      <w:r w:rsidRPr="006648E5">
        <w:rPr>
          <w:rFonts w:ascii="Times New Roman" w:hAnsi="Times New Roman" w:cs="Times New Roman"/>
          <w:color w:val="000000"/>
        </w:rPr>
        <w:t>shows</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rPr>
        <w:t>multidimensional</w:t>
      </w:r>
      <w:r w:rsidRPr="006648E5">
        <w:rPr>
          <w:rFonts w:ascii="Times New Roman" w:hAnsi="Times New Roman" w:cs="Times New Roman"/>
          <w:color w:val="000000"/>
          <w:spacing w:val="27"/>
        </w:rPr>
        <w:t xml:space="preserve"> </w:t>
      </w:r>
      <w:r w:rsidRPr="006648E5">
        <w:rPr>
          <w:rFonts w:ascii="Times New Roman" w:hAnsi="Times New Roman" w:cs="Times New Roman"/>
          <w:color w:val="000000"/>
          <w:spacing w:val="1"/>
        </w:rPr>
        <w:t>dynamics</w:t>
      </w:r>
      <w:r w:rsidRPr="006648E5">
        <w:rPr>
          <w:rFonts w:ascii="Times New Roman" w:hAnsi="Times New Roman" w:cs="Times New Roman"/>
          <w:color w:val="000000"/>
          <w:spacing w:val="26"/>
        </w:rPr>
        <w:t xml:space="preserve"> </w:t>
      </w:r>
      <w:r w:rsidRPr="006648E5">
        <w:rPr>
          <w:rFonts w:ascii="Times New Roman" w:hAnsi="Times New Roman" w:cs="Times New Roman"/>
          <w:color w:val="000000"/>
          <w:spacing w:val="-3"/>
        </w:rPr>
        <w:t>over</w:t>
      </w:r>
      <w:r w:rsidRPr="006648E5">
        <w:rPr>
          <w:rFonts w:ascii="Times New Roman" w:hAnsi="Times New Roman" w:cs="Times New Roman"/>
          <w:color w:val="000000"/>
          <w:spacing w:val="30"/>
        </w:rPr>
        <w:t xml:space="preserve"> </w:t>
      </w:r>
      <w:r w:rsidRPr="006648E5">
        <w:rPr>
          <w:rFonts w:ascii="Times New Roman" w:hAnsi="Times New Roman" w:cs="Times New Roman"/>
          <w:color w:val="000000"/>
          <w:spacing w:val="1"/>
        </w:rPr>
        <w:t>the</w:t>
      </w:r>
      <w:r w:rsidR="006648E5" w:rsidRPr="006648E5">
        <w:rPr>
          <w:rFonts w:ascii="Times New Roman" w:hAnsi="Times New Roman" w:cs="Times New Roman"/>
          <w:color w:val="000000"/>
        </w:rPr>
        <w:t xml:space="preserve"> </w:t>
      </w:r>
      <w:r w:rsidRPr="006648E5">
        <w:rPr>
          <w:rFonts w:ascii="Times New Roman" w:hAnsi="Times New Roman" w:cs="Times New Roman"/>
          <w:color w:val="000000"/>
          <w:spacing w:val="1"/>
        </w:rPr>
        <w:t>three</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rPr>
        <w:t>drivers.</w:t>
      </w:r>
      <w:r w:rsidRPr="006648E5">
        <w:rPr>
          <w:rFonts w:ascii="Times New Roman" w:hAnsi="Times New Roman" w:cs="Times New Roman"/>
          <w:color w:val="000000"/>
          <w:spacing w:val="75"/>
        </w:rPr>
        <w:t xml:space="preserve"> </w:t>
      </w:r>
      <w:r w:rsidRPr="006648E5">
        <w:rPr>
          <w:rFonts w:ascii="Times New Roman" w:hAnsi="Times New Roman" w:cs="Times New Roman"/>
          <w:color w:val="000000"/>
          <w:spacing w:val="1"/>
        </w:rPr>
        <w:t>Based</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on</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4"/>
        </w:rPr>
        <w:t>my</w:t>
      </w:r>
      <w:r w:rsidRPr="006648E5">
        <w:rPr>
          <w:rFonts w:ascii="Times New Roman" w:hAnsi="Times New Roman" w:cs="Times New Roman"/>
          <w:color w:val="000000"/>
          <w:spacing w:val="34"/>
        </w:rPr>
        <w:t xml:space="preserve"> </w:t>
      </w:r>
      <w:r w:rsidRPr="006648E5">
        <w:rPr>
          <w:rFonts w:ascii="Times New Roman" w:hAnsi="Times New Roman" w:cs="Times New Roman"/>
          <w:color w:val="000000"/>
          <w:spacing w:val="1"/>
        </w:rPr>
        <w:t>empirical</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ﬁndings,</w:t>
      </w:r>
      <w:r w:rsidRPr="006648E5">
        <w:rPr>
          <w:rFonts w:ascii="Times New Roman" w:hAnsi="Times New Roman" w:cs="Times New Roman"/>
          <w:color w:val="000000"/>
          <w:spacing w:val="32"/>
        </w:rPr>
        <w:t xml:space="preserve"> </w:t>
      </w:r>
      <w:r w:rsidRPr="006648E5">
        <w:rPr>
          <w:rFonts w:ascii="Times New Roman" w:hAnsi="Times New Roman" w:cs="Times New Roman"/>
          <w:color w:val="000000"/>
        </w:rPr>
        <w:t>I</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will</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discuss</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the</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dynamics</w:t>
      </w:r>
      <w:r w:rsidRPr="006648E5">
        <w:rPr>
          <w:rFonts w:ascii="Times New Roman" w:hAnsi="Times New Roman" w:cs="Times New Roman"/>
          <w:color w:val="000000"/>
          <w:spacing w:val="28"/>
        </w:rPr>
        <w:t xml:space="preserve"> </w:t>
      </w:r>
      <w:r w:rsidRPr="006648E5">
        <w:rPr>
          <w:rFonts w:ascii="Times New Roman" w:hAnsi="Times New Roman" w:cs="Times New Roman"/>
          <w:color w:val="000000"/>
          <w:spacing w:val="1"/>
        </w:rPr>
        <w:t>in</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detail</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in</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the</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rPr>
        <w:t>following</w:t>
      </w:r>
      <w:r w:rsidRPr="006648E5">
        <w:rPr>
          <w:rFonts w:ascii="Times New Roman" w:hAnsi="Times New Roman" w:cs="Times New Roman"/>
          <w:color w:val="000000"/>
          <w:spacing w:val="29"/>
        </w:rPr>
        <w:t xml:space="preserve"> </w:t>
      </w:r>
      <w:r w:rsidRPr="006648E5">
        <w:rPr>
          <w:rFonts w:ascii="Times New Roman" w:hAnsi="Times New Roman" w:cs="Times New Roman"/>
          <w:color w:val="000000"/>
          <w:spacing w:val="1"/>
        </w:rPr>
        <w:t>sections.</w:t>
      </w:r>
      <w:r w:rsidR="006648E5" w:rsidRPr="006648E5">
        <w:rPr>
          <w:rFonts w:ascii="Times New Roman" w:hAnsi="Times New Roman" w:cs="Times New Roman"/>
          <w:color w:val="000000"/>
        </w:rPr>
        <w:t xml:space="preserve"> </w:t>
      </w:r>
      <w:r w:rsidRPr="006648E5">
        <w:rPr>
          <w:rFonts w:ascii="Times New Roman" w:hAnsi="Times New Roman" w:cs="Times New Roman"/>
          <w:color w:val="000000"/>
          <w:spacing w:val="-1"/>
        </w:rPr>
        <w:t>Furthermore,</w:t>
      </w:r>
      <w:r w:rsidRPr="006648E5">
        <w:rPr>
          <w:rFonts w:ascii="Times New Roman" w:hAnsi="Times New Roman" w:cs="Times New Roman"/>
          <w:color w:val="000000"/>
          <w:spacing w:val="17"/>
        </w:rPr>
        <w:t xml:space="preserve"> </w:t>
      </w:r>
      <w:r w:rsidRPr="006648E5">
        <w:rPr>
          <w:rFonts w:ascii="Times New Roman" w:hAnsi="Times New Roman" w:cs="Times New Roman"/>
          <w:color w:val="000000"/>
        </w:rPr>
        <w:t>I</w:t>
      </w:r>
      <w:r w:rsidRPr="006648E5">
        <w:rPr>
          <w:rFonts w:ascii="Times New Roman" w:hAnsi="Times New Roman" w:cs="Times New Roman"/>
          <w:color w:val="000000"/>
          <w:spacing w:val="17"/>
        </w:rPr>
        <w:t xml:space="preserve"> </w:t>
      </w:r>
      <w:r w:rsidRPr="006648E5">
        <w:rPr>
          <w:rFonts w:ascii="Times New Roman" w:hAnsi="Times New Roman" w:cs="Times New Roman"/>
          <w:color w:val="000000"/>
          <w:spacing w:val="1"/>
        </w:rPr>
        <w:t>will</w:t>
      </w:r>
      <w:r w:rsidRPr="006648E5">
        <w:rPr>
          <w:rFonts w:ascii="Times New Roman" w:hAnsi="Times New Roman" w:cs="Times New Roman"/>
          <w:color w:val="000000"/>
          <w:spacing w:val="16"/>
        </w:rPr>
        <w:t xml:space="preserve"> </w:t>
      </w:r>
      <w:r w:rsidRPr="006648E5">
        <w:rPr>
          <w:rFonts w:ascii="Times New Roman" w:hAnsi="Times New Roman" w:cs="Times New Roman"/>
          <w:color w:val="000000"/>
          <w:spacing w:val="1"/>
        </w:rPr>
        <w:t>also</w:t>
      </w:r>
      <w:r w:rsidRPr="006648E5">
        <w:rPr>
          <w:rFonts w:ascii="Times New Roman" w:hAnsi="Times New Roman" w:cs="Times New Roman"/>
          <w:color w:val="000000"/>
          <w:spacing w:val="16"/>
        </w:rPr>
        <w:t xml:space="preserve"> </w:t>
      </w:r>
      <w:r w:rsidRPr="006648E5">
        <w:rPr>
          <w:rFonts w:ascii="Times New Roman" w:hAnsi="Times New Roman" w:cs="Times New Roman"/>
          <w:color w:val="000000"/>
          <w:spacing w:val="1"/>
        </w:rPr>
        <w:t>discuss</w:t>
      </w:r>
      <w:r w:rsidRPr="006648E5">
        <w:rPr>
          <w:rFonts w:ascii="Times New Roman" w:hAnsi="Times New Roman" w:cs="Times New Roman"/>
          <w:color w:val="000000"/>
          <w:spacing w:val="16"/>
        </w:rPr>
        <w:t xml:space="preserve"> </w:t>
      </w:r>
      <w:r w:rsidRPr="006648E5">
        <w:rPr>
          <w:rFonts w:ascii="Times New Roman" w:hAnsi="Times New Roman" w:cs="Times New Roman"/>
          <w:color w:val="000000"/>
          <w:spacing w:val="1"/>
        </w:rPr>
        <w:t>its</w:t>
      </w:r>
      <w:r w:rsidRPr="006648E5">
        <w:rPr>
          <w:rFonts w:ascii="Times New Roman" w:hAnsi="Times New Roman" w:cs="Times New Roman"/>
          <w:color w:val="000000"/>
          <w:spacing w:val="16"/>
        </w:rPr>
        <w:t xml:space="preserve"> </w:t>
      </w:r>
      <w:r w:rsidRPr="006648E5">
        <w:rPr>
          <w:rFonts w:ascii="Times New Roman" w:hAnsi="Times New Roman" w:cs="Times New Roman"/>
          <w:color w:val="000000"/>
          <w:spacing w:val="2"/>
        </w:rPr>
        <w:t>policy</w:t>
      </w:r>
      <w:r w:rsidRPr="006648E5">
        <w:rPr>
          <w:rFonts w:ascii="Times New Roman" w:hAnsi="Times New Roman" w:cs="Times New Roman"/>
          <w:color w:val="000000"/>
          <w:spacing w:val="15"/>
        </w:rPr>
        <w:t xml:space="preserve"> </w:t>
      </w:r>
      <w:r w:rsidRPr="006648E5">
        <w:rPr>
          <w:rFonts w:ascii="Times New Roman" w:hAnsi="Times New Roman" w:cs="Times New Roman"/>
          <w:color w:val="000000"/>
          <w:spacing w:val="1"/>
        </w:rPr>
        <w:t>implications.</w:t>
      </w:r>
    </w:p>
    <w:p w14:paraId="11C7CE38" w14:textId="77777777" w:rsidR="00FB3F76" w:rsidRDefault="00B07084">
      <w:pPr>
        <w:spacing w:before="440" w:after="0" w:line="240" w:lineRule="exact"/>
        <w:jc w:val="left"/>
        <w:rPr>
          <w:rFonts w:ascii="Times New Roman"/>
          <w:color w:val="000000"/>
          <w:sz w:val="23"/>
        </w:rPr>
      </w:pPr>
      <w:commentRangeStart w:id="16"/>
      <w:r>
        <w:rPr>
          <w:rFonts w:ascii="SCACHF+CMBX12"/>
          <w:color w:val="000000"/>
          <w:sz w:val="23"/>
        </w:rPr>
        <w:t>4.1</w:t>
      </w:r>
      <w:r>
        <w:rPr>
          <w:rFonts w:ascii="Times New Roman"/>
          <w:color w:val="000000"/>
          <w:spacing w:val="201"/>
          <w:sz w:val="23"/>
        </w:rPr>
        <w:t xml:space="preserve"> </w:t>
      </w:r>
      <w:r>
        <w:rPr>
          <w:rFonts w:ascii="SCACHF+CMBX12"/>
          <w:color w:val="000000"/>
          <w:sz w:val="23"/>
        </w:rPr>
        <w:t>Multidimensional</w:t>
      </w:r>
      <w:r>
        <w:rPr>
          <w:rFonts w:ascii="Times New Roman"/>
          <w:color w:val="000000"/>
          <w:spacing w:val="29"/>
          <w:sz w:val="23"/>
        </w:rPr>
        <w:t xml:space="preserve"> </w:t>
      </w:r>
      <w:r>
        <w:rPr>
          <w:rFonts w:ascii="SCACHF+CMBX12"/>
          <w:color w:val="000000"/>
          <w:sz w:val="23"/>
        </w:rPr>
        <w:t>Dynamics</w:t>
      </w:r>
      <w:r>
        <w:rPr>
          <w:rFonts w:ascii="Times New Roman"/>
          <w:color w:val="000000"/>
          <w:spacing w:val="29"/>
          <w:sz w:val="23"/>
        </w:rPr>
        <w:t xml:space="preserve"> </w:t>
      </w:r>
      <w:r>
        <w:rPr>
          <w:rFonts w:ascii="SCACHF+CMBX12"/>
          <w:color w:val="000000"/>
          <w:sz w:val="23"/>
        </w:rPr>
        <w:t>of</w:t>
      </w:r>
      <w:r>
        <w:rPr>
          <w:rFonts w:ascii="Times New Roman"/>
          <w:color w:val="000000"/>
          <w:spacing w:val="29"/>
          <w:sz w:val="23"/>
        </w:rPr>
        <w:t xml:space="preserve"> </w:t>
      </w:r>
      <w:r>
        <w:rPr>
          <w:rFonts w:ascii="SCACHF+CMBX12"/>
          <w:color w:val="000000"/>
          <w:sz w:val="23"/>
        </w:rPr>
        <w:t>Household</w:t>
      </w:r>
      <w:r>
        <w:rPr>
          <w:rFonts w:ascii="Times New Roman"/>
          <w:color w:val="000000"/>
          <w:spacing w:val="29"/>
          <w:sz w:val="23"/>
        </w:rPr>
        <w:t xml:space="preserve"> </w:t>
      </w:r>
      <w:r>
        <w:rPr>
          <w:rFonts w:ascii="SCACHF+CMBX12"/>
          <w:color w:val="000000"/>
          <w:spacing w:val="-1"/>
          <w:sz w:val="23"/>
        </w:rPr>
        <w:t>Electricity</w:t>
      </w:r>
      <w:r>
        <w:rPr>
          <w:rFonts w:ascii="Times New Roman"/>
          <w:color w:val="000000"/>
          <w:spacing w:val="29"/>
          <w:sz w:val="23"/>
        </w:rPr>
        <w:t xml:space="preserve"> </w:t>
      </w:r>
      <w:r>
        <w:rPr>
          <w:rFonts w:ascii="SCACHF+CMBX12"/>
          <w:color w:val="000000"/>
          <w:sz w:val="23"/>
        </w:rPr>
        <w:t>Consumption</w:t>
      </w:r>
      <w:commentRangeEnd w:id="16"/>
      <w:r w:rsidR="00CE148D">
        <w:rPr>
          <w:rStyle w:val="CommentReference"/>
        </w:rPr>
        <w:commentReference w:id="16"/>
      </w:r>
    </w:p>
    <w:p w14:paraId="393EF131" w14:textId="77777777" w:rsidR="00FB3F76" w:rsidRDefault="00B07084">
      <w:pPr>
        <w:spacing w:before="257" w:after="0" w:line="201" w:lineRule="exact"/>
        <w:jc w:val="left"/>
        <w:rPr>
          <w:rFonts w:ascii="Times New Roman"/>
          <w:color w:val="000000"/>
          <w:sz w:val="19"/>
        </w:rPr>
      </w:pPr>
      <w:r>
        <w:rPr>
          <w:rFonts w:ascii="JGVNOA+CMBX10"/>
          <w:color w:val="000000"/>
          <w:spacing w:val="1"/>
          <w:sz w:val="19"/>
        </w:rPr>
        <w:t>4.1.1</w:t>
      </w:r>
      <w:r>
        <w:rPr>
          <w:rFonts w:ascii="Times New Roman"/>
          <w:color w:val="000000"/>
          <w:spacing w:val="173"/>
          <w:sz w:val="19"/>
        </w:rPr>
        <w:t xml:space="preserve"> </w:t>
      </w:r>
      <w:r>
        <w:rPr>
          <w:rFonts w:ascii="JGVNOA+CMBX10"/>
          <w:color w:val="000000"/>
          <w:spacing w:val="1"/>
          <w:sz w:val="19"/>
        </w:rPr>
        <w:t>Household</w:t>
      </w:r>
      <w:r>
        <w:rPr>
          <w:rFonts w:ascii="Times New Roman"/>
          <w:color w:val="000000"/>
          <w:spacing w:val="26"/>
          <w:sz w:val="19"/>
        </w:rPr>
        <w:t xml:space="preserve"> </w:t>
      </w:r>
      <w:r>
        <w:rPr>
          <w:rFonts w:ascii="JGVNOA+CMBX10"/>
          <w:color w:val="000000"/>
          <w:spacing w:val="1"/>
          <w:sz w:val="19"/>
        </w:rPr>
        <w:t>Consumption</w:t>
      </w:r>
      <w:r>
        <w:rPr>
          <w:rFonts w:ascii="Times New Roman"/>
          <w:color w:val="000000"/>
          <w:spacing w:val="26"/>
          <w:sz w:val="19"/>
        </w:rPr>
        <w:t xml:space="preserve"> </w:t>
      </w:r>
      <w:r>
        <w:rPr>
          <w:rFonts w:ascii="JGVNOA+CMBX10"/>
          <w:color w:val="000000"/>
          <w:sz w:val="19"/>
        </w:rPr>
        <w:t>Behavior</w:t>
      </w:r>
      <w:r>
        <w:rPr>
          <w:rFonts w:ascii="Times New Roman"/>
          <w:color w:val="000000"/>
          <w:spacing w:val="27"/>
          <w:sz w:val="19"/>
        </w:rPr>
        <w:t xml:space="preserve"> </w:t>
      </w:r>
      <w:r>
        <w:rPr>
          <w:rFonts w:ascii="JGVNOA+CMBX10"/>
          <w:color w:val="000000"/>
          <w:spacing w:val="1"/>
          <w:sz w:val="19"/>
        </w:rPr>
        <w:t>in</w:t>
      </w:r>
      <w:r>
        <w:rPr>
          <w:rFonts w:ascii="Times New Roman"/>
          <w:color w:val="000000"/>
          <w:spacing w:val="26"/>
          <w:sz w:val="19"/>
        </w:rPr>
        <w:t xml:space="preserve"> </w:t>
      </w:r>
      <w:r>
        <w:rPr>
          <w:rFonts w:ascii="JGVNOA+CMBX10"/>
          <w:color w:val="000000"/>
          <w:spacing w:val="1"/>
          <w:sz w:val="19"/>
        </w:rPr>
        <w:t>and</w:t>
      </w:r>
      <w:r>
        <w:rPr>
          <w:rFonts w:ascii="Times New Roman"/>
          <w:color w:val="000000"/>
          <w:spacing w:val="26"/>
          <w:sz w:val="19"/>
        </w:rPr>
        <w:t xml:space="preserve"> </w:t>
      </w:r>
      <w:r>
        <w:rPr>
          <w:rFonts w:ascii="JGVNOA+CMBX10"/>
          <w:color w:val="000000"/>
          <w:spacing w:val="1"/>
          <w:sz w:val="19"/>
        </w:rPr>
        <w:t>near</w:t>
      </w:r>
      <w:r>
        <w:rPr>
          <w:rFonts w:ascii="Times New Roman"/>
          <w:color w:val="000000"/>
          <w:spacing w:val="26"/>
          <w:sz w:val="19"/>
        </w:rPr>
        <w:t xml:space="preserve"> </w:t>
      </w:r>
      <w:r>
        <w:rPr>
          <w:rFonts w:ascii="JGVNOA+CMBX10"/>
          <w:color w:val="000000"/>
          <w:spacing w:val="1"/>
          <w:sz w:val="19"/>
        </w:rPr>
        <w:t>the</w:t>
      </w:r>
      <w:r>
        <w:rPr>
          <w:rFonts w:ascii="Times New Roman"/>
          <w:color w:val="000000"/>
          <w:spacing w:val="26"/>
          <w:sz w:val="19"/>
        </w:rPr>
        <w:t xml:space="preserve"> </w:t>
      </w:r>
      <w:r>
        <w:rPr>
          <w:rFonts w:ascii="JGVNOA+CMBX10"/>
          <w:color w:val="000000"/>
          <w:spacing w:val="-1"/>
          <w:sz w:val="19"/>
        </w:rPr>
        <w:t>Peak</w:t>
      </w:r>
      <w:r>
        <w:rPr>
          <w:rFonts w:ascii="Times New Roman"/>
          <w:color w:val="000000"/>
          <w:spacing w:val="28"/>
          <w:sz w:val="19"/>
        </w:rPr>
        <w:t xml:space="preserve"> </w:t>
      </w:r>
      <w:r>
        <w:rPr>
          <w:rFonts w:ascii="JGVNOA+CMBX10"/>
          <w:color w:val="000000"/>
          <w:spacing w:val="1"/>
          <w:sz w:val="19"/>
        </w:rPr>
        <w:t>Rate</w:t>
      </w:r>
      <w:r>
        <w:rPr>
          <w:rFonts w:ascii="Times New Roman"/>
          <w:color w:val="000000"/>
          <w:spacing w:val="26"/>
          <w:sz w:val="19"/>
        </w:rPr>
        <w:t xml:space="preserve"> </w:t>
      </w:r>
      <w:r>
        <w:rPr>
          <w:rFonts w:ascii="JGVNOA+CMBX10"/>
          <w:color w:val="000000"/>
          <w:spacing w:val="1"/>
          <w:sz w:val="19"/>
        </w:rPr>
        <w:t>Period</w:t>
      </w:r>
    </w:p>
    <w:p w14:paraId="1EC3B522" w14:textId="77777777" w:rsidR="001016BC" w:rsidRDefault="00B07084" w:rsidP="001016BC">
      <w:pPr>
        <w:spacing w:before="267" w:after="0" w:line="276" w:lineRule="auto"/>
        <w:rPr>
          <w:rFonts w:ascii="Times New Roman" w:hAnsi="Times New Roman" w:cs="Times New Roman"/>
          <w:color w:val="000000"/>
        </w:rPr>
      </w:pPr>
      <w:r w:rsidRPr="001016BC">
        <w:rPr>
          <w:rFonts w:ascii="Times New Roman" w:hAnsi="Times New Roman" w:cs="Times New Roman"/>
          <w:color w:val="000000"/>
          <w:spacing w:val="1"/>
        </w:rPr>
        <w:t>Examining</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participating</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rPr>
        <w:t>following</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time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sequence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from</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to</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facilitates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complete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understanding</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2"/>
        </w:rPr>
        <w:t>how</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they</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adapted</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tari</w:t>
      </w:r>
      <w:r w:rsidRPr="001016BC">
        <w:rPr>
          <w:rFonts w:ascii="Times New Roman" w:hAnsi="Times New Roman" w:cs="Times New Roman"/>
          <w:color w:val="000000"/>
        </w:rPr>
        <w:t>ﬀ</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structures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CER</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experiment.</w:t>
      </w:r>
      <w:r w:rsidRPr="001016BC">
        <w:rPr>
          <w:rFonts w:ascii="Times New Roman" w:hAnsi="Times New Roman" w:cs="Times New Roman"/>
          <w:color w:val="000000"/>
          <w:spacing w:val="60"/>
        </w:rPr>
        <w:t xml:space="preserve"> </w:t>
      </w:r>
      <w:r w:rsidRPr="001016BC">
        <w:rPr>
          <w:rFonts w:ascii="Times New Roman" w:hAnsi="Times New Roman" w:cs="Times New Roman"/>
          <w:color w:val="000000"/>
          <w:spacing w:val="-2"/>
        </w:rPr>
        <w:t>Intuitively,</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rPr>
        <w:t>residential</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consumers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can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2"/>
        </w:rPr>
        <w:t>respond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conserving</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their</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2"/>
        </w:rPr>
        <w:t>peaks,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leading</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an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overall</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electricity.</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Instead</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of</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reducing</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they</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can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shift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oﬀ</w:t>
      </w:r>
      <w:r w:rsidRPr="001016BC">
        <w:rPr>
          <w:rFonts w:ascii="Times New Roman" w:hAnsi="Times New Roman" w:cs="Times New Roman"/>
          <w:color w:val="000000"/>
          <w:spacing w:val="2"/>
        </w:rPr>
        <w:t>-peak</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so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3"/>
        </w:rPr>
        <w:t>subject</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peak</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3"/>
        </w:rPr>
        <w:t>much</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possible.</w:t>
      </w:r>
      <w:r w:rsidRPr="001016BC">
        <w:rPr>
          <w:rFonts w:ascii="Times New Roman" w:hAnsi="Times New Roman" w:cs="Times New Roman"/>
          <w:color w:val="000000"/>
          <w:spacing w:val="6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this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case,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level</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net</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lastRenderedPageBreak/>
        <w:t>consumption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maintained.</w:t>
      </w:r>
      <w:r w:rsidRPr="001016BC">
        <w:rPr>
          <w:rFonts w:ascii="Times New Roman" w:hAnsi="Times New Roman" w:cs="Times New Roman"/>
          <w:color w:val="000000"/>
          <w:spacing w:val="62"/>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course,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4"/>
        </w:rPr>
        <w:t>two</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3"/>
        </w:rPr>
        <w:t>ways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responding</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rPr>
        <w:t>time-varying</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structures</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can</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co-occur.</w:t>
      </w:r>
      <w:r w:rsidRPr="001016BC">
        <w:rPr>
          <w:rFonts w:ascii="Times New Roman" w:hAnsi="Times New Roman" w:cs="Times New Roman"/>
          <w:color w:val="000000"/>
          <w:spacing w:val="71"/>
        </w:rPr>
        <w:t xml:space="preserve"> </w:t>
      </w:r>
      <w:r w:rsidRPr="001016BC">
        <w:rPr>
          <w:rFonts w:ascii="Times New Roman" w:hAnsi="Times New Roman" w:cs="Times New Roman"/>
          <w:color w:val="000000"/>
          <w:spacing w:val="1"/>
        </w:rPr>
        <w:t>Because</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4"/>
        </w:rPr>
        <w:t>two</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3"/>
        </w:rPr>
        <w:t>ways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2"/>
        </w:rPr>
        <w:t>reshape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load</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rPr>
        <w:t>curves</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but</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also</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surrounding</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will</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natural</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to</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examine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impact</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program</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from</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rPr>
        <w:t>time-moving</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perspective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order</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grasp</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whole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dynamics</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behavioral</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changes.</w:t>
      </w:r>
      <w:r w:rsidRPr="001016BC">
        <w:rPr>
          <w:rFonts w:ascii="Times New Roman" w:hAnsi="Times New Roman" w:cs="Times New Roman"/>
          <w:color w:val="000000"/>
          <w:spacing w:val="89"/>
        </w:rPr>
        <w:t xml:space="preserve"> </w:t>
      </w:r>
      <w:commentRangeStart w:id="17"/>
      <w:r w:rsidRPr="001016BC">
        <w:rPr>
          <w:rFonts w:ascii="Times New Roman" w:hAnsi="Times New Roman" w:cs="Times New Roman"/>
          <w:color w:val="000000"/>
          <w:spacing w:val="1"/>
        </w:rPr>
        <w:t>In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following</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paragraphs,</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rPr>
        <w:t>I</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will</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rPr>
        <w:t>provide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interpretations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rPr>
        <w:t>changes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behavior,</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are</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rPr>
        <w:t>observed</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4"/>
        </w:rPr>
        <w:t>my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empirical</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analysis.</w:t>
      </w:r>
      <w:commentRangeEnd w:id="17"/>
      <w:r w:rsidR="00CE148D">
        <w:rPr>
          <w:rStyle w:val="CommentReference"/>
        </w:rPr>
        <w:commentReference w:id="17"/>
      </w:r>
    </w:p>
    <w:p w14:paraId="3659BCD8" w14:textId="7780AEED" w:rsidR="006648E5" w:rsidRPr="001016BC" w:rsidRDefault="00B07084" w:rsidP="001016BC">
      <w:pPr>
        <w:spacing w:before="267"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1"/>
        </w:rPr>
        <w:t>Regarding</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rPr>
        <w:t>residential</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non-temperature-control</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uses,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leading</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reaction</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treated</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tariﬀ</w:t>
      </w:r>
      <w:r w:rsidRPr="001016BC">
        <w:rPr>
          <w:rFonts w:ascii="Times New Roman" w:hAnsi="Times New Roman" w:cs="Times New Roman"/>
          <w:color w:val="000000"/>
        </w:rPr>
        <w:t>s</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reduce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near</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According</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4"/>
        </w:rPr>
        <w:t>my</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regression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results</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summarized</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8,</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non-temperature-control-related</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increased</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magnitude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2"/>
        </w:rPr>
        <w:t>peak-rate-period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under</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program</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grew.</w:t>
      </w:r>
      <w:r w:rsidRPr="001016BC">
        <w:rPr>
          <w:rFonts w:ascii="Times New Roman" w:hAnsi="Times New Roman" w:cs="Times New Roman"/>
          <w:color w:val="000000"/>
          <w:spacing w:val="91"/>
        </w:rPr>
        <w:t xml:space="preserve"> </w:t>
      </w:r>
      <w:r w:rsidRPr="001016BC">
        <w:rPr>
          <w:rFonts w:ascii="Times New Roman" w:hAnsi="Times New Roman" w:cs="Times New Roman"/>
          <w:color w:val="000000"/>
          <w:spacing w:val="1"/>
        </w:rPr>
        <w:t>Non-temperature-control-driven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pre-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3"/>
        </w:rPr>
        <w:t>periods</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showed</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an</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2"/>
        </w:rPr>
        <w:t>opposite</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rPr>
        <w:t>variation—i.e.,</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originating</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from</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non-for-heating</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diminished</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as</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degree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increase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2"/>
        </w:rPr>
        <w:t>became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6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case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A,</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although</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there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spacing w:val="1"/>
        </w:rPr>
        <w:t>almost</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zero</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variation</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rPr>
        <w:t>relative</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ﬂat</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(i.e.,</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0.1</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cents</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3"/>
        </w:rPr>
        <w:t>per</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kWh)</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pre-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and</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2"/>
        </w:rPr>
        <w:t>periods,</w:t>
      </w:r>
      <w:r w:rsidRPr="001016BC">
        <w:rPr>
          <w:rFonts w:ascii="Times New Roman" w:hAnsi="Times New Roman" w:cs="Times New Roman"/>
          <w:color w:val="000000"/>
          <w:spacing w:val="4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rPr>
        <w:t>amount</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rPr>
        <w:t>diminution</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non-temperature-control-related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consumption</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nearly</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same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all</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three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2"/>
        </w:rPr>
        <w:t>periods.</w:t>
      </w:r>
      <w:r w:rsidRPr="001016BC">
        <w:rPr>
          <w:rFonts w:ascii="Times New Roman" w:hAnsi="Times New Roman" w:cs="Times New Roman"/>
          <w:color w:val="000000"/>
          <w:spacing w:val="66"/>
        </w:rPr>
        <w:t xml:space="preserve"> </w:t>
      </w:r>
      <w:r w:rsidRPr="001016BC">
        <w:rPr>
          <w:rFonts w:ascii="Times New Roman" w:hAnsi="Times New Roman" w:cs="Times New Roman"/>
          <w:color w:val="000000"/>
        </w:rPr>
        <w:t>Meanwhile,</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despite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sizable</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decreases,</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the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remaining</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tari</w:t>
      </w:r>
      <w:r w:rsidRPr="001016BC">
        <w:rPr>
          <w:rFonts w:ascii="Times New Roman" w:hAnsi="Times New Roman" w:cs="Times New Roman"/>
          <w:color w:val="000000"/>
        </w:rPr>
        <w:t>ﬀ</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groups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also</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conserved</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non-temperature-control</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uses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both</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surrounding</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2"/>
        </w:rPr>
        <w:t>periods.</w:t>
      </w:r>
      <w:r w:rsidRPr="001016BC">
        <w:rPr>
          <w:rFonts w:ascii="Times New Roman" w:hAnsi="Times New Roman" w:cs="Times New Roman"/>
          <w:color w:val="000000"/>
          <w:spacing w:val="8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sum,</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increases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caused</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spillover</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eﬀect</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pre-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2"/>
        </w:rPr>
        <w:t>post-</w:t>
      </w:r>
      <w:r w:rsidRPr="001016BC">
        <w:rPr>
          <w:rFonts w:ascii="Times New Roman" w:hAnsi="Times New Roman" w:cs="Times New Roman"/>
          <w:color w:val="000000"/>
          <w:spacing w:val="3"/>
        </w:rPr>
        <w:t>peak</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2"/>
        </w:rPr>
        <w:t>periods:</w:t>
      </w:r>
      <w:r w:rsidRPr="001016BC">
        <w:rPr>
          <w:rFonts w:ascii="Times New Roman" w:hAnsi="Times New Roman" w:cs="Times New Roman"/>
          <w:color w:val="000000"/>
          <w:spacing w:val="68"/>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non-temperature-control</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uses.</w:t>
      </w:r>
      <w:r w:rsidRPr="001016BC">
        <w:rPr>
          <w:rFonts w:ascii="Times New Roman" w:hAnsi="Times New Roman" w:cs="Times New Roman"/>
          <w:color w:val="000000"/>
          <w:spacing w:val="8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other</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rPr>
        <w:t>words,</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with</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2"/>
        </w:rPr>
        <w:t>respect</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non-temperature-control-driven</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4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assigned</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rPr>
        <w:t>treatment</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responded</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program,</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whole,</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1"/>
        </w:rPr>
        <w:t>via</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load-shifting</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but</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load-shedding.</w:t>
      </w:r>
      <w:r w:rsidRPr="001016BC">
        <w:rPr>
          <w:rFonts w:ascii="Times New Roman" w:hAnsi="Times New Roman" w:cs="Times New Roman"/>
          <w:color w:val="000000"/>
          <w:spacing w:val="93"/>
        </w:rPr>
        <w:t xml:space="preserve"> </w:t>
      </w:r>
      <w:r w:rsidRPr="001016BC">
        <w:rPr>
          <w:rFonts w:ascii="Times New Roman" w:hAnsi="Times New Roman" w:cs="Times New Roman"/>
          <w:color w:val="000000"/>
          <w:spacing w:val="-1"/>
        </w:rPr>
        <w:t>Interestingly,</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total</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non-temperature-control-relevant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near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depicted</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fourth</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column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ﬁrst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row</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ﬁgure,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did</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vary</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with</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level</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peak-hour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increase.</w:t>
      </w:r>
    </w:p>
    <w:p w14:paraId="6372F681" w14:textId="77777777" w:rsidR="001016BC" w:rsidRDefault="00B07084" w:rsidP="001016BC">
      <w:pPr>
        <w:spacing w:before="267" w:after="0" w:line="276" w:lineRule="auto"/>
        <w:ind w:firstLine="708"/>
        <w:rPr>
          <w:rFonts w:ascii="Times New Roman" w:hAnsi="Times New Roman" w:cs="Times New Roman"/>
          <w:color w:val="000000"/>
          <w:spacing w:val="2"/>
        </w:rPr>
      </w:pPr>
      <w:r w:rsidRPr="001016BC">
        <w:rPr>
          <w:rFonts w:ascii="Times New Roman" w:hAnsi="Times New Roman" w:cs="Times New Roman"/>
          <w:color w:val="000000"/>
          <w:spacing w:val="1"/>
        </w:rPr>
        <w:t>With</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2"/>
        </w:rPr>
        <w:t>respect</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temperature-control-related</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rPr>
        <w:t>8</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depicts</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treated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primary</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2"/>
        </w:rPr>
        <w:t>response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program</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43"/>
        </w:rPr>
        <w:t xml:space="preserve"> </w:t>
      </w:r>
      <w:r w:rsidRPr="001016BC">
        <w:rPr>
          <w:rFonts w:ascii="Times New Roman" w:hAnsi="Times New Roman" w:cs="Times New Roman"/>
          <w:color w:val="000000"/>
          <w:spacing w:val="1"/>
        </w:rPr>
        <w:t>also</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load-shedding.</w:t>
      </w:r>
      <w:r w:rsidRPr="001016BC">
        <w:rPr>
          <w:rFonts w:ascii="Times New Roman" w:hAnsi="Times New Roman" w:cs="Times New Roman"/>
          <w:color w:val="000000"/>
          <w:spacing w:val="10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program</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caused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rPr>
        <w:t>a</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for-heating</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use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especially</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around</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rPr>
        <w:t>typical</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values</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daily</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rPr>
        <w:t xml:space="preserve">winter </w:t>
      </w:r>
      <w:r w:rsidRPr="001016BC">
        <w:rPr>
          <w:rFonts w:ascii="Times New Roman" w:hAnsi="Times New Roman" w:cs="Times New Roman"/>
          <w:color w:val="000000"/>
          <w:spacing w:val="1"/>
        </w:rPr>
        <w:t>in</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Ireland</w:t>
      </w:r>
      <w:r w:rsidR="001016BC" w:rsidRPr="001016BC">
        <w:rPr>
          <w:rStyle w:val="FootnoteReference"/>
          <w:rFonts w:ascii="Times New Roman" w:hAnsi="Times New Roman" w:cs="Times New Roman"/>
          <w:color w:val="000000"/>
          <w:spacing w:val="1"/>
        </w:rPr>
        <w:footnoteReference w:id="4"/>
      </w:r>
      <w:r w:rsidRPr="001016BC">
        <w:rPr>
          <w:rFonts w:ascii="Times New Roman" w:hAnsi="Times New Roman" w:cs="Times New Roman"/>
          <w:color w:val="000000"/>
          <w:spacing w:val="-1"/>
        </w:rPr>
        <w:t>—interestingly,</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smaller</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magnitude</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rPr>
        <w:t xml:space="preserve">a </w:t>
      </w:r>
      <w:r w:rsidRPr="001016BC">
        <w:rPr>
          <w:rFonts w:ascii="Times New Roman" w:hAnsi="Times New Roman" w:cs="Times New Roman"/>
          <w:color w:val="000000"/>
          <w:spacing w:val="1"/>
        </w:rPr>
        <w:t>peak-demand-hour</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increase,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induced</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temperature-control-related</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62"/>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the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violated</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2"/>
        </w:rPr>
        <w:t>law</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51"/>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possible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explanation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this</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phenomenon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will</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discussed</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later.</w:t>
      </w:r>
      <w:r w:rsidRPr="001016BC">
        <w:rPr>
          <w:rFonts w:ascii="Times New Roman" w:hAnsi="Times New Roman" w:cs="Times New Roman"/>
          <w:color w:val="000000"/>
          <w:spacing w:val="52"/>
        </w:rPr>
        <w:t xml:space="preserve"> </w:t>
      </w:r>
      <w:r w:rsidRPr="001016BC">
        <w:rPr>
          <w:rFonts w:ascii="Times New Roman" w:hAnsi="Times New Roman" w:cs="Times New Roman"/>
          <w:color w:val="000000"/>
          <w:spacing w:val="1"/>
        </w:rPr>
        <w:t>As</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described</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1,</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there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were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drops</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surrounding</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53"/>
        </w:rPr>
        <w:t xml:space="preserve"> </w:t>
      </w:r>
      <w:r w:rsidRPr="001016BC">
        <w:rPr>
          <w:rFonts w:ascii="Times New Roman" w:hAnsi="Times New Roman" w:cs="Times New Roman"/>
          <w:color w:val="000000"/>
          <w:spacing w:val="-1"/>
        </w:rPr>
        <w:t>Furthermore,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for</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marginal</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2"/>
        </w:rPr>
        <w:t>because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tari</w:t>
      </w:r>
      <w:r w:rsidRPr="001016BC">
        <w:rPr>
          <w:rFonts w:ascii="Times New Roman" w:hAnsi="Times New Roman" w:cs="Times New Roman"/>
          <w:color w:val="000000"/>
        </w:rPr>
        <w:t>ﬀ</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paid</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highest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period</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paid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lowest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surrounding</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were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more</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rPr>
        <w:t>incentivized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relocate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peak-hour</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oﬀ</w:t>
      </w:r>
      <w:r w:rsidRPr="001016BC">
        <w:rPr>
          <w:rFonts w:ascii="Times New Roman" w:hAnsi="Times New Roman" w:cs="Times New Roman"/>
          <w:color w:val="000000"/>
          <w:spacing w:val="2"/>
        </w:rPr>
        <w:t>-peak</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59"/>
        </w:rPr>
        <w:t xml:space="preserve"> </w:t>
      </w:r>
      <w:r w:rsidRPr="001016BC">
        <w:rPr>
          <w:rFonts w:ascii="Times New Roman" w:hAnsi="Times New Roman" w:cs="Times New Roman"/>
          <w:color w:val="000000"/>
          <w:spacing w:val="1"/>
        </w:rPr>
        <w:t>Therefore,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2"/>
        </w:rPr>
        <w:t>occurred</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with</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heavy</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heating</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needs,</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cannot</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explained</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consequence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decrease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or</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load-shifting.</w:t>
      </w:r>
      <w:r w:rsidRPr="001016BC">
        <w:rPr>
          <w:rFonts w:ascii="Times New Roman" w:hAnsi="Times New Roman" w:cs="Times New Roman"/>
          <w:color w:val="000000"/>
          <w:spacing w:val="97"/>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other</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rPr>
        <w:t>words,</w:t>
      </w:r>
      <w:r w:rsidRPr="001016BC">
        <w:rPr>
          <w:rFonts w:ascii="Times New Roman" w:hAnsi="Times New Roman" w:cs="Times New Roman"/>
          <w:color w:val="000000"/>
          <w:spacing w:val="42"/>
        </w:rPr>
        <w:t xml:space="preserve"> </w:t>
      </w:r>
      <w:r w:rsidRPr="001016BC">
        <w:rPr>
          <w:rFonts w:ascii="Times New Roman" w:hAnsi="Times New Roman" w:cs="Times New Roman"/>
          <w:color w:val="000000"/>
          <w:spacing w:val="1"/>
        </w:rPr>
        <w:t>regarding</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temperature-control-driven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addition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signals</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did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function</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well</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0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44"/>
        </w:rPr>
        <w:t xml:space="preserve"> </w:t>
      </w:r>
      <w:r w:rsidRPr="001016BC">
        <w:rPr>
          <w:rFonts w:ascii="Times New Roman" w:hAnsi="Times New Roman" w:cs="Times New Roman"/>
          <w:color w:val="000000"/>
          <w:spacing w:val="1"/>
        </w:rPr>
        <w:t>although</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lastRenderedPageBreak/>
        <w:t>high</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39"/>
        </w:rPr>
        <w:t xml:space="preserve"> </w:t>
      </w:r>
      <w:r w:rsidRPr="001016BC">
        <w:rPr>
          <w:rFonts w:ascii="Times New Roman" w:hAnsi="Times New Roman" w:cs="Times New Roman"/>
          <w:color w:val="000000"/>
          <w:spacing w:val="1"/>
        </w:rPr>
        <w:t>incurred</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additional</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after</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introducing</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tariﬀs,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also</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cannot</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justiﬁed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4"/>
        </w:rPr>
        <w:t>by</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signals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same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reasons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amount</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generally</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large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enough</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fully</w:t>
      </w:r>
      <w:r w:rsidR="006648E5" w:rsidRPr="001016BC">
        <w:rPr>
          <w:rFonts w:ascii="Times New Roman" w:hAnsi="Times New Roman" w:cs="Times New Roman"/>
          <w:color w:val="000000"/>
        </w:rPr>
        <w:t xml:space="preserve"> </w:t>
      </w:r>
      <w:r w:rsidRPr="001016BC">
        <w:rPr>
          <w:rFonts w:ascii="Times New Roman" w:hAnsi="Times New Roman" w:cs="Times New Roman"/>
          <w:color w:val="000000"/>
          <w:spacing w:val="1"/>
        </w:rPr>
        <w:t>oﬀset,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given</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needs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6"/>
        </w:rPr>
        <w:t>day,</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reductions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preceding</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periods.</w:t>
      </w:r>
    </w:p>
    <w:p w14:paraId="29B32AAC" w14:textId="7BFE3CE4" w:rsidR="001016BC" w:rsidRPr="001016BC" w:rsidRDefault="00B07084" w:rsidP="001016BC">
      <w:pPr>
        <w:spacing w:before="267"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1"/>
        </w:rPr>
        <w:t>Measuring</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induced</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D</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rPr>
        <w:t>relative</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A</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validates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load-shedding</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interpretation.</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2"/>
        </w:rPr>
        <w:t>Suppose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treated</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residential</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consumers,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load-shifting</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a</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 xml:space="preserve">primary </w:t>
      </w:r>
      <w:r w:rsidRPr="001016BC">
        <w:rPr>
          <w:rFonts w:ascii="Times New Roman" w:hAnsi="Times New Roman" w:cs="Times New Roman"/>
          <w:color w:val="000000"/>
        </w:rPr>
        <w:t>countermeasure</w:t>
      </w:r>
      <w:r w:rsidRPr="001016BC">
        <w:rPr>
          <w:rFonts w:ascii="Times New Roman" w:hAnsi="Times New Roman" w:cs="Times New Roman"/>
          <w:color w:val="000000"/>
          <w:spacing w:val="1"/>
        </w:rPr>
        <w:t xml:space="preserve"> against the TOU program.</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 xml:space="preserve">Then the </w:t>
      </w:r>
      <w:r w:rsidRPr="001016BC">
        <w:rPr>
          <w:rFonts w:ascii="Times New Roman" w:hAnsi="Times New Roman" w:cs="Times New Roman"/>
          <w:color w:val="000000"/>
        </w:rPr>
        <w:t>residential</w:t>
      </w:r>
      <w:r w:rsidRPr="001016BC">
        <w:rPr>
          <w:rFonts w:ascii="Times New Roman" w:hAnsi="Times New Roman" w:cs="Times New Roman"/>
          <w:color w:val="000000"/>
          <w:spacing w:val="1"/>
        </w:rPr>
        <w:t xml:space="preserve"> consumers</w:t>
      </w:r>
      <w:r w:rsidRPr="001016BC">
        <w:rPr>
          <w:rFonts w:ascii="Times New Roman" w:hAnsi="Times New Roman" w:cs="Times New Roman"/>
          <w:color w:val="000000"/>
        </w:rPr>
        <w:t xml:space="preserve"> </w:t>
      </w:r>
      <w:r w:rsidRPr="001016BC">
        <w:rPr>
          <w:rFonts w:ascii="Times New Roman" w:hAnsi="Times New Roman" w:cs="Times New Roman"/>
          <w:color w:val="000000"/>
          <w:spacing w:val="1"/>
        </w:rPr>
        <w:t xml:space="preserve">in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Group D,</w:t>
      </w:r>
      <w:r w:rsidRPr="001016BC">
        <w:rPr>
          <w:rFonts w:ascii="Times New Roman" w:hAnsi="Times New Roman" w:cs="Times New Roman"/>
          <w:color w:val="000000"/>
        </w:rPr>
        <w:t xml:space="preserve"> </w:t>
      </w:r>
      <w:r w:rsidRPr="001016BC">
        <w:rPr>
          <w:rFonts w:ascii="Times New Roman" w:hAnsi="Times New Roman" w:cs="Times New Roman"/>
          <w:color w:val="000000"/>
          <w:spacing w:val="1"/>
        </w:rPr>
        <w:t>compared</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A,</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had</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incentive</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reallocate</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2"/>
        </w:rPr>
        <w:t>portion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peak-hour</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consumption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oﬀ</w:t>
      </w:r>
      <w:r w:rsidRPr="001016BC">
        <w:rPr>
          <w:rFonts w:ascii="Times New Roman" w:hAnsi="Times New Roman" w:cs="Times New Roman"/>
          <w:color w:val="000000"/>
          <w:spacing w:val="2"/>
        </w:rPr>
        <w:t>-peak</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2"/>
        </w:rPr>
        <w:t>because</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1"/>
        </w:rPr>
        <w:t>they</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faced</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3"/>
        </w:rPr>
        <w:t>much</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increase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well</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3"/>
        </w:rPr>
        <w:t>much</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larger</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decrease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pre-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2"/>
        </w:rPr>
        <w:t>periods.</w:t>
      </w:r>
      <w:r w:rsidRPr="001016BC">
        <w:rPr>
          <w:rFonts w:ascii="Times New Roman" w:hAnsi="Times New Roman" w:cs="Times New Roman"/>
          <w:color w:val="000000"/>
          <w:spacing w:val="58"/>
        </w:rPr>
        <w:t xml:space="preserve"> </w:t>
      </w:r>
      <w:r w:rsidRPr="001016BC">
        <w:rPr>
          <w:rFonts w:ascii="Times New Roman" w:hAnsi="Times New Roman" w:cs="Times New Roman"/>
          <w:color w:val="000000"/>
          <w:spacing w:val="1"/>
        </w:rPr>
        <w:t>So,</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compared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A,</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in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rPr>
        <w:t>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should</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consume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3"/>
        </w:rPr>
        <w:t>both</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3"/>
        </w:rPr>
        <w:t>periods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surrounding</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while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their</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should</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less</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However,</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9,</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rPr>
        <w:t>shows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point</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estimates</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obtained</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setting</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Groups</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rPr>
        <w:t>D</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rPr>
        <w:t>control</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rPr>
        <w:t>treatment</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groups,</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respectively,</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exhibits</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rPr>
        <w:t>a</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little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hint</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load-shifting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though</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non-temperature-control-driven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rPr>
        <w:t>evident.</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1"/>
        </w:rPr>
        <w:t>load-shifting</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did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play</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role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reshaping</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households’</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load</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proﬁles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near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period.</w:t>
      </w:r>
    </w:p>
    <w:p w14:paraId="2C80FEB0" w14:textId="30431C41" w:rsidR="00FB3F76" w:rsidRPr="001016BC" w:rsidRDefault="00B07084" w:rsidP="001016BC">
      <w:pPr>
        <w:spacing w:before="267"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4"/>
        </w:rPr>
        <w:t>From</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8,</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examining</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rPr>
        <w:t>curves</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aggregate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temperature-control-associated</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three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rPr>
        <w:t>consecutive</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3"/>
        </w:rPr>
        <w:t>periods</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simultaneously,</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but</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taking</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rPr>
        <w:t>account</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their</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time</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sequence,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suggests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rPr>
        <w:t>a</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rPr>
        <w:t>signiﬁcant</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implication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eﬀ</w:t>
      </w:r>
      <w:r w:rsidRPr="001016BC">
        <w:rPr>
          <w:rFonts w:ascii="Times New Roman" w:hAnsi="Times New Roman" w:cs="Times New Roman"/>
          <w:color w:val="000000"/>
        </w:rPr>
        <w:t>ectiveness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prices</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53"/>
        </w:rPr>
        <w:t xml:space="preserve"> </w:t>
      </w:r>
      <w:r w:rsidRPr="001016BC">
        <w:rPr>
          <w:rFonts w:ascii="Times New Roman" w:hAnsi="Times New Roman" w:cs="Times New Roman"/>
          <w:color w:val="000000"/>
          <w:spacing w:val="1"/>
        </w:rPr>
        <w:t>According</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ﬁgure,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degree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peak-hour</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escalation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increased,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temperature-control-related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in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expanded,</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while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those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decreased</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gradually.</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Altogether,</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likely</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a</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pre-adjustment</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leads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smaller</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peak-demand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hours,</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which</w:t>
      </w:r>
      <w:r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turn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seems</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result</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1"/>
        </w:rPr>
        <w:t>limited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additional</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rPr>
        <w:t>following</w:t>
      </w:r>
      <w:r w:rsidRPr="001016BC">
        <w:rPr>
          <w:rFonts w:ascii="Times New Roman" w:hAnsi="Times New Roman" w:cs="Times New Roman"/>
          <w:color w:val="000000"/>
          <w:spacing w:val="-1"/>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Compared</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case</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3"/>
        </w:rPr>
        <w:t>does</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reduce</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for-heating</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0"/>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3"/>
        </w:rPr>
        <w:t>period,</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consuming</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for-heating</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seems</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necessary</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prevent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indoor</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temperatures</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from</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falling</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3"/>
        </w:rPr>
        <w:t>too</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3"/>
        </w:rPr>
        <w:t>much</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or</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persisting</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at</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2"/>
        </w:rPr>
        <w:t>low</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spacing w:val="-1"/>
        </w:rPr>
        <w:t>level</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when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rPr>
        <w:t>signiﬁcantly</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reduces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temperature-control-</w:t>
      </w:r>
      <w:r w:rsidRPr="001016BC">
        <w:rPr>
          <w:rFonts w:ascii="Times New Roman" w:hAnsi="Times New Roman" w:cs="Times New Roman"/>
          <w:color w:val="000000"/>
        </w:rPr>
        <w:t>driven</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2"/>
        </w:rPr>
        <w:t>pre-peak</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2"/>
        </w:rPr>
        <w:t>period</w:t>
      </w:r>
      <w:r w:rsidR="001016BC">
        <w:rPr>
          <w:rFonts w:ascii="Times New Roman" w:hAnsi="Times New Roman" w:cs="Times New Roman"/>
          <w:color w:val="000000"/>
          <w:spacing w:val="2"/>
        </w:rPr>
        <w:t>.</w:t>
      </w:r>
      <w:r w:rsidR="001016BC">
        <w:rPr>
          <w:rStyle w:val="FootnoteReference"/>
          <w:rFonts w:ascii="Times New Roman" w:hAnsi="Times New Roman" w:cs="Times New Roman"/>
          <w:color w:val="000000"/>
          <w:spacing w:val="2"/>
        </w:rPr>
        <w:footnoteReference w:id="5"/>
      </w:r>
      <w:r w:rsid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addition,</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will</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3"/>
        </w:rPr>
        <w:t>have</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less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incentive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increase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2"/>
        </w:rPr>
        <w:t>post-peak</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since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2"/>
        </w:rPr>
        <w:t>room</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temperatures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will</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higher</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than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if</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were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considerably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reduce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5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light</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fact</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tariﬀ</w:t>
      </w:r>
      <w:r w:rsidRPr="001016BC">
        <w:rPr>
          <w:rFonts w:ascii="Times New Roman" w:hAnsi="Times New Roman" w:cs="Times New Roman"/>
          <w:color w:val="000000"/>
        </w:rPr>
        <w:t>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are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intended</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conserve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peak-demand</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reasonable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conclude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2"/>
        </w:rPr>
        <w:t>lower</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due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3"/>
        </w:rPr>
        <w:t>too</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large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rPr>
        <w:t>pre-adjustment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results</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deterioration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in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performance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tariﬀs.</w:t>
      </w:r>
    </w:p>
    <w:p w14:paraId="6BB78372" w14:textId="77777777" w:rsidR="00FB3F76" w:rsidRDefault="00B07084">
      <w:pPr>
        <w:spacing w:before="411" w:after="0" w:line="201" w:lineRule="exact"/>
        <w:jc w:val="left"/>
        <w:rPr>
          <w:rFonts w:ascii="Times New Roman"/>
          <w:color w:val="000000"/>
          <w:sz w:val="19"/>
        </w:rPr>
      </w:pPr>
      <w:commentRangeStart w:id="19"/>
      <w:r>
        <w:rPr>
          <w:rFonts w:ascii="JGVNOA+CMBX10"/>
          <w:color w:val="000000"/>
          <w:spacing w:val="1"/>
          <w:sz w:val="19"/>
        </w:rPr>
        <w:t>4.1.2</w:t>
      </w:r>
      <w:r>
        <w:rPr>
          <w:rFonts w:ascii="Times New Roman"/>
          <w:color w:val="000000"/>
          <w:spacing w:val="173"/>
          <w:sz w:val="19"/>
        </w:rPr>
        <w:t xml:space="preserve"> </w:t>
      </w:r>
      <w:r>
        <w:rPr>
          <w:rFonts w:ascii="JGVNOA+CMBX10"/>
          <w:color w:val="000000"/>
          <w:spacing w:val="1"/>
          <w:sz w:val="19"/>
        </w:rPr>
        <w:t>Household</w:t>
      </w:r>
      <w:r>
        <w:rPr>
          <w:rFonts w:ascii="Times New Roman"/>
          <w:color w:val="000000"/>
          <w:spacing w:val="26"/>
          <w:sz w:val="19"/>
        </w:rPr>
        <w:t xml:space="preserve"> </w:t>
      </w:r>
      <w:r>
        <w:rPr>
          <w:rFonts w:ascii="JGVNOA+CMBX10"/>
          <w:color w:val="000000"/>
          <w:spacing w:val="1"/>
          <w:sz w:val="19"/>
        </w:rPr>
        <w:t>Consumption</w:t>
      </w:r>
      <w:r>
        <w:rPr>
          <w:rFonts w:ascii="Times New Roman"/>
          <w:color w:val="000000"/>
          <w:spacing w:val="26"/>
          <w:sz w:val="19"/>
        </w:rPr>
        <w:t xml:space="preserve"> </w:t>
      </w:r>
      <w:r>
        <w:rPr>
          <w:rFonts w:ascii="JGVNOA+CMBX10"/>
          <w:color w:val="000000"/>
          <w:sz w:val="19"/>
        </w:rPr>
        <w:t>Behavior</w:t>
      </w:r>
      <w:r>
        <w:rPr>
          <w:rFonts w:ascii="Times New Roman"/>
          <w:color w:val="000000"/>
          <w:spacing w:val="27"/>
          <w:sz w:val="19"/>
        </w:rPr>
        <w:t xml:space="preserve"> </w:t>
      </w:r>
      <w:r>
        <w:rPr>
          <w:rFonts w:ascii="JGVNOA+CMBX10"/>
          <w:color w:val="000000"/>
          <w:spacing w:val="-3"/>
          <w:sz w:val="19"/>
        </w:rPr>
        <w:t>over</w:t>
      </w:r>
      <w:r>
        <w:rPr>
          <w:rFonts w:ascii="Times New Roman"/>
          <w:color w:val="000000"/>
          <w:spacing w:val="30"/>
          <w:sz w:val="19"/>
        </w:rPr>
        <w:t xml:space="preserve"> </w:t>
      </w:r>
      <w:r>
        <w:rPr>
          <w:rFonts w:ascii="JGVNOA+CMBX10"/>
          <w:color w:val="000000"/>
          <w:spacing w:val="1"/>
          <w:sz w:val="19"/>
        </w:rPr>
        <w:t>Daily</w:t>
      </w:r>
      <w:r>
        <w:rPr>
          <w:rFonts w:ascii="Times New Roman"/>
          <w:color w:val="000000"/>
          <w:spacing w:val="26"/>
          <w:sz w:val="19"/>
        </w:rPr>
        <w:t xml:space="preserve"> </w:t>
      </w:r>
      <w:r>
        <w:rPr>
          <w:rFonts w:ascii="JGVNOA+CMBX10"/>
          <w:color w:val="000000"/>
          <w:spacing w:val="1"/>
          <w:sz w:val="19"/>
        </w:rPr>
        <w:t>Heating</w:t>
      </w:r>
      <w:r>
        <w:rPr>
          <w:rFonts w:ascii="Times New Roman"/>
          <w:color w:val="000000"/>
          <w:spacing w:val="26"/>
          <w:sz w:val="19"/>
        </w:rPr>
        <w:t xml:space="preserve"> </w:t>
      </w:r>
      <w:r>
        <w:rPr>
          <w:rFonts w:ascii="JGVNOA+CMBX10"/>
          <w:color w:val="000000"/>
          <w:spacing w:val="1"/>
          <w:sz w:val="19"/>
        </w:rPr>
        <w:t>Degree</w:t>
      </w:r>
      <w:r>
        <w:rPr>
          <w:rFonts w:ascii="Times New Roman"/>
          <w:color w:val="000000"/>
          <w:spacing w:val="26"/>
          <w:sz w:val="19"/>
        </w:rPr>
        <w:t xml:space="preserve"> </w:t>
      </w:r>
      <w:r>
        <w:rPr>
          <w:rFonts w:ascii="JGVNOA+CMBX10"/>
          <w:color w:val="000000"/>
          <w:spacing w:val="-1"/>
          <w:sz w:val="19"/>
        </w:rPr>
        <w:t>Days</w:t>
      </w:r>
      <w:commentRangeEnd w:id="19"/>
      <w:r w:rsidR="00BA3C1C">
        <w:rPr>
          <w:rStyle w:val="CommentReference"/>
        </w:rPr>
        <w:commentReference w:id="19"/>
      </w:r>
    </w:p>
    <w:p w14:paraId="153FC551" w14:textId="77777777" w:rsidR="00492DA3" w:rsidRDefault="00B07084" w:rsidP="00492DA3">
      <w:pPr>
        <w:spacing w:before="267" w:after="0" w:line="276" w:lineRule="auto"/>
        <w:rPr>
          <w:rFonts w:ascii="Times New Roman" w:hAnsi="Times New Roman" w:cs="Times New Roman"/>
          <w:color w:val="000000"/>
        </w:rPr>
      </w:pPr>
      <w:r w:rsidRPr="001016BC">
        <w:rPr>
          <w:rFonts w:ascii="Times New Roman" w:hAnsi="Times New Roman" w:cs="Times New Roman"/>
          <w:color w:val="000000"/>
          <w:spacing w:val="1"/>
        </w:rPr>
        <w:t>My</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empirical</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results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obviously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illustrate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eﬀ</w:t>
      </w:r>
      <w:r w:rsidRPr="001016BC">
        <w:rPr>
          <w:rFonts w:ascii="Times New Roman" w:hAnsi="Times New Roman" w:cs="Times New Roman"/>
          <w:color w:val="000000"/>
        </w:rPr>
        <w:t>ectiveness</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tariﬀs,</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measured</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amount</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an</w:t>
      </w:r>
      <w:r w:rsidR="00763C88"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induced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consumption, nonlinearly</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varies</w:t>
      </w:r>
      <w:r w:rsidRPr="001016BC">
        <w:rPr>
          <w:rFonts w:ascii="Times New Roman" w:hAnsi="Times New Roman" w:cs="Times New Roman"/>
          <w:color w:val="000000"/>
        </w:rPr>
        <w:t xml:space="preserve"> </w:t>
      </w:r>
      <w:r w:rsidRPr="001016BC">
        <w:rPr>
          <w:rFonts w:ascii="Times New Roman" w:hAnsi="Times New Roman" w:cs="Times New Roman"/>
          <w:color w:val="000000"/>
          <w:spacing w:val="1"/>
        </w:rPr>
        <w:t>with</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3"/>
        </w:rPr>
        <w:t xml:space="preserve"> </w:t>
      </w:r>
      <w:r w:rsidRPr="001016BC">
        <w:rPr>
          <w:rFonts w:ascii="Times New Roman" w:hAnsi="Times New Roman" w:cs="Times New Roman"/>
          <w:color w:val="000000"/>
          <w:spacing w:val="1"/>
        </w:rPr>
        <w:t>discussed, the</w:t>
      </w:r>
      <w:r w:rsidRPr="001016BC">
        <w:rPr>
          <w:rFonts w:ascii="Times New Roman" w:hAnsi="Times New Roman" w:cs="Times New Roman"/>
          <w:color w:val="000000"/>
          <w:spacing w:val="-2"/>
        </w:rPr>
        <w:t xml:space="preserve"> </w:t>
      </w:r>
      <w:r w:rsidRPr="001016BC">
        <w:rPr>
          <w:rFonts w:ascii="Times New Roman" w:hAnsi="Times New Roman" w:cs="Times New Roman"/>
          <w:color w:val="000000"/>
          <w:spacing w:val="1"/>
        </w:rPr>
        <w:t>alteration</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caused</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rPr>
        <w:t>deployment</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lastRenderedPageBreak/>
        <w:t>consists</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4"/>
        </w:rPr>
        <w:t xml:space="preserve"> </w:t>
      </w:r>
      <w:r w:rsidRPr="001016BC">
        <w:rPr>
          <w:rFonts w:ascii="Times New Roman" w:hAnsi="Times New Roman" w:cs="Times New Roman"/>
          <w:color w:val="000000"/>
          <w:spacing w:val="-4"/>
        </w:rPr>
        <w:t>two</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rPr>
        <w:t>elements:</w:t>
      </w:r>
      <w:r w:rsidR="00763C88"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non-temperature-control-driven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temperature-control-driven</w:t>
      </w:r>
      <w:r w:rsidR="00763C88" w:rsidRPr="001016BC">
        <w:rPr>
          <w:rFonts w:ascii="Times New Roman" w:hAnsi="Times New Roman" w:cs="Times New Roman"/>
          <w:color w:val="00000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56"/>
        </w:rPr>
        <w:t xml:space="preserve"> </w:t>
      </w:r>
      <w:r w:rsidRPr="001016BC">
        <w:rPr>
          <w:rFonts w:ascii="Times New Roman" w:hAnsi="Times New Roman" w:cs="Times New Roman"/>
          <w:color w:val="000000"/>
          <w:spacing w:val="1"/>
        </w:rPr>
        <w:t>By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deﬁnition,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originating</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from</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non-temperature-control-related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rPr>
        <w:t>electricity</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independent</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ever-changing</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rPr>
        <w:t>weather</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conditions,</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including</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Hence,</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nonlinearity</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eﬀ</w:t>
      </w:r>
      <w:r w:rsidRPr="001016BC">
        <w:rPr>
          <w:rFonts w:ascii="Times New Roman" w:hAnsi="Times New Roman" w:cs="Times New Roman"/>
          <w:color w:val="000000"/>
        </w:rPr>
        <w:t>ectiveness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tari</w:t>
      </w:r>
      <w:r w:rsidRPr="001016BC">
        <w:rPr>
          <w:rFonts w:ascii="Times New Roman" w:hAnsi="Times New Roman" w:cs="Times New Roman"/>
          <w:color w:val="000000"/>
        </w:rPr>
        <w:t>ﬀ</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structures,</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illustrated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8,</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utterly</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attributable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other</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type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heating.</w:t>
      </w:r>
    </w:p>
    <w:p w14:paraId="771A09EA" w14:textId="31AB5745" w:rsidR="00FB3F76" w:rsidRPr="001016BC" w:rsidRDefault="00B07084" w:rsidP="00492DA3">
      <w:pPr>
        <w:spacing w:before="267"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1"/>
        </w:rPr>
        <w:t>The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nonlinear</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relationship</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rPr>
        <w:t>between</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rPr>
        <w:t>amount</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temperature-control-associated</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indicates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an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interesting</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characteristic</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day-varying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eﬀect</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TOU</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residential</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87"/>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1"/>
        </w:rPr>
        <w:t>one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critical</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determinants</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temperature-</w:t>
      </w:r>
      <w:r w:rsidRPr="001016BC">
        <w:rPr>
          <w:rFonts w:ascii="Times New Roman" w:hAnsi="Times New Roman" w:cs="Times New Roman"/>
          <w:color w:val="000000"/>
          <w:spacing w:val="-1"/>
        </w:rPr>
        <w:t>control-relevant</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ﬂuctuate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2"/>
        </w:rPr>
        <w:t>day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6"/>
        </w:rPr>
        <w:t>day.</w:t>
      </w:r>
      <w:r w:rsidRPr="001016BC">
        <w:rPr>
          <w:rFonts w:ascii="Times New Roman" w:hAnsi="Times New Roman" w:cs="Times New Roman"/>
          <w:color w:val="000000"/>
          <w:spacing w:val="42"/>
        </w:rPr>
        <w:t xml:space="preserve"> </w:t>
      </w:r>
      <w:r w:rsidRPr="001016BC">
        <w:rPr>
          <w:rFonts w:ascii="Times New Roman" w:hAnsi="Times New Roman" w:cs="Times New Roman"/>
          <w:color w:val="000000"/>
          <w:spacing w:val="1"/>
        </w:rPr>
        <w:t>Therefore,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it</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intuitive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2"/>
        </w:rPr>
        <w:t>response</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daily</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rPr>
        <w:t>changing</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needs,</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TOU-price-induced</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32"/>
        </w:rPr>
        <w:t xml:space="preserve"> </w:t>
      </w:r>
      <w:r w:rsidRPr="001016BC">
        <w:rPr>
          <w:rFonts w:ascii="Times New Roman" w:hAnsi="Times New Roman" w:cs="Times New Roman"/>
          <w:color w:val="000000"/>
          <w:spacing w:val="1"/>
        </w:rPr>
        <w:t>also</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alters</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every</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6"/>
        </w:rPr>
        <w:t>day.</w:t>
      </w:r>
    </w:p>
    <w:p w14:paraId="6910ACFF" w14:textId="5327A5EB" w:rsidR="00FB3F76" w:rsidRPr="001016BC" w:rsidRDefault="00B07084" w:rsidP="00492DA3">
      <w:pPr>
        <w:spacing w:before="143"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1"/>
        </w:rPr>
        <w:t>The</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day-varying</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eﬀ</w:t>
      </w:r>
      <w:r w:rsidRPr="001016BC">
        <w:rPr>
          <w:rFonts w:ascii="Times New Roman" w:hAnsi="Times New Roman" w:cs="Times New Roman"/>
          <w:color w:val="000000"/>
        </w:rPr>
        <w:t>ectiveness</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suggests</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rPr>
        <w:t>signiﬁcant</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implication</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connection</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with</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Real-Time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2"/>
        </w:rPr>
        <w:t>(RTP),</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rPr>
        <w:t>granular</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time-varying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tari</w:t>
      </w:r>
      <w:r w:rsidRPr="001016BC">
        <w:rPr>
          <w:rFonts w:ascii="Times New Roman" w:hAnsi="Times New Roman" w:cs="Times New Roman"/>
          <w:color w:val="000000"/>
        </w:rPr>
        <w:t>ﬀ</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structure.</w:t>
      </w:r>
      <w:r w:rsidR="001016BC" w:rsidRPr="001016BC">
        <w:rPr>
          <w:rStyle w:val="FootnoteReference"/>
          <w:rFonts w:ascii="Times New Roman" w:hAnsi="Times New Roman" w:cs="Times New Roman"/>
          <w:color w:val="000000"/>
          <w:spacing w:val="1"/>
        </w:rPr>
        <w:footnoteReference w:id="6"/>
      </w:r>
      <w:r w:rsidR="001016BC" w:rsidRPr="001016BC">
        <w:rPr>
          <w:rFonts w:ascii="Times New Roman" w:hAnsi="Times New Roman" w:cs="Times New Roman"/>
          <w:color w:val="000000"/>
          <w:spacing w:val="2"/>
          <w:vertAlign w:val="superscript"/>
        </w:rPr>
        <w:t xml:space="preserve"> </w:t>
      </w:r>
      <w:r w:rsidRPr="001016BC">
        <w:rPr>
          <w:rFonts w:ascii="Times New Roman" w:hAnsi="Times New Roman" w:cs="Times New Roman"/>
          <w:color w:val="000000"/>
        </w:rPr>
        <w:t>Contrary</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pricing,</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rates</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rPr>
        <w:t>typically</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rPr>
        <w:t>change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hourly</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under</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0"/>
        </w:rPr>
        <w:t>RTP.</w:t>
      </w:r>
      <w:r w:rsidRPr="001016BC">
        <w:rPr>
          <w:rFonts w:ascii="Times New Roman" w:hAnsi="Times New Roman" w:cs="Times New Roman"/>
          <w:color w:val="000000"/>
          <w:spacing w:val="43"/>
        </w:rPr>
        <w:t xml:space="preserve"> </w:t>
      </w:r>
      <w:r w:rsidRPr="001016BC">
        <w:rPr>
          <w:rFonts w:ascii="Times New Roman" w:hAnsi="Times New Roman" w:cs="Times New Roman"/>
          <w:color w:val="000000"/>
          <w:spacing w:val="1"/>
        </w:rPr>
        <w:t>So</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compared</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37"/>
        </w:rPr>
        <w:t xml:space="preserve"> </w:t>
      </w:r>
      <w:r w:rsidRPr="001016BC">
        <w:rPr>
          <w:rFonts w:ascii="Times New Roman" w:hAnsi="Times New Roman" w:cs="Times New Roman"/>
          <w:color w:val="000000"/>
          <w:spacing w:val="-7"/>
        </w:rPr>
        <w:t>RTP</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has</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an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advantage</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reﬂecting</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generation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costs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contemporaneously.</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other</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words,</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7"/>
        </w:rPr>
        <w:t>RTP</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2"/>
        </w:rPr>
        <w:t>imposes</w:t>
      </w:r>
      <w:r w:rsidRPr="001016BC">
        <w:rPr>
          <w:rFonts w:ascii="Times New Roman" w:hAnsi="Times New Roman" w:cs="Times New Roman"/>
          <w:color w:val="000000"/>
          <w:spacing w:val="5"/>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higher</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situation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electricity</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high,</w:t>
      </w:r>
      <w:r w:rsidRPr="001016BC">
        <w:rPr>
          <w:rFonts w:ascii="Times New Roman" w:hAnsi="Times New Roman" w:cs="Times New Roman"/>
          <w:color w:val="000000"/>
          <w:spacing w:val="46"/>
        </w:rPr>
        <w:t xml:space="preserve"> </w:t>
      </w:r>
      <w:r w:rsidRPr="001016BC">
        <w:rPr>
          <w:rFonts w:ascii="Times New Roman" w:hAnsi="Times New Roman" w:cs="Times New Roman"/>
          <w:color w:val="000000"/>
          <w:spacing w:val="-1"/>
        </w:rPr>
        <w:t>followed</w:t>
      </w:r>
      <w:r w:rsidRPr="001016BC">
        <w:rPr>
          <w:rFonts w:ascii="Times New Roman" w:hAnsi="Times New Roman" w:cs="Times New Roman"/>
          <w:color w:val="000000"/>
          <w:spacing w:val="42"/>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45"/>
        </w:rPr>
        <w:t xml:space="preserve"> </w:t>
      </w:r>
      <w:r w:rsidRPr="001016BC">
        <w:rPr>
          <w:rFonts w:ascii="Times New Roman" w:hAnsi="Times New Roman" w:cs="Times New Roman"/>
          <w:color w:val="000000"/>
          <w:spacing w:val="1"/>
        </w:rPr>
        <w:t>high</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generation</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costs,</w:t>
      </w:r>
      <w:r w:rsidRPr="001016BC">
        <w:rPr>
          <w:rFonts w:ascii="Times New Roman" w:hAnsi="Times New Roman" w:cs="Times New Roman"/>
          <w:color w:val="000000"/>
          <w:spacing w:val="46"/>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curb</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4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4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09"/>
        </w:rPr>
        <w:t xml:space="preserve"> </w:t>
      </w:r>
      <w:r w:rsidRPr="001016BC">
        <w:rPr>
          <w:rFonts w:ascii="Times New Roman" w:hAnsi="Times New Roman" w:cs="Times New Roman"/>
          <w:color w:val="000000"/>
          <w:spacing w:val="1"/>
        </w:rPr>
        <w:t>Economists,</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therefore,</w:t>
      </w:r>
      <w:r w:rsidRPr="001016BC">
        <w:rPr>
          <w:rFonts w:ascii="Times New Roman" w:hAnsi="Times New Roman" w:cs="Times New Roman"/>
          <w:color w:val="000000"/>
          <w:spacing w:val="16"/>
        </w:rPr>
        <w:t xml:space="preserve"> </w:t>
      </w:r>
      <w:commentRangeStart w:id="20"/>
      <w:r w:rsidRPr="001016BC">
        <w:rPr>
          <w:rFonts w:ascii="Times New Roman" w:hAnsi="Times New Roman" w:cs="Times New Roman"/>
          <w:color w:val="000000"/>
          <w:spacing w:val="1"/>
        </w:rPr>
        <w:t>prefer</w:t>
      </w:r>
      <w:commentRangeEnd w:id="20"/>
      <w:r w:rsidR="00BA3C1C">
        <w:rPr>
          <w:rStyle w:val="CommentReference"/>
        </w:rPr>
        <w:commentReference w:id="20"/>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7"/>
        </w:rPr>
        <w:t>RTP</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pricing.</w:t>
      </w:r>
    </w:p>
    <w:p w14:paraId="05C27F55" w14:textId="333F11D8" w:rsidR="00FB3F76" w:rsidRPr="001016BC" w:rsidRDefault="00B07084" w:rsidP="00492DA3">
      <w:pPr>
        <w:spacing w:before="143" w:after="0" w:line="276" w:lineRule="auto"/>
        <w:ind w:firstLine="708"/>
        <w:rPr>
          <w:rFonts w:ascii="Times New Roman" w:hAnsi="Times New Roman" w:cs="Times New Roman"/>
          <w:color w:val="000000"/>
        </w:rPr>
      </w:pPr>
      <w:r w:rsidRPr="001016BC">
        <w:rPr>
          <w:rFonts w:ascii="Times New Roman" w:hAnsi="Times New Roman" w:cs="Times New Roman"/>
          <w:color w:val="000000"/>
          <w:spacing w:val="1"/>
        </w:rPr>
        <w:t>Because</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temperature-control-driven</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50"/>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2"/>
        </w:rPr>
        <w:t>covaries</w:t>
      </w:r>
      <w:r w:rsidRPr="001016BC">
        <w:rPr>
          <w:rFonts w:ascii="Times New Roman" w:hAnsi="Times New Roman" w:cs="Times New Roman"/>
          <w:color w:val="000000"/>
          <w:spacing w:val="51"/>
        </w:rPr>
        <w:t xml:space="preserve"> </w:t>
      </w:r>
      <w:r w:rsidRPr="001016BC">
        <w:rPr>
          <w:rFonts w:ascii="Times New Roman" w:hAnsi="Times New Roman" w:cs="Times New Roman"/>
          <w:color w:val="000000"/>
          <w:spacing w:val="1"/>
        </w:rPr>
        <w:t>with</w:t>
      </w:r>
      <w:r w:rsidRPr="001016BC">
        <w:rPr>
          <w:rFonts w:ascii="Times New Roman" w:hAnsi="Times New Roman" w:cs="Times New Roman"/>
          <w:color w:val="000000"/>
          <w:spacing w:val="49"/>
        </w:rPr>
        <w:t xml:space="preserve"> </w:t>
      </w:r>
      <w:r w:rsidRPr="001016BC">
        <w:rPr>
          <w:rFonts w:ascii="Times New Roman" w:hAnsi="Times New Roman" w:cs="Times New Roman"/>
          <w:color w:val="000000"/>
          <w:spacing w:val="1"/>
        </w:rPr>
        <w:t>daily</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can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somewhat</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emulate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favorable</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feature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7"/>
        </w:rPr>
        <w:t>RTP</w:t>
      </w:r>
      <w:r w:rsidRPr="001016BC">
        <w:rPr>
          <w:rFonts w:ascii="Times New Roman" w:hAnsi="Times New Roman" w:cs="Times New Roman"/>
          <w:color w:val="000000"/>
          <w:spacing w:val="29"/>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rPr>
        <w:t>relatively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warm</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rPr>
        <w:t>winter</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Ireland—roughly</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speaking,</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14"/>
        </w:rPr>
        <w:t xml:space="preserve"> </w:t>
      </w:r>
      <w:r w:rsidRPr="001016BC">
        <w:rPr>
          <w:rFonts w:ascii="Times New Roman" w:hAnsi="Times New Roman" w:cs="Times New Roman"/>
          <w:color w:val="000000"/>
          <w:spacing w:val="1"/>
        </w:rPr>
        <w:t>when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2"/>
        </w:rPr>
        <w:t>value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below</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ten.</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rPr>
        <w:t>evidently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illustrated</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4,</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heating</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needs</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drive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demand</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Irish</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62"/>
        </w:rPr>
        <w:t xml:space="preserve"> </w:t>
      </w:r>
      <w:r w:rsidRPr="001016BC">
        <w:rPr>
          <w:rFonts w:ascii="Times New Roman" w:hAnsi="Times New Roman" w:cs="Times New Roman"/>
          <w:color w:val="000000"/>
          <w:spacing w:val="1"/>
        </w:rPr>
        <w:t>So,</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signif</w:t>
      </w:r>
      <w:r w:rsidRPr="001016BC">
        <w:rPr>
          <w:rFonts w:ascii="Times New Roman" w:hAnsi="Times New Roman" w:cs="Times New Roman"/>
          <w:color w:val="000000"/>
          <w:spacing w:val="-1"/>
        </w:rPr>
        <w:t>icant</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rPr>
        <w:t>diminution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required</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cold</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rPr>
        <w:t>winter</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relieve</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burden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on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rPr>
        <w:t>power</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grid.</w:t>
      </w:r>
      <w:r w:rsidRPr="001016BC">
        <w:rPr>
          <w:rFonts w:ascii="Times New Roman" w:hAnsi="Times New Roman" w:cs="Times New Roman"/>
          <w:color w:val="000000"/>
          <w:spacing w:val="90"/>
        </w:rPr>
        <w:t xml:space="preserve"> </w:t>
      </w:r>
      <w:r w:rsidRPr="001016BC">
        <w:rPr>
          <w:rFonts w:ascii="Times New Roman" w:hAnsi="Times New Roman" w:cs="Times New Roman"/>
          <w:color w:val="000000"/>
          <w:spacing w:val="1"/>
        </w:rPr>
        <w:t>According</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Figure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8,</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example,</w:t>
      </w:r>
      <w:r w:rsidRPr="001016BC">
        <w:rPr>
          <w:rFonts w:ascii="Times New Roman" w:hAnsi="Times New Roman" w:cs="Times New Roman"/>
          <w:color w:val="000000"/>
          <w:spacing w:val="38"/>
        </w:rPr>
        <w:t xml:space="preserve"> </w:t>
      </w:r>
      <w:r w:rsidRPr="001016BC">
        <w:rPr>
          <w:rFonts w:ascii="Times New Roman" w:hAnsi="Times New Roman" w:cs="Times New Roman"/>
          <w:color w:val="000000"/>
          <w:spacing w:val="1"/>
        </w:rPr>
        <w:t>for</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3"/>
        </w:rPr>
        <w:t>Tari</w:t>
      </w:r>
      <w:r w:rsidRPr="001016BC">
        <w:rPr>
          <w:rFonts w:ascii="Times New Roman" w:hAnsi="Times New Roman" w:cs="Times New Roman"/>
          <w:color w:val="000000"/>
        </w:rPr>
        <w:t>ﬀ</w:t>
      </w:r>
      <w:r w:rsidRPr="001016BC">
        <w:rPr>
          <w:rFonts w:ascii="Times New Roman" w:hAnsi="Times New Roman" w:cs="Times New Roman"/>
          <w:color w:val="000000"/>
          <w:spacing w:val="35"/>
        </w:rPr>
        <w:t xml:space="preserve"> </w:t>
      </w:r>
      <w:r w:rsidRPr="001016BC">
        <w:rPr>
          <w:rFonts w:ascii="Times New Roman" w:hAnsi="Times New Roman" w:cs="Times New Roman"/>
          <w:color w:val="000000"/>
          <w:spacing w:val="1"/>
        </w:rPr>
        <w:t>Group</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A,</w:t>
      </w:r>
      <w:r w:rsidRPr="001016BC">
        <w:rPr>
          <w:rFonts w:ascii="Times New Roman" w:hAnsi="Times New Roman" w:cs="Times New Roman"/>
          <w:color w:val="000000"/>
          <w:spacing w:val="33"/>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34"/>
        </w:rPr>
        <w:t xml:space="preserve"> </w:t>
      </w:r>
      <w:r w:rsidRPr="001016BC">
        <w:rPr>
          <w:rFonts w:ascii="Times New Roman" w:hAnsi="Times New Roman" w:cs="Times New Roman"/>
          <w:color w:val="000000"/>
          <w:spacing w:val="1"/>
        </w:rPr>
        <w:t>in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heating-associated</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rate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3"/>
        </w:rPr>
        <w:t>period</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warm</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rPr>
        <w:t>winter</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(i.e.,</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days</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when</w:t>
      </w:r>
      <w:r w:rsidRPr="001016BC">
        <w:rPr>
          <w:rFonts w:ascii="Times New Roman" w:hAnsi="Times New Roman" w:cs="Times New Roman"/>
          <w:color w:val="000000"/>
          <w:spacing w:val="15"/>
        </w:rPr>
        <w:t xml:space="preserve"> </w:t>
      </w:r>
      <w:r w:rsidRPr="001016BC">
        <w:rPr>
          <w:rFonts w:ascii="Times New Roman" w:hAnsi="Times New Roman" w:cs="Times New Roman"/>
          <w:color w:val="000000"/>
          <w:spacing w:val="1"/>
        </w:rPr>
        <w:t>the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2"/>
        </w:rPr>
        <w:t>value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fell</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rPr>
        <w:t>between</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zero</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and</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ten),</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whose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rPr>
        <w:t>amount</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2"/>
        </w:rPr>
        <w:t>was</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than</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half</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aggregated</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reduction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under</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program</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at</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its</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rPr>
        <w:t>maximum,</w:t>
      </w:r>
      <w:r w:rsidRPr="001016BC">
        <w:rPr>
          <w:rFonts w:ascii="Times New Roman" w:hAnsi="Times New Roman" w:cs="Times New Roman"/>
          <w:color w:val="000000"/>
          <w:spacing w:val="9"/>
        </w:rPr>
        <w:t xml:space="preserve"> </w:t>
      </w:r>
      <w:r w:rsidRPr="001016BC">
        <w:rPr>
          <w:rFonts w:ascii="Times New Roman" w:hAnsi="Times New Roman" w:cs="Times New Roman"/>
          <w:color w:val="000000"/>
          <w:spacing w:val="1"/>
        </w:rPr>
        <w:t>expanded</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households’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heating</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needs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2"/>
        </w:rPr>
        <w:t>became</w:t>
      </w:r>
      <w:r w:rsidRPr="001016BC">
        <w:rPr>
          <w:rFonts w:ascii="Times New Roman" w:hAnsi="Times New Roman" w:cs="Times New Roman"/>
          <w:color w:val="000000"/>
          <w:spacing w:val="25"/>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66"/>
        </w:rPr>
        <w:t xml:space="preserve"> </w:t>
      </w:r>
      <w:r w:rsidRPr="001016BC">
        <w:rPr>
          <w:rFonts w:ascii="Times New Roman" w:hAnsi="Times New Roman" w:cs="Times New Roman"/>
          <w:color w:val="000000"/>
          <w:spacing w:val="1"/>
        </w:rPr>
        <w:t>This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empirical</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ﬁnding</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means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induces</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7"/>
        </w:rPr>
        <w:t xml:space="preserve"> </w:t>
      </w:r>
      <w:r w:rsidRPr="001016BC">
        <w:rPr>
          <w:rFonts w:ascii="Times New Roman" w:hAnsi="Times New Roman" w:cs="Times New Roman"/>
          <w:color w:val="000000"/>
          <w:spacing w:val="1"/>
        </w:rPr>
        <w:t>larger</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in</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during</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3"/>
        </w:rPr>
        <w:t>peak</w:t>
      </w:r>
      <w:r w:rsidRPr="001016BC">
        <w:rPr>
          <w:rFonts w:ascii="Times New Roman" w:hAnsi="Times New Roman" w:cs="Times New Roman"/>
          <w:color w:val="000000"/>
          <w:spacing w:val="18"/>
        </w:rPr>
        <w:t xml:space="preserve"> </w:t>
      </w:r>
      <w:r w:rsidRPr="001016BC">
        <w:rPr>
          <w:rFonts w:ascii="Times New Roman" w:hAnsi="Times New Roman" w:cs="Times New Roman"/>
          <w:color w:val="000000"/>
          <w:spacing w:val="1"/>
        </w:rPr>
        <w:t>hours</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generation</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costs</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rise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due</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higher</w:t>
      </w:r>
      <w:r w:rsidRPr="001016BC">
        <w:rPr>
          <w:rFonts w:ascii="Times New Roman" w:hAnsi="Times New Roman" w:cs="Times New Roman"/>
          <w:color w:val="000000"/>
          <w:spacing w:val="19"/>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demand,</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even</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though</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there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were</w:t>
      </w:r>
      <w:r w:rsidRPr="001016BC">
        <w:rPr>
          <w:rFonts w:ascii="Times New Roman" w:hAnsi="Times New Roman" w:cs="Times New Roman"/>
          <w:color w:val="000000"/>
          <w:spacing w:val="12"/>
        </w:rPr>
        <w:t xml:space="preserve"> </w:t>
      </w:r>
      <w:r w:rsidRPr="001016BC">
        <w:rPr>
          <w:rFonts w:ascii="Times New Roman" w:hAnsi="Times New Roman" w:cs="Times New Roman"/>
          <w:color w:val="000000"/>
          <w:spacing w:val="1"/>
        </w:rPr>
        <w:t>only</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within-day</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variations</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under</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price</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rPr>
        <w:t>scheme.</w:t>
      </w:r>
      <w:r w:rsidRPr="001016BC">
        <w:rPr>
          <w:rFonts w:ascii="Times New Roman" w:hAnsi="Times New Roman" w:cs="Times New Roman"/>
          <w:color w:val="000000"/>
          <w:spacing w:val="36"/>
        </w:rPr>
        <w:t xml:space="preserve"> </w:t>
      </w:r>
      <w:r w:rsidRPr="001016BC">
        <w:rPr>
          <w:rFonts w:ascii="Times New Roman" w:hAnsi="Times New Roman" w:cs="Times New Roman"/>
          <w:color w:val="000000"/>
          <w:spacing w:val="-1"/>
        </w:rPr>
        <w:t>Consequently,</w:t>
      </w:r>
      <w:r w:rsidRPr="001016BC">
        <w:rPr>
          <w:rFonts w:ascii="Times New Roman" w:hAnsi="Times New Roman" w:cs="Times New Roman"/>
          <w:color w:val="000000"/>
          <w:spacing w:val="13"/>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that</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case,</w:t>
      </w:r>
      <w:r w:rsidRPr="001016BC">
        <w:rPr>
          <w:rFonts w:ascii="Times New Roman" w:hAnsi="Times New Roman" w:cs="Times New Roman"/>
          <w:color w:val="000000"/>
          <w:spacing w:val="11"/>
        </w:rPr>
        <w:t xml:space="preserve"> </w:t>
      </w:r>
      <w:r w:rsidRPr="001016BC">
        <w:rPr>
          <w:rFonts w:ascii="Times New Roman" w:hAnsi="Times New Roman" w:cs="Times New Roman"/>
          <w:color w:val="000000"/>
          <w:spacing w:val="1"/>
        </w:rPr>
        <w:t>the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additional</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gains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obtained</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4"/>
        </w:rPr>
        <w:t>by</w:t>
      </w:r>
      <w:r w:rsidRPr="001016BC">
        <w:rPr>
          <w:rFonts w:ascii="Times New Roman" w:hAnsi="Times New Roman" w:cs="Times New Roman"/>
          <w:color w:val="000000"/>
          <w:spacing w:val="28"/>
        </w:rPr>
        <w:t xml:space="preserve"> </w:t>
      </w:r>
      <w:r w:rsidRPr="001016BC">
        <w:rPr>
          <w:rFonts w:ascii="Times New Roman" w:hAnsi="Times New Roman" w:cs="Times New Roman"/>
          <w:color w:val="000000"/>
        </w:rPr>
        <w:t>switching</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7"/>
        </w:rPr>
        <w:t>RTP</w:t>
      </w:r>
      <w:r w:rsidRPr="001016BC">
        <w:rPr>
          <w:rFonts w:ascii="Times New Roman" w:hAnsi="Times New Roman" w:cs="Times New Roman"/>
          <w:color w:val="000000"/>
          <w:spacing w:val="31"/>
        </w:rPr>
        <w:t xml:space="preserve"> </w:t>
      </w:r>
      <w:r w:rsidRPr="001016BC">
        <w:rPr>
          <w:rFonts w:ascii="Times New Roman" w:hAnsi="Times New Roman" w:cs="Times New Roman"/>
          <w:color w:val="000000"/>
        </w:rPr>
        <w:t>might</w:t>
      </w:r>
      <w:r w:rsidRPr="001016BC">
        <w:rPr>
          <w:rFonts w:ascii="Times New Roman" w:hAnsi="Times New Roman" w:cs="Times New Roman"/>
          <w:color w:val="000000"/>
          <w:spacing w:val="24"/>
        </w:rPr>
        <w:t xml:space="preserve"> </w:t>
      </w:r>
      <w:r w:rsidRPr="001016BC">
        <w:rPr>
          <w:rFonts w:ascii="Times New Roman" w:hAnsi="Times New Roman" w:cs="Times New Roman"/>
          <w:color w:val="000000"/>
          <w:spacing w:val="1"/>
        </w:rPr>
        <w:t>not</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6"/>
        </w:rPr>
        <w:t>be</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rPr>
        <w:t>substantial</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1"/>
        </w:rPr>
        <w:t>economists</w:t>
      </w:r>
      <w:r w:rsidRPr="001016BC">
        <w:rPr>
          <w:rFonts w:ascii="Times New Roman" w:hAnsi="Times New Roman" w:cs="Times New Roman"/>
          <w:color w:val="000000"/>
          <w:spacing w:val="23"/>
        </w:rPr>
        <w:t xml:space="preserve"> </w:t>
      </w:r>
      <w:r w:rsidRPr="001016BC">
        <w:rPr>
          <w:rFonts w:ascii="Times New Roman" w:hAnsi="Times New Roman" w:cs="Times New Roman"/>
          <w:color w:val="000000"/>
          <w:spacing w:val="-3"/>
        </w:rPr>
        <w:t>have</w:t>
      </w:r>
      <w:r w:rsidRPr="001016BC">
        <w:rPr>
          <w:rFonts w:ascii="Times New Roman" w:hAnsi="Times New Roman" w:cs="Times New Roman"/>
          <w:color w:val="000000"/>
          <w:spacing w:val="26"/>
        </w:rPr>
        <w:t xml:space="preserve"> </w:t>
      </w:r>
      <w:r w:rsidRPr="001016BC">
        <w:rPr>
          <w:rFonts w:ascii="Times New Roman" w:hAnsi="Times New Roman" w:cs="Times New Roman"/>
          <w:color w:val="000000"/>
          <w:spacing w:val="1"/>
        </w:rPr>
        <w:t>expected.</w:t>
      </w:r>
      <w:r w:rsidRPr="001016BC">
        <w:rPr>
          <w:rFonts w:ascii="Times New Roman" w:hAnsi="Times New Roman" w:cs="Times New Roman"/>
          <w:color w:val="000000"/>
          <w:spacing w:val="56"/>
        </w:rPr>
        <w:t xml:space="preserve"> </w:t>
      </w:r>
      <w:r w:rsidRPr="001016BC">
        <w:rPr>
          <w:rFonts w:ascii="Times New Roman" w:hAnsi="Times New Roman" w:cs="Times New Roman"/>
          <w:color w:val="000000"/>
          <w:spacing w:val="1"/>
        </w:rPr>
        <w:t>The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rPr>
        <w:t>excellent</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feature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TOU</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pricing,</w:t>
      </w:r>
      <w:r w:rsidRPr="001016BC">
        <w:rPr>
          <w:rFonts w:ascii="Times New Roman" w:hAnsi="Times New Roman" w:cs="Times New Roman"/>
          <w:color w:val="000000"/>
          <w:spacing w:val="8"/>
        </w:rPr>
        <w:t xml:space="preserve"> </w:t>
      </w:r>
      <w:r w:rsidRPr="001016BC">
        <w:rPr>
          <w:rFonts w:ascii="Times New Roman" w:hAnsi="Times New Roman" w:cs="Times New Roman"/>
          <w:color w:val="000000"/>
          <w:spacing w:val="-1"/>
        </w:rPr>
        <w:t>however,</w:t>
      </w:r>
      <w:r w:rsidRPr="001016BC">
        <w:rPr>
          <w:rFonts w:ascii="Times New Roman" w:hAnsi="Times New Roman" w:cs="Times New Roman"/>
          <w:color w:val="000000"/>
          <w:spacing w:val="10"/>
        </w:rPr>
        <w:t xml:space="preserve"> </w:t>
      </w:r>
      <w:r w:rsidRPr="001016BC">
        <w:rPr>
          <w:rFonts w:ascii="Times New Roman" w:hAnsi="Times New Roman" w:cs="Times New Roman"/>
          <w:color w:val="000000"/>
          <w:spacing w:val="1"/>
        </w:rPr>
        <w:t>gradually</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disappeared</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as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daily</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HDDs</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1"/>
        </w:rPr>
        <w:t>grew</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above</w:t>
      </w:r>
      <w:r w:rsidRPr="001016BC">
        <w:rPr>
          <w:rFonts w:ascii="Times New Roman" w:hAnsi="Times New Roman" w:cs="Times New Roman"/>
          <w:color w:val="000000"/>
          <w:spacing w:val="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6"/>
        </w:rPr>
        <w:t xml:space="preserve"> </w:t>
      </w:r>
      <w:r w:rsidRPr="001016BC">
        <w:rPr>
          <w:rFonts w:ascii="Times New Roman" w:hAnsi="Times New Roman" w:cs="Times New Roman"/>
          <w:color w:val="000000"/>
          <w:spacing w:val="-2"/>
        </w:rPr>
        <w:t>value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of</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ten,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even</w:t>
      </w:r>
      <w:r w:rsidRPr="001016BC">
        <w:rPr>
          <w:rFonts w:ascii="Times New Roman" w:hAnsi="Times New Roman" w:cs="Times New Roman"/>
          <w:color w:val="000000"/>
          <w:spacing w:val="22"/>
        </w:rPr>
        <w:t xml:space="preserve"> </w:t>
      </w:r>
      <w:r w:rsidRPr="001016BC">
        <w:rPr>
          <w:rFonts w:ascii="Times New Roman" w:hAnsi="Times New Roman" w:cs="Times New Roman"/>
          <w:color w:val="000000"/>
          <w:spacing w:val="1"/>
        </w:rPr>
        <w:t>though</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a</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more</w:t>
      </w:r>
      <w:r w:rsidRPr="001016BC">
        <w:rPr>
          <w:rFonts w:ascii="Times New Roman" w:hAnsi="Times New Roman" w:cs="Times New Roman"/>
          <w:color w:val="000000"/>
          <w:spacing w:val="20"/>
        </w:rPr>
        <w:t xml:space="preserve"> </w:t>
      </w:r>
      <w:r w:rsidRPr="001016BC">
        <w:rPr>
          <w:rFonts w:ascii="Times New Roman" w:hAnsi="Times New Roman" w:cs="Times New Roman"/>
          <w:color w:val="000000"/>
          <w:spacing w:val="1"/>
        </w:rPr>
        <w:t>considerable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reduction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household</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rPr>
        <w:t>electricity</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consumption</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is</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required</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to</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ease</w:t>
      </w:r>
      <w:r w:rsidRPr="001016BC">
        <w:rPr>
          <w:rFonts w:ascii="Times New Roman" w:hAnsi="Times New Roman" w:cs="Times New Roman"/>
          <w:color w:val="000000"/>
          <w:spacing w:val="21"/>
        </w:rPr>
        <w:t xml:space="preserve"> </w:t>
      </w:r>
      <w:r w:rsidRPr="001016BC">
        <w:rPr>
          <w:rFonts w:ascii="Times New Roman" w:hAnsi="Times New Roman" w:cs="Times New Roman"/>
          <w:color w:val="000000"/>
          <w:spacing w:val="1"/>
        </w:rPr>
        <w:t>the</w:t>
      </w:r>
      <w:r w:rsidR="001016BC" w:rsidRPr="001016BC">
        <w:rPr>
          <w:rFonts w:ascii="Times New Roman" w:hAnsi="Times New Roman" w:cs="Times New Roman"/>
          <w:color w:val="000000"/>
        </w:rPr>
        <w:t xml:space="preserve"> </w:t>
      </w:r>
      <w:r w:rsidRPr="001016BC">
        <w:rPr>
          <w:rFonts w:ascii="Times New Roman" w:hAnsi="Times New Roman" w:cs="Times New Roman"/>
          <w:color w:val="000000"/>
          <w:spacing w:val="1"/>
        </w:rPr>
        <w:t>burden</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spacing w:val="1"/>
        </w:rPr>
        <w:t>on</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the</w:t>
      </w:r>
      <w:r w:rsidRPr="001016BC">
        <w:rPr>
          <w:rFonts w:ascii="Times New Roman" w:hAnsi="Times New Roman" w:cs="Times New Roman"/>
          <w:color w:val="000000"/>
          <w:spacing w:val="16"/>
        </w:rPr>
        <w:t xml:space="preserve"> </w:t>
      </w:r>
      <w:r w:rsidRPr="001016BC">
        <w:rPr>
          <w:rFonts w:ascii="Times New Roman" w:hAnsi="Times New Roman" w:cs="Times New Roman"/>
          <w:color w:val="000000"/>
        </w:rPr>
        <w:t>power</w:t>
      </w:r>
      <w:r w:rsidRPr="001016BC">
        <w:rPr>
          <w:rFonts w:ascii="Times New Roman" w:hAnsi="Times New Roman" w:cs="Times New Roman"/>
          <w:color w:val="000000"/>
          <w:spacing w:val="17"/>
        </w:rPr>
        <w:t xml:space="preserve"> </w:t>
      </w:r>
      <w:r w:rsidRPr="001016BC">
        <w:rPr>
          <w:rFonts w:ascii="Times New Roman" w:hAnsi="Times New Roman" w:cs="Times New Roman"/>
          <w:color w:val="000000"/>
          <w:spacing w:val="1"/>
        </w:rPr>
        <w:t>grid.</w:t>
      </w:r>
    </w:p>
    <w:p w14:paraId="0D35A829" w14:textId="77777777" w:rsidR="00FB3F76" w:rsidRDefault="00B07084">
      <w:pPr>
        <w:spacing w:before="580" w:after="0" w:line="240" w:lineRule="exact"/>
        <w:jc w:val="left"/>
        <w:rPr>
          <w:rFonts w:ascii="Times New Roman"/>
          <w:color w:val="000000"/>
          <w:sz w:val="23"/>
        </w:rPr>
      </w:pPr>
      <w:r>
        <w:rPr>
          <w:rFonts w:ascii="SCACHF+CMBX12"/>
          <w:color w:val="000000"/>
          <w:sz w:val="23"/>
        </w:rPr>
        <w:t>4.2</w:t>
      </w:r>
      <w:r>
        <w:rPr>
          <w:rFonts w:ascii="Times New Roman"/>
          <w:color w:val="000000"/>
          <w:spacing w:val="201"/>
          <w:sz w:val="23"/>
        </w:rPr>
        <w:t xml:space="preserve"> </w:t>
      </w:r>
      <w:r>
        <w:rPr>
          <w:rFonts w:ascii="SCACHF+CMBX12"/>
          <w:color w:val="000000"/>
          <w:spacing w:val="-1"/>
          <w:sz w:val="23"/>
        </w:rPr>
        <w:t>Policy</w:t>
      </w:r>
      <w:r>
        <w:rPr>
          <w:rFonts w:ascii="Times New Roman"/>
          <w:color w:val="000000"/>
          <w:spacing w:val="30"/>
          <w:sz w:val="23"/>
        </w:rPr>
        <w:t xml:space="preserve"> </w:t>
      </w:r>
      <w:r>
        <w:rPr>
          <w:rFonts w:ascii="SCACHF+CMBX12"/>
          <w:color w:val="000000"/>
          <w:sz w:val="23"/>
        </w:rPr>
        <w:t>Implications</w:t>
      </w:r>
    </w:p>
    <w:p w14:paraId="5E80F114" w14:textId="77777777" w:rsidR="00FB3F76" w:rsidRDefault="00B07084">
      <w:pPr>
        <w:spacing w:before="257" w:after="0" w:line="201" w:lineRule="exact"/>
        <w:jc w:val="left"/>
        <w:rPr>
          <w:rFonts w:ascii="Times New Roman"/>
          <w:color w:val="000000"/>
          <w:sz w:val="19"/>
        </w:rPr>
      </w:pPr>
      <w:r>
        <w:rPr>
          <w:rFonts w:ascii="JGVNOA+CMBX10"/>
          <w:color w:val="000000"/>
          <w:spacing w:val="1"/>
          <w:sz w:val="19"/>
        </w:rPr>
        <w:t>4.2.1</w:t>
      </w:r>
      <w:r>
        <w:rPr>
          <w:rFonts w:ascii="Times New Roman"/>
          <w:color w:val="000000"/>
          <w:spacing w:val="173"/>
          <w:sz w:val="19"/>
        </w:rPr>
        <w:t xml:space="preserve"> </w:t>
      </w:r>
      <w:r>
        <w:rPr>
          <w:rFonts w:ascii="JGVNOA+CMBX10"/>
          <w:color w:val="000000"/>
          <w:spacing w:val="1"/>
          <w:sz w:val="19"/>
        </w:rPr>
        <w:t>Time-Of-Use</w:t>
      </w:r>
      <w:r>
        <w:rPr>
          <w:rFonts w:ascii="Times New Roman"/>
          <w:color w:val="000000"/>
          <w:spacing w:val="26"/>
          <w:sz w:val="19"/>
        </w:rPr>
        <w:t xml:space="preserve"> </w:t>
      </w:r>
      <w:r>
        <w:rPr>
          <w:rFonts w:ascii="JGVNOA+CMBX10"/>
          <w:color w:val="000000"/>
          <w:spacing w:val="1"/>
          <w:sz w:val="19"/>
        </w:rPr>
        <w:t>Pricing</w:t>
      </w:r>
      <w:r>
        <w:rPr>
          <w:rFonts w:ascii="Times New Roman"/>
          <w:color w:val="000000"/>
          <w:spacing w:val="26"/>
          <w:sz w:val="19"/>
        </w:rPr>
        <w:t xml:space="preserve"> </w:t>
      </w:r>
      <w:r>
        <w:rPr>
          <w:rFonts w:ascii="JGVNOA+CMBX10"/>
          <w:color w:val="000000"/>
          <w:spacing w:val="1"/>
          <w:sz w:val="19"/>
        </w:rPr>
        <w:t>with</w:t>
      </w:r>
      <w:r>
        <w:rPr>
          <w:rFonts w:ascii="Times New Roman"/>
          <w:color w:val="000000"/>
          <w:spacing w:val="26"/>
          <w:sz w:val="19"/>
        </w:rPr>
        <w:t xml:space="preserve"> </w:t>
      </w:r>
      <w:r>
        <w:rPr>
          <w:rFonts w:ascii="JGVNOA+CMBX10"/>
          <w:color w:val="000000"/>
          <w:spacing w:val="1"/>
          <w:sz w:val="19"/>
        </w:rPr>
        <w:t>Additional</w:t>
      </w:r>
      <w:r>
        <w:rPr>
          <w:rFonts w:ascii="Times New Roman"/>
          <w:color w:val="000000"/>
          <w:spacing w:val="26"/>
          <w:sz w:val="19"/>
        </w:rPr>
        <w:t xml:space="preserve"> </w:t>
      </w:r>
      <w:r>
        <w:rPr>
          <w:rFonts w:ascii="JGVNOA+CMBX10"/>
          <w:color w:val="000000"/>
          <w:spacing w:val="1"/>
          <w:sz w:val="19"/>
        </w:rPr>
        <w:t>Dynamics</w:t>
      </w:r>
      <w:r>
        <w:rPr>
          <w:rFonts w:ascii="Times New Roman"/>
          <w:color w:val="000000"/>
          <w:spacing w:val="26"/>
          <w:sz w:val="19"/>
        </w:rPr>
        <w:t xml:space="preserve"> </w:t>
      </w:r>
      <w:r>
        <w:rPr>
          <w:rFonts w:ascii="JGVNOA+CMBX10"/>
          <w:color w:val="000000"/>
          <w:spacing w:val="-3"/>
          <w:sz w:val="19"/>
        </w:rPr>
        <w:t>over</w:t>
      </w:r>
      <w:r>
        <w:rPr>
          <w:rFonts w:ascii="Times New Roman"/>
          <w:color w:val="000000"/>
          <w:spacing w:val="30"/>
          <w:sz w:val="19"/>
        </w:rPr>
        <w:t xml:space="preserve"> </w:t>
      </w:r>
      <w:r>
        <w:rPr>
          <w:rFonts w:ascii="JGVNOA+CMBX10"/>
          <w:color w:val="000000"/>
          <w:spacing w:val="1"/>
          <w:sz w:val="19"/>
        </w:rPr>
        <w:t>Daily</w:t>
      </w:r>
      <w:r>
        <w:rPr>
          <w:rFonts w:ascii="Times New Roman"/>
          <w:color w:val="000000"/>
          <w:spacing w:val="26"/>
          <w:sz w:val="19"/>
        </w:rPr>
        <w:t xml:space="preserve"> </w:t>
      </w:r>
      <w:r>
        <w:rPr>
          <w:rFonts w:ascii="JGVNOA+CMBX10"/>
          <w:color w:val="000000"/>
          <w:spacing w:val="1"/>
          <w:sz w:val="19"/>
        </w:rPr>
        <w:t>Heating</w:t>
      </w:r>
      <w:r>
        <w:rPr>
          <w:rFonts w:ascii="Times New Roman"/>
          <w:color w:val="000000"/>
          <w:spacing w:val="26"/>
          <w:sz w:val="19"/>
        </w:rPr>
        <w:t xml:space="preserve"> </w:t>
      </w:r>
      <w:r>
        <w:rPr>
          <w:rFonts w:ascii="JGVNOA+CMBX10"/>
          <w:color w:val="000000"/>
          <w:spacing w:val="1"/>
          <w:sz w:val="19"/>
        </w:rPr>
        <w:t>Degree</w:t>
      </w:r>
      <w:r>
        <w:rPr>
          <w:rFonts w:ascii="Times New Roman"/>
          <w:color w:val="000000"/>
          <w:spacing w:val="26"/>
          <w:sz w:val="19"/>
        </w:rPr>
        <w:t xml:space="preserve"> </w:t>
      </w:r>
      <w:r>
        <w:rPr>
          <w:rFonts w:ascii="JGVNOA+CMBX10"/>
          <w:color w:val="000000"/>
          <w:spacing w:val="-1"/>
          <w:sz w:val="19"/>
        </w:rPr>
        <w:t>Days</w:t>
      </w:r>
    </w:p>
    <w:p w14:paraId="05D26D9C" w14:textId="77777777" w:rsidR="00763C88" w:rsidRPr="00763C88" w:rsidRDefault="00B07084" w:rsidP="00763C88">
      <w:pPr>
        <w:spacing w:before="124" w:after="0" w:line="276" w:lineRule="auto"/>
        <w:rPr>
          <w:rFonts w:ascii="Times New Roman" w:hAnsi="Times New Roman" w:cs="Times New Roman"/>
          <w:color w:val="000000"/>
          <w:spacing w:val="1"/>
        </w:rPr>
      </w:pPr>
      <w:r w:rsidRPr="00763C88">
        <w:rPr>
          <w:rFonts w:ascii="Times New Roman" w:hAnsi="Times New Roman" w:cs="Times New Roman"/>
          <w:color w:val="000000"/>
          <w:spacing w:val="1"/>
        </w:rPr>
        <w:t>The</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2"/>
        </w:rPr>
        <w:t>U-shaped</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curve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temperature-control-related</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is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not</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desirable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feature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fundamental</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intention</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lastRenderedPageBreak/>
        <w:t>time-varying</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tari</w:t>
      </w:r>
      <w:r w:rsidRPr="00763C88">
        <w:rPr>
          <w:rFonts w:ascii="Times New Roman" w:hAnsi="Times New Roman" w:cs="Times New Roman"/>
          <w:color w:val="000000"/>
        </w:rPr>
        <w:t>ﬀ</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rPr>
        <w:t>scheme</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2"/>
        </w:rPr>
        <w:t>reshape</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load</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proﬁles,</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especially</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order</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6"/>
        </w:rPr>
        <w:t xml:space="preserve"> </w:t>
      </w:r>
      <w:r w:rsidRPr="00763C88">
        <w:rPr>
          <w:rFonts w:ascii="Times New Roman" w:hAnsi="Times New Roman" w:cs="Times New Roman"/>
          <w:color w:val="000000"/>
          <w:spacing w:val="-2"/>
        </w:rPr>
        <w:t>avoid</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rPr>
        <w:t>excessive</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investment</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power</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generation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2"/>
        </w:rPr>
        <w:t>capacity.</w:t>
      </w:r>
      <w:r w:rsidRPr="00763C88">
        <w:rPr>
          <w:rFonts w:ascii="Times New Roman" w:hAnsi="Times New Roman" w:cs="Times New Roman"/>
          <w:color w:val="000000"/>
          <w:spacing w:val="80"/>
        </w:rPr>
        <w:t xml:space="preserve"> </w:t>
      </w:r>
      <w:r w:rsidRPr="00763C88">
        <w:rPr>
          <w:rFonts w:ascii="Times New Roman" w:hAnsi="Times New Roman" w:cs="Times New Roman"/>
          <w:color w:val="000000"/>
          <w:spacing w:val="1"/>
        </w:rPr>
        <w:t>So</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higher</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rPr>
        <w:t>amount</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freezing</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days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(i.e.,</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power</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grid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most</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burdened)</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serves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2"/>
        </w:rPr>
        <w:t>purpose</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scheme.</w:t>
      </w:r>
      <w:r w:rsidRPr="00763C88">
        <w:rPr>
          <w:rFonts w:ascii="Times New Roman" w:hAnsi="Times New Roman" w:cs="Times New Roman"/>
          <w:color w:val="000000"/>
          <w:spacing w:val="59"/>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light</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that,</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2"/>
        </w:rPr>
        <w:t>U-shaped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evolving</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pattern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over</w:t>
      </w:r>
      <w:r w:rsidRPr="00763C88">
        <w:rPr>
          <w:rFonts w:ascii="Times New Roman" w:hAnsi="Times New Roman" w:cs="Times New Roman"/>
          <w:color w:val="000000"/>
          <w:spacing w:val="20"/>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unattractive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2"/>
        </w:rPr>
        <w:t>because</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high</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needs,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TOU</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induces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even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less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for-heating-relevant</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consumption.</w:t>
      </w:r>
    </w:p>
    <w:p w14:paraId="18A785A9" w14:textId="77777777" w:rsidR="00763C88" w:rsidRPr="00763C88" w:rsidRDefault="00B07084" w:rsidP="00763C88">
      <w:pPr>
        <w:spacing w:before="124"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An</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alternative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scheme,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rPr>
        <w:t>TOU-like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tari</w:t>
      </w:r>
      <w:r w:rsidRPr="00763C88">
        <w:rPr>
          <w:rFonts w:ascii="Times New Roman" w:hAnsi="Times New Roman" w:cs="Times New Roman"/>
          <w:color w:val="000000"/>
        </w:rPr>
        <w:t>ﬀ</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additional</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ﬂexibility</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varia</w:t>
      </w:r>
      <w:r w:rsidRPr="00763C88">
        <w:rPr>
          <w:rFonts w:ascii="Times New Roman" w:hAnsi="Times New Roman" w:cs="Times New Roman"/>
          <w:color w:val="000000"/>
          <w:spacing w:val="1"/>
        </w:rPr>
        <w:t>tions</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across</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could</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address</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disadvantage</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rPr>
        <w:t>typical</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rPr>
        <w:t>revealed</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12"/>
        </w:rPr>
        <w:t xml:space="preserve"> </w:t>
      </w:r>
      <w:r w:rsidRPr="00763C88">
        <w:rPr>
          <w:rFonts w:ascii="Times New Roman" w:hAnsi="Times New Roman" w:cs="Times New Roman"/>
          <w:color w:val="000000"/>
          <w:spacing w:val="-4"/>
        </w:rPr>
        <w:t>my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analysis</w:t>
      </w:r>
      <w:r w:rsidRPr="00763C88">
        <w:rPr>
          <w:rFonts w:ascii="Times New Roman" w:hAnsi="Times New Roman" w:cs="Times New Roman"/>
          <w:color w:val="000000"/>
          <w:spacing w:val="11"/>
        </w:rPr>
        <w:t xml:space="preserve"> </w:t>
      </w:r>
      <w:r w:rsidRPr="00763C88">
        <w:rPr>
          <w:rFonts w:ascii="Times New Roman" w:hAnsi="Times New Roman" w:cs="Times New Roman"/>
          <w:color w:val="000000"/>
          <w:spacing w:val="1"/>
        </w:rPr>
        <w:t>(i.e.,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less</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eﬀ</w:t>
      </w:r>
      <w:r w:rsidRPr="00763C88">
        <w:rPr>
          <w:rFonts w:ascii="Times New Roman" w:hAnsi="Times New Roman" w:cs="Times New Roman"/>
          <w:color w:val="000000"/>
        </w:rPr>
        <w:t>ectiveness</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1"/>
        </w:rPr>
        <w:t xml:space="preserve"> days</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1"/>
        </w:rPr>
        <w:t xml:space="preserve"> very</w:t>
      </w:r>
      <w:r w:rsidRPr="00763C88">
        <w:rPr>
          <w:rFonts w:ascii="Times New Roman" w:hAnsi="Times New Roman" w:cs="Times New Roman"/>
          <w:color w:val="000000"/>
        </w:rPr>
        <w:t xml:space="preserve"> </w:t>
      </w:r>
      <w:r w:rsidRPr="00763C88">
        <w:rPr>
          <w:rFonts w:ascii="Times New Roman" w:hAnsi="Times New Roman" w:cs="Times New Roman"/>
          <w:color w:val="000000"/>
          <w:spacing w:val="-2"/>
        </w:rPr>
        <w:t>low</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temperatures).</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My</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empirical</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ﬁndings</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illustrate</w:t>
      </w:r>
      <w:r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important</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points</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with</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2"/>
        </w:rPr>
        <w:t>respect</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relationship</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between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TOU-tariﬀ-induced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changes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price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increases</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1"/>
        </w:rPr>
        <w:t>during</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20"/>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51"/>
        </w:rPr>
        <w:t xml:space="preserve"> </w:t>
      </w:r>
      <w:r w:rsidRPr="00763C88">
        <w:rPr>
          <w:rFonts w:ascii="Times New Roman" w:hAnsi="Times New Roman" w:cs="Times New Roman"/>
          <w:color w:val="000000"/>
          <w:spacing w:val="1"/>
        </w:rPr>
        <w:t>First,</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stemming</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non-temperature-control-associated</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2"/>
        </w:rPr>
        <w:t>becomes</w:t>
      </w:r>
      <w:r w:rsidRPr="00763C88">
        <w:rPr>
          <w:rFonts w:ascii="Times New Roman" w:hAnsi="Times New Roman" w:cs="Times New Roman"/>
          <w:color w:val="000000"/>
          <w:spacing w:val="39"/>
        </w:rPr>
        <w:t xml:space="preserve"> </w:t>
      </w:r>
      <w:r w:rsidRPr="00763C88">
        <w:rPr>
          <w:rFonts w:ascii="Times New Roman" w:hAnsi="Times New Roman" w:cs="Times New Roman"/>
          <w:color w:val="000000"/>
          <w:spacing w:val="1"/>
        </w:rPr>
        <w:t>larger</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magnitude</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41"/>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escalation</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40"/>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increases.</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Second,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gains</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obtained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4"/>
        </w:rPr>
        <w:t>by</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marginally</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raising</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(i.e.,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an</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additional</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in</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non-temperature-control-relevant</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exceed</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losses</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such</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marginal</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increase</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(i.e.,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fewer</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temperature-control-driven</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68"/>
        </w:rPr>
        <w:t xml:space="preserve"> </w:t>
      </w:r>
      <w:r w:rsidRPr="00763C88">
        <w:rPr>
          <w:rFonts w:ascii="Times New Roman" w:hAnsi="Times New Roman" w:cs="Times New Roman"/>
          <w:color w:val="000000"/>
          <w:spacing w:val="1"/>
        </w:rPr>
        <w:t>Those</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4"/>
        </w:rPr>
        <w:t>two</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points</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rPr>
        <w:t>collectively</w:t>
      </w:r>
      <w:r w:rsidRPr="00763C88">
        <w:rPr>
          <w:rFonts w:ascii="Times New Roman" w:hAnsi="Times New Roman" w:cs="Times New Roman"/>
          <w:color w:val="000000"/>
          <w:spacing w:val="27"/>
        </w:rPr>
        <w:t xml:space="preserve"> </w:t>
      </w:r>
      <w:r w:rsidRPr="00763C88">
        <w:rPr>
          <w:rFonts w:ascii="Times New Roman" w:hAnsi="Times New Roman" w:cs="Times New Roman"/>
          <w:color w:val="000000"/>
          <w:spacing w:val="1"/>
        </w:rPr>
        <w:t>imply</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scaling</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up</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size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2"/>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rise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enables</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rPr>
        <w:t>achieving</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more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considerable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TOU-price-induced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aggregate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reduction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residential</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consumption.</w:t>
      </w:r>
    </w:p>
    <w:p w14:paraId="7FE21814" w14:textId="5B47C004" w:rsidR="00FB3F76" w:rsidRPr="00763C88" w:rsidRDefault="00B07084" w:rsidP="00763C88">
      <w:pPr>
        <w:spacing w:before="124" w:after="0" w:line="276" w:lineRule="auto"/>
        <w:ind w:firstLine="708"/>
        <w:rPr>
          <w:rFonts w:ascii="Times New Roman" w:hAnsi="Times New Roman" w:cs="Times New Roman"/>
          <w:color w:val="000000"/>
        </w:rPr>
      </w:pPr>
      <w:r w:rsidRPr="00763C88">
        <w:rPr>
          <w:rFonts w:ascii="Times New Roman" w:hAnsi="Times New Roman" w:cs="Times New Roman"/>
          <w:color w:val="000000"/>
          <w:spacing w:val="1"/>
        </w:rPr>
        <w:t>Figure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10</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depicts</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an</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rPr>
        <w:t>alternative</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rPr>
        <w:t>scheme</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and</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additional</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gains</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from</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it.</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9"/>
        </w:rPr>
        <w:t xml:space="preserve"> </w:t>
      </w:r>
      <w:r w:rsidRPr="00763C88">
        <w:rPr>
          <w:rFonts w:ascii="Times New Roman" w:hAnsi="Times New Roman" w:cs="Times New Roman"/>
          <w:color w:val="000000"/>
        </w:rPr>
        <w:t>scheme</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2"/>
        </w:rPr>
        <w:t>proposed</w:t>
      </w:r>
      <w:r w:rsidR="00763C88"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ﬁgure,</w:t>
      </w:r>
      <w:r w:rsidRPr="00763C88">
        <w:rPr>
          <w:rFonts w:ascii="Times New Roman" w:hAnsi="Times New Roman" w:cs="Times New Roman"/>
          <w:color w:val="000000"/>
          <w:spacing w:val="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peak-demand-hour price</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jumps</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needs</w:t>
      </w:r>
      <w:r w:rsidRPr="00763C88">
        <w:rPr>
          <w:rFonts w:ascii="Times New Roman" w:hAnsi="Times New Roman" w:cs="Times New Roman"/>
          <w:color w:val="000000"/>
          <w:spacing w:val="2"/>
        </w:rPr>
        <w:t xml:space="preserve"> become</w:t>
      </w:r>
      <w:r w:rsidRPr="00763C88">
        <w:rPr>
          <w:rFonts w:ascii="Times New Roman" w:hAnsi="Times New Roman" w:cs="Times New Roman"/>
          <w:color w:val="000000"/>
          <w:spacing w:val="1"/>
        </w:rPr>
        <w:t xml:space="preserve"> serious.</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spacing w:val="-15"/>
        </w:rPr>
        <w:t>To</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6"/>
        </w:rPr>
        <w:t>be</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2"/>
        </w:rPr>
        <w:t>speciﬁc,</w:t>
      </w:r>
      <w:r w:rsidRPr="00763C88">
        <w:rPr>
          <w:rFonts w:ascii="Times New Roman" w:hAnsi="Times New Roman" w:cs="Times New Roman"/>
          <w:color w:val="000000"/>
          <w:spacing w:val="4"/>
        </w:rPr>
        <w:t xml:space="preserve"> </w:t>
      </w:r>
      <w:r w:rsidRPr="00763C88">
        <w:rPr>
          <w:rFonts w:ascii="Times New Roman" w:hAnsi="Times New Roman" w:cs="Times New Roman"/>
          <w:color w:val="000000"/>
          <w:spacing w:val="1"/>
        </w:rPr>
        <w:t>prior</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2"/>
        </w:rPr>
        <w:t>value</w:t>
      </w:r>
      <w:r w:rsidRPr="00763C88">
        <w:rPr>
          <w:rFonts w:ascii="Times New Roman" w:hAnsi="Times New Roman" w:cs="Times New Roman"/>
          <w:color w:val="000000"/>
          <w:spacing w:val="33"/>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rPr>
        <w:t>typical</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2"/>
        </w:rPr>
        <w:t>becomes</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ineﬀ</w:t>
      </w:r>
      <w:r w:rsidRPr="00763C88">
        <w:rPr>
          <w:rFonts w:ascii="Times New Roman" w:hAnsi="Times New Roman" w:cs="Times New Roman"/>
          <w:color w:val="000000"/>
        </w:rPr>
        <w:t>ective,</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magnitude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2"/>
        </w:rPr>
        <w:t>peak-rate-period</w:t>
      </w:r>
      <w:r w:rsidR="00763C88" w:rsidRPr="00763C88">
        <w:rPr>
          <w:rFonts w:ascii="Times New Roman" w:hAnsi="Times New Roman" w:cs="Times New Roman"/>
          <w:color w:val="000000"/>
          <w:spacing w:val="2"/>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rPr>
        <w:t>evenly</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rPr>
        <w:t>6</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cents</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3"/>
        </w:rPr>
        <w:t>per</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3"/>
        </w:rPr>
        <w:t>kW</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rPr>
        <w:t>h.</w:t>
      </w:r>
      <w:r w:rsidRPr="00763C88">
        <w:rPr>
          <w:rFonts w:ascii="Times New Roman" w:hAnsi="Times New Roman" w:cs="Times New Roman"/>
          <w:color w:val="000000"/>
          <w:spacing w:val="81"/>
        </w:rPr>
        <w:t xml:space="preserve"> </w:t>
      </w:r>
      <w:r w:rsidRPr="00763C88">
        <w:rPr>
          <w:rFonts w:ascii="Times New Roman" w:hAnsi="Times New Roman" w:cs="Times New Roman"/>
          <w:color w:val="000000"/>
          <w:spacing w:val="1"/>
        </w:rPr>
        <w:t>After</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that</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point,</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spacing w:val="-1"/>
        </w:rPr>
        <w:t>every</w:t>
      </w:r>
      <w:r w:rsidRPr="00763C88">
        <w:rPr>
          <w:rFonts w:ascii="Times New Roman" w:hAnsi="Times New Roman" w:cs="Times New Roman"/>
          <w:color w:val="000000"/>
          <w:spacing w:val="32"/>
        </w:rPr>
        <w:t xml:space="preserve"> </w:t>
      </w:r>
      <w:r w:rsidRPr="00763C88">
        <w:rPr>
          <w:rFonts w:ascii="Times New Roman" w:hAnsi="Times New Roman" w:cs="Times New Roman"/>
          <w:color w:val="000000"/>
          <w:spacing w:val="1"/>
        </w:rPr>
        <w:t>time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rise</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4"/>
        </w:rPr>
        <w:t>by</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ﬁve,</w:t>
      </w:r>
      <w:r w:rsidRPr="00763C88">
        <w:rPr>
          <w:rFonts w:ascii="Times New Roman" w:hAnsi="Times New Roman" w:cs="Times New Roman"/>
          <w:color w:val="000000"/>
          <w:spacing w:val="3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degree</w:t>
      </w:r>
      <w:r w:rsidRPr="00763C88">
        <w:rPr>
          <w:rFonts w:ascii="Times New Roman" w:hAnsi="Times New Roman" w:cs="Times New Roman"/>
          <w:color w:val="000000"/>
          <w:spacing w:val="31"/>
        </w:rPr>
        <w:t xml:space="preserve"> </w:t>
      </w:r>
      <w:r w:rsidRPr="00763C88">
        <w:rPr>
          <w:rFonts w:ascii="Times New Roman" w:hAnsi="Times New Roman" w:cs="Times New Roman"/>
          <w:color w:val="000000"/>
          <w:spacing w:val="1"/>
        </w:rPr>
        <w:t>of</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rPr>
        <w:t>change</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increases</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4"/>
        </w:rPr>
        <w:t>by</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six</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cents</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3"/>
        </w:rPr>
        <w:t>per</w:t>
      </w:r>
      <w:r w:rsidRPr="00763C88">
        <w:rPr>
          <w:rFonts w:ascii="Times New Roman" w:hAnsi="Times New Roman" w:cs="Times New Roman"/>
          <w:color w:val="000000"/>
          <w:spacing w:val="21"/>
        </w:rPr>
        <w:t xml:space="preserve"> </w:t>
      </w:r>
      <w:r w:rsidRPr="00763C88">
        <w:rPr>
          <w:rFonts w:ascii="Times New Roman" w:hAnsi="Times New Roman" w:cs="Times New Roman"/>
          <w:color w:val="000000"/>
          <w:spacing w:val="3"/>
        </w:rPr>
        <w:t>kW</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rPr>
        <w:t>h.</w:t>
      </w:r>
      <w:r w:rsidRPr="00763C88">
        <w:rPr>
          <w:rFonts w:ascii="Times New Roman" w:hAnsi="Times New Roman" w:cs="Times New Roman"/>
          <w:color w:val="000000"/>
          <w:spacing w:val="59"/>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illustrated</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2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ﬁgure,</w:t>
      </w:r>
      <w:r w:rsidRPr="00763C88">
        <w:rPr>
          <w:rFonts w:ascii="Times New Roman" w:hAnsi="Times New Roman" w:cs="Times New Roman"/>
          <w:color w:val="000000"/>
          <w:spacing w:val="25"/>
        </w:rPr>
        <w:t xml:space="preserve"> </w:t>
      </w:r>
      <w:r w:rsidRPr="00763C88">
        <w:rPr>
          <w:rFonts w:ascii="Times New Roman" w:hAnsi="Times New Roman" w:cs="Times New Roman"/>
          <w:color w:val="000000"/>
          <w:spacing w:val="1"/>
        </w:rPr>
        <w:t>compared</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23"/>
        </w:rPr>
        <w:t xml:space="preserve"> </w:t>
      </w:r>
      <w:r w:rsidRPr="00763C88">
        <w:rPr>
          <w:rFonts w:ascii="Times New Roman" w:hAnsi="Times New Roman" w:cs="Times New Roman"/>
          <w:color w:val="000000"/>
          <w:spacing w:val="1"/>
        </w:rPr>
        <w:t>the</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case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which</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size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peak-hour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growth</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ﬁxed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at</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6</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cents</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all</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values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alternative</w:t>
      </w:r>
      <w:r w:rsidR="00763C88" w:rsidRPr="00763C88">
        <w:rPr>
          <w:rFonts w:ascii="Times New Roman" w:hAnsi="Times New Roman" w:cs="Times New Roman"/>
          <w:color w:val="000000"/>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rPr>
        <w:t xml:space="preserve"> scheme</w:t>
      </w:r>
      <w:r w:rsidRPr="00763C88">
        <w:rPr>
          <w:rFonts w:ascii="Times New Roman" w:hAnsi="Times New Roman" w:cs="Times New Roman"/>
          <w:color w:val="000000"/>
          <w:spacing w:val="1"/>
        </w:rPr>
        <w:t xml:space="preserve"> can</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induce</w:t>
      </w:r>
      <w:r w:rsidRPr="00763C88">
        <w:rPr>
          <w:rFonts w:ascii="Times New Roman" w:hAnsi="Times New Roman" w:cs="Times New Roman"/>
          <w:color w:val="000000"/>
        </w:rPr>
        <w:t xml:space="preserve"> a</w:t>
      </w:r>
      <w:r w:rsidRPr="00763C88">
        <w:rPr>
          <w:rFonts w:ascii="Times New Roman" w:hAnsi="Times New Roman" w:cs="Times New Roman"/>
          <w:color w:val="000000"/>
          <w:spacing w:val="1"/>
        </w:rPr>
        <w:t xml:space="preserve"> more</w:t>
      </w:r>
      <w:r w:rsidRPr="00763C88">
        <w:rPr>
          <w:rFonts w:ascii="Times New Roman" w:hAnsi="Times New Roman" w:cs="Times New Roman"/>
          <w:color w:val="000000"/>
        </w:rPr>
        <w:t xml:space="preserve"> signiﬁcant</w:t>
      </w:r>
      <w:r w:rsidRPr="00763C88">
        <w:rPr>
          <w:rFonts w:ascii="Times New Roman" w:hAnsi="Times New Roman" w:cs="Times New Roman"/>
          <w:color w:val="000000"/>
          <w:spacing w:val="1"/>
        </w:rPr>
        <w:t xml:space="preserve"> reduction</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rPr>
        <w:t xml:space="preserve"> electricity</w:t>
      </w:r>
      <w:r w:rsidRPr="00763C88">
        <w:rPr>
          <w:rFonts w:ascii="Times New Roman" w:hAnsi="Times New Roman" w:cs="Times New Roman"/>
          <w:color w:val="000000"/>
          <w:spacing w:val="1"/>
        </w:rPr>
        <w:t xml:space="preserve"> consumption</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according</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rPr>
        <w:t xml:space="preserve"> </w:t>
      </w:r>
      <w:r w:rsidRPr="00763C88">
        <w:rPr>
          <w:rFonts w:ascii="Times New Roman" w:hAnsi="Times New Roman" w:cs="Times New Roman"/>
          <w:color w:val="000000"/>
          <w:spacing w:val="1"/>
        </w:rPr>
        <w:t>increasing</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heating</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needs</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4"/>
        </w:rPr>
        <w:t>by</w:t>
      </w:r>
      <w:r w:rsidRPr="00763C88">
        <w:rPr>
          <w:rFonts w:ascii="Times New Roman" w:hAnsi="Times New Roman" w:cs="Times New Roman"/>
          <w:color w:val="000000"/>
          <w:spacing w:val="35"/>
        </w:rPr>
        <w:t xml:space="preserve"> </w:t>
      </w:r>
      <w:r w:rsidRPr="00763C88">
        <w:rPr>
          <w:rFonts w:ascii="Times New Roman" w:hAnsi="Times New Roman" w:cs="Times New Roman"/>
          <w:color w:val="000000"/>
        </w:rPr>
        <w:t>synchronizing</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increases</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29"/>
        </w:rPr>
        <w:t xml:space="preserve"> </w:t>
      </w:r>
      <w:r w:rsidRPr="00763C88">
        <w:rPr>
          <w:rFonts w:ascii="Times New Roman" w:hAnsi="Times New Roman" w:cs="Times New Roman"/>
          <w:color w:val="000000"/>
          <w:spacing w:val="3"/>
        </w:rPr>
        <w:t>peak</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rate</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3"/>
        </w:rPr>
        <w:t>period</w:t>
      </w:r>
      <w:r w:rsidRPr="00763C88">
        <w:rPr>
          <w:rFonts w:ascii="Times New Roman" w:hAnsi="Times New Roman" w:cs="Times New Roman"/>
          <w:color w:val="000000"/>
          <w:spacing w:val="28"/>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daily</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HDDs.</w:t>
      </w:r>
      <w:r w:rsidRPr="00763C88">
        <w:rPr>
          <w:rFonts w:ascii="Times New Roman" w:hAnsi="Times New Roman" w:cs="Times New Roman"/>
          <w:color w:val="000000"/>
          <w:spacing w:val="77"/>
        </w:rPr>
        <w:t xml:space="preserve"> </w:t>
      </w:r>
      <w:r w:rsidRPr="00763C88">
        <w:rPr>
          <w:rFonts w:ascii="Times New Roman" w:hAnsi="Times New Roman" w:cs="Times New Roman"/>
          <w:color w:val="000000"/>
          <w:spacing w:val="1"/>
        </w:rPr>
        <w:t>In</w:t>
      </w:r>
      <w:r w:rsidRPr="00763C88">
        <w:rPr>
          <w:rFonts w:ascii="Times New Roman" w:hAnsi="Times New Roman" w:cs="Times New Roman"/>
          <w:color w:val="000000"/>
          <w:spacing w:val="30"/>
        </w:rPr>
        <w:t xml:space="preserve"> </w:t>
      </w:r>
      <w:r w:rsidRPr="00763C88">
        <w:rPr>
          <w:rFonts w:ascii="Times New Roman" w:hAnsi="Times New Roman" w:cs="Times New Roman"/>
          <w:color w:val="000000"/>
          <w:spacing w:val="1"/>
        </w:rPr>
        <w:t>other</w:t>
      </w:r>
      <w:r w:rsidR="00763C88" w:rsidRPr="00763C88">
        <w:rPr>
          <w:rFonts w:ascii="Times New Roman" w:hAnsi="Times New Roman" w:cs="Times New Roman"/>
          <w:color w:val="000000"/>
          <w:spacing w:val="1"/>
        </w:rPr>
        <w:t xml:space="preserve"> </w:t>
      </w:r>
      <w:r w:rsidRPr="00763C88">
        <w:rPr>
          <w:rFonts w:ascii="Times New Roman" w:hAnsi="Times New Roman" w:cs="Times New Roman"/>
          <w:color w:val="000000"/>
        </w:rPr>
        <w:t>words,</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weakness</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of</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rPr>
        <w:t>typical</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pricing</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alleviated</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new</w:t>
      </w:r>
      <w:r w:rsidRPr="00763C88">
        <w:rPr>
          <w:rFonts w:ascii="Times New Roman" w:hAnsi="Times New Roman" w:cs="Times New Roman"/>
          <w:color w:val="000000"/>
          <w:spacing w:val="8"/>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34"/>
        </w:rPr>
        <w:t xml:space="preserve"> </w:t>
      </w:r>
      <w:r w:rsidRPr="00763C88">
        <w:rPr>
          <w:rFonts w:ascii="Times New Roman" w:hAnsi="Times New Roman" w:cs="Times New Roman"/>
          <w:color w:val="000000"/>
        </w:rPr>
        <w:t>Moreover,</w:t>
      </w:r>
      <w:r w:rsidRPr="00763C88">
        <w:rPr>
          <w:rFonts w:ascii="Times New Roman" w:hAnsi="Times New Roman" w:cs="Times New Roman"/>
          <w:color w:val="000000"/>
          <w:spacing w:val="10"/>
        </w:rPr>
        <w:t xml:space="preserve"> </w:t>
      </w:r>
      <w:r w:rsidRPr="00763C88">
        <w:rPr>
          <w:rFonts w:ascii="Times New Roman" w:hAnsi="Times New Roman" w:cs="Times New Roman"/>
          <w:color w:val="000000"/>
          <w:spacing w:val="1"/>
        </w:rPr>
        <w:t>this</w:t>
      </w:r>
      <w:r w:rsidRPr="00763C88">
        <w:rPr>
          <w:rFonts w:ascii="Times New Roman" w:hAnsi="Times New Roman" w:cs="Times New Roman"/>
          <w:color w:val="000000"/>
          <w:spacing w:val="7"/>
        </w:rPr>
        <w:t xml:space="preserve"> </w:t>
      </w:r>
      <w:r w:rsidRPr="00763C88">
        <w:rPr>
          <w:rFonts w:ascii="Times New Roman" w:hAnsi="Times New Roman" w:cs="Times New Roman"/>
          <w:color w:val="000000"/>
          <w:spacing w:val="2"/>
        </w:rPr>
        <w:t xml:space="preserve">proposed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2"/>
        </w:rPr>
        <w:t>better</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than</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rPr>
        <w:t>typical</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TOU</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tari</w:t>
      </w:r>
      <w:r w:rsidRPr="00763C88">
        <w:rPr>
          <w:rFonts w:ascii="Times New Roman" w:hAnsi="Times New Roman" w:cs="Times New Roman"/>
          <w:color w:val="000000"/>
        </w:rPr>
        <w:t>ﬀ</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with</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rPr>
        <w:t>a</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higher</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ﬁxed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peak-demand-hour</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37"/>
        </w:rPr>
        <w:t xml:space="preserve"> </w:t>
      </w:r>
      <w:r w:rsidRPr="00763C88">
        <w:rPr>
          <w:rFonts w:ascii="Times New Roman" w:hAnsi="Times New Roman" w:cs="Times New Roman"/>
          <w:color w:val="000000"/>
          <w:spacing w:val="-7"/>
        </w:rPr>
        <w:t xml:space="preserve">For </w:t>
      </w:r>
      <w:r w:rsidRPr="00763C88">
        <w:rPr>
          <w:rFonts w:ascii="Times New Roman" w:hAnsi="Times New Roman" w:cs="Times New Roman"/>
          <w:color w:val="000000"/>
          <w:spacing w:val="1"/>
        </w:rPr>
        <w:t>example,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Tari</w:t>
      </w:r>
      <w:r w:rsidRPr="00763C88">
        <w:rPr>
          <w:rFonts w:ascii="Times New Roman" w:hAnsi="Times New Roman" w:cs="Times New Roman"/>
          <w:color w:val="000000"/>
        </w:rPr>
        <w:t>ﬀ</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Group</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reduces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household</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consumption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3"/>
        </w:rPr>
        <w:t>much</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as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alternative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scheme</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on extremely</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cold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38"/>
        </w:rPr>
        <w:t xml:space="preserve"> </w:t>
      </w:r>
      <w:r w:rsidRPr="00763C88">
        <w:rPr>
          <w:rFonts w:ascii="Times New Roman" w:hAnsi="Times New Roman" w:cs="Times New Roman"/>
          <w:color w:val="000000"/>
          <w:spacing w:val="-1"/>
        </w:rPr>
        <w:t>However,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compared</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to</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3"/>
        </w:rPr>
        <w:t>Tari</w:t>
      </w:r>
      <w:r w:rsidRPr="00763C88">
        <w:rPr>
          <w:rFonts w:ascii="Times New Roman" w:hAnsi="Times New Roman" w:cs="Times New Roman"/>
          <w:color w:val="000000"/>
        </w:rPr>
        <w:t>ﬀ</w:t>
      </w:r>
      <w:r w:rsidRPr="00763C88">
        <w:rPr>
          <w:rFonts w:ascii="Times New Roman" w:hAnsi="Times New Roman" w:cs="Times New Roman"/>
          <w:color w:val="000000"/>
          <w:spacing w:val="15"/>
        </w:rPr>
        <w:t xml:space="preserve"> </w:t>
      </w:r>
      <w:r w:rsidRPr="00763C88">
        <w:rPr>
          <w:rFonts w:ascii="Times New Roman" w:hAnsi="Times New Roman" w:cs="Times New Roman"/>
          <w:color w:val="000000"/>
          <w:spacing w:val="1"/>
        </w:rPr>
        <w:t>Group</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D,</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households</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under</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2"/>
        </w:rPr>
        <w:t>proposed</w:t>
      </w:r>
      <w:r w:rsidRPr="00763C88">
        <w:rPr>
          <w:rFonts w:ascii="Times New Roman" w:hAnsi="Times New Roman" w:cs="Times New Roman"/>
          <w:color w:val="000000"/>
          <w:spacing w:val="13"/>
        </w:rPr>
        <w:t xml:space="preserve"> </w:t>
      </w:r>
      <w:r w:rsidRPr="00763C88">
        <w:rPr>
          <w:rFonts w:ascii="Times New Roman" w:hAnsi="Times New Roman" w:cs="Times New Roman"/>
          <w:color w:val="000000"/>
          <w:spacing w:val="1"/>
        </w:rPr>
        <w:t>price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structure</w:t>
      </w:r>
      <w:r w:rsidRPr="00763C88">
        <w:rPr>
          <w:rFonts w:ascii="Times New Roman" w:hAnsi="Times New Roman" w:cs="Times New Roman"/>
          <w:color w:val="000000"/>
          <w:spacing w:val="14"/>
        </w:rPr>
        <w:t xml:space="preserve"> </w:t>
      </w:r>
      <w:r w:rsidRPr="00763C88">
        <w:rPr>
          <w:rFonts w:ascii="Times New Roman" w:hAnsi="Times New Roman" w:cs="Times New Roman"/>
          <w:color w:val="000000"/>
          <w:spacing w:val="1"/>
        </w:rPr>
        <w:t>can consume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more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electricity</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on</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warm</w:t>
      </w:r>
      <w:r w:rsidRPr="00763C88">
        <w:rPr>
          <w:rFonts w:ascii="Times New Roman" w:hAnsi="Times New Roman" w:cs="Times New Roman"/>
          <w:color w:val="000000"/>
          <w:spacing w:val="19"/>
        </w:rPr>
        <w:t xml:space="preserve"> </w:t>
      </w:r>
      <w:r w:rsidRPr="00763C88">
        <w:rPr>
          <w:rFonts w:ascii="Times New Roman" w:hAnsi="Times New Roman" w:cs="Times New Roman"/>
          <w:color w:val="000000"/>
          <w:spacing w:val="-1"/>
        </w:rPr>
        <w:t>days</w:t>
      </w:r>
      <w:r w:rsidRPr="00763C88">
        <w:rPr>
          <w:rFonts w:ascii="Times New Roman" w:hAnsi="Times New Roman" w:cs="Times New Roman"/>
          <w:color w:val="000000"/>
          <w:spacing w:val="18"/>
        </w:rPr>
        <w:t xml:space="preserve"> </w:t>
      </w:r>
      <w:r w:rsidRPr="00763C88">
        <w:rPr>
          <w:rFonts w:ascii="Times New Roman" w:hAnsi="Times New Roman" w:cs="Times New Roman"/>
          <w:color w:val="000000"/>
          <w:spacing w:val="1"/>
        </w:rPr>
        <w:t>when</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the</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rPr>
        <w:t>power</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grid</w:t>
      </w:r>
      <w:r w:rsidRPr="00763C88">
        <w:rPr>
          <w:rFonts w:ascii="Times New Roman" w:hAnsi="Times New Roman" w:cs="Times New Roman"/>
          <w:color w:val="000000"/>
          <w:spacing w:val="17"/>
        </w:rPr>
        <w:t xml:space="preserve"> </w:t>
      </w:r>
      <w:r w:rsidRPr="00763C88">
        <w:rPr>
          <w:rFonts w:ascii="Times New Roman" w:hAnsi="Times New Roman" w:cs="Times New Roman"/>
          <w:color w:val="000000"/>
          <w:spacing w:val="1"/>
        </w:rPr>
        <w:t>is</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ready</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for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higher</w:t>
      </w:r>
      <w:r w:rsidRPr="00763C88">
        <w:rPr>
          <w:rFonts w:ascii="Times New Roman" w:hAnsi="Times New Roman" w:cs="Times New Roman"/>
          <w:color w:val="000000"/>
          <w:spacing w:val="16"/>
        </w:rPr>
        <w:t xml:space="preserve"> </w:t>
      </w:r>
      <w:r w:rsidRPr="00763C88">
        <w:rPr>
          <w:rFonts w:ascii="Times New Roman" w:hAnsi="Times New Roman" w:cs="Times New Roman"/>
          <w:color w:val="000000"/>
          <w:spacing w:val="1"/>
        </w:rPr>
        <w:t>demand.</w:t>
      </w:r>
    </w:p>
    <w:p w14:paraId="5BFC0C74" w14:textId="77777777" w:rsidR="00FB3F76" w:rsidRDefault="00B07084">
      <w:pPr>
        <w:spacing w:before="608" w:after="0" w:line="201" w:lineRule="exact"/>
        <w:jc w:val="left"/>
        <w:rPr>
          <w:rFonts w:ascii="Times New Roman"/>
          <w:color w:val="000000"/>
          <w:sz w:val="19"/>
        </w:rPr>
      </w:pPr>
      <w:r>
        <w:rPr>
          <w:rFonts w:ascii="JGVNOA+CMBX10"/>
          <w:color w:val="000000"/>
          <w:spacing w:val="1"/>
          <w:sz w:val="19"/>
        </w:rPr>
        <w:t>4.2.2</w:t>
      </w:r>
      <w:r>
        <w:rPr>
          <w:rFonts w:ascii="Times New Roman"/>
          <w:color w:val="000000"/>
          <w:spacing w:val="173"/>
          <w:sz w:val="19"/>
        </w:rPr>
        <w:t xml:space="preserve"> </w:t>
      </w:r>
      <w:r>
        <w:rPr>
          <w:rFonts w:ascii="JGVNOA+CMBX10"/>
          <w:color w:val="000000"/>
          <w:spacing w:val="1"/>
          <w:sz w:val="19"/>
        </w:rPr>
        <w:t>Home</w:t>
      </w:r>
      <w:r>
        <w:rPr>
          <w:rFonts w:ascii="Times New Roman"/>
          <w:color w:val="000000"/>
          <w:spacing w:val="25"/>
          <w:sz w:val="19"/>
        </w:rPr>
        <w:t xml:space="preserve"> </w:t>
      </w:r>
      <w:r>
        <w:rPr>
          <w:rFonts w:ascii="JGVNOA+CMBX10"/>
          <w:color w:val="000000"/>
          <w:spacing w:val="1"/>
          <w:sz w:val="19"/>
        </w:rPr>
        <w:t>Automation</w:t>
      </w:r>
      <w:r>
        <w:rPr>
          <w:rFonts w:ascii="Times New Roman"/>
          <w:color w:val="000000"/>
          <w:spacing w:val="26"/>
          <w:sz w:val="19"/>
        </w:rPr>
        <w:t xml:space="preserve"> </w:t>
      </w:r>
      <w:r>
        <w:rPr>
          <w:rFonts w:ascii="JGVNOA+CMBX10"/>
          <w:color w:val="000000"/>
          <w:spacing w:val="-1"/>
          <w:sz w:val="19"/>
        </w:rPr>
        <w:t>Technologies</w:t>
      </w:r>
    </w:p>
    <w:p w14:paraId="05A16FFE" w14:textId="7323729D" w:rsidR="00FB3F76" w:rsidRPr="00D41FA4" w:rsidRDefault="00B07084" w:rsidP="00D41FA4">
      <w:pPr>
        <w:spacing w:before="267" w:after="0" w:line="276" w:lineRule="auto"/>
        <w:rPr>
          <w:rFonts w:ascii="Times New Roman" w:hAnsi="Times New Roman" w:cs="Times New Roman"/>
          <w:color w:val="000000"/>
        </w:rPr>
      </w:pPr>
      <w:r w:rsidRPr="00D41FA4">
        <w:rPr>
          <w:rFonts w:ascii="Times New Roman" w:hAnsi="Times New Roman" w:cs="Times New Roman"/>
          <w:color w:val="000000"/>
          <w:spacing w:val="1"/>
        </w:rPr>
        <w:t>As</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noted</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in</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Section</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4.1.1,</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under</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TOU</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program,</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households’</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rPr>
        <w:t>adjustments</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their</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behavior</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for</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temperature-</w:t>
      </w:r>
      <w:r w:rsidRPr="00D41FA4">
        <w:rPr>
          <w:rFonts w:ascii="Times New Roman" w:hAnsi="Times New Roman" w:cs="Times New Roman"/>
          <w:color w:val="000000"/>
        </w:rPr>
        <w:t>control-driven</w:t>
      </w:r>
      <w:r w:rsidRPr="00D41FA4">
        <w:rPr>
          <w:rFonts w:ascii="Times New Roman" w:hAnsi="Times New Roman" w:cs="Times New Roman"/>
          <w:color w:val="000000"/>
          <w:spacing w:val="11"/>
        </w:rPr>
        <w:t xml:space="preserve"> </w:t>
      </w:r>
      <w:r w:rsidRPr="00D41FA4">
        <w:rPr>
          <w:rFonts w:ascii="Times New Roman" w:hAnsi="Times New Roman" w:cs="Times New Roman"/>
          <w:color w:val="000000"/>
        </w:rPr>
        <w:t>electricity</w:t>
      </w:r>
      <w:r w:rsidRPr="00D41FA4">
        <w:rPr>
          <w:rFonts w:ascii="Times New Roman" w:hAnsi="Times New Roman" w:cs="Times New Roman"/>
          <w:color w:val="000000"/>
          <w:spacing w:val="11"/>
        </w:rPr>
        <w:t xml:space="preserve"> </w:t>
      </w:r>
      <w:r w:rsidRPr="00D41FA4">
        <w:rPr>
          <w:rFonts w:ascii="Times New Roman" w:hAnsi="Times New Roman" w:cs="Times New Roman"/>
          <w:color w:val="000000"/>
          <w:spacing w:val="1"/>
        </w:rPr>
        <w:t>consumption</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during</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2"/>
        </w:rPr>
        <w:t>pre-peak</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hours</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seem</w:t>
      </w:r>
      <w:r w:rsidRPr="00D41FA4">
        <w:rPr>
          <w:rFonts w:ascii="Times New Roman" w:hAnsi="Times New Roman" w:cs="Times New Roman"/>
          <w:color w:val="000000"/>
          <w:spacing w:val="11"/>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determine</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degree</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of</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rPr>
        <w:t>a</w:t>
      </w:r>
      <w:r w:rsidRPr="00D41FA4">
        <w:rPr>
          <w:rFonts w:ascii="Times New Roman" w:hAnsi="Times New Roman" w:cs="Times New Roman"/>
          <w:color w:val="000000"/>
          <w:spacing w:val="11"/>
        </w:rPr>
        <w:t xml:space="preserve"> </w:t>
      </w:r>
      <w:r w:rsidRPr="00D41FA4">
        <w:rPr>
          <w:rFonts w:ascii="Times New Roman" w:hAnsi="Times New Roman" w:cs="Times New Roman"/>
          <w:color w:val="000000"/>
          <w:spacing w:val="1"/>
        </w:rPr>
        <w:t>reduction</w:t>
      </w:r>
      <w:r w:rsidRPr="00D41FA4">
        <w:rPr>
          <w:rFonts w:ascii="Times New Roman" w:hAnsi="Times New Roman" w:cs="Times New Roman"/>
          <w:color w:val="000000"/>
          <w:spacing w:val="10"/>
        </w:rPr>
        <w:t xml:space="preserve"> </w:t>
      </w:r>
      <w:r w:rsidRPr="00D41FA4">
        <w:rPr>
          <w:rFonts w:ascii="Times New Roman" w:hAnsi="Times New Roman" w:cs="Times New Roman"/>
          <w:color w:val="000000"/>
          <w:spacing w:val="1"/>
        </w:rPr>
        <w:t>in</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that</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use</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of</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rPr>
        <w:t>electricity</w:t>
      </w:r>
      <w:r w:rsidRPr="00D41FA4">
        <w:rPr>
          <w:rFonts w:ascii="Times New Roman" w:hAnsi="Times New Roman" w:cs="Times New Roman"/>
          <w:color w:val="000000"/>
          <w:spacing w:val="21"/>
        </w:rPr>
        <w:t xml:space="preserve"> </w:t>
      </w:r>
      <w:r w:rsidRPr="00D41FA4">
        <w:rPr>
          <w:rFonts w:ascii="Times New Roman" w:hAnsi="Times New Roman" w:cs="Times New Roman"/>
          <w:color w:val="000000"/>
          <w:spacing w:val="1"/>
        </w:rPr>
        <w:t>during</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rPr>
        <w:t>following</w:t>
      </w:r>
      <w:r w:rsidRPr="00D41FA4">
        <w:rPr>
          <w:rFonts w:ascii="Times New Roman" w:hAnsi="Times New Roman" w:cs="Times New Roman"/>
          <w:color w:val="000000"/>
          <w:spacing w:val="21"/>
        </w:rPr>
        <w:t xml:space="preserve"> </w:t>
      </w:r>
      <w:r w:rsidRPr="00D41FA4">
        <w:rPr>
          <w:rFonts w:ascii="Times New Roman" w:hAnsi="Times New Roman" w:cs="Times New Roman"/>
          <w:color w:val="000000"/>
          <w:spacing w:val="3"/>
        </w:rPr>
        <w:t>period</w:t>
      </w:r>
      <w:r w:rsidRPr="00D41FA4">
        <w:rPr>
          <w:rFonts w:ascii="Times New Roman" w:hAnsi="Times New Roman" w:cs="Times New Roman"/>
          <w:color w:val="000000"/>
          <w:spacing w:val="18"/>
        </w:rPr>
        <w:t xml:space="preserve"> </w:t>
      </w:r>
      <w:r w:rsidRPr="00D41FA4">
        <w:rPr>
          <w:rFonts w:ascii="Times New Roman" w:hAnsi="Times New Roman" w:cs="Times New Roman"/>
          <w:color w:val="000000"/>
          <w:spacing w:val="1"/>
        </w:rPr>
        <w:t>(i.e.,</w:t>
      </w:r>
      <w:r w:rsidRPr="00D41FA4">
        <w:rPr>
          <w:rFonts w:ascii="Times New Roman" w:hAnsi="Times New Roman" w:cs="Times New Roman"/>
          <w:color w:val="000000"/>
          <w:spacing w:val="21"/>
        </w:rPr>
        <w:t xml:space="preserve"> </w:t>
      </w:r>
      <w:r w:rsidRPr="00D41FA4">
        <w:rPr>
          <w:rFonts w:ascii="Times New Roman" w:hAnsi="Times New Roman" w:cs="Times New Roman"/>
          <w:color w:val="000000"/>
          <w:spacing w:val="1"/>
        </w:rPr>
        <w:t>during</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3"/>
        </w:rPr>
        <w:t>peak</w:t>
      </w:r>
      <w:r w:rsidRPr="00D41FA4">
        <w:rPr>
          <w:rFonts w:ascii="Times New Roman" w:hAnsi="Times New Roman" w:cs="Times New Roman"/>
          <w:color w:val="000000"/>
          <w:spacing w:val="19"/>
        </w:rPr>
        <w:t xml:space="preserve"> </w:t>
      </w:r>
      <w:r w:rsidRPr="00D41FA4">
        <w:rPr>
          <w:rFonts w:ascii="Times New Roman" w:hAnsi="Times New Roman" w:cs="Times New Roman"/>
          <w:color w:val="000000"/>
          <w:spacing w:val="1"/>
        </w:rPr>
        <w:t>rate</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3"/>
        </w:rPr>
        <w:t>period)</w:t>
      </w:r>
      <w:r w:rsidRPr="00D41FA4">
        <w:rPr>
          <w:rFonts w:ascii="Times New Roman" w:hAnsi="Times New Roman" w:cs="Times New Roman"/>
          <w:color w:val="000000"/>
          <w:spacing w:val="19"/>
        </w:rPr>
        <w:t xml:space="preserve"> </w:t>
      </w:r>
      <w:r w:rsidRPr="00D41FA4">
        <w:rPr>
          <w:rFonts w:ascii="Times New Roman" w:hAnsi="Times New Roman" w:cs="Times New Roman"/>
          <w:color w:val="000000"/>
          <w:spacing w:val="1"/>
        </w:rPr>
        <w:t>in</w:t>
      </w:r>
      <w:r w:rsidRPr="00D41FA4">
        <w:rPr>
          <w:rFonts w:ascii="Times New Roman" w:hAnsi="Times New Roman" w:cs="Times New Roman"/>
          <w:color w:val="000000"/>
          <w:spacing w:val="21"/>
        </w:rPr>
        <w:t xml:space="preserve"> </w:t>
      </w:r>
      <w:r w:rsidRPr="00D41FA4">
        <w:rPr>
          <w:rFonts w:ascii="Times New Roman" w:hAnsi="Times New Roman" w:cs="Times New Roman"/>
          <w:color w:val="000000"/>
          <w:spacing w:val="1"/>
        </w:rPr>
        <w:t>lieu</w:t>
      </w:r>
      <w:r w:rsidRPr="00D41FA4">
        <w:rPr>
          <w:rFonts w:ascii="Times New Roman" w:hAnsi="Times New Roman" w:cs="Times New Roman"/>
          <w:color w:val="000000"/>
          <w:spacing w:val="21"/>
        </w:rPr>
        <w:t xml:space="preserve"> </w:t>
      </w:r>
      <w:r w:rsidRPr="00D41FA4">
        <w:rPr>
          <w:rFonts w:ascii="Times New Roman" w:hAnsi="Times New Roman" w:cs="Times New Roman"/>
          <w:color w:val="000000"/>
          <w:spacing w:val="1"/>
        </w:rPr>
        <w:t>of</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price</w:t>
      </w:r>
      <w:r w:rsidRPr="00D41FA4">
        <w:rPr>
          <w:rFonts w:ascii="Times New Roman" w:hAnsi="Times New Roman" w:cs="Times New Roman"/>
          <w:color w:val="000000"/>
          <w:spacing w:val="20"/>
        </w:rPr>
        <w:t xml:space="preserve"> </w:t>
      </w:r>
      <w:r w:rsidRPr="00D41FA4">
        <w:rPr>
          <w:rFonts w:ascii="Times New Roman" w:hAnsi="Times New Roman" w:cs="Times New Roman"/>
          <w:color w:val="000000"/>
          <w:spacing w:val="1"/>
        </w:rPr>
        <w:t>signals.</w:t>
      </w:r>
      <w:r w:rsidRPr="00D41FA4">
        <w:rPr>
          <w:rFonts w:ascii="Times New Roman" w:hAnsi="Times New Roman" w:cs="Times New Roman"/>
          <w:color w:val="000000"/>
          <w:spacing w:val="50"/>
        </w:rPr>
        <w:t xml:space="preserve"> </w:t>
      </w:r>
      <w:r w:rsidRPr="00D41FA4">
        <w:rPr>
          <w:rFonts w:ascii="Times New Roman" w:hAnsi="Times New Roman" w:cs="Times New Roman"/>
          <w:color w:val="000000"/>
          <w:spacing w:val="1"/>
        </w:rPr>
        <w:t>In</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Figure</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8,</w:t>
      </w:r>
      <w:r w:rsidRPr="00D41FA4">
        <w:rPr>
          <w:rFonts w:ascii="Times New Roman" w:hAnsi="Times New Roman" w:cs="Times New Roman"/>
          <w:color w:val="000000"/>
          <w:spacing w:val="3"/>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gap</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in the</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temperature-control-related</w:t>
      </w:r>
      <w:r w:rsidRPr="00D41FA4">
        <w:rPr>
          <w:rFonts w:ascii="Times New Roman" w:hAnsi="Times New Roman" w:cs="Times New Roman"/>
          <w:color w:val="000000"/>
        </w:rPr>
        <w:t xml:space="preserve"> treatment</w:t>
      </w:r>
      <w:r w:rsidRPr="00D41FA4">
        <w:rPr>
          <w:rFonts w:ascii="Times New Roman" w:hAnsi="Times New Roman" w:cs="Times New Roman"/>
          <w:color w:val="000000"/>
          <w:spacing w:val="1"/>
        </w:rPr>
        <w:t xml:space="preserve"> eﬀect</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at</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given</w:t>
      </w:r>
      <w:r w:rsidRPr="00D41FA4">
        <w:rPr>
          <w:rFonts w:ascii="Times New Roman" w:hAnsi="Times New Roman" w:cs="Times New Roman"/>
          <w:color w:val="000000"/>
          <w:spacing w:val="2"/>
        </w:rPr>
        <w:t xml:space="preserve"> </w:t>
      </w:r>
      <w:r w:rsidRPr="00D41FA4">
        <w:rPr>
          <w:rFonts w:ascii="Times New Roman" w:hAnsi="Times New Roman" w:cs="Times New Roman"/>
          <w:color w:val="000000"/>
          <w:spacing w:val="1"/>
        </w:rPr>
        <w:t>daily</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HDDs</w:t>
      </w:r>
      <w:r w:rsidRPr="00D41FA4">
        <w:rPr>
          <w:rFonts w:ascii="Times New Roman" w:hAnsi="Times New Roman" w:cs="Times New Roman"/>
          <w:color w:val="000000"/>
        </w:rPr>
        <w:t xml:space="preserve"> between</w:t>
      </w:r>
      <w:r w:rsidRPr="00D41FA4">
        <w:rPr>
          <w:rFonts w:ascii="Times New Roman" w:hAnsi="Times New Roman" w:cs="Times New Roman"/>
          <w:color w:val="000000"/>
          <w:spacing w:val="1"/>
        </w:rPr>
        <w:t xml:space="preserve"> the</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lowest</w:t>
      </w:r>
      <w:r w:rsidRPr="00D41FA4">
        <w:rPr>
          <w:rFonts w:ascii="Times New Roman" w:hAnsi="Times New Roman" w:cs="Times New Roman"/>
          <w:color w:val="000000"/>
          <w:spacing w:val="2"/>
        </w:rPr>
        <w:t xml:space="preserve"> </w:t>
      </w:r>
      <w:r w:rsidRPr="00D41FA4">
        <w:rPr>
          <w:rFonts w:ascii="Times New Roman" w:hAnsi="Times New Roman" w:cs="Times New Roman"/>
          <w:color w:val="000000"/>
          <w:spacing w:val="1"/>
        </w:rPr>
        <w:t>and</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highest</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peak-hour</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rate</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rPr>
        <w:t>changes,</w:t>
      </w:r>
      <w:r w:rsidRPr="00D41FA4">
        <w:rPr>
          <w:rFonts w:ascii="Times New Roman" w:hAnsi="Times New Roman" w:cs="Times New Roman"/>
          <w:color w:val="000000"/>
          <w:spacing w:val="8"/>
        </w:rPr>
        <w:t xml:space="preserve"> </w:t>
      </w:r>
      <w:r w:rsidRPr="00D41FA4">
        <w:rPr>
          <w:rFonts w:ascii="Times New Roman" w:hAnsi="Times New Roman" w:cs="Times New Roman"/>
          <w:color w:val="000000"/>
          <w:spacing w:val="1"/>
        </w:rPr>
        <w:t>therefore,</w:t>
      </w:r>
      <w:r w:rsidRPr="00D41FA4">
        <w:rPr>
          <w:rFonts w:ascii="Times New Roman" w:hAnsi="Times New Roman" w:cs="Times New Roman"/>
          <w:color w:val="000000"/>
          <w:spacing w:val="7"/>
        </w:rPr>
        <w:t xml:space="preserve"> </w:t>
      </w:r>
      <w:r w:rsidRPr="00D41FA4">
        <w:rPr>
          <w:rFonts w:ascii="Times New Roman" w:hAnsi="Times New Roman" w:cs="Times New Roman"/>
          <w:color w:val="000000"/>
        </w:rPr>
        <w:t>might</w:t>
      </w:r>
      <w:r w:rsidRPr="00D41FA4">
        <w:rPr>
          <w:rFonts w:ascii="Times New Roman" w:hAnsi="Times New Roman" w:cs="Times New Roman"/>
          <w:color w:val="000000"/>
          <w:spacing w:val="7"/>
        </w:rPr>
        <w:t xml:space="preserve"> </w:t>
      </w:r>
      <w:r w:rsidRPr="00D41FA4">
        <w:rPr>
          <w:rFonts w:ascii="Times New Roman" w:hAnsi="Times New Roman" w:cs="Times New Roman"/>
          <w:color w:val="000000"/>
          <w:spacing w:val="6"/>
        </w:rPr>
        <w:t>be</w:t>
      </w:r>
      <w:r w:rsidRPr="00D41FA4">
        <w:rPr>
          <w:rFonts w:ascii="Times New Roman" w:hAnsi="Times New Roman" w:cs="Times New Roman"/>
          <w:color w:val="000000"/>
        </w:rPr>
        <w:t xml:space="preserve"> </w:t>
      </w:r>
      <w:r w:rsidRPr="00D41FA4">
        <w:rPr>
          <w:rFonts w:ascii="Times New Roman" w:hAnsi="Times New Roman" w:cs="Times New Roman"/>
          <w:color w:val="000000"/>
          <w:spacing w:val="2"/>
        </w:rPr>
        <w:t>understood</w:t>
      </w:r>
      <w:r w:rsidRPr="00D41FA4">
        <w:rPr>
          <w:rFonts w:ascii="Times New Roman" w:hAnsi="Times New Roman" w:cs="Times New Roman"/>
          <w:color w:val="000000"/>
          <w:spacing w:val="4"/>
        </w:rPr>
        <w:t xml:space="preserve"> </w:t>
      </w:r>
      <w:r w:rsidRPr="00D41FA4">
        <w:rPr>
          <w:rFonts w:ascii="Times New Roman" w:hAnsi="Times New Roman" w:cs="Times New Roman"/>
          <w:color w:val="000000"/>
          <w:spacing w:val="1"/>
        </w:rPr>
        <w:t>as</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potentially</w:t>
      </w:r>
      <w:r w:rsidRPr="00D41FA4">
        <w:rPr>
          <w:rFonts w:ascii="Times New Roman" w:hAnsi="Times New Roman" w:cs="Times New Roman"/>
          <w:color w:val="000000"/>
          <w:spacing w:val="6"/>
        </w:rPr>
        <w:t xml:space="preserve"> </w:t>
      </w:r>
      <w:r w:rsidRPr="00D41FA4">
        <w:rPr>
          <w:rFonts w:ascii="Times New Roman" w:hAnsi="Times New Roman" w:cs="Times New Roman"/>
          <w:color w:val="000000"/>
          <w:spacing w:val="1"/>
        </w:rPr>
        <w:t>attainable</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gains</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when</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5"/>
        </w:rPr>
        <w:t xml:space="preserve"> </w:t>
      </w:r>
      <w:r w:rsidRPr="00D41FA4">
        <w:rPr>
          <w:rFonts w:ascii="Times New Roman" w:hAnsi="Times New Roman" w:cs="Times New Roman"/>
          <w:color w:val="000000"/>
          <w:spacing w:val="1"/>
        </w:rPr>
        <w:t>pre-</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rPr>
        <w:t>adjustments</w:t>
      </w:r>
      <w:r w:rsidRPr="00D41FA4">
        <w:rPr>
          <w:rFonts w:ascii="Times New Roman" w:hAnsi="Times New Roman" w:cs="Times New Roman"/>
          <w:color w:val="000000"/>
          <w:spacing w:val="-1"/>
        </w:rPr>
        <w:t xml:space="preserve"> </w:t>
      </w:r>
      <w:r w:rsidRPr="00D41FA4">
        <w:rPr>
          <w:rFonts w:ascii="Times New Roman" w:hAnsi="Times New Roman" w:cs="Times New Roman"/>
          <w:color w:val="000000"/>
          <w:spacing w:val="1"/>
        </w:rPr>
        <w:t>are</w:t>
      </w:r>
      <w:r w:rsidRPr="00D41FA4">
        <w:rPr>
          <w:rFonts w:ascii="Times New Roman" w:hAnsi="Times New Roman" w:cs="Times New Roman"/>
          <w:color w:val="000000"/>
          <w:spacing w:val="-1"/>
        </w:rPr>
        <w:t xml:space="preserve"> </w:t>
      </w:r>
      <w:r w:rsidRPr="00D41FA4">
        <w:rPr>
          <w:rFonts w:ascii="Times New Roman" w:hAnsi="Times New Roman" w:cs="Times New Roman"/>
          <w:color w:val="000000"/>
          <w:spacing w:val="1"/>
        </w:rPr>
        <w:t>suppressed.</w:t>
      </w:r>
      <w:r w:rsidRPr="00D41FA4">
        <w:rPr>
          <w:rFonts w:ascii="Times New Roman" w:hAnsi="Times New Roman" w:cs="Times New Roman"/>
          <w:color w:val="000000"/>
          <w:spacing w:val="31"/>
        </w:rPr>
        <w:t xml:space="preserve"> </w:t>
      </w:r>
      <w:r w:rsidRPr="00D41FA4">
        <w:rPr>
          <w:rFonts w:ascii="Times New Roman" w:hAnsi="Times New Roman" w:cs="Times New Roman"/>
          <w:color w:val="000000"/>
          <w:spacing w:val="1"/>
        </w:rPr>
        <w:t>This</w:t>
      </w:r>
      <w:r w:rsidRPr="00D41FA4">
        <w:rPr>
          <w:rFonts w:ascii="Times New Roman" w:hAnsi="Times New Roman" w:cs="Times New Roman"/>
          <w:color w:val="000000"/>
          <w:spacing w:val="-2"/>
        </w:rPr>
        <w:t xml:space="preserve"> </w:t>
      </w:r>
      <w:r w:rsidRPr="00D41FA4">
        <w:rPr>
          <w:rFonts w:ascii="Times New Roman" w:hAnsi="Times New Roman" w:cs="Times New Roman"/>
          <w:color w:val="000000"/>
          <w:spacing w:val="1"/>
        </w:rPr>
        <w:t>explanation</w:t>
      </w:r>
      <w:r w:rsidRPr="00D41FA4">
        <w:rPr>
          <w:rFonts w:ascii="Times New Roman" w:hAnsi="Times New Roman" w:cs="Times New Roman"/>
          <w:color w:val="000000"/>
          <w:spacing w:val="-1"/>
        </w:rPr>
        <w:t xml:space="preserve"> motivates</w:t>
      </w:r>
      <w:r w:rsidRPr="00D41FA4">
        <w:rPr>
          <w:rFonts w:ascii="Times New Roman" w:hAnsi="Times New Roman" w:cs="Times New Roman"/>
          <w:color w:val="000000"/>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1"/>
        </w:rPr>
        <w:t xml:space="preserve"> </w:t>
      </w:r>
      <w:r w:rsidRPr="00D41FA4">
        <w:rPr>
          <w:rFonts w:ascii="Times New Roman" w:hAnsi="Times New Roman" w:cs="Times New Roman"/>
          <w:color w:val="000000"/>
        </w:rPr>
        <w:t xml:space="preserve">necessity </w:t>
      </w:r>
      <w:r w:rsidRPr="00D41FA4">
        <w:rPr>
          <w:rFonts w:ascii="Times New Roman" w:hAnsi="Times New Roman" w:cs="Times New Roman"/>
          <w:color w:val="000000"/>
          <w:spacing w:val="1"/>
        </w:rPr>
        <w:t>of</w:t>
      </w:r>
      <w:r w:rsidRPr="00D41FA4">
        <w:rPr>
          <w:rFonts w:ascii="Times New Roman" w:hAnsi="Times New Roman" w:cs="Times New Roman"/>
          <w:color w:val="000000"/>
          <w:spacing w:val="-2"/>
        </w:rPr>
        <w:t xml:space="preserve"> </w:t>
      </w:r>
      <w:r w:rsidRPr="00D41FA4">
        <w:rPr>
          <w:rFonts w:ascii="Times New Roman" w:hAnsi="Times New Roman" w:cs="Times New Roman"/>
          <w:color w:val="000000"/>
          <w:spacing w:val="1"/>
        </w:rPr>
        <w:t>adopting</w:t>
      </w:r>
      <w:r w:rsidRPr="00D41FA4">
        <w:rPr>
          <w:rFonts w:ascii="Times New Roman" w:hAnsi="Times New Roman" w:cs="Times New Roman"/>
          <w:color w:val="000000"/>
          <w:spacing w:val="-1"/>
        </w:rPr>
        <w:t xml:space="preserve"> </w:t>
      </w:r>
      <w:r w:rsidRPr="00D41FA4">
        <w:rPr>
          <w:rFonts w:ascii="Times New Roman" w:hAnsi="Times New Roman" w:cs="Times New Roman"/>
          <w:color w:val="000000"/>
          <w:spacing w:val="1"/>
        </w:rPr>
        <w:t>home</w:t>
      </w:r>
      <w:r w:rsidRPr="00D41FA4">
        <w:rPr>
          <w:rFonts w:ascii="Times New Roman" w:hAnsi="Times New Roman" w:cs="Times New Roman"/>
          <w:color w:val="000000"/>
          <w:spacing w:val="-2"/>
        </w:rPr>
        <w:t xml:space="preserve"> </w:t>
      </w:r>
      <w:r w:rsidRPr="00D41FA4">
        <w:rPr>
          <w:rFonts w:ascii="Times New Roman" w:hAnsi="Times New Roman" w:cs="Times New Roman"/>
          <w:color w:val="000000"/>
          <w:spacing w:val="1"/>
        </w:rPr>
        <w:t>automation</w:t>
      </w:r>
      <w:r w:rsidRPr="00D41FA4">
        <w:rPr>
          <w:rFonts w:ascii="Times New Roman" w:hAnsi="Times New Roman" w:cs="Times New Roman"/>
          <w:color w:val="000000"/>
          <w:spacing w:val="-1"/>
        </w:rPr>
        <w:t xml:space="preserve"> </w:t>
      </w:r>
      <w:r w:rsidRPr="00D41FA4">
        <w:rPr>
          <w:rFonts w:ascii="Times New Roman" w:hAnsi="Times New Roman" w:cs="Times New Roman"/>
          <w:color w:val="000000"/>
        </w:rPr>
        <w:t>technologies,</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like</w:t>
      </w:r>
      <w:r w:rsidRPr="00D41FA4">
        <w:rPr>
          <w:rFonts w:ascii="Times New Roman" w:hAnsi="Times New Roman" w:cs="Times New Roman"/>
          <w:color w:val="000000"/>
          <w:spacing w:val="36"/>
        </w:rPr>
        <w:t xml:space="preserve"> </w:t>
      </w:r>
      <w:r w:rsidRPr="00D41FA4">
        <w:rPr>
          <w:rFonts w:ascii="Times New Roman" w:hAnsi="Times New Roman" w:cs="Times New Roman"/>
          <w:color w:val="000000"/>
          <w:spacing w:val="1"/>
        </w:rPr>
        <w:t>Programmable</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rPr>
        <w:t>Communicating</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Thermostats</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(PCTs),</w:t>
      </w:r>
      <w:r w:rsidRPr="00D41FA4">
        <w:rPr>
          <w:rFonts w:ascii="Times New Roman" w:hAnsi="Times New Roman" w:cs="Times New Roman"/>
          <w:color w:val="000000"/>
          <w:spacing w:val="38"/>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restrict</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such</w:t>
      </w:r>
      <w:r w:rsidRPr="00D41FA4">
        <w:rPr>
          <w:rFonts w:ascii="Times New Roman" w:hAnsi="Times New Roman" w:cs="Times New Roman"/>
          <w:color w:val="000000"/>
          <w:spacing w:val="36"/>
        </w:rPr>
        <w:t xml:space="preserve"> </w:t>
      </w:r>
      <w:r w:rsidRPr="00D41FA4">
        <w:rPr>
          <w:rFonts w:ascii="Times New Roman" w:hAnsi="Times New Roman" w:cs="Times New Roman"/>
          <w:color w:val="000000"/>
        </w:rPr>
        <w:t>adjustments</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only</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3"/>
        </w:rPr>
        <w:t>peak</w:t>
      </w:r>
      <w:r w:rsidRPr="00D41FA4">
        <w:rPr>
          <w:rFonts w:ascii="Times New Roman" w:hAnsi="Times New Roman" w:cs="Times New Roman"/>
          <w:color w:val="000000"/>
          <w:spacing w:val="33"/>
        </w:rPr>
        <w:t xml:space="preserve"> </w:t>
      </w:r>
      <w:r w:rsidRPr="00D41FA4">
        <w:rPr>
          <w:rFonts w:ascii="Times New Roman" w:hAnsi="Times New Roman" w:cs="Times New Roman"/>
          <w:color w:val="000000"/>
          <w:spacing w:val="1"/>
        </w:rPr>
        <w:t>rate</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3"/>
        </w:rPr>
        <w:t>period.</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Considering</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fact</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lastRenderedPageBreak/>
        <w:t>that</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households</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generally</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set</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rPr>
        <w:t>a</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target</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temperature</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instead</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of</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micromanaging</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their</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heating</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devices</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according</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rPr>
        <w:t>ever-changing</w:t>
      </w:r>
      <w:r w:rsidRPr="00D41FA4">
        <w:rPr>
          <w:rFonts w:ascii="Times New Roman" w:hAnsi="Times New Roman" w:cs="Times New Roman"/>
          <w:color w:val="000000"/>
          <w:spacing w:val="14"/>
        </w:rPr>
        <w:t xml:space="preserve"> </w:t>
      </w:r>
      <w:r w:rsidRPr="00D41FA4">
        <w:rPr>
          <w:rFonts w:ascii="Times New Roman" w:hAnsi="Times New Roman" w:cs="Times New Roman"/>
          <w:color w:val="000000"/>
          <w:spacing w:val="2"/>
        </w:rPr>
        <w:t>outdoor</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temperatures,</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PCTs</w:t>
      </w:r>
      <w:r w:rsidRPr="00D41FA4">
        <w:rPr>
          <w:rFonts w:ascii="Times New Roman" w:hAnsi="Times New Roman" w:cs="Times New Roman"/>
          <w:color w:val="000000"/>
          <w:spacing w:val="12"/>
        </w:rPr>
        <w:t xml:space="preserve"> </w:t>
      </w:r>
      <w:r w:rsidRPr="00D41FA4">
        <w:rPr>
          <w:rFonts w:ascii="Times New Roman" w:hAnsi="Times New Roman" w:cs="Times New Roman"/>
          <w:color w:val="000000"/>
          <w:spacing w:val="1"/>
        </w:rPr>
        <w:t>with</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recommended</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default</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settings</w:t>
      </w:r>
      <w:r w:rsidRPr="00D41FA4">
        <w:rPr>
          <w:rFonts w:ascii="Times New Roman" w:hAnsi="Times New Roman" w:cs="Times New Roman"/>
          <w:color w:val="000000"/>
          <w:spacing w:val="13"/>
        </w:rPr>
        <w:t xml:space="preserve"> </w:t>
      </w:r>
      <w:r w:rsidRPr="00D41FA4">
        <w:rPr>
          <w:rFonts w:ascii="Times New Roman" w:hAnsi="Times New Roman" w:cs="Times New Roman"/>
          <w:color w:val="000000"/>
          <w:spacing w:val="1"/>
        </w:rPr>
        <w:t>for</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temperature-control-associated</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use</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of</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rPr>
        <w:t>electricity</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are</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highly</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rPr>
        <w:t>likely</w:t>
      </w:r>
      <w:r w:rsidRPr="00D41FA4">
        <w:rPr>
          <w:rFonts w:ascii="Times New Roman" w:hAnsi="Times New Roman" w:cs="Times New Roman"/>
          <w:color w:val="000000"/>
          <w:spacing w:val="28"/>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rPr>
        <w:t>contribute</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minimizing</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spacing w:val="1"/>
        </w:rPr>
        <w:t>their</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behavioral</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rPr>
        <w:t>changes</w:t>
      </w:r>
      <w:r w:rsidRPr="00D41FA4">
        <w:rPr>
          <w:rFonts w:ascii="Times New Roman" w:hAnsi="Times New Roman" w:cs="Times New Roman"/>
          <w:color w:val="000000"/>
          <w:spacing w:val="36"/>
        </w:rPr>
        <w:t xml:space="preserve"> </w:t>
      </w:r>
      <w:r w:rsidRPr="00D41FA4">
        <w:rPr>
          <w:rFonts w:ascii="Times New Roman" w:hAnsi="Times New Roman" w:cs="Times New Roman"/>
          <w:color w:val="000000"/>
          <w:spacing w:val="1"/>
        </w:rPr>
        <w:t>prior</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to</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3"/>
        </w:rPr>
        <w:t>peak</w:t>
      </w:r>
      <w:r w:rsidRPr="00D41FA4">
        <w:rPr>
          <w:rFonts w:ascii="Times New Roman" w:hAnsi="Times New Roman" w:cs="Times New Roman"/>
          <w:color w:val="000000"/>
          <w:spacing w:val="34"/>
        </w:rPr>
        <w:t xml:space="preserve"> </w:t>
      </w:r>
      <w:r w:rsidRPr="00D41FA4">
        <w:rPr>
          <w:rFonts w:ascii="Times New Roman" w:hAnsi="Times New Roman" w:cs="Times New Roman"/>
          <w:color w:val="000000"/>
          <w:spacing w:val="1"/>
        </w:rPr>
        <w:t>rate</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2"/>
        </w:rPr>
        <w:t>period</w:t>
      </w:r>
      <w:r w:rsidR="009B2F03">
        <w:rPr>
          <w:rFonts w:ascii="Times New Roman" w:hAnsi="Times New Roman" w:cs="Times New Roman"/>
          <w:color w:val="000000"/>
          <w:spacing w:val="2"/>
        </w:rPr>
        <w:t>.</w:t>
      </w:r>
      <w:r w:rsidR="009B2F03">
        <w:rPr>
          <w:rStyle w:val="FootnoteReference"/>
          <w:rFonts w:ascii="Times New Roman" w:hAnsi="Times New Roman" w:cs="Times New Roman"/>
          <w:color w:val="000000"/>
          <w:spacing w:val="2"/>
        </w:rPr>
        <w:footnoteReference w:id="7"/>
      </w:r>
      <w:r w:rsidR="009B2F03">
        <w:rPr>
          <w:rFonts w:ascii="Times New Roman" w:hAnsi="Times New Roman" w:cs="Times New Roman"/>
          <w:color w:val="000000"/>
          <w:spacing w:val="2"/>
        </w:rPr>
        <w:t xml:space="preserve"> </w:t>
      </w:r>
      <w:r w:rsidRPr="00D41FA4">
        <w:rPr>
          <w:rFonts w:ascii="Times New Roman" w:hAnsi="Times New Roman" w:cs="Times New Roman"/>
          <w:color w:val="000000"/>
        </w:rPr>
        <w:t>Moreover,</w:t>
      </w:r>
      <w:r w:rsidRPr="00D41FA4">
        <w:rPr>
          <w:rFonts w:ascii="Times New Roman" w:hAnsi="Times New Roman" w:cs="Times New Roman"/>
          <w:color w:val="000000"/>
          <w:spacing w:val="41"/>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additional</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gains</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realized</w:t>
      </w:r>
      <w:r w:rsidRPr="00D41FA4">
        <w:rPr>
          <w:rFonts w:ascii="Times New Roman" w:hAnsi="Times New Roman" w:cs="Times New Roman"/>
          <w:color w:val="000000"/>
          <w:spacing w:val="36"/>
        </w:rPr>
        <w:t xml:space="preserve"> </w:t>
      </w:r>
      <w:r w:rsidRPr="00D41FA4">
        <w:rPr>
          <w:rFonts w:ascii="Times New Roman" w:hAnsi="Times New Roman" w:cs="Times New Roman"/>
          <w:color w:val="000000"/>
          <w:spacing w:val="-4"/>
        </w:rPr>
        <w:t>by</w:t>
      </w:r>
      <w:r w:rsidRPr="00D41FA4">
        <w:rPr>
          <w:rFonts w:ascii="Times New Roman" w:hAnsi="Times New Roman" w:cs="Times New Roman"/>
          <w:color w:val="000000"/>
          <w:spacing w:val="41"/>
        </w:rPr>
        <w:t xml:space="preserve"> </w:t>
      </w:r>
      <w:r w:rsidRPr="00D41FA4">
        <w:rPr>
          <w:rFonts w:ascii="Times New Roman" w:hAnsi="Times New Roman" w:cs="Times New Roman"/>
          <w:color w:val="000000"/>
          <w:spacing w:val="1"/>
        </w:rPr>
        <w:t>utilizing</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35"/>
        </w:rPr>
        <w:t xml:space="preserve"> </w:t>
      </w:r>
      <w:r w:rsidRPr="00D41FA4">
        <w:rPr>
          <w:rFonts w:ascii="Times New Roman" w:hAnsi="Times New Roman" w:cs="Times New Roman"/>
          <w:color w:val="000000"/>
          <w:spacing w:val="1"/>
        </w:rPr>
        <w:t>automated</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rPr>
        <w:t>instruments</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rPr>
        <w:t>provide</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spacing w:val="1"/>
        </w:rPr>
        <w:t>legitimacy</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spacing w:val="1"/>
        </w:rPr>
        <w:t>for</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spacing w:val="1"/>
        </w:rPr>
        <w:t>the</w:t>
      </w:r>
      <w:r w:rsidRPr="00D41FA4">
        <w:rPr>
          <w:rFonts w:ascii="Times New Roman" w:hAnsi="Times New Roman" w:cs="Times New Roman"/>
          <w:color w:val="000000"/>
          <w:spacing w:val="25"/>
        </w:rPr>
        <w:t xml:space="preserve"> </w:t>
      </w:r>
      <w:r w:rsidRPr="00D41FA4">
        <w:rPr>
          <w:rFonts w:ascii="Times New Roman" w:hAnsi="Times New Roman" w:cs="Times New Roman"/>
          <w:color w:val="000000"/>
          <w:spacing w:val="1"/>
        </w:rPr>
        <w:t>ongoing</w:t>
      </w:r>
      <w:r w:rsidRPr="00D41FA4">
        <w:rPr>
          <w:rFonts w:ascii="Times New Roman" w:hAnsi="Times New Roman" w:cs="Times New Roman"/>
          <w:color w:val="000000"/>
          <w:spacing w:val="25"/>
        </w:rPr>
        <w:t xml:space="preserve"> </w:t>
      </w:r>
      <w:r w:rsidRPr="00D41FA4">
        <w:rPr>
          <w:rFonts w:ascii="Times New Roman" w:hAnsi="Times New Roman" w:cs="Times New Roman"/>
          <w:color w:val="000000"/>
          <w:spacing w:val="1"/>
        </w:rPr>
        <w:t>SEAI-oﬀering</w:t>
      </w:r>
      <w:r w:rsidRPr="00D41FA4">
        <w:rPr>
          <w:rFonts w:ascii="Times New Roman" w:hAnsi="Times New Roman" w:cs="Times New Roman"/>
          <w:color w:val="000000"/>
          <w:spacing w:val="25"/>
        </w:rPr>
        <w:t xml:space="preserve"> </w:t>
      </w:r>
      <w:r w:rsidRPr="00D41FA4">
        <w:rPr>
          <w:rFonts w:ascii="Times New Roman" w:hAnsi="Times New Roman" w:cs="Times New Roman"/>
          <w:color w:val="000000"/>
          <w:spacing w:val="1"/>
        </w:rPr>
        <w:t>Home</w:t>
      </w:r>
      <w:r w:rsidRPr="00D41FA4">
        <w:rPr>
          <w:rFonts w:ascii="Times New Roman" w:hAnsi="Times New Roman" w:cs="Times New Roman"/>
          <w:color w:val="000000"/>
          <w:spacing w:val="25"/>
        </w:rPr>
        <w:t xml:space="preserve"> </w:t>
      </w:r>
      <w:r w:rsidRPr="00D41FA4">
        <w:rPr>
          <w:rFonts w:ascii="Times New Roman" w:hAnsi="Times New Roman" w:cs="Times New Roman"/>
          <w:color w:val="000000"/>
          <w:spacing w:val="1"/>
        </w:rPr>
        <w:t>Energy</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rPr>
        <w:t>Grants,</w:t>
      </w:r>
      <w:r w:rsidRPr="00D41FA4">
        <w:rPr>
          <w:rFonts w:ascii="Times New Roman" w:hAnsi="Times New Roman" w:cs="Times New Roman"/>
          <w:color w:val="000000"/>
          <w:spacing w:val="28"/>
        </w:rPr>
        <w:t xml:space="preserve"> </w:t>
      </w:r>
      <w:r w:rsidRPr="00D41FA4">
        <w:rPr>
          <w:rFonts w:ascii="Times New Roman" w:hAnsi="Times New Roman" w:cs="Times New Roman"/>
          <w:color w:val="000000"/>
          <w:spacing w:val="1"/>
        </w:rPr>
        <w:t>in</w:t>
      </w:r>
      <w:r w:rsidRPr="00D41FA4">
        <w:rPr>
          <w:rFonts w:ascii="Times New Roman" w:hAnsi="Times New Roman" w:cs="Times New Roman"/>
          <w:color w:val="000000"/>
          <w:spacing w:val="26"/>
        </w:rPr>
        <w:t xml:space="preserve"> </w:t>
      </w:r>
      <w:r w:rsidRPr="00D41FA4">
        <w:rPr>
          <w:rFonts w:ascii="Times New Roman" w:hAnsi="Times New Roman" w:cs="Times New Roman"/>
          <w:color w:val="000000"/>
          <w:spacing w:val="-1"/>
        </w:rPr>
        <w:t>which</w:t>
      </w:r>
      <w:r w:rsidRPr="00D41FA4">
        <w:rPr>
          <w:rFonts w:ascii="Times New Roman" w:hAnsi="Times New Roman" w:cs="Times New Roman"/>
          <w:color w:val="000000"/>
          <w:spacing w:val="27"/>
        </w:rPr>
        <w:t xml:space="preserve"> </w:t>
      </w:r>
      <w:r w:rsidRPr="00D41FA4">
        <w:rPr>
          <w:rFonts w:ascii="Times New Roman" w:hAnsi="Times New Roman" w:cs="Times New Roman"/>
          <w:color w:val="000000"/>
          <w:spacing w:val="1"/>
        </w:rPr>
        <w:t>heating</w:t>
      </w:r>
      <w:r w:rsidRPr="00D41FA4">
        <w:rPr>
          <w:rFonts w:ascii="Times New Roman" w:hAnsi="Times New Roman" w:cs="Times New Roman"/>
          <w:color w:val="000000"/>
          <w:spacing w:val="25"/>
        </w:rPr>
        <w:t xml:space="preserve"> </w:t>
      </w:r>
      <w:r w:rsidRPr="00D41FA4">
        <w:rPr>
          <w:rFonts w:ascii="Times New Roman" w:hAnsi="Times New Roman" w:cs="Times New Roman"/>
          <w:color w:val="000000"/>
        </w:rPr>
        <w:t>controls</w:t>
      </w:r>
      <w:r w:rsidR="00D41FA4" w:rsidRPr="00D41FA4">
        <w:rPr>
          <w:rFonts w:ascii="Times New Roman" w:hAnsi="Times New Roman" w:cs="Times New Roman"/>
          <w:color w:val="000000"/>
        </w:rPr>
        <w:t xml:space="preserve"> </w:t>
      </w:r>
      <w:r w:rsidRPr="00D41FA4">
        <w:rPr>
          <w:rFonts w:ascii="Times New Roman" w:hAnsi="Times New Roman" w:cs="Times New Roman"/>
          <w:color w:val="000000"/>
          <w:spacing w:val="1"/>
        </w:rPr>
        <w:t>are</w:t>
      </w:r>
      <w:r w:rsidRPr="00D41FA4">
        <w:rPr>
          <w:rFonts w:ascii="Times New Roman" w:hAnsi="Times New Roman" w:cs="Times New Roman"/>
          <w:color w:val="000000"/>
          <w:spacing w:val="16"/>
        </w:rPr>
        <w:t xml:space="preserve"> </w:t>
      </w:r>
      <w:r w:rsidRPr="00D41FA4">
        <w:rPr>
          <w:rFonts w:ascii="Times New Roman" w:hAnsi="Times New Roman" w:cs="Times New Roman"/>
          <w:color w:val="000000"/>
          <w:spacing w:val="1"/>
        </w:rPr>
        <w:t>an</w:t>
      </w:r>
      <w:r w:rsidRPr="00D41FA4">
        <w:rPr>
          <w:rFonts w:ascii="Times New Roman" w:hAnsi="Times New Roman" w:cs="Times New Roman"/>
          <w:color w:val="000000"/>
          <w:spacing w:val="17"/>
        </w:rPr>
        <w:t xml:space="preserve"> </w:t>
      </w:r>
      <w:r w:rsidRPr="00D41FA4">
        <w:rPr>
          <w:rFonts w:ascii="Times New Roman" w:hAnsi="Times New Roman" w:cs="Times New Roman"/>
          <w:color w:val="000000"/>
        </w:rPr>
        <w:t>essential</w:t>
      </w:r>
      <w:r w:rsidRPr="00D41FA4">
        <w:rPr>
          <w:rFonts w:ascii="Times New Roman" w:hAnsi="Times New Roman" w:cs="Times New Roman"/>
          <w:color w:val="000000"/>
          <w:spacing w:val="17"/>
        </w:rPr>
        <w:t xml:space="preserve"> </w:t>
      </w:r>
      <w:r w:rsidRPr="00D41FA4">
        <w:rPr>
          <w:rFonts w:ascii="Times New Roman" w:hAnsi="Times New Roman" w:cs="Times New Roman"/>
          <w:color w:val="000000"/>
          <w:spacing w:val="1"/>
        </w:rPr>
        <w:t>part</w:t>
      </w:r>
      <w:r w:rsidR="00D41FA4">
        <w:rPr>
          <w:rFonts w:ascii="Times New Roman" w:hAnsi="Times New Roman" w:cs="Times New Roman"/>
          <w:color w:val="000000"/>
          <w:spacing w:val="1"/>
        </w:rPr>
        <w:t>.</w:t>
      </w:r>
      <w:r w:rsidR="00D41FA4">
        <w:rPr>
          <w:rStyle w:val="FootnoteReference"/>
          <w:rFonts w:ascii="Times New Roman" w:hAnsi="Times New Roman" w:cs="Times New Roman"/>
          <w:color w:val="000000"/>
          <w:spacing w:val="1"/>
        </w:rPr>
        <w:footnoteReference w:id="8"/>
      </w:r>
    </w:p>
    <w:p w14:paraId="1D520631" w14:textId="77777777" w:rsidR="00FB3F76" w:rsidRDefault="00B07084">
      <w:pPr>
        <w:spacing w:before="541" w:after="0" w:line="286" w:lineRule="exact"/>
        <w:jc w:val="left"/>
        <w:rPr>
          <w:rFonts w:ascii="Times New Roman"/>
          <w:color w:val="000000"/>
          <w:sz w:val="28"/>
        </w:rPr>
      </w:pPr>
      <w:r>
        <w:rPr>
          <w:rFonts w:ascii="RWNKHL+CMBX12"/>
          <w:color w:val="000000"/>
          <w:sz w:val="28"/>
        </w:rPr>
        <w:t>5</w:t>
      </w:r>
      <w:r>
        <w:rPr>
          <w:rFonts w:ascii="Times New Roman"/>
          <w:color w:val="000000"/>
          <w:spacing w:val="238"/>
          <w:sz w:val="28"/>
        </w:rPr>
        <w:t xml:space="preserve"> </w:t>
      </w:r>
      <w:r>
        <w:rPr>
          <w:rFonts w:ascii="RWNKHL+CMBX12"/>
          <w:color w:val="000000"/>
          <w:spacing w:val="-2"/>
          <w:sz w:val="28"/>
        </w:rPr>
        <w:t>Conclusion</w:t>
      </w:r>
    </w:p>
    <w:p w14:paraId="6404DDCE" w14:textId="77777777" w:rsidR="009B2F03" w:rsidRPr="009B2F03" w:rsidRDefault="00B07084" w:rsidP="009B2F03">
      <w:pPr>
        <w:spacing w:before="311" w:after="0" w:line="276" w:lineRule="auto"/>
        <w:rPr>
          <w:rFonts w:ascii="Times New Roman" w:hAnsi="Times New Roman" w:cs="Times New Roman"/>
          <w:color w:val="000000"/>
        </w:rPr>
      </w:pPr>
      <w:r w:rsidRPr="009B2F03">
        <w:rPr>
          <w:rFonts w:ascii="Times New Roman" w:hAnsi="Times New Roman" w:cs="Times New Roman"/>
          <w:color w:val="000000"/>
          <w:spacing w:val="1"/>
        </w:rPr>
        <w:t>The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primary</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aim</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various</w:t>
      </w:r>
      <w:r w:rsidRPr="009B2F03">
        <w:rPr>
          <w:rFonts w:ascii="Times New Roman" w:hAnsi="Times New Roman" w:cs="Times New Roman"/>
          <w:color w:val="000000"/>
          <w:spacing w:val="15"/>
        </w:rPr>
        <w:t xml:space="preserve"> </w:t>
      </w:r>
      <w:r w:rsidRPr="009B2F03">
        <w:rPr>
          <w:rFonts w:ascii="Times New Roman" w:hAnsi="Times New Roman" w:cs="Times New Roman"/>
          <w:color w:val="000000"/>
          <w:spacing w:val="1"/>
        </w:rPr>
        <w:t>types</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rPr>
        <w:t>time-varying</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is</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2"/>
        </w:rPr>
        <w:t>reshape</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load</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rPr>
        <w:t>curves,</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especially</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around</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peak-demand</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hours.</w:t>
      </w:r>
      <w:r w:rsidRPr="009B2F03">
        <w:rPr>
          <w:rFonts w:ascii="Times New Roman" w:hAnsi="Times New Roman" w:cs="Times New Roman"/>
          <w:color w:val="000000"/>
          <w:spacing w:val="88"/>
        </w:rPr>
        <w:t xml:space="preserve"> </w:t>
      </w:r>
      <w:r w:rsidRPr="009B2F03">
        <w:rPr>
          <w:rFonts w:ascii="Times New Roman" w:hAnsi="Times New Roman" w:cs="Times New Roman"/>
          <w:color w:val="000000"/>
          <w:spacing w:val="1"/>
        </w:rPr>
        <w:t>Under</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dynamic</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electricity,</w:t>
      </w:r>
      <w:r w:rsidRPr="009B2F03">
        <w:rPr>
          <w:rFonts w:ascii="Times New Roman" w:hAnsi="Times New Roman" w:cs="Times New Roman"/>
          <w:color w:val="000000"/>
          <w:spacing w:val="39"/>
        </w:rPr>
        <w:t xml:space="preserve"> </w:t>
      </w:r>
      <w:r w:rsidRPr="009B2F03">
        <w:rPr>
          <w:rFonts w:ascii="Times New Roman" w:hAnsi="Times New Roman" w:cs="Times New Roman"/>
          <w:color w:val="000000"/>
          <w:spacing w:val="1"/>
        </w:rPr>
        <w:t>prices—more</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precisely,</w:t>
      </w:r>
      <w:r w:rsidRPr="009B2F03">
        <w:rPr>
          <w:rFonts w:ascii="Times New Roman" w:hAnsi="Times New Roman" w:cs="Times New Roman"/>
          <w:color w:val="000000"/>
          <w:spacing w:val="39"/>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rPr>
        <w:t>variations—</w:t>
      </w:r>
      <w:proofErr w:type="gramStart"/>
      <w:r w:rsidRPr="009B2F03">
        <w:rPr>
          <w:rFonts w:ascii="Times New Roman" w:hAnsi="Times New Roman" w:cs="Times New Roman"/>
          <w:color w:val="000000"/>
        </w:rPr>
        <w:t>,</w:t>
      </w:r>
      <w:r w:rsidRPr="009B2F03">
        <w:rPr>
          <w:rFonts w:ascii="Times New Roman" w:hAnsi="Times New Roman" w:cs="Times New Roman"/>
          <w:color w:val="000000"/>
          <w:spacing w:val="-1"/>
        </w:rPr>
        <w:t>which</w:t>
      </w:r>
      <w:proofErr w:type="gramEnd"/>
      <w:r w:rsidRPr="009B2F03">
        <w:rPr>
          <w:rFonts w:ascii="Times New Roman" w:hAnsi="Times New Roman" w:cs="Times New Roman"/>
          <w:color w:val="000000"/>
          <w:spacing w:val="19"/>
        </w:rPr>
        <w:t xml:space="preserve"> </w:t>
      </w:r>
      <w:r w:rsidRPr="009B2F03">
        <w:rPr>
          <w:rFonts w:ascii="Times New Roman" w:hAnsi="Times New Roman" w:cs="Times New Roman"/>
          <w:color w:val="000000"/>
          <w:spacing w:val="1"/>
        </w:rPr>
        <w:t>reﬂect</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rPr>
        <w:t>instantaneous</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generation</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costs,</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are</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utilized</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rPr>
        <w:t>incentivize</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consumers</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rPr>
        <w:t>change</w:t>
      </w:r>
      <w:r w:rsidRPr="009B2F03">
        <w:rPr>
          <w:rFonts w:ascii="Times New Roman" w:hAnsi="Times New Roman" w:cs="Times New Roman"/>
          <w:color w:val="000000"/>
          <w:spacing w:val="19"/>
        </w:rPr>
        <w:t xml:space="preserve"> </w:t>
      </w:r>
      <w:r w:rsidRPr="009B2F03">
        <w:rPr>
          <w:rFonts w:ascii="Times New Roman" w:hAnsi="Times New Roman" w:cs="Times New Roman"/>
          <w:color w:val="000000"/>
          <w:spacing w:val="1"/>
        </w:rPr>
        <w:t>their</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consumption</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behavior.</w:t>
      </w:r>
      <w:r w:rsidRPr="009B2F03">
        <w:rPr>
          <w:rFonts w:ascii="Times New Roman" w:hAnsi="Times New Roman" w:cs="Times New Roman"/>
          <w:color w:val="000000"/>
          <w:spacing w:val="70"/>
        </w:rPr>
        <w:t xml:space="preserve"> </w:t>
      </w:r>
      <w:r w:rsidRPr="009B2F03">
        <w:rPr>
          <w:rFonts w:ascii="Times New Roman" w:hAnsi="Times New Roman" w:cs="Times New Roman"/>
          <w:color w:val="000000"/>
          <w:spacing w:val="1"/>
        </w:rPr>
        <w:t>Therefore,</w:t>
      </w:r>
      <w:r w:rsidRPr="009B2F03">
        <w:rPr>
          <w:rFonts w:ascii="Times New Roman" w:hAnsi="Times New Roman" w:cs="Times New Roman"/>
          <w:color w:val="000000"/>
          <w:spacing w:val="30"/>
        </w:rPr>
        <w:t xml:space="preserve"> </w:t>
      </w:r>
      <w:r w:rsidRPr="009B2F03">
        <w:rPr>
          <w:rFonts w:ascii="Times New Roman" w:hAnsi="Times New Roman" w:cs="Times New Roman"/>
          <w:color w:val="000000"/>
          <w:spacing w:val="1"/>
        </w:rPr>
        <w:t>their</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responsiveness</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rPr>
        <w:t>changes</w:t>
      </w:r>
      <w:r w:rsidRPr="009B2F03">
        <w:rPr>
          <w:rFonts w:ascii="Times New Roman" w:hAnsi="Times New Roman" w:cs="Times New Roman"/>
          <w:color w:val="000000"/>
          <w:spacing w:val="28"/>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tari</w:t>
      </w:r>
      <w:r w:rsidRPr="009B2F03">
        <w:rPr>
          <w:rFonts w:ascii="Times New Roman" w:hAnsi="Times New Roman" w:cs="Times New Roman"/>
          <w:color w:val="000000"/>
        </w:rPr>
        <w:t>ﬀ</w:t>
      </w:r>
      <w:r w:rsidRPr="009B2F03">
        <w:rPr>
          <w:rFonts w:ascii="Times New Roman" w:hAnsi="Times New Roman" w:cs="Times New Roman"/>
          <w:color w:val="000000"/>
          <w:spacing w:val="28"/>
        </w:rPr>
        <w:t xml:space="preserve"> </w:t>
      </w:r>
      <w:r w:rsidRPr="009B2F03">
        <w:rPr>
          <w:rFonts w:ascii="Times New Roman" w:hAnsi="Times New Roman" w:cs="Times New Roman"/>
          <w:color w:val="000000"/>
          <w:spacing w:val="1"/>
        </w:rPr>
        <w:t>structures</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determines</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whether</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the</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rPr>
        <w:t>time-varying</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spacing w:val="1"/>
        </w:rPr>
        <w:t>prices,</w:t>
      </w:r>
      <w:r w:rsidRPr="009B2F03">
        <w:rPr>
          <w:rFonts w:ascii="Times New Roman" w:hAnsi="Times New Roman" w:cs="Times New Roman"/>
          <w:color w:val="000000"/>
          <w:spacing w:val="41"/>
        </w:rPr>
        <w:t xml:space="preserve"> </w:t>
      </w:r>
      <w:r w:rsidRPr="009B2F03">
        <w:rPr>
          <w:rFonts w:ascii="Times New Roman" w:hAnsi="Times New Roman" w:cs="Times New Roman"/>
          <w:color w:val="000000"/>
          <w:spacing w:val="1"/>
        </w:rPr>
        <w:t>including</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41"/>
        </w:rPr>
        <w:t xml:space="preserve"> </w:t>
      </w:r>
      <w:r w:rsidRPr="009B2F03">
        <w:rPr>
          <w:rFonts w:ascii="Times New Roman" w:hAnsi="Times New Roman" w:cs="Times New Roman"/>
          <w:color w:val="000000"/>
          <w:spacing w:val="1"/>
        </w:rPr>
        <w:t>will</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work</w:t>
      </w:r>
      <w:r w:rsidRPr="009B2F03">
        <w:rPr>
          <w:rFonts w:ascii="Times New Roman" w:hAnsi="Times New Roman" w:cs="Times New Roman"/>
          <w:color w:val="000000"/>
          <w:spacing w:val="38"/>
        </w:rPr>
        <w:t xml:space="preserve"> </w:t>
      </w:r>
      <w:r w:rsidRPr="009B2F03">
        <w:rPr>
          <w:rFonts w:ascii="Times New Roman" w:hAnsi="Times New Roman" w:cs="Times New Roman"/>
          <w:color w:val="000000"/>
          <w:spacing w:val="1"/>
        </w:rPr>
        <w:t>as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intended.</w:t>
      </w:r>
      <w:r w:rsidRPr="009B2F03">
        <w:rPr>
          <w:rFonts w:ascii="Times New Roman" w:hAnsi="Times New Roman" w:cs="Times New Roman"/>
          <w:color w:val="000000"/>
          <w:spacing w:val="97"/>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this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2"/>
        </w:rPr>
        <w:t>paper,</w:t>
      </w:r>
      <w:r w:rsidRPr="009B2F03">
        <w:rPr>
          <w:rFonts w:ascii="Times New Roman" w:hAnsi="Times New Roman" w:cs="Times New Roman"/>
          <w:color w:val="000000"/>
          <w:spacing w:val="39"/>
        </w:rPr>
        <w:t xml:space="preserve"> </w:t>
      </w:r>
      <w:r w:rsidRPr="009B2F03">
        <w:rPr>
          <w:rFonts w:ascii="Times New Roman" w:hAnsi="Times New Roman" w:cs="Times New Roman"/>
          <w:color w:val="000000"/>
        </w:rPr>
        <w:t>I</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quantify</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spacing w:val="-2"/>
        </w:rPr>
        <w:t>how</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rPr>
        <w:t>sensitively</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households</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adjust</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their</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consumption</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2"/>
        </w:rPr>
        <w:t>response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prices</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near</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3"/>
        </w:rPr>
        <w:t>peak</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rate</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3"/>
        </w:rPr>
        <w:t>period.</w:t>
      </w:r>
      <w:r w:rsidRPr="009B2F03">
        <w:rPr>
          <w:rFonts w:ascii="Times New Roman" w:hAnsi="Times New Roman" w:cs="Times New Roman"/>
          <w:color w:val="000000"/>
          <w:spacing w:val="3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results</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from</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4"/>
        </w:rPr>
        <w:t>my</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empirical</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analysis</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rPr>
        <w:t>reveal</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4"/>
        </w:rPr>
        <w:t>two</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rPr>
        <w:t>interesting</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points:</w:t>
      </w:r>
      <w:r w:rsidRPr="009B2F03">
        <w:rPr>
          <w:rFonts w:ascii="Times New Roman" w:hAnsi="Times New Roman" w:cs="Times New Roman"/>
          <w:color w:val="000000"/>
          <w:spacing w:val="34"/>
        </w:rPr>
        <w:t xml:space="preserve"> </w:t>
      </w:r>
      <w:r w:rsidRPr="009B2F03">
        <w:rPr>
          <w:rFonts w:ascii="Times New Roman" w:hAnsi="Times New Roman" w:cs="Times New Roman"/>
          <w:color w:val="000000"/>
          <w:spacing w:val="1"/>
        </w:rPr>
        <w:t>household</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consumption,</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consisting</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4"/>
        </w:rPr>
        <w:t>two</w:t>
      </w:r>
      <w:r w:rsidRPr="009B2F03">
        <w:rPr>
          <w:rFonts w:ascii="Times New Roman" w:hAnsi="Times New Roman" w:cs="Times New Roman"/>
          <w:color w:val="000000"/>
          <w:spacing w:val="31"/>
        </w:rPr>
        <w:t xml:space="preserve"> </w:t>
      </w:r>
      <w:r w:rsidRPr="009B2F03">
        <w:rPr>
          <w:rFonts w:ascii="Times New Roman" w:hAnsi="Times New Roman" w:cs="Times New Roman"/>
          <w:color w:val="000000"/>
          <w:spacing w:val="1"/>
        </w:rPr>
        <w:t>categories</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use—non-temperature-control-driven</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1"/>
        </w:rPr>
        <w:t>temperature-control-driven</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consumption—,</w:t>
      </w:r>
      <w:r w:rsidRPr="009B2F03">
        <w:rPr>
          <w:rFonts w:ascii="Times New Roman" w:hAnsi="Times New Roman" w:cs="Times New Roman"/>
          <w:color w:val="000000"/>
          <w:spacing w:val="24"/>
        </w:rPr>
        <w:t xml:space="preserve"> </w:t>
      </w:r>
      <w:r w:rsidRPr="009B2F03">
        <w:rPr>
          <w:rFonts w:ascii="Times New Roman" w:hAnsi="Times New Roman" w:cs="Times New Roman"/>
          <w:color w:val="000000"/>
          <w:spacing w:val="1"/>
        </w:rPr>
        <w:t>1)</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rPr>
        <w:t>sensitively</w:t>
      </w:r>
      <w:r w:rsidRPr="009B2F03">
        <w:rPr>
          <w:rFonts w:ascii="Times New Roman" w:hAnsi="Times New Roman" w:cs="Times New Roman"/>
          <w:color w:val="000000"/>
          <w:spacing w:val="24"/>
        </w:rPr>
        <w:t xml:space="preserve"> </w:t>
      </w:r>
      <w:r w:rsidRPr="009B2F03">
        <w:rPr>
          <w:rFonts w:ascii="Times New Roman" w:hAnsi="Times New Roman" w:cs="Times New Roman"/>
          <w:color w:val="000000"/>
          <w:spacing w:val="1"/>
        </w:rPr>
        <w:t>responded</w:t>
      </w:r>
      <w:r w:rsidRPr="009B2F03">
        <w:rPr>
          <w:rFonts w:ascii="Times New Roman" w:hAnsi="Times New Roman" w:cs="Times New Roman"/>
          <w:color w:val="000000"/>
          <w:spacing w:val="22"/>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magnitude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rPr>
        <w:t>change</w:t>
      </w:r>
      <w:r w:rsidRPr="009B2F03">
        <w:rPr>
          <w:rFonts w:ascii="Times New Roman" w:hAnsi="Times New Roman" w:cs="Times New Roman"/>
          <w:color w:val="000000"/>
          <w:spacing w:val="24"/>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3"/>
        </w:rPr>
        <w:t>peak</w:t>
      </w:r>
      <w:r w:rsidRPr="009B2F03">
        <w:rPr>
          <w:rFonts w:ascii="Times New Roman" w:hAnsi="Times New Roman" w:cs="Times New Roman"/>
          <w:color w:val="000000"/>
          <w:spacing w:val="21"/>
        </w:rPr>
        <w:t xml:space="preserve"> </w:t>
      </w:r>
      <w:r w:rsidRPr="009B2F03">
        <w:rPr>
          <w:rFonts w:ascii="Times New Roman" w:hAnsi="Times New Roman" w:cs="Times New Roman"/>
          <w:color w:val="000000"/>
          <w:spacing w:val="1"/>
        </w:rPr>
        <w:t>rate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3"/>
        </w:rPr>
        <w:t>period,</w:t>
      </w:r>
      <w:r w:rsidRPr="009B2F03">
        <w:rPr>
          <w:rFonts w:ascii="Times New Roman" w:hAnsi="Times New Roman" w:cs="Times New Roman"/>
          <w:color w:val="000000"/>
          <w:spacing w:val="22"/>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2)</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also</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2"/>
        </w:rPr>
        <w:t>depended</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on</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daily</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heating</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degree</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days</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as</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well</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as</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point</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2"/>
        </w:rPr>
        <w:t>was</w:t>
      </w:r>
      <w:r w:rsidRPr="009B2F03">
        <w:rPr>
          <w:rFonts w:ascii="Times New Roman" w:hAnsi="Times New Roman" w:cs="Times New Roman"/>
          <w:color w:val="000000"/>
          <w:spacing w:val="11"/>
        </w:rPr>
        <w:t xml:space="preserve"> </w:t>
      </w:r>
      <w:r w:rsidRPr="009B2F03">
        <w:rPr>
          <w:rFonts w:ascii="Times New Roman" w:hAnsi="Times New Roman" w:cs="Times New Roman"/>
          <w:color w:val="000000"/>
          <w:spacing w:val="1"/>
        </w:rPr>
        <w:t>consumed</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time</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for</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rPr>
        <w:t>a</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given</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rate</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rPr>
        <w:t>change.</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other</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rPr>
        <w:t>words,</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4"/>
        </w:rPr>
        <w:t>my</w:t>
      </w:r>
      <w:r w:rsidRPr="009B2F03">
        <w:rPr>
          <w:rFonts w:ascii="Times New Roman" w:hAnsi="Times New Roman" w:cs="Times New Roman"/>
          <w:color w:val="000000"/>
          <w:spacing w:val="15"/>
        </w:rPr>
        <w:t xml:space="preserve"> </w:t>
      </w:r>
      <w:r w:rsidRPr="009B2F03">
        <w:rPr>
          <w:rFonts w:ascii="Times New Roman" w:hAnsi="Times New Roman" w:cs="Times New Roman"/>
          <w:color w:val="000000"/>
          <w:spacing w:val="1"/>
        </w:rPr>
        <w:t>empirical</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analysis</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discloses</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rPr>
        <w:t>multidimensional</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dynamics</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households’</w:t>
      </w:r>
      <w:r w:rsidRPr="009B2F03">
        <w:rPr>
          <w:rFonts w:ascii="Times New Roman" w:hAnsi="Times New Roman" w:cs="Times New Roman"/>
          <w:color w:val="000000"/>
          <w:spacing w:val="10"/>
        </w:rPr>
        <w:t xml:space="preserve"> </w:t>
      </w:r>
      <w:r w:rsidRPr="009B2F03">
        <w:rPr>
          <w:rFonts w:ascii="Times New Roman" w:hAnsi="Times New Roman" w:cs="Times New Roman"/>
          <w:color w:val="000000"/>
          <w:spacing w:val="1"/>
        </w:rPr>
        <w:t>responses</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tariﬀs.</w:t>
      </w:r>
    </w:p>
    <w:p w14:paraId="4637D31C" w14:textId="77777777" w:rsidR="009B2F03" w:rsidRPr="009B2F03" w:rsidRDefault="00B07084" w:rsidP="009B2F03">
      <w:pPr>
        <w:spacing w:before="311" w:after="0" w:line="276" w:lineRule="auto"/>
        <w:ind w:firstLine="708"/>
        <w:rPr>
          <w:rFonts w:ascii="Times New Roman" w:hAnsi="Times New Roman" w:cs="Times New Roman"/>
          <w:color w:val="000000"/>
        </w:rPr>
      </w:pPr>
      <w:r w:rsidRPr="009B2F03">
        <w:rPr>
          <w:rFonts w:ascii="Times New Roman" w:hAnsi="Times New Roman" w:cs="Times New Roman"/>
          <w:color w:val="000000"/>
          <w:spacing w:val="1"/>
        </w:rPr>
        <w:t xml:space="preserve">Those ﬁndings </w:t>
      </w:r>
      <w:r w:rsidRPr="009B2F03">
        <w:rPr>
          <w:rFonts w:ascii="Times New Roman" w:hAnsi="Times New Roman" w:cs="Times New Roman"/>
          <w:color w:val="000000"/>
        </w:rPr>
        <w:t>provide</w:t>
      </w:r>
      <w:r w:rsidRPr="009B2F03">
        <w:rPr>
          <w:rFonts w:ascii="Times New Roman" w:hAnsi="Times New Roman" w:cs="Times New Roman"/>
          <w:color w:val="000000"/>
          <w:spacing w:val="2"/>
        </w:rPr>
        <w:t xml:space="preserve"> </w:t>
      </w:r>
      <w:r w:rsidRPr="009B2F03">
        <w:rPr>
          <w:rFonts w:ascii="Times New Roman" w:hAnsi="Times New Roman" w:cs="Times New Roman"/>
          <w:color w:val="000000"/>
          <w:spacing w:val="1"/>
        </w:rPr>
        <w:t xml:space="preserve">important </w:t>
      </w:r>
      <w:r w:rsidRPr="009B2F03">
        <w:rPr>
          <w:rFonts w:ascii="Times New Roman" w:hAnsi="Times New Roman" w:cs="Times New Roman"/>
          <w:color w:val="000000"/>
          <w:spacing w:val="2"/>
        </w:rPr>
        <w:t>policy</w:t>
      </w:r>
      <w:r w:rsidRPr="009B2F03">
        <w:rPr>
          <w:rFonts w:ascii="Times New Roman" w:hAnsi="Times New Roman" w:cs="Times New Roman"/>
          <w:color w:val="000000"/>
        </w:rPr>
        <w:t xml:space="preserve"> </w:t>
      </w:r>
      <w:r w:rsidRPr="009B2F03">
        <w:rPr>
          <w:rFonts w:ascii="Times New Roman" w:hAnsi="Times New Roman" w:cs="Times New Roman"/>
          <w:color w:val="000000"/>
          <w:spacing w:val="1"/>
        </w:rPr>
        <w:t xml:space="preserve">implications for TOU </w:t>
      </w:r>
      <w:r w:rsidRPr="009B2F03">
        <w:rPr>
          <w:rFonts w:ascii="Times New Roman" w:hAnsi="Times New Roman" w:cs="Times New Roman"/>
          <w:color w:val="000000"/>
        </w:rPr>
        <w:t>electricity</w:t>
      </w:r>
      <w:r w:rsidRPr="009B2F03">
        <w:rPr>
          <w:rFonts w:ascii="Times New Roman" w:hAnsi="Times New Roman" w:cs="Times New Roman"/>
          <w:color w:val="000000"/>
          <w:spacing w:val="1"/>
        </w:rPr>
        <w:t xml:space="preserve"> pricing.</w:t>
      </w:r>
      <w:r w:rsidRPr="009B2F03">
        <w:rPr>
          <w:rFonts w:ascii="Times New Roman" w:hAnsi="Times New Roman" w:cs="Times New Roman"/>
          <w:color w:val="000000"/>
          <w:spacing w:val="32"/>
        </w:rPr>
        <w:t xml:space="preserve"> </w:t>
      </w:r>
      <w:r w:rsidRPr="009B2F03">
        <w:rPr>
          <w:rFonts w:ascii="Times New Roman" w:hAnsi="Times New Roman" w:cs="Times New Roman"/>
          <w:color w:val="000000"/>
          <w:spacing w:val="1"/>
        </w:rPr>
        <w:t>First,</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 xml:space="preserve">along with </w:t>
      </w:r>
      <w:r w:rsidRPr="009B2F03">
        <w:rPr>
          <w:rFonts w:ascii="Times New Roman" w:hAnsi="Times New Roman" w:cs="Times New Roman"/>
          <w:color w:val="000000"/>
        </w:rPr>
        <w:t>residential</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consumers’</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high</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sensitivity,</w:t>
      </w:r>
      <w:r w:rsidRPr="009B2F03">
        <w:rPr>
          <w:rFonts w:ascii="Times New Roman" w:hAnsi="Times New Roman" w:cs="Times New Roman"/>
          <w:color w:val="000000"/>
          <w:spacing w:val="2"/>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rPr>
        <w:t>nonlinearity</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spacing w:val="1"/>
        </w:rPr>
        <w:t>their</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responses</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daily</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spacing w:val="1"/>
        </w:rPr>
        <w:t>heating</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needs</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2"/>
        </w:rPr>
        <w:t>proposes</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an</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rPr>
        <w:t>alternative</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rPr>
        <w:t>scheme:</w:t>
      </w:r>
      <w:r w:rsidRPr="009B2F03">
        <w:rPr>
          <w:rFonts w:ascii="Times New Roman" w:hAnsi="Times New Roman" w:cs="Times New Roman"/>
          <w:color w:val="000000"/>
          <w:spacing w:val="59"/>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with</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additional</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rPr>
        <w:t>ﬂexibility</w:t>
      </w:r>
      <w:r w:rsidRPr="009B2F03">
        <w:rPr>
          <w:rFonts w:ascii="Times New Roman" w:hAnsi="Times New Roman" w:cs="Times New Roman"/>
          <w:color w:val="000000"/>
          <w:spacing w:val="28"/>
        </w:rPr>
        <w:t xml:space="preserve"> </w:t>
      </w:r>
      <w:r w:rsidRPr="009B2F03">
        <w:rPr>
          <w:rFonts w:ascii="Times New Roman" w:hAnsi="Times New Roman" w:cs="Times New Roman"/>
          <w:color w:val="000000"/>
          <w:spacing w:val="1"/>
        </w:rPr>
        <w:t>induced</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4"/>
        </w:rPr>
        <w:t>by</w:t>
      </w:r>
      <w:r w:rsidRPr="009B2F03">
        <w:rPr>
          <w:rFonts w:ascii="Times New Roman" w:hAnsi="Times New Roman" w:cs="Times New Roman"/>
          <w:color w:val="000000"/>
          <w:spacing w:val="32"/>
        </w:rPr>
        <w:t xml:space="preserve"> </w:t>
      </w:r>
      <w:r w:rsidRPr="009B2F03">
        <w:rPr>
          <w:rFonts w:ascii="Times New Roman" w:hAnsi="Times New Roman" w:cs="Times New Roman"/>
          <w:color w:val="000000"/>
        </w:rPr>
        <w:t>synchronizing</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magnitude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7"/>
        </w:rPr>
        <w:t xml:space="preserve"> </w:t>
      </w:r>
      <w:r w:rsidRPr="009B2F03">
        <w:rPr>
          <w:rFonts w:ascii="Times New Roman" w:hAnsi="Times New Roman" w:cs="Times New Roman"/>
          <w:color w:val="000000"/>
          <w:spacing w:val="2"/>
        </w:rPr>
        <w:t>peak-</w:t>
      </w:r>
      <w:r w:rsidRPr="009B2F03">
        <w:rPr>
          <w:rFonts w:ascii="Times New Roman" w:hAnsi="Times New Roman" w:cs="Times New Roman"/>
          <w:color w:val="000000"/>
          <w:spacing w:val="1"/>
        </w:rPr>
        <w:t>demand-hour</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jump</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with</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daily</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heating</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degree</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days.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Second,</w:t>
      </w:r>
      <w:r w:rsidRPr="009B2F03">
        <w:rPr>
          <w:rFonts w:ascii="Times New Roman" w:hAnsi="Times New Roman" w:cs="Times New Roman"/>
          <w:color w:val="000000"/>
          <w:spacing w:val="9"/>
        </w:rPr>
        <w:t xml:space="preserve"> </w:t>
      </w:r>
      <w:r w:rsidRPr="009B2F03">
        <w:rPr>
          <w:rFonts w:ascii="Times New Roman" w:hAnsi="Times New Roman" w:cs="Times New Roman"/>
          <w:color w:val="000000"/>
          <w:spacing w:val="1"/>
        </w:rPr>
        <w:t>taking</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rPr>
        <w:t>a</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close</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2"/>
        </w:rPr>
        <w:t>look</w:t>
      </w:r>
      <w:r w:rsidRPr="009B2F03">
        <w:rPr>
          <w:rFonts w:ascii="Times New Roman" w:hAnsi="Times New Roman" w:cs="Times New Roman"/>
          <w:color w:val="000000"/>
          <w:spacing w:val="6"/>
        </w:rPr>
        <w:t xml:space="preserve"> </w:t>
      </w:r>
      <w:r w:rsidRPr="009B2F03">
        <w:rPr>
          <w:rFonts w:ascii="Times New Roman" w:hAnsi="Times New Roman" w:cs="Times New Roman"/>
          <w:color w:val="000000"/>
          <w:spacing w:val="1"/>
        </w:rPr>
        <w:t>at</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spacing w:val="1"/>
        </w:rPr>
        <w:t>relationship</w:t>
      </w:r>
      <w:r w:rsidRPr="009B2F03">
        <w:rPr>
          <w:rFonts w:ascii="Times New Roman" w:hAnsi="Times New Roman" w:cs="Times New Roman"/>
          <w:color w:val="000000"/>
          <w:spacing w:val="8"/>
        </w:rPr>
        <w:t xml:space="preserve"> </w:t>
      </w:r>
      <w:r w:rsidRPr="009B2F03">
        <w:rPr>
          <w:rFonts w:ascii="Times New Roman" w:hAnsi="Times New Roman" w:cs="Times New Roman"/>
          <w:color w:val="000000"/>
        </w:rPr>
        <w:t>between</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size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peak-hour</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increase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rPr>
        <w:t>changes</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4"/>
        </w:rPr>
        <w:t xml:space="preserve"> </w:t>
      </w:r>
      <w:r w:rsidRPr="009B2F03">
        <w:rPr>
          <w:rFonts w:ascii="Times New Roman" w:hAnsi="Times New Roman" w:cs="Times New Roman"/>
          <w:color w:val="000000"/>
          <w:spacing w:val="1"/>
        </w:rPr>
        <w:t>consumption</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for</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temperature-control</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uses</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rPr>
        <w:t>chronological</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order</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emphasizes</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importance</w:t>
      </w:r>
      <w:r w:rsidRPr="009B2F03">
        <w:rPr>
          <w:rFonts w:ascii="Times New Roman" w:hAnsi="Times New Roman" w:cs="Times New Roman"/>
          <w:color w:val="000000"/>
          <w:spacing w:val="3"/>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adopting</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home</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spacing w:val="1"/>
        </w:rPr>
        <w:t>automation</w:t>
      </w:r>
      <w:r w:rsidRPr="009B2F03">
        <w:rPr>
          <w:rFonts w:ascii="Times New Roman" w:hAnsi="Times New Roman" w:cs="Times New Roman"/>
          <w:color w:val="000000"/>
          <w:spacing w:val="4"/>
        </w:rPr>
        <w:t xml:space="preserve"> </w:t>
      </w:r>
      <w:r w:rsidRPr="009B2F03">
        <w:rPr>
          <w:rFonts w:ascii="Times New Roman" w:hAnsi="Times New Roman" w:cs="Times New Roman"/>
          <w:color w:val="000000"/>
        </w:rPr>
        <w:t>technologies,</w:t>
      </w:r>
      <w:r w:rsidRPr="009B2F03">
        <w:rPr>
          <w:rFonts w:ascii="Times New Roman" w:hAnsi="Times New Roman" w:cs="Times New Roman"/>
          <w:color w:val="000000"/>
          <w:spacing w:val="7"/>
        </w:rPr>
        <w:t xml:space="preserve"> </w:t>
      </w:r>
      <w:r w:rsidRPr="009B2F03">
        <w:rPr>
          <w:rFonts w:ascii="Times New Roman" w:hAnsi="Times New Roman" w:cs="Times New Roman"/>
          <w:color w:val="000000"/>
          <w:spacing w:val="-1"/>
        </w:rPr>
        <w:t>like</w:t>
      </w:r>
      <w:r w:rsidRPr="009B2F03">
        <w:rPr>
          <w:rFonts w:ascii="Times New Roman" w:hAnsi="Times New Roman" w:cs="Times New Roman"/>
          <w:color w:val="000000"/>
          <w:spacing w:val="6"/>
        </w:rPr>
        <w:t xml:space="preserve"> </w:t>
      </w:r>
      <w:r w:rsidRPr="009B2F03">
        <w:rPr>
          <w:rFonts w:ascii="Times New Roman" w:hAnsi="Times New Roman" w:cs="Times New Roman"/>
          <w:color w:val="000000"/>
          <w:spacing w:val="1"/>
        </w:rPr>
        <w:t>Programmable</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rPr>
        <w:t>Communicating</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Thermostats</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(PCTs),</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improve</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performance</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pricing.</w:t>
      </w:r>
    </w:p>
    <w:p w14:paraId="313B1259" w14:textId="605987A6" w:rsidR="00FB3F76" w:rsidRPr="00492DA3" w:rsidRDefault="00B07084" w:rsidP="00492DA3">
      <w:pPr>
        <w:spacing w:before="311" w:after="0" w:line="276" w:lineRule="auto"/>
        <w:ind w:firstLine="708"/>
        <w:rPr>
          <w:rFonts w:ascii="Times New Roman" w:hAnsi="Times New Roman" w:cs="Times New Roman"/>
          <w:color w:val="000000"/>
        </w:rPr>
      </w:pPr>
      <w:r w:rsidRPr="009B2F03">
        <w:rPr>
          <w:rFonts w:ascii="Times New Roman" w:hAnsi="Times New Roman" w:cs="Times New Roman"/>
          <w:color w:val="000000"/>
          <w:spacing w:val="1"/>
        </w:rPr>
        <w:t>My</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empirical</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ﬁndings</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2"/>
        </w:rPr>
        <w:t>policy</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implications</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rPr>
        <w:t>derived</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from</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them</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ultimately</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spacing w:val="1"/>
        </w:rPr>
        <w:t>indicate</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that</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an</w:t>
      </w:r>
      <w:r w:rsidRPr="009B2F03">
        <w:rPr>
          <w:rFonts w:ascii="Times New Roman" w:hAnsi="Times New Roman" w:cs="Times New Roman"/>
          <w:color w:val="000000"/>
          <w:spacing w:val="18"/>
        </w:rPr>
        <w:t xml:space="preserve"> </w:t>
      </w:r>
      <w:r w:rsidRPr="009B2F03">
        <w:rPr>
          <w:rFonts w:ascii="Times New Roman" w:hAnsi="Times New Roman" w:cs="Times New Roman"/>
          <w:color w:val="000000"/>
        </w:rPr>
        <w:t>integrated</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understanding</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rPr>
        <w:t>multidimensional</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dynamics</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households’</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responses</w:t>
      </w:r>
      <w:r w:rsidRPr="009B2F03">
        <w:rPr>
          <w:rFonts w:ascii="Times New Roman" w:hAnsi="Times New Roman" w:cs="Times New Roman"/>
          <w:color w:val="000000"/>
          <w:spacing w:val="11"/>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TOU</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13"/>
        </w:rPr>
        <w:t xml:space="preserve"> </w:t>
      </w:r>
      <w:r w:rsidRPr="009B2F03">
        <w:rPr>
          <w:rFonts w:ascii="Times New Roman" w:hAnsi="Times New Roman" w:cs="Times New Roman"/>
          <w:color w:val="000000"/>
          <w:spacing w:val="1"/>
        </w:rPr>
        <w:t>pricing</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is</w:t>
      </w:r>
      <w:r w:rsidRPr="009B2F03">
        <w:rPr>
          <w:rFonts w:ascii="Times New Roman" w:hAnsi="Times New Roman" w:cs="Times New Roman"/>
          <w:color w:val="000000"/>
          <w:spacing w:val="12"/>
        </w:rPr>
        <w:t xml:space="preserve"> </w:t>
      </w:r>
      <w:r w:rsidRPr="009B2F03">
        <w:rPr>
          <w:rFonts w:ascii="Times New Roman" w:hAnsi="Times New Roman" w:cs="Times New Roman"/>
          <w:color w:val="000000"/>
          <w:spacing w:val="1"/>
        </w:rPr>
        <w:t>required</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make</w:t>
      </w:r>
      <w:r w:rsidRPr="009B2F03">
        <w:rPr>
          <w:rFonts w:ascii="Times New Roman" w:hAnsi="Times New Roman" w:cs="Times New Roman"/>
          <w:color w:val="000000"/>
          <w:spacing w:val="24"/>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price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structure</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function</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with</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its</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full</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potential</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1"/>
        </w:rPr>
        <w:t>as</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rPr>
        <w:t>a</w:t>
      </w:r>
      <w:r w:rsidRPr="009B2F03">
        <w:rPr>
          <w:rFonts w:ascii="Times New Roman" w:hAnsi="Times New Roman" w:cs="Times New Roman"/>
          <w:color w:val="000000"/>
          <w:spacing w:val="24"/>
        </w:rPr>
        <w:t xml:space="preserve"> </w:t>
      </w:r>
      <w:r w:rsidRPr="009B2F03">
        <w:rPr>
          <w:rFonts w:ascii="Times New Roman" w:hAnsi="Times New Roman" w:cs="Times New Roman"/>
          <w:color w:val="000000"/>
          <w:spacing w:val="1"/>
        </w:rPr>
        <w:t>demand</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rPr>
        <w:t>management</w:t>
      </w:r>
      <w:r w:rsidRPr="009B2F03">
        <w:rPr>
          <w:rFonts w:ascii="Times New Roman" w:hAnsi="Times New Roman" w:cs="Times New Roman"/>
          <w:color w:val="000000"/>
          <w:spacing w:val="23"/>
        </w:rPr>
        <w:t xml:space="preserve"> </w:t>
      </w:r>
      <w:r w:rsidRPr="009B2F03">
        <w:rPr>
          <w:rFonts w:ascii="Times New Roman" w:hAnsi="Times New Roman" w:cs="Times New Roman"/>
          <w:color w:val="000000"/>
          <w:spacing w:val="2"/>
        </w:rPr>
        <w:t>tool.</w:t>
      </w:r>
      <w:r w:rsidRPr="009B2F03">
        <w:rPr>
          <w:rFonts w:ascii="Times New Roman" w:hAnsi="Times New Roman" w:cs="Times New Roman"/>
          <w:color w:val="000000"/>
          <w:spacing w:val="56"/>
        </w:rPr>
        <w:t xml:space="preserve"> </w:t>
      </w:r>
      <w:r w:rsidRPr="009B2F03">
        <w:rPr>
          <w:rFonts w:ascii="Times New Roman" w:hAnsi="Times New Roman" w:cs="Times New Roman"/>
          <w:color w:val="000000"/>
          <w:spacing w:val="-1"/>
        </w:rPr>
        <w:t>Furthermore,</w:t>
      </w:r>
      <w:r w:rsidRPr="009B2F03">
        <w:rPr>
          <w:rFonts w:ascii="Times New Roman" w:hAnsi="Times New Roman" w:cs="Times New Roman"/>
          <w:color w:val="000000"/>
          <w:spacing w:val="26"/>
        </w:rPr>
        <w:t xml:space="preserve"> </w:t>
      </w:r>
      <w:r w:rsidRPr="009B2F03">
        <w:rPr>
          <w:rFonts w:ascii="Times New Roman" w:hAnsi="Times New Roman" w:cs="Times New Roman"/>
          <w:color w:val="000000"/>
          <w:spacing w:val="-1"/>
        </w:rPr>
        <w:t>even</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for</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stakeholders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rPr>
        <w:t>market,</w:t>
      </w:r>
      <w:r w:rsidRPr="009B2F03">
        <w:rPr>
          <w:rFonts w:ascii="Times New Roman" w:hAnsi="Times New Roman" w:cs="Times New Roman"/>
          <w:color w:val="000000"/>
          <w:spacing w:val="41"/>
        </w:rPr>
        <w:t xml:space="preserve"> </w:t>
      </w:r>
      <w:r w:rsidRPr="009B2F03">
        <w:rPr>
          <w:rFonts w:ascii="Times New Roman" w:hAnsi="Times New Roman" w:cs="Times New Roman"/>
          <w:color w:val="000000"/>
          <w:spacing w:val="-1"/>
        </w:rPr>
        <w:t>such</w:t>
      </w:r>
      <w:r w:rsidRPr="009B2F03">
        <w:rPr>
          <w:rFonts w:ascii="Times New Roman" w:hAnsi="Times New Roman" w:cs="Times New Roman"/>
          <w:color w:val="000000"/>
          <w:spacing w:val="38"/>
        </w:rPr>
        <w:t xml:space="preserve"> </w:t>
      </w:r>
      <w:r w:rsidRPr="009B2F03">
        <w:rPr>
          <w:rFonts w:ascii="Times New Roman" w:hAnsi="Times New Roman" w:cs="Times New Roman"/>
          <w:color w:val="000000"/>
          <w:spacing w:val="1"/>
        </w:rPr>
        <w:t>as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power</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spacing w:val="1"/>
        </w:rPr>
        <w:t>generators,</w:t>
      </w:r>
      <w:r w:rsidRPr="009B2F03">
        <w:rPr>
          <w:rFonts w:ascii="Times New Roman" w:hAnsi="Times New Roman" w:cs="Times New Roman"/>
          <w:color w:val="000000"/>
          <w:spacing w:val="41"/>
        </w:rPr>
        <w:t xml:space="preserve"> </w:t>
      </w:r>
      <w:r w:rsidRPr="009B2F03">
        <w:rPr>
          <w:rFonts w:ascii="Times New Roman" w:hAnsi="Times New Roman" w:cs="Times New Roman"/>
          <w:color w:val="000000"/>
        </w:rPr>
        <w:t>investors,</w:t>
      </w:r>
      <w:r w:rsidRPr="009B2F03">
        <w:rPr>
          <w:rFonts w:ascii="Times New Roman" w:hAnsi="Times New Roman" w:cs="Times New Roman"/>
          <w:color w:val="000000"/>
          <w:spacing w:val="42"/>
        </w:rPr>
        <w:t xml:space="preserve"> </w:t>
      </w:r>
      <w:r w:rsidRPr="009B2F03">
        <w:rPr>
          <w:rFonts w:ascii="Times New Roman" w:hAnsi="Times New Roman" w:cs="Times New Roman"/>
          <w:color w:val="000000"/>
          <w:spacing w:val="1"/>
        </w:rPr>
        <w:t>regulators,</w:t>
      </w:r>
      <w:r w:rsidRPr="009B2F03">
        <w:rPr>
          <w:rFonts w:ascii="Times New Roman" w:hAnsi="Times New Roman" w:cs="Times New Roman"/>
          <w:color w:val="000000"/>
          <w:spacing w:val="41"/>
        </w:rPr>
        <w:t xml:space="preserve"> </w:t>
      </w:r>
      <w:r w:rsidRPr="009B2F03">
        <w:rPr>
          <w:rFonts w:ascii="Times New Roman" w:hAnsi="Times New Roman" w:cs="Times New Roman"/>
          <w:color w:val="000000"/>
          <w:spacing w:val="1"/>
        </w:rPr>
        <w:t>and</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policymakers,</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comprehending</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2"/>
        </w:rPr>
        <w:t>how</w:t>
      </w:r>
      <w:r w:rsidRPr="009B2F03">
        <w:rPr>
          <w:rFonts w:ascii="Times New Roman" w:hAnsi="Times New Roman" w:cs="Times New Roman"/>
          <w:color w:val="000000"/>
          <w:spacing w:val="39"/>
        </w:rPr>
        <w:t xml:space="preserve"> </w:t>
      </w:r>
      <w:r w:rsidRPr="009B2F03">
        <w:rPr>
          <w:rFonts w:ascii="Times New Roman" w:hAnsi="Times New Roman" w:cs="Times New Roman"/>
          <w:color w:val="000000"/>
        </w:rPr>
        <w:t>electricity</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spacing w:val="1"/>
        </w:rPr>
        <w:t>consumption</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reacts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to</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the</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rPr>
        <w:t>time-varying</w:t>
      </w:r>
      <w:r w:rsidRPr="009B2F03">
        <w:rPr>
          <w:rFonts w:ascii="Times New Roman" w:hAnsi="Times New Roman" w:cs="Times New Roman"/>
          <w:color w:val="000000"/>
          <w:spacing w:val="37"/>
        </w:rPr>
        <w:t xml:space="preserve"> </w:t>
      </w:r>
      <w:r w:rsidRPr="009B2F03">
        <w:rPr>
          <w:rFonts w:ascii="Times New Roman" w:hAnsi="Times New Roman" w:cs="Times New Roman"/>
          <w:color w:val="000000"/>
          <w:spacing w:val="1"/>
        </w:rPr>
        <w:lastRenderedPageBreak/>
        <w:t>pricing</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is</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1"/>
        </w:rPr>
        <w:t>critical</w:t>
      </w:r>
      <w:r w:rsidRPr="009B2F03">
        <w:rPr>
          <w:rFonts w:ascii="Times New Roman" w:hAnsi="Times New Roman" w:cs="Times New Roman"/>
          <w:color w:val="000000"/>
          <w:spacing w:val="36"/>
        </w:rPr>
        <w:t xml:space="preserve"> </w:t>
      </w:r>
      <w:r w:rsidRPr="009B2F03">
        <w:rPr>
          <w:rFonts w:ascii="Times New Roman" w:hAnsi="Times New Roman" w:cs="Times New Roman"/>
          <w:color w:val="000000"/>
          <w:spacing w:val="2"/>
        </w:rPr>
        <w:t>because</w:t>
      </w:r>
      <w:r w:rsidRPr="009B2F03">
        <w:rPr>
          <w:rFonts w:ascii="Times New Roman" w:hAnsi="Times New Roman" w:cs="Times New Roman"/>
          <w:color w:val="000000"/>
          <w:spacing w:val="35"/>
        </w:rPr>
        <w:t xml:space="preserve"> </w:t>
      </w:r>
      <w:r w:rsidRPr="009B2F03">
        <w:rPr>
          <w:rFonts w:ascii="Times New Roman" w:hAnsi="Times New Roman" w:cs="Times New Roman"/>
          <w:color w:val="000000"/>
          <w:spacing w:val="1"/>
        </w:rPr>
        <w:t>consumers’</w:t>
      </w:r>
      <w:r w:rsidR="009B2F03" w:rsidRPr="009B2F03">
        <w:rPr>
          <w:rFonts w:ascii="Times New Roman" w:hAnsi="Times New Roman" w:cs="Times New Roman"/>
          <w:color w:val="000000"/>
        </w:rPr>
        <w:t xml:space="preserve"> </w:t>
      </w:r>
      <w:r w:rsidRPr="009B2F03">
        <w:rPr>
          <w:rFonts w:ascii="Times New Roman" w:hAnsi="Times New Roman" w:cs="Times New Roman"/>
          <w:color w:val="000000"/>
          <w:spacing w:val="1"/>
        </w:rPr>
        <w:t>behavioral</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rPr>
        <w:t>changes</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are</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an</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important</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piece</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of</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information</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in</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their</w:t>
      </w:r>
      <w:r w:rsidRPr="009B2F03">
        <w:rPr>
          <w:rFonts w:ascii="Times New Roman" w:hAnsi="Times New Roman" w:cs="Times New Roman"/>
          <w:color w:val="000000"/>
          <w:spacing w:val="16"/>
        </w:rPr>
        <w:t xml:space="preserve"> </w:t>
      </w:r>
      <w:r w:rsidRPr="009B2F03">
        <w:rPr>
          <w:rFonts w:ascii="Times New Roman" w:hAnsi="Times New Roman" w:cs="Times New Roman"/>
          <w:color w:val="000000"/>
          <w:spacing w:val="1"/>
        </w:rPr>
        <w:t>decision</w:t>
      </w:r>
      <w:r w:rsidRPr="009B2F03">
        <w:rPr>
          <w:rFonts w:ascii="Times New Roman" w:hAnsi="Times New Roman" w:cs="Times New Roman"/>
          <w:color w:val="000000"/>
          <w:spacing w:val="17"/>
        </w:rPr>
        <w:t xml:space="preserve"> </w:t>
      </w:r>
      <w:r w:rsidRPr="009B2F03">
        <w:rPr>
          <w:rFonts w:ascii="Times New Roman" w:hAnsi="Times New Roman" w:cs="Times New Roman"/>
          <w:color w:val="000000"/>
          <w:spacing w:val="1"/>
        </w:rPr>
        <w:t>makings.</w:t>
      </w:r>
    </w:p>
    <w:sectPr w:rsidR="00FB3F76" w:rsidRPr="00492DA3" w:rsidSect="00096998">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 as Admin" w:date="2022-10-21T06:33:00Z" w:initials="KaA">
    <w:p w14:paraId="31CCEA41" w14:textId="3CA9AA11" w:rsidR="0092661B" w:rsidRDefault="0092661B">
      <w:pPr>
        <w:pStyle w:val="CommentText"/>
      </w:pPr>
      <w:r>
        <w:rPr>
          <w:rStyle w:val="CommentReference"/>
        </w:rPr>
        <w:annotationRef/>
      </w:r>
      <w:r>
        <w:t>I think you can probably cut this phrase… it would only be inefficient in if the flat rate is too low during the peak (it doesn’t need to be)</w:t>
      </w:r>
    </w:p>
  </w:comment>
  <w:comment w:id="2" w:author="Kevin as Admin" w:date="2022-10-21T08:18:00Z" w:initials="KaA">
    <w:p w14:paraId="47C6A06E" w14:textId="7D46BF1F" w:rsidR="005D26FC" w:rsidRDefault="005D26FC">
      <w:pPr>
        <w:pStyle w:val="CommentText"/>
      </w:pPr>
      <w:r>
        <w:rPr>
          <w:rStyle w:val="CommentReference"/>
        </w:rPr>
        <w:annotationRef/>
      </w:r>
      <w:r>
        <w:t>It might be worth making clear here that you drop the full set of fixed effects that were in the previous model to allow for the interpretation (and graphing) of the average consumption by treatment simpler. However, also stress that the key treatment effects are nonetheless unaffected by including the fixed effects – which should be expected given the randomization that occurred.</w:t>
      </w:r>
    </w:p>
  </w:comment>
  <w:comment w:id="3" w:author="Kevin as Admin" w:date="2022-10-21T08:21:00Z" w:initials="KaA">
    <w:p w14:paraId="1E1EF8E2" w14:textId="0F54EA69" w:rsidR="005D26FC" w:rsidRDefault="005D26FC">
      <w:pPr>
        <w:pStyle w:val="CommentText"/>
      </w:pPr>
      <w:r>
        <w:rPr>
          <w:rStyle w:val="CommentReference"/>
        </w:rPr>
        <w:annotationRef/>
      </w:r>
      <w:r>
        <w:t>These are dropped from this model though?</w:t>
      </w:r>
    </w:p>
  </w:comment>
  <w:comment w:id="8" w:author="Kevin as Admin" w:date="2022-10-21T08:23:00Z" w:initials="KaA">
    <w:p w14:paraId="5F5E4D8F" w14:textId="01A1E287" w:rsidR="005B72F9" w:rsidRDefault="005B72F9">
      <w:pPr>
        <w:pStyle w:val="CommentText"/>
      </w:pPr>
      <w:r>
        <w:rPr>
          <w:rStyle w:val="CommentReference"/>
        </w:rPr>
        <w:annotationRef/>
      </w:r>
      <w:r>
        <w:t>I don’t think salient makes as much sense here. Maybe just describe the pattern… In contrast, in the hours before and after the peak period, the TOU intervention altered the electricity use for heating only on the coldest days.</w:t>
      </w:r>
    </w:p>
  </w:comment>
  <w:comment w:id="11" w:author="Kevin as Admin" w:date="2022-10-21T08:26:00Z" w:initials="KaA">
    <w:p w14:paraId="296607B4" w14:textId="538B11AC" w:rsidR="005B72F9" w:rsidRDefault="005B72F9">
      <w:pPr>
        <w:pStyle w:val="CommentText"/>
      </w:pPr>
      <w:r>
        <w:rPr>
          <w:rStyle w:val="CommentReference"/>
        </w:rPr>
        <w:annotationRef/>
      </w:r>
      <w:r>
        <w:t>Maybe try to be clearer on what you mean here…. While the aggregate consumption during the peak period does not meaningfully respond to incremental changes in the peak period price, the amount of electricity used for non-temperature control purposes during the peak period does respond</w:t>
      </w:r>
      <w:r w:rsidR="00CE148D">
        <w:t xml:space="preserve"> meaningfully to incremental changes in the peak price.</w:t>
      </w:r>
    </w:p>
  </w:comment>
  <w:comment w:id="12" w:author="Kevin as Admin" w:date="2022-10-21T08:28:00Z" w:initials="KaA">
    <w:p w14:paraId="1931CD07" w14:textId="28A8A7A2" w:rsidR="00CE148D" w:rsidRDefault="00CE148D">
      <w:pPr>
        <w:pStyle w:val="CommentText"/>
      </w:pPr>
      <w:r>
        <w:rPr>
          <w:rStyle w:val="CommentReference"/>
        </w:rPr>
        <w:annotationRef/>
      </w:r>
      <w:r>
        <w:t>I don’t think you have a strong prior here… I would just say what is shows, not the as expected part</w:t>
      </w:r>
    </w:p>
  </w:comment>
  <w:comment w:id="15" w:author="Kevin as Admin" w:date="2022-10-21T08:31:00Z" w:initials="KaA">
    <w:p w14:paraId="0D34CA04" w14:textId="77777777" w:rsidR="00CE148D" w:rsidRDefault="00CE148D">
      <w:pPr>
        <w:pStyle w:val="CommentText"/>
      </w:pPr>
      <w:r>
        <w:rPr>
          <w:rStyle w:val="CommentReference"/>
        </w:rPr>
        <w:annotationRef/>
      </w:r>
      <w:r>
        <w:t>This is hard to follow, can you say it more directly splitting it up into multiple sentences</w:t>
      </w:r>
      <w:proofErr w:type="gramStart"/>
      <w:r>
        <w:t>?….</w:t>
      </w:r>
      <w:proofErr w:type="gramEnd"/>
      <w:r>
        <w:t xml:space="preserve"> In the hours prior to the peak period, the two types of consumption continue to respond differently to the peak price, but the pattern is now switched….</w:t>
      </w:r>
    </w:p>
    <w:p w14:paraId="73D689AB" w14:textId="77777777" w:rsidR="00CE148D" w:rsidRDefault="00CE148D">
      <w:pPr>
        <w:pStyle w:val="CommentText"/>
      </w:pPr>
    </w:p>
    <w:p w14:paraId="5474D534" w14:textId="283E0F8A" w:rsidR="00CE148D" w:rsidRDefault="00CE148D">
      <w:pPr>
        <w:pStyle w:val="CommentText"/>
      </w:pPr>
      <w:r>
        <w:t>Basically, I found this paragraph pretty hard to follow. I think you can state the patterns in this paragraph more clearly.</w:t>
      </w:r>
    </w:p>
  </w:comment>
  <w:comment w:id="16" w:author="Kevin as Admin" w:date="2022-10-21T08:36:00Z" w:initials="KaA">
    <w:p w14:paraId="6FE6E970" w14:textId="0828AC1A" w:rsidR="00CE148D" w:rsidRDefault="00CE148D">
      <w:pPr>
        <w:pStyle w:val="CommentText"/>
      </w:pPr>
      <w:r>
        <w:rPr>
          <w:rStyle w:val="CommentReference"/>
        </w:rPr>
        <w:annotationRef/>
      </w:r>
      <w:r>
        <w:t>I found this section to be a bit redundant… you had just introduced these main patterns in the previous results section. Should this discussion be shortened a bit and perhaps embedded in the interpretation of the results in section 3?</w:t>
      </w:r>
    </w:p>
  </w:comment>
  <w:comment w:id="17" w:author="Kevin as Admin" w:date="2022-10-21T08:37:00Z" w:initials="KaA">
    <w:p w14:paraId="1B5F0D48" w14:textId="3CDFCFB3" w:rsidR="00CE148D" w:rsidRDefault="00CE148D">
      <w:pPr>
        <w:pStyle w:val="CommentText"/>
      </w:pPr>
      <w:r>
        <w:rPr>
          <w:rStyle w:val="CommentReference"/>
        </w:rPr>
        <w:annotationRef/>
      </w:r>
      <w:r>
        <w:t>I think I would treat this whole section just like this sentence states, interpretation of the empirical results presented in section 3. Therefore, I would add this all to Section 3… keep it with the results you are discussing. I think Section 4 could just be the simulation of the alternative price schedules.</w:t>
      </w:r>
    </w:p>
  </w:comment>
  <w:comment w:id="19" w:author="Kevin as Admin" w:date="2022-10-21T08:41:00Z" w:initials="KaA">
    <w:p w14:paraId="5CA04D1E" w14:textId="23788278" w:rsidR="00BA3C1C" w:rsidRDefault="00BA3C1C">
      <w:pPr>
        <w:pStyle w:val="CommentText"/>
      </w:pPr>
      <w:r>
        <w:rPr>
          <w:rStyle w:val="CommentReference"/>
        </w:rPr>
        <w:annotationRef/>
      </w:r>
      <w:r>
        <w:t>I think I would use this section, 4.1.2, as the introduction to Section 4 which focuses on whether there are added benefits to implementing an RTP structure that varies with HDD (i.e. varies with demand). As it is written, this 4.1.2 would blend well with the current 4.2, and would make for a cohesive discussion of TOU vs. RTP.</w:t>
      </w:r>
    </w:p>
  </w:comment>
  <w:comment w:id="20" w:author="Kevin as Admin" w:date="2022-10-21T08:40:00Z" w:initials="KaA">
    <w:p w14:paraId="37572278" w14:textId="01956DC2" w:rsidR="00BA3C1C" w:rsidRDefault="00BA3C1C">
      <w:pPr>
        <w:pStyle w:val="CommentText"/>
      </w:pPr>
      <w:r>
        <w:rPr>
          <w:rStyle w:val="CommentReference"/>
        </w:rPr>
        <w:annotationRef/>
      </w:r>
      <w:r>
        <w:t>I would temper this a bit… often advocate for RTP over TOU pricing.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CCEA41" w15:done="0"/>
  <w15:commentEx w15:paraId="47C6A06E" w15:done="0"/>
  <w15:commentEx w15:paraId="1E1EF8E2" w15:done="0"/>
  <w15:commentEx w15:paraId="5F5E4D8F" w15:done="0"/>
  <w15:commentEx w15:paraId="296607B4" w15:done="0"/>
  <w15:commentEx w15:paraId="1931CD07" w15:done="0"/>
  <w15:commentEx w15:paraId="5474D534" w15:done="0"/>
  <w15:commentEx w15:paraId="6FE6E970" w15:done="0"/>
  <w15:commentEx w15:paraId="1B5F0D48" w15:done="0"/>
  <w15:commentEx w15:paraId="5CA04D1E" w15:done="0"/>
  <w15:commentEx w15:paraId="3757227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2119EC" w14:textId="77777777" w:rsidR="00FE0F58" w:rsidRDefault="00FE0F58" w:rsidP="00096998">
      <w:pPr>
        <w:spacing w:before="0" w:after="0" w:line="240" w:lineRule="auto"/>
      </w:pPr>
      <w:r>
        <w:separator/>
      </w:r>
    </w:p>
  </w:endnote>
  <w:endnote w:type="continuationSeparator" w:id="0">
    <w:p w14:paraId="4CE9B01A" w14:textId="77777777" w:rsidR="00FE0F58" w:rsidRDefault="00FE0F58" w:rsidP="000969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0EB82F51-9B2B-45ED-AC44-6D243AEB8236}"/>
    <w:embedBold r:id="rId2" w:fontKey="{85215C2E-FA99-4354-95A8-22CEC3F05FD4}"/>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embedRegular r:id="rId3" w:fontKey="{C0223BD0-114E-42F5-A256-9CA55C57F2F8}"/>
    <w:embedBold r:id="rId4" w:fontKey="{3A564FB7-C2AB-44E1-A238-57F1871DC751}"/>
  </w:font>
  <w:font w:name="Times New Roman">
    <w:panose1 w:val="02020603050405020304"/>
    <w:charset w:val="00"/>
    <w:family w:val="roman"/>
    <w:pitch w:val="variable"/>
    <w:sig w:usb0="E0002AFF" w:usb1="C0007843" w:usb2="00000009" w:usb3="00000000" w:csb0="000001FF" w:csb1="00000000"/>
    <w:embedRegular r:id="rId5" w:fontKey="{00BCF4DB-C3A5-42AB-A05E-90F201B14E03}"/>
    <w:embedBold r:id="rId6" w:fontKey="{0FD3B49C-DF2E-4C8F-85D7-5386D4696A8A}"/>
  </w:font>
  <w:font w:name="Segoe UI">
    <w:panose1 w:val="020B0502040204020203"/>
    <w:charset w:val="00"/>
    <w:family w:val="swiss"/>
    <w:pitch w:val="variable"/>
    <w:sig w:usb0="E4002EFF" w:usb1="C000E47F" w:usb2="00000009" w:usb3="00000000" w:csb0="000001FF" w:csb1="00000000"/>
    <w:embedRegular r:id="rId7" w:fontKey="{0B0599E3-2502-4A45-AF50-0CE0D4B2653E}"/>
  </w:font>
  <w:font w:name="RWNKHL+CMBX12">
    <w:charset w:val="01"/>
    <w:family w:val="auto"/>
    <w:pitch w:val="variable"/>
    <w:sig w:usb0="01010101" w:usb1="01010101" w:usb2="01010101" w:usb3="01010101" w:csb0="01010101" w:csb1="01010101"/>
    <w:embedRegular r:id="rId8" w:fontKey="{0E3DBD78-B57B-44AF-B5E6-3256863736A0}"/>
  </w:font>
  <w:font w:name="SCACHF+CMBX12">
    <w:charset w:val="01"/>
    <w:family w:val="auto"/>
    <w:pitch w:val="variable"/>
    <w:sig w:usb0="01010101" w:usb1="01010101" w:usb2="01010101" w:usb3="01010101" w:csb0="01010101" w:csb1="01010101"/>
    <w:embedRegular r:id="rId9" w:fontKey="{1E2083B4-EB21-4BC2-B5E5-1E0196039BE4}"/>
  </w:font>
  <w:font w:name="JGVNOA+CMBX10">
    <w:charset w:val="01"/>
    <w:family w:val="auto"/>
    <w:pitch w:val="variable"/>
    <w:sig w:usb0="01010101" w:usb1="01010101" w:usb2="01010101" w:usb3="01010101" w:csb0="01010101" w:csb1="01010101"/>
    <w:embedRegular r:id="rId10" w:fontKey="{41293478-42C3-4C0F-AF0C-CBCE6E1E1BC3}"/>
  </w:font>
  <w:font w:name="ALIVUW+CMBX10">
    <w:charset w:val="01"/>
    <w:family w:val="auto"/>
    <w:pitch w:val="variable"/>
    <w:sig w:usb0="01010101" w:usb1="01010101" w:usb2="01010101" w:usb3="01010101" w:csb0="01010101" w:csb1="01010101"/>
    <w:embedRegular r:id="rId11" w:fontKey="{34A1AFC1-8D2D-4ED2-898C-0AEDD6FE61AE}"/>
  </w:font>
  <w:font w:name="Cambria">
    <w:panose1 w:val="02040503050406030204"/>
    <w:charset w:val="00"/>
    <w:family w:val="roman"/>
    <w:pitch w:val="variable"/>
    <w:sig w:usb0="E00006FF" w:usb1="420024FF" w:usb2="02000000" w:usb3="00000000" w:csb0="0000019F" w:csb1="00000000"/>
    <w:embedRegular r:id="rId12" w:fontKey="{C37FD74C-BEF9-4067-99C3-AE41FE0A2B82}"/>
  </w:font>
  <w:font w:name="SWVCMM+CMTI10">
    <w:charset w:val="01"/>
    <w:family w:val="auto"/>
    <w:pitch w:val="variable"/>
    <w:sig w:usb0="01010101" w:usb1="01010101" w:usb2="01010101" w:usb3="01010101" w:csb0="01010101" w:csb1="01010101"/>
    <w:embedRegular r:id="rId13" w:fontKey="{DCBFBD35-559D-446C-8E99-7B75CFB6648B}"/>
  </w:font>
  <w:font w:name="HURIUA+CMMI7">
    <w:charset w:val="01"/>
    <w:family w:val="auto"/>
    <w:pitch w:val="variable"/>
    <w:sig w:usb0="01010101" w:usb1="01010101" w:usb2="01010101" w:usb3="01010101" w:csb0="01010101" w:csb1="01010101"/>
    <w:embedRegular r:id="rId14" w:fontKey="{CF22168A-7985-494B-9086-B2894BD529FD}"/>
  </w:font>
  <w:font w:name="BEUJPT+CMR10">
    <w:charset w:val="01"/>
    <w:family w:val="auto"/>
    <w:pitch w:val="variable"/>
    <w:sig w:usb0="01010101" w:usb1="01010101" w:usb2="01010101" w:usb3="01010101" w:csb0="01010101" w:csb1="01010101"/>
    <w:embedRegular r:id="rId15" w:fontKey="{3E21244A-9559-4D91-BE63-7C9D19DD34FE}"/>
  </w:font>
  <w:font w:name="RAPLAN+CMMI10">
    <w:charset w:val="01"/>
    <w:family w:val="auto"/>
    <w:pitch w:val="variable"/>
    <w:sig w:usb0="01010101" w:usb1="01010101" w:usb2="01010101" w:usb3="01010101" w:csb0="01010101" w:csb1="01010101"/>
    <w:embedRegular r:id="rId16" w:fontKey="{AA467C74-5ADF-47C0-B5F2-3937DF657853}"/>
  </w:font>
  <w:font w:name="PRVJCP+BBOLD10">
    <w:charset w:val="01"/>
    <w:family w:val="auto"/>
    <w:pitch w:val="variable"/>
    <w:sig w:usb0="01010101" w:usb1="01010101" w:usb2="01010101" w:usb3="01010101" w:csb0="01010101" w:csb1="01010101"/>
    <w:embedRegular r:id="rId17" w:fontKey="{2C32034F-A179-432F-AE61-45986683B9F9}"/>
  </w:font>
  <w:font w:name="PSATVH+CMR6">
    <w:charset w:val="01"/>
    <w:family w:val="auto"/>
    <w:pitch w:val="variable"/>
    <w:sig w:usb0="01010101" w:usb1="01010101" w:usb2="01010101" w:usb3="01010101" w:csb0="01010101" w:csb1="01010101"/>
    <w:embedRegular r:id="rId18" w:fontKey="{D7975B3D-A22E-45F4-828D-098599FED96F}"/>
  </w:font>
  <w:font w:name="GVNDGF+CMR8">
    <w:charset w:val="01"/>
    <w:family w:val="auto"/>
    <w:pitch w:val="variable"/>
    <w:sig w:usb0="01010101" w:usb1="01010101" w:usb2="01010101" w:usb3="01010101" w:csb0="01010101" w:csb1="01010101"/>
    <w:embedRegular r:id="rId19" w:fontKey="{8955D4F8-8279-4DF2-B76B-8BC4C993B213}"/>
  </w:font>
  <w:font w:name="CJTMAW+CMR8">
    <w:charset w:val="01"/>
    <w:family w:val="auto"/>
    <w:pitch w:val="variable"/>
    <w:sig w:usb0="01010101" w:usb1="01010101" w:usb2="01010101" w:usb3="01010101" w:csb0="01010101" w:csb1="01010101"/>
    <w:embedRegular r:id="rId20" w:fontKey="{75AE0098-A2DD-49D0-A29C-C8CE4E18215C}"/>
  </w:font>
  <w:font w:name="Cambria Math">
    <w:panose1 w:val="02040503050406030204"/>
    <w:charset w:val="00"/>
    <w:family w:val="roman"/>
    <w:pitch w:val="variable"/>
    <w:sig w:usb0="E00002FF" w:usb1="420024FF" w:usb2="00000000" w:usb3="00000000" w:csb0="0000019F" w:csb1="00000000"/>
    <w:embedRegular r:id="rId21" w:fontKey="{77A63B9F-4470-402C-9D12-E0DBD791D978}"/>
  </w:font>
  <w:font w:name="EQLPNL+CMMI10">
    <w:charset w:val="01"/>
    <w:family w:val="auto"/>
    <w:pitch w:val="variable"/>
    <w:sig w:usb0="01010101" w:usb1="01010101" w:usb2="01010101" w:usb3="01010101" w:csb0="01010101" w:csb1="01010101"/>
    <w:embedRegular r:id="rId22" w:fontKey="{96640BE4-8A2C-41BB-8DE7-6162DBCC1D8C}"/>
  </w:font>
  <w:font w:name="HBPEOH+CMSY7">
    <w:charset w:val="01"/>
    <w:family w:val="auto"/>
    <w:pitch w:val="variable"/>
    <w:sig w:usb0="01010101" w:usb1="01010101" w:usb2="01010101" w:usb3="01010101" w:csb0="01010101" w:csb1="01010101"/>
    <w:embedRegular r:id="rId23" w:fontKey="{100C3E86-EAFA-47A3-B2EA-2FF7497A6C48}"/>
  </w:font>
  <w:font w:name="RWAQJF+CMSY10">
    <w:charset w:val="01"/>
    <w:family w:val="auto"/>
    <w:pitch w:val="variable"/>
    <w:sig w:usb0="01010101" w:usb1="01010101" w:usb2="01010101" w:usb3="01010101" w:csb0="01010101" w:csb1="01010101"/>
    <w:embedRegular r:id="rId24" w:fontKey="{DFEACFF4-4449-4C97-9071-84BCC8FB00D1}"/>
  </w:font>
  <w:font w:name="Calibri Light">
    <w:panose1 w:val="020F0302020204030204"/>
    <w:charset w:val="00"/>
    <w:family w:val="swiss"/>
    <w:pitch w:val="variable"/>
    <w:sig w:usb0="E4002EFF" w:usb1="C000247B" w:usb2="00000009" w:usb3="00000000" w:csb0="000001FF" w:csb1="00000000"/>
    <w:embedRegular r:id="rId25" w:fontKey="{01259170-19ED-4BF7-AC95-1D4C9D4D75E1}"/>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0A638" w14:textId="77777777" w:rsidR="00FE0F58" w:rsidRDefault="00FE0F58" w:rsidP="00096998">
      <w:pPr>
        <w:spacing w:before="0" w:after="0" w:line="240" w:lineRule="auto"/>
      </w:pPr>
      <w:r>
        <w:separator/>
      </w:r>
    </w:p>
  </w:footnote>
  <w:footnote w:type="continuationSeparator" w:id="0">
    <w:p w14:paraId="7A43F2CB" w14:textId="77777777" w:rsidR="00FE0F58" w:rsidRDefault="00FE0F58" w:rsidP="00096998">
      <w:pPr>
        <w:spacing w:before="0" w:after="0" w:line="240" w:lineRule="auto"/>
      </w:pPr>
      <w:r>
        <w:continuationSeparator/>
      </w:r>
    </w:p>
  </w:footnote>
  <w:footnote w:id="1">
    <w:p w14:paraId="28BF4F6A" w14:textId="0EAED8BE" w:rsidR="00096998" w:rsidRDefault="00096998">
      <w:pPr>
        <w:pStyle w:val="FootnoteText"/>
      </w:pPr>
      <w:r>
        <w:rPr>
          <w:rStyle w:val="FootnoteReference"/>
        </w:rPr>
        <w:footnoteRef/>
      </w:r>
      <w:r>
        <w:t xml:space="preserve"> </w:t>
      </w:r>
      <w:r>
        <w:rPr>
          <w:rFonts w:ascii="PSATVH+CMR6"/>
          <w:color w:val="000000"/>
          <w:spacing w:val="8"/>
          <w:sz w:val="16"/>
          <w:vertAlign w:val="superscript"/>
        </w:rPr>
        <w:t>23</w:t>
      </w:r>
      <w:r>
        <w:rPr>
          <w:rFonts w:ascii="GVNDGF+CMR8"/>
          <w:color w:val="000000"/>
          <w:spacing w:val="1"/>
          <w:sz w:val="15"/>
        </w:rPr>
        <w:t>In</w:t>
      </w:r>
      <w:r>
        <w:rPr>
          <w:rFonts w:ascii="Times New Roman"/>
          <w:color w:val="000000"/>
          <w:spacing w:val="30"/>
          <w:sz w:val="15"/>
        </w:rPr>
        <w:t xml:space="preserve"> </w:t>
      </w:r>
      <w:r>
        <w:rPr>
          <w:rFonts w:ascii="GVNDGF+CMR8"/>
          <w:color w:val="000000"/>
          <w:spacing w:val="1"/>
          <w:sz w:val="15"/>
        </w:rPr>
        <w:t>this</w:t>
      </w:r>
      <w:r>
        <w:rPr>
          <w:rFonts w:ascii="Times New Roman"/>
          <w:color w:val="000000"/>
          <w:spacing w:val="30"/>
          <w:sz w:val="15"/>
        </w:rPr>
        <w:t xml:space="preserve"> </w:t>
      </w:r>
      <w:r>
        <w:rPr>
          <w:rFonts w:ascii="GVNDGF+CMR8"/>
          <w:color w:val="000000"/>
          <w:spacing w:val="3"/>
          <w:sz w:val="15"/>
        </w:rPr>
        <w:t>paper,</w:t>
      </w:r>
      <w:r>
        <w:rPr>
          <w:rFonts w:ascii="Times New Roman"/>
          <w:color w:val="000000"/>
          <w:spacing w:val="32"/>
          <w:sz w:val="15"/>
        </w:rPr>
        <w:t xml:space="preserve"> </w:t>
      </w:r>
      <w:r>
        <w:rPr>
          <w:rFonts w:ascii="GVNDGF+CMR8"/>
          <w:color w:val="000000"/>
          <w:spacing w:val="2"/>
          <w:sz w:val="15"/>
        </w:rPr>
        <w:t>the</w:t>
      </w:r>
      <w:r>
        <w:rPr>
          <w:rFonts w:ascii="Times New Roman"/>
          <w:color w:val="000000"/>
          <w:spacing w:val="30"/>
          <w:sz w:val="15"/>
        </w:rPr>
        <w:t xml:space="preserve"> </w:t>
      </w:r>
      <w:r>
        <w:rPr>
          <w:rFonts w:ascii="GVNDGF+CMR8"/>
          <w:color w:val="000000"/>
          <w:spacing w:val="2"/>
          <w:sz w:val="15"/>
        </w:rPr>
        <w:t>e</w:t>
      </w:r>
      <w:r>
        <w:rPr>
          <w:rFonts w:ascii="CJTMAW+CMR8" w:hAnsi="CJTMAW+CMR8" w:cs="CJTMAW+CMR8"/>
          <w:color w:val="000000"/>
          <w:spacing w:val="2"/>
          <w:sz w:val="15"/>
        </w:rPr>
        <w:t>ﬀ</w:t>
      </w:r>
      <w:r>
        <w:rPr>
          <w:rFonts w:ascii="GVNDGF+CMR8"/>
          <w:color w:val="000000"/>
          <w:spacing w:val="1"/>
          <w:sz w:val="15"/>
        </w:rPr>
        <w:t>ects</w:t>
      </w:r>
      <w:r>
        <w:rPr>
          <w:rFonts w:ascii="Times New Roman"/>
          <w:color w:val="000000"/>
          <w:spacing w:val="30"/>
          <w:sz w:val="15"/>
        </w:rPr>
        <w:t xml:space="preserve"> </w:t>
      </w:r>
      <w:r>
        <w:rPr>
          <w:rFonts w:ascii="GVNDGF+CMR8"/>
          <w:color w:val="000000"/>
          <w:spacing w:val="2"/>
          <w:sz w:val="15"/>
        </w:rPr>
        <w:t>of</w:t>
      </w:r>
      <w:r>
        <w:rPr>
          <w:rFonts w:ascii="Times New Roman"/>
          <w:color w:val="000000"/>
          <w:spacing w:val="29"/>
          <w:sz w:val="15"/>
        </w:rPr>
        <w:t xml:space="preserve"> </w:t>
      </w:r>
      <w:r>
        <w:rPr>
          <w:rFonts w:ascii="GVNDGF+CMR8"/>
          <w:color w:val="000000"/>
          <w:spacing w:val="2"/>
          <w:sz w:val="15"/>
        </w:rPr>
        <w:t>four</w:t>
      </w:r>
      <w:r>
        <w:rPr>
          <w:rFonts w:ascii="Times New Roman"/>
          <w:color w:val="000000"/>
          <w:spacing w:val="30"/>
          <w:sz w:val="15"/>
        </w:rPr>
        <w:t xml:space="preserve"> </w:t>
      </w:r>
      <w:r>
        <w:rPr>
          <w:rFonts w:ascii="GVNDGF+CMR8"/>
          <w:color w:val="000000"/>
          <w:spacing w:val="1"/>
          <w:sz w:val="15"/>
        </w:rPr>
        <w:t>di</w:t>
      </w:r>
      <w:r>
        <w:rPr>
          <w:rFonts w:ascii="CJTMAW+CMR8" w:hAnsi="CJTMAW+CMR8" w:cs="CJTMAW+CMR8"/>
          <w:color w:val="000000"/>
          <w:spacing w:val="2"/>
          <w:sz w:val="15"/>
        </w:rPr>
        <w:t>ﬀ</w:t>
      </w:r>
      <w:r>
        <w:rPr>
          <w:rFonts w:ascii="GVNDGF+CMR8"/>
          <w:color w:val="000000"/>
          <w:sz w:val="15"/>
        </w:rPr>
        <w:t>erent</w:t>
      </w:r>
      <w:r>
        <w:rPr>
          <w:rFonts w:ascii="Times New Roman"/>
          <w:color w:val="000000"/>
          <w:spacing w:val="31"/>
          <w:sz w:val="15"/>
        </w:rPr>
        <w:t xml:space="preserve"> </w:t>
      </w:r>
      <w:r>
        <w:rPr>
          <w:rFonts w:ascii="GVNDGF+CMR8"/>
          <w:color w:val="000000"/>
          <w:spacing w:val="2"/>
          <w:sz w:val="15"/>
        </w:rPr>
        <w:t>information</w:t>
      </w:r>
      <w:r>
        <w:rPr>
          <w:rFonts w:ascii="Times New Roman"/>
          <w:color w:val="000000"/>
          <w:spacing w:val="30"/>
          <w:sz w:val="15"/>
        </w:rPr>
        <w:t xml:space="preserve"> </w:t>
      </w:r>
      <w:r>
        <w:rPr>
          <w:rFonts w:ascii="GVNDGF+CMR8"/>
          <w:color w:val="000000"/>
          <w:spacing w:val="1"/>
          <w:sz w:val="15"/>
        </w:rPr>
        <w:t>stimuli</w:t>
      </w:r>
      <w:r>
        <w:rPr>
          <w:rFonts w:ascii="Times New Roman"/>
          <w:color w:val="000000"/>
          <w:spacing w:val="30"/>
          <w:sz w:val="15"/>
        </w:rPr>
        <w:t xml:space="preserve"> </w:t>
      </w:r>
      <w:r>
        <w:rPr>
          <w:rFonts w:ascii="GVNDGF+CMR8"/>
          <w:color w:val="000000"/>
          <w:spacing w:val="2"/>
          <w:sz w:val="15"/>
        </w:rPr>
        <w:t>on</w:t>
      </w:r>
      <w:r>
        <w:rPr>
          <w:rFonts w:ascii="Times New Roman"/>
          <w:color w:val="000000"/>
          <w:spacing w:val="30"/>
          <w:sz w:val="15"/>
        </w:rPr>
        <w:t xml:space="preserve"> </w:t>
      </w:r>
      <w:r>
        <w:rPr>
          <w:rFonts w:ascii="GVNDGF+CMR8"/>
          <w:color w:val="000000"/>
          <w:spacing w:val="2"/>
          <w:sz w:val="15"/>
        </w:rPr>
        <w:t>household</w:t>
      </w:r>
      <w:r>
        <w:rPr>
          <w:rFonts w:ascii="Times New Roman"/>
          <w:color w:val="000000"/>
          <w:spacing w:val="30"/>
          <w:sz w:val="15"/>
        </w:rPr>
        <w:t xml:space="preserve"> </w:t>
      </w:r>
      <w:r>
        <w:rPr>
          <w:rFonts w:ascii="GVNDGF+CMR8"/>
          <w:color w:val="000000"/>
          <w:spacing w:val="1"/>
          <w:sz w:val="15"/>
        </w:rPr>
        <w:t>electricity</w:t>
      </w:r>
      <w:r>
        <w:rPr>
          <w:rFonts w:ascii="Times New Roman"/>
          <w:color w:val="000000"/>
          <w:spacing w:val="31"/>
          <w:sz w:val="15"/>
        </w:rPr>
        <w:t xml:space="preserve"> </w:t>
      </w:r>
      <w:r>
        <w:rPr>
          <w:rFonts w:ascii="GVNDGF+CMR8"/>
          <w:color w:val="000000"/>
          <w:spacing w:val="2"/>
          <w:sz w:val="15"/>
        </w:rPr>
        <w:t>consumption</w:t>
      </w:r>
      <w:r>
        <w:rPr>
          <w:rFonts w:ascii="Times New Roman"/>
          <w:color w:val="000000"/>
          <w:spacing w:val="30"/>
          <w:sz w:val="15"/>
        </w:rPr>
        <w:t xml:space="preserve"> </w:t>
      </w:r>
      <w:r>
        <w:rPr>
          <w:rFonts w:ascii="GVNDGF+CMR8"/>
          <w:color w:val="000000"/>
          <w:spacing w:val="2"/>
          <w:sz w:val="15"/>
        </w:rPr>
        <w:t>are</w:t>
      </w:r>
      <w:r>
        <w:rPr>
          <w:rFonts w:ascii="Times New Roman"/>
          <w:color w:val="000000"/>
          <w:spacing w:val="30"/>
          <w:sz w:val="15"/>
        </w:rPr>
        <w:t xml:space="preserve"> </w:t>
      </w:r>
      <w:r>
        <w:rPr>
          <w:rFonts w:ascii="GVNDGF+CMR8"/>
          <w:color w:val="000000"/>
          <w:spacing w:val="2"/>
          <w:sz w:val="15"/>
        </w:rPr>
        <w:t>not</w:t>
      </w:r>
      <w:r>
        <w:rPr>
          <w:rFonts w:ascii="Times New Roman"/>
          <w:color w:val="000000"/>
          <w:spacing w:val="29"/>
          <w:sz w:val="15"/>
        </w:rPr>
        <w:t xml:space="preserve"> </w:t>
      </w:r>
      <w:r>
        <w:rPr>
          <w:rFonts w:ascii="GVNDGF+CMR8"/>
          <w:color w:val="000000"/>
          <w:spacing w:val="2"/>
          <w:sz w:val="15"/>
        </w:rPr>
        <w:t>of</w:t>
      </w:r>
      <w:r>
        <w:rPr>
          <w:rFonts w:ascii="Times New Roman"/>
          <w:color w:val="000000"/>
          <w:spacing w:val="29"/>
          <w:sz w:val="15"/>
        </w:rPr>
        <w:t xml:space="preserve"> </w:t>
      </w:r>
      <w:r>
        <w:rPr>
          <w:rFonts w:ascii="GVNDGF+CMR8"/>
          <w:color w:val="000000"/>
          <w:spacing w:val="1"/>
          <w:sz w:val="15"/>
        </w:rPr>
        <w:t>interest.</w:t>
      </w:r>
      <w:r>
        <w:rPr>
          <w:rFonts w:ascii="Times New Roman"/>
          <w:color w:val="000000"/>
          <w:spacing w:val="74"/>
          <w:sz w:val="15"/>
        </w:rPr>
        <w:t xml:space="preserve"> </w:t>
      </w:r>
      <w:proofErr w:type="spellStart"/>
      <w:r>
        <w:rPr>
          <w:rFonts w:ascii="GVNDGF+CMR8" w:hAnsi="GVNDGF+CMR8" w:cs="GVNDGF+CMR8"/>
          <w:color w:val="0000FE"/>
          <w:sz w:val="15"/>
        </w:rPr>
        <w:t>Pon</w:t>
      </w:r>
      <w:proofErr w:type="spellEnd"/>
      <w:r>
        <w:rPr>
          <w:rFonts w:ascii="GVNDGF+CMR8" w:hAnsi="GVNDGF+CMR8" w:cs="GVNDGF+CMR8"/>
          <w:color w:val="0000FE"/>
          <w:sz w:val="15"/>
        </w:rPr>
        <w:cr/>
      </w:r>
      <w:r>
        <w:rPr>
          <w:rFonts w:ascii="GVNDGF+CMR8"/>
          <w:color w:val="000000"/>
          <w:spacing w:val="1"/>
          <w:sz w:val="15"/>
        </w:rPr>
        <w:t>(</w:t>
      </w:r>
      <w:r>
        <w:rPr>
          <w:rFonts w:ascii="GVNDGF+CMR8"/>
          <w:color w:val="0000FE"/>
          <w:spacing w:val="2"/>
          <w:sz w:val="15"/>
        </w:rPr>
        <w:t>2017</w:t>
      </w:r>
      <w:r>
        <w:rPr>
          <w:rFonts w:ascii="GVNDGF+CMR8"/>
          <w:color w:val="000000"/>
          <w:sz w:val="15"/>
        </w:rPr>
        <w:t>)</w:t>
      </w:r>
      <w:r>
        <w:rPr>
          <w:rFonts w:ascii="Times New Roman"/>
          <w:color w:val="000000"/>
          <w:spacing w:val="18"/>
          <w:sz w:val="15"/>
        </w:rPr>
        <w:t xml:space="preserve"> </w:t>
      </w:r>
      <w:r>
        <w:rPr>
          <w:rFonts w:ascii="GVNDGF+CMR8"/>
          <w:color w:val="000000"/>
          <w:spacing w:val="1"/>
          <w:sz w:val="15"/>
        </w:rPr>
        <w:t>studied</w:t>
      </w:r>
      <w:r>
        <w:rPr>
          <w:rFonts w:ascii="Times New Roman"/>
          <w:color w:val="000000"/>
          <w:spacing w:val="17"/>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2"/>
          <w:sz w:val="15"/>
        </w:rPr>
        <w:t>e</w:t>
      </w:r>
      <w:r>
        <w:rPr>
          <w:rFonts w:ascii="CJTMAW+CMR8" w:hAnsi="CJTMAW+CMR8" w:cs="CJTMAW+CMR8"/>
          <w:color w:val="000000"/>
          <w:spacing w:val="2"/>
          <w:sz w:val="15"/>
        </w:rPr>
        <w:t>ﬀ</w:t>
      </w:r>
      <w:r>
        <w:rPr>
          <w:rFonts w:ascii="GVNDGF+CMR8"/>
          <w:color w:val="000000"/>
          <w:spacing w:val="1"/>
          <w:sz w:val="15"/>
        </w:rPr>
        <w:t>ects</w:t>
      </w:r>
      <w:r>
        <w:rPr>
          <w:rFonts w:ascii="Times New Roman"/>
          <w:color w:val="000000"/>
          <w:spacing w:val="17"/>
          <w:sz w:val="15"/>
        </w:rPr>
        <w:t xml:space="preserve"> </w:t>
      </w:r>
      <w:r>
        <w:rPr>
          <w:rFonts w:ascii="GVNDGF+CMR8"/>
          <w:color w:val="000000"/>
          <w:spacing w:val="1"/>
          <w:sz w:val="15"/>
        </w:rPr>
        <w:t>in</w:t>
      </w:r>
      <w:r>
        <w:rPr>
          <w:rFonts w:ascii="Times New Roman"/>
          <w:color w:val="000000"/>
          <w:spacing w:val="18"/>
          <w:sz w:val="15"/>
        </w:rPr>
        <w:t xml:space="preserve"> </w:t>
      </w:r>
      <w:r>
        <w:rPr>
          <w:rFonts w:ascii="GVNDGF+CMR8"/>
          <w:color w:val="000000"/>
          <w:spacing w:val="1"/>
          <w:sz w:val="15"/>
        </w:rPr>
        <w:t>detail</w:t>
      </w:r>
      <w:r>
        <w:rPr>
          <w:rFonts w:ascii="Times New Roman"/>
          <w:color w:val="000000"/>
          <w:spacing w:val="16"/>
          <w:sz w:val="15"/>
        </w:rPr>
        <w:t xml:space="preserve"> </w:t>
      </w:r>
      <w:r>
        <w:rPr>
          <w:rFonts w:ascii="GVNDGF+CMR8"/>
          <w:color w:val="000000"/>
          <w:spacing w:val="2"/>
          <w:sz w:val="15"/>
        </w:rPr>
        <w:t>using</w:t>
      </w:r>
      <w:r>
        <w:rPr>
          <w:rFonts w:ascii="Times New Roman"/>
          <w:color w:val="000000"/>
          <w:spacing w:val="17"/>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2"/>
          <w:sz w:val="15"/>
        </w:rPr>
        <w:t>same</w:t>
      </w:r>
      <w:r>
        <w:rPr>
          <w:rFonts w:ascii="Times New Roman"/>
          <w:color w:val="000000"/>
          <w:spacing w:val="16"/>
          <w:sz w:val="15"/>
        </w:rPr>
        <w:t xml:space="preserve"> </w:t>
      </w:r>
      <w:r>
        <w:rPr>
          <w:rFonts w:ascii="GVNDGF+CMR8"/>
          <w:color w:val="000000"/>
          <w:spacing w:val="2"/>
          <w:sz w:val="15"/>
        </w:rPr>
        <w:t>datasets.</w:t>
      </w:r>
    </w:p>
  </w:footnote>
  <w:footnote w:id="2">
    <w:p w14:paraId="789AEEFB" w14:textId="3B26E03F" w:rsidR="00096998" w:rsidRDefault="00096998">
      <w:pPr>
        <w:pStyle w:val="FootnoteText"/>
      </w:pPr>
      <w:r>
        <w:rPr>
          <w:rStyle w:val="FootnoteReference"/>
        </w:rPr>
        <w:footnoteRef/>
      </w:r>
      <w:r>
        <w:t xml:space="preserve"> </w:t>
      </w:r>
      <w:r>
        <w:rPr>
          <w:rFonts w:ascii="GVNDGF+CMR8"/>
          <w:color w:val="000000"/>
          <w:spacing w:val="2"/>
          <w:sz w:val="15"/>
        </w:rPr>
        <w:t>See</w:t>
      </w:r>
      <w:r>
        <w:rPr>
          <w:rFonts w:ascii="Times New Roman"/>
          <w:color w:val="000000"/>
          <w:spacing w:val="17"/>
          <w:sz w:val="15"/>
        </w:rPr>
        <w:t xml:space="preserve"> </w:t>
      </w:r>
      <w:r>
        <w:rPr>
          <w:rFonts w:ascii="GVNDGF+CMR8"/>
          <w:color w:val="000000"/>
          <w:spacing w:val="2"/>
          <w:sz w:val="15"/>
        </w:rPr>
        <w:t>Figure</w:t>
      </w:r>
      <w:r>
        <w:rPr>
          <w:rFonts w:ascii="Times New Roman"/>
          <w:color w:val="000000"/>
          <w:spacing w:val="17"/>
          <w:sz w:val="15"/>
        </w:rPr>
        <w:t xml:space="preserve"> </w:t>
      </w:r>
      <w:r>
        <w:rPr>
          <w:rFonts w:ascii="GVNDGF+CMR8"/>
          <w:color w:val="000000"/>
          <w:sz w:val="15"/>
        </w:rPr>
        <w:t>6</w:t>
      </w:r>
      <w:r>
        <w:rPr>
          <w:rFonts w:ascii="Times New Roman"/>
          <w:color w:val="000000"/>
          <w:spacing w:val="18"/>
          <w:sz w:val="15"/>
        </w:rPr>
        <w:t xml:space="preserve"> </w:t>
      </w:r>
      <w:r>
        <w:rPr>
          <w:rFonts w:ascii="GVNDGF+CMR8"/>
          <w:color w:val="000000"/>
          <w:spacing w:val="1"/>
          <w:sz w:val="15"/>
        </w:rPr>
        <w:t>in</w:t>
      </w:r>
      <w:r>
        <w:rPr>
          <w:rFonts w:ascii="Times New Roman"/>
          <w:color w:val="000000"/>
          <w:spacing w:val="18"/>
          <w:sz w:val="15"/>
        </w:rPr>
        <w:t xml:space="preserve"> </w:t>
      </w:r>
      <w:proofErr w:type="spellStart"/>
      <w:r>
        <w:rPr>
          <w:rFonts w:ascii="GVNDGF+CMR8"/>
          <w:color w:val="0000FE"/>
          <w:spacing w:val="2"/>
          <w:sz w:val="15"/>
        </w:rPr>
        <w:t>Prest</w:t>
      </w:r>
      <w:proofErr w:type="spellEnd"/>
      <w:r>
        <w:rPr>
          <w:rFonts w:ascii="Times New Roman"/>
          <w:color w:val="0000FE"/>
          <w:spacing w:val="16"/>
          <w:sz w:val="15"/>
        </w:rPr>
        <w:t xml:space="preserve"> </w:t>
      </w:r>
      <w:r>
        <w:rPr>
          <w:rFonts w:ascii="GVNDGF+CMR8"/>
          <w:color w:val="000000"/>
          <w:spacing w:val="1"/>
          <w:sz w:val="15"/>
        </w:rPr>
        <w:t>(</w:t>
      </w:r>
      <w:r>
        <w:rPr>
          <w:rFonts w:ascii="GVNDGF+CMR8"/>
          <w:color w:val="0000FE"/>
          <w:spacing w:val="2"/>
          <w:sz w:val="15"/>
        </w:rPr>
        <w:t>2020</w:t>
      </w:r>
      <w:r>
        <w:rPr>
          <w:rFonts w:ascii="GVNDGF+CMR8"/>
          <w:color w:val="000000"/>
          <w:spacing w:val="1"/>
          <w:sz w:val="15"/>
        </w:rPr>
        <w:t>).</w:t>
      </w:r>
    </w:p>
  </w:footnote>
  <w:footnote w:id="3">
    <w:p w14:paraId="1584B284" w14:textId="69AE1EBA" w:rsidR="00096998" w:rsidRPr="00096998" w:rsidRDefault="00096998">
      <w:pPr>
        <w:pStyle w:val="FootnoteText"/>
        <w:rPr>
          <w:rFonts w:ascii="Cambria" w:hAnsi="Cambria"/>
        </w:rPr>
      </w:pPr>
      <w:r>
        <w:rPr>
          <w:rStyle w:val="FootnoteReference"/>
        </w:rPr>
        <w:footnoteRef/>
      </w:r>
      <w:r>
        <w:t xml:space="preserve"> </w:t>
      </w:r>
      <w:r>
        <w:rPr>
          <w:rFonts w:ascii="GVNDGF+CMR8"/>
          <w:color w:val="000000"/>
          <w:sz w:val="15"/>
        </w:rPr>
        <w:t>Even</w:t>
      </w:r>
      <w:r>
        <w:rPr>
          <w:rFonts w:ascii="Times New Roman"/>
          <w:color w:val="000000"/>
          <w:spacing w:val="18"/>
          <w:sz w:val="15"/>
        </w:rPr>
        <w:t xml:space="preserve"> </w:t>
      </w:r>
      <w:r>
        <w:rPr>
          <w:rFonts w:ascii="GVNDGF+CMR8" w:hAnsi="GVNDGF+CMR8" w:cs="GVNDGF+CMR8"/>
          <w:color w:val="000000"/>
          <w:spacing w:val="1"/>
          <w:sz w:val="15"/>
        </w:rPr>
        <w:t>insigniﬁcant</w:t>
      </w:r>
      <w:r>
        <w:rPr>
          <w:rFonts w:ascii="Times New Roman"/>
          <w:color w:val="000000"/>
          <w:spacing w:val="17"/>
          <w:sz w:val="15"/>
        </w:rPr>
        <w:t xml:space="preserve"> </w:t>
      </w:r>
      <w:r>
        <w:rPr>
          <w:rFonts w:ascii="GVNDGF+CMR8"/>
          <w:color w:val="000000"/>
          <w:spacing w:val="2"/>
          <w:sz w:val="15"/>
        </w:rPr>
        <w:t>point</w:t>
      </w:r>
      <w:r>
        <w:rPr>
          <w:rFonts w:ascii="Times New Roman"/>
          <w:color w:val="000000"/>
          <w:spacing w:val="17"/>
          <w:sz w:val="15"/>
        </w:rPr>
        <w:t xml:space="preserve"> </w:t>
      </w:r>
      <w:r>
        <w:rPr>
          <w:rFonts w:ascii="GVNDGF+CMR8"/>
          <w:color w:val="000000"/>
          <w:spacing w:val="2"/>
          <w:sz w:val="15"/>
        </w:rPr>
        <w:t>estimates</w:t>
      </w:r>
      <w:r>
        <w:rPr>
          <w:rFonts w:ascii="Times New Roman"/>
          <w:color w:val="000000"/>
          <w:spacing w:val="17"/>
          <w:sz w:val="15"/>
        </w:rPr>
        <w:t xml:space="preserve"> </w:t>
      </w:r>
      <w:r>
        <w:rPr>
          <w:rFonts w:ascii="GVNDGF+CMR8"/>
          <w:color w:val="000000"/>
          <w:spacing w:val="1"/>
          <w:sz w:val="15"/>
        </w:rPr>
        <w:t>(i.e.,</w:t>
      </w:r>
      <w:r>
        <w:rPr>
          <w:rFonts w:ascii="Times New Roman"/>
          <w:color w:val="000000"/>
          <w:spacing w:val="17"/>
          <w:sz w:val="15"/>
        </w:rPr>
        <w:t xml:space="preserve"> </w:t>
      </w:r>
      <w:r>
        <w:rPr>
          <w:rFonts w:ascii="GVNDGF+CMR8"/>
          <w:color w:val="000000"/>
          <w:spacing w:val="2"/>
          <w:sz w:val="15"/>
        </w:rPr>
        <w:t>point</w:t>
      </w:r>
      <w:r>
        <w:rPr>
          <w:rFonts w:ascii="Times New Roman"/>
          <w:color w:val="000000"/>
          <w:spacing w:val="17"/>
          <w:sz w:val="15"/>
        </w:rPr>
        <w:t xml:space="preserve"> </w:t>
      </w:r>
      <w:r>
        <w:rPr>
          <w:rFonts w:ascii="GVNDGF+CMR8"/>
          <w:color w:val="000000"/>
          <w:spacing w:val="2"/>
          <w:sz w:val="15"/>
        </w:rPr>
        <w:t>estimates</w:t>
      </w:r>
      <w:r>
        <w:rPr>
          <w:rFonts w:ascii="Times New Roman"/>
          <w:color w:val="000000"/>
          <w:spacing w:val="17"/>
          <w:sz w:val="15"/>
        </w:rPr>
        <w:t xml:space="preserve"> </w:t>
      </w:r>
      <w:r>
        <w:rPr>
          <w:rFonts w:ascii="GVNDGF+CMR8"/>
          <w:color w:val="000000"/>
          <w:spacing w:val="1"/>
          <w:sz w:val="15"/>
        </w:rPr>
        <w:t>for</w:t>
      </w:r>
      <w:r>
        <w:rPr>
          <w:rFonts w:ascii="Times New Roman"/>
          <w:color w:val="000000"/>
          <w:spacing w:val="17"/>
          <w:sz w:val="15"/>
        </w:rPr>
        <w:t xml:space="preserve"> </w:t>
      </w:r>
      <w:r>
        <w:rPr>
          <w:rFonts w:ascii="GVNDGF+CMR8"/>
          <w:color w:val="000000"/>
          <w:spacing w:val="-2"/>
          <w:sz w:val="15"/>
        </w:rPr>
        <w:t>Tari</w:t>
      </w:r>
      <w:r>
        <w:rPr>
          <w:rFonts w:ascii="CJTMAW+CMR8" w:hAnsi="CJTMAW+CMR8" w:cs="CJTMAW+CMR8"/>
          <w:color w:val="000000"/>
          <w:sz w:val="15"/>
        </w:rPr>
        <w:t>ﬀ</w:t>
      </w:r>
      <w:r>
        <w:rPr>
          <w:rFonts w:ascii="Times New Roman"/>
          <w:color w:val="000000"/>
          <w:spacing w:val="19"/>
          <w:sz w:val="15"/>
        </w:rPr>
        <w:t xml:space="preserve"> </w:t>
      </w:r>
      <w:r>
        <w:rPr>
          <w:rFonts w:ascii="GVNDGF+CMR8"/>
          <w:color w:val="000000"/>
          <w:spacing w:val="2"/>
          <w:sz w:val="15"/>
        </w:rPr>
        <w:t>Groups</w:t>
      </w:r>
      <w:r>
        <w:rPr>
          <w:rFonts w:ascii="Times New Roman"/>
          <w:color w:val="000000"/>
          <w:spacing w:val="16"/>
          <w:sz w:val="15"/>
        </w:rPr>
        <w:t xml:space="preserve"> </w:t>
      </w:r>
      <w:r>
        <w:rPr>
          <w:rFonts w:ascii="GVNDGF+CMR8"/>
          <w:color w:val="000000"/>
          <w:sz w:val="15"/>
        </w:rPr>
        <w:t>C</w:t>
      </w:r>
      <w:r>
        <w:rPr>
          <w:rFonts w:ascii="Times New Roman"/>
          <w:color w:val="000000"/>
          <w:spacing w:val="19"/>
          <w:sz w:val="15"/>
        </w:rPr>
        <w:t xml:space="preserve"> </w:t>
      </w:r>
      <w:r>
        <w:rPr>
          <w:rFonts w:ascii="GVNDGF+CMR8"/>
          <w:color w:val="000000"/>
          <w:spacing w:val="2"/>
          <w:sz w:val="15"/>
        </w:rPr>
        <w:t>and</w:t>
      </w:r>
      <w:r>
        <w:rPr>
          <w:rFonts w:ascii="Times New Roman"/>
          <w:color w:val="000000"/>
          <w:spacing w:val="17"/>
          <w:sz w:val="15"/>
        </w:rPr>
        <w:t xml:space="preserve"> </w:t>
      </w:r>
      <w:r>
        <w:rPr>
          <w:rFonts w:ascii="GVNDGF+CMR8"/>
          <w:color w:val="000000"/>
          <w:sz w:val="15"/>
        </w:rPr>
        <w:t>D</w:t>
      </w:r>
      <w:r>
        <w:rPr>
          <w:rFonts w:ascii="Times New Roman"/>
          <w:color w:val="000000"/>
          <w:spacing w:val="19"/>
          <w:sz w:val="15"/>
        </w:rPr>
        <w:t xml:space="preserve"> </w:t>
      </w:r>
      <w:r>
        <w:rPr>
          <w:rFonts w:ascii="GVNDGF+CMR8"/>
          <w:color w:val="000000"/>
          <w:spacing w:val="1"/>
          <w:sz w:val="15"/>
        </w:rPr>
        <w:t>in</w:t>
      </w:r>
      <w:r>
        <w:rPr>
          <w:rFonts w:ascii="Times New Roman"/>
          <w:color w:val="000000"/>
          <w:spacing w:val="18"/>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2"/>
          <w:sz w:val="15"/>
        </w:rPr>
        <w:t>pre-peak</w:t>
      </w:r>
      <w:r>
        <w:rPr>
          <w:rFonts w:ascii="Times New Roman"/>
          <w:color w:val="000000"/>
          <w:spacing w:val="17"/>
          <w:sz w:val="15"/>
        </w:rPr>
        <w:t xml:space="preserve"> </w:t>
      </w:r>
      <w:r>
        <w:rPr>
          <w:rFonts w:ascii="GVNDGF+CMR8"/>
          <w:color w:val="000000"/>
          <w:sz w:val="15"/>
        </w:rPr>
        <w:t>interval</w:t>
      </w:r>
      <w:r>
        <w:rPr>
          <w:rFonts w:ascii="Times New Roman"/>
          <w:color w:val="000000"/>
          <w:spacing w:val="18"/>
          <w:sz w:val="15"/>
        </w:rPr>
        <w:t xml:space="preserve"> </w:t>
      </w:r>
      <w:r>
        <w:rPr>
          <w:rFonts w:ascii="GVNDGF+CMR8"/>
          <w:color w:val="000000"/>
          <w:spacing w:val="2"/>
          <w:sz w:val="15"/>
        </w:rPr>
        <w:t>and</w:t>
      </w:r>
      <w:r>
        <w:rPr>
          <w:rFonts w:ascii="Times New Roman"/>
          <w:color w:val="000000"/>
          <w:spacing w:val="17"/>
          <w:sz w:val="15"/>
        </w:rPr>
        <w:t xml:space="preserve"> </w:t>
      </w:r>
      <w:r>
        <w:rPr>
          <w:rFonts w:ascii="GVNDGF+CMR8"/>
          <w:color w:val="000000"/>
          <w:spacing w:val="-2"/>
          <w:sz w:val="15"/>
        </w:rPr>
        <w:t>Tari</w:t>
      </w:r>
      <w:r>
        <w:rPr>
          <w:rFonts w:ascii="CJTMAW+CMR8" w:hAnsi="CJTMAW+CMR8" w:cs="CJTMAW+CMR8"/>
          <w:color w:val="000000"/>
          <w:sz w:val="15"/>
        </w:rPr>
        <w:t>ﬀ</w:t>
      </w:r>
      <w:r>
        <w:rPr>
          <w:rFonts w:ascii="Times New Roman"/>
          <w:color w:val="000000"/>
          <w:spacing w:val="19"/>
          <w:sz w:val="15"/>
        </w:rPr>
        <w:t xml:space="preserve"> </w:t>
      </w:r>
      <w:r>
        <w:rPr>
          <w:rFonts w:ascii="GVNDGF+CMR8"/>
          <w:color w:val="000000"/>
          <w:spacing w:val="2"/>
          <w:sz w:val="15"/>
        </w:rPr>
        <w:t>Group</w:t>
      </w:r>
      <w:r>
        <w:rPr>
          <w:rFonts w:ascii="Times New Roman"/>
          <w:color w:val="000000"/>
          <w:spacing w:val="17"/>
          <w:sz w:val="15"/>
        </w:rPr>
        <w:t xml:space="preserve"> </w:t>
      </w:r>
      <w:r>
        <w:rPr>
          <w:rFonts w:ascii="GVNDGF+CMR8"/>
          <w:color w:val="000000"/>
          <w:sz w:val="15"/>
        </w:rPr>
        <w:t xml:space="preserve">C </w:t>
      </w:r>
      <w:r>
        <w:rPr>
          <w:rFonts w:ascii="GVNDGF+CMR8"/>
          <w:color w:val="000000"/>
          <w:spacing w:val="1"/>
          <w:sz w:val="15"/>
        </w:rPr>
        <w:t>in</w:t>
      </w:r>
      <w:r>
        <w:rPr>
          <w:rFonts w:ascii="Times New Roman"/>
          <w:color w:val="000000"/>
          <w:spacing w:val="18"/>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3"/>
          <w:sz w:val="15"/>
        </w:rPr>
        <w:t>post-peak</w:t>
      </w:r>
      <w:r>
        <w:rPr>
          <w:rFonts w:ascii="Times New Roman"/>
          <w:color w:val="000000"/>
          <w:spacing w:val="16"/>
          <w:sz w:val="15"/>
        </w:rPr>
        <w:t xml:space="preserve"> </w:t>
      </w:r>
      <w:r>
        <w:rPr>
          <w:rFonts w:ascii="GVNDGF+CMR8"/>
          <w:color w:val="000000"/>
          <w:sz w:val="15"/>
        </w:rPr>
        <w:t>interval)</w:t>
      </w:r>
      <w:r>
        <w:rPr>
          <w:rFonts w:ascii="Times New Roman"/>
          <w:color w:val="000000"/>
          <w:spacing w:val="18"/>
          <w:sz w:val="15"/>
        </w:rPr>
        <w:t xml:space="preserve"> </w:t>
      </w:r>
      <w:r>
        <w:rPr>
          <w:rFonts w:ascii="GVNDGF+CMR8"/>
          <w:color w:val="000000"/>
          <w:spacing w:val="-1"/>
          <w:sz w:val="15"/>
        </w:rPr>
        <w:t>have</w:t>
      </w:r>
      <w:r>
        <w:rPr>
          <w:rFonts w:ascii="Times New Roman"/>
          <w:color w:val="000000"/>
          <w:spacing w:val="19"/>
          <w:sz w:val="15"/>
        </w:rPr>
        <w:t xml:space="preserve"> </w:t>
      </w:r>
      <w:r>
        <w:rPr>
          <w:rFonts w:ascii="GVNDGF+CMR8"/>
          <w:color w:val="000000"/>
          <w:spacing w:val="1"/>
          <w:sz w:val="15"/>
        </w:rPr>
        <w:t>negative</w:t>
      </w:r>
      <w:r>
        <w:rPr>
          <w:rFonts w:ascii="Times New Roman"/>
          <w:color w:val="000000"/>
          <w:spacing w:val="17"/>
          <w:sz w:val="15"/>
        </w:rPr>
        <w:t xml:space="preserve"> </w:t>
      </w:r>
      <w:r>
        <w:rPr>
          <w:rFonts w:ascii="GVNDGF+CMR8"/>
          <w:color w:val="000000"/>
          <w:sz w:val="15"/>
        </w:rPr>
        <w:t>values.</w:t>
      </w:r>
    </w:p>
  </w:footnote>
  <w:footnote w:id="4">
    <w:p w14:paraId="01C29315" w14:textId="0F69D457" w:rsidR="001016BC" w:rsidRPr="001016BC" w:rsidRDefault="001016BC">
      <w:pPr>
        <w:pStyle w:val="FootnoteText"/>
        <w:rPr>
          <w:lang w:val="fr-FR"/>
        </w:rPr>
      </w:pPr>
      <w:r>
        <w:rPr>
          <w:rStyle w:val="FootnoteReference"/>
        </w:rPr>
        <w:footnoteRef/>
      </w:r>
      <w:r w:rsidRPr="001016BC">
        <w:rPr>
          <w:lang w:val="fr-FR"/>
        </w:rPr>
        <w:t xml:space="preserve"> </w:t>
      </w:r>
      <w:r w:rsidRPr="001016BC">
        <w:rPr>
          <w:rFonts w:ascii="PSATVH+CMR6"/>
          <w:color w:val="000000"/>
          <w:spacing w:val="8"/>
          <w:sz w:val="16"/>
          <w:vertAlign w:val="superscript"/>
          <w:lang w:val="fr-FR"/>
        </w:rPr>
        <w:t>27</w:t>
      </w:r>
      <w:r w:rsidRPr="001016BC">
        <w:rPr>
          <w:rFonts w:ascii="GVNDGF+CMR8"/>
          <w:color w:val="000000"/>
          <w:spacing w:val="2"/>
          <w:sz w:val="15"/>
          <w:lang w:val="fr-FR"/>
        </w:rPr>
        <w:t>See</w:t>
      </w:r>
      <w:r w:rsidRPr="001016BC">
        <w:rPr>
          <w:rFonts w:ascii="Times New Roman"/>
          <w:color w:val="000000"/>
          <w:spacing w:val="17"/>
          <w:sz w:val="15"/>
          <w:lang w:val="fr-FR"/>
        </w:rPr>
        <w:t xml:space="preserve"> </w:t>
      </w:r>
      <w:r w:rsidRPr="001016BC">
        <w:rPr>
          <w:rFonts w:ascii="GVNDGF+CMR8"/>
          <w:color w:val="000000"/>
          <w:spacing w:val="2"/>
          <w:sz w:val="15"/>
          <w:lang w:val="fr-FR"/>
        </w:rPr>
        <w:t>Figure</w:t>
      </w:r>
      <w:r w:rsidRPr="001016BC">
        <w:rPr>
          <w:rFonts w:ascii="Times New Roman"/>
          <w:color w:val="000000"/>
          <w:spacing w:val="17"/>
          <w:sz w:val="15"/>
          <w:lang w:val="fr-FR"/>
        </w:rPr>
        <w:t xml:space="preserve"> </w:t>
      </w:r>
      <w:r w:rsidRPr="001016BC">
        <w:rPr>
          <w:rFonts w:ascii="GVNDGF+CMR8"/>
          <w:color w:val="000000"/>
          <w:spacing w:val="2"/>
          <w:sz w:val="15"/>
          <w:lang w:val="fr-FR"/>
        </w:rPr>
        <w:t>3.</w:t>
      </w:r>
    </w:p>
  </w:footnote>
  <w:footnote w:id="5">
    <w:p w14:paraId="199FC614" w14:textId="2309A3F7" w:rsidR="001016BC" w:rsidRDefault="001016BC">
      <w:pPr>
        <w:pStyle w:val="FootnoteText"/>
      </w:pPr>
      <w:r>
        <w:rPr>
          <w:rStyle w:val="FootnoteReference"/>
        </w:rPr>
        <w:footnoteRef/>
      </w:r>
      <w:r>
        <w:t xml:space="preserve"> </w:t>
      </w:r>
      <w:r>
        <w:rPr>
          <w:rFonts w:ascii="GVNDGF+CMR8"/>
          <w:color w:val="000000"/>
          <w:spacing w:val="2"/>
          <w:sz w:val="15"/>
        </w:rPr>
        <w:t>This</w:t>
      </w:r>
      <w:r>
        <w:rPr>
          <w:rFonts w:ascii="Times New Roman"/>
          <w:color w:val="000000"/>
          <w:spacing w:val="16"/>
          <w:sz w:val="15"/>
        </w:rPr>
        <w:t xml:space="preserve"> </w:t>
      </w:r>
      <w:r>
        <w:rPr>
          <w:rFonts w:ascii="GVNDGF+CMR8"/>
          <w:color w:val="000000"/>
          <w:spacing w:val="1"/>
          <w:sz w:val="15"/>
        </w:rPr>
        <w:t>interpretation</w:t>
      </w:r>
      <w:r>
        <w:rPr>
          <w:rFonts w:ascii="Times New Roman"/>
          <w:color w:val="000000"/>
          <w:spacing w:val="18"/>
          <w:sz w:val="15"/>
        </w:rPr>
        <w:t xml:space="preserve"> </w:t>
      </w:r>
      <w:r>
        <w:rPr>
          <w:rFonts w:ascii="GVNDGF+CMR8"/>
          <w:color w:val="000000"/>
          <w:spacing w:val="1"/>
          <w:sz w:val="15"/>
        </w:rPr>
        <w:t>is</w:t>
      </w:r>
      <w:r>
        <w:rPr>
          <w:rFonts w:ascii="Times New Roman"/>
          <w:color w:val="000000"/>
          <w:spacing w:val="17"/>
          <w:sz w:val="15"/>
        </w:rPr>
        <w:t xml:space="preserve"> </w:t>
      </w:r>
      <w:r>
        <w:rPr>
          <w:rFonts w:ascii="GVNDGF+CMR8"/>
          <w:color w:val="000000"/>
          <w:spacing w:val="1"/>
          <w:sz w:val="15"/>
        </w:rPr>
        <w:t>in</w:t>
      </w:r>
      <w:r>
        <w:rPr>
          <w:rFonts w:ascii="Times New Roman"/>
          <w:color w:val="000000"/>
          <w:spacing w:val="18"/>
          <w:sz w:val="15"/>
        </w:rPr>
        <w:t xml:space="preserve"> </w:t>
      </w:r>
      <w:r>
        <w:rPr>
          <w:rFonts w:ascii="GVNDGF+CMR8"/>
          <w:color w:val="000000"/>
          <w:spacing w:val="1"/>
          <w:sz w:val="15"/>
        </w:rPr>
        <w:t>line</w:t>
      </w:r>
      <w:r>
        <w:rPr>
          <w:rFonts w:ascii="Times New Roman"/>
          <w:color w:val="000000"/>
          <w:spacing w:val="17"/>
          <w:sz w:val="15"/>
        </w:rPr>
        <w:t xml:space="preserve"> </w:t>
      </w:r>
      <w:r>
        <w:rPr>
          <w:rFonts w:ascii="GVNDGF+CMR8"/>
          <w:color w:val="000000"/>
          <w:spacing w:val="2"/>
          <w:sz w:val="15"/>
        </w:rPr>
        <w:t>with</w:t>
      </w:r>
      <w:r>
        <w:rPr>
          <w:rFonts w:ascii="Times New Roman"/>
          <w:color w:val="000000"/>
          <w:spacing w:val="17"/>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2"/>
          <w:sz w:val="15"/>
        </w:rPr>
        <w:t>concept</w:t>
      </w:r>
      <w:r>
        <w:rPr>
          <w:rFonts w:ascii="Times New Roman"/>
          <w:color w:val="000000"/>
          <w:spacing w:val="16"/>
          <w:sz w:val="15"/>
        </w:rPr>
        <w:t xml:space="preserve"> </w:t>
      </w:r>
      <w:r>
        <w:rPr>
          <w:rFonts w:ascii="GVNDGF+CMR8" w:hAnsi="GVNDGF+CMR8" w:cs="GVNDGF+CMR8"/>
          <w:color w:val="000000"/>
          <w:spacing w:val="2"/>
          <w:sz w:val="15"/>
        </w:rPr>
        <w:t>“discomfort”</w:t>
      </w:r>
      <w:r>
        <w:rPr>
          <w:rFonts w:ascii="Times New Roman"/>
          <w:color w:val="000000"/>
          <w:spacing w:val="17"/>
          <w:sz w:val="15"/>
        </w:rPr>
        <w:t xml:space="preserve"> </w:t>
      </w:r>
      <w:r>
        <w:rPr>
          <w:rFonts w:ascii="GVNDGF+CMR8"/>
          <w:color w:val="000000"/>
          <w:spacing w:val="1"/>
          <w:sz w:val="15"/>
        </w:rPr>
        <w:t>in</w:t>
      </w:r>
      <w:r>
        <w:rPr>
          <w:rFonts w:ascii="Times New Roman"/>
          <w:color w:val="000000"/>
          <w:spacing w:val="18"/>
          <w:sz w:val="15"/>
        </w:rPr>
        <w:t xml:space="preserve"> </w:t>
      </w:r>
      <w:proofErr w:type="spellStart"/>
      <w:r>
        <w:rPr>
          <w:rFonts w:ascii="GVNDGF+CMR8"/>
          <w:color w:val="0000FE"/>
          <w:spacing w:val="2"/>
          <w:sz w:val="15"/>
        </w:rPr>
        <w:t>Blonz</w:t>
      </w:r>
      <w:proofErr w:type="spellEnd"/>
      <w:r>
        <w:rPr>
          <w:rFonts w:ascii="Times New Roman"/>
          <w:color w:val="0000FE"/>
          <w:spacing w:val="17"/>
          <w:sz w:val="15"/>
        </w:rPr>
        <w:t xml:space="preserve"> </w:t>
      </w:r>
      <w:r>
        <w:rPr>
          <w:rFonts w:ascii="GVNDGF+CMR8"/>
          <w:color w:val="0000FE"/>
          <w:spacing w:val="2"/>
          <w:sz w:val="15"/>
        </w:rPr>
        <w:t>et</w:t>
      </w:r>
      <w:r>
        <w:rPr>
          <w:rFonts w:ascii="Times New Roman"/>
          <w:color w:val="0000FE"/>
          <w:spacing w:val="17"/>
          <w:sz w:val="15"/>
        </w:rPr>
        <w:t xml:space="preserve"> </w:t>
      </w:r>
      <w:r>
        <w:rPr>
          <w:rFonts w:ascii="GVNDGF+CMR8"/>
          <w:color w:val="0000FE"/>
          <w:spacing w:val="1"/>
          <w:sz w:val="15"/>
        </w:rPr>
        <w:t>al.</w:t>
      </w:r>
      <w:r>
        <w:rPr>
          <w:rFonts w:ascii="Times New Roman"/>
          <w:color w:val="0000FE"/>
          <w:spacing w:val="16"/>
          <w:sz w:val="15"/>
        </w:rPr>
        <w:t xml:space="preserve"> </w:t>
      </w:r>
      <w:r>
        <w:rPr>
          <w:rFonts w:ascii="GVNDGF+CMR8"/>
          <w:color w:val="000000"/>
          <w:spacing w:val="1"/>
          <w:sz w:val="15"/>
        </w:rPr>
        <w:t>(</w:t>
      </w:r>
      <w:r>
        <w:rPr>
          <w:rFonts w:ascii="GVNDGF+CMR8"/>
          <w:color w:val="0000FE"/>
          <w:spacing w:val="2"/>
          <w:sz w:val="15"/>
        </w:rPr>
        <w:t>2021</w:t>
      </w:r>
      <w:r>
        <w:rPr>
          <w:rFonts w:ascii="GVNDGF+CMR8"/>
          <w:color w:val="000000"/>
          <w:spacing w:val="1"/>
          <w:sz w:val="15"/>
        </w:rPr>
        <w:t>).</w:t>
      </w:r>
      <w:r>
        <w:rPr>
          <w:rFonts w:ascii="Times New Roman"/>
          <w:color w:val="000000"/>
          <w:spacing w:val="34"/>
          <w:sz w:val="15"/>
        </w:rPr>
        <w:t xml:space="preserve"> </w:t>
      </w:r>
      <w:r>
        <w:rPr>
          <w:rFonts w:ascii="GVNDGF+CMR8"/>
          <w:color w:val="000000"/>
          <w:spacing w:val="2"/>
          <w:sz w:val="15"/>
        </w:rPr>
        <w:t>See</w:t>
      </w:r>
      <w:r>
        <w:rPr>
          <w:rFonts w:ascii="Times New Roman"/>
          <w:color w:val="000000"/>
          <w:spacing w:val="17"/>
          <w:sz w:val="15"/>
        </w:rPr>
        <w:t xml:space="preserve"> </w:t>
      </w:r>
      <w:r>
        <w:rPr>
          <w:rFonts w:ascii="GVNDGF+CMR8"/>
          <w:color w:val="000000"/>
          <w:spacing w:val="1"/>
          <w:sz w:val="15"/>
        </w:rPr>
        <w:t>Section</w:t>
      </w:r>
      <w:r>
        <w:rPr>
          <w:rFonts w:ascii="Times New Roman"/>
          <w:color w:val="000000"/>
          <w:spacing w:val="17"/>
          <w:sz w:val="15"/>
        </w:rPr>
        <w:t xml:space="preserve"> </w:t>
      </w:r>
      <w:r>
        <w:rPr>
          <w:rFonts w:ascii="GVNDGF+CMR8"/>
          <w:color w:val="000000"/>
          <w:spacing w:val="1"/>
          <w:sz w:val="15"/>
        </w:rPr>
        <w:t>3.4</w:t>
      </w:r>
      <w:r>
        <w:rPr>
          <w:rFonts w:ascii="Times New Roman"/>
          <w:color w:val="000000"/>
          <w:spacing w:val="17"/>
          <w:sz w:val="15"/>
        </w:rPr>
        <w:t xml:space="preserve"> </w:t>
      </w:r>
      <w:r>
        <w:rPr>
          <w:rFonts w:ascii="GVNDGF+CMR8"/>
          <w:color w:val="000000"/>
          <w:spacing w:val="1"/>
          <w:sz w:val="15"/>
        </w:rPr>
        <w:t>in</w:t>
      </w:r>
      <w:r>
        <w:rPr>
          <w:rFonts w:ascii="Times New Roman"/>
          <w:color w:val="000000"/>
          <w:spacing w:val="18"/>
          <w:sz w:val="15"/>
        </w:rPr>
        <w:t xml:space="preserve"> </w:t>
      </w:r>
      <w:r>
        <w:rPr>
          <w:rFonts w:ascii="GVNDGF+CMR8"/>
          <w:color w:val="000000"/>
          <w:spacing w:val="2"/>
          <w:sz w:val="15"/>
        </w:rPr>
        <w:t>the</w:t>
      </w:r>
      <w:r>
        <w:rPr>
          <w:rFonts w:ascii="Times New Roman"/>
          <w:color w:val="000000"/>
          <w:spacing w:val="17"/>
          <w:sz w:val="15"/>
        </w:rPr>
        <w:t xml:space="preserve"> </w:t>
      </w:r>
      <w:r>
        <w:rPr>
          <w:rFonts w:ascii="GVNDGF+CMR8"/>
          <w:color w:val="000000"/>
          <w:spacing w:val="3"/>
          <w:sz w:val="15"/>
        </w:rPr>
        <w:t>paper.</w:t>
      </w:r>
      <w:bookmarkStart w:id="18" w:name="_GoBack"/>
      <w:bookmarkEnd w:id="18"/>
    </w:p>
  </w:footnote>
  <w:footnote w:id="6">
    <w:p w14:paraId="33150B6D" w14:textId="2F7CFF99" w:rsidR="001016BC" w:rsidRDefault="001016BC">
      <w:pPr>
        <w:pStyle w:val="FootnoteText"/>
      </w:pPr>
      <w:r>
        <w:rPr>
          <w:rStyle w:val="FootnoteReference"/>
        </w:rPr>
        <w:footnoteRef/>
      </w:r>
      <w:r>
        <w:t xml:space="preserve"> </w:t>
      </w:r>
      <w:r>
        <w:rPr>
          <w:rFonts w:ascii="GVNDGF+CMR8"/>
          <w:color w:val="0000FE"/>
          <w:spacing w:val="2"/>
          <w:sz w:val="15"/>
        </w:rPr>
        <w:t>Harding</w:t>
      </w:r>
      <w:r>
        <w:rPr>
          <w:rFonts w:ascii="Times New Roman"/>
          <w:color w:val="0000FE"/>
          <w:spacing w:val="17"/>
          <w:sz w:val="15"/>
        </w:rPr>
        <w:t xml:space="preserve"> </w:t>
      </w:r>
      <w:r>
        <w:rPr>
          <w:rFonts w:ascii="GVNDGF+CMR8"/>
          <w:color w:val="0000FE"/>
          <w:spacing w:val="2"/>
          <w:sz w:val="15"/>
        </w:rPr>
        <w:t>and</w:t>
      </w:r>
      <w:r>
        <w:rPr>
          <w:rFonts w:ascii="Times New Roman"/>
          <w:color w:val="0000FE"/>
          <w:spacing w:val="17"/>
          <w:sz w:val="15"/>
        </w:rPr>
        <w:t xml:space="preserve"> </w:t>
      </w:r>
      <w:r>
        <w:rPr>
          <w:rFonts w:ascii="GVNDGF+CMR8"/>
          <w:color w:val="0000FE"/>
          <w:spacing w:val="2"/>
          <w:sz w:val="15"/>
        </w:rPr>
        <w:t>Sexton</w:t>
      </w:r>
      <w:r>
        <w:rPr>
          <w:rFonts w:ascii="Times New Roman"/>
          <w:color w:val="0000FE"/>
          <w:spacing w:val="17"/>
          <w:sz w:val="15"/>
        </w:rPr>
        <w:t xml:space="preserve"> </w:t>
      </w:r>
      <w:r>
        <w:rPr>
          <w:rFonts w:ascii="GVNDGF+CMR8"/>
          <w:color w:val="000000"/>
          <w:spacing w:val="1"/>
          <w:sz w:val="15"/>
        </w:rPr>
        <w:t>(</w:t>
      </w:r>
      <w:r>
        <w:rPr>
          <w:rFonts w:ascii="GVNDGF+CMR8"/>
          <w:color w:val="0000FE"/>
          <w:spacing w:val="2"/>
          <w:sz w:val="15"/>
        </w:rPr>
        <w:t>2017</w:t>
      </w:r>
      <w:r>
        <w:rPr>
          <w:rFonts w:ascii="GVNDGF+CMR8"/>
          <w:color w:val="000000"/>
          <w:sz w:val="15"/>
        </w:rPr>
        <w:t>)</w:t>
      </w:r>
      <w:r>
        <w:rPr>
          <w:rFonts w:ascii="Times New Roman"/>
          <w:color w:val="000000"/>
          <w:spacing w:val="18"/>
          <w:sz w:val="15"/>
        </w:rPr>
        <w:t xml:space="preserve"> </w:t>
      </w:r>
      <w:r>
        <w:rPr>
          <w:rFonts w:ascii="GVNDGF+CMR8"/>
          <w:color w:val="000000"/>
          <w:spacing w:val="1"/>
          <w:sz w:val="15"/>
        </w:rPr>
        <w:t>provides</w:t>
      </w:r>
      <w:r>
        <w:rPr>
          <w:rFonts w:ascii="Times New Roman"/>
          <w:color w:val="000000"/>
          <w:spacing w:val="17"/>
          <w:sz w:val="15"/>
        </w:rPr>
        <w:t xml:space="preserve"> </w:t>
      </w:r>
      <w:r>
        <w:rPr>
          <w:rFonts w:ascii="GVNDGF+CMR8"/>
          <w:color w:val="000000"/>
          <w:sz w:val="15"/>
        </w:rPr>
        <w:t>a</w:t>
      </w:r>
      <w:r>
        <w:rPr>
          <w:rFonts w:ascii="Times New Roman"/>
          <w:color w:val="000000"/>
          <w:spacing w:val="18"/>
          <w:sz w:val="15"/>
        </w:rPr>
        <w:t xml:space="preserve"> </w:t>
      </w:r>
      <w:r>
        <w:rPr>
          <w:rFonts w:ascii="GVNDGF+CMR8"/>
          <w:color w:val="000000"/>
          <w:spacing w:val="1"/>
          <w:sz w:val="15"/>
        </w:rPr>
        <w:t>detailed</w:t>
      </w:r>
      <w:r>
        <w:rPr>
          <w:rFonts w:ascii="Times New Roman"/>
          <w:color w:val="000000"/>
          <w:spacing w:val="17"/>
          <w:sz w:val="15"/>
        </w:rPr>
        <w:t xml:space="preserve"> </w:t>
      </w:r>
      <w:r>
        <w:rPr>
          <w:rFonts w:ascii="GVNDGF+CMR8"/>
          <w:color w:val="000000"/>
          <w:spacing w:val="1"/>
          <w:sz w:val="15"/>
        </w:rPr>
        <w:t>description</w:t>
      </w:r>
      <w:r>
        <w:rPr>
          <w:rFonts w:ascii="Times New Roman"/>
          <w:color w:val="000000"/>
          <w:spacing w:val="17"/>
          <w:sz w:val="15"/>
        </w:rPr>
        <w:t xml:space="preserve"> </w:t>
      </w:r>
      <w:r>
        <w:rPr>
          <w:rFonts w:ascii="GVNDGF+CMR8"/>
          <w:color w:val="000000"/>
          <w:spacing w:val="2"/>
          <w:sz w:val="15"/>
        </w:rPr>
        <w:t>of</w:t>
      </w:r>
      <w:r>
        <w:rPr>
          <w:rFonts w:ascii="Times New Roman"/>
          <w:color w:val="000000"/>
          <w:spacing w:val="16"/>
          <w:sz w:val="15"/>
        </w:rPr>
        <w:t xml:space="preserve"> </w:t>
      </w:r>
      <w:r>
        <w:rPr>
          <w:rFonts w:ascii="GVNDGF+CMR8"/>
          <w:color w:val="000000"/>
          <w:sz w:val="15"/>
        </w:rPr>
        <w:t>various</w:t>
      </w:r>
      <w:r>
        <w:rPr>
          <w:rFonts w:ascii="Times New Roman"/>
          <w:color w:val="000000"/>
          <w:spacing w:val="18"/>
          <w:sz w:val="15"/>
        </w:rPr>
        <w:t xml:space="preserve"> </w:t>
      </w:r>
      <w:r>
        <w:rPr>
          <w:rFonts w:ascii="GVNDGF+CMR8"/>
          <w:color w:val="000000"/>
          <w:spacing w:val="2"/>
          <w:sz w:val="15"/>
        </w:rPr>
        <w:t>kinds</w:t>
      </w:r>
      <w:r>
        <w:rPr>
          <w:rFonts w:ascii="Times New Roman"/>
          <w:color w:val="000000"/>
          <w:spacing w:val="16"/>
          <w:sz w:val="15"/>
        </w:rPr>
        <w:t xml:space="preserve"> </w:t>
      </w:r>
      <w:r>
        <w:rPr>
          <w:rFonts w:ascii="GVNDGF+CMR8"/>
          <w:color w:val="000000"/>
          <w:spacing w:val="2"/>
          <w:sz w:val="15"/>
        </w:rPr>
        <w:t>of</w:t>
      </w:r>
      <w:r>
        <w:rPr>
          <w:rFonts w:ascii="Times New Roman"/>
          <w:color w:val="000000"/>
          <w:spacing w:val="16"/>
          <w:sz w:val="15"/>
        </w:rPr>
        <w:t xml:space="preserve"> </w:t>
      </w:r>
      <w:r>
        <w:rPr>
          <w:rFonts w:ascii="GVNDGF+CMR8"/>
          <w:color w:val="000000"/>
          <w:spacing w:val="1"/>
          <w:sz w:val="15"/>
        </w:rPr>
        <w:t>time-varying</w:t>
      </w:r>
      <w:r>
        <w:rPr>
          <w:rFonts w:ascii="Times New Roman"/>
          <w:color w:val="000000"/>
          <w:spacing w:val="18"/>
          <w:sz w:val="15"/>
        </w:rPr>
        <w:t xml:space="preserve"> </w:t>
      </w:r>
      <w:r>
        <w:rPr>
          <w:rFonts w:ascii="GVNDGF+CMR8"/>
          <w:color w:val="000000"/>
          <w:spacing w:val="1"/>
          <w:sz w:val="15"/>
        </w:rPr>
        <w:t>electricity</w:t>
      </w:r>
      <w:r>
        <w:rPr>
          <w:rFonts w:ascii="Times New Roman"/>
          <w:color w:val="000000"/>
          <w:spacing w:val="18"/>
          <w:sz w:val="15"/>
        </w:rPr>
        <w:t xml:space="preserve"> </w:t>
      </w:r>
      <w:r>
        <w:rPr>
          <w:rFonts w:ascii="GVNDGF+CMR8"/>
          <w:color w:val="000000"/>
          <w:spacing w:val="1"/>
          <w:sz w:val="15"/>
        </w:rPr>
        <w:t>tari</w:t>
      </w:r>
      <w:r>
        <w:rPr>
          <w:rFonts w:ascii="CJTMAW+CMR8" w:hAnsi="CJTMAW+CMR8" w:cs="CJTMAW+CMR8"/>
          <w:color w:val="000000"/>
          <w:sz w:val="15"/>
        </w:rPr>
        <w:t>ﬀ</w:t>
      </w:r>
      <w:r>
        <w:rPr>
          <w:rFonts w:ascii="Times New Roman"/>
          <w:color w:val="000000"/>
          <w:spacing w:val="19"/>
          <w:sz w:val="15"/>
        </w:rPr>
        <w:t xml:space="preserve"> </w:t>
      </w:r>
      <w:r>
        <w:rPr>
          <w:rFonts w:ascii="GVNDGF+CMR8"/>
          <w:color w:val="000000"/>
          <w:spacing w:val="1"/>
          <w:sz w:val="15"/>
        </w:rPr>
        <w:t>structures.</w:t>
      </w:r>
    </w:p>
  </w:footnote>
  <w:footnote w:id="7">
    <w:p w14:paraId="31F0F057" w14:textId="08FB1B48" w:rsidR="009B2F03" w:rsidRPr="009B2F03" w:rsidRDefault="009B2F03">
      <w:pPr>
        <w:pStyle w:val="FootnoteText"/>
        <w:rPr>
          <w:rFonts w:ascii="Cambria" w:hAnsi="Cambria"/>
        </w:rPr>
      </w:pPr>
      <w:r>
        <w:rPr>
          <w:rStyle w:val="FootnoteReference"/>
        </w:rPr>
        <w:footnoteRef/>
      </w:r>
      <w:r w:rsidRPr="001016BC">
        <w:t xml:space="preserve"> </w:t>
      </w:r>
      <w:r w:rsidRPr="001016BC">
        <w:rPr>
          <w:rFonts w:ascii="GVNDGF+CMR8"/>
          <w:color w:val="0000FE"/>
          <w:spacing w:val="-2"/>
          <w:sz w:val="15"/>
        </w:rPr>
        <w:t>Fowlie</w:t>
      </w:r>
      <w:r w:rsidRPr="001016BC">
        <w:rPr>
          <w:rFonts w:ascii="Times New Roman"/>
          <w:color w:val="0000FE"/>
          <w:spacing w:val="22"/>
          <w:sz w:val="15"/>
        </w:rPr>
        <w:t xml:space="preserve"> </w:t>
      </w:r>
      <w:r w:rsidRPr="001016BC">
        <w:rPr>
          <w:rFonts w:ascii="GVNDGF+CMR8"/>
          <w:color w:val="0000FE"/>
          <w:spacing w:val="2"/>
          <w:sz w:val="15"/>
        </w:rPr>
        <w:t>et</w:t>
      </w:r>
      <w:r w:rsidRPr="001016BC">
        <w:rPr>
          <w:rFonts w:ascii="Times New Roman"/>
          <w:color w:val="0000FE"/>
          <w:spacing w:val="19"/>
          <w:sz w:val="15"/>
        </w:rPr>
        <w:t xml:space="preserve"> </w:t>
      </w:r>
      <w:r w:rsidRPr="001016BC">
        <w:rPr>
          <w:rFonts w:ascii="GVNDGF+CMR8"/>
          <w:color w:val="0000FE"/>
          <w:spacing w:val="1"/>
          <w:sz w:val="15"/>
        </w:rPr>
        <w:t>al.</w:t>
      </w:r>
      <w:r w:rsidRPr="001016BC">
        <w:rPr>
          <w:rFonts w:ascii="Times New Roman"/>
          <w:color w:val="0000FE"/>
          <w:spacing w:val="18"/>
          <w:sz w:val="15"/>
        </w:rPr>
        <w:t xml:space="preserve"> </w:t>
      </w:r>
      <w:r>
        <w:rPr>
          <w:rFonts w:ascii="GVNDGF+CMR8"/>
          <w:color w:val="000000"/>
          <w:spacing w:val="1"/>
          <w:sz w:val="15"/>
        </w:rPr>
        <w:t>(</w:t>
      </w:r>
      <w:r>
        <w:rPr>
          <w:rFonts w:ascii="GVNDGF+CMR8"/>
          <w:color w:val="0000FE"/>
          <w:spacing w:val="2"/>
          <w:sz w:val="15"/>
        </w:rPr>
        <w:t>2021</w:t>
      </w:r>
      <w:r>
        <w:rPr>
          <w:rFonts w:ascii="GVNDGF+CMR8"/>
          <w:color w:val="000000"/>
          <w:sz w:val="15"/>
        </w:rPr>
        <w:t>)</w:t>
      </w:r>
      <w:r>
        <w:rPr>
          <w:rFonts w:ascii="Times New Roman"/>
          <w:color w:val="000000"/>
          <w:spacing w:val="20"/>
          <w:sz w:val="15"/>
        </w:rPr>
        <w:t xml:space="preserve"> </w:t>
      </w:r>
      <w:r>
        <w:rPr>
          <w:rFonts w:ascii="GVNDGF+CMR8"/>
          <w:color w:val="000000"/>
          <w:spacing w:val="2"/>
          <w:sz w:val="15"/>
        </w:rPr>
        <w:t>examines</w:t>
      </w:r>
      <w:r>
        <w:rPr>
          <w:rFonts w:ascii="Times New Roman"/>
          <w:color w:val="000000"/>
          <w:spacing w:val="18"/>
          <w:sz w:val="15"/>
        </w:rPr>
        <w:t xml:space="preserve"> </w:t>
      </w:r>
      <w:r>
        <w:rPr>
          <w:rFonts w:ascii="GVNDGF+CMR8"/>
          <w:color w:val="000000"/>
          <w:spacing w:val="2"/>
          <w:sz w:val="15"/>
        </w:rPr>
        <w:t>default</w:t>
      </w:r>
      <w:r>
        <w:rPr>
          <w:rFonts w:ascii="Times New Roman"/>
          <w:color w:val="000000"/>
          <w:spacing w:val="19"/>
          <w:sz w:val="15"/>
        </w:rPr>
        <w:t xml:space="preserve"> </w:t>
      </w:r>
      <w:r>
        <w:rPr>
          <w:rFonts w:ascii="GVNDGF+CMR8"/>
          <w:color w:val="000000"/>
          <w:spacing w:val="2"/>
          <w:sz w:val="15"/>
        </w:rPr>
        <w:t>e</w:t>
      </w:r>
      <w:r>
        <w:rPr>
          <w:rFonts w:ascii="CJTMAW+CMR8" w:hAnsi="CJTMAW+CMR8" w:cs="CJTMAW+CMR8"/>
          <w:color w:val="000000"/>
          <w:spacing w:val="2"/>
          <w:sz w:val="15"/>
        </w:rPr>
        <w:t>ﬀ</w:t>
      </w:r>
      <w:r>
        <w:rPr>
          <w:rFonts w:ascii="GVNDGF+CMR8"/>
          <w:color w:val="000000"/>
          <w:spacing w:val="1"/>
          <w:sz w:val="15"/>
        </w:rPr>
        <w:t>ects</w:t>
      </w:r>
      <w:r>
        <w:rPr>
          <w:rFonts w:ascii="Times New Roman"/>
          <w:color w:val="000000"/>
          <w:spacing w:val="19"/>
          <w:sz w:val="15"/>
        </w:rPr>
        <w:t xml:space="preserve"> </w:t>
      </w:r>
      <w:r>
        <w:rPr>
          <w:rFonts w:ascii="GVNDGF+CMR8"/>
          <w:color w:val="000000"/>
          <w:spacing w:val="1"/>
          <w:sz w:val="15"/>
        </w:rPr>
        <w:t>in</w:t>
      </w:r>
      <w:r>
        <w:rPr>
          <w:rFonts w:ascii="Times New Roman"/>
          <w:color w:val="000000"/>
          <w:spacing w:val="20"/>
          <w:sz w:val="15"/>
        </w:rPr>
        <w:t xml:space="preserve"> </w:t>
      </w:r>
      <w:r>
        <w:rPr>
          <w:rFonts w:ascii="GVNDGF+CMR8"/>
          <w:color w:val="000000"/>
          <w:sz w:val="15"/>
        </w:rPr>
        <w:t>a</w:t>
      </w:r>
      <w:r>
        <w:rPr>
          <w:rFonts w:ascii="Times New Roman"/>
          <w:color w:val="000000"/>
          <w:spacing w:val="21"/>
          <w:sz w:val="15"/>
        </w:rPr>
        <w:t xml:space="preserve"> </w:t>
      </w:r>
      <w:r>
        <w:rPr>
          <w:rFonts w:ascii="GVNDGF+CMR8"/>
          <w:color w:val="000000"/>
          <w:spacing w:val="2"/>
          <w:sz w:val="15"/>
        </w:rPr>
        <w:t>randomized</w:t>
      </w:r>
      <w:r>
        <w:rPr>
          <w:rFonts w:ascii="Times New Roman"/>
          <w:color w:val="000000"/>
          <w:spacing w:val="19"/>
          <w:sz w:val="15"/>
        </w:rPr>
        <w:t xml:space="preserve"> </w:t>
      </w:r>
      <w:r>
        <w:rPr>
          <w:rFonts w:ascii="GVNDGF+CMR8"/>
          <w:color w:val="000000"/>
          <w:spacing w:val="1"/>
          <w:sz w:val="15"/>
        </w:rPr>
        <w:t>controlled</w:t>
      </w:r>
      <w:r>
        <w:rPr>
          <w:rFonts w:ascii="Times New Roman"/>
          <w:color w:val="000000"/>
          <w:spacing w:val="20"/>
          <w:sz w:val="15"/>
        </w:rPr>
        <w:t xml:space="preserve"> </w:t>
      </w:r>
      <w:r>
        <w:rPr>
          <w:rFonts w:ascii="GVNDGF+CMR8"/>
          <w:color w:val="000000"/>
          <w:spacing w:val="1"/>
          <w:sz w:val="15"/>
        </w:rPr>
        <w:t>trial,</w:t>
      </w:r>
      <w:r>
        <w:rPr>
          <w:rFonts w:ascii="Times New Roman"/>
          <w:color w:val="000000"/>
          <w:spacing w:val="19"/>
          <w:sz w:val="15"/>
        </w:rPr>
        <w:t xml:space="preserve"> </w:t>
      </w:r>
      <w:r>
        <w:rPr>
          <w:rFonts w:ascii="GVNDGF+CMR8"/>
          <w:color w:val="000000"/>
          <w:spacing w:val="1"/>
          <w:sz w:val="15"/>
        </w:rPr>
        <w:t>in</w:t>
      </w:r>
      <w:r>
        <w:rPr>
          <w:rFonts w:ascii="Times New Roman"/>
          <w:color w:val="000000"/>
          <w:spacing w:val="20"/>
          <w:sz w:val="15"/>
        </w:rPr>
        <w:t xml:space="preserve"> </w:t>
      </w:r>
      <w:r>
        <w:rPr>
          <w:rFonts w:ascii="GVNDGF+CMR8"/>
          <w:color w:val="000000"/>
          <w:spacing w:val="1"/>
          <w:sz w:val="15"/>
        </w:rPr>
        <w:t>which</w:t>
      </w:r>
      <w:r>
        <w:rPr>
          <w:rFonts w:ascii="Times New Roman"/>
          <w:color w:val="000000"/>
          <w:spacing w:val="20"/>
          <w:sz w:val="15"/>
        </w:rPr>
        <w:t xml:space="preserve"> </w:t>
      </w:r>
      <w:r>
        <w:rPr>
          <w:rFonts w:ascii="GVNDGF+CMR8"/>
          <w:color w:val="000000"/>
          <w:spacing w:val="2"/>
          <w:sz w:val="15"/>
        </w:rPr>
        <w:t>the</w:t>
      </w:r>
      <w:r>
        <w:rPr>
          <w:rFonts w:ascii="Times New Roman"/>
          <w:color w:val="000000"/>
          <w:spacing w:val="19"/>
          <w:sz w:val="15"/>
        </w:rPr>
        <w:t xml:space="preserve"> </w:t>
      </w:r>
      <w:r>
        <w:rPr>
          <w:rFonts w:ascii="GVNDGF+CMR8"/>
          <w:color w:val="000000"/>
          <w:spacing w:val="1"/>
          <w:sz w:val="15"/>
        </w:rPr>
        <w:t>participants</w:t>
      </w:r>
      <w:r>
        <w:rPr>
          <w:rFonts w:ascii="Times New Roman"/>
          <w:color w:val="000000"/>
          <w:spacing w:val="19"/>
          <w:sz w:val="15"/>
        </w:rPr>
        <w:t xml:space="preserve"> </w:t>
      </w:r>
      <w:r>
        <w:rPr>
          <w:rFonts w:ascii="GVNDGF+CMR8"/>
          <w:color w:val="000000"/>
          <w:spacing w:val="1"/>
          <w:sz w:val="15"/>
        </w:rPr>
        <w:t>assigned</w:t>
      </w:r>
      <w:r>
        <w:rPr>
          <w:rFonts w:ascii="Times New Roman"/>
          <w:color w:val="000000"/>
          <w:spacing w:val="19"/>
          <w:sz w:val="15"/>
        </w:rPr>
        <w:t xml:space="preserve"> </w:t>
      </w:r>
      <w:r>
        <w:rPr>
          <w:rFonts w:ascii="GVNDGF+CMR8"/>
          <w:color w:val="000000"/>
          <w:spacing w:val="1"/>
          <w:sz w:val="15"/>
        </w:rPr>
        <w:t>to</w:t>
      </w:r>
      <w:r>
        <w:rPr>
          <w:rFonts w:ascii="Times New Roman"/>
          <w:color w:val="000000"/>
          <w:spacing w:val="19"/>
          <w:sz w:val="15"/>
        </w:rPr>
        <w:t xml:space="preserve"> </w:t>
      </w:r>
      <w:r>
        <w:rPr>
          <w:rFonts w:ascii="GVNDGF+CMR8"/>
          <w:color w:val="000000"/>
          <w:spacing w:val="2"/>
          <w:sz w:val="15"/>
        </w:rPr>
        <w:t>the</w:t>
      </w:r>
      <w:r>
        <w:rPr>
          <w:rFonts w:ascii="Times New Roman"/>
          <w:color w:val="000000"/>
          <w:spacing w:val="19"/>
          <w:sz w:val="15"/>
        </w:rPr>
        <w:t xml:space="preserve"> </w:t>
      </w:r>
      <w:r>
        <w:rPr>
          <w:rFonts w:ascii="GVNDGF+CMR8" w:hAnsi="GVNDGF+CMR8" w:cs="GVNDGF+CMR8"/>
          <w:color w:val="000000"/>
          <w:spacing w:val="1"/>
          <w:sz w:val="15"/>
        </w:rPr>
        <w:t>control</w:t>
      </w:r>
      <w:r>
        <w:rPr>
          <w:rFonts w:ascii="Cambria" w:hAnsi="Cambria" w:cs="GVNDGF+CMR8"/>
          <w:color w:val="000000"/>
          <w:spacing w:val="1"/>
          <w:sz w:val="15"/>
        </w:rPr>
        <w:t xml:space="preserve"> </w:t>
      </w:r>
      <w:r>
        <w:rPr>
          <w:rFonts w:ascii="GVNDGF+CMR8"/>
          <w:color w:val="000000"/>
          <w:spacing w:val="2"/>
          <w:sz w:val="15"/>
        </w:rPr>
        <w:t>group</w:t>
      </w:r>
      <w:r>
        <w:rPr>
          <w:rFonts w:ascii="Times New Roman"/>
          <w:color w:val="000000"/>
          <w:spacing w:val="13"/>
          <w:sz w:val="15"/>
        </w:rPr>
        <w:t xml:space="preserve"> </w:t>
      </w:r>
      <w:r>
        <w:rPr>
          <w:rFonts w:ascii="GVNDGF+CMR8"/>
          <w:color w:val="000000"/>
          <w:spacing w:val="1"/>
          <w:sz w:val="15"/>
        </w:rPr>
        <w:t>defaulted</w:t>
      </w:r>
      <w:r>
        <w:rPr>
          <w:rFonts w:ascii="Times New Roman"/>
          <w:color w:val="000000"/>
          <w:spacing w:val="13"/>
          <w:sz w:val="15"/>
        </w:rPr>
        <w:t xml:space="preserve"> </w:t>
      </w:r>
      <w:r>
        <w:rPr>
          <w:rFonts w:ascii="GVNDGF+CMR8"/>
          <w:color w:val="000000"/>
          <w:sz w:val="15"/>
        </w:rPr>
        <w:t>into</w:t>
      </w:r>
      <w:r>
        <w:rPr>
          <w:rFonts w:ascii="Times New Roman"/>
          <w:color w:val="000000"/>
          <w:spacing w:val="14"/>
          <w:sz w:val="15"/>
        </w:rPr>
        <w:t xml:space="preserve"> </w:t>
      </w:r>
      <w:r>
        <w:rPr>
          <w:rFonts w:ascii="GVNDGF+CMR8"/>
          <w:color w:val="000000"/>
          <w:sz w:val="15"/>
        </w:rPr>
        <w:t>a</w:t>
      </w:r>
      <w:r>
        <w:rPr>
          <w:rFonts w:ascii="Times New Roman"/>
          <w:color w:val="000000"/>
          <w:spacing w:val="14"/>
          <w:sz w:val="15"/>
        </w:rPr>
        <w:t xml:space="preserve"> </w:t>
      </w:r>
      <w:r>
        <w:rPr>
          <w:rFonts w:ascii="GVNDGF+CMR8"/>
          <w:color w:val="000000"/>
          <w:spacing w:val="1"/>
          <w:sz w:val="15"/>
        </w:rPr>
        <w:t>residential</w:t>
      </w:r>
      <w:r>
        <w:rPr>
          <w:rFonts w:ascii="Times New Roman"/>
          <w:color w:val="000000"/>
          <w:spacing w:val="12"/>
          <w:sz w:val="15"/>
        </w:rPr>
        <w:t xml:space="preserve"> </w:t>
      </w:r>
      <w:r>
        <w:rPr>
          <w:rFonts w:ascii="GVNDGF+CMR8"/>
          <w:color w:val="000000"/>
          <w:spacing w:val="1"/>
          <w:sz w:val="15"/>
        </w:rPr>
        <w:t>electricity</w:t>
      </w:r>
      <w:r>
        <w:rPr>
          <w:rFonts w:ascii="Times New Roman"/>
          <w:color w:val="000000"/>
          <w:spacing w:val="13"/>
          <w:sz w:val="15"/>
        </w:rPr>
        <w:t xml:space="preserve"> </w:t>
      </w:r>
      <w:r>
        <w:rPr>
          <w:rFonts w:ascii="GVNDGF+CMR8"/>
          <w:color w:val="000000"/>
          <w:spacing w:val="1"/>
          <w:sz w:val="15"/>
        </w:rPr>
        <w:t>pricing</w:t>
      </w:r>
      <w:r>
        <w:rPr>
          <w:rFonts w:ascii="Times New Roman"/>
          <w:color w:val="000000"/>
          <w:spacing w:val="13"/>
          <w:sz w:val="15"/>
        </w:rPr>
        <w:t xml:space="preserve"> </w:t>
      </w:r>
      <w:r>
        <w:rPr>
          <w:rFonts w:ascii="GVNDGF+CMR8"/>
          <w:color w:val="000000"/>
          <w:spacing w:val="2"/>
          <w:sz w:val="15"/>
        </w:rPr>
        <w:t>program.</w:t>
      </w:r>
      <w:r>
        <w:rPr>
          <w:rFonts w:ascii="Times New Roman"/>
          <w:color w:val="000000"/>
          <w:spacing w:val="33"/>
          <w:sz w:val="15"/>
        </w:rPr>
        <w:t xml:space="preserve"> </w:t>
      </w:r>
      <w:r>
        <w:rPr>
          <w:rFonts w:ascii="GVNDGF+CMR8"/>
          <w:color w:val="000000"/>
          <w:spacing w:val="2"/>
          <w:sz w:val="15"/>
        </w:rPr>
        <w:t>Default</w:t>
      </w:r>
      <w:r>
        <w:rPr>
          <w:rFonts w:ascii="Times New Roman"/>
          <w:color w:val="000000"/>
          <w:spacing w:val="12"/>
          <w:sz w:val="15"/>
        </w:rPr>
        <w:t xml:space="preserve"> </w:t>
      </w:r>
      <w:r>
        <w:rPr>
          <w:rFonts w:ascii="GVNDGF+CMR8"/>
          <w:color w:val="000000"/>
          <w:spacing w:val="2"/>
          <w:sz w:val="15"/>
        </w:rPr>
        <w:t>e</w:t>
      </w:r>
      <w:r>
        <w:rPr>
          <w:rFonts w:ascii="CJTMAW+CMR8" w:hAnsi="CJTMAW+CMR8" w:cs="CJTMAW+CMR8"/>
          <w:color w:val="000000"/>
          <w:spacing w:val="2"/>
          <w:sz w:val="15"/>
        </w:rPr>
        <w:t>ﬀ</w:t>
      </w:r>
      <w:r>
        <w:rPr>
          <w:rFonts w:ascii="GVNDGF+CMR8"/>
          <w:color w:val="000000"/>
          <w:spacing w:val="1"/>
          <w:sz w:val="15"/>
        </w:rPr>
        <w:t>ects</w:t>
      </w:r>
      <w:r>
        <w:rPr>
          <w:rFonts w:ascii="Times New Roman"/>
          <w:color w:val="000000"/>
          <w:spacing w:val="12"/>
          <w:sz w:val="15"/>
        </w:rPr>
        <w:t xml:space="preserve"> </w:t>
      </w:r>
      <w:r>
        <w:rPr>
          <w:rFonts w:ascii="GVNDGF+CMR8"/>
          <w:color w:val="000000"/>
          <w:spacing w:val="-1"/>
          <w:sz w:val="15"/>
        </w:rPr>
        <w:t>have</w:t>
      </w:r>
      <w:r>
        <w:rPr>
          <w:rFonts w:ascii="Times New Roman"/>
          <w:color w:val="000000"/>
          <w:spacing w:val="15"/>
          <w:sz w:val="15"/>
        </w:rPr>
        <w:t xml:space="preserve"> </w:t>
      </w:r>
      <w:r>
        <w:rPr>
          <w:rFonts w:ascii="GVNDGF+CMR8"/>
          <w:color w:val="000000"/>
          <w:spacing w:val="3"/>
          <w:sz w:val="15"/>
        </w:rPr>
        <w:t>been</w:t>
      </w:r>
      <w:r>
        <w:rPr>
          <w:rFonts w:ascii="Times New Roman"/>
          <w:color w:val="000000"/>
          <w:spacing w:val="11"/>
          <w:sz w:val="15"/>
        </w:rPr>
        <w:t xml:space="preserve"> </w:t>
      </w:r>
      <w:r>
        <w:rPr>
          <w:rFonts w:ascii="GVNDGF+CMR8"/>
          <w:color w:val="000000"/>
          <w:spacing w:val="1"/>
          <w:sz w:val="15"/>
        </w:rPr>
        <w:t>studied</w:t>
      </w:r>
      <w:r>
        <w:rPr>
          <w:rFonts w:ascii="Times New Roman"/>
          <w:color w:val="000000"/>
          <w:spacing w:val="13"/>
          <w:sz w:val="15"/>
        </w:rPr>
        <w:t xml:space="preserve"> </w:t>
      </w:r>
      <w:r>
        <w:rPr>
          <w:rFonts w:ascii="GVNDGF+CMR8"/>
          <w:color w:val="000000"/>
          <w:spacing w:val="1"/>
          <w:sz w:val="15"/>
        </w:rPr>
        <w:t>in</w:t>
      </w:r>
      <w:r>
        <w:rPr>
          <w:rFonts w:ascii="Times New Roman"/>
          <w:color w:val="000000"/>
          <w:spacing w:val="13"/>
          <w:sz w:val="15"/>
        </w:rPr>
        <w:t xml:space="preserve"> </w:t>
      </w:r>
      <w:r>
        <w:rPr>
          <w:rFonts w:ascii="GVNDGF+CMR8"/>
          <w:color w:val="000000"/>
          <w:sz w:val="15"/>
        </w:rPr>
        <w:t>a</w:t>
      </w:r>
      <w:r>
        <w:rPr>
          <w:rFonts w:ascii="Times New Roman"/>
          <w:color w:val="000000"/>
          <w:spacing w:val="14"/>
          <w:sz w:val="15"/>
        </w:rPr>
        <w:t xml:space="preserve"> </w:t>
      </w:r>
      <w:r>
        <w:rPr>
          <w:rFonts w:ascii="GVNDGF+CMR8"/>
          <w:color w:val="000000"/>
          <w:spacing w:val="2"/>
          <w:sz w:val="15"/>
        </w:rPr>
        <w:t>range</w:t>
      </w:r>
      <w:r>
        <w:rPr>
          <w:rFonts w:ascii="Times New Roman"/>
          <w:color w:val="000000"/>
          <w:spacing w:val="12"/>
          <w:sz w:val="15"/>
        </w:rPr>
        <w:t xml:space="preserve"> </w:t>
      </w:r>
      <w:r>
        <w:rPr>
          <w:rFonts w:ascii="GVNDGF+CMR8"/>
          <w:color w:val="000000"/>
          <w:spacing w:val="2"/>
          <w:sz w:val="15"/>
        </w:rPr>
        <w:t>of</w:t>
      </w:r>
      <w:r>
        <w:rPr>
          <w:rFonts w:ascii="Times New Roman"/>
          <w:color w:val="000000"/>
          <w:spacing w:val="12"/>
          <w:sz w:val="15"/>
        </w:rPr>
        <w:t xml:space="preserve"> </w:t>
      </w:r>
      <w:r>
        <w:rPr>
          <w:rFonts w:ascii="GVNDGF+CMR8"/>
          <w:color w:val="000000"/>
          <w:spacing w:val="1"/>
          <w:sz w:val="15"/>
        </w:rPr>
        <w:t>settings,</w:t>
      </w:r>
      <w:r>
        <w:rPr>
          <w:rFonts w:ascii="Times New Roman"/>
          <w:color w:val="000000"/>
          <w:spacing w:val="13"/>
          <w:sz w:val="15"/>
        </w:rPr>
        <w:t xml:space="preserve"> </w:t>
      </w:r>
      <w:r>
        <w:rPr>
          <w:rFonts w:ascii="GVNDGF+CMR8"/>
          <w:color w:val="000000"/>
          <w:sz w:val="15"/>
        </w:rPr>
        <w:t>such</w:t>
      </w:r>
      <w:r>
        <w:rPr>
          <w:rFonts w:ascii="Times New Roman"/>
          <w:color w:val="000000"/>
          <w:spacing w:val="14"/>
          <w:sz w:val="15"/>
        </w:rPr>
        <w:t xml:space="preserve"> </w:t>
      </w:r>
      <w:r>
        <w:rPr>
          <w:rFonts w:ascii="GVNDGF+CMR8"/>
          <w:color w:val="000000"/>
          <w:spacing w:val="2"/>
          <w:sz w:val="15"/>
        </w:rPr>
        <w:t>as</w:t>
      </w:r>
      <w:r>
        <w:rPr>
          <w:rFonts w:ascii="Times New Roman"/>
          <w:color w:val="000000"/>
          <w:spacing w:val="12"/>
          <w:sz w:val="15"/>
        </w:rPr>
        <w:t xml:space="preserve"> </w:t>
      </w:r>
      <w:r>
        <w:rPr>
          <w:rFonts w:ascii="GVNDGF+CMR8" w:hAnsi="GVNDGF+CMR8" w:cs="GVNDGF+CMR8"/>
          <w:color w:val="000000"/>
          <w:spacing w:val="2"/>
          <w:sz w:val="15"/>
        </w:rPr>
        <w:t>organ</w:t>
      </w:r>
      <w:r>
        <w:rPr>
          <w:rFonts w:ascii="Cambria" w:hAnsi="Cambria" w:cs="GVNDGF+CMR8"/>
          <w:color w:val="000000"/>
          <w:spacing w:val="2"/>
          <w:sz w:val="15"/>
        </w:rPr>
        <w:t xml:space="preserve"> </w:t>
      </w:r>
      <w:r>
        <w:rPr>
          <w:rFonts w:ascii="GVNDGF+CMR8"/>
          <w:color w:val="000000"/>
          <w:spacing w:val="2"/>
          <w:sz w:val="15"/>
        </w:rPr>
        <w:t>donation</w:t>
      </w:r>
      <w:r>
        <w:rPr>
          <w:rFonts w:ascii="Times New Roman"/>
          <w:color w:val="000000"/>
          <w:spacing w:val="6"/>
          <w:sz w:val="15"/>
        </w:rPr>
        <w:t xml:space="preserve"> </w:t>
      </w:r>
      <w:r>
        <w:rPr>
          <w:rFonts w:ascii="GVNDGF+CMR8"/>
          <w:color w:val="000000"/>
          <w:spacing w:val="1"/>
          <w:sz w:val="15"/>
        </w:rPr>
        <w:t>(</w:t>
      </w:r>
      <w:r>
        <w:rPr>
          <w:rFonts w:ascii="GVNDGF+CMR8"/>
          <w:color w:val="0000FE"/>
          <w:spacing w:val="2"/>
          <w:sz w:val="15"/>
        </w:rPr>
        <w:t>Johnson</w:t>
      </w:r>
      <w:r>
        <w:rPr>
          <w:rFonts w:ascii="Times New Roman"/>
          <w:color w:val="0000FE"/>
          <w:spacing w:val="6"/>
          <w:sz w:val="15"/>
        </w:rPr>
        <w:t xml:space="preserve"> </w:t>
      </w:r>
      <w:r>
        <w:rPr>
          <w:rFonts w:ascii="GVNDGF+CMR8"/>
          <w:color w:val="0000FE"/>
          <w:spacing w:val="2"/>
          <w:sz w:val="15"/>
        </w:rPr>
        <w:t>and</w:t>
      </w:r>
      <w:r>
        <w:rPr>
          <w:rFonts w:ascii="Times New Roman"/>
          <w:color w:val="0000FE"/>
          <w:spacing w:val="6"/>
          <w:sz w:val="15"/>
        </w:rPr>
        <w:t xml:space="preserve"> </w:t>
      </w:r>
      <w:r>
        <w:rPr>
          <w:rFonts w:ascii="GVNDGF+CMR8"/>
          <w:color w:val="0000FE"/>
          <w:spacing w:val="2"/>
          <w:sz w:val="15"/>
        </w:rPr>
        <w:t>Goldstein</w:t>
      </w:r>
      <w:r>
        <w:rPr>
          <w:rFonts w:ascii="GVNDGF+CMR8"/>
          <w:color w:val="000000"/>
          <w:sz w:val="15"/>
        </w:rPr>
        <w:t>,</w:t>
      </w:r>
      <w:r>
        <w:rPr>
          <w:rFonts w:ascii="Times New Roman"/>
          <w:color w:val="000000"/>
          <w:spacing w:val="7"/>
          <w:sz w:val="15"/>
        </w:rPr>
        <w:t xml:space="preserve"> </w:t>
      </w:r>
      <w:r>
        <w:rPr>
          <w:rFonts w:ascii="GVNDGF+CMR8"/>
          <w:color w:val="0000FE"/>
          <w:spacing w:val="2"/>
          <w:sz w:val="15"/>
        </w:rPr>
        <w:t>2003</w:t>
      </w:r>
      <w:r>
        <w:rPr>
          <w:rFonts w:ascii="GVNDGF+CMR8"/>
          <w:color w:val="000000"/>
          <w:sz w:val="15"/>
        </w:rPr>
        <w:t>;</w:t>
      </w:r>
      <w:r>
        <w:rPr>
          <w:rFonts w:ascii="Times New Roman"/>
          <w:color w:val="000000"/>
          <w:spacing w:val="7"/>
          <w:sz w:val="15"/>
        </w:rPr>
        <w:t xml:space="preserve"> </w:t>
      </w:r>
      <w:r>
        <w:rPr>
          <w:rFonts w:ascii="GVNDGF+CMR8"/>
          <w:color w:val="0000FE"/>
          <w:spacing w:val="2"/>
          <w:sz w:val="15"/>
        </w:rPr>
        <w:t>Abadie</w:t>
      </w:r>
      <w:r>
        <w:rPr>
          <w:rFonts w:ascii="Times New Roman"/>
          <w:color w:val="0000FE"/>
          <w:spacing w:val="5"/>
          <w:sz w:val="15"/>
        </w:rPr>
        <w:t xml:space="preserve"> </w:t>
      </w:r>
      <w:r>
        <w:rPr>
          <w:rFonts w:ascii="GVNDGF+CMR8"/>
          <w:color w:val="0000FE"/>
          <w:spacing w:val="2"/>
          <w:sz w:val="15"/>
        </w:rPr>
        <w:t>and</w:t>
      </w:r>
      <w:r>
        <w:rPr>
          <w:rFonts w:ascii="Times New Roman"/>
          <w:color w:val="0000FE"/>
          <w:spacing w:val="6"/>
          <w:sz w:val="15"/>
        </w:rPr>
        <w:t xml:space="preserve"> </w:t>
      </w:r>
      <w:r>
        <w:rPr>
          <w:rFonts w:ascii="GVNDGF+CMR8"/>
          <w:color w:val="0000FE"/>
          <w:spacing w:val="1"/>
          <w:sz w:val="15"/>
        </w:rPr>
        <w:t>Gay</w:t>
      </w:r>
      <w:r>
        <w:rPr>
          <w:rFonts w:ascii="GVNDGF+CMR8"/>
          <w:color w:val="000000"/>
          <w:sz w:val="15"/>
        </w:rPr>
        <w:t>,</w:t>
      </w:r>
      <w:r>
        <w:rPr>
          <w:rFonts w:ascii="Times New Roman"/>
          <w:color w:val="000000"/>
          <w:spacing w:val="7"/>
          <w:sz w:val="15"/>
        </w:rPr>
        <w:t xml:space="preserve"> </w:t>
      </w:r>
      <w:r>
        <w:rPr>
          <w:rFonts w:ascii="GVNDGF+CMR8"/>
          <w:color w:val="0000FE"/>
          <w:spacing w:val="2"/>
          <w:sz w:val="15"/>
        </w:rPr>
        <w:t>2006</w:t>
      </w:r>
      <w:r>
        <w:rPr>
          <w:rFonts w:ascii="GVNDGF+CMR8"/>
          <w:color w:val="000000"/>
          <w:spacing w:val="1"/>
          <w:sz w:val="15"/>
        </w:rPr>
        <w:t>),</w:t>
      </w:r>
      <w:r>
        <w:rPr>
          <w:rFonts w:ascii="Times New Roman"/>
          <w:color w:val="000000"/>
          <w:spacing w:val="8"/>
          <w:sz w:val="15"/>
        </w:rPr>
        <w:t xml:space="preserve"> </w:t>
      </w:r>
      <w:r>
        <w:rPr>
          <w:rFonts w:ascii="GVNDGF+CMR8"/>
          <w:color w:val="000000"/>
          <w:spacing w:val="2"/>
          <w:sz w:val="15"/>
        </w:rPr>
        <w:t>car</w:t>
      </w:r>
      <w:r>
        <w:rPr>
          <w:rFonts w:ascii="Times New Roman"/>
          <w:color w:val="000000"/>
          <w:spacing w:val="5"/>
          <w:sz w:val="15"/>
        </w:rPr>
        <w:t xml:space="preserve"> </w:t>
      </w:r>
      <w:r>
        <w:rPr>
          <w:rFonts w:ascii="GVNDGF+CMR8"/>
          <w:color w:val="000000"/>
          <w:spacing w:val="2"/>
          <w:sz w:val="15"/>
        </w:rPr>
        <w:t>insurance</w:t>
      </w:r>
      <w:r>
        <w:rPr>
          <w:rFonts w:ascii="Times New Roman"/>
          <w:color w:val="000000"/>
          <w:spacing w:val="6"/>
          <w:sz w:val="15"/>
        </w:rPr>
        <w:t xml:space="preserve"> </w:t>
      </w:r>
      <w:r>
        <w:rPr>
          <w:rFonts w:ascii="GVNDGF+CMR8"/>
          <w:color w:val="000000"/>
          <w:spacing w:val="1"/>
          <w:sz w:val="15"/>
        </w:rPr>
        <w:t>(</w:t>
      </w:r>
      <w:r>
        <w:rPr>
          <w:rFonts w:ascii="GVNDGF+CMR8"/>
          <w:color w:val="0000FE"/>
          <w:spacing w:val="2"/>
          <w:sz w:val="15"/>
        </w:rPr>
        <w:t>Johnson</w:t>
      </w:r>
      <w:r>
        <w:rPr>
          <w:rFonts w:ascii="Times New Roman"/>
          <w:color w:val="0000FE"/>
          <w:spacing w:val="6"/>
          <w:sz w:val="15"/>
        </w:rPr>
        <w:t xml:space="preserve"> </w:t>
      </w:r>
      <w:r>
        <w:rPr>
          <w:rFonts w:ascii="GVNDGF+CMR8"/>
          <w:color w:val="0000FE"/>
          <w:spacing w:val="2"/>
          <w:sz w:val="15"/>
        </w:rPr>
        <w:t>et</w:t>
      </w:r>
      <w:r>
        <w:rPr>
          <w:rFonts w:ascii="Times New Roman"/>
          <w:color w:val="0000FE"/>
          <w:spacing w:val="6"/>
          <w:sz w:val="15"/>
        </w:rPr>
        <w:t xml:space="preserve"> </w:t>
      </w:r>
      <w:r>
        <w:rPr>
          <w:rFonts w:ascii="GVNDGF+CMR8"/>
          <w:color w:val="0000FE"/>
          <w:spacing w:val="1"/>
          <w:sz w:val="15"/>
        </w:rPr>
        <w:t>al.</w:t>
      </w:r>
      <w:r>
        <w:rPr>
          <w:rFonts w:ascii="GVNDGF+CMR8"/>
          <w:color w:val="000000"/>
          <w:sz w:val="15"/>
        </w:rPr>
        <w:t>,</w:t>
      </w:r>
      <w:r>
        <w:rPr>
          <w:rFonts w:ascii="Times New Roman"/>
          <w:color w:val="000000"/>
          <w:spacing w:val="7"/>
          <w:sz w:val="15"/>
        </w:rPr>
        <w:t xml:space="preserve"> </w:t>
      </w:r>
      <w:r>
        <w:rPr>
          <w:rFonts w:ascii="GVNDGF+CMR8"/>
          <w:color w:val="0000FE"/>
          <w:spacing w:val="2"/>
          <w:sz w:val="15"/>
        </w:rPr>
        <w:t>1993</w:t>
      </w:r>
      <w:r>
        <w:rPr>
          <w:rFonts w:ascii="GVNDGF+CMR8"/>
          <w:color w:val="000000"/>
          <w:spacing w:val="1"/>
          <w:sz w:val="15"/>
        </w:rPr>
        <w:t>),</w:t>
      </w:r>
      <w:r>
        <w:rPr>
          <w:rFonts w:ascii="Times New Roman"/>
          <w:color w:val="000000"/>
          <w:spacing w:val="8"/>
          <w:sz w:val="15"/>
        </w:rPr>
        <w:t xml:space="preserve"> </w:t>
      </w:r>
      <w:r>
        <w:rPr>
          <w:rFonts w:ascii="GVNDGF+CMR8"/>
          <w:color w:val="000000"/>
          <w:spacing w:val="2"/>
          <w:sz w:val="15"/>
        </w:rPr>
        <w:t>and</w:t>
      </w:r>
      <w:r>
        <w:rPr>
          <w:rFonts w:ascii="Times New Roman"/>
          <w:color w:val="000000"/>
          <w:spacing w:val="6"/>
          <w:sz w:val="15"/>
        </w:rPr>
        <w:t xml:space="preserve"> </w:t>
      </w:r>
      <w:r>
        <w:rPr>
          <w:rFonts w:ascii="GVNDGF+CMR8"/>
          <w:color w:val="000000"/>
          <w:spacing w:val="1"/>
          <w:sz w:val="15"/>
        </w:rPr>
        <w:t>participation</w:t>
      </w:r>
      <w:r>
        <w:rPr>
          <w:rFonts w:ascii="Times New Roman"/>
          <w:color w:val="000000"/>
          <w:spacing w:val="6"/>
          <w:sz w:val="15"/>
        </w:rPr>
        <w:t xml:space="preserve"> </w:t>
      </w:r>
      <w:r>
        <w:rPr>
          <w:rFonts w:ascii="GVNDGF+CMR8"/>
          <w:color w:val="000000"/>
          <w:spacing w:val="1"/>
          <w:sz w:val="15"/>
        </w:rPr>
        <w:t>in</w:t>
      </w:r>
      <w:r>
        <w:rPr>
          <w:rFonts w:ascii="Times New Roman"/>
          <w:color w:val="000000"/>
          <w:spacing w:val="7"/>
          <w:sz w:val="15"/>
        </w:rPr>
        <w:t xml:space="preserve"> </w:t>
      </w:r>
      <w:r>
        <w:rPr>
          <w:rFonts w:ascii="GVNDGF+CMR8" w:hAnsi="GVNDGF+CMR8" w:cs="GVNDGF+CMR8"/>
          <w:color w:val="000000"/>
          <w:spacing w:val="1"/>
          <w:sz w:val="15"/>
        </w:rPr>
        <w:t>retirement</w:t>
      </w:r>
      <w:r>
        <w:rPr>
          <w:rFonts w:ascii="Cambria" w:hAnsi="Cambria" w:cs="GVNDGF+CMR8"/>
          <w:color w:val="000000"/>
          <w:spacing w:val="1"/>
          <w:sz w:val="15"/>
        </w:rPr>
        <w:t xml:space="preserve"> </w:t>
      </w:r>
      <w:r>
        <w:rPr>
          <w:rFonts w:ascii="GVNDGF+CMR8"/>
          <w:color w:val="000000"/>
          <w:spacing w:val="1"/>
          <w:sz w:val="15"/>
        </w:rPr>
        <w:t>savings</w:t>
      </w:r>
      <w:r>
        <w:rPr>
          <w:rFonts w:ascii="Times New Roman"/>
          <w:color w:val="000000"/>
          <w:spacing w:val="17"/>
          <w:sz w:val="15"/>
        </w:rPr>
        <w:t xml:space="preserve"> </w:t>
      </w:r>
      <w:r>
        <w:rPr>
          <w:rFonts w:ascii="GVNDGF+CMR8"/>
          <w:color w:val="000000"/>
          <w:spacing w:val="2"/>
          <w:sz w:val="15"/>
        </w:rPr>
        <w:t>plans</w:t>
      </w:r>
      <w:r>
        <w:rPr>
          <w:rFonts w:ascii="Times New Roman"/>
          <w:color w:val="000000"/>
          <w:spacing w:val="16"/>
          <w:sz w:val="15"/>
        </w:rPr>
        <w:t xml:space="preserve"> </w:t>
      </w:r>
      <w:r>
        <w:rPr>
          <w:rFonts w:ascii="GVNDGF+CMR8"/>
          <w:color w:val="000000"/>
          <w:spacing w:val="1"/>
          <w:sz w:val="15"/>
        </w:rPr>
        <w:t>(</w:t>
      </w:r>
      <w:r>
        <w:rPr>
          <w:rFonts w:ascii="GVNDGF+CMR8"/>
          <w:color w:val="0000FE"/>
          <w:spacing w:val="1"/>
          <w:sz w:val="15"/>
        </w:rPr>
        <w:t>Samuelson</w:t>
      </w:r>
      <w:r>
        <w:rPr>
          <w:rFonts w:ascii="Times New Roman"/>
          <w:color w:val="0000FE"/>
          <w:spacing w:val="17"/>
          <w:sz w:val="15"/>
        </w:rPr>
        <w:t xml:space="preserve"> </w:t>
      </w:r>
      <w:r>
        <w:rPr>
          <w:rFonts w:ascii="GVNDGF+CMR8"/>
          <w:color w:val="0000FE"/>
          <w:spacing w:val="2"/>
          <w:sz w:val="15"/>
        </w:rPr>
        <w:t>and</w:t>
      </w:r>
      <w:r>
        <w:rPr>
          <w:rFonts w:ascii="Times New Roman"/>
          <w:color w:val="0000FE"/>
          <w:spacing w:val="17"/>
          <w:sz w:val="15"/>
        </w:rPr>
        <w:t xml:space="preserve"> </w:t>
      </w:r>
      <w:proofErr w:type="spellStart"/>
      <w:r>
        <w:rPr>
          <w:rFonts w:ascii="GVNDGF+CMR8"/>
          <w:color w:val="0000FE"/>
          <w:spacing w:val="1"/>
          <w:sz w:val="15"/>
        </w:rPr>
        <w:t>Zeckhauser</w:t>
      </w:r>
      <w:proofErr w:type="spellEnd"/>
      <w:r>
        <w:rPr>
          <w:rFonts w:ascii="GVNDGF+CMR8"/>
          <w:color w:val="000000"/>
          <w:sz w:val="15"/>
        </w:rPr>
        <w:t>,</w:t>
      </w:r>
      <w:r>
        <w:rPr>
          <w:rFonts w:ascii="Times New Roman"/>
          <w:color w:val="000000"/>
          <w:spacing w:val="18"/>
          <w:sz w:val="15"/>
        </w:rPr>
        <w:t xml:space="preserve"> </w:t>
      </w:r>
      <w:r>
        <w:rPr>
          <w:rFonts w:ascii="GVNDGF+CMR8"/>
          <w:color w:val="0000FE"/>
          <w:spacing w:val="2"/>
          <w:sz w:val="15"/>
        </w:rPr>
        <w:t>1988</w:t>
      </w:r>
      <w:r>
        <w:rPr>
          <w:rFonts w:ascii="GVNDGF+CMR8"/>
          <w:color w:val="000000"/>
          <w:sz w:val="15"/>
        </w:rPr>
        <w:t>;</w:t>
      </w:r>
      <w:r>
        <w:rPr>
          <w:rFonts w:ascii="Times New Roman"/>
          <w:color w:val="000000"/>
          <w:spacing w:val="18"/>
          <w:sz w:val="15"/>
        </w:rPr>
        <w:t xml:space="preserve"> </w:t>
      </w:r>
      <w:proofErr w:type="spellStart"/>
      <w:r>
        <w:rPr>
          <w:rFonts w:ascii="GVNDGF+CMR8"/>
          <w:color w:val="0000FE"/>
          <w:spacing w:val="2"/>
          <w:sz w:val="15"/>
        </w:rPr>
        <w:t>Madrian</w:t>
      </w:r>
      <w:proofErr w:type="spellEnd"/>
      <w:r>
        <w:rPr>
          <w:rFonts w:ascii="Times New Roman"/>
          <w:color w:val="0000FE"/>
          <w:spacing w:val="17"/>
          <w:sz w:val="15"/>
        </w:rPr>
        <w:t xml:space="preserve"> </w:t>
      </w:r>
      <w:r>
        <w:rPr>
          <w:rFonts w:ascii="GVNDGF+CMR8"/>
          <w:color w:val="0000FE"/>
          <w:spacing w:val="2"/>
          <w:sz w:val="15"/>
        </w:rPr>
        <w:t>and</w:t>
      </w:r>
      <w:r>
        <w:rPr>
          <w:rFonts w:ascii="Times New Roman"/>
          <w:color w:val="0000FE"/>
          <w:spacing w:val="17"/>
          <w:sz w:val="15"/>
        </w:rPr>
        <w:t xml:space="preserve"> </w:t>
      </w:r>
      <w:r>
        <w:rPr>
          <w:rFonts w:ascii="GVNDGF+CMR8"/>
          <w:color w:val="0000FE"/>
          <w:spacing w:val="2"/>
          <w:sz w:val="15"/>
        </w:rPr>
        <w:t>Shea</w:t>
      </w:r>
      <w:r>
        <w:rPr>
          <w:rFonts w:ascii="GVNDGF+CMR8"/>
          <w:color w:val="000000"/>
          <w:sz w:val="15"/>
        </w:rPr>
        <w:t>,</w:t>
      </w:r>
      <w:r>
        <w:rPr>
          <w:rFonts w:ascii="Times New Roman"/>
          <w:color w:val="000000"/>
          <w:spacing w:val="18"/>
          <w:sz w:val="15"/>
        </w:rPr>
        <w:t xml:space="preserve"> </w:t>
      </w:r>
      <w:r>
        <w:rPr>
          <w:rFonts w:ascii="GVNDGF+CMR8"/>
          <w:color w:val="0000FE"/>
          <w:spacing w:val="2"/>
          <w:sz w:val="15"/>
        </w:rPr>
        <w:t>2001</w:t>
      </w:r>
      <w:r>
        <w:rPr>
          <w:rFonts w:ascii="GVNDGF+CMR8"/>
          <w:color w:val="000000"/>
          <w:sz w:val="15"/>
        </w:rPr>
        <w:t>;</w:t>
      </w:r>
      <w:r>
        <w:rPr>
          <w:rFonts w:ascii="Times New Roman"/>
          <w:color w:val="000000"/>
          <w:spacing w:val="18"/>
          <w:sz w:val="15"/>
        </w:rPr>
        <w:t xml:space="preserve"> </w:t>
      </w:r>
      <w:r>
        <w:rPr>
          <w:rFonts w:ascii="GVNDGF+CMR8"/>
          <w:color w:val="0000FE"/>
          <w:spacing w:val="2"/>
          <w:sz w:val="15"/>
        </w:rPr>
        <w:t>Choi</w:t>
      </w:r>
      <w:r>
        <w:rPr>
          <w:rFonts w:ascii="Times New Roman"/>
          <w:color w:val="0000FE"/>
          <w:spacing w:val="16"/>
          <w:sz w:val="15"/>
        </w:rPr>
        <w:t xml:space="preserve"> </w:t>
      </w:r>
      <w:r>
        <w:rPr>
          <w:rFonts w:ascii="GVNDGF+CMR8"/>
          <w:color w:val="0000FE"/>
          <w:spacing w:val="2"/>
          <w:sz w:val="15"/>
        </w:rPr>
        <w:t>et</w:t>
      </w:r>
      <w:r>
        <w:rPr>
          <w:rFonts w:ascii="Times New Roman"/>
          <w:color w:val="0000FE"/>
          <w:spacing w:val="17"/>
          <w:sz w:val="15"/>
        </w:rPr>
        <w:t xml:space="preserve"> </w:t>
      </w:r>
      <w:r>
        <w:rPr>
          <w:rFonts w:ascii="GVNDGF+CMR8"/>
          <w:color w:val="0000FE"/>
          <w:spacing w:val="1"/>
          <w:sz w:val="15"/>
        </w:rPr>
        <w:t>al.</w:t>
      </w:r>
      <w:r>
        <w:rPr>
          <w:rFonts w:ascii="GVNDGF+CMR8"/>
          <w:color w:val="000000"/>
          <w:sz w:val="15"/>
        </w:rPr>
        <w:t>,</w:t>
      </w:r>
      <w:r>
        <w:rPr>
          <w:rFonts w:ascii="Times New Roman"/>
          <w:color w:val="000000"/>
          <w:spacing w:val="18"/>
          <w:sz w:val="15"/>
        </w:rPr>
        <w:t xml:space="preserve"> </w:t>
      </w:r>
      <w:r>
        <w:rPr>
          <w:rFonts w:ascii="GVNDGF+CMR8"/>
          <w:color w:val="0000FE"/>
          <w:spacing w:val="2"/>
          <w:sz w:val="15"/>
        </w:rPr>
        <w:t>2019</w:t>
      </w:r>
      <w:r>
        <w:rPr>
          <w:rFonts w:ascii="GVNDGF+CMR8"/>
          <w:color w:val="000000"/>
          <w:spacing w:val="1"/>
          <w:sz w:val="15"/>
        </w:rPr>
        <w:t>).</w:t>
      </w:r>
    </w:p>
  </w:footnote>
  <w:footnote w:id="8">
    <w:p w14:paraId="4546EF64" w14:textId="0CB8E341" w:rsidR="00D41FA4" w:rsidRDefault="00D41FA4">
      <w:pPr>
        <w:pStyle w:val="FootnoteText"/>
      </w:pPr>
      <w:r>
        <w:rPr>
          <w:rStyle w:val="FootnoteReference"/>
        </w:rPr>
        <w:footnoteRef/>
      </w:r>
      <w:r>
        <w:t xml:space="preserve"> </w:t>
      </w:r>
      <w:r>
        <w:rPr>
          <w:rFonts w:ascii="GVNDGF+CMR8"/>
          <w:color w:val="000000"/>
          <w:spacing w:val="2"/>
          <w:sz w:val="15"/>
        </w:rPr>
        <w:t>Sustainable</w:t>
      </w:r>
      <w:r>
        <w:rPr>
          <w:rFonts w:ascii="Times New Roman"/>
          <w:color w:val="000000"/>
          <w:spacing w:val="30"/>
          <w:sz w:val="15"/>
        </w:rPr>
        <w:t xml:space="preserve"> </w:t>
      </w:r>
      <w:r>
        <w:rPr>
          <w:rFonts w:ascii="GVNDGF+CMR8"/>
          <w:color w:val="000000"/>
          <w:spacing w:val="2"/>
          <w:sz w:val="15"/>
        </w:rPr>
        <w:t>Energy</w:t>
      </w:r>
      <w:r>
        <w:rPr>
          <w:rFonts w:ascii="Times New Roman"/>
          <w:color w:val="000000"/>
          <w:spacing w:val="30"/>
          <w:sz w:val="15"/>
        </w:rPr>
        <w:t xml:space="preserve"> </w:t>
      </w:r>
      <w:r>
        <w:rPr>
          <w:rFonts w:ascii="GVNDGF+CMR8"/>
          <w:color w:val="000000"/>
          <w:spacing w:val="1"/>
          <w:sz w:val="15"/>
        </w:rPr>
        <w:t>Authority</w:t>
      </w:r>
      <w:r>
        <w:rPr>
          <w:rFonts w:ascii="Times New Roman"/>
          <w:color w:val="000000"/>
          <w:spacing w:val="31"/>
          <w:sz w:val="15"/>
        </w:rPr>
        <w:t xml:space="preserve"> </w:t>
      </w:r>
      <w:r>
        <w:rPr>
          <w:rFonts w:ascii="GVNDGF+CMR8"/>
          <w:color w:val="000000"/>
          <w:spacing w:val="2"/>
          <w:sz w:val="15"/>
        </w:rPr>
        <w:t>of</w:t>
      </w:r>
      <w:r>
        <w:rPr>
          <w:rFonts w:ascii="Times New Roman"/>
          <w:color w:val="000000"/>
          <w:spacing w:val="30"/>
          <w:sz w:val="15"/>
        </w:rPr>
        <w:t xml:space="preserve"> </w:t>
      </w:r>
      <w:r>
        <w:rPr>
          <w:rFonts w:ascii="GVNDGF+CMR8"/>
          <w:color w:val="000000"/>
          <w:spacing w:val="1"/>
          <w:sz w:val="15"/>
        </w:rPr>
        <w:t>Ireland</w:t>
      </w:r>
      <w:r>
        <w:rPr>
          <w:rFonts w:ascii="Times New Roman"/>
          <w:color w:val="000000"/>
          <w:spacing w:val="31"/>
          <w:sz w:val="15"/>
        </w:rPr>
        <w:t xml:space="preserve"> </w:t>
      </w:r>
      <w:r>
        <w:rPr>
          <w:rFonts w:ascii="GVNDGF+CMR8"/>
          <w:color w:val="000000"/>
          <w:spacing w:val="2"/>
          <w:sz w:val="15"/>
        </w:rPr>
        <w:t>(SEAI)</w:t>
      </w:r>
      <w:r>
        <w:rPr>
          <w:rFonts w:ascii="Times New Roman"/>
          <w:color w:val="000000"/>
          <w:spacing w:val="30"/>
          <w:sz w:val="15"/>
        </w:rPr>
        <w:t xml:space="preserve"> </w:t>
      </w:r>
      <w:r>
        <w:rPr>
          <w:rFonts w:ascii="GVNDGF+CMR8"/>
          <w:color w:val="000000"/>
          <w:spacing w:val="1"/>
          <w:sz w:val="15"/>
        </w:rPr>
        <w:t>is</w:t>
      </w:r>
      <w:r>
        <w:rPr>
          <w:rFonts w:ascii="Times New Roman"/>
          <w:color w:val="000000"/>
          <w:spacing w:val="31"/>
          <w:sz w:val="15"/>
        </w:rPr>
        <w:t xml:space="preserve"> </w:t>
      </w:r>
      <w:r>
        <w:rPr>
          <w:rFonts w:ascii="GVNDGF+CMR8" w:hAnsi="GVNDGF+CMR8" w:cs="GVNDGF+CMR8"/>
          <w:color w:val="000000"/>
          <w:spacing w:val="1"/>
          <w:sz w:val="15"/>
        </w:rPr>
        <w:t>Ireland’s</w:t>
      </w:r>
      <w:r>
        <w:rPr>
          <w:rFonts w:ascii="Times New Roman"/>
          <w:color w:val="000000"/>
          <w:spacing w:val="30"/>
          <w:sz w:val="15"/>
        </w:rPr>
        <w:t xml:space="preserve"> </w:t>
      </w:r>
      <w:r>
        <w:rPr>
          <w:rFonts w:ascii="GVNDGF+CMR8"/>
          <w:color w:val="000000"/>
          <w:spacing w:val="2"/>
          <w:sz w:val="15"/>
        </w:rPr>
        <w:t>national</w:t>
      </w:r>
      <w:r>
        <w:rPr>
          <w:rFonts w:ascii="Times New Roman"/>
          <w:color w:val="000000"/>
          <w:spacing w:val="30"/>
          <w:sz w:val="15"/>
        </w:rPr>
        <w:t xml:space="preserve"> </w:t>
      </w:r>
      <w:r>
        <w:rPr>
          <w:rFonts w:ascii="GVNDGF+CMR8"/>
          <w:color w:val="000000"/>
          <w:spacing w:val="2"/>
          <w:sz w:val="15"/>
        </w:rPr>
        <w:t>sustainable</w:t>
      </w:r>
      <w:r>
        <w:rPr>
          <w:rFonts w:ascii="Times New Roman"/>
          <w:color w:val="000000"/>
          <w:spacing w:val="30"/>
          <w:sz w:val="15"/>
        </w:rPr>
        <w:t xml:space="preserve"> </w:t>
      </w:r>
      <w:r>
        <w:rPr>
          <w:rFonts w:ascii="GVNDGF+CMR8"/>
          <w:color w:val="000000"/>
          <w:spacing w:val="2"/>
          <w:sz w:val="15"/>
        </w:rPr>
        <w:t>energy</w:t>
      </w:r>
      <w:r>
        <w:rPr>
          <w:rFonts w:ascii="Times New Roman"/>
          <w:color w:val="000000"/>
          <w:spacing w:val="31"/>
          <w:sz w:val="15"/>
        </w:rPr>
        <w:t xml:space="preserve"> </w:t>
      </w:r>
      <w:r>
        <w:rPr>
          <w:rFonts w:ascii="GVNDGF+CMR8"/>
          <w:color w:val="000000"/>
          <w:spacing w:val="1"/>
          <w:sz w:val="15"/>
        </w:rPr>
        <w:t>authority</w:t>
      </w:r>
      <w:r>
        <w:rPr>
          <w:rFonts w:ascii="Times New Roman"/>
          <w:color w:val="000000"/>
          <w:spacing w:val="31"/>
          <w:sz w:val="15"/>
        </w:rPr>
        <w:t xml:space="preserve"> </w:t>
      </w:r>
      <w:r>
        <w:rPr>
          <w:rFonts w:ascii="GVNDGF+CMR8"/>
          <w:color w:val="000000"/>
          <w:spacing w:val="2"/>
          <w:sz w:val="15"/>
        </w:rPr>
        <w:t>whose</w:t>
      </w:r>
      <w:r>
        <w:rPr>
          <w:rFonts w:ascii="Times New Roman"/>
          <w:color w:val="000000"/>
          <w:spacing w:val="30"/>
          <w:sz w:val="15"/>
        </w:rPr>
        <w:t xml:space="preserve"> </w:t>
      </w:r>
      <w:r>
        <w:rPr>
          <w:rFonts w:ascii="GVNDGF+CMR8"/>
          <w:color w:val="000000"/>
          <w:spacing w:val="2"/>
          <w:sz w:val="15"/>
        </w:rPr>
        <w:t>goal</w:t>
      </w:r>
      <w:r>
        <w:rPr>
          <w:rFonts w:ascii="Times New Roman"/>
          <w:color w:val="000000"/>
          <w:spacing w:val="30"/>
          <w:sz w:val="15"/>
        </w:rPr>
        <w:t xml:space="preserve"> </w:t>
      </w:r>
      <w:r>
        <w:rPr>
          <w:rFonts w:ascii="GVNDGF+CMR8"/>
          <w:color w:val="000000"/>
          <w:spacing w:val="1"/>
          <w:sz w:val="15"/>
        </w:rPr>
        <w:t>is</w:t>
      </w:r>
      <w:r>
        <w:rPr>
          <w:rFonts w:ascii="Times New Roman"/>
          <w:color w:val="000000"/>
          <w:spacing w:val="31"/>
          <w:sz w:val="15"/>
        </w:rPr>
        <w:t xml:space="preserve"> </w:t>
      </w:r>
      <w:r>
        <w:rPr>
          <w:rFonts w:ascii="GVNDGF+CMR8"/>
          <w:color w:val="000000"/>
          <w:spacing w:val="1"/>
          <w:sz w:val="15"/>
        </w:rPr>
        <w:t>to</w:t>
      </w:r>
      <w:r>
        <w:rPr>
          <w:rFonts w:ascii="Times New Roman"/>
          <w:color w:val="000000"/>
          <w:spacing w:val="31"/>
          <w:sz w:val="15"/>
        </w:rPr>
        <w:t xml:space="preserve"> </w:t>
      </w:r>
      <w:r>
        <w:rPr>
          <w:rFonts w:ascii="GVNDGF+CMR8" w:hAnsi="GVNDGF+CMR8" w:cs="GVNDGF+CMR8"/>
          <w:color w:val="000000"/>
          <w:spacing w:val="2"/>
          <w:sz w:val="15"/>
        </w:rPr>
        <w:t>promote</w:t>
      </w:r>
      <w:r>
        <w:rPr>
          <w:rFonts w:ascii="Cambria" w:hAnsi="Cambria" w:cs="GVNDGF+CMR8"/>
          <w:color w:val="000000"/>
          <w:spacing w:val="2"/>
          <w:sz w:val="15"/>
        </w:rPr>
        <w:t xml:space="preserve"> </w:t>
      </w:r>
      <w:r>
        <w:rPr>
          <w:rFonts w:ascii="GVNDGF+CMR8"/>
          <w:color w:val="000000"/>
          <w:spacing w:val="2"/>
          <w:sz w:val="15"/>
        </w:rPr>
        <w:t>and</w:t>
      </w:r>
      <w:r>
        <w:rPr>
          <w:rFonts w:ascii="Times New Roman"/>
          <w:color w:val="000000"/>
          <w:spacing w:val="40"/>
          <w:sz w:val="15"/>
        </w:rPr>
        <w:t xml:space="preserve"> </w:t>
      </w:r>
      <w:r>
        <w:rPr>
          <w:rFonts w:ascii="GVNDGF+CMR8"/>
          <w:color w:val="000000"/>
          <w:spacing w:val="1"/>
          <w:sz w:val="15"/>
        </w:rPr>
        <w:t>assist</w:t>
      </w:r>
      <w:r>
        <w:rPr>
          <w:rFonts w:ascii="Times New Roman"/>
          <w:color w:val="000000"/>
          <w:spacing w:val="40"/>
          <w:sz w:val="15"/>
        </w:rPr>
        <w:t xml:space="preserve"> </w:t>
      </w:r>
      <w:r>
        <w:rPr>
          <w:rFonts w:ascii="GVNDGF+CMR8"/>
          <w:color w:val="000000"/>
          <w:spacing w:val="2"/>
          <w:sz w:val="15"/>
        </w:rPr>
        <w:t>the</w:t>
      </w:r>
      <w:r>
        <w:rPr>
          <w:rFonts w:ascii="Times New Roman"/>
          <w:color w:val="000000"/>
          <w:spacing w:val="40"/>
          <w:sz w:val="15"/>
        </w:rPr>
        <w:t xml:space="preserve"> </w:t>
      </w:r>
      <w:r>
        <w:rPr>
          <w:rFonts w:ascii="GVNDGF+CMR8"/>
          <w:color w:val="000000"/>
          <w:spacing w:val="1"/>
          <w:sz w:val="15"/>
        </w:rPr>
        <w:t>development</w:t>
      </w:r>
      <w:r>
        <w:rPr>
          <w:rFonts w:ascii="Times New Roman"/>
          <w:color w:val="000000"/>
          <w:spacing w:val="40"/>
          <w:sz w:val="15"/>
        </w:rPr>
        <w:t xml:space="preserve"> </w:t>
      </w:r>
      <w:r>
        <w:rPr>
          <w:rFonts w:ascii="GVNDGF+CMR8"/>
          <w:color w:val="000000"/>
          <w:spacing w:val="2"/>
          <w:sz w:val="15"/>
        </w:rPr>
        <w:t>of</w:t>
      </w:r>
      <w:r>
        <w:rPr>
          <w:rFonts w:ascii="Times New Roman"/>
          <w:color w:val="000000"/>
          <w:spacing w:val="39"/>
          <w:sz w:val="15"/>
        </w:rPr>
        <w:t xml:space="preserve"> </w:t>
      </w:r>
      <w:r>
        <w:rPr>
          <w:rFonts w:ascii="GVNDGF+CMR8"/>
          <w:color w:val="000000"/>
          <w:spacing w:val="2"/>
          <w:sz w:val="15"/>
        </w:rPr>
        <w:t>sustainable</w:t>
      </w:r>
      <w:r>
        <w:rPr>
          <w:rFonts w:ascii="Times New Roman"/>
          <w:color w:val="000000"/>
          <w:spacing w:val="40"/>
          <w:sz w:val="15"/>
        </w:rPr>
        <w:t xml:space="preserve"> </w:t>
      </w:r>
      <w:r>
        <w:rPr>
          <w:rFonts w:ascii="GVNDGF+CMR8"/>
          <w:color w:val="000000"/>
          <w:spacing w:val="2"/>
          <w:sz w:val="15"/>
        </w:rPr>
        <w:t>energy</w:t>
      </w:r>
      <w:r>
        <w:rPr>
          <w:rFonts w:ascii="Times New Roman"/>
          <w:color w:val="000000"/>
          <w:spacing w:val="40"/>
          <w:sz w:val="15"/>
        </w:rPr>
        <w:t xml:space="preserve"> </w:t>
      </w:r>
      <w:r>
        <w:rPr>
          <w:rFonts w:ascii="GVNDGF+CMR8"/>
          <w:color w:val="000000"/>
          <w:spacing w:val="1"/>
          <w:sz w:val="15"/>
        </w:rPr>
        <w:t>in</w:t>
      </w:r>
      <w:r>
        <w:rPr>
          <w:rFonts w:ascii="Times New Roman"/>
          <w:color w:val="000000"/>
          <w:spacing w:val="41"/>
          <w:sz w:val="15"/>
        </w:rPr>
        <w:t xml:space="preserve"> </w:t>
      </w:r>
      <w:r>
        <w:rPr>
          <w:rFonts w:ascii="GVNDGF+CMR8"/>
          <w:color w:val="000000"/>
          <w:spacing w:val="2"/>
          <w:sz w:val="15"/>
        </w:rPr>
        <w:t>Ireland.</w:t>
      </w:r>
      <w:r>
        <w:rPr>
          <w:rFonts w:ascii="Times New Roman"/>
          <w:color w:val="000000"/>
          <w:spacing w:val="103"/>
          <w:sz w:val="15"/>
        </w:rPr>
        <w:t xml:space="preserve"> </w:t>
      </w:r>
      <w:r>
        <w:rPr>
          <w:rFonts w:ascii="GVNDGF+CMR8"/>
          <w:color w:val="000000"/>
          <w:spacing w:val="2"/>
          <w:sz w:val="15"/>
        </w:rPr>
        <w:t>Detailed</w:t>
      </w:r>
      <w:r>
        <w:rPr>
          <w:rFonts w:ascii="Times New Roman"/>
          <w:color w:val="000000"/>
          <w:spacing w:val="40"/>
          <w:sz w:val="15"/>
        </w:rPr>
        <w:t xml:space="preserve"> </w:t>
      </w:r>
      <w:r>
        <w:rPr>
          <w:rFonts w:ascii="GVNDGF+CMR8"/>
          <w:color w:val="000000"/>
          <w:spacing w:val="2"/>
          <w:sz w:val="15"/>
        </w:rPr>
        <w:t>information</w:t>
      </w:r>
      <w:r>
        <w:rPr>
          <w:rFonts w:ascii="Times New Roman"/>
          <w:color w:val="000000"/>
          <w:spacing w:val="40"/>
          <w:sz w:val="15"/>
        </w:rPr>
        <w:t xml:space="preserve"> </w:t>
      </w:r>
      <w:r>
        <w:rPr>
          <w:rFonts w:ascii="GVNDGF+CMR8"/>
          <w:color w:val="000000"/>
          <w:spacing w:val="3"/>
          <w:sz w:val="15"/>
        </w:rPr>
        <w:t>about</w:t>
      </w:r>
      <w:r>
        <w:rPr>
          <w:rFonts w:ascii="Times New Roman"/>
          <w:color w:val="000000"/>
          <w:spacing w:val="38"/>
          <w:sz w:val="15"/>
        </w:rPr>
        <w:t xml:space="preserve"> </w:t>
      </w:r>
      <w:r>
        <w:rPr>
          <w:rFonts w:ascii="GVNDGF+CMR8"/>
          <w:color w:val="000000"/>
          <w:spacing w:val="2"/>
          <w:sz w:val="15"/>
        </w:rPr>
        <w:t>Home</w:t>
      </w:r>
      <w:r>
        <w:rPr>
          <w:rFonts w:ascii="Times New Roman"/>
          <w:color w:val="000000"/>
          <w:spacing w:val="39"/>
          <w:sz w:val="15"/>
        </w:rPr>
        <w:t xml:space="preserve"> </w:t>
      </w:r>
      <w:r>
        <w:rPr>
          <w:rFonts w:ascii="GVNDGF+CMR8"/>
          <w:color w:val="000000"/>
          <w:spacing w:val="2"/>
          <w:sz w:val="15"/>
        </w:rPr>
        <w:t>Energy</w:t>
      </w:r>
      <w:r>
        <w:rPr>
          <w:rFonts w:ascii="Times New Roman"/>
          <w:color w:val="000000"/>
          <w:spacing w:val="40"/>
          <w:sz w:val="15"/>
        </w:rPr>
        <w:t xml:space="preserve"> </w:t>
      </w:r>
      <w:r>
        <w:rPr>
          <w:rFonts w:ascii="GVNDGF+CMR8"/>
          <w:color w:val="000000"/>
          <w:spacing w:val="1"/>
          <w:sz w:val="15"/>
        </w:rPr>
        <w:t>Grants</w:t>
      </w:r>
      <w:r>
        <w:rPr>
          <w:rFonts w:ascii="Times New Roman"/>
          <w:color w:val="000000"/>
          <w:spacing w:val="40"/>
          <w:sz w:val="15"/>
        </w:rPr>
        <w:t xml:space="preserve"> </w:t>
      </w:r>
      <w:r>
        <w:rPr>
          <w:rFonts w:ascii="GVNDGF+CMR8"/>
          <w:color w:val="000000"/>
          <w:spacing w:val="1"/>
          <w:sz w:val="15"/>
        </w:rPr>
        <w:t>is</w:t>
      </w:r>
      <w:r>
        <w:rPr>
          <w:rFonts w:ascii="Times New Roman"/>
          <w:color w:val="000000"/>
          <w:spacing w:val="40"/>
          <w:sz w:val="15"/>
        </w:rPr>
        <w:t xml:space="preserve"> </w:t>
      </w:r>
      <w:r>
        <w:rPr>
          <w:rFonts w:ascii="GVNDGF+CMR8"/>
          <w:color w:val="000000"/>
          <w:sz w:val="15"/>
        </w:rPr>
        <w:t>available</w:t>
      </w:r>
      <w:r>
        <w:rPr>
          <w:rFonts w:ascii="Times New Roman"/>
          <w:color w:val="000000"/>
          <w:spacing w:val="42"/>
          <w:sz w:val="15"/>
        </w:rPr>
        <w:t xml:space="preserve"> </w:t>
      </w:r>
      <w:r>
        <w:rPr>
          <w:rFonts w:ascii="GVNDGF+CMR8" w:hAnsi="GVNDGF+CMR8" w:cs="GVNDGF+CMR8"/>
          <w:color w:val="000000"/>
          <w:spacing w:val="2"/>
          <w:sz w:val="15"/>
        </w:rPr>
        <w:t>at</w:t>
      </w:r>
      <w:r>
        <w:rPr>
          <w:rFonts w:ascii="Cambria" w:hAnsi="Cambria" w:cs="GVNDGF+CMR8"/>
          <w:color w:val="000000"/>
          <w:spacing w:val="2"/>
          <w:sz w:val="15"/>
        </w:rPr>
        <w:t xml:space="preserve"> </w:t>
      </w:r>
      <w:r>
        <w:rPr>
          <w:rFonts w:ascii="GVNDGF+CMR8"/>
          <w:color w:val="0000FE"/>
          <w:spacing w:val="1"/>
          <w:sz w:val="15"/>
        </w:rPr>
        <w:t>https://www.seai.ie/grants/research-funding/</w:t>
      </w:r>
      <w:r>
        <w:rPr>
          <w:rFonts w:ascii="GVNDGF+CMR8"/>
          <w:color w:val="000000"/>
          <w:sz w:val="15"/>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trackRevision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96998"/>
    <w:rsid w:val="001016BC"/>
    <w:rsid w:val="0024790D"/>
    <w:rsid w:val="002E13A5"/>
    <w:rsid w:val="00492DA3"/>
    <w:rsid w:val="00560823"/>
    <w:rsid w:val="005B72F9"/>
    <w:rsid w:val="005B7439"/>
    <w:rsid w:val="005D26FC"/>
    <w:rsid w:val="006648E5"/>
    <w:rsid w:val="00763C88"/>
    <w:rsid w:val="007C313F"/>
    <w:rsid w:val="0084587F"/>
    <w:rsid w:val="0092661B"/>
    <w:rsid w:val="009B2F03"/>
    <w:rsid w:val="00B06B85"/>
    <w:rsid w:val="00B07084"/>
    <w:rsid w:val="00BA3C1C"/>
    <w:rsid w:val="00BA5B2D"/>
    <w:rsid w:val="00CE148D"/>
    <w:rsid w:val="00D41FA4"/>
    <w:rsid w:val="00FB3F76"/>
    <w:rsid w:val="00FE0F5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9ECFC"/>
  <w15:docId w15:val="{7027716F-1DFA-474D-996A-B63255551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FootnoteText">
    <w:name w:val="footnote text"/>
    <w:basedOn w:val="Normal"/>
    <w:link w:val="FootnoteTextChar"/>
    <w:semiHidden/>
    <w:unhideWhenUsed/>
    <w:rsid w:val="00096998"/>
    <w:pPr>
      <w:spacing w:before="0" w:after="0" w:line="240" w:lineRule="auto"/>
    </w:pPr>
    <w:rPr>
      <w:sz w:val="20"/>
      <w:szCs w:val="20"/>
    </w:rPr>
  </w:style>
  <w:style w:type="character" w:customStyle="1" w:styleId="FootnoteTextChar">
    <w:name w:val="Footnote Text Char"/>
    <w:basedOn w:val="DefaultParagraphFont"/>
    <w:link w:val="FootnoteText"/>
    <w:semiHidden/>
    <w:rsid w:val="00096998"/>
    <w:rPr>
      <w:sz w:val="20"/>
      <w:szCs w:val="20"/>
      <w:lang w:val="en-US" w:eastAsia="en-US"/>
    </w:rPr>
  </w:style>
  <w:style w:type="character" w:styleId="FootnoteReference">
    <w:name w:val="footnote reference"/>
    <w:basedOn w:val="DefaultParagraphFont"/>
    <w:semiHidden/>
    <w:unhideWhenUsed/>
    <w:rsid w:val="00096998"/>
    <w:rPr>
      <w:vertAlign w:val="superscript"/>
    </w:rPr>
  </w:style>
  <w:style w:type="character" w:styleId="CommentReference">
    <w:name w:val="annotation reference"/>
    <w:basedOn w:val="DefaultParagraphFont"/>
    <w:semiHidden/>
    <w:unhideWhenUsed/>
    <w:rsid w:val="0092661B"/>
    <w:rPr>
      <w:sz w:val="16"/>
      <w:szCs w:val="16"/>
    </w:rPr>
  </w:style>
  <w:style w:type="paragraph" w:styleId="CommentText">
    <w:name w:val="annotation text"/>
    <w:basedOn w:val="Normal"/>
    <w:link w:val="CommentTextChar"/>
    <w:semiHidden/>
    <w:unhideWhenUsed/>
    <w:rsid w:val="0092661B"/>
    <w:pPr>
      <w:spacing w:line="240" w:lineRule="auto"/>
    </w:pPr>
    <w:rPr>
      <w:sz w:val="20"/>
      <w:szCs w:val="20"/>
    </w:rPr>
  </w:style>
  <w:style w:type="character" w:customStyle="1" w:styleId="CommentTextChar">
    <w:name w:val="Comment Text Char"/>
    <w:basedOn w:val="DefaultParagraphFont"/>
    <w:link w:val="CommentText"/>
    <w:semiHidden/>
    <w:rsid w:val="0092661B"/>
    <w:rPr>
      <w:sz w:val="20"/>
      <w:szCs w:val="20"/>
      <w:lang w:val="en-US" w:eastAsia="en-US"/>
    </w:rPr>
  </w:style>
  <w:style w:type="paragraph" w:styleId="CommentSubject">
    <w:name w:val="annotation subject"/>
    <w:basedOn w:val="CommentText"/>
    <w:next w:val="CommentText"/>
    <w:link w:val="CommentSubjectChar"/>
    <w:semiHidden/>
    <w:unhideWhenUsed/>
    <w:rsid w:val="0092661B"/>
    <w:rPr>
      <w:b/>
      <w:bCs/>
    </w:rPr>
  </w:style>
  <w:style w:type="character" w:customStyle="1" w:styleId="CommentSubjectChar">
    <w:name w:val="Comment Subject Char"/>
    <w:basedOn w:val="CommentTextChar"/>
    <w:link w:val="CommentSubject"/>
    <w:semiHidden/>
    <w:rsid w:val="0092661B"/>
    <w:rPr>
      <w:b/>
      <w:bCs/>
      <w:sz w:val="20"/>
      <w:szCs w:val="20"/>
      <w:lang w:val="en-US" w:eastAsia="en-US"/>
    </w:rPr>
  </w:style>
  <w:style w:type="paragraph" w:styleId="BalloonText">
    <w:name w:val="Balloon Text"/>
    <w:basedOn w:val="Normal"/>
    <w:link w:val="BalloonTextChar"/>
    <w:rsid w:val="0092661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92661B"/>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7F463-B57D-47DF-8021-E325F188C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12</Pages>
  <Words>5630</Words>
  <Characters>32091</Characters>
  <Application>Microsoft Office Word</Application>
  <DocSecurity>0</DocSecurity>
  <Lines>267</Lines>
  <Paragraphs>75</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
  <LinksUpToDate>false</LinksUpToDate>
  <CharactersWithSpaces>37646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Kevin as Admin</cp:lastModifiedBy>
  <cp:revision>4</cp:revision>
  <dcterms:created xsi:type="dcterms:W3CDTF">2022-10-21T13:55:00Z</dcterms:created>
  <dcterms:modified xsi:type="dcterms:W3CDTF">2022-10-21T15:42:00Z</dcterms:modified>
</cp:coreProperties>
</file>