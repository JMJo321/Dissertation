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C5A8C42" w14:textId="77777777" w:rsidR="00CF0253" w:rsidRDefault="00252649">
      <w:pPr>
        <w:spacing w:before="0" w:after="0" w:line="189" w:lineRule="exact"/>
        <w:ind w:left="71"/>
        <w:jc w:val="left"/>
        <w:rPr>
          <w:rFonts w:ascii="Times New Roman"/>
          <w:color w:val="000000"/>
          <w:sz w:val="18"/>
        </w:rPr>
      </w:pPr>
      <w:r>
        <w:rPr>
          <w:noProof/>
        </w:rPr>
        <w:drawing>
          <wp:anchor distT="0" distB="0" distL="114300" distR="114300" simplePos="0" relativeHeight="251675648" behindDoc="1" locked="0" layoutInCell="1" allowOverlap="1" wp14:anchorId="2BF16E44" wp14:editId="681FE0C5">
            <wp:simplePos x="0" y="0"/>
            <wp:positionH relativeFrom="page">
              <wp:posOffset>707390</wp:posOffset>
            </wp:positionH>
            <wp:positionV relativeFrom="page">
              <wp:posOffset>679450</wp:posOffset>
            </wp:positionV>
            <wp:extent cx="1817370" cy="38100"/>
            <wp:effectExtent l="0" t="0" r="0" b="0"/>
            <wp:wrapNone/>
            <wp:docPr id="37" name="_x00000" descr="ooxWord://word/media/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0" descr="ooxWord://word/media/image1.jpe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1817370" cy="38100"/>
                    </a:xfrm>
                    <a:prstGeom prst="rect">
                      <a:avLst/>
                    </a:prstGeom>
                    <a:noFill/>
                  </pic:spPr>
                </pic:pic>
              </a:graphicData>
            </a:graphic>
            <wp14:sizeRelH relativeFrom="page">
              <wp14:pctWidth>0</wp14:pctWidth>
            </wp14:sizeRelH>
            <wp14:sizeRelV relativeFrom="page">
              <wp14:pctHeight>0</wp14:pctHeight>
            </wp14:sizeRelV>
          </wp:anchor>
        </w:drawing>
      </w:r>
      <w:bookmarkStart w:id="0" w:name="br1"/>
      <w:bookmarkEnd w:id="0"/>
      <w:r>
        <w:rPr>
          <w:rFonts w:ascii="UDJGFS+CMBX9"/>
          <w:color w:val="000000"/>
          <w:sz w:val="18"/>
        </w:rPr>
        <w:t>Dissertation:</w:t>
      </w:r>
      <w:r>
        <w:rPr>
          <w:rFonts w:ascii="Times New Roman"/>
          <w:color w:val="000000"/>
          <w:spacing w:val="49"/>
          <w:sz w:val="18"/>
        </w:rPr>
        <w:t xml:space="preserve"> </w:t>
      </w:r>
      <w:r>
        <w:rPr>
          <w:rFonts w:ascii="UDJGFS+CMBX9"/>
          <w:color w:val="000000"/>
          <w:sz w:val="18"/>
        </w:rPr>
        <w:t>Chapter</w:t>
      </w:r>
      <w:r>
        <w:rPr>
          <w:rFonts w:ascii="Times New Roman"/>
          <w:color w:val="000000"/>
          <w:spacing w:val="26"/>
          <w:sz w:val="18"/>
        </w:rPr>
        <w:t xml:space="preserve"> </w:t>
      </w:r>
      <w:r>
        <w:rPr>
          <w:rFonts w:ascii="UDJGFS+CMBX9"/>
          <w:color w:val="000000"/>
          <w:sz w:val="18"/>
        </w:rPr>
        <w:t>2</w:t>
      </w:r>
      <w:r>
        <w:rPr>
          <w:rFonts w:ascii="Times New Roman"/>
          <w:color w:val="000000"/>
          <w:spacing w:val="26"/>
          <w:sz w:val="18"/>
        </w:rPr>
        <w:t xml:space="preserve"> </w:t>
      </w:r>
      <w:r>
        <w:rPr>
          <w:rFonts w:ascii="UDJGFS+CMBX9"/>
          <w:color w:val="000000"/>
          <w:sz w:val="18"/>
        </w:rPr>
        <w:t>only</w:t>
      </w:r>
    </w:p>
    <w:p w14:paraId="38C3B9E3" w14:textId="77777777" w:rsidR="00CF0253" w:rsidRDefault="00252649">
      <w:pPr>
        <w:spacing w:before="127" w:after="0" w:line="190" w:lineRule="exact"/>
        <w:jc w:val="left"/>
        <w:rPr>
          <w:rFonts w:ascii="Times New Roman"/>
          <w:color w:val="000000"/>
          <w:sz w:val="18"/>
        </w:rPr>
      </w:pPr>
      <w:proofErr w:type="spellStart"/>
      <w:r>
        <w:rPr>
          <w:rFonts w:ascii="MTBMSK+CMBXTI10"/>
          <w:color w:val="000000"/>
          <w:sz w:val="18"/>
        </w:rPr>
        <w:t>Jinmahn</w:t>
      </w:r>
      <w:proofErr w:type="spellEnd"/>
      <w:r>
        <w:rPr>
          <w:rFonts w:ascii="Times New Roman"/>
          <w:color w:val="000000"/>
          <w:spacing w:val="29"/>
          <w:sz w:val="18"/>
        </w:rPr>
        <w:t xml:space="preserve"> </w:t>
      </w:r>
      <w:r>
        <w:rPr>
          <w:rFonts w:ascii="MTBMSK+CMBXTI10"/>
          <w:color w:val="000000"/>
          <w:sz w:val="18"/>
        </w:rPr>
        <w:t>Jo</w:t>
      </w:r>
      <w:r>
        <w:rPr>
          <w:rFonts w:ascii="Times New Roman"/>
          <w:color w:val="000000"/>
          <w:spacing w:val="40"/>
          <w:sz w:val="18"/>
        </w:rPr>
        <w:t xml:space="preserve"> </w:t>
      </w:r>
      <w:r>
        <w:rPr>
          <w:rFonts w:ascii="UDJGFS+CMBX9"/>
          <w:color w:val="000000"/>
          <w:sz w:val="18"/>
        </w:rPr>
        <w:t>(ID#:</w:t>
      </w:r>
      <w:r>
        <w:rPr>
          <w:rFonts w:ascii="Times New Roman"/>
          <w:color w:val="000000"/>
          <w:spacing w:val="50"/>
          <w:sz w:val="18"/>
        </w:rPr>
        <w:t xml:space="preserve"> </w:t>
      </w:r>
      <w:r>
        <w:rPr>
          <w:rFonts w:ascii="UDJGFS+CMBX9"/>
          <w:color w:val="000000"/>
          <w:sz w:val="18"/>
        </w:rPr>
        <w:t>915528897)</w:t>
      </w:r>
    </w:p>
    <w:p w14:paraId="47BF0152" w14:textId="77777777" w:rsidR="00CF0253" w:rsidRDefault="00252649">
      <w:pPr>
        <w:spacing w:before="568" w:after="0" w:line="297" w:lineRule="exact"/>
        <w:jc w:val="left"/>
        <w:rPr>
          <w:rFonts w:ascii="Times New Roman"/>
          <w:color w:val="000000"/>
          <w:sz w:val="29"/>
        </w:rPr>
      </w:pPr>
      <w:r>
        <w:rPr>
          <w:rFonts w:ascii="VIOHQD+CMBX12"/>
          <w:color w:val="000000"/>
          <w:spacing w:val="-4"/>
          <w:sz w:val="29"/>
        </w:rPr>
        <w:t>Contents</w:t>
      </w:r>
    </w:p>
    <w:p w14:paraId="05A2880D" w14:textId="77777777" w:rsidR="00CF0253" w:rsidRDefault="0020536A">
      <w:pPr>
        <w:spacing w:before="326" w:after="0" w:line="209" w:lineRule="exact"/>
        <w:jc w:val="left"/>
        <w:rPr>
          <w:rFonts w:ascii="Times New Roman"/>
          <w:color w:val="000000"/>
          <w:sz w:val="20"/>
        </w:rPr>
      </w:pPr>
      <w:hyperlink w:anchor="br4" w:history="1">
        <w:r w:rsidR="00252649">
          <w:rPr>
            <w:rFonts w:ascii="JCMVBB+CMBX10"/>
            <w:color w:val="000000"/>
            <w:sz w:val="20"/>
          </w:rPr>
          <w:t>1</w:t>
        </w:r>
      </w:hyperlink>
      <w:hyperlink w:anchor="br4" w:history="1">
        <w:r w:rsidR="00252649">
          <w:rPr>
            <w:rFonts w:ascii="Times New Roman"/>
            <w:color w:val="000000"/>
            <w:spacing w:val="134"/>
            <w:sz w:val="20"/>
          </w:rPr>
          <w:t xml:space="preserve"> </w:t>
        </w:r>
      </w:hyperlink>
      <w:hyperlink w:anchor="br4" w:history="1">
        <w:r w:rsidR="00252649">
          <w:rPr>
            <w:rFonts w:ascii="JCMVBB+CMBX10"/>
            <w:color w:val="000000"/>
            <w:sz w:val="20"/>
          </w:rPr>
          <w:t>Introduction</w:t>
        </w:r>
      </w:hyperlink>
      <w:hyperlink w:anchor="br4" w:history="1">
        <w:r w:rsidR="00252649">
          <w:rPr>
            <w:rFonts w:ascii="Times New Roman"/>
            <w:color w:val="000000"/>
            <w:spacing w:val="7962"/>
            <w:sz w:val="20"/>
          </w:rPr>
          <w:t xml:space="preserve"> </w:t>
        </w:r>
      </w:hyperlink>
      <w:r w:rsidR="00252649">
        <w:rPr>
          <w:rFonts w:ascii="JCMVBB+CMBX10"/>
          <w:color w:val="000000"/>
          <w:sz w:val="20"/>
        </w:rPr>
        <w:t>4</w:t>
      </w:r>
    </w:p>
    <w:p w14:paraId="474A055B" w14:textId="77777777" w:rsidR="00CF0253" w:rsidRDefault="0020536A">
      <w:pPr>
        <w:spacing w:before="349" w:after="0" w:line="209" w:lineRule="exact"/>
        <w:jc w:val="left"/>
        <w:rPr>
          <w:rFonts w:ascii="Times New Roman"/>
          <w:color w:val="000000"/>
          <w:sz w:val="20"/>
        </w:rPr>
      </w:pPr>
      <w:hyperlink w:anchor="br7" w:history="1">
        <w:r w:rsidR="00252649">
          <w:rPr>
            <w:rFonts w:ascii="JCMVBB+CMBX10"/>
            <w:color w:val="000000"/>
            <w:sz w:val="20"/>
          </w:rPr>
          <w:t>2</w:t>
        </w:r>
      </w:hyperlink>
      <w:hyperlink w:anchor="br7" w:history="1">
        <w:r w:rsidR="00252649">
          <w:rPr>
            <w:rFonts w:ascii="Times New Roman"/>
            <w:color w:val="000000"/>
            <w:spacing w:val="134"/>
            <w:sz w:val="20"/>
          </w:rPr>
          <w:t xml:space="preserve"> </w:t>
        </w:r>
      </w:hyperlink>
      <w:hyperlink w:anchor="br7" w:history="1">
        <w:r w:rsidR="00252649">
          <w:rPr>
            <w:rFonts w:ascii="JCMVBB+CMBX10"/>
            <w:color w:val="000000"/>
            <w:sz w:val="20"/>
          </w:rPr>
          <w:t>Data</w:t>
        </w:r>
      </w:hyperlink>
      <w:hyperlink w:anchor="br7" w:history="1">
        <w:r w:rsidR="00252649">
          <w:rPr>
            <w:rFonts w:ascii="Times New Roman"/>
            <w:color w:val="000000"/>
            <w:spacing w:val="8738"/>
            <w:sz w:val="20"/>
          </w:rPr>
          <w:t xml:space="preserve"> </w:t>
        </w:r>
      </w:hyperlink>
      <w:r w:rsidR="00252649">
        <w:rPr>
          <w:rFonts w:ascii="JCMVBB+CMBX10"/>
          <w:color w:val="000000"/>
          <w:sz w:val="20"/>
        </w:rPr>
        <w:t>7</w:t>
      </w:r>
    </w:p>
    <w:p w14:paraId="7DBC5B75" w14:textId="77777777" w:rsidR="00CF0253" w:rsidRDefault="0020536A">
      <w:pPr>
        <w:spacing w:before="149" w:after="0" w:line="209" w:lineRule="exact"/>
        <w:ind w:left="299"/>
        <w:jc w:val="left"/>
        <w:rPr>
          <w:rFonts w:ascii="Times New Roman"/>
          <w:color w:val="000000"/>
          <w:sz w:val="20"/>
        </w:rPr>
      </w:pPr>
      <w:hyperlink w:anchor="br7" w:history="1">
        <w:r w:rsidR="00252649">
          <w:rPr>
            <w:rFonts w:ascii="KCFTRC+CMR10"/>
            <w:color w:val="000000"/>
            <w:sz w:val="20"/>
          </w:rPr>
          <w:t>2.1</w:t>
        </w:r>
      </w:hyperlink>
      <w:hyperlink w:anchor="br7" w:history="1">
        <w:r w:rsidR="00252649">
          <w:rPr>
            <w:rFonts w:ascii="Times New Roman"/>
            <w:color w:val="000000"/>
            <w:spacing w:val="153"/>
            <w:sz w:val="20"/>
          </w:rPr>
          <w:t xml:space="preserve"> </w:t>
        </w:r>
      </w:hyperlink>
      <w:hyperlink w:anchor="br7" w:history="1">
        <w:r w:rsidR="00252649">
          <w:rPr>
            <w:rFonts w:ascii="KCFTRC+CMR10"/>
            <w:color w:val="000000"/>
            <w:sz w:val="20"/>
          </w:rPr>
          <w:t>Description</w:t>
        </w:r>
      </w:hyperlink>
      <w:hyperlink w:anchor="br7" w:history="1">
        <w:r w:rsidR="00252649">
          <w:rPr>
            <w:rFonts w:ascii="Times New Roman"/>
            <w:color w:val="000000"/>
            <w:spacing w:val="16"/>
            <w:sz w:val="20"/>
          </w:rPr>
          <w:t xml:space="preserve"> </w:t>
        </w:r>
      </w:hyperlink>
      <w:hyperlink w:anchor="br7" w:history="1">
        <w:r w:rsidR="00252649">
          <w:rPr>
            <w:rFonts w:ascii="KCFTRC+CMR10"/>
            <w:color w:val="000000"/>
            <w:sz w:val="20"/>
          </w:rPr>
          <w:t>of</w:t>
        </w:r>
      </w:hyperlink>
      <w:hyperlink w:anchor="br7" w:history="1">
        <w:r w:rsidR="00252649">
          <w:rPr>
            <w:rFonts w:ascii="Times New Roman"/>
            <w:color w:val="000000"/>
            <w:spacing w:val="17"/>
            <w:sz w:val="20"/>
          </w:rPr>
          <w:t xml:space="preserve"> </w:t>
        </w:r>
      </w:hyperlink>
      <w:hyperlink w:anchor="br7" w:history="1">
        <w:r w:rsidR="00252649">
          <w:rPr>
            <w:rFonts w:ascii="KCFTRC+CMR10"/>
            <w:color w:val="000000"/>
            <w:sz w:val="20"/>
          </w:rPr>
          <w:t>CER</w:t>
        </w:r>
      </w:hyperlink>
      <w:hyperlink w:anchor="br7" w:history="1">
        <w:r w:rsidR="00252649">
          <w:rPr>
            <w:rFonts w:ascii="Times New Roman"/>
            <w:color w:val="000000"/>
            <w:spacing w:val="16"/>
            <w:sz w:val="20"/>
          </w:rPr>
          <w:t xml:space="preserve"> </w:t>
        </w:r>
      </w:hyperlink>
      <w:hyperlink w:anchor="br7" w:history="1">
        <w:r w:rsidR="00252649">
          <w:rPr>
            <w:rFonts w:ascii="KCFTRC+CMR10"/>
            <w:color w:val="000000"/>
            <w:sz w:val="20"/>
          </w:rPr>
          <w:t>Experiment</w:t>
        </w:r>
      </w:hyperlink>
      <w:hyperlink w:anchor="br7" w:history="1">
        <w:r w:rsidR="00252649">
          <w:rPr>
            <w:rFonts w:ascii="Times New Roman"/>
            <w:color w:val="000000"/>
            <w:spacing w:val="10"/>
            <w:sz w:val="20"/>
          </w:rPr>
          <w:t xml:space="preserve"> </w:t>
        </w:r>
      </w:hyperlink>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49"/>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290"/>
          <w:sz w:val="20"/>
        </w:rPr>
        <w:t xml:space="preserve"> </w:t>
      </w:r>
      <w:r w:rsidR="00252649">
        <w:rPr>
          <w:rFonts w:ascii="KCFTRC+CMR10"/>
          <w:color w:val="000000"/>
          <w:sz w:val="20"/>
        </w:rPr>
        <w:t>7</w:t>
      </w:r>
    </w:p>
    <w:p w14:paraId="3E0D8AD2" w14:textId="77777777" w:rsidR="00CF0253" w:rsidRDefault="0020536A">
      <w:pPr>
        <w:spacing w:before="149" w:after="0" w:line="209" w:lineRule="exact"/>
        <w:ind w:left="299"/>
        <w:jc w:val="left"/>
        <w:rPr>
          <w:rFonts w:ascii="Times New Roman"/>
          <w:color w:val="000000"/>
          <w:sz w:val="20"/>
        </w:rPr>
      </w:pPr>
      <w:hyperlink w:anchor="br9" w:history="1">
        <w:r w:rsidR="00252649">
          <w:rPr>
            <w:rFonts w:ascii="KCFTRC+CMR10"/>
            <w:color w:val="000000"/>
            <w:sz w:val="20"/>
          </w:rPr>
          <w:t>2.2</w:t>
        </w:r>
      </w:hyperlink>
      <w:hyperlink w:anchor="br9" w:history="1">
        <w:r w:rsidR="00252649">
          <w:rPr>
            <w:rFonts w:ascii="Times New Roman"/>
            <w:color w:val="000000"/>
            <w:spacing w:val="153"/>
            <w:sz w:val="20"/>
          </w:rPr>
          <w:t xml:space="preserve"> </w:t>
        </w:r>
      </w:hyperlink>
      <w:hyperlink w:anchor="br9" w:history="1">
        <w:r w:rsidR="00252649">
          <w:rPr>
            <w:rFonts w:ascii="KCFTRC+CMR10"/>
            <w:color w:val="000000"/>
            <w:sz w:val="20"/>
          </w:rPr>
          <w:t>Description</w:t>
        </w:r>
      </w:hyperlink>
      <w:hyperlink w:anchor="br9" w:history="1">
        <w:r w:rsidR="00252649">
          <w:rPr>
            <w:rFonts w:ascii="Times New Roman"/>
            <w:color w:val="000000"/>
            <w:spacing w:val="16"/>
            <w:sz w:val="20"/>
          </w:rPr>
          <w:t xml:space="preserve"> </w:t>
        </w:r>
      </w:hyperlink>
      <w:hyperlink w:anchor="br9" w:history="1">
        <w:r w:rsidR="00252649">
          <w:rPr>
            <w:rFonts w:ascii="KCFTRC+CMR10"/>
            <w:color w:val="000000"/>
            <w:sz w:val="20"/>
          </w:rPr>
          <w:t>of</w:t>
        </w:r>
      </w:hyperlink>
      <w:hyperlink w:anchor="br9" w:history="1">
        <w:r w:rsidR="00252649">
          <w:rPr>
            <w:rFonts w:ascii="Times New Roman"/>
            <w:color w:val="000000"/>
            <w:spacing w:val="17"/>
            <w:sz w:val="20"/>
          </w:rPr>
          <w:t xml:space="preserve"> </w:t>
        </w:r>
      </w:hyperlink>
      <w:hyperlink w:anchor="br9" w:history="1">
        <w:r w:rsidR="00252649">
          <w:rPr>
            <w:rFonts w:ascii="KCFTRC+CMR10"/>
            <w:color w:val="000000"/>
            <w:sz w:val="20"/>
          </w:rPr>
          <w:t>CER</w:t>
        </w:r>
      </w:hyperlink>
      <w:hyperlink w:anchor="br9" w:history="1">
        <w:r w:rsidR="00252649">
          <w:rPr>
            <w:rFonts w:ascii="Times New Roman"/>
            <w:color w:val="000000"/>
            <w:spacing w:val="16"/>
            <w:sz w:val="20"/>
          </w:rPr>
          <w:t xml:space="preserve"> </w:t>
        </w:r>
      </w:hyperlink>
      <w:hyperlink w:anchor="br9" w:history="1">
        <w:r w:rsidR="00252649">
          <w:rPr>
            <w:rFonts w:ascii="KCFTRC+CMR10"/>
            <w:color w:val="000000"/>
            <w:sz w:val="20"/>
          </w:rPr>
          <w:t>Experiment</w:t>
        </w:r>
      </w:hyperlink>
      <w:hyperlink w:anchor="br9" w:history="1">
        <w:r w:rsidR="00252649">
          <w:rPr>
            <w:rFonts w:ascii="Times New Roman"/>
            <w:color w:val="000000"/>
            <w:spacing w:val="17"/>
            <w:sz w:val="20"/>
          </w:rPr>
          <w:t xml:space="preserve"> </w:t>
        </w:r>
      </w:hyperlink>
      <w:hyperlink w:anchor="br9" w:history="1">
        <w:r w:rsidR="00252649">
          <w:rPr>
            <w:rFonts w:ascii="KCFTRC+CMR10"/>
            <w:color w:val="000000"/>
            <w:sz w:val="20"/>
          </w:rPr>
          <w:t>Data</w:t>
        </w:r>
      </w:hyperlink>
      <w:hyperlink w:anchor="br9" w:history="1">
        <w:r w:rsidR="00252649">
          <w:rPr>
            <w:rFonts w:ascii="Times New Roman"/>
            <w:color w:val="000000"/>
            <w:spacing w:val="134"/>
            <w:sz w:val="20"/>
          </w:rPr>
          <w:t xml:space="preserve"> </w:t>
        </w:r>
      </w:hyperlink>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49"/>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291"/>
          <w:sz w:val="20"/>
        </w:rPr>
        <w:t xml:space="preserve"> </w:t>
      </w:r>
      <w:r w:rsidR="00252649">
        <w:rPr>
          <w:rFonts w:ascii="KCFTRC+CMR10"/>
          <w:color w:val="000000"/>
          <w:sz w:val="20"/>
        </w:rPr>
        <w:t>9</w:t>
      </w:r>
    </w:p>
    <w:p w14:paraId="289362BF" w14:textId="77777777" w:rsidR="00CF0253" w:rsidRDefault="0020536A">
      <w:pPr>
        <w:spacing w:before="149" w:after="0" w:line="209" w:lineRule="exact"/>
        <w:ind w:left="299"/>
        <w:jc w:val="left"/>
        <w:rPr>
          <w:rFonts w:ascii="Times New Roman"/>
          <w:color w:val="000000"/>
          <w:sz w:val="20"/>
        </w:rPr>
      </w:pPr>
      <w:hyperlink w:anchor="br10" w:history="1">
        <w:r w:rsidR="00252649">
          <w:rPr>
            <w:rFonts w:ascii="KCFTRC+CMR10"/>
            <w:color w:val="000000"/>
            <w:sz w:val="20"/>
          </w:rPr>
          <w:t>2.3</w:t>
        </w:r>
      </w:hyperlink>
      <w:hyperlink w:anchor="br10" w:history="1">
        <w:r w:rsidR="00252649">
          <w:rPr>
            <w:rFonts w:ascii="Times New Roman"/>
            <w:color w:val="000000"/>
            <w:spacing w:val="153"/>
            <w:sz w:val="20"/>
          </w:rPr>
          <w:t xml:space="preserve"> </w:t>
        </w:r>
      </w:hyperlink>
      <w:hyperlink w:anchor="br10" w:history="1">
        <w:r w:rsidR="00252649">
          <w:rPr>
            <w:rFonts w:ascii="KCFTRC+CMR10"/>
            <w:color w:val="000000"/>
            <w:sz w:val="20"/>
          </w:rPr>
          <w:t>Description</w:t>
        </w:r>
      </w:hyperlink>
      <w:hyperlink w:anchor="br10" w:history="1">
        <w:r w:rsidR="00252649">
          <w:rPr>
            <w:rFonts w:ascii="Times New Roman"/>
            <w:color w:val="000000"/>
            <w:spacing w:val="16"/>
            <w:sz w:val="20"/>
          </w:rPr>
          <w:t xml:space="preserve"> </w:t>
        </w:r>
      </w:hyperlink>
      <w:hyperlink w:anchor="br10" w:history="1">
        <w:r w:rsidR="00252649">
          <w:rPr>
            <w:rFonts w:ascii="KCFTRC+CMR10"/>
            <w:color w:val="000000"/>
            <w:sz w:val="20"/>
          </w:rPr>
          <w:t>of</w:t>
        </w:r>
      </w:hyperlink>
      <w:hyperlink w:anchor="br10" w:history="1">
        <w:r w:rsidR="00252649">
          <w:rPr>
            <w:rFonts w:ascii="Times New Roman"/>
            <w:color w:val="000000"/>
            <w:spacing w:val="17"/>
            <w:sz w:val="20"/>
          </w:rPr>
          <w:t xml:space="preserve"> </w:t>
        </w:r>
      </w:hyperlink>
      <w:hyperlink w:anchor="br10" w:history="1">
        <w:r w:rsidR="00252649">
          <w:rPr>
            <w:rFonts w:ascii="KCFTRC+CMR10"/>
            <w:color w:val="000000"/>
            <w:spacing w:val="-3"/>
            <w:sz w:val="20"/>
          </w:rPr>
          <w:t>Weather</w:t>
        </w:r>
      </w:hyperlink>
      <w:hyperlink w:anchor="br10" w:history="1">
        <w:r w:rsidR="00252649">
          <w:rPr>
            <w:rFonts w:ascii="Times New Roman"/>
            <w:color w:val="000000"/>
            <w:spacing w:val="19"/>
            <w:sz w:val="20"/>
          </w:rPr>
          <w:t xml:space="preserve"> </w:t>
        </w:r>
      </w:hyperlink>
      <w:hyperlink w:anchor="br10" w:history="1">
        <w:r w:rsidR="00252649">
          <w:rPr>
            <w:rFonts w:ascii="KCFTRC+CMR10"/>
            <w:color w:val="000000"/>
            <w:sz w:val="20"/>
          </w:rPr>
          <w:t>Data</w:t>
        </w:r>
      </w:hyperlink>
      <w:hyperlink w:anchor="br10" w:history="1">
        <w:r w:rsidR="00252649">
          <w:rPr>
            <w:rFonts w:ascii="Times New Roman"/>
            <w:color w:val="000000"/>
            <w:spacing w:val="137"/>
            <w:sz w:val="20"/>
          </w:rPr>
          <w:t xml:space="preserve"> </w:t>
        </w:r>
      </w:hyperlink>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49"/>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191"/>
          <w:sz w:val="20"/>
        </w:rPr>
        <w:t xml:space="preserve"> </w:t>
      </w:r>
      <w:r w:rsidR="00252649">
        <w:rPr>
          <w:rFonts w:ascii="KCFTRC+CMR10"/>
          <w:color w:val="000000"/>
          <w:sz w:val="20"/>
        </w:rPr>
        <w:t>10</w:t>
      </w:r>
    </w:p>
    <w:p w14:paraId="394005AA" w14:textId="77777777" w:rsidR="00CF0253" w:rsidRDefault="0020536A">
      <w:pPr>
        <w:spacing w:before="149" w:after="0" w:line="209" w:lineRule="exact"/>
        <w:ind w:left="299"/>
        <w:jc w:val="left"/>
        <w:rPr>
          <w:rFonts w:ascii="Times New Roman"/>
          <w:color w:val="000000"/>
          <w:sz w:val="20"/>
        </w:rPr>
      </w:pPr>
      <w:hyperlink w:anchor="br11" w:history="1">
        <w:r w:rsidR="00252649">
          <w:rPr>
            <w:rFonts w:ascii="KCFTRC+CMR10"/>
            <w:color w:val="000000"/>
            <w:sz w:val="20"/>
          </w:rPr>
          <w:t>2.4</w:t>
        </w:r>
      </w:hyperlink>
      <w:hyperlink w:anchor="br11" w:history="1">
        <w:r w:rsidR="00252649">
          <w:rPr>
            <w:rFonts w:ascii="Times New Roman"/>
            <w:color w:val="000000"/>
            <w:spacing w:val="153"/>
            <w:sz w:val="20"/>
          </w:rPr>
          <w:t xml:space="preserve"> </w:t>
        </w:r>
      </w:hyperlink>
      <w:hyperlink w:anchor="br11" w:history="1">
        <w:r w:rsidR="00252649">
          <w:rPr>
            <w:rFonts w:ascii="KCFTRC+CMR10"/>
            <w:color w:val="000000"/>
            <w:sz w:val="20"/>
          </w:rPr>
          <w:t>Empirical</w:t>
        </w:r>
      </w:hyperlink>
      <w:hyperlink w:anchor="br11" w:history="1">
        <w:r w:rsidR="00252649">
          <w:rPr>
            <w:rFonts w:ascii="Times New Roman"/>
            <w:color w:val="000000"/>
            <w:spacing w:val="17"/>
            <w:sz w:val="20"/>
          </w:rPr>
          <w:t xml:space="preserve"> </w:t>
        </w:r>
      </w:hyperlink>
      <w:hyperlink w:anchor="br11" w:history="1">
        <w:r w:rsidR="00252649">
          <w:rPr>
            <w:rFonts w:ascii="KCFTRC+CMR10"/>
            <w:color w:val="000000"/>
            <w:sz w:val="20"/>
          </w:rPr>
          <w:t>Strategy</w:t>
        </w:r>
      </w:hyperlink>
      <w:hyperlink w:anchor="br11" w:history="1">
        <w:r w:rsidR="00252649">
          <w:rPr>
            <w:rFonts w:ascii="Times New Roman"/>
            <w:color w:val="000000"/>
            <w:spacing w:val="75"/>
            <w:sz w:val="20"/>
          </w:rPr>
          <w:t xml:space="preserve"> </w:t>
        </w:r>
      </w:hyperlink>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49"/>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191"/>
          <w:sz w:val="20"/>
        </w:rPr>
        <w:t xml:space="preserve"> </w:t>
      </w:r>
      <w:r w:rsidR="00252649">
        <w:rPr>
          <w:rFonts w:ascii="KCFTRC+CMR10"/>
          <w:color w:val="000000"/>
          <w:sz w:val="20"/>
        </w:rPr>
        <w:t>11</w:t>
      </w:r>
    </w:p>
    <w:p w14:paraId="68262126" w14:textId="77777777" w:rsidR="00CF0253" w:rsidRDefault="0020536A">
      <w:pPr>
        <w:spacing w:before="349" w:after="0" w:line="209" w:lineRule="exact"/>
        <w:jc w:val="left"/>
        <w:rPr>
          <w:rFonts w:ascii="Times New Roman"/>
          <w:color w:val="000000"/>
          <w:sz w:val="20"/>
        </w:rPr>
      </w:pPr>
      <w:hyperlink w:anchor="br13" w:history="1">
        <w:r w:rsidR="00252649">
          <w:rPr>
            <w:rFonts w:ascii="JCMVBB+CMBX10"/>
            <w:color w:val="000000"/>
            <w:sz w:val="20"/>
          </w:rPr>
          <w:t>3</w:t>
        </w:r>
      </w:hyperlink>
      <w:hyperlink w:anchor="br13" w:history="1">
        <w:r w:rsidR="00252649">
          <w:rPr>
            <w:rFonts w:ascii="Times New Roman"/>
            <w:color w:val="000000"/>
            <w:spacing w:val="134"/>
            <w:sz w:val="20"/>
          </w:rPr>
          <w:t xml:space="preserve"> </w:t>
        </w:r>
      </w:hyperlink>
      <w:hyperlink w:anchor="br13" w:history="1">
        <w:r w:rsidR="00252649">
          <w:rPr>
            <w:rFonts w:ascii="JCMVBB+CMBX10"/>
            <w:color w:val="000000"/>
            <w:sz w:val="20"/>
          </w:rPr>
          <w:t>Empirical</w:t>
        </w:r>
      </w:hyperlink>
      <w:hyperlink w:anchor="br13" w:history="1">
        <w:r w:rsidR="00252649">
          <w:rPr>
            <w:rFonts w:ascii="Times New Roman"/>
            <w:color w:val="000000"/>
            <w:spacing w:val="26"/>
            <w:sz w:val="20"/>
          </w:rPr>
          <w:t xml:space="preserve"> </w:t>
        </w:r>
      </w:hyperlink>
      <w:hyperlink w:anchor="br13" w:history="1">
        <w:r w:rsidR="00252649">
          <w:rPr>
            <w:rFonts w:ascii="JCMVBB+CMBX10"/>
            <w:color w:val="000000"/>
            <w:sz w:val="20"/>
          </w:rPr>
          <w:t>Analysis</w:t>
        </w:r>
      </w:hyperlink>
      <w:hyperlink w:anchor="br13" w:history="1">
        <w:r w:rsidR="00252649">
          <w:rPr>
            <w:rFonts w:ascii="Times New Roman"/>
            <w:color w:val="000000"/>
            <w:spacing w:val="26"/>
            <w:sz w:val="20"/>
          </w:rPr>
          <w:t xml:space="preserve"> </w:t>
        </w:r>
      </w:hyperlink>
      <w:hyperlink w:anchor="br13" w:history="1">
        <w:r w:rsidR="00252649">
          <w:rPr>
            <w:rFonts w:ascii="JCMVBB+CMBX10"/>
            <w:color w:val="000000"/>
            <w:sz w:val="20"/>
          </w:rPr>
          <w:t>and</w:t>
        </w:r>
      </w:hyperlink>
      <w:hyperlink w:anchor="br13" w:history="1">
        <w:r w:rsidR="00252649">
          <w:rPr>
            <w:rFonts w:ascii="Times New Roman"/>
            <w:color w:val="000000"/>
            <w:spacing w:val="26"/>
            <w:sz w:val="20"/>
          </w:rPr>
          <w:t xml:space="preserve"> </w:t>
        </w:r>
      </w:hyperlink>
      <w:hyperlink w:anchor="br13" w:history="1">
        <w:r w:rsidR="00252649">
          <w:rPr>
            <w:rFonts w:ascii="JCMVBB+CMBX10"/>
            <w:color w:val="000000"/>
            <w:sz w:val="20"/>
          </w:rPr>
          <w:t>Results</w:t>
        </w:r>
      </w:hyperlink>
      <w:hyperlink w:anchor="br13" w:history="1">
        <w:r w:rsidR="00252649">
          <w:rPr>
            <w:rFonts w:ascii="Times New Roman"/>
            <w:color w:val="000000"/>
            <w:spacing w:val="5970"/>
            <w:sz w:val="20"/>
          </w:rPr>
          <w:t xml:space="preserve"> </w:t>
        </w:r>
      </w:hyperlink>
      <w:r w:rsidR="00252649">
        <w:rPr>
          <w:rFonts w:ascii="JCMVBB+CMBX10"/>
          <w:color w:val="000000"/>
          <w:sz w:val="20"/>
        </w:rPr>
        <w:t>13</w:t>
      </w:r>
    </w:p>
    <w:p w14:paraId="19D29935" w14:textId="77777777" w:rsidR="00CF0253" w:rsidRDefault="0020536A">
      <w:pPr>
        <w:spacing w:before="149" w:after="0" w:line="209" w:lineRule="exact"/>
        <w:ind w:left="299"/>
        <w:jc w:val="left"/>
        <w:rPr>
          <w:rFonts w:ascii="Times New Roman"/>
          <w:color w:val="000000"/>
          <w:sz w:val="20"/>
        </w:rPr>
      </w:pPr>
      <w:hyperlink w:anchor="br13" w:history="1">
        <w:r w:rsidR="00252649">
          <w:rPr>
            <w:rFonts w:ascii="KCFTRC+CMR10"/>
            <w:color w:val="000000"/>
            <w:sz w:val="20"/>
          </w:rPr>
          <w:t>3.1</w:t>
        </w:r>
      </w:hyperlink>
      <w:hyperlink w:anchor="br13" w:history="1">
        <w:r w:rsidR="00252649">
          <w:rPr>
            <w:rFonts w:ascii="Times New Roman"/>
            <w:color w:val="000000"/>
            <w:spacing w:val="153"/>
            <w:sz w:val="20"/>
          </w:rPr>
          <w:t xml:space="preserve"> </w:t>
        </w:r>
      </w:hyperlink>
      <w:hyperlink w:anchor="br13" w:history="1">
        <w:r w:rsidR="00252649">
          <w:rPr>
            <w:rFonts w:ascii="KCFTRC+CMR10"/>
            <w:color w:val="000000"/>
            <w:sz w:val="20"/>
          </w:rPr>
          <w:t>Household</w:t>
        </w:r>
      </w:hyperlink>
      <w:hyperlink w:anchor="br13" w:history="1">
        <w:r w:rsidR="00252649">
          <w:rPr>
            <w:rFonts w:ascii="Times New Roman"/>
            <w:color w:val="000000"/>
            <w:spacing w:val="16"/>
            <w:sz w:val="20"/>
          </w:rPr>
          <w:t xml:space="preserve"> </w:t>
        </w:r>
      </w:hyperlink>
      <w:hyperlink w:anchor="br13" w:history="1">
        <w:r w:rsidR="00252649">
          <w:rPr>
            <w:rFonts w:ascii="KCFTRC+CMR10"/>
            <w:color w:val="000000"/>
            <w:spacing w:val="-1"/>
            <w:sz w:val="20"/>
          </w:rPr>
          <w:t>Average</w:t>
        </w:r>
      </w:hyperlink>
      <w:hyperlink w:anchor="br13" w:history="1">
        <w:r w:rsidR="00252649">
          <w:rPr>
            <w:rFonts w:ascii="Times New Roman"/>
            <w:color w:val="000000"/>
            <w:spacing w:val="17"/>
            <w:sz w:val="20"/>
          </w:rPr>
          <w:t xml:space="preserve"> </w:t>
        </w:r>
      </w:hyperlink>
      <w:hyperlink w:anchor="br13" w:history="1">
        <w:r w:rsidR="00252649">
          <w:rPr>
            <w:rFonts w:ascii="KCFTRC+CMR10"/>
            <w:color w:val="000000"/>
            <w:sz w:val="20"/>
          </w:rPr>
          <w:t>Responses</w:t>
        </w:r>
      </w:hyperlink>
      <w:hyperlink w:anchor="br13" w:history="1">
        <w:r w:rsidR="00252649">
          <w:rPr>
            <w:rFonts w:ascii="Times New Roman"/>
            <w:color w:val="000000"/>
            <w:spacing w:val="16"/>
            <w:sz w:val="20"/>
          </w:rPr>
          <w:t xml:space="preserve"> </w:t>
        </w:r>
      </w:hyperlink>
      <w:hyperlink w:anchor="br13" w:history="1">
        <w:r w:rsidR="00252649">
          <w:rPr>
            <w:rFonts w:ascii="KCFTRC+CMR10"/>
            <w:color w:val="000000"/>
            <w:sz w:val="20"/>
          </w:rPr>
          <w:t>to</w:t>
        </w:r>
      </w:hyperlink>
      <w:hyperlink w:anchor="br13" w:history="1">
        <w:r w:rsidR="00252649">
          <w:rPr>
            <w:rFonts w:ascii="Times New Roman"/>
            <w:color w:val="000000"/>
            <w:spacing w:val="16"/>
            <w:sz w:val="20"/>
          </w:rPr>
          <w:t xml:space="preserve"> </w:t>
        </w:r>
      </w:hyperlink>
      <w:hyperlink w:anchor="br13" w:history="1">
        <w:r w:rsidR="00252649">
          <w:rPr>
            <w:rFonts w:ascii="KCFTRC+CMR10"/>
            <w:color w:val="000000"/>
            <w:sz w:val="20"/>
          </w:rPr>
          <w:t>Time-Of-Use</w:t>
        </w:r>
      </w:hyperlink>
      <w:hyperlink w:anchor="br13" w:history="1">
        <w:r w:rsidR="00252649">
          <w:rPr>
            <w:rFonts w:ascii="Times New Roman"/>
            <w:color w:val="000000"/>
            <w:spacing w:val="16"/>
            <w:sz w:val="20"/>
          </w:rPr>
          <w:t xml:space="preserve"> </w:t>
        </w:r>
      </w:hyperlink>
      <w:hyperlink w:anchor="br13" w:history="1">
        <w:r w:rsidR="00252649">
          <w:rPr>
            <w:rFonts w:ascii="KCFTRC+CMR10"/>
            <w:color w:val="000000"/>
            <w:spacing w:val="-1"/>
            <w:sz w:val="20"/>
          </w:rPr>
          <w:t>Electricity</w:t>
        </w:r>
      </w:hyperlink>
      <w:hyperlink w:anchor="br13" w:history="1">
        <w:r w:rsidR="00252649">
          <w:rPr>
            <w:rFonts w:ascii="Times New Roman"/>
            <w:color w:val="000000"/>
            <w:spacing w:val="17"/>
            <w:sz w:val="20"/>
          </w:rPr>
          <w:t xml:space="preserve"> </w:t>
        </w:r>
      </w:hyperlink>
      <w:hyperlink w:anchor="br13" w:history="1">
        <w:r w:rsidR="00252649">
          <w:rPr>
            <w:rFonts w:ascii="KCFTRC+CMR10"/>
            <w:color w:val="000000"/>
            <w:sz w:val="20"/>
          </w:rPr>
          <w:t>Pricing</w:t>
        </w:r>
      </w:hyperlink>
      <w:hyperlink w:anchor="br13" w:history="1">
        <w:r w:rsidR="00252649">
          <w:rPr>
            <w:rFonts w:ascii="Times New Roman"/>
            <w:color w:val="000000"/>
            <w:spacing w:val="40"/>
            <w:sz w:val="20"/>
          </w:rPr>
          <w:t xml:space="preserve"> </w:t>
        </w:r>
      </w:hyperlink>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49"/>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191"/>
          <w:sz w:val="20"/>
        </w:rPr>
        <w:t xml:space="preserve"> </w:t>
      </w:r>
      <w:r w:rsidR="00252649">
        <w:rPr>
          <w:rFonts w:ascii="KCFTRC+CMR10"/>
          <w:color w:val="000000"/>
          <w:sz w:val="20"/>
        </w:rPr>
        <w:t>13</w:t>
      </w:r>
    </w:p>
    <w:p w14:paraId="3F4C3708" w14:textId="77777777" w:rsidR="00CF0253" w:rsidRDefault="0020536A">
      <w:pPr>
        <w:spacing w:before="149" w:after="0" w:line="209" w:lineRule="exact"/>
        <w:ind w:left="757"/>
        <w:jc w:val="left"/>
        <w:rPr>
          <w:rFonts w:ascii="Times New Roman"/>
          <w:color w:val="000000"/>
          <w:sz w:val="20"/>
        </w:rPr>
      </w:pPr>
      <w:hyperlink w:anchor="br13" w:history="1">
        <w:r w:rsidR="00252649">
          <w:rPr>
            <w:rFonts w:ascii="KCFTRC+CMR10"/>
            <w:color w:val="000000"/>
            <w:sz w:val="20"/>
          </w:rPr>
          <w:t>3.1.1</w:t>
        </w:r>
      </w:hyperlink>
      <w:hyperlink w:anchor="br13" w:history="1">
        <w:r w:rsidR="00252649">
          <w:rPr>
            <w:rFonts w:ascii="Times New Roman"/>
            <w:color w:val="000000"/>
            <w:spacing w:val="178"/>
            <w:sz w:val="20"/>
          </w:rPr>
          <w:t xml:space="preserve"> </w:t>
        </w:r>
      </w:hyperlink>
      <w:hyperlink w:anchor="br13" w:history="1">
        <w:r w:rsidR="00252649">
          <w:rPr>
            <w:rFonts w:ascii="KCFTRC+CMR10"/>
            <w:color w:val="000000"/>
            <w:sz w:val="20"/>
          </w:rPr>
          <w:t>Half-hourly</w:t>
        </w:r>
      </w:hyperlink>
      <w:hyperlink w:anchor="br13" w:history="1">
        <w:r w:rsidR="00252649">
          <w:rPr>
            <w:rFonts w:ascii="Times New Roman"/>
            <w:color w:val="000000"/>
            <w:spacing w:val="17"/>
            <w:sz w:val="20"/>
          </w:rPr>
          <w:t xml:space="preserve"> </w:t>
        </w:r>
      </w:hyperlink>
      <w:hyperlink w:anchor="br13" w:history="1">
        <w:r w:rsidR="00252649">
          <w:rPr>
            <w:rFonts w:ascii="KCFTRC+CMR10"/>
            <w:color w:val="000000"/>
            <w:spacing w:val="-1"/>
            <w:sz w:val="20"/>
          </w:rPr>
          <w:t>Average</w:t>
        </w:r>
      </w:hyperlink>
      <w:hyperlink w:anchor="br13" w:history="1">
        <w:r w:rsidR="00252649">
          <w:rPr>
            <w:rFonts w:ascii="Times New Roman"/>
            <w:color w:val="000000"/>
            <w:spacing w:val="17"/>
            <w:sz w:val="20"/>
          </w:rPr>
          <w:t xml:space="preserve"> </w:t>
        </w:r>
      </w:hyperlink>
      <w:hyperlink w:anchor="br13" w:history="1">
        <w:r w:rsidR="00252649">
          <w:rPr>
            <w:rFonts w:ascii="KCFTRC+CMR10"/>
            <w:color w:val="000000"/>
            <w:spacing w:val="-3"/>
            <w:sz w:val="20"/>
          </w:rPr>
          <w:t>Treatment</w:t>
        </w:r>
      </w:hyperlink>
      <w:hyperlink w:anchor="br13" w:history="1">
        <w:r w:rsidR="00252649">
          <w:rPr>
            <w:rFonts w:ascii="Times New Roman"/>
            <w:color w:val="000000"/>
            <w:spacing w:val="19"/>
            <w:sz w:val="20"/>
          </w:rPr>
          <w:t xml:space="preserve"> </w:t>
        </w:r>
      </w:hyperlink>
      <w:hyperlink w:anchor="br13" w:history="1">
        <w:r w:rsidR="00252649">
          <w:rPr>
            <w:rFonts w:ascii="KCFTRC+CMR10" w:hAnsi="KCFTRC+CMR10" w:cs="KCFTRC+CMR10"/>
            <w:color w:val="000000"/>
            <w:sz w:val="20"/>
          </w:rPr>
          <w:t>Eﬀects</w:t>
        </w:r>
      </w:hyperlink>
      <w:hyperlink w:anchor="br13" w:history="1">
        <w:r w:rsidR="00252649">
          <w:rPr>
            <w:rFonts w:ascii="Times New Roman"/>
            <w:color w:val="000000"/>
            <w:spacing w:val="22"/>
            <w:sz w:val="20"/>
          </w:rPr>
          <w:t xml:space="preserve"> </w:t>
        </w:r>
      </w:hyperlink>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49"/>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191"/>
          <w:sz w:val="20"/>
        </w:rPr>
        <w:t xml:space="preserve"> </w:t>
      </w:r>
      <w:r w:rsidR="00252649">
        <w:rPr>
          <w:rFonts w:ascii="KCFTRC+CMR10"/>
          <w:color w:val="000000"/>
          <w:sz w:val="20"/>
        </w:rPr>
        <w:t>13</w:t>
      </w:r>
    </w:p>
    <w:p w14:paraId="69E81142" w14:textId="77777777" w:rsidR="00CF0253" w:rsidRDefault="0020536A">
      <w:pPr>
        <w:spacing w:before="149" w:after="0" w:line="209" w:lineRule="exact"/>
        <w:ind w:left="757"/>
        <w:jc w:val="left"/>
        <w:rPr>
          <w:rFonts w:ascii="Times New Roman"/>
          <w:color w:val="000000"/>
          <w:sz w:val="20"/>
        </w:rPr>
      </w:pPr>
      <w:hyperlink w:anchor="br14" w:history="1">
        <w:r w:rsidR="00252649">
          <w:rPr>
            <w:rFonts w:ascii="KCFTRC+CMR10"/>
            <w:color w:val="000000"/>
            <w:sz w:val="20"/>
          </w:rPr>
          <w:t>3.1.2</w:t>
        </w:r>
      </w:hyperlink>
      <w:hyperlink w:anchor="br14" w:history="1">
        <w:r w:rsidR="00252649">
          <w:rPr>
            <w:rFonts w:ascii="Times New Roman"/>
            <w:color w:val="000000"/>
            <w:spacing w:val="178"/>
            <w:sz w:val="20"/>
          </w:rPr>
          <w:t xml:space="preserve"> </w:t>
        </w:r>
      </w:hyperlink>
      <w:hyperlink w:anchor="br14" w:history="1">
        <w:r w:rsidR="00252649">
          <w:rPr>
            <w:rFonts w:ascii="KCFTRC+CMR10"/>
            <w:color w:val="000000"/>
            <w:sz w:val="20"/>
          </w:rPr>
          <w:t>Hourly</w:t>
        </w:r>
      </w:hyperlink>
      <w:hyperlink w:anchor="br14" w:history="1">
        <w:r w:rsidR="00252649">
          <w:rPr>
            <w:rFonts w:ascii="Times New Roman"/>
            <w:color w:val="000000"/>
            <w:spacing w:val="17"/>
            <w:sz w:val="20"/>
          </w:rPr>
          <w:t xml:space="preserve"> </w:t>
        </w:r>
      </w:hyperlink>
      <w:hyperlink w:anchor="br14" w:history="1">
        <w:r w:rsidR="00252649">
          <w:rPr>
            <w:rFonts w:ascii="KCFTRC+CMR10"/>
            <w:color w:val="000000"/>
            <w:spacing w:val="-1"/>
            <w:sz w:val="20"/>
          </w:rPr>
          <w:t>Average</w:t>
        </w:r>
      </w:hyperlink>
      <w:hyperlink w:anchor="br14" w:history="1">
        <w:r w:rsidR="00252649">
          <w:rPr>
            <w:rFonts w:ascii="Times New Roman"/>
            <w:color w:val="000000"/>
            <w:spacing w:val="17"/>
            <w:sz w:val="20"/>
          </w:rPr>
          <w:t xml:space="preserve"> </w:t>
        </w:r>
      </w:hyperlink>
      <w:hyperlink w:anchor="br14" w:history="1">
        <w:r w:rsidR="00252649">
          <w:rPr>
            <w:rFonts w:ascii="KCFTRC+CMR10"/>
            <w:color w:val="000000"/>
            <w:spacing w:val="-3"/>
            <w:sz w:val="20"/>
          </w:rPr>
          <w:t>Treatment</w:t>
        </w:r>
      </w:hyperlink>
      <w:hyperlink w:anchor="br14" w:history="1">
        <w:r w:rsidR="00252649">
          <w:rPr>
            <w:rFonts w:ascii="Times New Roman"/>
            <w:color w:val="000000"/>
            <w:spacing w:val="20"/>
            <w:sz w:val="20"/>
          </w:rPr>
          <w:t xml:space="preserve"> </w:t>
        </w:r>
      </w:hyperlink>
      <w:hyperlink w:anchor="br14" w:history="1">
        <w:r w:rsidR="00252649">
          <w:rPr>
            <w:rFonts w:ascii="KCFTRC+CMR10" w:hAnsi="KCFTRC+CMR10" w:cs="KCFTRC+CMR10"/>
            <w:color w:val="000000"/>
            <w:sz w:val="20"/>
          </w:rPr>
          <w:t>Eﬀects</w:t>
        </w:r>
      </w:hyperlink>
      <w:hyperlink w:anchor="br14" w:history="1">
        <w:r w:rsidR="00252649">
          <w:rPr>
            <w:rFonts w:ascii="Times New Roman"/>
            <w:color w:val="000000"/>
            <w:spacing w:val="16"/>
            <w:sz w:val="20"/>
          </w:rPr>
          <w:t xml:space="preserve"> </w:t>
        </w:r>
      </w:hyperlink>
      <w:hyperlink w:anchor="br14" w:history="1">
        <w:r w:rsidR="00252649">
          <w:rPr>
            <w:rFonts w:ascii="KCFTRC+CMR10"/>
            <w:color w:val="000000"/>
            <w:sz w:val="20"/>
          </w:rPr>
          <w:t>around</w:t>
        </w:r>
      </w:hyperlink>
      <w:hyperlink w:anchor="br14" w:history="1">
        <w:r w:rsidR="00252649">
          <w:rPr>
            <w:rFonts w:ascii="Times New Roman"/>
            <w:color w:val="000000"/>
            <w:spacing w:val="16"/>
            <w:sz w:val="20"/>
          </w:rPr>
          <w:t xml:space="preserve"> </w:t>
        </w:r>
      </w:hyperlink>
      <w:hyperlink w:anchor="br14" w:history="1">
        <w:r w:rsidR="00252649">
          <w:rPr>
            <w:rFonts w:ascii="KCFTRC+CMR10"/>
            <w:color w:val="000000"/>
            <w:sz w:val="20"/>
          </w:rPr>
          <w:t>the</w:t>
        </w:r>
      </w:hyperlink>
      <w:hyperlink w:anchor="br14" w:history="1">
        <w:r w:rsidR="00252649">
          <w:rPr>
            <w:rFonts w:ascii="Times New Roman"/>
            <w:color w:val="000000"/>
            <w:spacing w:val="17"/>
            <w:sz w:val="20"/>
          </w:rPr>
          <w:t xml:space="preserve"> </w:t>
        </w:r>
      </w:hyperlink>
      <w:hyperlink w:anchor="br14" w:history="1">
        <w:r w:rsidR="00252649">
          <w:rPr>
            <w:rFonts w:ascii="KCFTRC+CMR10"/>
            <w:color w:val="000000"/>
            <w:spacing w:val="-2"/>
            <w:sz w:val="20"/>
          </w:rPr>
          <w:t>Peak</w:t>
        </w:r>
      </w:hyperlink>
      <w:hyperlink w:anchor="br14" w:history="1">
        <w:r w:rsidR="00252649">
          <w:rPr>
            <w:rFonts w:ascii="Times New Roman"/>
            <w:color w:val="000000"/>
            <w:spacing w:val="18"/>
            <w:sz w:val="20"/>
          </w:rPr>
          <w:t xml:space="preserve"> </w:t>
        </w:r>
      </w:hyperlink>
      <w:hyperlink w:anchor="br14" w:history="1">
        <w:r w:rsidR="00252649">
          <w:rPr>
            <w:rFonts w:ascii="KCFTRC+CMR10"/>
            <w:color w:val="000000"/>
            <w:sz w:val="20"/>
          </w:rPr>
          <w:t>Rate</w:t>
        </w:r>
      </w:hyperlink>
      <w:hyperlink w:anchor="br14" w:history="1">
        <w:r w:rsidR="00252649">
          <w:rPr>
            <w:rFonts w:ascii="Times New Roman"/>
            <w:color w:val="000000"/>
            <w:spacing w:val="16"/>
            <w:sz w:val="20"/>
          </w:rPr>
          <w:t xml:space="preserve"> </w:t>
        </w:r>
      </w:hyperlink>
      <w:hyperlink w:anchor="br14" w:history="1">
        <w:r w:rsidR="00252649">
          <w:rPr>
            <w:rFonts w:ascii="KCFTRC+CMR10"/>
            <w:color w:val="000000"/>
            <w:sz w:val="20"/>
          </w:rPr>
          <w:t>Period</w:t>
        </w:r>
      </w:hyperlink>
      <w:hyperlink w:anchor="br14" w:history="1">
        <w:r w:rsidR="00252649">
          <w:rPr>
            <w:rFonts w:ascii="Times New Roman"/>
            <w:color w:val="000000"/>
            <w:spacing w:val="118"/>
            <w:sz w:val="20"/>
          </w:rPr>
          <w:t xml:space="preserve"> </w:t>
        </w:r>
      </w:hyperlink>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191"/>
          <w:sz w:val="20"/>
        </w:rPr>
        <w:t xml:space="preserve"> </w:t>
      </w:r>
      <w:r w:rsidR="00252649">
        <w:rPr>
          <w:rFonts w:ascii="KCFTRC+CMR10"/>
          <w:color w:val="000000"/>
          <w:sz w:val="20"/>
        </w:rPr>
        <w:t>14</w:t>
      </w:r>
    </w:p>
    <w:p w14:paraId="06EB0BA3" w14:textId="77777777" w:rsidR="00CF0253" w:rsidRDefault="0020536A">
      <w:pPr>
        <w:spacing w:before="149" w:after="0" w:line="209" w:lineRule="exact"/>
        <w:ind w:left="299"/>
        <w:jc w:val="left"/>
        <w:rPr>
          <w:rFonts w:ascii="Times New Roman"/>
          <w:color w:val="000000"/>
          <w:sz w:val="20"/>
        </w:rPr>
      </w:pPr>
      <w:hyperlink w:anchor="br15" w:history="1">
        <w:r w:rsidR="00252649">
          <w:rPr>
            <w:rFonts w:ascii="KCFTRC+CMR10"/>
            <w:color w:val="000000"/>
            <w:sz w:val="20"/>
          </w:rPr>
          <w:t>3.2</w:t>
        </w:r>
      </w:hyperlink>
      <w:hyperlink w:anchor="br15" w:history="1">
        <w:r w:rsidR="00252649">
          <w:rPr>
            <w:rFonts w:ascii="Times New Roman"/>
            <w:color w:val="000000"/>
            <w:spacing w:val="153"/>
            <w:sz w:val="20"/>
          </w:rPr>
          <w:t xml:space="preserve"> </w:t>
        </w:r>
      </w:hyperlink>
      <w:hyperlink w:anchor="br15" w:history="1">
        <w:r w:rsidR="00252649">
          <w:rPr>
            <w:rFonts w:ascii="KCFTRC+CMR10"/>
            <w:color w:val="000000"/>
            <w:spacing w:val="-1"/>
            <w:sz w:val="20"/>
          </w:rPr>
          <w:t>Breakdown</w:t>
        </w:r>
      </w:hyperlink>
      <w:hyperlink w:anchor="br15" w:history="1">
        <w:r w:rsidR="00252649">
          <w:rPr>
            <w:rFonts w:ascii="Times New Roman"/>
            <w:color w:val="000000"/>
            <w:spacing w:val="17"/>
            <w:sz w:val="20"/>
          </w:rPr>
          <w:t xml:space="preserve"> </w:t>
        </w:r>
      </w:hyperlink>
      <w:hyperlink w:anchor="br15" w:history="1">
        <w:r w:rsidR="00252649">
          <w:rPr>
            <w:rFonts w:ascii="KCFTRC+CMR10"/>
            <w:color w:val="000000"/>
            <w:sz w:val="20"/>
          </w:rPr>
          <w:t>of</w:t>
        </w:r>
      </w:hyperlink>
      <w:hyperlink w:anchor="br15" w:history="1">
        <w:r w:rsidR="00252649">
          <w:rPr>
            <w:rFonts w:ascii="Times New Roman"/>
            <w:color w:val="000000"/>
            <w:spacing w:val="17"/>
            <w:sz w:val="20"/>
          </w:rPr>
          <w:t xml:space="preserve"> </w:t>
        </w:r>
      </w:hyperlink>
      <w:hyperlink w:anchor="br15" w:history="1">
        <w:r w:rsidR="00252649">
          <w:rPr>
            <w:rFonts w:ascii="KCFTRC+CMR10"/>
            <w:color w:val="000000"/>
            <w:sz w:val="20"/>
          </w:rPr>
          <w:t>Household</w:t>
        </w:r>
      </w:hyperlink>
      <w:hyperlink w:anchor="br15" w:history="1">
        <w:r w:rsidR="00252649">
          <w:rPr>
            <w:rFonts w:ascii="Times New Roman"/>
            <w:color w:val="000000"/>
            <w:spacing w:val="16"/>
            <w:sz w:val="20"/>
          </w:rPr>
          <w:t xml:space="preserve"> </w:t>
        </w:r>
      </w:hyperlink>
      <w:hyperlink w:anchor="br15" w:history="1">
        <w:r w:rsidR="00252649">
          <w:rPr>
            <w:rFonts w:ascii="KCFTRC+CMR10"/>
            <w:color w:val="000000"/>
            <w:sz w:val="20"/>
          </w:rPr>
          <w:t>Responses</w:t>
        </w:r>
      </w:hyperlink>
      <w:hyperlink w:anchor="br15" w:history="1">
        <w:r w:rsidR="00252649">
          <w:rPr>
            <w:rFonts w:ascii="Times New Roman"/>
            <w:color w:val="000000"/>
            <w:spacing w:val="16"/>
            <w:sz w:val="20"/>
          </w:rPr>
          <w:t xml:space="preserve"> </w:t>
        </w:r>
      </w:hyperlink>
      <w:hyperlink w:anchor="br15" w:history="1">
        <w:r w:rsidR="00252649">
          <w:rPr>
            <w:rFonts w:ascii="KCFTRC+CMR10"/>
            <w:color w:val="000000"/>
            <w:sz w:val="20"/>
          </w:rPr>
          <w:t>to</w:t>
        </w:r>
      </w:hyperlink>
      <w:hyperlink w:anchor="br15" w:history="1">
        <w:r w:rsidR="00252649">
          <w:rPr>
            <w:rFonts w:ascii="Times New Roman"/>
            <w:color w:val="000000"/>
            <w:spacing w:val="16"/>
            <w:sz w:val="20"/>
          </w:rPr>
          <w:t xml:space="preserve"> </w:t>
        </w:r>
      </w:hyperlink>
      <w:hyperlink w:anchor="br15" w:history="1">
        <w:r w:rsidR="00252649">
          <w:rPr>
            <w:rFonts w:ascii="KCFTRC+CMR10"/>
            <w:color w:val="000000"/>
            <w:sz w:val="20"/>
          </w:rPr>
          <w:t>Time-Of-Use</w:t>
        </w:r>
      </w:hyperlink>
      <w:hyperlink w:anchor="br15" w:history="1">
        <w:r w:rsidR="00252649">
          <w:rPr>
            <w:rFonts w:ascii="Times New Roman"/>
            <w:color w:val="000000"/>
            <w:spacing w:val="16"/>
            <w:sz w:val="20"/>
          </w:rPr>
          <w:t xml:space="preserve"> </w:t>
        </w:r>
      </w:hyperlink>
      <w:hyperlink w:anchor="br15" w:history="1">
        <w:r w:rsidR="00252649">
          <w:rPr>
            <w:rFonts w:ascii="KCFTRC+CMR10"/>
            <w:color w:val="000000"/>
            <w:spacing w:val="-1"/>
            <w:sz w:val="20"/>
          </w:rPr>
          <w:t>Electricity</w:t>
        </w:r>
      </w:hyperlink>
      <w:hyperlink w:anchor="br15" w:history="1">
        <w:r w:rsidR="00252649">
          <w:rPr>
            <w:rFonts w:ascii="Times New Roman"/>
            <w:color w:val="000000"/>
            <w:spacing w:val="17"/>
            <w:sz w:val="20"/>
          </w:rPr>
          <w:t xml:space="preserve"> </w:t>
        </w:r>
      </w:hyperlink>
      <w:hyperlink w:anchor="br15" w:history="1">
        <w:r w:rsidR="00252649">
          <w:rPr>
            <w:rFonts w:ascii="KCFTRC+CMR10"/>
            <w:color w:val="000000"/>
            <w:sz w:val="20"/>
          </w:rPr>
          <w:t>Pricing</w:t>
        </w:r>
      </w:hyperlink>
      <w:hyperlink w:anchor="br15" w:history="1">
        <w:r w:rsidR="00252649">
          <w:rPr>
            <w:rFonts w:ascii="Times New Roman"/>
            <w:color w:val="000000"/>
            <w:spacing w:val="10"/>
            <w:sz w:val="20"/>
          </w:rPr>
          <w:t xml:space="preserve"> </w:t>
        </w:r>
      </w:hyperlink>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191"/>
          <w:sz w:val="20"/>
        </w:rPr>
        <w:t xml:space="preserve"> </w:t>
      </w:r>
      <w:r w:rsidR="00252649">
        <w:rPr>
          <w:rFonts w:ascii="KCFTRC+CMR10"/>
          <w:color w:val="000000"/>
          <w:sz w:val="20"/>
        </w:rPr>
        <w:t>15</w:t>
      </w:r>
    </w:p>
    <w:p w14:paraId="022A2CF5" w14:textId="77777777" w:rsidR="00CF0253" w:rsidRDefault="0020536A">
      <w:pPr>
        <w:spacing w:before="149" w:after="0" w:line="209" w:lineRule="exact"/>
        <w:ind w:left="757"/>
        <w:jc w:val="left"/>
        <w:rPr>
          <w:rFonts w:ascii="Times New Roman"/>
          <w:color w:val="000000"/>
          <w:sz w:val="20"/>
        </w:rPr>
      </w:pPr>
      <w:hyperlink w:anchor="br15" w:history="1">
        <w:r w:rsidR="00252649">
          <w:rPr>
            <w:rFonts w:ascii="KCFTRC+CMR10"/>
            <w:color w:val="000000"/>
            <w:sz w:val="20"/>
          </w:rPr>
          <w:t>3.2.1</w:t>
        </w:r>
      </w:hyperlink>
      <w:hyperlink w:anchor="br15" w:history="1">
        <w:r w:rsidR="00252649">
          <w:rPr>
            <w:rFonts w:ascii="Times New Roman"/>
            <w:color w:val="000000"/>
            <w:spacing w:val="178"/>
            <w:sz w:val="20"/>
          </w:rPr>
          <w:t xml:space="preserve"> </w:t>
        </w:r>
      </w:hyperlink>
      <w:hyperlink w:anchor="br15" w:history="1">
        <w:r w:rsidR="00252649">
          <w:rPr>
            <w:rFonts w:ascii="KCFTRC+CMR10"/>
            <w:color w:val="000000"/>
            <w:spacing w:val="-1"/>
            <w:sz w:val="20"/>
          </w:rPr>
          <w:t>Breakdown</w:t>
        </w:r>
      </w:hyperlink>
      <w:hyperlink w:anchor="br15" w:history="1">
        <w:r w:rsidR="00252649">
          <w:rPr>
            <w:rFonts w:ascii="Times New Roman"/>
            <w:color w:val="000000"/>
            <w:spacing w:val="17"/>
            <w:sz w:val="20"/>
          </w:rPr>
          <w:t xml:space="preserve"> </w:t>
        </w:r>
      </w:hyperlink>
      <w:hyperlink w:anchor="br15" w:history="1">
        <w:r w:rsidR="00252649">
          <w:rPr>
            <w:rFonts w:ascii="KCFTRC+CMR10"/>
            <w:color w:val="000000"/>
            <w:sz w:val="20"/>
          </w:rPr>
          <w:t>of</w:t>
        </w:r>
      </w:hyperlink>
      <w:hyperlink w:anchor="br15" w:history="1">
        <w:r w:rsidR="00252649">
          <w:rPr>
            <w:rFonts w:ascii="Times New Roman"/>
            <w:color w:val="000000"/>
            <w:spacing w:val="17"/>
            <w:sz w:val="20"/>
          </w:rPr>
          <w:t xml:space="preserve"> </w:t>
        </w:r>
      </w:hyperlink>
      <w:hyperlink w:anchor="br15" w:history="1">
        <w:r w:rsidR="00252649">
          <w:rPr>
            <w:rFonts w:ascii="KCFTRC+CMR10"/>
            <w:color w:val="000000"/>
            <w:sz w:val="20"/>
          </w:rPr>
          <w:t>Household</w:t>
        </w:r>
      </w:hyperlink>
      <w:hyperlink w:anchor="br15" w:history="1">
        <w:r w:rsidR="00252649">
          <w:rPr>
            <w:rFonts w:ascii="Times New Roman"/>
            <w:color w:val="000000"/>
            <w:spacing w:val="17"/>
            <w:sz w:val="20"/>
          </w:rPr>
          <w:t xml:space="preserve"> </w:t>
        </w:r>
      </w:hyperlink>
      <w:hyperlink w:anchor="br15" w:history="1">
        <w:r w:rsidR="00252649">
          <w:rPr>
            <w:rFonts w:ascii="KCFTRC+CMR10"/>
            <w:color w:val="000000"/>
            <w:sz w:val="20"/>
          </w:rPr>
          <w:t>Responses</w:t>
        </w:r>
      </w:hyperlink>
      <w:hyperlink w:anchor="br15" w:history="1">
        <w:r w:rsidR="00252649">
          <w:rPr>
            <w:rFonts w:ascii="Times New Roman"/>
            <w:color w:val="000000"/>
            <w:spacing w:val="16"/>
            <w:sz w:val="20"/>
          </w:rPr>
          <w:t xml:space="preserve"> </w:t>
        </w:r>
      </w:hyperlink>
      <w:hyperlink w:anchor="br15" w:history="1">
        <w:r w:rsidR="00252649">
          <w:rPr>
            <w:rFonts w:ascii="KCFTRC+CMR10"/>
            <w:color w:val="000000"/>
            <w:sz w:val="20"/>
          </w:rPr>
          <w:t>around</w:t>
        </w:r>
      </w:hyperlink>
      <w:hyperlink w:anchor="br15" w:history="1">
        <w:r w:rsidR="00252649">
          <w:rPr>
            <w:rFonts w:ascii="Times New Roman"/>
            <w:color w:val="000000"/>
            <w:spacing w:val="16"/>
            <w:sz w:val="20"/>
          </w:rPr>
          <w:t xml:space="preserve"> </w:t>
        </w:r>
      </w:hyperlink>
      <w:hyperlink w:anchor="br15" w:history="1">
        <w:r w:rsidR="00252649">
          <w:rPr>
            <w:rFonts w:ascii="KCFTRC+CMR10"/>
            <w:color w:val="000000"/>
            <w:sz w:val="20"/>
          </w:rPr>
          <w:t>the</w:t>
        </w:r>
      </w:hyperlink>
      <w:hyperlink w:anchor="br15" w:history="1">
        <w:r w:rsidR="00252649">
          <w:rPr>
            <w:rFonts w:ascii="Times New Roman"/>
            <w:color w:val="000000"/>
            <w:spacing w:val="16"/>
            <w:sz w:val="20"/>
          </w:rPr>
          <w:t xml:space="preserve"> </w:t>
        </w:r>
      </w:hyperlink>
      <w:hyperlink w:anchor="br15" w:history="1">
        <w:r w:rsidR="00252649">
          <w:rPr>
            <w:rFonts w:ascii="KCFTRC+CMR10"/>
            <w:color w:val="000000"/>
            <w:spacing w:val="-2"/>
            <w:sz w:val="20"/>
          </w:rPr>
          <w:t>Peak</w:t>
        </w:r>
      </w:hyperlink>
      <w:hyperlink w:anchor="br15" w:history="1">
        <w:r w:rsidR="00252649">
          <w:rPr>
            <w:rFonts w:ascii="Times New Roman"/>
            <w:color w:val="000000"/>
            <w:spacing w:val="18"/>
            <w:sz w:val="20"/>
          </w:rPr>
          <w:t xml:space="preserve"> </w:t>
        </w:r>
      </w:hyperlink>
      <w:hyperlink w:anchor="br15" w:history="1">
        <w:r w:rsidR="00252649">
          <w:rPr>
            <w:rFonts w:ascii="KCFTRC+CMR10"/>
            <w:color w:val="000000"/>
            <w:sz w:val="20"/>
          </w:rPr>
          <w:t>Rate</w:t>
        </w:r>
      </w:hyperlink>
      <w:hyperlink w:anchor="br15" w:history="1">
        <w:r w:rsidR="00252649">
          <w:rPr>
            <w:rFonts w:ascii="Times New Roman"/>
            <w:color w:val="000000"/>
            <w:spacing w:val="16"/>
            <w:sz w:val="20"/>
          </w:rPr>
          <w:t xml:space="preserve"> </w:t>
        </w:r>
      </w:hyperlink>
      <w:hyperlink w:anchor="br15" w:history="1">
        <w:r w:rsidR="00252649">
          <w:rPr>
            <w:rFonts w:ascii="KCFTRC+CMR10"/>
            <w:color w:val="000000"/>
            <w:sz w:val="20"/>
          </w:rPr>
          <w:t>Period</w:t>
        </w:r>
      </w:hyperlink>
      <w:hyperlink w:anchor="br15" w:history="1">
        <w:r w:rsidR="00252649">
          <w:rPr>
            <w:rFonts w:ascii="Times New Roman"/>
            <w:color w:val="000000"/>
            <w:spacing w:val="146"/>
            <w:sz w:val="20"/>
          </w:rPr>
          <w:t xml:space="preserve"> </w:t>
        </w:r>
      </w:hyperlink>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191"/>
          <w:sz w:val="20"/>
        </w:rPr>
        <w:t xml:space="preserve"> </w:t>
      </w:r>
      <w:r w:rsidR="00252649">
        <w:rPr>
          <w:rFonts w:ascii="KCFTRC+CMR10"/>
          <w:color w:val="000000"/>
          <w:sz w:val="20"/>
        </w:rPr>
        <w:t>15</w:t>
      </w:r>
    </w:p>
    <w:p w14:paraId="270B6415" w14:textId="77777777" w:rsidR="00CF0253" w:rsidRDefault="0020536A">
      <w:pPr>
        <w:spacing w:before="149" w:after="0" w:line="209" w:lineRule="exact"/>
        <w:ind w:left="757"/>
        <w:jc w:val="left"/>
        <w:rPr>
          <w:rFonts w:ascii="Times New Roman"/>
          <w:color w:val="000000"/>
          <w:sz w:val="20"/>
        </w:rPr>
      </w:pPr>
      <w:hyperlink w:anchor="br17" w:history="1">
        <w:r w:rsidR="00252649">
          <w:rPr>
            <w:rFonts w:ascii="KCFTRC+CMR10"/>
            <w:color w:val="000000"/>
            <w:sz w:val="20"/>
          </w:rPr>
          <w:t>3.2.2</w:t>
        </w:r>
      </w:hyperlink>
      <w:hyperlink w:anchor="br17" w:history="1">
        <w:r w:rsidR="00252649">
          <w:rPr>
            <w:rFonts w:ascii="Times New Roman"/>
            <w:color w:val="000000"/>
            <w:spacing w:val="178"/>
            <w:sz w:val="20"/>
          </w:rPr>
          <w:t xml:space="preserve"> </w:t>
        </w:r>
      </w:hyperlink>
      <w:hyperlink w:anchor="br17" w:history="1">
        <w:r w:rsidR="00252649">
          <w:rPr>
            <w:rFonts w:ascii="KCFTRC+CMR10"/>
            <w:color w:val="000000"/>
            <w:spacing w:val="-1"/>
            <w:sz w:val="20"/>
          </w:rPr>
          <w:t>Around-Peak-Rate-Period</w:t>
        </w:r>
      </w:hyperlink>
      <w:hyperlink w:anchor="br17" w:history="1">
        <w:r w:rsidR="00252649">
          <w:rPr>
            <w:rFonts w:ascii="Times New Roman"/>
            <w:color w:val="000000"/>
            <w:spacing w:val="17"/>
            <w:sz w:val="20"/>
          </w:rPr>
          <w:t xml:space="preserve"> </w:t>
        </w:r>
      </w:hyperlink>
      <w:hyperlink w:anchor="br17" w:history="1">
        <w:r w:rsidR="00252649">
          <w:rPr>
            <w:rFonts w:ascii="KCFTRC+CMR10"/>
            <w:color w:val="000000"/>
            <w:sz w:val="20"/>
          </w:rPr>
          <w:t>Household</w:t>
        </w:r>
      </w:hyperlink>
      <w:hyperlink w:anchor="br17" w:history="1">
        <w:r w:rsidR="00252649">
          <w:rPr>
            <w:rFonts w:ascii="Times New Roman"/>
            <w:color w:val="000000"/>
            <w:spacing w:val="16"/>
            <w:sz w:val="20"/>
          </w:rPr>
          <w:t xml:space="preserve"> </w:t>
        </w:r>
      </w:hyperlink>
      <w:hyperlink w:anchor="br17" w:history="1">
        <w:r w:rsidR="00252649">
          <w:rPr>
            <w:rFonts w:ascii="KCFTRC+CMR10"/>
            <w:color w:val="000000"/>
            <w:sz w:val="20"/>
          </w:rPr>
          <w:t>Responses</w:t>
        </w:r>
      </w:hyperlink>
      <w:hyperlink w:anchor="br17" w:history="1">
        <w:r w:rsidR="00252649">
          <w:rPr>
            <w:rFonts w:ascii="Times New Roman"/>
            <w:color w:val="000000"/>
            <w:spacing w:val="16"/>
            <w:sz w:val="20"/>
          </w:rPr>
          <w:t xml:space="preserve"> </w:t>
        </w:r>
      </w:hyperlink>
      <w:hyperlink w:anchor="br17" w:history="1">
        <w:r w:rsidR="00252649">
          <w:rPr>
            <w:rFonts w:ascii="KCFTRC+CMR10"/>
            <w:color w:val="000000"/>
            <w:sz w:val="20"/>
          </w:rPr>
          <w:t>as</w:t>
        </w:r>
      </w:hyperlink>
      <w:hyperlink w:anchor="br17" w:history="1">
        <w:r w:rsidR="00252649">
          <w:rPr>
            <w:rFonts w:ascii="Times New Roman"/>
            <w:color w:val="000000"/>
            <w:spacing w:val="17"/>
            <w:sz w:val="20"/>
          </w:rPr>
          <w:t xml:space="preserve"> </w:t>
        </w:r>
      </w:hyperlink>
      <w:hyperlink w:anchor="br17" w:history="1">
        <w:r w:rsidR="00252649">
          <w:rPr>
            <w:rFonts w:ascii="KCFTRC+CMR10"/>
            <w:color w:val="000000"/>
            <w:sz w:val="20"/>
          </w:rPr>
          <w:t>a</w:t>
        </w:r>
      </w:hyperlink>
      <w:hyperlink w:anchor="br17" w:history="1">
        <w:r w:rsidR="00252649">
          <w:rPr>
            <w:rFonts w:ascii="Times New Roman"/>
            <w:color w:val="000000"/>
            <w:spacing w:val="16"/>
            <w:sz w:val="20"/>
          </w:rPr>
          <w:t xml:space="preserve"> </w:t>
        </w:r>
      </w:hyperlink>
      <w:hyperlink w:anchor="br17" w:history="1">
        <w:r w:rsidR="00252649">
          <w:rPr>
            <w:rFonts w:ascii="KCFTRC+CMR10"/>
            <w:color w:val="000000"/>
            <w:sz w:val="20"/>
          </w:rPr>
          <w:t>Linear</w:t>
        </w:r>
      </w:hyperlink>
      <w:hyperlink w:anchor="br17" w:history="1">
        <w:r w:rsidR="00252649">
          <w:rPr>
            <w:rFonts w:ascii="Times New Roman"/>
            <w:color w:val="000000"/>
            <w:spacing w:val="16"/>
            <w:sz w:val="20"/>
          </w:rPr>
          <w:t xml:space="preserve"> </w:t>
        </w:r>
      </w:hyperlink>
      <w:hyperlink w:anchor="br17" w:history="1">
        <w:r w:rsidR="00252649">
          <w:rPr>
            <w:rFonts w:ascii="KCFTRC+CMR10"/>
            <w:color w:val="000000"/>
            <w:spacing w:val="-3"/>
            <w:sz w:val="20"/>
          </w:rPr>
          <w:t>Function</w:t>
        </w:r>
      </w:hyperlink>
      <w:hyperlink w:anchor="br17" w:history="1">
        <w:r w:rsidR="00252649">
          <w:rPr>
            <w:rFonts w:ascii="Times New Roman"/>
            <w:color w:val="000000"/>
            <w:spacing w:val="19"/>
            <w:sz w:val="20"/>
          </w:rPr>
          <w:t xml:space="preserve"> </w:t>
        </w:r>
      </w:hyperlink>
      <w:hyperlink w:anchor="br17" w:history="1">
        <w:r w:rsidR="00252649">
          <w:rPr>
            <w:rFonts w:ascii="KCFTRC+CMR10"/>
            <w:color w:val="000000"/>
            <w:sz w:val="20"/>
          </w:rPr>
          <w:t>of</w:t>
        </w:r>
      </w:hyperlink>
      <w:hyperlink w:anchor="br17" w:history="1">
        <w:r w:rsidR="00252649">
          <w:rPr>
            <w:rFonts w:ascii="Times New Roman"/>
            <w:color w:val="000000"/>
            <w:spacing w:val="17"/>
            <w:sz w:val="20"/>
          </w:rPr>
          <w:t xml:space="preserve"> </w:t>
        </w:r>
      </w:hyperlink>
      <w:hyperlink w:anchor="br17" w:history="1">
        <w:r w:rsidR="00252649">
          <w:rPr>
            <w:rFonts w:ascii="KCFTRC+CMR10"/>
            <w:color w:val="000000"/>
            <w:sz w:val="20"/>
          </w:rPr>
          <w:t>Price</w:t>
        </w:r>
      </w:hyperlink>
      <w:hyperlink w:anchor="br17" w:history="1">
        <w:r w:rsidR="00252649">
          <w:rPr>
            <w:rFonts w:ascii="Times New Roman"/>
            <w:color w:val="000000"/>
            <w:spacing w:val="16"/>
            <w:sz w:val="20"/>
          </w:rPr>
          <w:t xml:space="preserve"> </w:t>
        </w:r>
      </w:hyperlink>
      <w:hyperlink w:anchor="br17" w:history="1">
        <w:r w:rsidR="00252649">
          <w:rPr>
            <w:rFonts w:ascii="KCFTRC+CMR10"/>
            <w:color w:val="000000"/>
            <w:sz w:val="20"/>
          </w:rPr>
          <w:t>Changes</w:t>
        </w:r>
      </w:hyperlink>
      <w:hyperlink w:anchor="br17" w:history="1">
        <w:r w:rsidR="00252649">
          <w:rPr>
            <w:rFonts w:ascii="Times New Roman"/>
            <w:color w:val="000000"/>
            <w:spacing w:val="5"/>
            <w:sz w:val="20"/>
          </w:rPr>
          <w:t xml:space="preserve"> </w:t>
        </w:r>
      </w:hyperlink>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191"/>
          <w:sz w:val="20"/>
        </w:rPr>
        <w:t xml:space="preserve"> </w:t>
      </w:r>
      <w:r w:rsidR="00252649">
        <w:rPr>
          <w:rFonts w:ascii="KCFTRC+CMR10"/>
          <w:color w:val="000000"/>
          <w:sz w:val="20"/>
        </w:rPr>
        <w:t>17</w:t>
      </w:r>
    </w:p>
    <w:p w14:paraId="7B0B527E" w14:textId="77777777" w:rsidR="00CF0253" w:rsidRDefault="0020536A">
      <w:pPr>
        <w:spacing w:before="349" w:after="0" w:line="209" w:lineRule="exact"/>
        <w:jc w:val="left"/>
        <w:rPr>
          <w:rFonts w:ascii="Times New Roman"/>
          <w:color w:val="000000"/>
          <w:sz w:val="20"/>
        </w:rPr>
      </w:pPr>
      <w:hyperlink w:anchor="br19" w:history="1">
        <w:r w:rsidR="00252649">
          <w:rPr>
            <w:rFonts w:ascii="JCMVBB+CMBX10"/>
            <w:color w:val="000000"/>
            <w:sz w:val="20"/>
          </w:rPr>
          <w:t>4</w:t>
        </w:r>
      </w:hyperlink>
      <w:hyperlink w:anchor="br19" w:history="1">
        <w:r w:rsidR="00252649">
          <w:rPr>
            <w:rFonts w:ascii="Times New Roman"/>
            <w:color w:val="000000"/>
            <w:spacing w:val="134"/>
            <w:sz w:val="20"/>
          </w:rPr>
          <w:t xml:space="preserve"> </w:t>
        </w:r>
      </w:hyperlink>
      <w:hyperlink w:anchor="br19" w:history="1">
        <w:r w:rsidR="00252649">
          <w:rPr>
            <w:rFonts w:ascii="JCMVBB+CMBX10"/>
            <w:color w:val="000000"/>
            <w:sz w:val="20"/>
          </w:rPr>
          <w:t>Dynamics</w:t>
        </w:r>
      </w:hyperlink>
      <w:hyperlink w:anchor="br19" w:history="1">
        <w:r w:rsidR="00252649">
          <w:rPr>
            <w:rFonts w:ascii="Times New Roman"/>
            <w:color w:val="000000"/>
            <w:spacing w:val="27"/>
            <w:sz w:val="20"/>
          </w:rPr>
          <w:t xml:space="preserve"> </w:t>
        </w:r>
      </w:hyperlink>
      <w:hyperlink w:anchor="br19" w:history="1">
        <w:r w:rsidR="00252649">
          <w:rPr>
            <w:rFonts w:ascii="JCMVBB+CMBX10"/>
            <w:color w:val="000000"/>
            <w:sz w:val="20"/>
          </w:rPr>
          <w:t>of</w:t>
        </w:r>
      </w:hyperlink>
      <w:hyperlink w:anchor="br19" w:history="1">
        <w:r w:rsidR="00252649">
          <w:rPr>
            <w:rFonts w:ascii="Times New Roman"/>
            <w:color w:val="000000"/>
            <w:spacing w:val="27"/>
            <w:sz w:val="20"/>
          </w:rPr>
          <w:t xml:space="preserve"> </w:t>
        </w:r>
      </w:hyperlink>
      <w:hyperlink w:anchor="br19" w:history="1">
        <w:r w:rsidR="00252649">
          <w:rPr>
            <w:rFonts w:ascii="JCMVBB+CMBX10"/>
            <w:color w:val="000000"/>
            <w:sz w:val="20"/>
          </w:rPr>
          <w:t>Household</w:t>
        </w:r>
      </w:hyperlink>
      <w:hyperlink w:anchor="br19" w:history="1">
        <w:r w:rsidR="00252649">
          <w:rPr>
            <w:rFonts w:ascii="Times New Roman"/>
            <w:color w:val="000000"/>
            <w:spacing w:val="26"/>
            <w:sz w:val="20"/>
          </w:rPr>
          <w:t xml:space="preserve"> </w:t>
        </w:r>
      </w:hyperlink>
      <w:hyperlink w:anchor="br19" w:history="1">
        <w:r w:rsidR="00252649">
          <w:rPr>
            <w:rFonts w:ascii="JCMVBB+CMBX10"/>
            <w:color w:val="000000"/>
            <w:spacing w:val="-1"/>
            <w:sz w:val="20"/>
          </w:rPr>
          <w:t>Electricity</w:t>
        </w:r>
      </w:hyperlink>
      <w:hyperlink w:anchor="br19" w:history="1">
        <w:r w:rsidR="00252649">
          <w:rPr>
            <w:rFonts w:ascii="Times New Roman"/>
            <w:color w:val="000000"/>
            <w:spacing w:val="27"/>
            <w:sz w:val="20"/>
          </w:rPr>
          <w:t xml:space="preserve"> </w:t>
        </w:r>
      </w:hyperlink>
      <w:hyperlink w:anchor="br19" w:history="1">
        <w:r w:rsidR="00252649">
          <w:rPr>
            <w:rFonts w:ascii="JCMVBB+CMBX10"/>
            <w:color w:val="000000"/>
            <w:sz w:val="20"/>
          </w:rPr>
          <w:t>Consumption</w:t>
        </w:r>
      </w:hyperlink>
      <w:hyperlink w:anchor="br19" w:history="1">
        <w:r w:rsidR="00252649">
          <w:rPr>
            <w:rFonts w:ascii="Times New Roman"/>
            <w:color w:val="000000"/>
            <w:spacing w:val="26"/>
            <w:sz w:val="20"/>
          </w:rPr>
          <w:t xml:space="preserve"> </w:t>
        </w:r>
      </w:hyperlink>
      <w:hyperlink w:anchor="br19" w:history="1">
        <w:r w:rsidR="00252649">
          <w:rPr>
            <w:rFonts w:ascii="JCMVBB+CMBX10"/>
            <w:color w:val="000000"/>
            <w:sz w:val="20"/>
          </w:rPr>
          <w:t>under</w:t>
        </w:r>
      </w:hyperlink>
      <w:hyperlink w:anchor="br19" w:history="1">
        <w:r w:rsidR="00252649">
          <w:rPr>
            <w:rFonts w:ascii="Times New Roman"/>
            <w:color w:val="000000"/>
            <w:spacing w:val="26"/>
            <w:sz w:val="20"/>
          </w:rPr>
          <w:t xml:space="preserve"> </w:t>
        </w:r>
      </w:hyperlink>
      <w:hyperlink w:anchor="br19" w:history="1">
        <w:r w:rsidR="00252649">
          <w:rPr>
            <w:rFonts w:ascii="JCMVBB+CMBX10"/>
            <w:color w:val="000000"/>
            <w:sz w:val="20"/>
          </w:rPr>
          <w:t>Time-Of-Use</w:t>
        </w:r>
      </w:hyperlink>
      <w:hyperlink w:anchor="br19" w:history="1">
        <w:r w:rsidR="00252649">
          <w:rPr>
            <w:rFonts w:ascii="Times New Roman"/>
            <w:color w:val="000000"/>
            <w:spacing w:val="27"/>
            <w:sz w:val="20"/>
          </w:rPr>
          <w:t xml:space="preserve"> </w:t>
        </w:r>
      </w:hyperlink>
      <w:hyperlink w:anchor="br19" w:history="1">
        <w:r w:rsidR="00252649">
          <w:rPr>
            <w:rFonts w:ascii="JCMVBB+CMBX10"/>
            <w:color w:val="000000"/>
            <w:spacing w:val="-1"/>
            <w:sz w:val="20"/>
          </w:rPr>
          <w:t>Electricity</w:t>
        </w:r>
      </w:hyperlink>
      <w:hyperlink w:anchor="br19" w:history="1">
        <w:r w:rsidR="00252649">
          <w:rPr>
            <w:rFonts w:ascii="Times New Roman"/>
            <w:color w:val="000000"/>
            <w:spacing w:val="27"/>
            <w:sz w:val="20"/>
          </w:rPr>
          <w:t xml:space="preserve"> </w:t>
        </w:r>
      </w:hyperlink>
      <w:hyperlink w:anchor="br19" w:history="1">
        <w:r w:rsidR="00252649">
          <w:rPr>
            <w:rFonts w:ascii="JCMVBB+CMBX10"/>
            <w:color w:val="000000"/>
            <w:sz w:val="20"/>
          </w:rPr>
          <w:t>Pricing</w:t>
        </w:r>
      </w:hyperlink>
      <w:hyperlink w:anchor="br19" w:history="1">
        <w:r w:rsidR="00252649">
          <w:rPr>
            <w:rFonts w:ascii="Times New Roman"/>
            <w:color w:val="000000"/>
            <w:spacing w:val="282"/>
            <w:sz w:val="20"/>
          </w:rPr>
          <w:t xml:space="preserve"> </w:t>
        </w:r>
      </w:hyperlink>
      <w:r w:rsidR="00252649">
        <w:rPr>
          <w:rFonts w:ascii="JCMVBB+CMBX10"/>
          <w:color w:val="000000"/>
          <w:sz w:val="20"/>
        </w:rPr>
        <w:t>19</w:t>
      </w:r>
    </w:p>
    <w:p w14:paraId="7C68ACF2" w14:textId="77777777" w:rsidR="00CF0253" w:rsidRDefault="0020536A">
      <w:pPr>
        <w:spacing w:before="149" w:after="0" w:line="209" w:lineRule="exact"/>
        <w:ind w:left="299"/>
        <w:jc w:val="left"/>
        <w:rPr>
          <w:rFonts w:ascii="Times New Roman"/>
          <w:color w:val="000000"/>
          <w:sz w:val="20"/>
        </w:rPr>
      </w:pPr>
      <w:hyperlink w:anchor="br19" w:history="1">
        <w:r w:rsidR="00252649">
          <w:rPr>
            <w:rFonts w:ascii="KCFTRC+CMR10"/>
            <w:color w:val="000000"/>
            <w:sz w:val="20"/>
          </w:rPr>
          <w:t>4.1</w:t>
        </w:r>
      </w:hyperlink>
      <w:hyperlink w:anchor="br19" w:history="1">
        <w:r w:rsidR="00252649">
          <w:rPr>
            <w:rFonts w:ascii="Times New Roman"/>
            <w:color w:val="000000"/>
            <w:spacing w:val="153"/>
            <w:sz w:val="20"/>
          </w:rPr>
          <w:t xml:space="preserve"> </w:t>
        </w:r>
      </w:hyperlink>
      <w:hyperlink w:anchor="br19" w:history="1">
        <w:r w:rsidR="00252649">
          <w:rPr>
            <w:rFonts w:ascii="KCFTRC+CMR10"/>
            <w:color w:val="000000"/>
            <w:sz w:val="20"/>
          </w:rPr>
          <w:t>Multidimensional</w:t>
        </w:r>
      </w:hyperlink>
      <w:hyperlink w:anchor="br19" w:history="1">
        <w:r w:rsidR="00252649">
          <w:rPr>
            <w:rFonts w:ascii="Times New Roman"/>
            <w:color w:val="000000"/>
            <w:spacing w:val="17"/>
            <w:sz w:val="20"/>
          </w:rPr>
          <w:t xml:space="preserve"> </w:t>
        </w:r>
      </w:hyperlink>
      <w:hyperlink w:anchor="br19" w:history="1">
        <w:r w:rsidR="00252649">
          <w:rPr>
            <w:rFonts w:ascii="KCFTRC+CMR10"/>
            <w:color w:val="000000"/>
            <w:sz w:val="20"/>
          </w:rPr>
          <w:t>Dynamics</w:t>
        </w:r>
      </w:hyperlink>
      <w:hyperlink w:anchor="br19" w:history="1">
        <w:r w:rsidR="00252649">
          <w:rPr>
            <w:rFonts w:ascii="Times New Roman"/>
            <w:color w:val="000000"/>
            <w:spacing w:val="17"/>
            <w:sz w:val="20"/>
          </w:rPr>
          <w:t xml:space="preserve"> </w:t>
        </w:r>
      </w:hyperlink>
      <w:hyperlink w:anchor="br19" w:history="1">
        <w:r w:rsidR="00252649">
          <w:rPr>
            <w:rFonts w:ascii="KCFTRC+CMR10"/>
            <w:color w:val="000000"/>
            <w:sz w:val="20"/>
          </w:rPr>
          <w:t>of</w:t>
        </w:r>
      </w:hyperlink>
      <w:hyperlink w:anchor="br19" w:history="1">
        <w:r w:rsidR="00252649">
          <w:rPr>
            <w:rFonts w:ascii="Times New Roman"/>
            <w:color w:val="000000"/>
            <w:spacing w:val="17"/>
            <w:sz w:val="20"/>
          </w:rPr>
          <w:t xml:space="preserve"> </w:t>
        </w:r>
      </w:hyperlink>
      <w:hyperlink w:anchor="br19" w:history="1">
        <w:r w:rsidR="00252649">
          <w:rPr>
            <w:rFonts w:ascii="KCFTRC+CMR10"/>
            <w:color w:val="000000"/>
            <w:sz w:val="20"/>
          </w:rPr>
          <w:t>Household</w:t>
        </w:r>
      </w:hyperlink>
      <w:hyperlink w:anchor="br19" w:history="1">
        <w:r w:rsidR="00252649">
          <w:rPr>
            <w:rFonts w:ascii="Times New Roman"/>
            <w:color w:val="000000"/>
            <w:spacing w:val="16"/>
            <w:sz w:val="20"/>
          </w:rPr>
          <w:t xml:space="preserve"> </w:t>
        </w:r>
      </w:hyperlink>
      <w:hyperlink w:anchor="br19" w:history="1">
        <w:r w:rsidR="00252649">
          <w:rPr>
            <w:rFonts w:ascii="KCFTRC+CMR10"/>
            <w:color w:val="000000"/>
            <w:spacing w:val="-1"/>
            <w:sz w:val="20"/>
          </w:rPr>
          <w:t>Electricity</w:t>
        </w:r>
      </w:hyperlink>
      <w:hyperlink w:anchor="br19" w:history="1">
        <w:r w:rsidR="00252649">
          <w:rPr>
            <w:rFonts w:ascii="Times New Roman"/>
            <w:color w:val="000000"/>
            <w:spacing w:val="17"/>
            <w:sz w:val="20"/>
          </w:rPr>
          <w:t xml:space="preserve"> </w:t>
        </w:r>
      </w:hyperlink>
      <w:hyperlink w:anchor="br19" w:history="1">
        <w:r w:rsidR="00252649">
          <w:rPr>
            <w:rFonts w:ascii="KCFTRC+CMR10"/>
            <w:color w:val="000000"/>
            <w:sz w:val="20"/>
          </w:rPr>
          <w:t>Consumption</w:t>
        </w:r>
      </w:hyperlink>
      <w:hyperlink w:anchor="br19" w:history="1">
        <w:r w:rsidR="00252649">
          <w:rPr>
            <w:rFonts w:ascii="Times New Roman"/>
            <w:color w:val="000000"/>
            <w:spacing w:val="79"/>
            <w:sz w:val="20"/>
          </w:rPr>
          <w:t xml:space="preserve"> </w:t>
        </w:r>
      </w:hyperlink>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191"/>
          <w:sz w:val="20"/>
        </w:rPr>
        <w:t xml:space="preserve"> </w:t>
      </w:r>
      <w:r w:rsidR="00252649">
        <w:rPr>
          <w:rFonts w:ascii="KCFTRC+CMR10"/>
          <w:color w:val="000000"/>
          <w:sz w:val="20"/>
        </w:rPr>
        <w:t>19</w:t>
      </w:r>
    </w:p>
    <w:p w14:paraId="56BFC5CF" w14:textId="77777777" w:rsidR="00CF0253" w:rsidRDefault="0020536A">
      <w:pPr>
        <w:spacing w:before="149" w:after="0" w:line="209" w:lineRule="exact"/>
        <w:ind w:left="757"/>
        <w:jc w:val="left"/>
        <w:rPr>
          <w:rFonts w:ascii="Times New Roman"/>
          <w:color w:val="000000"/>
          <w:sz w:val="20"/>
        </w:rPr>
      </w:pPr>
      <w:hyperlink w:anchor="br19" w:history="1">
        <w:r w:rsidR="00252649">
          <w:rPr>
            <w:rFonts w:ascii="KCFTRC+CMR10"/>
            <w:color w:val="000000"/>
            <w:sz w:val="20"/>
          </w:rPr>
          <w:t>4.1.1</w:t>
        </w:r>
      </w:hyperlink>
      <w:hyperlink w:anchor="br19" w:history="1">
        <w:r w:rsidR="00252649">
          <w:rPr>
            <w:rFonts w:ascii="Times New Roman"/>
            <w:color w:val="000000"/>
            <w:spacing w:val="178"/>
            <w:sz w:val="20"/>
          </w:rPr>
          <w:t xml:space="preserve"> </w:t>
        </w:r>
      </w:hyperlink>
      <w:hyperlink w:anchor="br19" w:history="1">
        <w:r w:rsidR="00252649">
          <w:rPr>
            <w:rFonts w:ascii="KCFTRC+CMR10"/>
            <w:color w:val="000000"/>
            <w:sz w:val="20"/>
          </w:rPr>
          <w:t>Household</w:t>
        </w:r>
      </w:hyperlink>
      <w:hyperlink w:anchor="br19" w:history="1">
        <w:r w:rsidR="00252649">
          <w:rPr>
            <w:rFonts w:ascii="Times New Roman"/>
            <w:color w:val="000000"/>
            <w:spacing w:val="17"/>
            <w:sz w:val="20"/>
          </w:rPr>
          <w:t xml:space="preserve"> </w:t>
        </w:r>
      </w:hyperlink>
      <w:hyperlink w:anchor="br19" w:history="1">
        <w:r w:rsidR="00252649">
          <w:rPr>
            <w:rFonts w:ascii="KCFTRC+CMR10"/>
            <w:color w:val="000000"/>
            <w:sz w:val="20"/>
          </w:rPr>
          <w:t>Consumption</w:t>
        </w:r>
      </w:hyperlink>
      <w:hyperlink w:anchor="br19" w:history="1">
        <w:r w:rsidR="00252649">
          <w:rPr>
            <w:rFonts w:ascii="Times New Roman"/>
            <w:color w:val="000000"/>
            <w:spacing w:val="16"/>
            <w:sz w:val="20"/>
          </w:rPr>
          <w:t xml:space="preserve"> </w:t>
        </w:r>
      </w:hyperlink>
      <w:hyperlink w:anchor="br19" w:history="1">
        <w:r w:rsidR="00252649">
          <w:rPr>
            <w:rFonts w:ascii="KCFTRC+CMR10"/>
            <w:color w:val="000000"/>
            <w:spacing w:val="-1"/>
            <w:sz w:val="20"/>
          </w:rPr>
          <w:t>Behavior</w:t>
        </w:r>
      </w:hyperlink>
      <w:hyperlink w:anchor="br19" w:history="1">
        <w:r w:rsidR="00252649">
          <w:rPr>
            <w:rFonts w:ascii="Times New Roman"/>
            <w:color w:val="000000"/>
            <w:spacing w:val="17"/>
            <w:sz w:val="20"/>
          </w:rPr>
          <w:t xml:space="preserve"> </w:t>
        </w:r>
      </w:hyperlink>
      <w:hyperlink w:anchor="br19" w:history="1">
        <w:r w:rsidR="00252649">
          <w:rPr>
            <w:rFonts w:ascii="KCFTRC+CMR10"/>
            <w:color w:val="000000"/>
            <w:sz w:val="20"/>
          </w:rPr>
          <w:t>in</w:t>
        </w:r>
      </w:hyperlink>
      <w:hyperlink w:anchor="br19" w:history="1">
        <w:r w:rsidR="00252649">
          <w:rPr>
            <w:rFonts w:ascii="Times New Roman"/>
            <w:color w:val="000000"/>
            <w:spacing w:val="17"/>
            <w:sz w:val="20"/>
          </w:rPr>
          <w:t xml:space="preserve"> </w:t>
        </w:r>
      </w:hyperlink>
      <w:hyperlink w:anchor="br19" w:history="1">
        <w:r w:rsidR="00252649">
          <w:rPr>
            <w:rFonts w:ascii="KCFTRC+CMR10"/>
            <w:color w:val="000000"/>
            <w:sz w:val="20"/>
          </w:rPr>
          <w:t>and</w:t>
        </w:r>
      </w:hyperlink>
      <w:hyperlink w:anchor="br19" w:history="1">
        <w:r w:rsidR="00252649">
          <w:rPr>
            <w:rFonts w:ascii="Times New Roman"/>
            <w:color w:val="000000"/>
            <w:spacing w:val="16"/>
            <w:sz w:val="20"/>
          </w:rPr>
          <w:t xml:space="preserve"> </w:t>
        </w:r>
      </w:hyperlink>
      <w:hyperlink w:anchor="br19" w:history="1">
        <w:r w:rsidR="00252649">
          <w:rPr>
            <w:rFonts w:ascii="KCFTRC+CMR10"/>
            <w:color w:val="000000"/>
            <w:sz w:val="20"/>
          </w:rPr>
          <w:t>near</w:t>
        </w:r>
      </w:hyperlink>
      <w:hyperlink w:anchor="br19" w:history="1">
        <w:r w:rsidR="00252649">
          <w:rPr>
            <w:rFonts w:ascii="Times New Roman"/>
            <w:color w:val="000000"/>
            <w:spacing w:val="17"/>
            <w:sz w:val="20"/>
          </w:rPr>
          <w:t xml:space="preserve"> </w:t>
        </w:r>
      </w:hyperlink>
      <w:hyperlink w:anchor="br19" w:history="1">
        <w:r w:rsidR="00252649">
          <w:rPr>
            <w:rFonts w:ascii="KCFTRC+CMR10"/>
            <w:color w:val="000000"/>
            <w:sz w:val="20"/>
          </w:rPr>
          <w:t>the</w:t>
        </w:r>
      </w:hyperlink>
      <w:hyperlink w:anchor="br19" w:history="1">
        <w:r w:rsidR="00252649">
          <w:rPr>
            <w:rFonts w:ascii="Times New Roman"/>
            <w:color w:val="000000"/>
            <w:spacing w:val="17"/>
            <w:sz w:val="20"/>
          </w:rPr>
          <w:t xml:space="preserve"> </w:t>
        </w:r>
      </w:hyperlink>
      <w:hyperlink w:anchor="br19" w:history="1">
        <w:r w:rsidR="00252649">
          <w:rPr>
            <w:rFonts w:ascii="KCFTRC+CMR10"/>
            <w:color w:val="000000"/>
            <w:spacing w:val="-2"/>
            <w:sz w:val="20"/>
          </w:rPr>
          <w:t>Peak</w:t>
        </w:r>
      </w:hyperlink>
      <w:hyperlink w:anchor="br19" w:history="1">
        <w:r w:rsidR="00252649">
          <w:rPr>
            <w:rFonts w:ascii="Times New Roman"/>
            <w:color w:val="000000"/>
            <w:spacing w:val="18"/>
            <w:sz w:val="20"/>
          </w:rPr>
          <w:t xml:space="preserve"> </w:t>
        </w:r>
      </w:hyperlink>
      <w:hyperlink w:anchor="br19" w:history="1">
        <w:r w:rsidR="00252649">
          <w:rPr>
            <w:rFonts w:ascii="KCFTRC+CMR10"/>
            <w:color w:val="000000"/>
            <w:sz w:val="20"/>
          </w:rPr>
          <w:t>Rate</w:t>
        </w:r>
      </w:hyperlink>
      <w:hyperlink w:anchor="br19" w:history="1">
        <w:r w:rsidR="00252649">
          <w:rPr>
            <w:rFonts w:ascii="Times New Roman"/>
            <w:color w:val="000000"/>
            <w:spacing w:val="17"/>
            <w:sz w:val="20"/>
          </w:rPr>
          <w:t xml:space="preserve"> </w:t>
        </w:r>
      </w:hyperlink>
      <w:hyperlink w:anchor="br19" w:history="1">
        <w:r w:rsidR="00252649">
          <w:rPr>
            <w:rFonts w:ascii="KCFTRC+CMR10"/>
            <w:color w:val="000000"/>
            <w:sz w:val="20"/>
          </w:rPr>
          <w:t>Period</w:t>
        </w:r>
      </w:hyperlink>
      <w:hyperlink w:anchor="br19" w:history="1">
        <w:r w:rsidR="00252649">
          <w:rPr>
            <w:rFonts w:ascii="Times New Roman"/>
            <w:color w:val="000000"/>
            <w:spacing w:val="62"/>
            <w:sz w:val="20"/>
          </w:rPr>
          <w:t xml:space="preserve"> </w:t>
        </w:r>
      </w:hyperlink>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49"/>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191"/>
          <w:sz w:val="20"/>
        </w:rPr>
        <w:t xml:space="preserve"> </w:t>
      </w:r>
      <w:r w:rsidR="00252649">
        <w:rPr>
          <w:rFonts w:ascii="KCFTRC+CMR10"/>
          <w:color w:val="000000"/>
          <w:sz w:val="20"/>
        </w:rPr>
        <w:t>19</w:t>
      </w:r>
    </w:p>
    <w:p w14:paraId="161486D2" w14:textId="77777777" w:rsidR="00CF0253" w:rsidRDefault="0020536A">
      <w:pPr>
        <w:spacing w:before="149" w:after="0" w:line="209" w:lineRule="exact"/>
        <w:ind w:left="757"/>
        <w:jc w:val="left"/>
        <w:rPr>
          <w:rFonts w:ascii="Times New Roman"/>
          <w:color w:val="000000"/>
          <w:sz w:val="20"/>
        </w:rPr>
      </w:pPr>
      <w:hyperlink w:anchor="br21" w:history="1">
        <w:r w:rsidR="00252649">
          <w:rPr>
            <w:rFonts w:ascii="KCFTRC+CMR10"/>
            <w:color w:val="000000"/>
            <w:sz w:val="20"/>
          </w:rPr>
          <w:t>4.1.2</w:t>
        </w:r>
      </w:hyperlink>
      <w:hyperlink w:anchor="br21" w:history="1">
        <w:r w:rsidR="00252649">
          <w:rPr>
            <w:rFonts w:ascii="Times New Roman"/>
            <w:color w:val="000000"/>
            <w:spacing w:val="178"/>
            <w:sz w:val="20"/>
          </w:rPr>
          <w:t xml:space="preserve"> </w:t>
        </w:r>
      </w:hyperlink>
      <w:hyperlink w:anchor="br21" w:history="1">
        <w:r w:rsidR="00252649">
          <w:rPr>
            <w:rFonts w:ascii="KCFTRC+CMR10"/>
            <w:color w:val="000000"/>
            <w:sz w:val="20"/>
          </w:rPr>
          <w:t>Household</w:t>
        </w:r>
      </w:hyperlink>
      <w:hyperlink w:anchor="br21" w:history="1">
        <w:r w:rsidR="00252649">
          <w:rPr>
            <w:rFonts w:ascii="Times New Roman"/>
            <w:color w:val="000000"/>
            <w:spacing w:val="17"/>
            <w:sz w:val="20"/>
          </w:rPr>
          <w:t xml:space="preserve"> </w:t>
        </w:r>
      </w:hyperlink>
      <w:hyperlink w:anchor="br21" w:history="1">
        <w:r w:rsidR="00252649">
          <w:rPr>
            <w:rFonts w:ascii="KCFTRC+CMR10"/>
            <w:color w:val="000000"/>
            <w:sz w:val="20"/>
          </w:rPr>
          <w:t>Consumption</w:t>
        </w:r>
      </w:hyperlink>
      <w:hyperlink w:anchor="br21" w:history="1">
        <w:r w:rsidR="00252649">
          <w:rPr>
            <w:rFonts w:ascii="Times New Roman"/>
            <w:color w:val="000000"/>
            <w:spacing w:val="16"/>
            <w:sz w:val="20"/>
          </w:rPr>
          <w:t xml:space="preserve"> </w:t>
        </w:r>
      </w:hyperlink>
      <w:hyperlink w:anchor="br21" w:history="1">
        <w:r w:rsidR="00252649">
          <w:rPr>
            <w:rFonts w:ascii="KCFTRC+CMR10"/>
            <w:color w:val="000000"/>
            <w:spacing w:val="-1"/>
            <w:sz w:val="20"/>
          </w:rPr>
          <w:t>Behavior</w:t>
        </w:r>
      </w:hyperlink>
      <w:hyperlink w:anchor="br21" w:history="1">
        <w:r w:rsidR="00252649">
          <w:rPr>
            <w:rFonts w:ascii="Times New Roman"/>
            <w:color w:val="000000"/>
            <w:spacing w:val="17"/>
            <w:sz w:val="20"/>
          </w:rPr>
          <w:t xml:space="preserve"> </w:t>
        </w:r>
      </w:hyperlink>
      <w:hyperlink w:anchor="br21" w:history="1">
        <w:r w:rsidR="00252649">
          <w:rPr>
            <w:rFonts w:ascii="KCFTRC+CMR10"/>
            <w:color w:val="000000"/>
            <w:spacing w:val="-4"/>
            <w:sz w:val="20"/>
          </w:rPr>
          <w:t>over</w:t>
        </w:r>
      </w:hyperlink>
      <w:hyperlink w:anchor="br21" w:history="1">
        <w:r w:rsidR="00252649">
          <w:rPr>
            <w:rFonts w:ascii="Times New Roman"/>
            <w:color w:val="000000"/>
            <w:spacing w:val="20"/>
            <w:sz w:val="20"/>
          </w:rPr>
          <w:t xml:space="preserve"> </w:t>
        </w:r>
      </w:hyperlink>
      <w:hyperlink w:anchor="br21" w:history="1">
        <w:r w:rsidR="00252649">
          <w:rPr>
            <w:rFonts w:ascii="KCFTRC+CMR10"/>
            <w:color w:val="000000"/>
            <w:sz w:val="20"/>
          </w:rPr>
          <w:t>Daily</w:t>
        </w:r>
      </w:hyperlink>
      <w:hyperlink w:anchor="br21" w:history="1">
        <w:r w:rsidR="00252649">
          <w:rPr>
            <w:rFonts w:ascii="Times New Roman"/>
            <w:color w:val="000000"/>
            <w:spacing w:val="17"/>
            <w:sz w:val="20"/>
          </w:rPr>
          <w:t xml:space="preserve"> </w:t>
        </w:r>
      </w:hyperlink>
      <w:hyperlink w:anchor="br21" w:history="1">
        <w:r w:rsidR="00252649">
          <w:rPr>
            <w:rFonts w:ascii="KCFTRC+CMR10"/>
            <w:color w:val="000000"/>
            <w:sz w:val="20"/>
          </w:rPr>
          <w:t>Heating</w:t>
        </w:r>
      </w:hyperlink>
      <w:hyperlink w:anchor="br21" w:history="1">
        <w:r w:rsidR="00252649">
          <w:rPr>
            <w:rFonts w:ascii="Times New Roman"/>
            <w:color w:val="000000"/>
            <w:spacing w:val="16"/>
            <w:sz w:val="20"/>
          </w:rPr>
          <w:t xml:space="preserve"> </w:t>
        </w:r>
      </w:hyperlink>
      <w:hyperlink w:anchor="br21" w:history="1">
        <w:r w:rsidR="00252649">
          <w:rPr>
            <w:rFonts w:ascii="KCFTRC+CMR10"/>
            <w:color w:val="000000"/>
            <w:sz w:val="20"/>
          </w:rPr>
          <w:t>Degree</w:t>
        </w:r>
      </w:hyperlink>
      <w:hyperlink w:anchor="br21" w:history="1">
        <w:r w:rsidR="00252649">
          <w:rPr>
            <w:rFonts w:ascii="Times New Roman"/>
            <w:color w:val="000000"/>
            <w:spacing w:val="16"/>
            <w:sz w:val="20"/>
          </w:rPr>
          <w:t xml:space="preserve"> </w:t>
        </w:r>
      </w:hyperlink>
      <w:hyperlink w:anchor="br21" w:history="1">
        <w:r w:rsidR="00252649">
          <w:rPr>
            <w:rFonts w:ascii="KCFTRC+CMR10"/>
            <w:color w:val="000000"/>
            <w:spacing w:val="-2"/>
            <w:sz w:val="20"/>
          </w:rPr>
          <w:t>Days</w:t>
        </w:r>
      </w:hyperlink>
      <w:hyperlink w:anchor="br21" w:history="1">
        <w:r w:rsidR="00252649">
          <w:rPr>
            <w:rFonts w:ascii="Times New Roman"/>
            <w:color w:val="000000"/>
            <w:spacing w:val="52"/>
            <w:sz w:val="20"/>
          </w:rPr>
          <w:t xml:space="preserve"> </w:t>
        </w:r>
      </w:hyperlink>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49"/>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191"/>
          <w:sz w:val="20"/>
        </w:rPr>
        <w:t xml:space="preserve"> </w:t>
      </w:r>
      <w:r w:rsidR="00252649">
        <w:rPr>
          <w:rFonts w:ascii="KCFTRC+CMR10"/>
          <w:color w:val="000000"/>
          <w:sz w:val="20"/>
        </w:rPr>
        <w:t>21</w:t>
      </w:r>
    </w:p>
    <w:p w14:paraId="2C84D9FE" w14:textId="77777777" w:rsidR="00CF0253" w:rsidRDefault="0020536A">
      <w:pPr>
        <w:spacing w:before="149" w:after="0" w:line="209" w:lineRule="exact"/>
        <w:ind w:left="299"/>
        <w:jc w:val="left"/>
        <w:rPr>
          <w:rFonts w:ascii="Times New Roman"/>
          <w:color w:val="000000"/>
          <w:sz w:val="20"/>
        </w:rPr>
      </w:pPr>
      <w:hyperlink w:anchor="br21" w:history="1">
        <w:r w:rsidR="00252649">
          <w:rPr>
            <w:rFonts w:ascii="KCFTRC+CMR10"/>
            <w:color w:val="000000"/>
            <w:sz w:val="20"/>
          </w:rPr>
          <w:t>4.2</w:t>
        </w:r>
      </w:hyperlink>
      <w:hyperlink w:anchor="br21" w:history="1">
        <w:r w:rsidR="00252649">
          <w:rPr>
            <w:rFonts w:ascii="Times New Roman"/>
            <w:color w:val="000000"/>
            <w:spacing w:val="153"/>
            <w:sz w:val="20"/>
          </w:rPr>
          <w:t xml:space="preserve"> </w:t>
        </w:r>
      </w:hyperlink>
      <w:hyperlink w:anchor="br21" w:history="1">
        <w:r w:rsidR="00252649">
          <w:rPr>
            <w:rFonts w:ascii="KCFTRC+CMR10"/>
            <w:color w:val="000000"/>
            <w:spacing w:val="-1"/>
            <w:sz w:val="20"/>
          </w:rPr>
          <w:t>Policy</w:t>
        </w:r>
      </w:hyperlink>
      <w:hyperlink w:anchor="br21" w:history="1">
        <w:r w:rsidR="00252649">
          <w:rPr>
            <w:rFonts w:ascii="Times New Roman"/>
            <w:color w:val="000000"/>
            <w:spacing w:val="18"/>
            <w:sz w:val="20"/>
          </w:rPr>
          <w:t xml:space="preserve"> </w:t>
        </w:r>
      </w:hyperlink>
      <w:hyperlink w:anchor="br21" w:history="1">
        <w:r w:rsidR="00252649">
          <w:rPr>
            <w:rFonts w:ascii="KCFTRC+CMR10"/>
            <w:color w:val="000000"/>
            <w:sz w:val="20"/>
          </w:rPr>
          <w:t>Implications</w:t>
        </w:r>
      </w:hyperlink>
      <w:hyperlink w:anchor="br21" w:history="1">
        <w:r w:rsidR="00252649">
          <w:rPr>
            <w:rFonts w:ascii="Times New Roman"/>
            <w:color w:val="000000"/>
            <w:spacing w:val="52"/>
            <w:sz w:val="20"/>
          </w:rPr>
          <w:t xml:space="preserve"> </w:t>
        </w:r>
      </w:hyperlink>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49"/>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191"/>
          <w:sz w:val="20"/>
        </w:rPr>
        <w:t xml:space="preserve"> </w:t>
      </w:r>
      <w:r w:rsidR="00252649">
        <w:rPr>
          <w:rFonts w:ascii="KCFTRC+CMR10"/>
          <w:color w:val="000000"/>
          <w:sz w:val="20"/>
        </w:rPr>
        <w:t>21</w:t>
      </w:r>
    </w:p>
    <w:p w14:paraId="7FABA57C" w14:textId="77777777" w:rsidR="00CF0253" w:rsidRDefault="0020536A">
      <w:pPr>
        <w:spacing w:before="149" w:after="0" w:line="209" w:lineRule="exact"/>
        <w:ind w:left="757"/>
        <w:jc w:val="left"/>
        <w:rPr>
          <w:rFonts w:ascii="Times New Roman"/>
          <w:color w:val="000000"/>
          <w:sz w:val="20"/>
        </w:rPr>
      </w:pPr>
      <w:hyperlink w:anchor="br21" w:history="1">
        <w:r w:rsidR="00252649">
          <w:rPr>
            <w:rFonts w:ascii="KCFTRC+CMR10"/>
            <w:color w:val="000000"/>
            <w:sz w:val="20"/>
          </w:rPr>
          <w:t>4.2.1</w:t>
        </w:r>
      </w:hyperlink>
      <w:hyperlink w:anchor="br21" w:history="1">
        <w:r w:rsidR="00252649">
          <w:rPr>
            <w:rFonts w:ascii="Times New Roman"/>
            <w:color w:val="000000"/>
            <w:spacing w:val="178"/>
            <w:sz w:val="20"/>
          </w:rPr>
          <w:t xml:space="preserve"> </w:t>
        </w:r>
      </w:hyperlink>
      <w:hyperlink w:anchor="br21" w:history="1">
        <w:r w:rsidR="00252649">
          <w:rPr>
            <w:rFonts w:ascii="KCFTRC+CMR10"/>
            <w:color w:val="000000"/>
            <w:sz w:val="20"/>
          </w:rPr>
          <w:t>Time-Of-Use</w:t>
        </w:r>
      </w:hyperlink>
      <w:hyperlink w:anchor="br21" w:history="1">
        <w:r w:rsidR="00252649">
          <w:rPr>
            <w:rFonts w:ascii="Times New Roman"/>
            <w:color w:val="000000"/>
            <w:spacing w:val="16"/>
            <w:sz w:val="20"/>
          </w:rPr>
          <w:t xml:space="preserve"> </w:t>
        </w:r>
      </w:hyperlink>
      <w:hyperlink w:anchor="br21" w:history="1">
        <w:r w:rsidR="00252649">
          <w:rPr>
            <w:rFonts w:ascii="KCFTRC+CMR10"/>
            <w:color w:val="000000"/>
            <w:sz w:val="20"/>
          </w:rPr>
          <w:t>Pricing</w:t>
        </w:r>
      </w:hyperlink>
      <w:hyperlink w:anchor="br21" w:history="1">
        <w:r w:rsidR="00252649">
          <w:rPr>
            <w:rFonts w:ascii="Times New Roman"/>
            <w:color w:val="000000"/>
            <w:spacing w:val="16"/>
            <w:sz w:val="20"/>
          </w:rPr>
          <w:t xml:space="preserve"> </w:t>
        </w:r>
      </w:hyperlink>
      <w:hyperlink w:anchor="br21" w:history="1">
        <w:r w:rsidR="00252649">
          <w:rPr>
            <w:rFonts w:ascii="KCFTRC+CMR10"/>
            <w:color w:val="000000"/>
            <w:sz w:val="20"/>
          </w:rPr>
          <w:t>with</w:t>
        </w:r>
      </w:hyperlink>
      <w:hyperlink w:anchor="br21" w:history="1">
        <w:r w:rsidR="00252649">
          <w:rPr>
            <w:rFonts w:ascii="Times New Roman"/>
            <w:color w:val="000000"/>
            <w:spacing w:val="16"/>
            <w:sz w:val="20"/>
          </w:rPr>
          <w:t xml:space="preserve"> </w:t>
        </w:r>
      </w:hyperlink>
      <w:hyperlink w:anchor="br21" w:history="1">
        <w:r w:rsidR="00252649">
          <w:rPr>
            <w:rFonts w:ascii="KCFTRC+CMR10"/>
            <w:color w:val="000000"/>
            <w:sz w:val="20"/>
          </w:rPr>
          <w:t>Additional</w:t>
        </w:r>
      </w:hyperlink>
      <w:hyperlink w:anchor="br21" w:history="1">
        <w:r w:rsidR="00252649">
          <w:rPr>
            <w:rFonts w:ascii="Times New Roman"/>
            <w:color w:val="000000"/>
            <w:spacing w:val="17"/>
            <w:sz w:val="20"/>
          </w:rPr>
          <w:t xml:space="preserve"> </w:t>
        </w:r>
      </w:hyperlink>
      <w:hyperlink w:anchor="br21" w:history="1">
        <w:r w:rsidR="00252649">
          <w:rPr>
            <w:rFonts w:ascii="KCFTRC+CMR10"/>
            <w:color w:val="000000"/>
            <w:sz w:val="20"/>
          </w:rPr>
          <w:t>Dynamics</w:t>
        </w:r>
      </w:hyperlink>
      <w:hyperlink w:anchor="br21" w:history="1">
        <w:r w:rsidR="00252649">
          <w:rPr>
            <w:rFonts w:ascii="Times New Roman"/>
            <w:color w:val="000000"/>
            <w:spacing w:val="16"/>
            <w:sz w:val="20"/>
          </w:rPr>
          <w:t xml:space="preserve"> </w:t>
        </w:r>
      </w:hyperlink>
      <w:hyperlink w:anchor="br21" w:history="1">
        <w:r w:rsidR="00252649">
          <w:rPr>
            <w:rFonts w:ascii="KCFTRC+CMR10"/>
            <w:color w:val="000000"/>
            <w:spacing w:val="-4"/>
            <w:sz w:val="20"/>
          </w:rPr>
          <w:t>over</w:t>
        </w:r>
      </w:hyperlink>
      <w:hyperlink w:anchor="br21" w:history="1">
        <w:r w:rsidR="00252649">
          <w:rPr>
            <w:rFonts w:ascii="Times New Roman"/>
            <w:color w:val="000000"/>
            <w:spacing w:val="20"/>
            <w:sz w:val="20"/>
          </w:rPr>
          <w:t xml:space="preserve"> </w:t>
        </w:r>
      </w:hyperlink>
      <w:hyperlink w:anchor="br21" w:history="1">
        <w:r w:rsidR="00252649">
          <w:rPr>
            <w:rFonts w:ascii="KCFTRC+CMR10"/>
            <w:color w:val="000000"/>
            <w:sz w:val="20"/>
          </w:rPr>
          <w:t>Daily</w:t>
        </w:r>
      </w:hyperlink>
      <w:hyperlink w:anchor="br21" w:history="1">
        <w:r w:rsidR="00252649">
          <w:rPr>
            <w:rFonts w:ascii="Times New Roman"/>
            <w:color w:val="000000"/>
            <w:spacing w:val="16"/>
            <w:sz w:val="20"/>
          </w:rPr>
          <w:t xml:space="preserve"> </w:t>
        </w:r>
      </w:hyperlink>
      <w:hyperlink w:anchor="br21" w:history="1">
        <w:r w:rsidR="00252649">
          <w:rPr>
            <w:rFonts w:ascii="KCFTRC+CMR10"/>
            <w:color w:val="000000"/>
            <w:sz w:val="20"/>
          </w:rPr>
          <w:t>Heating</w:t>
        </w:r>
      </w:hyperlink>
      <w:hyperlink w:anchor="br21" w:history="1">
        <w:r w:rsidR="00252649">
          <w:rPr>
            <w:rFonts w:ascii="Times New Roman"/>
            <w:color w:val="000000"/>
            <w:spacing w:val="16"/>
            <w:sz w:val="20"/>
          </w:rPr>
          <w:t xml:space="preserve"> </w:t>
        </w:r>
      </w:hyperlink>
      <w:hyperlink w:anchor="br21" w:history="1">
        <w:r w:rsidR="00252649">
          <w:rPr>
            <w:rFonts w:ascii="KCFTRC+CMR10"/>
            <w:color w:val="000000"/>
            <w:sz w:val="20"/>
          </w:rPr>
          <w:t>Degree</w:t>
        </w:r>
      </w:hyperlink>
      <w:hyperlink w:anchor="br21" w:history="1">
        <w:r w:rsidR="00252649">
          <w:rPr>
            <w:rFonts w:ascii="Times New Roman"/>
            <w:color w:val="000000"/>
            <w:spacing w:val="17"/>
            <w:sz w:val="20"/>
          </w:rPr>
          <w:t xml:space="preserve"> </w:t>
        </w:r>
      </w:hyperlink>
      <w:hyperlink w:anchor="br21" w:history="1">
        <w:r w:rsidR="00252649">
          <w:rPr>
            <w:rFonts w:ascii="KCFTRC+CMR10"/>
            <w:color w:val="000000"/>
            <w:spacing w:val="-2"/>
            <w:sz w:val="20"/>
          </w:rPr>
          <w:t>Days</w:t>
        </w:r>
      </w:hyperlink>
      <w:hyperlink w:anchor="br21" w:history="1">
        <w:r w:rsidR="00252649">
          <w:rPr>
            <w:rFonts w:ascii="Times New Roman"/>
            <w:color w:val="000000"/>
            <w:spacing w:val="88"/>
            <w:sz w:val="20"/>
          </w:rPr>
          <w:t xml:space="preserve"> </w:t>
        </w:r>
      </w:hyperlink>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191"/>
          <w:sz w:val="20"/>
        </w:rPr>
        <w:t xml:space="preserve"> </w:t>
      </w:r>
      <w:r w:rsidR="00252649">
        <w:rPr>
          <w:rFonts w:ascii="KCFTRC+CMR10"/>
          <w:color w:val="000000"/>
          <w:sz w:val="20"/>
        </w:rPr>
        <w:t>21</w:t>
      </w:r>
    </w:p>
    <w:p w14:paraId="76F8796F" w14:textId="77777777" w:rsidR="00CF0253" w:rsidRDefault="0020536A">
      <w:pPr>
        <w:spacing w:before="149" w:after="0" w:line="209" w:lineRule="exact"/>
        <w:ind w:left="757"/>
        <w:jc w:val="left"/>
        <w:rPr>
          <w:rFonts w:ascii="Times New Roman"/>
          <w:color w:val="000000"/>
          <w:sz w:val="20"/>
        </w:rPr>
      </w:pPr>
      <w:hyperlink w:anchor="br22" w:history="1">
        <w:r w:rsidR="00252649">
          <w:rPr>
            <w:rFonts w:ascii="KCFTRC+CMR10"/>
            <w:color w:val="000000"/>
            <w:sz w:val="20"/>
          </w:rPr>
          <w:t>4.2.2</w:t>
        </w:r>
      </w:hyperlink>
      <w:hyperlink w:anchor="br22" w:history="1">
        <w:r w:rsidR="00252649">
          <w:rPr>
            <w:rFonts w:ascii="Times New Roman"/>
            <w:color w:val="000000"/>
            <w:spacing w:val="178"/>
            <w:sz w:val="20"/>
          </w:rPr>
          <w:t xml:space="preserve"> </w:t>
        </w:r>
      </w:hyperlink>
      <w:hyperlink w:anchor="br22" w:history="1">
        <w:r w:rsidR="00252649">
          <w:rPr>
            <w:rFonts w:ascii="KCFTRC+CMR10"/>
            <w:color w:val="000000"/>
            <w:sz w:val="20"/>
          </w:rPr>
          <w:t>Home</w:t>
        </w:r>
      </w:hyperlink>
      <w:hyperlink w:anchor="br22" w:history="1">
        <w:r w:rsidR="00252649">
          <w:rPr>
            <w:rFonts w:ascii="Times New Roman"/>
            <w:color w:val="000000"/>
            <w:spacing w:val="17"/>
            <w:sz w:val="20"/>
          </w:rPr>
          <w:t xml:space="preserve"> </w:t>
        </w:r>
      </w:hyperlink>
      <w:hyperlink w:anchor="br22" w:history="1">
        <w:r w:rsidR="00252649">
          <w:rPr>
            <w:rFonts w:ascii="KCFTRC+CMR10"/>
            <w:color w:val="000000"/>
            <w:sz w:val="20"/>
          </w:rPr>
          <w:t>Automation</w:t>
        </w:r>
      </w:hyperlink>
      <w:hyperlink w:anchor="br22" w:history="1">
        <w:r w:rsidR="00252649">
          <w:rPr>
            <w:rFonts w:ascii="Times New Roman"/>
            <w:color w:val="000000"/>
            <w:spacing w:val="16"/>
            <w:sz w:val="20"/>
          </w:rPr>
          <w:t xml:space="preserve"> </w:t>
        </w:r>
      </w:hyperlink>
      <w:hyperlink w:anchor="br22" w:history="1">
        <w:r w:rsidR="00252649">
          <w:rPr>
            <w:rFonts w:ascii="KCFTRC+CMR10"/>
            <w:color w:val="000000"/>
            <w:spacing w:val="-2"/>
            <w:sz w:val="20"/>
          </w:rPr>
          <w:t>Technologies</w:t>
        </w:r>
      </w:hyperlink>
      <w:hyperlink w:anchor="br22" w:history="1">
        <w:r w:rsidR="00252649">
          <w:rPr>
            <w:rFonts w:ascii="Times New Roman"/>
            <w:color w:val="000000"/>
            <w:spacing w:val="12"/>
            <w:sz w:val="20"/>
          </w:rPr>
          <w:t xml:space="preserve"> </w:t>
        </w:r>
      </w:hyperlink>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49"/>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191"/>
          <w:sz w:val="20"/>
        </w:rPr>
        <w:t xml:space="preserve"> </w:t>
      </w:r>
      <w:r w:rsidR="00252649">
        <w:rPr>
          <w:rFonts w:ascii="KCFTRC+CMR10"/>
          <w:color w:val="000000"/>
          <w:sz w:val="20"/>
        </w:rPr>
        <w:t>22</w:t>
      </w:r>
    </w:p>
    <w:p w14:paraId="35578D0A" w14:textId="77777777" w:rsidR="00CF0253" w:rsidRDefault="0020536A">
      <w:pPr>
        <w:spacing w:before="349" w:after="0" w:line="209" w:lineRule="exact"/>
        <w:jc w:val="left"/>
        <w:rPr>
          <w:rFonts w:ascii="Times New Roman"/>
          <w:color w:val="000000"/>
          <w:sz w:val="20"/>
        </w:rPr>
      </w:pPr>
      <w:hyperlink w:anchor="br22" w:history="1">
        <w:r w:rsidR="00252649">
          <w:rPr>
            <w:rFonts w:ascii="JCMVBB+CMBX10"/>
            <w:color w:val="000000"/>
            <w:sz w:val="20"/>
          </w:rPr>
          <w:t>5</w:t>
        </w:r>
      </w:hyperlink>
      <w:hyperlink w:anchor="br22" w:history="1">
        <w:r w:rsidR="00252649">
          <w:rPr>
            <w:rFonts w:ascii="Times New Roman"/>
            <w:color w:val="000000"/>
            <w:spacing w:val="134"/>
            <w:sz w:val="20"/>
          </w:rPr>
          <w:t xml:space="preserve"> </w:t>
        </w:r>
      </w:hyperlink>
      <w:hyperlink w:anchor="br22" w:history="1">
        <w:r w:rsidR="00252649">
          <w:rPr>
            <w:rFonts w:ascii="JCMVBB+CMBX10"/>
            <w:color w:val="000000"/>
            <w:sz w:val="20"/>
          </w:rPr>
          <w:t>Conclusion</w:t>
        </w:r>
      </w:hyperlink>
      <w:hyperlink w:anchor="br22" w:history="1">
        <w:r w:rsidR="00252649">
          <w:rPr>
            <w:rFonts w:ascii="Times New Roman"/>
            <w:color w:val="000000"/>
            <w:spacing w:val="8015"/>
            <w:sz w:val="20"/>
          </w:rPr>
          <w:t xml:space="preserve"> </w:t>
        </w:r>
      </w:hyperlink>
      <w:r w:rsidR="00252649">
        <w:rPr>
          <w:rFonts w:ascii="JCMVBB+CMBX10"/>
          <w:color w:val="000000"/>
          <w:sz w:val="20"/>
        </w:rPr>
        <w:t>22</w:t>
      </w:r>
    </w:p>
    <w:p w14:paraId="7ACA79E4" w14:textId="77777777" w:rsidR="00CF0253" w:rsidRDefault="0020536A">
      <w:pPr>
        <w:spacing w:before="349" w:after="0" w:line="209" w:lineRule="exact"/>
        <w:jc w:val="left"/>
        <w:rPr>
          <w:rFonts w:ascii="Times New Roman"/>
          <w:color w:val="000000"/>
          <w:sz w:val="20"/>
        </w:rPr>
      </w:pPr>
      <w:hyperlink w:anchor="br23" w:history="1">
        <w:r w:rsidR="00252649">
          <w:rPr>
            <w:rFonts w:ascii="JCMVBB+CMBX10"/>
            <w:color w:val="000000"/>
            <w:sz w:val="20"/>
          </w:rPr>
          <w:t>A</w:t>
        </w:r>
      </w:hyperlink>
      <w:hyperlink w:anchor="br23" w:history="1">
        <w:r w:rsidR="00252649">
          <w:rPr>
            <w:rFonts w:ascii="Times New Roman"/>
            <w:color w:val="000000"/>
            <w:spacing w:val="75"/>
            <w:sz w:val="20"/>
          </w:rPr>
          <w:t xml:space="preserve"> </w:t>
        </w:r>
      </w:hyperlink>
      <w:hyperlink w:anchor="br23" w:history="1">
        <w:r w:rsidR="00252649">
          <w:rPr>
            <w:rFonts w:ascii="JCMVBB+CMBX10"/>
            <w:color w:val="000000"/>
            <w:sz w:val="20"/>
          </w:rPr>
          <w:t>Appendixes</w:t>
        </w:r>
      </w:hyperlink>
      <w:hyperlink w:anchor="br23" w:history="1">
        <w:r w:rsidR="00252649">
          <w:rPr>
            <w:rFonts w:ascii="Times New Roman"/>
            <w:color w:val="000000"/>
            <w:spacing w:val="7936"/>
            <w:sz w:val="20"/>
          </w:rPr>
          <w:t xml:space="preserve"> </w:t>
        </w:r>
      </w:hyperlink>
      <w:r w:rsidR="00252649">
        <w:rPr>
          <w:rFonts w:ascii="JCMVBB+CMBX10"/>
          <w:color w:val="000000"/>
          <w:sz w:val="20"/>
        </w:rPr>
        <w:t>23</w:t>
      </w:r>
    </w:p>
    <w:p w14:paraId="44B3280C" w14:textId="77777777" w:rsidR="00CF0253" w:rsidRDefault="00252649">
      <w:pPr>
        <w:spacing w:before="3541" w:after="0" w:line="169" w:lineRule="exact"/>
        <w:ind w:left="8697"/>
        <w:jc w:val="left"/>
        <w:rPr>
          <w:rFonts w:ascii="Times New Roman"/>
          <w:color w:val="000000"/>
          <w:sz w:val="16"/>
        </w:rPr>
      </w:pPr>
      <w:r>
        <w:rPr>
          <w:rFonts w:ascii="QMLHOO+CMR8"/>
          <w:color w:val="000000"/>
          <w:spacing w:val="-2"/>
          <w:sz w:val="16"/>
        </w:rPr>
        <w:t>Page</w:t>
      </w:r>
      <w:r>
        <w:rPr>
          <w:rFonts w:ascii="Times New Roman"/>
          <w:color w:val="000000"/>
          <w:spacing w:val="18"/>
          <w:sz w:val="16"/>
        </w:rPr>
        <w:t xml:space="preserve"> </w:t>
      </w:r>
      <w:r>
        <w:rPr>
          <w:rFonts w:ascii="QMLHOO+CMR8"/>
          <w:color w:val="000000"/>
          <w:sz w:val="16"/>
        </w:rPr>
        <w:t>1</w:t>
      </w:r>
      <w:r>
        <w:rPr>
          <w:rFonts w:ascii="Times New Roman"/>
          <w:color w:val="000000"/>
          <w:spacing w:val="36"/>
          <w:sz w:val="16"/>
        </w:rPr>
        <w:t xml:space="preserve"> </w:t>
      </w:r>
      <w:r>
        <w:rPr>
          <w:rFonts w:ascii="QMLHOO+CMR8"/>
          <w:color w:val="000000"/>
          <w:sz w:val="16"/>
        </w:rPr>
        <w:t>of</w:t>
      </w:r>
      <w:r>
        <w:rPr>
          <w:rFonts w:ascii="Times New Roman"/>
          <w:color w:val="000000"/>
          <w:spacing w:val="17"/>
          <w:sz w:val="16"/>
        </w:rPr>
        <w:t xml:space="preserve"> </w:t>
      </w:r>
      <w:hyperlink w:anchor="br24" w:history="1">
        <w:r>
          <w:rPr>
            <w:rFonts w:ascii="QMLHOO+CMR8"/>
            <w:color w:val="000000"/>
            <w:sz w:val="16"/>
          </w:rPr>
          <w:t>24</w:t>
        </w:r>
      </w:hyperlink>
    </w:p>
    <w:p w14:paraId="281436E4" w14:textId="77777777" w:rsidR="00CF0253" w:rsidRDefault="00CF0253">
      <w:pPr>
        <w:spacing w:before="0" w:after="0" w:line="0" w:lineRule="atLeast"/>
        <w:jc w:val="left"/>
        <w:rPr>
          <w:rFonts w:ascii="Arial"/>
          <w:color w:val="FF0000"/>
          <w:sz w:val="2"/>
        </w:rPr>
      </w:pPr>
    </w:p>
    <w:p w14:paraId="2A8A9D33" w14:textId="77777777" w:rsidR="00CF0253" w:rsidRDefault="00252649">
      <w:pPr>
        <w:spacing w:before="0" w:after="0" w:line="0" w:lineRule="atLeast"/>
        <w:jc w:val="left"/>
        <w:rPr>
          <w:rFonts w:ascii="Arial"/>
          <w:color w:val="FF0000"/>
          <w:sz w:val="2"/>
        </w:rPr>
      </w:pPr>
      <w:r>
        <w:rPr>
          <w:rFonts w:ascii="Arial"/>
          <w:color w:val="FF0000"/>
          <w:sz w:val="2"/>
        </w:rPr>
        <w:cr/>
      </w:r>
      <w:r>
        <w:rPr>
          <w:rFonts w:ascii="Arial"/>
          <w:color w:val="FF0000"/>
          <w:sz w:val="2"/>
        </w:rPr>
        <w:br w:type="page"/>
      </w:r>
    </w:p>
    <w:p w14:paraId="22BD753C" w14:textId="77777777" w:rsidR="00CF0253" w:rsidRDefault="00CF0253">
      <w:pPr>
        <w:pStyle w:val="NoList1"/>
        <w:sectPr w:rsidR="00CF0253">
          <w:pgSz w:w="12240" w:h="15840"/>
          <w:pgMar w:top="894" w:right="100" w:bottom="0" w:left="1134" w:header="720" w:footer="720" w:gutter="0"/>
          <w:pgNumType w:start="1"/>
          <w:cols w:space="720"/>
          <w:docGrid w:linePitch="1"/>
        </w:sectPr>
      </w:pPr>
    </w:p>
    <w:p w14:paraId="5947521E" w14:textId="77777777" w:rsidR="00CF0253" w:rsidRDefault="00CF0253">
      <w:pPr>
        <w:spacing w:before="0" w:after="0" w:line="0" w:lineRule="atLeast"/>
        <w:jc w:val="left"/>
        <w:rPr>
          <w:rFonts w:ascii="Arial"/>
          <w:color w:val="FF0000"/>
          <w:sz w:val="2"/>
        </w:rPr>
      </w:pPr>
    </w:p>
    <w:p w14:paraId="20262224" w14:textId="77777777" w:rsidR="00CF0253" w:rsidRDefault="00252649">
      <w:pPr>
        <w:spacing w:before="0" w:after="0" w:line="189" w:lineRule="exact"/>
        <w:ind w:left="71"/>
        <w:jc w:val="left"/>
        <w:rPr>
          <w:rFonts w:ascii="Times New Roman"/>
          <w:color w:val="000000"/>
          <w:sz w:val="18"/>
        </w:rPr>
      </w:pPr>
      <w:bookmarkStart w:id="1" w:name="br2"/>
      <w:bookmarkEnd w:id="1"/>
      <w:r>
        <w:rPr>
          <w:noProof/>
        </w:rPr>
        <w:drawing>
          <wp:anchor distT="0" distB="0" distL="114300" distR="114300" simplePos="0" relativeHeight="251674624" behindDoc="1" locked="0" layoutInCell="1" allowOverlap="1" wp14:anchorId="29FEDD01" wp14:editId="3171375F">
            <wp:simplePos x="0" y="0"/>
            <wp:positionH relativeFrom="page">
              <wp:posOffset>707390</wp:posOffset>
            </wp:positionH>
            <wp:positionV relativeFrom="page">
              <wp:posOffset>679450</wp:posOffset>
            </wp:positionV>
            <wp:extent cx="1817370" cy="38100"/>
            <wp:effectExtent l="0" t="0" r="0" b="0"/>
            <wp:wrapNone/>
            <wp:docPr id="36" name="_x00001" descr="ooxWord://word/media/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 descr="ooxWord://word/media/image2.jpe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1817370" cy="38100"/>
                    </a:xfrm>
                    <a:prstGeom prst="rect">
                      <a:avLst/>
                    </a:prstGeom>
                    <a:noFill/>
                  </pic:spPr>
                </pic:pic>
              </a:graphicData>
            </a:graphic>
            <wp14:sizeRelH relativeFrom="page">
              <wp14:pctWidth>0</wp14:pctWidth>
            </wp14:sizeRelH>
            <wp14:sizeRelV relativeFrom="page">
              <wp14:pctHeight>0</wp14:pctHeight>
            </wp14:sizeRelV>
          </wp:anchor>
        </w:drawing>
      </w:r>
      <w:r>
        <w:rPr>
          <w:rFonts w:ascii="UDJGFS+CMBX9"/>
          <w:color w:val="000000"/>
          <w:sz w:val="18"/>
        </w:rPr>
        <w:t>Dissertation:</w:t>
      </w:r>
      <w:r>
        <w:rPr>
          <w:rFonts w:ascii="Times New Roman"/>
          <w:color w:val="000000"/>
          <w:spacing w:val="49"/>
          <w:sz w:val="18"/>
        </w:rPr>
        <w:t xml:space="preserve"> </w:t>
      </w:r>
      <w:r>
        <w:rPr>
          <w:rFonts w:ascii="UDJGFS+CMBX9"/>
          <w:color w:val="000000"/>
          <w:sz w:val="18"/>
        </w:rPr>
        <w:t>Chapter</w:t>
      </w:r>
      <w:r>
        <w:rPr>
          <w:rFonts w:ascii="Times New Roman"/>
          <w:color w:val="000000"/>
          <w:spacing w:val="26"/>
          <w:sz w:val="18"/>
        </w:rPr>
        <w:t xml:space="preserve"> </w:t>
      </w:r>
      <w:r>
        <w:rPr>
          <w:rFonts w:ascii="UDJGFS+CMBX9"/>
          <w:color w:val="000000"/>
          <w:sz w:val="18"/>
        </w:rPr>
        <w:t>2</w:t>
      </w:r>
      <w:r>
        <w:rPr>
          <w:rFonts w:ascii="Times New Roman"/>
          <w:color w:val="000000"/>
          <w:spacing w:val="26"/>
          <w:sz w:val="18"/>
        </w:rPr>
        <w:t xml:space="preserve"> </w:t>
      </w:r>
      <w:r>
        <w:rPr>
          <w:rFonts w:ascii="UDJGFS+CMBX9"/>
          <w:color w:val="000000"/>
          <w:sz w:val="18"/>
        </w:rPr>
        <w:t>only</w:t>
      </w:r>
    </w:p>
    <w:p w14:paraId="71F87F5D" w14:textId="77777777" w:rsidR="00CF0253" w:rsidRDefault="00252649">
      <w:pPr>
        <w:spacing w:before="127" w:after="0" w:line="190" w:lineRule="exact"/>
        <w:jc w:val="left"/>
        <w:rPr>
          <w:rFonts w:ascii="Times New Roman"/>
          <w:color w:val="000000"/>
          <w:sz w:val="18"/>
        </w:rPr>
      </w:pPr>
      <w:proofErr w:type="spellStart"/>
      <w:r>
        <w:rPr>
          <w:rFonts w:ascii="MTBMSK+CMBXTI10"/>
          <w:color w:val="000000"/>
          <w:sz w:val="18"/>
        </w:rPr>
        <w:t>Jinmahn</w:t>
      </w:r>
      <w:proofErr w:type="spellEnd"/>
      <w:r>
        <w:rPr>
          <w:rFonts w:ascii="Times New Roman"/>
          <w:color w:val="000000"/>
          <w:spacing w:val="29"/>
          <w:sz w:val="18"/>
        </w:rPr>
        <w:t xml:space="preserve"> </w:t>
      </w:r>
      <w:r>
        <w:rPr>
          <w:rFonts w:ascii="MTBMSK+CMBXTI10"/>
          <w:color w:val="000000"/>
          <w:sz w:val="18"/>
        </w:rPr>
        <w:t>Jo</w:t>
      </w:r>
      <w:r>
        <w:rPr>
          <w:rFonts w:ascii="Times New Roman"/>
          <w:color w:val="000000"/>
          <w:spacing w:val="40"/>
          <w:sz w:val="18"/>
        </w:rPr>
        <w:t xml:space="preserve"> </w:t>
      </w:r>
      <w:r>
        <w:rPr>
          <w:rFonts w:ascii="UDJGFS+CMBX9"/>
          <w:color w:val="000000"/>
          <w:sz w:val="18"/>
        </w:rPr>
        <w:t>(ID#:</w:t>
      </w:r>
      <w:r>
        <w:rPr>
          <w:rFonts w:ascii="Times New Roman"/>
          <w:color w:val="000000"/>
          <w:spacing w:val="50"/>
          <w:sz w:val="18"/>
        </w:rPr>
        <w:t xml:space="preserve"> </w:t>
      </w:r>
      <w:r>
        <w:rPr>
          <w:rFonts w:ascii="UDJGFS+CMBX9"/>
          <w:color w:val="000000"/>
          <w:sz w:val="18"/>
        </w:rPr>
        <w:t>915528897)</w:t>
      </w:r>
    </w:p>
    <w:p w14:paraId="653B0D24" w14:textId="77777777" w:rsidR="00CF0253" w:rsidRDefault="00252649">
      <w:pPr>
        <w:spacing w:before="568" w:after="0" w:line="297" w:lineRule="exact"/>
        <w:jc w:val="left"/>
        <w:rPr>
          <w:rFonts w:ascii="Times New Roman"/>
          <w:color w:val="000000"/>
          <w:sz w:val="29"/>
        </w:rPr>
      </w:pPr>
      <w:r>
        <w:rPr>
          <w:rFonts w:ascii="VIOHQD+CMBX12"/>
          <w:color w:val="000000"/>
          <w:spacing w:val="-1"/>
          <w:sz w:val="29"/>
        </w:rPr>
        <w:t>List</w:t>
      </w:r>
      <w:r>
        <w:rPr>
          <w:rFonts w:ascii="Times New Roman"/>
          <w:color w:val="000000"/>
          <w:spacing w:val="35"/>
          <w:sz w:val="29"/>
        </w:rPr>
        <w:t xml:space="preserve"> </w:t>
      </w:r>
      <w:r>
        <w:rPr>
          <w:rFonts w:ascii="VIOHQD+CMBX12"/>
          <w:color w:val="000000"/>
          <w:spacing w:val="-2"/>
          <w:sz w:val="29"/>
        </w:rPr>
        <w:t>of</w:t>
      </w:r>
      <w:r>
        <w:rPr>
          <w:rFonts w:ascii="Times New Roman"/>
          <w:color w:val="000000"/>
          <w:spacing w:val="36"/>
          <w:sz w:val="29"/>
        </w:rPr>
        <w:t xml:space="preserve"> </w:t>
      </w:r>
      <w:r>
        <w:rPr>
          <w:rFonts w:ascii="VIOHQD+CMBX12"/>
          <w:color w:val="000000"/>
          <w:spacing w:val="-6"/>
          <w:sz w:val="29"/>
        </w:rPr>
        <w:t>Tables</w:t>
      </w:r>
    </w:p>
    <w:p w14:paraId="25740FBF" w14:textId="77777777" w:rsidR="00CF0253" w:rsidRDefault="0020536A">
      <w:pPr>
        <w:spacing w:before="325" w:after="0" w:line="209" w:lineRule="exact"/>
        <w:ind w:left="299"/>
        <w:jc w:val="left"/>
        <w:rPr>
          <w:rFonts w:ascii="Times New Roman"/>
          <w:color w:val="000000"/>
          <w:sz w:val="20"/>
        </w:rPr>
      </w:pPr>
      <w:hyperlink w:anchor="br10" w:history="1">
        <w:r w:rsidR="00252649">
          <w:rPr>
            <w:rFonts w:ascii="KCFTRC+CMR10"/>
            <w:color w:val="000000"/>
            <w:sz w:val="20"/>
          </w:rPr>
          <w:t>1</w:t>
        </w:r>
      </w:hyperlink>
      <w:hyperlink w:anchor="br10" w:history="1">
        <w:r w:rsidR="00252649">
          <w:rPr>
            <w:rFonts w:ascii="Times New Roman"/>
            <w:color w:val="000000"/>
            <w:spacing w:val="308"/>
            <w:sz w:val="20"/>
          </w:rPr>
          <w:t xml:space="preserve"> </w:t>
        </w:r>
      </w:hyperlink>
      <w:hyperlink w:anchor="br10" w:history="1">
        <w:r w:rsidR="00252649">
          <w:rPr>
            <w:rFonts w:ascii="KCFTRC+CMR10"/>
            <w:color w:val="000000"/>
            <w:spacing w:val="-3"/>
            <w:sz w:val="20"/>
          </w:rPr>
          <w:t>Treatment</w:t>
        </w:r>
      </w:hyperlink>
      <w:hyperlink w:anchor="br10" w:history="1">
        <w:r w:rsidR="00252649">
          <w:rPr>
            <w:rFonts w:ascii="Times New Roman"/>
            <w:color w:val="000000"/>
            <w:spacing w:val="19"/>
            <w:sz w:val="20"/>
          </w:rPr>
          <w:t xml:space="preserve"> </w:t>
        </w:r>
      </w:hyperlink>
      <w:hyperlink w:anchor="br10" w:history="1">
        <w:r w:rsidR="00252649">
          <w:rPr>
            <w:rFonts w:ascii="KCFTRC+CMR10"/>
            <w:color w:val="000000"/>
            <w:sz w:val="20"/>
          </w:rPr>
          <w:t>and</w:t>
        </w:r>
      </w:hyperlink>
      <w:hyperlink w:anchor="br10" w:history="1">
        <w:r w:rsidR="00252649">
          <w:rPr>
            <w:rFonts w:ascii="Times New Roman"/>
            <w:color w:val="000000"/>
            <w:spacing w:val="17"/>
            <w:sz w:val="20"/>
          </w:rPr>
          <w:t xml:space="preserve"> </w:t>
        </w:r>
      </w:hyperlink>
      <w:hyperlink w:anchor="br10" w:history="1">
        <w:r w:rsidR="00252649">
          <w:rPr>
            <w:rFonts w:ascii="KCFTRC+CMR10"/>
            <w:color w:val="000000"/>
            <w:spacing w:val="-1"/>
            <w:sz w:val="20"/>
          </w:rPr>
          <w:t>Control</w:t>
        </w:r>
      </w:hyperlink>
      <w:hyperlink w:anchor="br10" w:history="1">
        <w:r w:rsidR="00252649">
          <w:rPr>
            <w:rFonts w:ascii="Times New Roman"/>
            <w:color w:val="000000"/>
            <w:spacing w:val="18"/>
            <w:sz w:val="20"/>
          </w:rPr>
          <w:t xml:space="preserve"> </w:t>
        </w:r>
      </w:hyperlink>
      <w:hyperlink w:anchor="br10" w:history="1">
        <w:r w:rsidR="00252649">
          <w:rPr>
            <w:rFonts w:ascii="KCFTRC+CMR10"/>
            <w:color w:val="000000"/>
            <w:sz w:val="20"/>
          </w:rPr>
          <w:t>Group</w:t>
        </w:r>
      </w:hyperlink>
      <w:hyperlink w:anchor="br10" w:history="1">
        <w:r w:rsidR="00252649">
          <w:rPr>
            <w:rFonts w:ascii="Times New Roman"/>
            <w:color w:val="000000"/>
            <w:spacing w:val="16"/>
            <w:sz w:val="20"/>
          </w:rPr>
          <w:t xml:space="preserve"> </w:t>
        </w:r>
      </w:hyperlink>
      <w:hyperlink w:anchor="br10" w:history="1">
        <w:r w:rsidR="00252649">
          <w:rPr>
            <w:rFonts w:ascii="KCFTRC+CMR10"/>
            <w:color w:val="000000"/>
            <w:spacing w:val="-1"/>
            <w:sz w:val="20"/>
          </w:rPr>
          <w:t>Assignments</w:t>
        </w:r>
      </w:hyperlink>
      <w:hyperlink w:anchor="br10" w:history="1">
        <w:r w:rsidR="00252649">
          <w:rPr>
            <w:rFonts w:ascii="Times New Roman"/>
            <w:color w:val="000000"/>
            <w:spacing w:val="95"/>
            <w:sz w:val="20"/>
          </w:rPr>
          <w:t xml:space="preserve"> </w:t>
        </w:r>
      </w:hyperlink>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49"/>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191"/>
          <w:sz w:val="20"/>
        </w:rPr>
        <w:t xml:space="preserve"> </w:t>
      </w:r>
      <w:r w:rsidR="00252649">
        <w:rPr>
          <w:rFonts w:ascii="KCFTRC+CMR10"/>
          <w:color w:val="000000"/>
          <w:sz w:val="20"/>
        </w:rPr>
        <w:t>10</w:t>
      </w:r>
    </w:p>
    <w:p w14:paraId="708CDAEA" w14:textId="77777777" w:rsidR="00CF0253" w:rsidRDefault="0020536A">
      <w:pPr>
        <w:spacing w:before="149" w:after="0" w:line="209" w:lineRule="exact"/>
        <w:ind w:left="299"/>
        <w:jc w:val="left"/>
        <w:rPr>
          <w:rFonts w:ascii="Times New Roman"/>
          <w:color w:val="000000"/>
          <w:sz w:val="20"/>
        </w:rPr>
      </w:pPr>
      <w:hyperlink w:anchor="br10" w:history="1">
        <w:r w:rsidR="00252649">
          <w:rPr>
            <w:rFonts w:ascii="KCFTRC+CMR10"/>
            <w:color w:val="000000"/>
            <w:sz w:val="20"/>
          </w:rPr>
          <w:t>2</w:t>
        </w:r>
      </w:hyperlink>
      <w:hyperlink w:anchor="br10" w:history="1">
        <w:r w:rsidR="00252649">
          <w:rPr>
            <w:rFonts w:ascii="Times New Roman"/>
            <w:color w:val="000000"/>
            <w:spacing w:val="308"/>
            <w:sz w:val="20"/>
          </w:rPr>
          <w:t xml:space="preserve"> </w:t>
        </w:r>
      </w:hyperlink>
      <w:hyperlink w:anchor="br10" w:history="1">
        <w:r w:rsidR="00252649">
          <w:rPr>
            <w:rFonts w:ascii="KCFTRC+CMR10"/>
            <w:color w:val="000000"/>
            <w:sz w:val="20"/>
          </w:rPr>
          <w:t>Summary</w:t>
        </w:r>
      </w:hyperlink>
      <w:hyperlink w:anchor="br10" w:history="1">
        <w:r w:rsidR="00252649">
          <w:rPr>
            <w:rFonts w:ascii="Times New Roman"/>
            <w:color w:val="000000"/>
            <w:spacing w:val="16"/>
            <w:sz w:val="20"/>
          </w:rPr>
          <w:t xml:space="preserve"> </w:t>
        </w:r>
      </w:hyperlink>
      <w:hyperlink w:anchor="br10" w:history="1">
        <w:r w:rsidR="00252649">
          <w:rPr>
            <w:rFonts w:ascii="KCFTRC+CMR10"/>
            <w:color w:val="000000"/>
            <w:sz w:val="20"/>
          </w:rPr>
          <w:t>Statistics</w:t>
        </w:r>
      </w:hyperlink>
      <w:hyperlink w:anchor="br10" w:history="1">
        <w:r w:rsidR="00252649">
          <w:rPr>
            <w:rFonts w:ascii="Times New Roman"/>
            <w:color w:val="000000"/>
            <w:spacing w:val="17"/>
            <w:sz w:val="20"/>
          </w:rPr>
          <w:t xml:space="preserve"> </w:t>
        </w:r>
      </w:hyperlink>
      <w:hyperlink w:anchor="br10" w:history="1">
        <w:r w:rsidR="00252649">
          <w:rPr>
            <w:rFonts w:ascii="KCFTRC+CMR10"/>
            <w:color w:val="000000"/>
            <w:sz w:val="20"/>
          </w:rPr>
          <w:t>and</w:t>
        </w:r>
      </w:hyperlink>
      <w:hyperlink w:anchor="br10" w:history="1">
        <w:r w:rsidR="00252649">
          <w:rPr>
            <w:rFonts w:ascii="Times New Roman"/>
            <w:color w:val="000000"/>
            <w:spacing w:val="16"/>
            <w:sz w:val="20"/>
          </w:rPr>
          <w:t xml:space="preserve"> </w:t>
        </w:r>
      </w:hyperlink>
      <w:hyperlink w:anchor="br10" w:history="1">
        <w:r w:rsidR="00252649">
          <w:rPr>
            <w:rFonts w:ascii="KCFTRC+CMR10" w:hAnsi="KCFTRC+CMR10" w:cs="KCFTRC+CMR10"/>
            <w:color w:val="000000"/>
            <w:sz w:val="20"/>
          </w:rPr>
          <w:t>Diﬀerences</w:t>
        </w:r>
      </w:hyperlink>
      <w:hyperlink w:anchor="br10" w:history="1">
        <w:r w:rsidR="00252649">
          <w:rPr>
            <w:rFonts w:ascii="Times New Roman"/>
            <w:color w:val="000000"/>
            <w:spacing w:val="16"/>
            <w:sz w:val="20"/>
          </w:rPr>
          <w:t xml:space="preserve"> </w:t>
        </w:r>
      </w:hyperlink>
      <w:hyperlink w:anchor="br10" w:history="1">
        <w:r w:rsidR="00252649">
          <w:rPr>
            <w:rFonts w:ascii="KCFTRC+CMR10"/>
            <w:color w:val="000000"/>
            <w:sz w:val="20"/>
          </w:rPr>
          <w:t>in</w:t>
        </w:r>
      </w:hyperlink>
      <w:hyperlink w:anchor="br10" w:history="1">
        <w:r w:rsidR="00252649">
          <w:rPr>
            <w:rFonts w:ascii="Times New Roman"/>
            <w:color w:val="000000"/>
            <w:spacing w:val="16"/>
            <w:sz w:val="20"/>
          </w:rPr>
          <w:t xml:space="preserve"> </w:t>
        </w:r>
      </w:hyperlink>
      <w:hyperlink w:anchor="br10" w:history="1">
        <w:r w:rsidR="00252649">
          <w:rPr>
            <w:rFonts w:ascii="KCFTRC+CMR10"/>
            <w:color w:val="000000"/>
            <w:sz w:val="20"/>
          </w:rPr>
          <w:t>Means</w:t>
        </w:r>
      </w:hyperlink>
      <w:hyperlink w:anchor="br10" w:history="1">
        <w:r w:rsidR="00252649">
          <w:rPr>
            <w:rFonts w:ascii="Times New Roman"/>
            <w:color w:val="000000"/>
            <w:spacing w:val="17"/>
            <w:sz w:val="20"/>
          </w:rPr>
          <w:t xml:space="preserve"> </w:t>
        </w:r>
      </w:hyperlink>
      <w:hyperlink w:anchor="br10" w:history="1">
        <w:r w:rsidR="00252649">
          <w:rPr>
            <w:rFonts w:ascii="KCFTRC+CMR10"/>
            <w:color w:val="000000"/>
            <w:sz w:val="20"/>
          </w:rPr>
          <w:t>for</w:t>
        </w:r>
      </w:hyperlink>
      <w:hyperlink w:anchor="br10" w:history="1">
        <w:r w:rsidR="00252649">
          <w:rPr>
            <w:rFonts w:ascii="Times New Roman"/>
            <w:color w:val="000000"/>
            <w:spacing w:val="16"/>
            <w:sz w:val="20"/>
          </w:rPr>
          <w:t xml:space="preserve"> </w:t>
        </w:r>
      </w:hyperlink>
      <w:hyperlink w:anchor="br10" w:history="1">
        <w:r w:rsidR="00252649">
          <w:rPr>
            <w:rFonts w:ascii="KCFTRC+CMR10"/>
            <w:color w:val="000000"/>
            <w:spacing w:val="-3"/>
            <w:sz w:val="20"/>
          </w:rPr>
          <w:t>Treatment</w:t>
        </w:r>
      </w:hyperlink>
      <w:hyperlink w:anchor="br10" w:history="1">
        <w:r w:rsidR="00252649">
          <w:rPr>
            <w:rFonts w:ascii="Times New Roman"/>
            <w:color w:val="000000"/>
            <w:spacing w:val="20"/>
            <w:sz w:val="20"/>
          </w:rPr>
          <w:t xml:space="preserve"> </w:t>
        </w:r>
      </w:hyperlink>
      <w:hyperlink w:anchor="br10" w:history="1">
        <w:r w:rsidR="00252649">
          <w:rPr>
            <w:rFonts w:ascii="KCFTRC+CMR10"/>
            <w:color w:val="000000"/>
            <w:sz w:val="20"/>
          </w:rPr>
          <w:t>and</w:t>
        </w:r>
      </w:hyperlink>
      <w:hyperlink w:anchor="br10" w:history="1">
        <w:r w:rsidR="00252649">
          <w:rPr>
            <w:rFonts w:ascii="Times New Roman"/>
            <w:color w:val="000000"/>
            <w:spacing w:val="16"/>
            <w:sz w:val="20"/>
          </w:rPr>
          <w:t xml:space="preserve"> </w:t>
        </w:r>
      </w:hyperlink>
      <w:hyperlink w:anchor="br10" w:history="1">
        <w:r w:rsidR="00252649">
          <w:rPr>
            <w:rFonts w:ascii="KCFTRC+CMR10"/>
            <w:color w:val="000000"/>
            <w:spacing w:val="-1"/>
            <w:sz w:val="20"/>
          </w:rPr>
          <w:t>Control</w:t>
        </w:r>
      </w:hyperlink>
      <w:hyperlink w:anchor="br10" w:history="1">
        <w:r w:rsidR="00252649">
          <w:rPr>
            <w:rFonts w:ascii="Times New Roman"/>
            <w:color w:val="000000"/>
            <w:spacing w:val="18"/>
            <w:sz w:val="20"/>
          </w:rPr>
          <w:t xml:space="preserve"> </w:t>
        </w:r>
      </w:hyperlink>
      <w:hyperlink w:anchor="br10" w:history="1">
        <w:r w:rsidR="00252649">
          <w:rPr>
            <w:rFonts w:ascii="KCFTRC+CMR10"/>
            <w:color w:val="000000"/>
            <w:sz w:val="20"/>
          </w:rPr>
          <w:t>Groups</w:t>
        </w:r>
      </w:hyperlink>
      <w:hyperlink w:anchor="br10" w:history="1">
        <w:r w:rsidR="00252649">
          <w:rPr>
            <w:rFonts w:ascii="Times New Roman"/>
            <w:color w:val="000000"/>
            <w:spacing w:val="93"/>
            <w:sz w:val="20"/>
          </w:rPr>
          <w:t xml:space="preserve"> </w:t>
        </w:r>
      </w:hyperlink>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49"/>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191"/>
          <w:sz w:val="20"/>
        </w:rPr>
        <w:t xml:space="preserve"> </w:t>
      </w:r>
      <w:r w:rsidR="00252649">
        <w:rPr>
          <w:rFonts w:ascii="KCFTRC+CMR10"/>
          <w:color w:val="000000"/>
          <w:sz w:val="20"/>
        </w:rPr>
        <w:t>10</w:t>
      </w:r>
    </w:p>
    <w:p w14:paraId="66B73C9D" w14:textId="77777777" w:rsidR="00CF0253" w:rsidRDefault="0020536A">
      <w:pPr>
        <w:spacing w:before="149" w:after="0" w:line="209" w:lineRule="exact"/>
        <w:ind w:left="299"/>
        <w:jc w:val="left"/>
        <w:rPr>
          <w:rFonts w:ascii="Times New Roman"/>
          <w:color w:val="000000"/>
          <w:sz w:val="20"/>
        </w:rPr>
      </w:pPr>
      <w:hyperlink w:anchor="br11" w:history="1">
        <w:r w:rsidR="00252649">
          <w:rPr>
            <w:rFonts w:ascii="KCFTRC+CMR10"/>
            <w:color w:val="000000"/>
            <w:sz w:val="20"/>
          </w:rPr>
          <w:t>3</w:t>
        </w:r>
      </w:hyperlink>
      <w:hyperlink w:anchor="br11" w:history="1">
        <w:r w:rsidR="00252649">
          <w:rPr>
            <w:rFonts w:ascii="Times New Roman"/>
            <w:color w:val="000000"/>
            <w:spacing w:val="308"/>
            <w:sz w:val="20"/>
          </w:rPr>
          <w:t xml:space="preserve"> </w:t>
        </w:r>
      </w:hyperlink>
      <w:hyperlink w:anchor="br11" w:history="1">
        <w:r w:rsidR="00252649">
          <w:rPr>
            <w:rFonts w:ascii="KCFTRC+CMR10"/>
            <w:color w:val="000000"/>
            <w:sz w:val="20"/>
          </w:rPr>
          <w:t>Correlations</w:t>
        </w:r>
      </w:hyperlink>
      <w:hyperlink w:anchor="br11" w:history="1">
        <w:r w:rsidR="00252649">
          <w:rPr>
            <w:rFonts w:ascii="Times New Roman"/>
            <w:color w:val="000000"/>
            <w:spacing w:val="16"/>
            <w:sz w:val="20"/>
          </w:rPr>
          <w:t xml:space="preserve"> </w:t>
        </w:r>
      </w:hyperlink>
      <w:hyperlink w:anchor="br11" w:history="1">
        <w:r w:rsidR="00252649">
          <w:rPr>
            <w:rFonts w:ascii="KCFTRC+CMR10"/>
            <w:color w:val="000000"/>
            <w:sz w:val="20"/>
          </w:rPr>
          <w:t>in</w:t>
        </w:r>
      </w:hyperlink>
      <w:hyperlink w:anchor="br11" w:history="1">
        <w:r w:rsidR="00252649">
          <w:rPr>
            <w:rFonts w:ascii="Times New Roman"/>
            <w:color w:val="000000"/>
            <w:spacing w:val="16"/>
            <w:sz w:val="20"/>
          </w:rPr>
          <w:t xml:space="preserve"> </w:t>
        </w:r>
      </w:hyperlink>
      <w:hyperlink w:anchor="br11" w:history="1">
        <w:r w:rsidR="00252649">
          <w:rPr>
            <w:rFonts w:ascii="KCFTRC+CMR10"/>
            <w:color w:val="000000"/>
            <w:spacing w:val="-1"/>
            <w:sz w:val="20"/>
          </w:rPr>
          <w:t>Temperature</w:t>
        </w:r>
      </w:hyperlink>
      <w:hyperlink w:anchor="br11" w:history="1">
        <w:r w:rsidR="00252649">
          <w:rPr>
            <w:rFonts w:ascii="Times New Roman"/>
            <w:color w:val="000000"/>
            <w:spacing w:val="18"/>
            <w:sz w:val="20"/>
          </w:rPr>
          <w:t xml:space="preserve"> </w:t>
        </w:r>
      </w:hyperlink>
      <w:hyperlink w:anchor="br11" w:history="1">
        <w:r w:rsidR="00252649">
          <w:rPr>
            <w:rFonts w:ascii="KCFTRC+CMR10"/>
            <w:color w:val="000000"/>
            <w:sz w:val="20"/>
          </w:rPr>
          <w:t>for</w:t>
        </w:r>
      </w:hyperlink>
      <w:hyperlink w:anchor="br11" w:history="1">
        <w:r w:rsidR="00252649">
          <w:rPr>
            <w:rFonts w:ascii="Times New Roman"/>
            <w:color w:val="000000"/>
            <w:spacing w:val="17"/>
            <w:sz w:val="20"/>
          </w:rPr>
          <w:t xml:space="preserve"> </w:t>
        </w:r>
      </w:hyperlink>
      <w:hyperlink w:anchor="br11" w:history="1">
        <w:r w:rsidR="00252649">
          <w:rPr>
            <w:rFonts w:ascii="KCFTRC+CMR10"/>
            <w:color w:val="000000"/>
            <w:spacing w:val="2"/>
            <w:sz w:val="20"/>
          </w:rPr>
          <w:t>Major</w:t>
        </w:r>
      </w:hyperlink>
      <w:hyperlink w:anchor="br11" w:history="1">
        <w:r w:rsidR="00252649">
          <w:rPr>
            <w:rFonts w:ascii="Times New Roman"/>
            <w:color w:val="000000"/>
            <w:spacing w:val="14"/>
            <w:sz w:val="20"/>
          </w:rPr>
          <w:t xml:space="preserve"> </w:t>
        </w:r>
      </w:hyperlink>
      <w:hyperlink w:anchor="br11" w:history="1">
        <w:r w:rsidR="00252649">
          <w:rPr>
            <w:rFonts w:ascii="KCFTRC+CMR10"/>
            <w:color w:val="000000"/>
            <w:sz w:val="20"/>
          </w:rPr>
          <w:t>Cities</w:t>
        </w:r>
      </w:hyperlink>
      <w:hyperlink w:anchor="br11" w:history="1">
        <w:r w:rsidR="00252649">
          <w:rPr>
            <w:rFonts w:ascii="Times New Roman"/>
            <w:color w:val="000000"/>
            <w:spacing w:val="17"/>
            <w:sz w:val="20"/>
          </w:rPr>
          <w:t xml:space="preserve"> </w:t>
        </w:r>
      </w:hyperlink>
      <w:hyperlink w:anchor="br11" w:history="1">
        <w:r w:rsidR="00252649">
          <w:rPr>
            <w:rFonts w:ascii="KCFTRC+CMR10"/>
            <w:color w:val="000000"/>
            <w:sz w:val="20"/>
          </w:rPr>
          <w:t>in</w:t>
        </w:r>
      </w:hyperlink>
      <w:hyperlink w:anchor="br11" w:history="1">
        <w:r w:rsidR="00252649">
          <w:rPr>
            <w:rFonts w:ascii="Times New Roman"/>
            <w:color w:val="000000"/>
            <w:spacing w:val="16"/>
            <w:sz w:val="20"/>
          </w:rPr>
          <w:t xml:space="preserve"> </w:t>
        </w:r>
      </w:hyperlink>
      <w:hyperlink w:anchor="br11" w:history="1">
        <w:r w:rsidR="00252649">
          <w:rPr>
            <w:rFonts w:ascii="KCFTRC+CMR10"/>
            <w:color w:val="000000"/>
            <w:sz w:val="20"/>
          </w:rPr>
          <w:t>Ireland</w:t>
        </w:r>
      </w:hyperlink>
      <w:hyperlink w:anchor="br11" w:history="1">
        <w:r w:rsidR="00252649">
          <w:rPr>
            <w:rFonts w:ascii="Times New Roman"/>
            <w:color w:val="000000"/>
            <w:spacing w:val="111"/>
            <w:sz w:val="20"/>
          </w:rPr>
          <w:t xml:space="preserve"> </w:t>
        </w:r>
      </w:hyperlink>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49"/>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191"/>
          <w:sz w:val="20"/>
        </w:rPr>
        <w:t xml:space="preserve"> </w:t>
      </w:r>
      <w:r w:rsidR="00252649">
        <w:rPr>
          <w:rFonts w:ascii="KCFTRC+CMR10"/>
          <w:color w:val="000000"/>
          <w:sz w:val="20"/>
        </w:rPr>
        <w:t>11</w:t>
      </w:r>
    </w:p>
    <w:p w14:paraId="1E9D4BBF" w14:textId="77777777" w:rsidR="00CF0253" w:rsidRDefault="0020536A">
      <w:pPr>
        <w:spacing w:before="149" w:after="0" w:line="209" w:lineRule="exact"/>
        <w:ind w:left="299"/>
        <w:jc w:val="left"/>
        <w:rPr>
          <w:rFonts w:ascii="Times New Roman"/>
          <w:color w:val="000000"/>
          <w:sz w:val="20"/>
        </w:rPr>
      </w:pPr>
      <w:hyperlink w:anchor="br18" w:history="1">
        <w:r w:rsidR="00252649">
          <w:rPr>
            <w:rFonts w:ascii="KCFTRC+CMR10"/>
            <w:color w:val="000000"/>
            <w:sz w:val="20"/>
          </w:rPr>
          <w:t>4</w:t>
        </w:r>
      </w:hyperlink>
      <w:hyperlink w:anchor="br18" w:history="1">
        <w:r w:rsidR="00252649">
          <w:rPr>
            <w:rFonts w:ascii="Times New Roman"/>
            <w:color w:val="000000"/>
            <w:spacing w:val="308"/>
            <w:sz w:val="20"/>
          </w:rPr>
          <w:t xml:space="preserve"> </w:t>
        </w:r>
      </w:hyperlink>
      <w:hyperlink w:anchor="br18" w:history="1">
        <w:r w:rsidR="00252649">
          <w:rPr>
            <w:rFonts w:ascii="KCFTRC+CMR10"/>
            <w:color w:val="000000"/>
            <w:spacing w:val="-3"/>
            <w:sz w:val="20"/>
          </w:rPr>
          <w:t>Treatment</w:t>
        </w:r>
      </w:hyperlink>
      <w:hyperlink w:anchor="br18" w:history="1">
        <w:r w:rsidR="00252649">
          <w:rPr>
            <w:rFonts w:ascii="Times New Roman"/>
            <w:color w:val="000000"/>
            <w:spacing w:val="19"/>
            <w:sz w:val="20"/>
          </w:rPr>
          <w:t xml:space="preserve"> </w:t>
        </w:r>
      </w:hyperlink>
      <w:hyperlink w:anchor="br18" w:history="1">
        <w:r w:rsidR="00252649">
          <w:rPr>
            <w:rFonts w:ascii="KCFTRC+CMR10" w:hAnsi="KCFTRC+CMR10" w:cs="KCFTRC+CMR10"/>
            <w:color w:val="000000"/>
            <w:sz w:val="20"/>
          </w:rPr>
          <w:t>Eﬀects</w:t>
        </w:r>
      </w:hyperlink>
      <w:hyperlink w:anchor="br18" w:history="1">
        <w:r w:rsidR="00252649">
          <w:rPr>
            <w:rFonts w:ascii="Times New Roman"/>
            <w:color w:val="000000"/>
            <w:spacing w:val="17"/>
            <w:sz w:val="20"/>
          </w:rPr>
          <w:t xml:space="preserve"> </w:t>
        </w:r>
      </w:hyperlink>
      <w:hyperlink w:anchor="br18" w:history="1">
        <w:r w:rsidR="00252649">
          <w:rPr>
            <w:rFonts w:ascii="KCFTRC+CMR10"/>
            <w:color w:val="000000"/>
            <w:sz w:val="20"/>
          </w:rPr>
          <w:t>as</w:t>
        </w:r>
      </w:hyperlink>
      <w:hyperlink w:anchor="br18" w:history="1">
        <w:r w:rsidR="00252649">
          <w:rPr>
            <w:rFonts w:ascii="Times New Roman"/>
            <w:color w:val="000000"/>
            <w:spacing w:val="17"/>
            <w:sz w:val="20"/>
          </w:rPr>
          <w:t xml:space="preserve"> </w:t>
        </w:r>
      </w:hyperlink>
      <w:hyperlink w:anchor="br18" w:history="1">
        <w:r w:rsidR="00252649">
          <w:rPr>
            <w:rFonts w:ascii="KCFTRC+CMR10"/>
            <w:color w:val="000000"/>
            <w:sz w:val="20"/>
          </w:rPr>
          <w:t>a</w:t>
        </w:r>
      </w:hyperlink>
      <w:hyperlink w:anchor="br18" w:history="1">
        <w:r w:rsidR="00252649">
          <w:rPr>
            <w:rFonts w:ascii="Times New Roman"/>
            <w:color w:val="000000"/>
            <w:spacing w:val="16"/>
            <w:sz w:val="20"/>
          </w:rPr>
          <w:t xml:space="preserve"> </w:t>
        </w:r>
      </w:hyperlink>
      <w:hyperlink w:anchor="br18" w:history="1">
        <w:r w:rsidR="00252649">
          <w:rPr>
            <w:rFonts w:ascii="KCFTRC+CMR10"/>
            <w:color w:val="000000"/>
            <w:sz w:val="20"/>
          </w:rPr>
          <w:t>Linear</w:t>
        </w:r>
      </w:hyperlink>
      <w:hyperlink w:anchor="br18" w:history="1">
        <w:r w:rsidR="00252649">
          <w:rPr>
            <w:rFonts w:ascii="Times New Roman"/>
            <w:color w:val="000000"/>
            <w:spacing w:val="17"/>
            <w:sz w:val="20"/>
          </w:rPr>
          <w:t xml:space="preserve"> </w:t>
        </w:r>
      </w:hyperlink>
      <w:hyperlink w:anchor="br18" w:history="1">
        <w:r w:rsidR="00252649">
          <w:rPr>
            <w:rFonts w:ascii="KCFTRC+CMR10"/>
            <w:color w:val="000000"/>
            <w:spacing w:val="-3"/>
            <w:sz w:val="20"/>
          </w:rPr>
          <w:t>Function</w:t>
        </w:r>
      </w:hyperlink>
      <w:hyperlink w:anchor="br18" w:history="1">
        <w:r w:rsidR="00252649">
          <w:rPr>
            <w:rFonts w:ascii="Times New Roman"/>
            <w:color w:val="000000"/>
            <w:spacing w:val="19"/>
            <w:sz w:val="20"/>
          </w:rPr>
          <w:t xml:space="preserve"> </w:t>
        </w:r>
      </w:hyperlink>
      <w:hyperlink w:anchor="br18" w:history="1">
        <w:r w:rsidR="00252649">
          <w:rPr>
            <w:rFonts w:ascii="KCFTRC+CMR10"/>
            <w:color w:val="000000"/>
            <w:sz w:val="20"/>
          </w:rPr>
          <w:t>of</w:t>
        </w:r>
      </w:hyperlink>
      <w:hyperlink w:anchor="br18" w:history="1">
        <w:r w:rsidR="00252649">
          <w:rPr>
            <w:rFonts w:ascii="Times New Roman"/>
            <w:color w:val="000000"/>
            <w:spacing w:val="17"/>
            <w:sz w:val="20"/>
          </w:rPr>
          <w:t xml:space="preserve"> </w:t>
        </w:r>
      </w:hyperlink>
      <w:hyperlink w:anchor="br18" w:history="1">
        <w:r w:rsidR="00252649">
          <w:rPr>
            <w:rFonts w:ascii="KCFTRC+CMR10"/>
            <w:color w:val="000000"/>
            <w:sz w:val="20"/>
          </w:rPr>
          <w:t>the</w:t>
        </w:r>
      </w:hyperlink>
      <w:hyperlink w:anchor="br18" w:history="1">
        <w:r w:rsidR="00252649">
          <w:rPr>
            <w:rFonts w:ascii="Times New Roman"/>
            <w:color w:val="000000"/>
            <w:spacing w:val="16"/>
            <w:sz w:val="20"/>
          </w:rPr>
          <w:t xml:space="preserve"> </w:t>
        </w:r>
      </w:hyperlink>
      <w:hyperlink w:anchor="br18" w:history="1">
        <w:r w:rsidR="00252649">
          <w:rPr>
            <w:rFonts w:ascii="KCFTRC+CMR10"/>
            <w:color w:val="000000"/>
            <w:sz w:val="20"/>
          </w:rPr>
          <w:t>Price</w:t>
        </w:r>
      </w:hyperlink>
      <w:hyperlink w:anchor="br18" w:history="1">
        <w:r w:rsidR="00252649">
          <w:rPr>
            <w:rFonts w:ascii="Times New Roman"/>
            <w:color w:val="000000"/>
            <w:spacing w:val="17"/>
            <w:sz w:val="20"/>
          </w:rPr>
          <w:t xml:space="preserve"> </w:t>
        </w:r>
      </w:hyperlink>
      <w:hyperlink w:anchor="br18" w:history="1">
        <w:r w:rsidR="00252649">
          <w:rPr>
            <w:rFonts w:ascii="KCFTRC+CMR10"/>
            <w:color w:val="000000"/>
            <w:sz w:val="20"/>
          </w:rPr>
          <w:t>Changes</w:t>
        </w:r>
      </w:hyperlink>
      <w:hyperlink w:anchor="br18" w:history="1">
        <w:r w:rsidR="00252649">
          <w:rPr>
            <w:rFonts w:ascii="Times New Roman"/>
            <w:color w:val="000000"/>
            <w:spacing w:val="16"/>
            <w:sz w:val="20"/>
          </w:rPr>
          <w:t xml:space="preserve"> </w:t>
        </w:r>
      </w:hyperlink>
      <w:hyperlink w:anchor="br18" w:history="1">
        <w:r w:rsidR="00252649">
          <w:rPr>
            <w:rFonts w:ascii="KCFTRC+CMR10"/>
            <w:color w:val="000000"/>
            <w:sz w:val="20"/>
          </w:rPr>
          <w:t>in</w:t>
        </w:r>
      </w:hyperlink>
      <w:hyperlink w:anchor="br18" w:history="1">
        <w:r w:rsidR="00252649">
          <w:rPr>
            <w:rFonts w:ascii="Times New Roman"/>
            <w:color w:val="000000"/>
            <w:spacing w:val="16"/>
            <w:sz w:val="20"/>
          </w:rPr>
          <w:t xml:space="preserve"> </w:t>
        </w:r>
      </w:hyperlink>
      <w:hyperlink w:anchor="br18" w:history="1">
        <w:r w:rsidR="00252649">
          <w:rPr>
            <w:rFonts w:ascii="KCFTRC+CMR10"/>
            <w:color w:val="000000"/>
            <w:sz w:val="20"/>
          </w:rPr>
          <w:t>the</w:t>
        </w:r>
      </w:hyperlink>
      <w:hyperlink w:anchor="br18" w:history="1">
        <w:r w:rsidR="00252649">
          <w:rPr>
            <w:rFonts w:ascii="Times New Roman"/>
            <w:color w:val="000000"/>
            <w:spacing w:val="17"/>
            <w:sz w:val="20"/>
          </w:rPr>
          <w:t xml:space="preserve"> </w:t>
        </w:r>
      </w:hyperlink>
      <w:hyperlink w:anchor="br18" w:history="1">
        <w:r w:rsidR="00252649">
          <w:rPr>
            <w:rFonts w:ascii="KCFTRC+CMR10"/>
            <w:color w:val="000000"/>
            <w:spacing w:val="-2"/>
            <w:sz w:val="20"/>
          </w:rPr>
          <w:t>Peak</w:t>
        </w:r>
      </w:hyperlink>
      <w:hyperlink w:anchor="br18" w:history="1">
        <w:r w:rsidR="00252649">
          <w:rPr>
            <w:rFonts w:ascii="Times New Roman"/>
            <w:color w:val="000000"/>
            <w:spacing w:val="18"/>
            <w:sz w:val="20"/>
          </w:rPr>
          <w:t xml:space="preserve"> </w:t>
        </w:r>
      </w:hyperlink>
      <w:hyperlink w:anchor="br18" w:history="1">
        <w:r w:rsidR="00252649">
          <w:rPr>
            <w:rFonts w:ascii="KCFTRC+CMR10"/>
            <w:color w:val="000000"/>
            <w:sz w:val="20"/>
          </w:rPr>
          <w:t>Rate</w:t>
        </w:r>
      </w:hyperlink>
      <w:hyperlink w:anchor="br18" w:history="1">
        <w:r w:rsidR="00252649">
          <w:rPr>
            <w:rFonts w:ascii="Times New Roman"/>
            <w:color w:val="000000"/>
            <w:spacing w:val="17"/>
            <w:sz w:val="20"/>
          </w:rPr>
          <w:t xml:space="preserve"> </w:t>
        </w:r>
      </w:hyperlink>
      <w:hyperlink w:anchor="br18" w:history="1">
        <w:r w:rsidR="00252649">
          <w:rPr>
            <w:rFonts w:ascii="KCFTRC+CMR10"/>
            <w:color w:val="000000"/>
            <w:sz w:val="20"/>
          </w:rPr>
          <w:t>Period</w:t>
        </w:r>
      </w:hyperlink>
      <w:hyperlink w:anchor="br18" w:history="1">
        <w:r w:rsidR="00252649">
          <w:rPr>
            <w:rFonts w:ascii="Times New Roman"/>
            <w:color w:val="000000"/>
            <w:spacing w:val="125"/>
            <w:sz w:val="20"/>
          </w:rPr>
          <w:t xml:space="preserve"> </w:t>
        </w:r>
      </w:hyperlink>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191"/>
          <w:sz w:val="20"/>
        </w:rPr>
        <w:t xml:space="preserve"> </w:t>
      </w:r>
      <w:r w:rsidR="00252649">
        <w:rPr>
          <w:rFonts w:ascii="KCFTRC+CMR10"/>
          <w:color w:val="000000"/>
          <w:sz w:val="20"/>
        </w:rPr>
        <w:t>18</w:t>
      </w:r>
    </w:p>
    <w:p w14:paraId="136FA9C5" w14:textId="77777777" w:rsidR="00CF0253" w:rsidRDefault="00252649">
      <w:pPr>
        <w:spacing w:before="10995" w:after="0" w:line="169" w:lineRule="exact"/>
        <w:ind w:left="8697"/>
        <w:jc w:val="left"/>
        <w:rPr>
          <w:rFonts w:ascii="Times New Roman"/>
          <w:color w:val="000000"/>
          <w:sz w:val="16"/>
        </w:rPr>
      </w:pPr>
      <w:r>
        <w:rPr>
          <w:rFonts w:ascii="QMLHOO+CMR8"/>
          <w:color w:val="000000"/>
          <w:spacing w:val="-2"/>
          <w:sz w:val="16"/>
        </w:rPr>
        <w:t>Page</w:t>
      </w:r>
      <w:r>
        <w:rPr>
          <w:rFonts w:ascii="Times New Roman"/>
          <w:color w:val="000000"/>
          <w:spacing w:val="18"/>
          <w:sz w:val="16"/>
        </w:rPr>
        <w:t xml:space="preserve"> </w:t>
      </w:r>
      <w:r>
        <w:rPr>
          <w:rFonts w:ascii="QMLHOO+CMR8"/>
          <w:color w:val="000000"/>
          <w:sz w:val="16"/>
        </w:rPr>
        <w:t>2</w:t>
      </w:r>
      <w:r>
        <w:rPr>
          <w:rFonts w:ascii="Times New Roman"/>
          <w:color w:val="000000"/>
          <w:spacing w:val="36"/>
          <w:sz w:val="16"/>
        </w:rPr>
        <w:t xml:space="preserve"> </w:t>
      </w:r>
      <w:r>
        <w:rPr>
          <w:rFonts w:ascii="QMLHOO+CMR8"/>
          <w:color w:val="000000"/>
          <w:sz w:val="16"/>
        </w:rPr>
        <w:t>of</w:t>
      </w:r>
      <w:r>
        <w:rPr>
          <w:rFonts w:ascii="Times New Roman"/>
          <w:color w:val="000000"/>
          <w:spacing w:val="17"/>
          <w:sz w:val="16"/>
        </w:rPr>
        <w:t xml:space="preserve"> </w:t>
      </w:r>
      <w:hyperlink w:anchor="br24" w:history="1">
        <w:r>
          <w:rPr>
            <w:rFonts w:ascii="QMLHOO+CMR8"/>
            <w:color w:val="000000"/>
            <w:sz w:val="16"/>
          </w:rPr>
          <w:t>24</w:t>
        </w:r>
      </w:hyperlink>
    </w:p>
    <w:p w14:paraId="3DD093B4" w14:textId="77777777" w:rsidR="00CF0253" w:rsidRDefault="00CF0253">
      <w:pPr>
        <w:spacing w:before="0" w:after="0" w:line="0" w:lineRule="atLeast"/>
        <w:jc w:val="left"/>
        <w:rPr>
          <w:rFonts w:ascii="Arial"/>
          <w:color w:val="FF0000"/>
          <w:sz w:val="2"/>
        </w:rPr>
      </w:pPr>
    </w:p>
    <w:p w14:paraId="05BF2F85" w14:textId="77777777" w:rsidR="00CF0253" w:rsidRDefault="00252649">
      <w:pPr>
        <w:spacing w:before="0" w:after="0" w:line="0" w:lineRule="atLeast"/>
        <w:jc w:val="left"/>
        <w:rPr>
          <w:rFonts w:ascii="Arial"/>
          <w:color w:val="FF0000"/>
          <w:sz w:val="2"/>
        </w:rPr>
      </w:pPr>
      <w:r>
        <w:rPr>
          <w:rFonts w:ascii="Arial"/>
          <w:color w:val="FF0000"/>
          <w:sz w:val="2"/>
        </w:rPr>
        <w:cr/>
      </w:r>
      <w:r>
        <w:rPr>
          <w:rFonts w:ascii="Arial"/>
          <w:color w:val="FF0000"/>
          <w:sz w:val="2"/>
        </w:rPr>
        <w:br w:type="page"/>
      </w:r>
    </w:p>
    <w:p w14:paraId="128EAD9A" w14:textId="77777777" w:rsidR="00CF0253" w:rsidRDefault="00252649">
      <w:pPr>
        <w:spacing w:before="0" w:after="0" w:line="189" w:lineRule="exact"/>
        <w:ind w:left="71"/>
        <w:jc w:val="left"/>
        <w:rPr>
          <w:rFonts w:ascii="Times New Roman"/>
          <w:color w:val="000000"/>
          <w:sz w:val="18"/>
        </w:rPr>
      </w:pPr>
      <w:bookmarkStart w:id="2" w:name="br3"/>
      <w:bookmarkEnd w:id="2"/>
      <w:r>
        <w:rPr>
          <w:noProof/>
        </w:rPr>
        <w:lastRenderedPageBreak/>
        <w:drawing>
          <wp:anchor distT="0" distB="0" distL="114300" distR="114300" simplePos="0" relativeHeight="251673600" behindDoc="1" locked="0" layoutInCell="1" allowOverlap="1" wp14:anchorId="5F660057" wp14:editId="6727F8B9">
            <wp:simplePos x="0" y="0"/>
            <wp:positionH relativeFrom="page">
              <wp:posOffset>707390</wp:posOffset>
            </wp:positionH>
            <wp:positionV relativeFrom="page">
              <wp:posOffset>679450</wp:posOffset>
            </wp:positionV>
            <wp:extent cx="1817370" cy="38100"/>
            <wp:effectExtent l="0" t="0" r="0" b="0"/>
            <wp:wrapNone/>
            <wp:docPr id="35" name="_x00002" descr="ooxWord://word/media/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 descr="ooxWord://word/media/image3.jpe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1817370" cy="38100"/>
                    </a:xfrm>
                    <a:prstGeom prst="rect">
                      <a:avLst/>
                    </a:prstGeom>
                    <a:noFill/>
                  </pic:spPr>
                </pic:pic>
              </a:graphicData>
            </a:graphic>
            <wp14:sizeRelH relativeFrom="page">
              <wp14:pctWidth>0</wp14:pctWidth>
            </wp14:sizeRelH>
            <wp14:sizeRelV relativeFrom="page">
              <wp14:pctHeight>0</wp14:pctHeight>
            </wp14:sizeRelV>
          </wp:anchor>
        </w:drawing>
      </w:r>
      <w:r>
        <w:rPr>
          <w:rFonts w:ascii="UDJGFS+CMBX9"/>
          <w:color w:val="000000"/>
          <w:sz w:val="18"/>
        </w:rPr>
        <w:t>Dissertation:</w:t>
      </w:r>
      <w:r>
        <w:rPr>
          <w:rFonts w:ascii="Times New Roman"/>
          <w:color w:val="000000"/>
          <w:spacing w:val="49"/>
          <w:sz w:val="18"/>
        </w:rPr>
        <w:t xml:space="preserve"> </w:t>
      </w:r>
      <w:r>
        <w:rPr>
          <w:rFonts w:ascii="UDJGFS+CMBX9"/>
          <w:color w:val="000000"/>
          <w:sz w:val="18"/>
        </w:rPr>
        <w:t>Chapter</w:t>
      </w:r>
      <w:r>
        <w:rPr>
          <w:rFonts w:ascii="Times New Roman"/>
          <w:color w:val="000000"/>
          <w:spacing w:val="26"/>
          <w:sz w:val="18"/>
        </w:rPr>
        <w:t xml:space="preserve"> </w:t>
      </w:r>
      <w:r>
        <w:rPr>
          <w:rFonts w:ascii="UDJGFS+CMBX9"/>
          <w:color w:val="000000"/>
          <w:sz w:val="18"/>
        </w:rPr>
        <w:t>2</w:t>
      </w:r>
      <w:r>
        <w:rPr>
          <w:rFonts w:ascii="Times New Roman"/>
          <w:color w:val="000000"/>
          <w:spacing w:val="26"/>
          <w:sz w:val="18"/>
        </w:rPr>
        <w:t xml:space="preserve"> </w:t>
      </w:r>
      <w:r>
        <w:rPr>
          <w:rFonts w:ascii="UDJGFS+CMBX9"/>
          <w:color w:val="000000"/>
          <w:sz w:val="18"/>
        </w:rPr>
        <w:t>only</w:t>
      </w:r>
    </w:p>
    <w:p w14:paraId="06A6ADD6" w14:textId="77777777" w:rsidR="00CF0253" w:rsidRDefault="00252649">
      <w:pPr>
        <w:spacing w:before="127" w:after="0" w:line="190" w:lineRule="exact"/>
        <w:jc w:val="left"/>
        <w:rPr>
          <w:rFonts w:ascii="Times New Roman"/>
          <w:color w:val="000000"/>
          <w:sz w:val="18"/>
        </w:rPr>
      </w:pPr>
      <w:proofErr w:type="spellStart"/>
      <w:r>
        <w:rPr>
          <w:rFonts w:ascii="MTBMSK+CMBXTI10"/>
          <w:color w:val="000000"/>
          <w:sz w:val="18"/>
        </w:rPr>
        <w:t>Jinmahn</w:t>
      </w:r>
      <w:proofErr w:type="spellEnd"/>
      <w:r>
        <w:rPr>
          <w:rFonts w:ascii="Times New Roman"/>
          <w:color w:val="000000"/>
          <w:spacing w:val="29"/>
          <w:sz w:val="18"/>
        </w:rPr>
        <w:t xml:space="preserve"> </w:t>
      </w:r>
      <w:r>
        <w:rPr>
          <w:rFonts w:ascii="MTBMSK+CMBXTI10"/>
          <w:color w:val="000000"/>
          <w:sz w:val="18"/>
        </w:rPr>
        <w:t>Jo</w:t>
      </w:r>
      <w:r>
        <w:rPr>
          <w:rFonts w:ascii="Times New Roman"/>
          <w:color w:val="000000"/>
          <w:spacing w:val="40"/>
          <w:sz w:val="18"/>
        </w:rPr>
        <w:t xml:space="preserve"> </w:t>
      </w:r>
      <w:r>
        <w:rPr>
          <w:rFonts w:ascii="UDJGFS+CMBX9"/>
          <w:color w:val="000000"/>
          <w:sz w:val="18"/>
        </w:rPr>
        <w:t>(ID#:</w:t>
      </w:r>
      <w:r>
        <w:rPr>
          <w:rFonts w:ascii="Times New Roman"/>
          <w:color w:val="000000"/>
          <w:spacing w:val="50"/>
          <w:sz w:val="18"/>
        </w:rPr>
        <w:t xml:space="preserve"> </w:t>
      </w:r>
      <w:r>
        <w:rPr>
          <w:rFonts w:ascii="UDJGFS+CMBX9"/>
          <w:color w:val="000000"/>
          <w:sz w:val="18"/>
        </w:rPr>
        <w:t>915528897)</w:t>
      </w:r>
    </w:p>
    <w:p w14:paraId="4367A9C2" w14:textId="77777777" w:rsidR="00CF0253" w:rsidRDefault="00252649">
      <w:pPr>
        <w:spacing w:before="568" w:after="0" w:line="297" w:lineRule="exact"/>
        <w:jc w:val="left"/>
        <w:rPr>
          <w:rFonts w:ascii="Times New Roman"/>
          <w:color w:val="000000"/>
          <w:sz w:val="29"/>
        </w:rPr>
      </w:pPr>
      <w:r>
        <w:rPr>
          <w:rFonts w:ascii="VIOHQD+CMBX12"/>
          <w:color w:val="000000"/>
          <w:spacing w:val="-1"/>
          <w:sz w:val="29"/>
        </w:rPr>
        <w:t>List</w:t>
      </w:r>
      <w:r>
        <w:rPr>
          <w:rFonts w:ascii="Times New Roman"/>
          <w:color w:val="000000"/>
          <w:spacing w:val="35"/>
          <w:sz w:val="29"/>
        </w:rPr>
        <w:t xml:space="preserve"> </w:t>
      </w:r>
      <w:r>
        <w:rPr>
          <w:rFonts w:ascii="VIOHQD+CMBX12"/>
          <w:color w:val="000000"/>
          <w:spacing w:val="-2"/>
          <w:sz w:val="29"/>
        </w:rPr>
        <w:t>of</w:t>
      </w:r>
      <w:r>
        <w:rPr>
          <w:rFonts w:ascii="Times New Roman"/>
          <w:color w:val="000000"/>
          <w:spacing w:val="36"/>
          <w:sz w:val="29"/>
        </w:rPr>
        <w:t xml:space="preserve"> </w:t>
      </w:r>
      <w:r>
        <w:rPr>
          <w:rFonts w:ascii="VIOHQD+CMBX12"/>
          <w:color w:val="000000"/>
          <w:spacing w:val="-2"/>
          <w:sz w:val="29"/>
        </w:rPr>
        <w:t>Figures</w:t>
      </w:r>
    </w:p>
    <w:p w14:paraId="7AE84819" w14:textId="77777777" w:rsidR="00CF0253" w:rsidRDefault="0020536A">
      <w:pPr>
        <w:spacing w:before="325" w:after="0" w:line="209" w:lineRule="exact"/>
        <w:ind w:left="299"/>
        <w:jc w:val="left"/>
        <w:rPr>
          <w:rFonts w:ascii="Times New Roman"/>
          <w:color w:val="000000"/>
          <w:sz w:val="20"/>
        </w:rPr>
      </w:pPr>
      <w:hyperlink w:anchor="br9" w:history="1">
        <w:r w:rsidR="00252649">
          <w:rPr>
            <w:rFonts w:ascii="KCFTRC+CMR10"/>
            <w:color w:val="000000"/>
            <w:sz w:val="20"/>
          </w:rPr>
          <w:t>1</w:t>
        </w:r>
      </w:hyperlink>
      <w:hyperlink w:anchor="br9" w:history="1">
        <w:r w:rsidR="00252649">
          <w:rPr>
            <w:rFonts w:ascii="Times New Roman"/>
            <w:color w:val="000000"/>
            <w:spacing w:val="308"/>
            <w:sz w:val="20"/>
          </w:rPr>
          <w:t xml:space="preserve"> </w:t>
        </w:r>
      </w:hyperlink>
      <w:hyperlink w:anchor="br9" w:history="1">
        <w:r w:rsidR="00252649">
          <w:rPr>
            <w:rFonts w:ascii="KCFTRC+CMR10"/>
            <w:color w:val="000000"/>
            <w:sz w:val="20"/>
          </w:rPr>
          <w:t>Time-Of-Use</w:t>
        </w:r>
      </w:hyperlink>
      <w:hyperlink w:anchor="br9" w:history="1">
        <w:r w:rsidR="00252649">
          <w:rPr>
            <w:rFonts w:ascii="Times New Roman"/>
            <w:color w:val="000000"/>
            <w:spacing w:val="17"/>
            <w:sz w:val="20"/>
          </w:rPr>
          <w:t xml:space="preserve"> </w:t>
        </w:r>
      </w:hyperlink>
      <w:hyperlink w:anchor="br9" w:history="1">
        <w:r w:rsidR="00252649">
          <w:rPr>
            <w:rFonts w:ascii="KCFTRC+CMR10"/>
            <w:color w:val="000000"/>
            <w:sz w:val="20"/>
          </w:rPr>
          <w:t>Pricing</w:t>
        </w:r>
      </w:hyperlink>
      <w:hyperlink w:anchor="br9" w:history="1">
        <w:r w:rsidR="00252649">
          <w:rPr>
            <w:rFonts w:ascii="Times New Roman"/>
            <w:color w:val="000000"/>
            <w:spacing w:val="16"/>
            <w:sz w:val="20"/>
          </w:rPr>
          <w:t xml:space="preserve"> </w:t>
        </w:r>
      </w:hyperlink>
      <w:hyperlink w:anchor="br9" w:history="1">
        <w:r w:rsidR="00252649">
          <w:rPr>
            <w:rFonts w:ascii="KCFTRC+CMR10"/>
            <w:color w:val="000000"/>
            <w:sz w:val="20"/>
          </w:rPr>
          <w:t>Structures</w:t>
        </w:r>
      </w:hyperlink>
      <w:hyperlink w:anchor="br9" w:history="1">
        <w:r w:rsidR="00252649">
          <w:rPr>
            <w:rFonts w:ascii="Times New Roman"/>
            <w:color w:val="000000"/>
            <w:spacing w:val="33"/>
            <w:sz w:val="20"/>
          </w:rPr>
          <w:t xml:space="preserve"> </w:t>
        </w:r>
      </w:hyperlink>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49"/>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291"/>
          <w:sz w:val="20"/>
        </w:rPr>
        <w:t xml:space="preserve"> </w:t>
      </w:r>
      <w:r w:rsidR="00252649">
        <w:rPr>
          <w:rFonts w:ascii="KCFTRC+CMR10"/>
          <w:color w:val="000000"/>
          <w:sz w:val="20"/>
        </w:rPr>
        <w:t>8</w:t>
      </w:r>
    </w:p>
    <w:p w14:paraId="3C22D201" w14:textId="77777777" w:rsidR="00CF0253" w:rsidRDefault="0020536A">
      <w:pPr>
        <w:spacing w:before="149" w:after="0" w:line="209" w:lineRule="exact"/>
        <w:ind w:left="299"/>
        <w:jc w:val="left"/>
        <w:rPr>
          <w:rFonts w:ascii="Times New Roman"/>
          <w:color w:val="000000"/>
          <w:sz w:val="20"/>
        </w:rPr>
      </w:pPr>
      <w:hyperlink w:anchor="br10" w:history="1">
        <w:r w:rsidR="00252649">
          <w:rPr>
            <w:rFonts w:ascii="KCFTRC+CMR10"/>
            <w:color w:val="000000"/>
            <w:sz w:val="20"/>
          </w:rPr>
          <w:t>2</w:t>
        </w:r>
      </w:hyperlink>
      <w:hyperlink w:anchor="br10" w:history="1">
        <w:r w:rsidR="00252649">
          <w:rPr>
            <w:rFonts w:ascii="Times New Roman"/>
            <w:color w:val="000000"/>
            <w:spacing w:val="308"/>
            <w:sz w:val="20"/>
          </w:rPr>
          <w:t xml:space="preserve"> </w:t>
        </w:r>
      </w:hyperlink>
      <w:hyperlink w:anchor="br10" w:history="1">
        <w:r w:rsidR="00252649">
          <w:rPr>
            <w:rFonts w:ascii="KCFTRC+CMR10"/>
            <w:color w:val="000000"/>
            <w:spacing w:val="-1"/>
            <w:sz w:val="20"/>
          </w:rPr>
          <w:t>Average</w:t>
        </w:r>
      </w:hyperlink>
      <w:hyperlink w:anchor="br10" w:history="1">
        <w:r w:rsidR="00252649">
          <w:rPr>
            <w:rFonts w:ascii="Times New Roman"/>
            <w:color w:val="000000"/>
            <w:spacing w:val="18"/>
            <w:sz w:val="20"/>
          </w:rPr>
          <w:t xml:space="preserve"> </w:t>
        </w:r>
      </w:hyperlink>
      <w:hyperlink w:anchor="br10" w:history="1">
        <w:r w:rsidR="00252649">
          <w:rPr>
            <w:rFonts w:ascii="KCFTRC+CMR10"/>
            <w:color w:val="000000"/>
            <w:sz w:val="20"/>
          </w:rPr>
          <w:t>Consumption</w:t>
        </w:r>
      </w:hyperlink>
      <w:hyperlink w:anchor="br10" w:history="1">
        <w:r w:rsidR="00252649">
          <w:rPr>
            <w:rFonts w:ascii="Times New Roman"/>
            <w:color w:val="000000"/>
            <w:spacing w:val="16"/>
            <w:sz w:val="20"/>
          </w:rPr>
          <w:t xml:space="preserve"> </w:t>
        </w:r>
      </w:hyperlink>
      <w:hyperlink w:anchor="br10" w:history="1">
        <w:r w:rsidR="00252649">
          <w:rPr>
            <w:rFonts w:ascii="KCFTRC+CMR10"/>
            <w:color w:val="000000"/>
            <w:spacing w:val="-6"/>
            <w:sz w:val="20"/>
          </w:rPr>
          <w:t>by</w:t>
        </w:r>
      </w:hyperlink>
      <w:hyperlink w:anchor="br10" w:history="1">
        <w:r w:rsidR="00252649">
          <w:rPr>
            <w:rFonts w:ascii="Times New Roman"/>
            <w:color w:val="000000"/>
            <w:spacing w:val="22"/>
            <w:sz w:val="20"/>
          </w:rPr>
          <w:t xml:space="preserve"> </w:t>
        </w:r>
      </w:hyperlink>
      <w:hyperlink w:anchor="br10" w:history="1">
        <w:r w:rsidR="00252649">
          <w:rPr>
            <w:rFonts w:ascii="KCFTRC+CMR10"/>
            <w:color w:val="000000"/>
            <w:sz w:val="20"/>
          </w:rPr>
          <w:t>Hour</w:t>
        </w:r>
      </w:hyperlink>
      <w:hyperlink w:anchor="br10" w:history="1">
        <w:r w:rsidR="00252649">
          <w:rPr>
            <w:rFonts w:ascii="Times New Roman"/>
            <w:color w:val="000000"/>
            <w:spacing w:val="17"/>
            <w:sz w:val="20"/>
          </w:rPr>
          <w:t xml:space="preserve"> </w:t>
        </w:r>
      </w:hyperlink>
      <w:hyperlink w:anchor="br10" w:history="1">
        <w:r w:rsidR="00252649">
          <w:rPr>
            <w:rFonts w:ascii="KCFTRC+CMR10"/>
            <w:color w:val="000000"/>
            <w:sz w:val="20"/>
          </w:rPr>
          <w:t>of</w:t>
        </w:r>
      </w:hyperlink>
      <w:hyperlink w:anchor="br10" w:history="1">
        <w:r w:rsidR="00252649">
          <w:rPr>
            <w:rFonts w:ascii="Times New Roman"/>
            <w:color w:val="000000"/>
            <w:spacing w:val="17"/>
            <w:sz w:val="20"/>
          </w:rPr>
          <w:t xml:space="preserve"> </w:t>
        </w:r>
      </w:hyperlink>
      <w:hyperlink w:anchor="br10" w:history="1">
        <w:r w:rsidR="00252649">
          <w:rPr>
            <w:rFonts w:ascii="KCFTRC+CMR10"/>
            <w:color w:val="000000"/>
            <w:spacing w:val="-3"/>
            <w:sz w:val="20"/>
          </w:rPr>
          <w:t>Day</w:t>
        </w:r>
      </w:hyperlink>
      <w:hyperlink w:anchor="br10" w:history="1">
        <w:r w:rsidR="00252649">
          <w:rPr>
            <w:rFonts w:ascii="Times New Roman"/>
            <w:color w:val="000000"/>
            <w:spacing w:val="71"/>
            <w:sz w:val="20"/>
          </w:rPr>
          <w:t xml:space="preserve"> </w:t>
        </w:r>
      </w:hyperlink>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49"/>
          <w:sz w:val="20"/>
        </w:rPr>
        <w:t xml:space="preserve"> </w:t>
      </w:r>
      <w:r w:rsidR="00252649">
        <w:rPr>
          <w:rFonts w:ascii="KCFTRC+CMR10"/>
          <w:color w:val="000000"/>
          <w:sz w:val="20"/>
        </w:rPr>
        <w:t>.</w:t>
      </w:r>
      <w:r w:rsidR="00252649">
        <w:rPr>
          <w:rFonts w:ascii="Times New Roman"/>
          <w:color w:val="000000"/>
          <w:spacing w:val="191"/>
          <w:sz w:val="20"/>
        </w:rPr>
        <w:t xml:space="preserve"> </w:t>
      </w:r>
      <w:r w:rsidR="00252649">
        <w:rPr>
          <w:rFonts w:ascii="KCFTRC+CMR10"/>
          <w:color w:val="000000"/>
          <w:sz w:val="20"/>
        </w:rPr>
        <w:t>10</w:t>
      </w:r>
    </w:p>
    <w:p w14:paraId="1EDF51FF" w14:textId="77777777" w:rsidR="00CF0253" w:rsidRDefault="0020536A">
      <w:pPr>
        <w:spacing w:before="149" w:after="0" w:line="209" w:lineRule="exact"/>
        <w:ind w:left="299"/>
        <w:jc w:val="left"/>
        <w:rPr>
          <w:rFonts w:ascii="Times New Roman"/>
          <w:color w:val="000000"/>
          <w:sz w:val="20"/>
        </w:rPr>
      </w:pPr>
      <w:hyperlink w:anchor="br11" w:history="1">
        <w:r w:rsidR="00252649">
          <w:rPr>
            <w:rFonts w:ascii="KCFTRC+CMR10"/>
            <w:color w:val="000000"/>
            <w:sz w:val="20"/>
          </w:rPr>
          <w:t>3</w:t>
        </w:r>
      </w:hyperlink>
      <w:hyperlink w:anchor="br11" w:history="1">
        <w:r w:rsidR="00252649">
          <w:rPr>
            <w:rFonts w:ascii="Times New Roman"/>
            <w:color w:val="000000"/>
            <w:spacing w:val="308"/>
            <w:sz w:val="20"/>
          </w:rPr>
          <w:t xml:space="preserve"> </w:t>
        </w:r>
      </w:hyperlink>
      <w:hyperlink w:anchor="br11" w:history="1">
        <w:r w:rsidR="00252649">
          <w:rPr>
            <w:rFonts w:ascii="KCFTRC+CMR10"/>
            <w:color w:val="000000"/>
            <w:spacing w:val="-1"/>
            <w:sz w:val="20"/>
          </w:rPr>
          <w:t>Average</w:t>
        </w:r>
      </w:hyperlink>
      <w:hyperlink w:anchor="br11" w:history="1">
        <w:r w:rsidR="00252649">
          <w:rPr>
            <w:rFonts w:ascii="Times New Roman"/>
            <w:color w:val="000000"/>
            <w:spacing w:val="18"/>
            <w:sz w:val="20"/>
          </w:rPr>
          <w:t xml:space="preserve"> </w:t>
        </w:r>
      </w:hyperlink>
      <w:hyperlink w:anchor="br11" w:history="1">
        <w:r w:rsidR="00252649">
          <w:rPr>
            <w:rFonts w:ascii="KCFTRC+CMR10"/>
            <w:color w:val="000000"/>
            <w:sz w:val="20"/>
          </w:rPr>
          <w:t>Daily</w:t>
        </w:r>
      </w:hyperlink>
      <w:hyperlink w:anchor="br11" w:history="1">
        <w:r w:rsidR="00252649">
          <w:rPr>
            <w:rFonts w:ascii="Times New Roman"/>
            <w:color w:val="000000"/>
            <w:spacing w:val="16"/>
            <w:sz w:val="20"/>
          </w:rPr>
          <w:t xml:space="preserve"> </w:t>
        </w:r>
      </w:hyperlink>
      <w:hyperlink w:anchor="br11" w:history="1">
        <w:r w:rsidR="00252649">
          <w:rPr>
            <w:rFonts w:ascii="KCFTRC+CMR10"/>
            <w:color w:val="000000"/>
            <w:spacing w:val="-1"/>
            <w:sz w:val="20"/>
          </w:rPr>
          <w:t>Temperature</w:t>
        </w:r>
      </w:hyperlink>
      <w:hyperlink w:anchor="br11" w:history="1">
        <w:r w:rsidR="00252649">
          <w:rPr>
            <w:rFonts w:ascii="Times New Roman"/>
            <w:color w:val="000000"/>
            <w:spacing w:val="18"/>
            <w:sz w:val="20"/>
          </w:rPr>
          <w:t xml:space="preserve"> </w:t>
        </w:r>
      </w:hyperlink>
      <w:hyperlink w:anchor="br11" w:history="1">
        <w:r w:rsidR="00252649">
          <w:rPr>
            <w:rFonts w:ascii="KCFTRC+CMR10"/>
            <w:color w:val="000000"/>
            <w:spacing w:val="-6"/>
            <w:sz w:val="20"/>
          </w:rPr>
          <w:t>by</w:t>
        </w:r>
      </w:hyperlink>
      <w:hyperlink w:anchor="br11" w:history="1">
        <w:r w:rsidR="00252649">
          <w:rPr>
            <w:rFonts w:ascii="Times New Roman"/>
            <w:color w:val="000000"/>
            <w:spacing w:val="22"/>
            <w:sz w:val="20"/>
          </w:rPr>
          <w:t xml:space="preserve"> </w:t>
        </w:r>
      </w:hyperlink>
      <w:hyperlink w:anchor="br11" w:history="1">
        <w:r w:rsidR="00252649">
          <w:rPr>
            <w:rFonts w:ascii="KCFTRC+CMR10"/>
            <w:color w:val="000000"/>
            <w:sz w:val="20"/>
          </w:rPr>
          <w:t>Date</w:t>
        </w:r>
      </w:hyperlink>
      <w:hyperlink w:anchor="br11" w:history="1">
        <w:r w:rsidR="00252649">
          <w:rPr>
            <w:rFonts w:ascii="Times New Roman"/>
            <w:color w:val="000000"/>
            <w:spacing w:val="88"/>
            <w:sz w:val="20"/>
          </w:rPr>
          <w:t xml:space="preserve"> </w:t>
        </w:r>
      </w:hyperlink>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49"/>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191"/>
          <w:sz w:val="20"/>
        </w:rPr>
        <w:t xml:space="preserve"> </w:t>
      </w:r>
      <w:r w:rsidR="00252649">
        <w:rPr>
          <w:rFonts w:ascii="KCFTRC+CMR10"/>
          <w:color w:val="000000"/>
          <w:sz w:val="20"/>
        </w:rPr>
        <w:t>11</w:t>
      </w:r>
    </w:p>
    <w:p w14:paraId="7859711C" w14:textId="77777777" w:rsidR="00CF0253" w:rsidRDefault="0020536A">
      <w:pPr>
        <w:spacing w:before="149" w:after="0" w:line="209" w:lineRule="exact"/>
        <w:ind w:left="299"/>
        <w:jc w:val="left"/>
        <w:rPr>
          <w:rFonts w:ascii="Times New Roman"/>
          <w:color w:val="000000"/>
          <w:sz w:val="20"/>
        </w:rPr>
      </w:pPr>
      <w:hyperlink w:anchor="br11" w:history="1">
        <w:r w:rsidR="00252649">
          <w:rPr>
            <w:rFonts w:ascii="KCFTRC+CMR10"/>
            <w:color w:val="000000"/>
            <w:sz w:val="20"/>
          </w:rPr>
          <w:t>4</w:t>
        </w:r>
      </w:hyperlink>
      <w:hyperlink w:anchor="br11" w:history="1">
        <w:r w:rsidR="00252649">
          <w:rPr>
            <w:rFonts w:ascii="Times New Roman"/>
            <w:color w:val="000000"/>
            <w:spacing w:val="308"/>
            <w:sz w:val="20"/>
          </w:rPr>
          <w:t xml:space="preserve"> </w:t>
        </w:r>
      </w:hyperlink>
      <w:hyperlink w:anchor="br11" w:history="1">
        <w:r w:rsidR="00252649">
          <w:rPr>
            <w:rFonts w:ascii="KCFTRC+CMR10"/>
            <w:color w:val="000000"/>
            <w:sz w:val="20"/>
          </w:rPr>
          <w:t>Pre-</w:t>
        </w:r>
      </w:hyperlink>
      <w:hyperlink w:anchor="br11" w:history="1">
        <w:r w:rsidR="00252649">
          <w:rPr>
            <w:rFonts w:ascii="Times New Roman"/>
            <w:color w:val="000000"/>
            <w:spacing w:val="16"/>
            <w:sz w:val="20"/>
          </w:rPr>
          <w:t xml:space="preserve"> </w:t>
        </w:r>
      </w:hyperlink>
      <w:hyperlink w:anchor="br11" w:history="1">
        <w:r w:rsidR="00252649">
          <w:rPr>
            <w:rFonts w:ascii="KCFTRC+CMR10"/>
            <w:color w:val="000000"/>
            <w:sz w:val="20"/>
          </w:rPr>
          <w:t>and</w:t>
        </w:r>
      </w:hyperlink>
      <w:hyperlink w:anchor="br11" w:history="1">
        <w:r w:rsidR="00252649">
          <w:rPr>
            <w:rFonts w:ascii="Times New Roman"/>
            <w:color w:val="000000"/>
            <w:spacing w:val="17"/>
            <w:sz w:val="20"/>
          </w:rPr>
          <w:t xml:space="preserve"> </w:t>
        </w:r>
      </w:hyperlink>
      <w:hyperlink w:anchor="br11" w:history="1">
        <w:r w:rsidR="00252649">
          <w:rPr>
            <w:rFonts w:ascii="KCFTRC+CMR10"/>
            <w:color w:val="000000"/>
            <w:spacing w:val="-2"/>
            <w:sz w:val="20"/>
          </w:rPr>
          <w:t>Post-Treatment</w:t>
        </w:r>
      </w:hyperlink>
      <w:hyperlink w:anchor="br11" w:history="1">
        <w:r w:rsidR="00252649">
          <w:rPr>
            <w:rFonts w:ascii="Times New Roman"/>
            <w:color w:val="000000"/>
            <w:spacing w:val="19"/>
            <w:sz w:val="20"/>
          </w:rPr>
          <w:t xml:space="preserve"> </w:t>
        </w:r>
      </w:hyperlink>
      <w:hyperlink w:anchor="br11" w:history="1">
        <w:r w:rsidR="00252649">
          <w:rPr>
            <w:rFonts w:ascii="KCFTRC+CMR10"/>
            <w:color w:val="000000"/>
            <w:sz w:val="20"/>
          </w:rPr>
          <w:t>Household</w:t>
        </w:r>
      </w:hyperlink>
      <w:hyperlink w:anchor="br11" w:history="1">
        <w:r w:rsidR="00252649">
          <w:rPr>
            <w:rFonts w:ascii="Times New Roman"/>
            <w:color w:val="000000"/>
            <w:spacing w:val="16"/>
            <w:sz w:val="20"/>
          </w:rPr>
          <w:t xml:space="preserve"> </w:t>
        </w:r>
      </w:hyperlink>
      <w:hyperlink w:anchor="br11" w:history="1">
        <w:r w:rsidR="00252649">
          <w:rPr>
            <w:rFonts w:ascii="KCFTRC+CMR10"/>
            <w:color w:val="000000"/>
            <w:spacing w:val="-1"/>
            <w:sz w:val="20"/>
          </w:rPr>
          <w:t>Average</w:t>
        </w:r>
      </w:hyperlink>
      <w:hyperlink w:anchor="br11" w:history="1">
        <w:r w:rsidR="00252649">
          <w:rPr>
            <w:rFonts w:ascii="Times New Roman"/>
            <w:color w:val="000000"/>
            <w:spacing w:val="17"/>
            <w:sz w:val="20"/>
          </w:rPr>
          <w:t xml:space="preserve"> </w:t>
        </w:r>
      </w:hyperlink>
      <w:hyperlink w:anchor="br11" w:history="1">
        <w:r w:rsidR="00252649">
          <w:rPr>
            <w:rFonts w:ascii="KCFTRC+CMR10"/>
            <w:color w:val="000000"/>
            <w:sz w:val="20"/>
          </w:rPr>
          <w:t>Daily</w:t>
        </w:r>
      </w:hyperlink>
      <w:hyperlink w:anchor="br11" w:history="1">
        <w:r w:rsidR="00252649">
          <w:rPr>
            <w:rFonts w:ascii="Times New Roman"/>
            <w:color w:val="000000"/>
            <w:spacing w:val="16"/>
            <w:sz w:val="20"/>
          </w:rPr>
          <w:t xml:space="preserve"> </w:t>
        </w:r>
      </w:hyperlink>
      <w:hyperlink w:anchor="br11" w:history="1">
        <w:r w:rsidR="00252649">
          <w:rPr>
            <w:rFonts w:ascii="KCFTRC+CMR10"/>
            <w:color w:val="000000"/>
            <w:spacing w:val="-1"/>
            <w:sz w:val="20"/>
          </w:rPr>
          <w:t>Electricity</w:t>
        </w:r>
      </w:hyperlink>
      <w:hyperlink w:anchor="br11" w:history="1">
        <w:r w:rsidR="00252649">
          <w:rPr>
            <w:rFonts w:ascii="Times New Roman"/>
            <w:color w:val="000000"/>
            <w:spacing w:val="17"/>
            <w:sz w:val="20"/>
          </w:rPr>
          <w:t xml:space="preserve"> </w:t>
        </w:r>
      </w:hyperlink>
      <w:hyperlink w:anchor="br11" w:history="1">
        <w:r w:rsidR="00252649">
          <w:rPr>
            <w:rFonts w:ascii="KCFTRC+CMR10"/>
            <w:color w:val="000000"/>
            <w:sz w:val="20"/>
          </w:rPr>
          <w:t>Consumption</w:t>
        </w:r>
      </w:hyperlink>
      <w:hyperlink w:anchor="br11" w:history="1">
        <w:r w:rsidR="00252649">
          <w:rPr>
            <w:rFonts w:ascii="Times New Roman"/>
            <w:color w:val="000000"/>
            <w:spacing w:val="29"/>
            <w:sz w:val="20"/>
          </w:rPr>
          <w:t xml:space="preserve"> </w:t>
        </w:r>
      </w:hyperlink>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49"/>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191"/>
          <w:sz w:val="20"/>
        </w:rPr>
        <w:t xml:space="preserve"> </w:t>
      </w:r>
      <w:r w:rsidR="00252649">
        <w:rPr>
          <w:rFonts w:ascii="KCFTRC+CMR10"/>
          <w:color w:val="000000"/>
          <w:sz w:val="20"/>
        </w:rPr>
        <w:t>11</w:t>
      </w:r>
    </w:p>
    <w:p w14:paraId="1A553855" w14:textId="77777777" w:rsidR="00CF0253" w:rsidRDefault="0020536A">
      <w:pPr>
        <w:spacing w:before="149" w:after="0" w:line="209" w:lineRule="exact"/>
        <w:ind w:left="299"/>
        <w:jc w:val="left"/>
        <w:rPr>
          <w:rFonts w:ascii="Times New Roman"/>
          <w:color w:val="000000"/>
          <w:sz w:val="20"/>
        </w:rPr>
      </w:pPr>
      <w:hyperlink w:anchor="br13" w:history="1">
        <w:r w:rsidR="00252649">
          <w:rPr>
            <w:rFonts w:ascii="KCFTRC+CMR10"/>
            <w:color w:val="000000"/>
            <w:sz w:val="20"/>
          </w:rPr>
          <w:t>5</w:t>
        </w:r>
      </w:hyperlink>
      <w:hyperlink w:anchor="br13" w:history="1">
        <w:r w:rsidR="00252649">
          <w:rPr>
            <w:rFonts w:ascii="Times New Roman"/>
            <w:color w:val="000000"/>
            <w:spacing w:val="308"/>
            <w:sz w:val="20"/>
          </w:rPr>
          <w:t xml:space="preserve"> </w:t>
        </w:r>
      </w:hyperlink>
      <w:hyperlink w:anchor="br13" w:history="1">
        <w:r w:rsidR="00252649">
          <w:rPr>
            <w:rFonts w:ascii="KCFTRC+CMR10"/>
            <w:color w:val="000000"/>
            <w:sz w:val="20"/>
          </w:rPr>
          <w:t>Summary</w:t>
        </w:r>
      </w:hyperlink>
      <w:hyperlink w:anchor="br13" w:history="1">
        <w:r w:rsidR="00252649">
          <w:rPr>
            <w:rFonts w:ascii="Times New Roman"/>
            <w:color w:val="000000"/>
            <w:spacing w:val="16"/>
            <w:sz w:val="20"/>
          </w:rPr>
          <w:t xml:space="preserve"> </w:t>
        </w:r>
      </w:hyperlink>
      <w:hyperlink w:anchor="br13" w:history="1">
        <w:r w:rsidR="00252649">
          <w:rPr>
            <w:rFonts w:ascii="KCFTRC+CMR10"/>
            <w:color w:val="000000"/>
            <w:sz w:val="20"/>
          </w:rPr>
          <w:t>Statistics</w:t>
        </w:r>
      </w:hyperlink>
      <w:hyperlink w:anchor="br13" w:history="1">
        <w:r w:rsidR="00252649">
          <w:rPr>
            <w:rFonts w:ascii="Times New Roman"/>
            <w:color w:val="000000"/>
            <w:spacing w:val="17"/>
            <w:sz w:val="20"/>
          </w:rPr>
          <w:t xml:space="preserve"> </w:t>
        </w:r>
      </w:hyperlink>
      <w:hyperlink w:anchor="br13" w:history="1">
        <w:r w:rsidR="00252649">
          <w:rPr>
            <w:rFonts w:ascii="KCFTRC+CMR10"/>
            <w:color w:val="000000"/>
            <w:sz w:val="20"/>
          </w:rPr>
          <w:t>and</w:t>
        </w:r>
      </w:hyperlink>
      <w:hyperlink w:anchor="br13" w:history="1">
        <w:r w:rsidR="00252649">
          <w:rPr>
            <w:rFonts w:ascii="Times New Roman"/>
            <w:color w:val="000000"/>
            <w:spacing w:val="16"/>
            <w:sz w:val="20"/>
          </w:rPr>
          <w:t xml:space="preserve"> </w:t>
        </w:r>
      </w:hyperlink>
      <w:hyperlink w:anchor="br13" w:history="1">
        <w:r w:rsidR="00252649">
          <w:rPr>
            <w:rFonts w:ascii="KCFTRC+CMR10" w:hAnsi="KCFTRC+CMR10" w:cs="KCFTRC+CMR10"/>
            <w:color w:val="000000"/>
            <w:sz w:val="20"/>
          </w:rPr>
          <w:t>Diﬀerences</w:t>
        </w:r>
      </w:hyperlink>
      <w:hyperlink w:anchor="br13" w:history="1">
        <w:r w:rsidR="00252649">
          <w:rPr>
            <w:rFonts w:ascii="Times New Roman"/>
            <w:color w:val="000000"/>
            <w:spacing w:val="16"/>
            <w:sz w:val="20"/>
          </w:rPr>
          <w:t xml:space="preserve"> </w:t>
        </w:r>
      </w:hyperlink>
      <w:hyperlink w:anchor="br13" w:history="1">
        <w:r w:rsidR="00252649">
          <w:rPr>
            <w:rFonts w:ascii="KCFTRC+CMR10"/>
            <w:color w:val="000000"/>
            <w:sz w:val="20"/>
          </w:rPr>
          <w:t>in</w:t>
        </w:r>
      </w:hyperlink>
      <w:hyperlink w:anchor="br13" w:history="1">
        <w:r w:rsidR="00252649">
          <w:rPr>
            <w:rFonts w:ascii="Times New Roman"/>
            <w:color w:val="000000"/>
            <w:spacing w:val="16"/>
            <w:sz w:val="20"/>
          </w:rPr>
          <w:t xml:space="preserve"> </w:t>
        </w:r>
      </w:hyperlink>
      <w:hyperlink w:anchor="br13" w:history="1">
        <w:r w:rsidR="00252649">
          <w:rPr>
            <w:rFonts w:ascii="KCFTRC+CMR10"/>
            <w:color w:val="000000"/>
            <w:sz w:val="20"/>
          </w:rPr>
          <w:t>Means</w:t>
        </w:r>
      </w:hyperlink>
      <w:hyperlink w:anchor="br13" w:history="1">
        <w:r w:rsidR="00252649">
          <w:rPr>
            <w:rFonts w:ascii="Times New Roman"/>
            <w:color w:val="000000"/>
            <w:spacing w:val="17"/>
            <w:sz w:val="20"/>
          </w:rPr>
          <w:t xml:space="preserve"> </w:t>
        </w:r>
      </w:hyperlink>
      <w:hyperlink w:anchor="br13" w:history="1">
        <w:r w:rsidR="00252649">
          <w:rPr>
            <w:rFonts w:ascii="KCFTRC+CMR10"/>
            <w:color w:val="000000"/>
            <w:sz w:val="20"/>
          </w:rPr>
          <w:t>for</w:t>
        </w:r>
      </w:hyperlink>
      <w:hyperlink w:anchor="br13" w:history="1">
        <w:r w:rsidR="00252649">
          <w:rPr>
            <w:rFonts w:ascii="Times New Roman"/>
            <w:color w:val="000000"/>
            <w:spacing w:val="16"/>
            <w:sz w:val="20"/>
          </w:rPr>
          <w:t xml:space="preserve"> </w:t>
        </w:r>
      </w:hyperlink>
      <w:hyperlink w:anchor="br13" w:history="1">
        <w:r w:rsidR="00252649">
          <w:rPr>
            <w:rFonts w:ascii="KCFTRC+CMR10"/>
            <w:color w:val="000000"/>
            <w:spacing w:val="-3"/>
            <w:sz w:val="20"/>
          </w:rPr>
          <w:t>Treatment</w:t>
        </w:r>
      </w:hyperlink>
      <w:hyperlink w:anchor="br13" w:history="1">
        <w:r w:rsidR="00252649">
          <w:rPr>
            <w:rFonts w:ascii="Times New Roman"/>
            <w:color w:val="000000"/>
            <w:spacing w:val="20"/>
            <w:sz w:val="20"/>
          </w:rPr>
          <w:t xml:space="preserve"> </w:t>
        </w:r>
      </w:hyperlink>
      <w:hyperlink w:anchor="br13" w:history="1">
        <w:r w:rsidR="00252649">
          <w:rPr>
            <w:rFonts w:ascii="KCFTRC+CMR10"/>
            <w:color w:val="000000"/>
            <w:sz w:val="20"/>
          </w:rPr>
          <w:t>and</w:t>
        </w:r>
      </w:hyperlink>
      <w:hyperlink w:anchor="br13" w:history="1">
        <w:r w:rsidR="00252649">
          <w:rPr>
            <w:rFonts w:ascii="Times New Roman"/>
            <w:color w:val="000000"/>
            <w:spacing w:val="16"/>
            <w:sz w:val="20"/>
          </w:rPr>
          <w:t xml:space="preserve"> </w:t>
        </w:r>
      </w:hyperlink>
      <w:hyperlink w:anchor="br13" w:history="1">
        <w:r w:rsidR="00252649">
          <w:rPr>
            <w:rFonts w:ascii="KCFTRC+CMR10"/>
            <w:color w:val="000000"/>
            <w:sz w:val="20"/>
          </w:rPr>
          <w:t>Baseline</w:t>
        </w:r>
      </w:hyperlink>
      <w:hyperlink w:anchor="br13" w:history="1">
        <w:r w:rsidR="00252649">
          <w:rPr>
            <w:rFonts w:ascii="Times New Roman"/>
            <w:color w:val="000000"/>
            <w:spacing w:val="16"/>
            <w:sz w:val="20"/>
          </w:rPr>
          <w:t xml:space="preserve"> </w:t>
        </w:r>
      </w:hyperlink>
      <w:hyperlink w:anchor="br13" w:history="1">
        <w:r w:rsidR="00252649">
          <w:rPr>
            <w:rFonts w:ascii="KCFTRC+CMR10"/>
            <w:color w:val="000000"/>
            <w:sz w:val="20"/>
          </w:rPr>
          <w:t>Periods</w:t>
        </w:r>
      </w:hyperlink>
      <w:hyperlink w:anchor="br13" w:history="1">
        <w:r w:rsidR="00252649">
          <w:rPr>
            <w:rFonts w:ascii="Times New Roman"/>
            <w:color w:val="000000"/>
            <w:spacing w:val="22"/>
            <w:sz w:val="20"/>
          </w:rPr>
          <w:t xml:space="preserve"> </w:t>
        </w:r>
      </w:hyperlink>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49"/>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191"/>
          <w:sz w:val="20"/>
        </w:rPr>
        <w:t xml:space="preserve"> </w:t>
      </w:r>
      <w:r w:rsidR="00252649">
        <w:rPr>
          <w:rFonts w:ascii="KCFTRC+CMR10"/>
          <w:color w:val="000000"/>
          <w:sz w:val="20"/>
        </w:rPr>
        <w:t>13</w:t>
      </w:r>
    </w:p>
    <w:p w14:paraId="525EE3C7" w14:textId="77777777" w:rsidR="00CF0253" w:rsidRDefault="0020536A">
      <w:pPr>
        <w:spacing w:before="149" w:after="0" w:line="209" w:lineRule="exact"/>
        <w:ind w:left="299"/>
        <w:jc w:val="left"/>
        <w:rPr>
          <w:rFonts w:ascii="Times New Roman"/>
          <w:color w:val="000000"/>
          <w:sz w:val="20"/>
        </w:rPr>
      </w:pPr>
      <w:hyperlink w:anchor="br14" w:history="1">
        <w:r w:rsidR="00252649">
          <w:rPr>
            <w:rFonts w:ascii="KCFTRC+CMR10"/>
            <w:color w:val="000000"/>
            <w:sz w:val="20"/>
          </w:rPr>
          <w:t>6</w:t>
        </w:r>
      </w:hyperlink>
      <w:hyperlink w:anchor="br14" w:history="1">
        <w:r w:rsidR="00252649">
          <w:rPr>
            <w:rFonts w:ascii="Times New Roman"/>
            <w:color w:val="000000"/>
            <w:spacing w:val="308"/>
            <w:sz w:val="20"/>
          </w:rPr>
          <w:t xml:space="preserve"> </w:t>
        </w:r>
      </w:hyperlink>
      <w:hyperlink w:anchor="br14" w:history="1">
        <w:r w:rsidR="00252649">
          <w:rPr>
            <w:rFonts w:ascii="KCFTRC+CMR10"/>
            <w:color w:val="000000"/>
            <w:sz w:val="20"/>
          </w:rPr>
          <w:t>Half-Hourly</w:t>
        </w:r>
      </w:hyperlink>
      <w:hyperlink w:anchor="br14" w:history="1">
        <w:r w:rsidR="00252649">
          <w:rPr>
            <w:rFonts w:ascii="Times New Roman"/>
            <w:color w:val="000000"/>
            <w:spacing w:val="16"/>
            <w:sz w:val="20"/>
          </w:rPr>
          <w:t xml:space="preserve"> </w:t>
        </w:r>
      </w:hyperlink>
      <w:hyperlink w:anchor="br14" w:history="1">
        <w:r w:rsidR="00252649">
          <w:rPr>
            <w:rFonts w:ascii="KCFTRC+CMR10"/>
            <w:color w:val="000000"/>
            <w:spacing w:val="-1"/>
            <w:sz w:val="20"/>
          </w:rPr>
          <w:t>Average</w:t>
        </w:r>
      </w:hyperlink>
      <w:hyperlink w:anchor="br14" w:history="1">
        <w:r w:rsidR="00252649">
          <w:rPr>
            <w:rFonts w:ascii="Times New Roman"/>
            <w:color w:val="000000"/>
            <w:spacing w:val="18"/>
            <w:sz w:val="20"/>
          </w:rPr>
          <w:t xml:space="preserve"> </w:t>
        </w:r>
      </w:hyperlink>
      <w:hyperlink w:anchor="br14" w:history="1">
        <w:r w:rsidR="00252649">
          <w:rPr>
            <w:rFonts w:ascii="KCFTRC+CMR10"/>
            <w:color w:val="000000"/>
            <w:spacing w:val="-3"/>
            <w:sz w:val="20"/>
          </w:rPr>
          <w:t>Treatment</w:t>
        </w:r>
      </w:hyperlink>
      <w:hyperlink w:anchor="br14" w:history="1">
        <w:r w:rsidR="00252649">
          <w:rPr>
            <w:rFonts w:ascii="Times New Roman"/>
            <w:color w:val="000000"/>
            <w:spacing w:val="19"/>
            <w:sz w:val="20"/>
          </w:rPr>
          <w:t xml:space="preserve"> </w:t>
        </w:r>
      </w:hyperlink>
      <w:hyperlink w:anchor="br14" w:history="1">
        <w:r w:rsidR="00252649">
          <w:rPr>
            <w:rFonts w:ascii="KCFTRC+CMR10" w:hAnsi="KCFTRC+CMR10" w:cs="KCFTRC+CMR10"/>
            <w:color w:val="000000"/>
            <w:sz w:val="20"/>
          </w:rPr>
          <w:t>Eﬀects</w:t>
        </w:r>
      </w:hyperlink>
      <w:hyperlink w:anchor="br14" w:history="1">
        <w:r w:rsidR="00252649">
          <w:rPr>
            <w:rFonts w:ascii="Times New Roman"/>
            <w:color w:val="000000"/>
            <w:spacing w:val="1"/>
            <w:sz w:val="20"/>
          </w:rPr>
          <w:t xml:space="preserve"> </w:t>
        </w:r>
      </w:hyperlink>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49"/>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191"/>
          <w:sz w:val="20"/>
        </w:rPr>
        <w:t xml:space="preserve"> </w:t>
      </w:r>
      <w:r w:rsidR="00252649">
        <w:rPr>
          <w:rFonts w:ascii="KCFTRC+CMR10"/>
          <w:color w:val="000000"/>
          <w:sz w:val="20"/>
        </w:rPr>
        <w:t>14</w:t>
      </w:r>
    </w:p>
    <w:p w14:paraId="1D552D66" w14:textId="77777777" w:rsidR="00CF0253" w:rsidRDefault="0020536A">
      <w:pPr>
        <w:spacing w:before="149" w:after="0" w:line="209" w:lineRule="exact"/>
        <w:ind w:left="299"/>
        <w:jc w:val="left"/>
        <w:rPr>
          <w:rFonts w:ascii="Times New Roman"/>
          <w:color w:val="000000"/>
          <w:sz w:val="20"/>
        </w:rPr>
      </w:pPr>
      <w:hyperlink w:anchor="br16" w:history="1">
        <w:r w:rsidR="00252649">
          <w:rPr>
            <w:rFonts w:ascii="KCFTRC+CMR10"/>
            <w:color w:val="000000"/>
            <w:sz w:val="20"/>
          </w:rPr>
          <w:t>7</w:t>
        </w:r>
      </w:hyperlink>
      <w:hyperlink w:anchor="br16" w:history="1">
        <w:r w:rsidR="00252649">
          <w:rPr>
            <w:rFonts w:ascii="Times New Roman"/>
            <w:color w:val="000000"/>
            <w:spacing w:val="308"/>
            <w:sz w:val="20"/>
          </w:rPr>
          <w:t xml:space="preserve"> </w:t>
        </w:r>
      </w:hyperlink>
      <w:hyperlink w:anchor="br16" w:history="1">
        <w:r w:rsidR="00252649">
          <w:rPr>
            <w:rFonts w:ascii="KCFTRC+CMR10"/>
            <w:color w:val="000000"/>
            <w:spacing w:val="-1"/>
            <w:sz w:val="20"/>
          </w:rPr>
          <w:t>Breakdown</w:t>
        </w:r>
      </w:hyperlink>
      <w:hyperlink w:anchor="br16" w:history="1">
        <w:r w:rsidR="00252649">
          <w:rPr>
            <w:rFonts w:ascii="Times New Roman"/>
            <w:color w:val="000000"/>
            <w:spacing w:val="17"/>
            <w:sz w:val="20"/>
          </w:rPr>
          <w:t xml:space="preserve"> </w:t>
        </w:r>
      </w:hyperlink>
      <w:hyperlink w:anchor="br16" w:history="1">
        <w:r w:rsidR="00252649">
          <w:rPr>
            <w:rFonts w:ascii="KCFTRC+CMR10"/>
            <w:color w:val="000000"/>
            <w:sz w:val="20"/>
          </w:rPr>
          <w:t>of</w:t>
        </w:r>
      </w:hyperlink>
      <w:hyperlink w:anchor="br16" w:history="1">
        <w:r w:rsidR="00252649">
          <w:rPr>
            <w:rFonts w:ascii="Times New Roman"/>
            <w:color w:val="000000"/>
            <w:spacing w:val="17"/>
            <w:sz w:val="20"/>
          </w:rPr>
          <w:t xml:space="preserve"> </w:t>
        </w:r>
      </w:hyperlink>
      <w:hyperlink w:anchor="br16" w:history="1">
        <w:r w:rsidR="00252649">
          <w:rPr>
            <w:rFonts w:ascii="KCFTRC+CMR10"/>
            <w:color w:val="000000"/>
            <w:sz w:val="20"/>
          </w:rPr>
          <w:t>Hourly</w:t>
        </w:r>
      </w:hyperlink>
      <w:hyperlink w:anchor="br16" w:history="1">
        <w:r w:rsidR="00252649">
          <w:rPr>
            <w:rFonts w:ascii="Times New Roman"/>
            <w:color w:val="000000"/>
            <w:spacing w:val="16"/>
            <w:sz w:val="20"/>
          </w:rPr>
          <w:t xml:space="preserve"> </w:t>
        </w:r>
      </w:hyperlink>
      <w:hyperlink w:anchor="br16" w:history="1">
        <w:r w:rsidR="00252649">
          <w:rPr>
            <w:rFonts w:ascii="KCFTRC+CMR10"/>
            <w:color w:val="000000"/>
            <w:spacing w:val="-1"/>
            <w:sz w:val="20"/>
          </w:rPr>
          <w:t>Average</w:t>
        </w:r>
      </w:hyperlink>
      <w:hyperlink w:anchor="br16" w:history="1">
        <w:r w:rsidR="00252649">
          <w:rPr>
            <w:rFonts w:ascii="Times New Roman"/>
            <w:color w:val="000000"/>
            <w:spacing w:val="18"/>
            <w:sz w:val="20"/>
          </w:rPr>
          <w:t xml:space="preserve"> </w:t>
        </w:r>
      </w:hyperlink>
      <w:hyperlink w:anchor="br16" w:history="1">
        <w:r w:rsidR="00252649">
          <w:rPr>
            <w:rFonts w:ascii="KCFTRC+CMR10"/>
            <w:color w:val="000000"/>
            <w:spacing w:val="-3"/>
            <w:sz w:val="20"/>
          </w:rPr>
          <w:t>Treatment</w:t>
        </w:r>
      </w:hyperlink>
      <w:hyperlink w:anchor="br16" w:history="1">
        <w:r w:rsidR="00252649">
          <w:rPr>
            <w:rFonts w:ascii="Times New Roman"/>
            <w:color w:val="000000"/>
            <w:spacing w:val="19"/>
            <w:sz w:val="20"/>
          </w:rPr>
          <w:t xml:space="preserve"> </w:t>
        </w:r>
      </w:hyperlink>
      <w:hyperlink w:anchor="br16" w:history="1">
        <w:r w:rsidR="00252649">
          <w:rPr>
            <w:rFonts w:ascii="KCFTRC+CMR10" w:hAnsi="KCFTRC+CMR10" w:cs="KCFTRC+CMR10"/>
            <w:color w:val="000000"/>
            <w:sz w:val="20"/>
          </w:rPr>
          <w:t>Eﬀects</w:t>
        </w:r>
      </w:hyperlink>
      <w:hyperlink w:anchor="br16" w:history="1">
        <w:r w:rsidR="00252649">
          <w:rPr>
            <w:rFonts w:ascii="Times New Roman"/>
            <w:color w:val="000000"/>
            <w:spacing w:val="97"/>
            <w:sz w:val="20"/>
          </w:rPr>
          <w:t xml:space="preserve"> </w:t>
        </w:r>
      </w:hyperlink>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49"/>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191"/>
          <w:sz w:val="20"/>
        </w:rPr>
        <w:t xml:space="preserve"> </w:t>
      </w:r>
      <w:r w:rsidR="00252649">
        <w:rPr>
          <w:rFonts w:ascii="KCFTRC+CMR10"/>
          <w:color w:val="000000"/>
          <w:sz w:val="20"/>
        </w:rPr>
        <w:t>16</w:t>
      </w:r>
    </w:p>
    <w:p w14:paraId="67BB6F4E" w14:textId="77777777" w:rsidR="00CF0253" w:rsidRDefault="0020536A">
      <w:pPr>
        <w:spacing w:before="149" w:after="0" w:line="209" w:lineRule="exact"/>
        <w:ind w:left="299"/>
        <w:jc w:val="left"/>
        <w:rPr>
          <w:rFonts w:ascii="Times New Roman"/>
          <w:color w:val="000000"/>
          <w:sz w:val="20"/>
        </w:rPr>
      </w:pPr>
      <w:hyperlink w:anchor="br18" w:history="1">
        <w:r w:rsidR="00252649">
          <w:rPr>
            <w:rFonts w:ascii="KCFTRC+CMR10"/>
            <w:color w:val="000000"/>
            <w:sz w:val="20"/>
          </w:rPr>
          <w:t>8</w:t>
        </w:r>
      </w:hyperlink>
      <w:hyperlink w:anchor="br18" w:history="1">
        <w:r w:rsidR="00252649">
          <w:rPr>
            <w:rFonts w:ascii="Times New Roman"/>
            <w:color w:val="000000"/>
            <w:spacing w:val="308"/>
            <w:sz w:val="20"/>
          </w:rPr>
          <w:t xml:space="preserve"> </w:t>
        </w:r>
      </w:hyperlink>
      <w:hyperlink w:anchor="br18" w:history="1">
        <w:r w:rsidR="00252649">
          <w:rPr>
            <w:rFonts w:ascii="KCFTRC+CMR10"/>
            <w:color w:val="000000"/>
            <w:spacing w:val="-3"/>
            <w:sz w:val="20"/>
          </w:rPr>
          <w:t>Treatment</w:t>
        </w:r>
      </w:hyperlink>
      <w:hyperlink w:anchor="br18" w:history="1">
        <w:r w:rsidR="00252649">
          <w:rPr>
            <w:rFonts w:ascii="Times New Roman"/>
            <w:color w:val="000000"/>
            <w:spacing w:val="19"/>
            <w:sz w:val="20"/>
          </w:rPr>
          <w:t xml:space="preserve"> </w:t>
        </w:r>
      </w:hyperlink>
      <w:hyperlink w:anchor="br18" w:history="1">
        <w:r w:rsidR="00252649">
          <w:rPr>
            <w:rFonts w:ascii="KCFTRC+CMR10" w:hAnsi="KCFTRC+CMR10" w:cs="KCFTRC+CMR10"/>
            <w:color w:val="000000"/>
            <w:sz w:val="20"/>
          </w:rPr>
          <w:t>Eﬀects</w:t>
        </w:r>
      </w:hyperlink>
      <w:hyperlink w:anchor="br18" w:history="1">
        <w:r w:rsidR="00252649">
          <w:rPr>
            <w:rFonts w:ascii="Times New Roman"/>
            <w:color w:val="000000"/>
            <w:spacing w:val="17"/>
            <w:sz w:val="20"/>
          </w:rPr>
          <w:t xml:space="preserve"> </w:t>
        </w:r>
      </w:hyperlink>
      <w:hyperlink w:anchor="br18" w:history="1">
        <w:r w:rsidR="00252649">
          <w:rPr>
            <w:rFonts w:ascii="KCFTRC+CMR10"/>
            <w:color w:val="000000"/>
            <w:sz w:val="20"/>
          </w:rPr>
          <w:t>as</w:t>
        </w:r>
      </w:hyperlink>
      <w:hyperlink w:anchor="br18" w:history="1">
        <w:r w:rsidR="00252649">
          <w:rPr>
            <w:rFonts w:ascii="Times New Roman"/>
            <w:color w:val="000000"/>
            <w:spacing w:val="17"/>
            <w:sz w:val="20"/>
          </w:rPr>
          <w:t xml:space="preserve"> </w:t>
        </w:r>
      </w:hyperlink>
      <w:hyperlink w:anchor="br18" w:history="1">
        <w:r w:rsidR="00252649">
          <w:rPr>
            <w:rFonts w:ascii="KCFTRC+CMR10"/>
            <w:color w:val="000000"/>
            <w:sz w:val="20"/>
          </w:rPr>
          <w:t>a</w:t>
        </w:r>
      </w:hyperlink>
      <w:hyperlink w:anchor="br18" w:history="1">
        <w:r w:rsidR="00252649">
          <w:rPr>
            <w:rFonts w:ascii="Times New Roman"/>
            <w:color w:val="000000"/>
            <w:spacing w:val="16"/>
            <w:sz w:val="20"/>
          </w:rPr>
          <w:t xml:space="preserve"> </w:t>
        </w:r>
      </w:hyperlink>
      <w:hyperlink w:anchor="br18" w:history="1">
        <w:r w:rsidR="00252649">
          <w:rPr>
            <w:rFonts w:ascii="KCFTRC+CMR10"/>
            <w:color w:val="000000"/>
            <w:sz w:val="20"/>
          </w:rPr>
          <w:t>Linear</w:t>
        </w:r>
      </w:hyperlink>
      <w:hyperlink w:anchor="br18" w:history="1">
        <w:r w:rsidR="00252649">
          <w:rPr>
            <w:rFonts w:ascii="Times New Roman"/>
            <w:color w:val="000000"/>
            <w:spacing w:val="17"/>
            <w:sz w:val="20"/>
          </w:rPr>
          <w:t xml:space="preserve"> </w:t>
        </w:r>
      </w:hyperlink>
      <w:hyperlink w:anchor="br18" w:history="1">
        <w:r w:rsidR="00252649">
          <w:rPr>
            <w:rFonts w:ascii="KCFTRC+CMR10"/>
            <w:color w:val="000000"/>
            <w:spacing w:val="-3"/>
            <w:sz w:val="20"/>
          </w:rPr>
          <w:t>Function</w:t>
        </w:r>
      </w:hyperlink>
      <w:hyperlink w:anchor="br18" w:history="1">
        <w:r w:rsidR="00252649">
          <w:rPr>
            <w:rFonts w:ascii="Times New Roman"/>
            <w:color w:val="000000"/>
            <w:spacing w:val="19"/>
            <w:sz w:val="20"/>
          </w:rPr>
          <w:t xml:space="preserve"> </w:t>
        </w:r>
      </w:hyperlink>
      <w:hyperlink w:anchor="br18" w:history="1">
        <w:r w:rsidR="00252649">
          <w:rPr>
            <w:rFonts w:ascii="KCFTRC+CMR10"/>
            <w:color w:val="000000"/>
            <w:sz w:val="20"/>
          </w:rPr>
          <w:t>of</w:t>
        </w:r>
      </w:hyperlink>
      <w:hyperlink w:anchor="br18" w:history="1">
        <w:r w:rsidR="00252649">
          <w:rPr>
            <w:rFonts w:ascii="Times New Roman"/>
            <w:color w:val="000000"/>
            <w:spacing w:val="17"/>
            <w:sz w:val="20"/>
          </w:rPr>
          <w:t xml:space="preserve"> </w:t>
        </w:r>
      </w:hyperlink>
      <w:hyperlink w:anchor="br18" w:history="1">
        <w:r w:rsidR="00252649">
          <w:rPr>
            <w:rFonts w:ascii="KCFTRC+CMR10"/>
            <w:color w:val="000000"/>
            <w:sz w:val="20"/>
          </w:rPr>
          <w:t>the</w:t>
        </w:r>
      </w:hyperlink>
      <w:hyperlink w:anchor="br18" w:history="1">
        <w:r w:rsidR="00252649">
          <w:rPr>
            <w:rFonts w:ascii="Times New Roman"/>
            <w:color w:val="000000"/>
            <w:spacing w:val="16"/>
            <w:sz w:val="20"/>
          </w:rPr>
          <w:t xml:space="preserve"> </w:t>
        </w:r>
      </w:hyperlink>
      <w:hyperlink w:anchor="br18" w:history="1">
        <w:r w:rsidR="00252649">
          <w:rPr>
            <w:rFonts w:ascii="KCFTRC+CMR10"/>
            <w:color w:val="000000"/>
            <w:sz w:val="20"/>
          </w:rPr>
          <w:t>Price</w:t>
        </w:r>
      </w:hyperlink>
      <w:hyperlink w:anchor="br18" w:history="1">
        <w:r w:rsidR="00252649">
          <w:rPr>
            <w:rFonts w:ascii="Times New Roman"/>
            <w:color w:val="000000"/>
            <w:spacing w:val="17"/>
            <w:sz w:val="20"/>
          </w:rPr>
          <w:t xml:space="preserve"> </w:t>
        </w:r>
      </w:hyperlink>
      <w:hyperlink w:anchor="br18" w:history="1">
        <w:r w:rsidR="00252649">
          <w:rPr>
            <w:rFonts w:ascii="KCFTRC+CMR10"/>
            <w:color w:val="000000"/>
            <w:sz w:val="20"/>
          </w:rPr>
          <w:t>Changes</w:t>
        </w:r>
      </w:hyperlink>
      <w:hyperlink w:anchor="br18" w:history="1">
        <w:r w:rsidR="00252649">
          <w:rPr>
            <w:rFonts w:ascii="Times New Roman"/>
            <w:color w:val="000000"/>
            <w:spacing w:val="16"/>
            <w:sz w:val="20"/>
          </w:rPr>
          <w:t xml:space="preserve"> </w:t>
        </w:r>
      </w:hyperlink>
      <w:hyperlink w:anchor="br18" w:history="1">
        <w:r w:rsidR="00252649">
          <w:rPr>
            <w:rFonts w:ascii="KCFTRC+CMR10"/>
            <w:color w:val="000000"/>
            <w:sz w:val="20"/>
          </w:rPr>
          <w:t>in</w:t>
        </w:r>
      </w:hyperlink>
      <w:hyperlink w:anchor="br18" w:history="1">
        <w:r w:rsidR="00252649">
          <w:rPr>
            <w:rFonts w:ascii="Times New Roman"/>
            <w:color w:val="000000"/>
            <w:spacing w:val="16"/>
            <w:sz w:val="20"/>
          </w:rPr>
          <w:t xml:space="preserve"> </w:t>
        </w:r>
      </w:hyperlink>
      <w:hyperlink w:anchor="br18" w:history="1">
        <w:r w:rsidR="00252649">
          <w:rPr>
            <w:rFonts w:ascii="KCFTRC+CMR10"/>
            <w:color w:val="000000"/>
            <w:sz w:val="20"/>
          </w:rPr>
          <w:t>the</w:t>
        </w:r>
      </w:hyperlink>
      <w:hyperlink w:anchor="br18" w:history="1">
        <w:r w:rsidR="00252649">
          <w:rPr>
            <w:rFonts w:ascii="Times New Roman"/>
            <w:color w:val="000000"/>
            <w:spacing w:val="17"/>
            <w:sz w:val="20"/>
          </w:rPr>
          <w:t xml:space="preserve"> </w:t>
        </w:r>
      </w:hyperlink>
      <w:hyperlink w:anchor="br18" w:history="1">
        <w:r w:rsidR="00252649">
          <w:rPr>
            <w:rFonts w:ascii="KCFTRC+CMR10"/>
            <w:color w:val="000000"/>
            <w:spacing w:val="-2"/>
            <w:sz w:val="20"/>
          </w:rPr>
          <w:t>Peak</w:t>
        </w:r>
      </w:hyperlink>
      <w:hyperlink w:anchor="br18" w:history="1">
        <w:r w:rsidR="00252649">
          <w:rPr>
            <w:rFonts w:ascii="Times New Roman"/>
            <w:color w:val="000000"/>
            <w:spacing w:val="18"/>
            <w:sz w:val="20"/>
          </w:rPr>
          <w:t xml:space="preserve"> </w:t>
        </w:r>
      </w:hyperlink>
      <w:hyperlink w:anchor="br18" w:history="1">
        <w:r w:rsidR="00252649">
          <w:rPr>
            <w:rFonts w:ascii="KCFTRC+CMR10"/>
            <w:color w:val="000000"/>
            <w:sz w:val="20"/>
          </w:rPr>
          <w:t>Rate</w:t>
        </w:r>
      </w:hyperlink>
      <w:hyperlink w:anchor="br18" w:history="1">
        <w:r w:rsidR="00252649">
          <w:rPr>
            <w:rFonts w:ascii="Times New Roman"/>
            <w:color w:val="000000"/>
            <w:spacing w:val="17"/>
            <w:sz w:val="20"/>
          </w:rPr>
          <w:t xml:space="preserve"> </w:t>
        </w:r>
      </w:hyperlink>
      <w:hyperlink w:anchor="br18" w:history="1">
        <w:r w:rsidR="00252649">
          <w:rPr>
            <w:rFonts w:ascii="KCFTRC+CMR10"/>
            <w:color w:val="000000"/>
            <w:sz w:val="20"/>
          </w:rPr>
          <w:t>Period</w:t>
        </w:r>
      </w:hyperlink>
      <w:hyperlink w:anchor="br18" w:history="1">
        <w:r w:rsidR="00252649">
          <w:rPr>
            <w:rFonts w:ascii="Times New Roman"/>
            <w:color w:val="000000"/>
            <w:spacing w:val="125"/>
            <w:sz w:val="20"/>
          </w:rPr>
          <w:t xml:space="preserve"> </w:t>
        </w:r>
      </w:hyperlink>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50"/>
          <w:sz w:val="20"/>
        </w:rPr>
        <w:t xml:space="preserve"> </w:t>
      </w:r>
      <w:r w:rsidR="00252649">
        <w:rPr>
          <w:rFonts w:ascii="KCFTRC+CMR10"/>
          <w:color w:val="000000"/>
          <w:sz w:val="20"/>
        </w:rPr>
        <w:t>.</w:t>
      </w:r>
      <w:r w:rsidR="00252649">
        <w:rPr>
          <w:rFonts w:ascii="Times New Roman"/>
          <w:color w:val="000000"/>
          <w:spacing w:val="191"/>
          <w:sz w:val="20"/>
        </w:rPr>
        <w:t xml:space="preserve"> </w:t>
      </w:r>
      <w:r w:rsidR="00252649">
        <w:rPr>
          <w:rFonts w:ascii="KCFTRC+CMR10"/>
          <w:color w:val="000000"/>
          <w:sz w:val="20"/>
        </w:rPr>
        <w:t>18</w:t>
      </w:r>
    </w:p>
    <w:p w14:paraId="1CA9E798" w14:textId="77777777" w:rsidR="00CF0253" w:rsidRDefault="00252649">
      <w:pPr>
        <w:spacing w:before="9560" w:after="0" w:line="169" w:lineRule="exact"/>
        <w:ind w:left="8697"/>
        <w:jc w:val="left"/>
        <w:rPr>
          <w:rFonts w:ascii="Times New Roman"/>
          <w:color w:val="000000"/>
          <w:sz w:val="16"/>
        </w:rPr>
      </w:pPr>
      <w:r>
        <w:rPr>
          <w:rFonts w:ascii="QMLHOO+CMR8"/>
          <w:color w:val="000000"/>
          <w:spacing w:val="-2"/>
          <w:sz w:val="16"/>
        </w:rPr>
        <w:t>Page</w:t>
      </w:r>
      <w:r>
        <w:rPr>
          <w:rFonts w:ascii="Times New Roman"/>
          <w:color w:val="000000"/>
          <w:spacing w:val="18"/>
          <w:sz w:val="16"/>
        </w:rPr>
        <w:t xml:space="preserve"> </w:t>
      </w:r>
      <w:r>
        <w:rPr>
          <w:rFonts w:ascii="QMLHOO+CMR8"/>
          <w:color w:val="000000"/>
          <w:sz w:val="16"/>
        </w:rPr>
        <w:t>3</w:t>
      </w:r>
      <w:r>
        <w:rPr>
          <w:rFonts w:ascii="Times New Roman"/>
          <w:color w:val="000000"/>
          <w:spacing w:val="36"/>
          <w:sz w:val="16"/>
        </w:rPr>
        <w:t xml:space="preserve"> </w:t>
      </w:r>
      <w:r>
        <w:rPr>
          <w:rFonts w:ascii="QMLHOO+CMR8"/>
          <w:color w:val="000000"/>
          <w:sz w:val="16"/>
        </w:rPr>
        <w:t>of</w:t>
      </w:r>
      <w:r>
        <w:rPr>
          <w:rFonts w:ascii="Times New Roman"/>
          <w:color w:val="000000"/>
          <w:spacing w:val="17"/>
          <w:sz w:val="16"/>
        </w:rPr>
        <w:t xml:space="preserve"> </w:t>
      </w:r>
      <w:hyperlink w:anchor="br24" w:history="1">
        <w:r>
          <w:rPr>
            <w:rFonts w:ascii="QMLHOO+CMR8"/>
            <w:color w:val="000000"/>
            <w:sz w:val="16"/>
          </w:rPr>
          <w:t>24</w:t>
        </w:r>
      </w:hyperlink>
    </w:p>
    <w:p w14:paraId="3D26670B" w14:textId="77777777" w:rsidR="00CF0253" w:rsidRDefault="00CF0253">
      <w:pPr>
        <w:spacing w:before="0" w:after="0" w:line="0" w:lineRule="atLeast"/>
        <w:jc w:val="left"/>
        <w:rPr>
          <w:rFonts w:ascii="Arial"/>
          <w:color w:val="FF0000"/>
          <w:sz w:val="2"/>
        </w:rPr>
      </w:pPr>
    </w:p>
    <w:p w14:paraId="054BED03" w14:textId="77777777" w:rsidR="00CF0253" w:rsidRDefault="00252649">
      <w:pPr>
        <w:spacing w:before="0" w:after="0" w:line="0" w:lineRule="atLeast"/>
        <w:jc w:val="left"/>
        <w:rPr>
          <w:rFonts w:ascii="Arial"/>
          <w:color w:val="FF0000"/>
          <w:sz w:val="2"/>
        </w:rPr>
      </w:pPr>
      <w:r>
        <w:rPr>
          <w:rFonts w:ascii="Arial"/>
          <w:color w:val="FF0000"/>
          <w:sz w:val="2"/>
        </w:rPr>
        <w:cr/>
      </w:r>
      <w:r>
        <w:rPr>
          <w:rFonts w:ascii="Arial"/>
          <w:color w:val="FF0000"/>
          <w:sz w:val="2"/>
        </w:rPr>
        <w:br w:type="page"/>
      </w:r>
    </w:p>
    <w:p w14:paraId="4CD041AA" w14:textId="77777777" w:rsidR="00CF0253" w:rsidRDefault="00CF0253">
      <w:pPr>
        <w:pStyle w:val="NoList1"/>
        <w:sectPr w:rsidR="00CF0253">
          <w:pgSz w:w="12240" w:h="15840"/>
          <w:pgMar w:top="894" w:right="100" w:bottom="0" w:left="1134" w:header="720" w:footer="720" w:gutter="0"/>
          <w:pgNumType w:start="1"/>
          <w:cols w:space="720"/>
          <w:docGrid w:linePitch="1"/>
        </w:sectPr>
      </w:pPr>
    </w:p>
    <w:p w14:paraId="6C73EBB9" w14:textId="77777777" w:rsidR="00CF0253" w:rsidRDefault="00CF0253">
      <w:pPr>
        <w:spacing w:before="0" w:after="0" w:line="0" w:lineRule="atLeast"/>
        <w:jc w:val="left"/>
        <w:rPr>
          <w:rFonts w:ascii="Arial"/>
          <w:color w:val="FF0000"/>
          <w:sz w:val="2"/>
        </w:rPr>
      </w:pPr>
    </w:p>
    <w:p w14:paraId="362717A9" w14:textId="77777777" w:rsidR="00CF0253" w:rsidRDefault="00252649">
      <w:pPr>
        <w:spacing w:before="0" w:after="0" w:line="189" w:lineRule="exact"/>
        <w:ind w:left="71"/>
        <w:jc w:val="left"/>
        <w:rPr>
          <w:rFonts w:ascii="Times New Roman"/>
          <w:color w:val="000000"/>
          <w:sz w:val="18"/>
        </w:rPr>
      </w:pPr>
      <w:bookmarkStart w:id="3" w:name="br4"/>
      <w:bookmarkEnd w:id="3"/>
      <w:r>
        <w:rPr>
          <w:noProof/>
        </w:rPr>
        <w:drawing>
          <wp:anchor distT="0" distB="0" distL="114300" distR="114300" simplePos="0" relativeHeight="251672576" behindDoc="1" locked="0" layoutInCell="1" allowOverlap="1" wp14:anchorId="037DB95D" wp14:editId="093CC455">
            <wp:simplePos x="0" y="0"/>
            <wp:positionH relativeFrom="page">
              <wp:posOffset>707390</wp:posOffset>
            </wp:positionH>
            <wp:positionV relativeFrom="page">
              <wp:posOffset>679450</wp:posOffset>
            </wp:positionV>
            <wp:extent cx="1817370" cy="38100"/>
            <wp:effectExtent l="0" t="0" r="0" b="0"/>
            <wp:wrapNone/>
            <wp:docPr id="34" name="_x00003" descr="ooxWord://word/media/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 descr="ooxWord://word/media/image4.jpe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817370" cy="381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1" locked="0" layoutInCell="1" allowOverlap="1" wp14:anchorId="7B44B669" wp14:editId="1616C991">
            <wp:simplePos x="0" y="0"/>
            <wp:positionH relativeFrom="page">
              <wp:posOffset>707390</wp:posOffset>
            </wp:positionH>
            <wp:positionV relativeFrom="page">
              <wp:posOffset>8662035</wp:posOffset>
            </wp:positionV>
            <wp:extent cx="2486025" cy="38100"/>
            <wp:effectExtent l="0" t="0" r="9525" b="0"/>
            <wp:wrapNone/>
            <wp:docPr id="33" name="_x00004" descr="ooxWord://word/media/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4" descr="ooxWord://word/media/image5.jpe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86025" cy="38100"/>
                    </a:xfrm>
                    <a:prstGeom prst="rect">
                      <a:avLst/>
                    </a:prstGeom>
                    <a:noFill/>
                  </pic:spPr>
                </pic:pic>
              </a:graphicData>
            </a:graphic>
            <wp14:sizeRelH relativeFrom="page">
              <wp14:pctWidth>0</wp14:pctWidth>
            </wp14:sizeRelH>
            <wp14:sizeRelV relativeFrom="page">
              <wp14:pctHeight>0</wp14:pctHeight>
            </wp14:sizeRelV>
          </wp:anchor>
        </w:drawing>
      </w:r>
      <w:r>
        <w:rPr>
          <w:rFonts w:ascii="UDJGFS+CMBX9"/>
          <w:color w:val="000000"/>
          <w:sz w:val="18"/>
        </w:rPr>
        <w:t>Dissertation:</w:t>
      </w:r>
      <w:r>
        <w:rPr>
          <w:rFonts w:ascii="Times New Roman"/>
          <w:color w:val="000000"/>
          <w:spacing w:val="49"/>
          <w:sz w:val="18"/>
        </w:rPr>
        <w:t xml:space="preserve"> </w:t>
      </w:r>
      <w:r>
        <w:rPr>
          <w:rFonts w:ascii="UDJGFS+CMBX9"/>
          <w:color w:val="000000"/>
          <w:sz w:val="18"/>
        </w:rPr>
        <w:t>Chapter</w:t>
      </w:r>
      <w:r>
        <w:rPr>
          <w:rFonts w:ascii="Times New Roman"/>
          <w:color w:val="000000"/>
          <w:spacing w:val="26"/>
          <w:sz w:val="18"/>
        </w:rPr>
        <w:t xml:space="preserve"> </w:t>
      </w:r>
      <w:r>
        <w:rPr>
          <w:rFonts w:ascii="UDJGFS+CMBX9"/>
          <w:color w:val="000000"/>
          <w:sz w:val="18"/>
        </w:rPr>
        <w:t>2</w:t>
      </w:r>
      <w:r>
        <w:rPr>
          <w:rFonts w:ascii="Times New Roman"/>
          <w:color w:val="000000"/>
          <w:spacing w:val="26"/>
          <w:sz w:val="18"/>
        </w:rPr>
        <w:t xml:space="preserve"> </w:t>
      </w:r>
      <w:r>
        <w:rPr>
          <w:rFonts w:ascii="UDJGFS+CMBX9"/>
          <w:color w:val="000000"/>
          <w:sz w:val="18"/>
        </w:rPr>
        <w:t>only</w:t>
      </w:r>
    </w:p>
    <w:p w14:paraId="14C38730" w14:textId="77777777" w:rsidR="00CF0253" w:rsidRDefault="00252649">
      <w:pPr>
        <w:spacing w:before="127" w:after="0" w:line="190" w:lineRule="exact"/>
        <w:jc w:val="left"/>
        <w:rPr>
          <w:rFonts w:ascii="Times New Roman"/>
          <w:color w:val="000000"/>
          <w:sz w:val="18"/>
        </w:rPr>
      </w:pPr>
      <w:proofErr w:type="spellStart"/>
      <w:r>
        <w:rPr>
          <w:rFonts w:ascii="MTBMSK+CMBXTI10"/>
          <w:color w:val="000000"/>
          <w:sz w:val="18"/>
        </w:rPr>
        <w:t>Jinmahn</w:t>
      </w:r>
      <w:proofErr w:type="spellEnd"/>
      <w:r>
        <w:rPr>
          <w:rFonts w:ascii="Times New Roman"/>
          <w:color w:val="000000"/>
          <w:spacing w:val="29"/>
          <w:sz w:val="18"/>
        </w:rPr>
        <w:t xml:space="preserve"> </w:t>
      </w:r>
      <w:r>
        <w:rPr>
          <w:rFonts w:ascii="MTBMSK+CMBXTI10"/>
          <w:color w:val="000000"/>
          <w:sz w:val="18"/>
        </w:rPr>
        <w:t>Jo</w:t>
      </w:r>
      <w:r>
        <w:rPr>
          <w:rFonts w:ascii="Times New Roman"/>
          <w:color w:val="000000"/>
          <w:spacing w:val="40"/>
          <w:sz w:val="18"/>
        </w:rPr>
        <w:t xml:space="preserve"> </w:t>
      </w:r>
      <w:r>
        <w:rPr>
          <w:rFonts w:ascii="UDJGFS+CMBX9"/>
          <w:color w:val="000000"/>
          <w:sz w:val="18"/>
        </w:rPr>
        <w:t>(ID#:</w:t>
      </w:r>
      <w:r>
        <w:rPr>
          <w:rFonts w:ascii="Times New Roman"/>
          <w:color w:val="000000"/>
          <w:spacing w:val="50"/>
          <w:sz w:val="18"/>
        </w:rPr>
        <w:t xml:space="preserve"> </w:t>
      </w:r>
      <w:r>
        <w:rPr>
          <w:rFonts w:ascii="UDJGFS+CMBX9"/>
          <w:color w:val="000000"/>
          <w:sz w:val="18"/>
        </w:rPr>
        <w:t>915528897)</w:t>
      </w:r>
    </w:p>
    <w:p w14:paraId="2C25F948" w14:textId="77777777" w:rsidR="00CF0253" w:rsidRDefault="00252649">
      <w:pPr>
        <w:spacing w:before="568" w:after="0" w:line="297" w:lineRule="exact"/>
        <w:jc w:val="left"/>
        <w:rPr>
          <w:rFonts w:ascii="Times New Roman"/>
          <w:color w:val="000000"/>
          <w:sz w:val="29"/>
        </w:rPr>
      </w:pPr>
      <w:r>
        <w:rPr>
          <w:rFonts w:ascii="VIOHQD+CMBX12"/>
          <w:color w:val="000000"/>
          <w:sz w:val="29"/>
        </w:rPr>
        <w:t>1</w:t>
      </w:r>
      <w:r>
        <w:rPr>
          <w:rFonts w:ascii="Times New Roman"/>
          <w:color w:val="000000"/>
          <w:spacing w:val="249"/>
          <w:sz w:val="29"/>
        </w:rPr>
        <w:t xml:space="preserve"> </w:t>
      </w:r>
      <w:r>
        <w:rPr>
          <w:rFonts w:ascii="VIOHQD+CMBX12"/>
          <w:color w:val="000000"/>
          <w:spacing w:val="-1"/>
          <w:sz w:val="29"/>
        </w:rPr>
        <w:t>Introduction</w:t>
      </w:r>
    </w:p>
    <w:p w14:paraId="47D90584" w14:textId="5B4FA9D4" w:rsidR="00CF0253" w:rsidRDefault="00252649">
      <w:pPr>
        <w:spacing w:before="325" w:after="0" w:line="209" w:lineRule="exact"/>
        <w:jc w:val="left"/>
        <w:rPr>
          <w:rFonts w:ascii="Times New Roman"/>
          <w:color w:val="000000"/>
          <w:sz w:val="20"/>
        </w:rPr>
      </w:pPr>
      <w:commentRangeStart w:id="4"/>
      <w:del w:id="5" w:author="Kevin as Admin" w:date="2022-09-07T09:33:00Z">
        <w:r w:rsidDel="00B8530D">
          <w:rPr>
            <w:rFonts w:ascii="KCFTRC+CMR10"/>
            <w:color w:val="000000"/>
            <w:sz w:val="20"/>
          </w:rPr>
          <w:delText>These</w:delText>
        </w:r>
        <w:r w:rsidDel="00B8530D">
          <w:rPr>
            <w:rFonts w:ascii="Times New Roman"/>
            <w:color w:val="000000"/>
            <w:spacing w:val="37"/>
            <w:sz w:val="20"/>
          </w:rPr>
          <w:delText xml:space="preserve"> </w:delText>
        </w:r>
        <w:r w:rsidDel="00B8530D">
          <w:rPr>
            <w:rFonts w:ascii="KCFTRC+CMR10"/>
            <w:color w:val="000000"/>
            <w:spacing w:val="-2"/>
            <w:sz w:val="20"/>
          </w:rPr>
          <w:delText>days</w:delText>
        </w:r>
        <w:r w:rsidDel="00B8530D">
          <w:rPr>
            <w:rFonts w:ascii="Times New Roman"/>
            <w:color w:val="000000"/>
            <w:spacing w:val="39"/>
            <w:sz w:val="20"/>
          </w:rPr>
          <w:delText xml:space="preserve"> </w:delText>
        </w:r>
        <w:r w:rsidDel="00B8530D">
          <w:rPr>
            <w:rFonts w:ascii="KCFTRC+CMR10"/>
            <w:color w:val="000000"/>
            <w:spacing w:val="-2"/>
            <w:sz w:val="20"/>
          </w:rPr>
          <w:delText>m</w:delText>
        </w:r>
      </w:del>
      <w:ins w:id="6" w:author="Kevin as Admin" w:date="2022-09-07T09:33:00Z">
        <w:r w:rsidR="00B8530D">
          <w:rPr>
            <w:rFonts w:ascii="KCFTRC+CMR10"/>
            <w:color w:val="000000"/>
            <w:sz w:val="20"/>
          </w:rPr>
          <w:t>M</w:t>
        </w:r>
      </w:ins>
      <w:r>
        <w:rPr>
          <w:rFonts w:ascii="KCFTRC+CMR10"/>
          <w:color w:val="000000"/>
          <w:spacing w:val="-2"/>
          <w:sz w:val="20"/>
        </w:rPr>
        <w:t>any</w:t>
      </w:r>
      <w:r>
        <w:rPr>
          <w:rFonts w:ascii="Times New Roman"/>
          <w:color w:val="000000"/>
          <w:spacing w:val="39"/>
          <w:sz w:val="20"/>
        </w:rPr>
        <w:t xml:space="preserve"> </w:t>
      </w:r>
      <w:r>
        <w:rPr>
          <w:rFonts w:ascii="KCFTRC+CMR10"/>
          <w:color w:val="000000"/>
          <w:sz w:val="20"/>
        </w:rPr>
        <w:t>energy</w:t>
      </w:r>
      <w:r>
        <w:rPr>
          <w:rFonts w:ascii="Times New Roman"/>
          <w:color w:val="000000"/>
          <w:spacing w:val="37"/>
          <w:sz w:val="20"/>
        </w:rPr>
        <w:t xml:space="preserve"> </w:t>
      </w:r>
      <w:r>
        <w:rPr>
          <w:rFonts w:ascii="KCFTRC+CMR10"/>
          <w:color w:val="000000"/>
          <w:sz w:val="20"/>
        </w:rPr>
        <w:t>utilities</w:t>
      </w:r>
      <w:r>
        <w:rPr>
          <w:rFonts w:ascii="Times New Roman"/>
          <w:color w:val="000000"/>
          <w:spacing w:val="37"/>
          <w:sz w:val="20"/>
        </w:rPr>
        <w:t xml:space="preserve"> </w:t>
      </w:r>
      <w:r>
        <w:rPr>
          <w:rFonts w:ascii="KCFTRC+CMR10"/>
          <w:color w:val="000000"/>
          <w:sz w:val="20"/>
        </w:rPr>
        <w:t>are</w:t>
      </w:r>
      <w:r>
        <w:rPr>
          <w:rFonts w:ascii="Times New Roman"/>
          <w:color w:val="000000"/>
          <w:spacing w:val="37"/>
          <w:sz w:val="20"/>
        </w:rPr>
        <w:t xml:space="preserve"> </w:t>
      </w:r>
      <w:del w:id="7" w:author="Kevin as Admin" w:date="2022-09-07T09:33:00Z">
        <w:r w:rsidDel="00B8530D">
          <w:rPr>
            <w:rFonts w:ascii="KCFTRC+CMR10"/>
            <w:color w:val="000000"/>
            <w:spacing w:val="-1"/>
            <w:sz w:val="20"/>
          </w:rPr>
          <w:delText>moving</w:delText>
        </w:r>
        <w:r w:rsidDel="00B8530D">
          <w:rPr>
            <w:rFonts w:ascii="Times New Roman"/>
            <w:color w:val="000000"/>
            <w:spacing w:val="38"/>
            <w:sz w:val="20"/>
          </w:rPr>
          <w:delText xml:space="preserve"> </w:delText>
        </w:r>
        <w:r w:rsidDel="00B8530D">
          <w:rPr>
            <w:rFonts w:ascii="KCFTRC+CMR10"/>
            <w:color w:val="000000"/>
            <w:spacing w:val="-2"/>
            <w:sz w:val="20"/>
          </w:rPr>
          <w:delText>towards</w:delText>
        </w:r>
      </w:del>
      <w:ins w:id="8" w:author="Kevin as Admin" w:date="2022-09-07T09:33:00Z">
        <w:r w:rsidR="00B8530D">
          <w:rPr>
            <w:rFonts w:ascii="KCFTRC+CMR10"/>
            <w:color w:val="000000"/>
            <w:spacing w:val="-1"/>
            <w:sz w:val="20"/>
          </w:rPr>
          <w:t>shifting customers onto</w:t>
        </w:r>
      </w:ins>
      <w:r>
        <w:rPr>
          <w:rFonts w:ascii="Times New Roman"/>
          <w:color w:val="000000"/>
          <w:spacing w:val="39"/>
          <w:sz w:val="20"/>
        </w:rPr>
        <w:t xml:space="preserve"> </w:t>
      </w:r>
      <w:r>
        <w:rPr>
          <w:rFonts w:ascii="KCFTRC+CMR10"/>
          <w:color w:val="000000"/>
          <w:sz w:val="20"/>
        </w:rPr>
        <w:t>Time-Of-Use</w:t>
      </w:r>
      <w:r>
        <w:rPr>
          <w:rFonts w:ascii="Times New Roman"/>
          <w:color w:val="000000"/>
          <w:spacing w:val="37"/>
          <w:sz w:val="20"/>
        </w:rPr>
        <w:t xml:space="preserve"> </w:t>
      </w:r>
      <w:r>
        <w:rPr>
          <w:rFonts w:ascii="KCFTRC+CMR10"/>
          <w:color w:val="000000"/>
          <w:sz w:val="20"/>
        </w:rPr>
        <w:t>(TOU)</w:t>
      </w:r>
      <w:r>
        <w:rPr>
          <w:rFonts w:ascii="Times New Roman"/>
          <w:color w:val="000000"/>
          <w:spacing w:val="37"/>
          <w:sz w:val="20"/>
        </w:rPr>
        <w:t xml:space="preserve"> </w:t>
      </w:r>
      <w:r>
        <w:rPr>
          <w:rFonts w:ascii="KCFTRC+CMR10"/>
          <w:color w:val="000000"/>
          <w:spacing w:val="-1"/>
          <w:sz w:val="20"/>
        </w:rPr>
        <w:t>electricity</w:t>
      </w:r>
      <w:r>
        <w:rPr>
          <w:rFonts w:ascii="Times New Roman"/>
          <w:color w:val="000000"/>
          <w:spacing w:val="37"/>
          <w:sz w:val="20"/>
        </w:rPr>
        <w:t xml:space="preserve"> </w:t>
      </w:r>
      <w:del w:id="9" w:author="Kevin as Admin" w:date="2022-09-07T09:33:00Z">
        <w:r w:rsidDel="00B8530D">
          <w:rPr>
            <w:rFonts w:ascii="KCFTRC+CMR10"/>
            <w:color w:val="000000"/>
            <w:sz w:val="20"/>
          </w:rPr>
          <w:delText>pricing</w:delText>
        </w:r>
      </w:del>
      <w:ins w:id="10" w:author="Kevin as Admin" w:date="2022-09-07T09:33:00Z">
        <w:r w:rsidR="00B8530D">
          <w:rPr>
            <w:rFonts w:ascii="KCFTRC+CMR10"/>
            <w:color w:val="000000"/>
            <w:sz w:val="20"/>
          </w:rPr>
          <w:t>rate structures</w:t>
        </w:r>
      </w:ins>
      <w:r>
        <w:rPr>
          <w:rFonts w:ascii="KCFTRC+CMR10"/>
          <w:color w:val="000000"/>
          <w:sz w:val="20"/>
        </w:rPr>
        <w:t>,</w:t>
      </w:r>
      <w:r>
        <w:rPr>
          <w:rFonts w:ascii="Times New Roman"/>
          <w:color w:val="000000"/>
          <w:spacing w:val="42"/>
          <w:sz w:val="20"/>
        </w:rPr>
        <w:t xml:space="preserve"> </w:t>
      </w:r>
      <w:r>
        <w:rPr>
          <w:rFonts w:ascii="KCFTRC+CMR10"/>
          <w:color w:val="000000"/>
          <w:spacing w:val="-2"/>
          <w:sz w:val="20"/>
        </w:rPr>
        <w:t>which</w:t>
      </w:r>
      <w:r>
        <w:rPr>
          <w:rFonts w:ascii="Times New Roman"/>
          <w:color w:val="000000"/>
          <w:spacing w:val="38"/>
          <w:sz w:val="20"/>
        </w:rPr>
        <w:t xml:space="preserve"> </w:t>
      </w:r>
      <w:del w:id="11" w:author="Kevin as Admin" w:date="2022-09-07T09:33:00Z">
        <w:r w:rsidDel="00B8530D">
          <w:rPr>
            <w:rFonts w:ascii="KCFTRC+CMR10"/>
            <w:color w:val="000000"/>
            <w:sz w:val="20"/>
          </w:rPr>
          <w:delText>has</w:delText>
        </w:r>
        <w:r w:rsidDel="00B8530D">
          <w:rPr>
            <w:rFonts w:ascii="Times New Roman"/>
            <w:color w:val="000000"/>
            <w:spacing w:val="37"/>
            <w:sz w:val="20"/>
          </w:rPr>
          <w:delText xml:space="preserve"> </w:delText>
        </w:r>
      </w:del>
      <w:ins w:id="12" w:author="Kevin as Admin" w:date="2022-09-07T09:33:00Z">
        <w:r w:rsidR="00B8530D">
          <w:rPr>
            <w:rFonts w:ascii="KCFTRC+CMR10"/>
            <w:color w:val="000000"/>
            <w:sz w:val="20"/>
          </w:rPr>
          <w:t>have</w:t>
        </w:r>
        <w:r w:rsidR="00B8530D">
          <w:rPr>
            <w:rFonts w:ascii="Times New Roman"/>
            <w:color w:val="000000"/>
            <w:spacing w:val="37"/>
            <w:sz w:val="20"/>
          </w:rPr>
          <w:t xml:space="preserve"> </w:t>
        </w:r>
      </w:ins>
      <w:r>
        <w:rPr>
          <w:rFonts w:ascii="KCFTRC+CMR10"/>
          <w:color w:val="000000"/>
          <w:spacing w:val="2"/>
          <w:sz w:val="20"/>
        </w:rPr>
        <w:t>be-</w:t>
      </w:r>
    </w:p>
    <w:p w14:paraId="6BB561EE" w14:textId="1A330A73" w:rsidR="00CF0253" w:rsidRPr="00B8530D" w:rsidRDefault="00252649">
      <w:pPr>
        <w:spacing w:before="149" w:after="0" w:line="209" w:lineRule="exact"/>
        <w:jc w:val="left"/>
        <w:rPr>
          <w:rFonts w:ascii="Times New Roman"/>
          <w:color w:val="000000"/>
          <w:sz w:val="20"/>
        </w:rPr>
      </w:pPr>
      <w:proofErr w:type="gramStart"/>
      <w:r>
        <w:rPr>
          <w:rFonts w:ascii="KCFTRC+CMR10"/>
          <w:color w:val="000000"/>
          <w:sz w:val="20"/>
        </w:rPr>
        <w:t>come</w:t>
      </w:r>
      <w:proofErr w:type="gramEnd"/>
      <w:r>
        <w:rPr>
          <w:rFonts w:ascii="Times New Roman"/>
          <w:color w:val="000000"/>
          <w:spacing w:val="12"/>
          <w:sz w:val="20"/>
        </w:rPr>
        <w:t xml:space="preserve"> </w:t>
      </w:r>
      <w:r>
        <w:rPr>
          <w:rFonts w:ascii="KCFTRC+CMR10"/>
          <w:color w:val="000000"/>
          <w:sz w:val="20"/>
        </w:rPr>
        <w:t>feasible</w:t>
      </w:r>
      <w:r>
        <w:rPr>
          <w:rFonts w:ascii="Times New Roman"/>
          <w:color w:val="000000"/>
          <w:spacing w:val="12"/>
          <w:sz w:val="20"/>
        </w:rPr>
        <w:t xml:space="preserve"> </w:t>
      </w:r>
      <w:r>
        <w:rPr>
          <w:rFonts w:ascii="KCFTRC+CMR10"/>
          <w:color w:val="000000"/>
          <w:spacing w:val="-2"/>
          <w:sz w:val="20"/>
        </w:rPr>
        <w:t>owing</w:t>
      </w:r>
      <w:r>
        <w:rPr>
          <w:rFonts w:ascii="Times New Roman"/>
          <w:color w:val="000000"/>
          <w:spacing w:val="13"/>
          <w:sz w:val="20"/>
        </w:rPr>
        <w:t xml:space="preserve"> </w:t>
      </w:r>
      <w:r>
        <w:rPr>
          <w:rFonts w:ascii="KCFTRC+CMR10"/>
          <w:color w:val="000000"/>
          <w:sz w:val="20"/>
        </w:rPr>
        <w:t>to</w:t>
      </w:r>
      <w:r>
        <w:rPr>
          <w:rFonts w:ascii="Times New Roman"/>
          <w:color w:val="000000"/>
          <w:spacing w:val="11"/>
          <w:sz w:val="20"/>
        </w:rPr>
        <w:t xml:space="preserve"> </w:t>
      </w:r>
      <w:r>
        <w:rPr>
          <w:rFonts w:ascii="KCFTRC+CMR10"/>
          <w:color w:val="000000"/>
          <w:sz w:val="20"/>
        </w:rPr>
        <w:t>the</w:t>
      </w:r>
      <w:r>
        <w:rPr>
          <w:rFonts w:ascii="Times New Roman"/>
          <w:color w:val="000000"/>
          <w:spacing w:val="11"/>
          <w:sz w:val="20"/>
        </w:rPr>
        <w:t xml:space="preserve"> </w:t>
      </w:r>
      <w:r>
        <w:rPr>
          <w:rFonts w:ascii="KCFTRC+CMR10" w:hAnsi="KCFTRC+CMR10" w:cs="KCFTRC+CMR10"/>
          <w:color w:val="000000"/>
          <w:sz w:val="20"/>
        </w:rPr>
        <w:t>diﬀusion</w:t>
      </w:r>
      <w:r>
        <w:rPr>
          <w:rFonts w:ascii="Times New Roman"/>
          <w:color w:val="000000"/>
          <w:spacing w:val="12"/>
          <w:sz w:val="20"/>
        </w:rPr>
        <w:t xml:space="preserve"> </w:t>
      </w:r>
      <w:r>
        <w:rPr>
          <w:rFonts w:ascii="KCFTRC+CMR10"/>
          <w:color w:val="000000"/>
          <w:sz w:val="20"/>
        </w:rPr>
        <w:t>of</w:t>
      </w:r>
      <w:r>
        <w:rPr>
          <w:rFonts w:ascii="Times New Roman"/>
          <w:color w:val="000000"/>
          <w:spacing w:val="12"/>
          <w:sz w:val="20"/>
        </w:rPr>
        <w:t xml:space="preserve"> </w:t>
      </w:r>
      <w:r>
        <w:rPr>
          <w:rFonts w:ascii="KCFTRC+CMR10"/>
          <w:color w:val="000000"/>
          <w:spacing w:val="-1"/>
          <w:sz w:val="20"/>
        </w:rPr>
        <w:t>renewable</w:t>
      </w:r>
      <w:r>
        <w:rPr>
          <w:rFonts w:ascii="Times New Roman"/>
          <w:color w:val="000000"/>
          <w:spacing w:val="12"/>
          <w:sz w:val="20"/>
        </w:rPr>
        <w:t xml:space="preserve"> </w:t>
      </w:r>
      <w:r>
        <w:rPr>
          <w:rFonts w:ascii="KCFTRC+CMR10"/>
          <w:color w:val="000000"/>
          <w:spacing w:val="-1"/>
          <w:sz w:val="20"/>
        </w:rPr>
        <w:t>electricity</w:t>
      </w:r>
      <w:r>
        <w:rPr>
          <w:rFonts w:ascii="Times New Roman"/>
          <w:color w:val="000000"/>
          <w:spacing w:val="12"/>
          <w:sz w:val="20"/>
        </w:rPr>
        <w:t xml:space="preserve"> </w:t>
      </w:r>
      <w:r>
        <w:rPr>
          <w:rFonts w:ascii="KCFTRC+CMR10"/>
          <w:color w:val="000000"/>
          <w:sz w:val="20"/>
        </w:rPr>
        <w:t>generation</w:t>
      </w:r>
      <w:r>
        <w:rPr>
          <w:rFonts w:ascii="Times New Roman"/>
          <w:color w:val="000000"/>
          <w:spacing w:val="12"/>
          <w:sz w:val="20"/>
        </w:rPr>
        <w:t xml:space="preserve"> </w:t>
      </w:r>
      <w:r>
        <w:rPr>
          <w:rFonts w:ascii="KCFTRC+CMR10"/>
          <w:color w:val="000000"/>
          <w:spacing w:val="-1"/>
          <w:sz w:val="20"/>
        </w:rPr>
        <w:t>capacity</w:t>
      </w:r>
      <w:r>
        <w:rPr>
          <w:rFonts w:ascii="Times New Roman"/>
          <w:color w:val="000000"/>
          <w:spacing w:val="12"/>
          <w:sz w:val="20"/>
        </w:rPr>
        <w:t xml:space="preserve"> </w:t>
      </w:r>
      <w:r>
        <w:rPr>
          <w:rFonts w:ascii="KCFTRC+CMR10"/>
          <w:color w:val="000000"/>
          <w:sz w:val="20"/>
        </w:rPr>
        <w:t>and</w:t>
      </w:r>
      <w:r>
        <w:rPr>
          <w:rFonts w:ascii="Times New Roman"/>
          <w:color w:val="000000"/>
          <w:spacing w:val="11"/>
          <w:sz w:val="20"/>
        </w:rPr>
        <w:t xml:space="preserve"> </w:t>
      </w:r>
      <w:r>
        <w:rPr>
          <w:rFonts w:ascii="KCFTRC+CMR10"/>
          <w:color w:val="000000"/>
          <w:sz w:val="20"/>
        </w:rPr>
        <w:t>smart</w:t>
      </w:r>
      <w:r>
        <w:rPr>
          <w:rFonts w:ascii="Times New Roman"/>
          <w:color w:val="000000"/>
          <w:spacing w:val="12"/>
          <w:sz w:val="20"/>
        </w:rPr>
        <w:t xml:space="preserve"> </w:t>
      </w:r>
      <w:r>
        <w:rPr>
          <w:rFonts w:ascii="KCFTRC+CMR10"/>
          <w:color w:val="000000"/>
          <w:sz w:val="20"/>
        </w:rPr>
        <w:t>metering</w:t>
      </w:r>
      <w:r>
        <w:rPr>
          <w:rFonts w:ascii="Times New Roman"/>
          <w:color w:val="000000"/>
          <w:spacing w:val="11"/>
          <w:sz w:val="20"/>
        </w:rPr>
        <w:t xml:space="preserve"> </w:t>
      </w:r>
      <w:r>
        <w:rPr>
          <w:rFonts w:ascii="KCFTRC+CMR10"/>
          <w:color w:val="000000"/>
          <w:spacing w:val="-2"/>
          <w:sz w:val="20"/>
        </w:rPr>
        <w:t>technology</w:t>
      </w:r>
      <w:commentRangeEnd w:id="4"/>
      <w:r w:rsidR="00B8530D">
        <w:rPr>
          <w:rStyle w:val="CommentReference"/>
        </w:rPr>
        <w:commentReference w:id="4"/>
      </w:r>
      <w:r>
        <w:rPr>
          <w:rFonts w:ascii="KCFTRC+CMR10"/>
          <w:color w:val="000000"/>
          <w:spacing w:val="-2"/>
          <w:sz w:val="20"/>
        </w:rPr>
        <w:t>.</w:t>
      </w:r>
    </w:p>
    <w:p w14:paraId="287AE485" w14:textId="77777777" w:rsidR="00CF0253" w:rsidRDefault="00252649">
      <w:pPr>
        <w:spacing w:before="149" w:after="0" w:line="209" w:lineRule="exact"/>
        <w:jc w:val="left"/>
        <w:rPr>
          <w:rFonts w:ascii="Times New Roman"/>
          <w:color w:val="000000"/>
          <w:sz w:val="20"/>
        </w:rPr>
      </w:pPr>
      <w:r>
        <w:rPr>
          <w:rFonts w:ascii="KCFTRC+CMR10"/>
          <w:color w:val="000000"/>
          <w:sz w:val="20"/>
        </w:rPr>
        <w:t>Under</w:t>
      </w:r>
      <w:r>
        <w:rPr>
          <w:rFonts w:ascii="Times New Roman"/>
          <w:color w:val="000000"/>
          <w:spacing w:val="26"/>
          <w:sz w:val="20"/>
        </w:rPr>
        <w:t xml:space="preserve"> </w:t>
      </w:r>
      <w:r>
        <w:rPr>
          <w:rFonts w:ascii="KCFTRC+CMR10"/>
          <w:color w:val="000000"/>
          <w:sz w:val="20"/>
        </w:rPr>
        <w:t>a</w:t>
      </w:r>
      <w:r>
        <w:rPr>
          <w:rFonts w:ascii="Times New Roman"/>
          <w:color w:val="000000"/>
          <w:spacing w:val="26"/>
          <w:sz w:val="20"/>
        </w:rPr>
        <w:t xml:space="preserve"> </w:t>
      </w:r>
      <w:r>
        <w:rPr>
          <w:rFonts w:ascii="KCFTRC+CMR10"/>
          <w:color w:val="000000"/>
          <w:sz w:val="20"/>
        </w:rPr>
        <w:t>TOU</w:t>
      </w:r>
      <w:r>
        <w:rPr>
          <w:rFonts w:ascii="Times New Roman"/>
          <w:color w:val="000000"/>
          <w:spacing w:val="26"/>
          <w:sz w:val="20"/>
        </w:rPr>
        <w:t xml:space="preserve"> </w:t>
      </w:r>
      <w:r>
        <w:rPr>
          <w:rFonts w:ascii="KCFTRC+CMR10" w:hAnsi="KCFTRC+CMR10" w:cs="KCFTRC+CMR10"/>
          <w:color w:val="000000"/>
          <w:sz w:val="20"/>
        </w:rPr>
        <w:t>tariﬀ</w:t>
      </w:r>
      <w:r>
        <w:rPr>
          <w:rFonts w:ascii="Times New Roman"/>
          <w:color w:val="000000"/>
          <w:spacing w:val="26"/>
          <w:sz w:val="20"/>
        </w:rPr>
        <w:t xml:space="preserve"> </w:t>
      </w:r>
      <w:r>
        <w:rPr>
          <w:rFonts w:ascii="KCFTRC+CMR10"/>
          <w:color w:val="000000"/>
          <w:sz w:val="20"/>
        </w:rPr>
        <w:t>structure,</w:t>
      </w:r>
      <w:r>
        <w:rPr>
          <w:rFonts w:ascii="Times New Roman"/>
          <w:color w:val="000000"/>
          <w:spacing w:val="29"/>
          <w:sz w:val="20"/>
        </w:rPr>
        <w:t xml:space="preserve"> </w:t>
      </w:r>
      <w:commentRangeStart w:id="13"/>
      <w:r>
        <w:rPr>
          <w:rFonts w:ascii="KCFTRC+CMR10"/>
          <w:color w:val="000000"/>
          <w:sz w:val="20"/>
        </w:rPr>
        <w:t>the</w:t>
      </w:r>
      <w:r>
        <w:rPr>
          <w:rFonts w:ascii="Times New Roman"/>
          <w:color w:val="000000"/>
          <w:spacing w:val="26"/>
          <w:sz w:val="20"/>
        </w:rPr>
        <w:t xml:space="preserve"> </w:t>
      </w:r>
      <w:r>
        <w:rPr>
          <w:rFonts w:ascii="KCFTRC+CMR10"/>
          <w:color w:val="000000"/>
          <w:sz w:val="20"/>
        </w:rPr>
        <w:t>pre-determined</w:t>
      </w:r>
      <w:r>
        <w:rPr>
          <w:rFonts w:ascii="Times New Roman"/>
          <w:color w:val="000000"/>
          <w:spacing w:val="26"/>
          <w:sz w:val="20"/>
        </w:rPr>
        <w:t xml:space="preserve"> </w:t>
      </w:r>
      <w:r>
        <w:rPr>
          <w:rFonts w:ascii="KCFTRC+CMR10"/>
          <w:color w:val="000000"/>
          <w:spacing w:val="-1"/>
          <w:sz w:val="20"/>
        </w:rPr>
        <w:t>growth</w:t>
      </w:r>
      <w:commentRangeEnd w:id="13"/>
      <w:r w:rsidR="00B8530D">
        <w:rPr>
          <w:rStyle w:val="CommentReference"/>
        </w:rPr>
        <w:commentReference w:id="13"/>
      </w:r>
      <w:r>
        <w:rPr>
          <w:rFonts w:ascii="Times New Roman"/>
          <w:color w:val="000000"/>
          <w:spacing w:val="27"/>
          <w:sz w:val="20"/>
        </w:rPr>
        <w:t xml:space="preserve"> </w:t>
      </w:r>
      <w:r>
        <w:rPr>
          <w:rFonts w:ascii="KCFTRC+CMR10"/>
          <w:color w:val="000000"/>
          <w:sz w:val="20"/>
        </w:rPr>
        <w:t>in</w:t>
      </w:r>
      <w:r>
        <w:rPr>
          <w:rFonts w:ascii="Times New Roman"/>
          <w:color w:val="000000"/>
          <w:spacing w:val="26"/>
          <w:sz w:val="20"/>
        </w:rPr>
        <w:t xml:space="preserve"> </w:t>
      </w:r>
      <w:r>
        <w:rPr>
          <w:rFonts w:ascii="KCFTRC+CMR10"/>
          <w:color w:val="000000"/>
          <w:sz w:val="20"/>
        </w:rPr>
        <w:t>peak-hour</w:t>
      </w:r>
      <w:r>
        <w:rPr>
          <w:rFonts w:ascii="Times New Roman"/>
          <w:color w:val="000000"/>
          <w:spacing w:val="26"/>
          <w:sz w:val="20"/>
        </w:rPr>
        <w:t xml:space="preserve"> </w:t>
      </w:r>
      <w:r>
        <w:rPr>
          <w:rFonts w:ascii="KCFTRC+CMR10"/>
          <w:color w:val="000000"/>
          <w:sz w:val="20"/>
        </w:rPr>
        <w:t>rate,</w:t>
      </w:r>
      <w:r>
        <w:rPr>
          <w:rFonts w:ascii="Times New Roman"/>
          <w:color w:val="000000"/>
          <w:spacing w:val="29"/>
          <w:sz w:val="20"/>
        </w:rPr>
        <w:t xml:space="preserve"> </w:t>
      </w:r>
      <w:r>
        <w:rPr>
          <w:rFonts w:ascii="KCFTRC+CMR10"/>
          <w:color w:val="000000"/>
          <w:spacing w:val="-2"/>
          <w:sz w:val="20"/>
        </w:rPr>
        <w:t>which</w:t>
      </w:r>
      <w:r>
        <w:rPr>
          <w:rFonts w:ascii="Times New Roman"/>
          <w:color w:val="000000"/>
          <w:spacing w:val="27"/>
          <w:sz w:val="20"/>
        </w:rPr>
        <w:t xml:space="preserve"> </w:t>
      </w:r>
      <w:r>
        <w:rPr>
          <w:rFonts w:ascii="KCFTRC+CMR10"/>
          <w:color w:val="000000"/>
          <w:sz w:val="20"/>
        </w:rPr>
        <w:t>is</w:t>
      </w:r>
      <w:r>
        <w:rPr>
          <w:rFonts w:ascii="Times New Roman"/>
          <w:color w:val="000000"/>
          <w:spacing w:val="26"/>
          <w:sz w:val="20"/>
        </w:rPr>
        <w:t xml:space="preserve"> </w:t>
      </w:r>
      <w:r>
        <w:rPr>
          <w:rFonts w:ascii="KCFTRC+CMR10"/>
          <w:color w:val="000000"/>
          <w:sz w:val="20"/>
        </w:rPr>
        <w:t>usually</w:t>
      </w:r>
      <w:r>
        <w:rPr>
          <w:rFonts w:ascii="Times New Roman"/>
          <w:color w:val="000000"/>
          <w:spacing w:val="26"/>
          <w:sz w:val="20"/>
        </w:rPr>
        <w:t xml:space="preserve"> </w:t>
      </w:r>
      <w:r>
        <w:rPr>
          <w:rFonts w:ascii="KCFTRC+CMR10"/>
          <w:color w:val="000000"/>
          <w:spacing w:val="-3"/>
          <w:sz w:val="20"/>
        </w:rPr>
        <w:t>invariant</w:t>
      </w:r>
      <w:r>
        <w:rPr>
          <w:rFonts w:ascii="Times New Roman"/>
          <w:color w:val="000000"/>
          <w:spacing w:val="29"/>
          <w:sz w:val="20"/>
        </w:rPr>
        <w:t xml:space="preserve"> </w:t>
      </w:r>
      <w:r>
        <w:rPr>
          <w:rFonts w:ascii="KCFTRC+CMR10"/>
          <w:color w:val="000000"/>
          <w:sz w:val="20"/>
        </w:rPr>
        <w:t>across</w:t>
      </w:r>
    </w:p>
    <w:p w14:paraId="0D9D7BF1" w14:textId="03A5186D" w:rsidR="00CF0253" w:rsidRDefault="00252649">
      <w:pPr>
        <w:spacing w:before="149" w:after="0" w:line="209" w:lineRule="exact"/>
        <w:jc w:val="left"/>
        <w:rPr>
          <w:rFonts w:ascii="Times New Roman"/>
          <w:color w:val="000000"/>
          <w:sz w:val="20"/>
        </w:rPr>
      </w:pPr>
      <w:proofErr w:type="gramStart"/>
      <w:r>
        <w:rPr>
          <w:rFonts w:ascii="KCFTRC+CMR10"/>
          <w:color w:val="000000"/>
          <w:spacing w:val="-2"/>
          <w:sz w:val="20"/>
        </w:rPr>
        <w:t>days</w:t>
      </w:r>
      <w:proofErr w:type="gramEnd"/>
      <w:del w:id="14" w:author="Kevin as Admin" w:date="2022-09-07T09:37:00Z">
        <w:r w:rsidDel="00B8530D">
          <w:rPr>
            <w:rFonts w:ascii="KCFTRC+CMR10"/>
            <w:color w:val="000000"/>
            <w:spacing w:val="-2"/>
            <w:sz w:val="20"/>
          </w:rPr>
          <w:delText>,</w:delText>
        </w:r>
        <w:r w:rsidDel="00B8530D">
          <w:rPr>
            <w:rFonts w:ascii="Times New Roman"/>
            <w:color w:val="000000"/>
            <w:spacing w:val="23"/>
            <w:sz w:val="20"/>
          </w:rPr>
          <w:delText xml:space="preserve"> </w:delText>
        </w:r>
        <w:r w:rsidDel="00B8530D">
          <w:rPr>
            <w:rFonts w:ascii="KCFTRC+CMR10"/>
            <w:color w:val="000000"/>
            <w:sz w:val="20"/>
          </w:rPr>
          <w:delText>induces</w:delText>
        </w:r>
      </w:del>
      <w:ins w:id="15" w:author="Kevin as Admin" w:date="2022-09-07T09:37:00Z">
        <w:r w:rsidR="00B8530D">
          <w:rPr>
            <w:rFonts w:ascii="KCFTRC+CMR10"/>
            <w:color w:val="000000"/>
            <w:spacing w:val="-2"/>
            <w:sz w:val="20"/>
          </w:rPr>
          <w:t>.</w:t>
        </w:r>
        <w:r w:rsidR="00B8530D">
          <w:rPr>
            <w:rFonts w:ascii="Calibri" w:hAnsi="Calibri" w:cs="Calibri"/>
            <w:color w:val="000000"/>
            <w:spacing w:val="-2"/>
            <w:sz w:val="20"/>
          </w:rPr>
          <w:t xml:space="preserve"> These </w:t>
        </w:r>
      </w:ins>
      <w:ins w:id="16" w:author="Kevin as Admin" w:date="2022-09-07T09:38:00Z">
        <w:r w:rsidR="00B8530D">
          <w:rPr>
            <w:rFonts w:ascii="Calibri" w:hAnsi="Calibri" w:cs="Calibri"/>
            <w:color w:val="000000"/>
            <w:spacing w:val="-2"/>
            <w:sz w:val="20"/>
          </w:rPr>
          <w:t>TOU rates are intended to reduce</w:t>
        </w:r>
      </w:ins>
      <w:del w:id="17" w:author="Kevin as Admin" w:date="2022-09-07T09:38:00Z">
        <w:r w:rsidDel="00B8530D">
          <w:rPr>
            <w:rFonts w:ascii="Times New Roman"/>
            <w:color w:val="000000"/>
            <w:spacing w:val="20"/>
            <w:sz w:val="20"/>
          </w:rPr>
          <w:delText xml:space="preserve"> </w:delText>
        </w:r>
        <w:r w:rsidDel="00B8530D">
          <w:rPr>
            <w:rFonts w:ascii="KCFTRC+CMR10"/>
            <w:color w:val="000000"/>
            <w:sz w:val="20"/>
          </w:rPr>
          <w:delText>reductions</w:delText>
        </w:r>
        <w:r w:rsidDel="00B8530D">
          <w:rPr>
            <w:rFonts w:ascii="Times New Roman"/>
            <w:color w:val="000000"/>
            <w:spacing w:val="20"/>
            <w:sz w:val="20"/>
          </w:rPr>
          <w:delText xml:space="preserve"> </w:delText>
        </w:r>
        <w:r w:rsidDel="00B8530D">
          <w:rPr>
            <w:rFonts w:ascii="KCFTRC+CMR10"/>
            <w:color w:val="000000"/>
            <w:sz w:val="20"/>
          </w:rPr>
          <w:delText>in</w:delText>
        </w:r>
      </w:del>
      <w:r>
        <w:rPr>
          <w:rFonts w:ascii="Times New Roman"/>
          <w:color w:val="000000"/>
          <w:spacing w:val="20"/>
          <w:sz w:val="20"/>
        </w:rPr>
        <w:t xml:space="preserve"> </w:t>
      </w:r>
      <w:r>
        <w:rPr>
          <w:rFonts w:ascii="KCFTRC+CMR10"/>
          <w:color w:val="000000"/>
          <w:spacing w:val="-1"/>
          <w:sz w:val="20"/>
        </w:rPr>
        <w:t>electricity</w:t>
      </w:r>
      <w:r>
        <w:rPr>
          <w:rFonts w:ascii="Times New Roman"/>
          <w:color w:val="000000"/>
          <w:spacing w:val="21"/>
          <w:sz w:val="20"/>
        </w:rPr>
        <w:t xml:space="preserve"> </w:t>
      </w:r>
      <w:r>
        <w:rPr>
          <w:rFonts w:ascii="KCFTRC+CMR10"/>
          <w:color w:val="000000"/>
          <w:sz w:val="20"/>
        </w:rPr>
        <w:t>consumption</w:t>
      </w:r>
      <w:ins w:id="18" w:author="Kevin as Admin" w:date="2022-09-07T09:38:00Z">
        <w:r w:rsidR="00B8530D">
          <w:rPr>
            <w:rFonts w:ascii="Calibri" w:hAnsi="Calibri" w:cs="Calibri"/>
            <w:color w:val="000000"/>
            <w:sz w:val="20"/>
          </w:rPr>
          <w:t xml:space="preserve"> during the peak demand hours of the day,</w:t>
        </w:r>
      </w:ins>
      <w:r>
        <w:rPr>
          <w:rFonts w:ascii="Times New Roman"/>
          <w:color w:val="000000"/>
          <w:spacing w:val="21"/>
          <w:sz w:val="20"/>
        </w:rPr>
        <w:t xml:space="preserve"> </w:t>
      </w:r>
      <w:r>
        <w:rPr>
          <w:rFonts w:ascii="KCFTRC+CMR10"/>
          <w:color w:val="000000"/>
          <w:sz w:val="20"/>
        </w:rPr>
        <w:t>when</w:t>
      </w:r>
      <w:r>
        <w:rPr>
          <w:rFonts w:ascii="Times New Roman"/>
          <w:color w:val="000000"/>
          <w:spacing w:val="20"/>
          <w:sz w:val="20"/>
        </w:rPr>
        <w:t xml:space="preserve"> </w:t>
      </w:r>
      <w:r>
        <w:rPr>
          <w:rFonts w:ascii="KCFTRC+CMR10"/>
          <w:color w:val="000000"/>
          <w:sz w:val="20"/>
        </w:rPr>
        <w:t>the</w:t>
      </w:r>
      <w:r>
        <w:rPr>
          <w:rFonts w:ascii="Times New Roman"/>
          <w:color w:val="000000"/>
          <w:spacing w:val="20"/>
          <w:sz w:val="20"/>
        </w:rPr>
        <w:t xml:space="preserve"> </w:t>
      </w:r>
      <w:r>
        <w:rPr>
          <w:rFonts w:ascii="KCFTRC+CMR10"/>
          <w:color w:val="000000"/>
          <w:sz w:val="20"/>
        </w:rPr>
        <w:t>cost</w:t>
      </w:r>
      <w:r>
        <w:rPr>
          <w:rFonts w:ascii="Times New Roman"/>
          <w:color w:val="000000"/>
          <w:spacing w:val="21"/>
          <w:sz w:val="20"/>
        </w:rPr>
        <w:t xml:space="preserve"> </w:t>
      </w:r>
      <w:r>
        <w:rPr>
          <w:rFonts w:ascii="KCFTRC+CMR10"/>
          <w:color w:val="000000"/>
          <w:sz w:val="20"/>
        </w:rPr>
        <w:t>of</w:t>
      </w:r>
      <w:r>
        <w:rPr>
          <w:rFonts w:ascii="Times New Roman"/>
          <w:color w:val="000000"/>
          <w:spacing w:val="21"/>
          <w:sz w:val="20"/>
        </w:rPr>
        <w:t xml:space="preserve"> </w:t>
      </w:r>
      <w:r>
        <w:rPr>
          <w:rFonts w:ascii="KCFTRC+CMR10"/>
          <w:color w:val="000000"/>
          <w:sz w:val="20"/>
        </w:rPr>
        <w:t>supplying</w:t>
      </w:r>
      <w:r>
        <w:rPr>
          <w:rFonts w:ascii="Times New Roman"/>
          <w:color w:val="000000"/>
          <w:spacing w:val="20"/>
          <w:sz w:val="20"/>
        </w:rPr>
        <w:t xml:space="preserve"> </w:t>
      </w:r>
      <w:r>
        <w:rPr>
          <w:rFonts w:ascii="KCFTRC+CMR10"/>
          <w:color w:val="000000"/>
          <w:sz w:val="20"/>
        </w:rPr>
        <w:t>the</w:t>
      </w:r>
      <w:r>
        <w:rPr>
          <w:rFonts w:ascii="Times New Roman"/>
          <w:color w:val="000000"/>
          <w:spacing w:val="20"/>
          <w:sz w:val="20"/>
        </w:rPr>
        <w:t xml:space="preserve"> </w:t>
      </w:r>
      <w:r>
        <w:rPr>
          <w:rFonts w:ascii="KCFTRC+CMR10"/>
          <w:color w:val="000000"/>
          <w:spacing w:val="-1"/>
          <w:sz w:val="20"/>
        </w:rPr>
        <w:t>electricity</w:t>
      </w:r>
      <w:ins w:id="19" w:author="Kevin as Admin" w:date="2022-09-07T09:38:00Z">
        <w:r w:rsidR="00B8530D">
          <w:rPr>
            <w:rFonts w:ascii="KCFTRC+CMR10"/>
            <w:color w:val="000000"/>
            <w:spacing w:val="-1"/>
            <w:sz w:val="20"/>
          </w:rPr>
          <w:t>,</w:t>
        </w:r>
      </w:ins>
      <w:r>
        <w:rPr>
          <w:rFonts w:ascii="Times New Roman"/>
          <w:color w:val="000000"/>
          <w:spacing w:val="21"/>
          <w:sz w:val="20"/>
        </w:rPr>
        <w:t xml:space="preserve"> </w:t>
      </w:r>
      <w:r>
        <w:rPr>
          <w:rFonts w:ascii="KCFTRC+CMR10"/>
          <w:color w:val="000000"/>
          <w:sz w:val="20"/>
        </w:rPr>
        <w:t>and</w:t>
      </w:r>
      <w:r>
        <w:rPr>
          <w:rFonts w:ascii="Times New Roman"/>
          <w:color w:val="000000"/>
          <w:spacing w:val="20"/>
          <w:sz w:val="20"/>
        </w:rPr>
        <w:t xml:space="preserve"> </w:t>
      </w:r>
      <w:r>
        <w:rPr>
          <w:rFonts w:ascii="KCFTRC+CMR10"/>
          <w:color w:val="000000"/>
          <w:sz w:val="20"/>
        </w:rPr>
        <w:t>the</w:t>
      </w:r>
      <w:r>
        <w:rPr>
          <w:rFonts w:ascii="Times New Roman"/>
          <w:color w:val="000000"/>
          <w:spacing w:val="20"/>
          <w:sz w:val="20"/>
        </w:rPr>
        <w:t xml:space="preserve"> </w:t>
      </w:r>
      <w:r>
        <w:rPr>
          <w:rFonts w:ascii="KCFTRC+CMR10"/>
          <w:color w:val="000000"/>
          <w:spacing w:val="-1"/>
          <w:sz w:val="20"/>
        </w:rPr>
        <w:t>capacity</w:t>
      </w:r>
    </w:p>
    <w:p w14:paraId="6DA873D0" w14:textId="5D2498B1" w:rsidR="00CF0253" w:rsidDel="00B8530D" w:rsidRDefault="00252649" w:rsidP="00B14BE7">
      <w:pPr>
        <w:spacing w:before="149" w:after="0" w:line="209" w:lineRule="exact"/>
        <w:jc w:val="left"/>
        <w:rPr>
          <w:del w:id="20" w:author="Kevin as Admin" w:date="2022-09-07T09:41:00Z"/>
          <w:rFonts w:ascii="Times New Roman"/>
          <w:color w:val="000000"/>
          <w:sz w:val="20"/>
        </w:rPr>
      </w:pPr>
      <w:proofErr w:type="gramStart"/>
      <w:r>
        <w:rPr>
          <w:rFonts w:ascii="KCFTRC+CMR10"/>
          <w:color w:val="000000"/>
          <w:spacing w:val="-1"/>
          <w:sz w:val="20"/>
        </w:rPr>
        <w:t>constraints</w:t>
      </w:r>
      <w:proofErr w:type="gramEnd"/>
      <w:r>
        <w:rPr>
          <w:rFonts w:ascii="Times New Roman"/>
          <w:color w:val="000000"/>
          <w:spacing w:val="12"/>
          <w:sz w:val="20"/>
        </w:rPr>
        <w:t xml:space="preserve"> </w:t>
      </w:r>
      <w:r>
        <w:rPr>
          <w:rFonts w:ascii="KCFTRC+CMR10"/>
          <w:color w:val="000000"/>
          <w:sz w:val="20"/>
        </w:rPr>
        <w:t>on</w:t>
      </w:r>
      <w:r>
        <w:rPr>
          <w:rFonts w:ascii="Times New Roman"/>
          <w:color w:val="000000"/>
          <w:spacing w:val="11"/>
          <w:sz w:val="20"/>
        </w:rPr>
        <w:t xml:space="preserve"> </w:t>
      </w:r>
      <w:r>
        <w:rPr>
          <w:rFonts w:ascii="KCFTRC+CMR10"/>
          <w:color w:val="000000"/>
          <w:sz w:val="20"/>
        </w:rPr>
        <w:t>transmission</w:t>
      </w:r>
      <w:r>
        <w:rPr>
          <w:rFonts w:ascii="Times New Roman"/>
          <w:color w:val="000000"/>
          <w:spacing w:val="11"/>
          <w:sz w:val="20"/>
        </w:rPr>
        <w:t xml:space="preserve"> </w:t>
      </w:r>
      <w:r>
        <w:rPr>
          <w:rFonts w:ascii="KCFTRC+CMR10"/>
          <w:color w:val="000000"/>
          <w:spacing w:val="-2"/>
          <w:sz w:val="20"/>
        </w:rPr>
        <w:t>networks</w:t>
      </w:r>
      <w:ins w:id="21" w:author="Kevin as Admin" w:date="2022-09-07T09:38:00Z">
        <w:r w:rsidR="00B8530D">
          <w:rPr>
            <w:rFonts w:ascii="KCFTRC+CMR10"/>
            <w:color w:val="000000"/>
            <w:spacing w:val="-2"/>
            <w:sz w:val="20"/>
          </w:rPr>
          <w:t>,</w:t>
        </w:r>
      </w:ins>
      <w:r>
        <w:rPr>
          <w:rFonts w:ascii="Times New Roman"/>
          <w:color w:val="000000"/>
          <w:spacing w:val="13"/>
          <w:sz w:val="20"/>
        </w:rPr>
        <w:t xml:space="preserve"> </w:t>
      </w:r>
      <w:r>
        <w:rPr>
          <w:rFonts w:ascii="KCFTRC+CMR10"/>
          <w:color w:val="000000"/>
          <w:sz w:val="20"/>
        </w:rPr>
        <w:t>are</w:t>
      </w:r>
      <w:r>
        <w:rPr>
          <w:rFonts w:ascii="Times New Roman"/>
          <w:color w:val="000000"/>
          <w:spacing w:val="11"/>
          <w:sz w:val="20"/>
        </w:rPr>
        <w:t xml:space="preserve"> </w:t>
      </w:r>
      <w:r>
        <w:rPr>
          <w:rFonts w:ascii="KCFTRC+CMR10"/>
          <w:color w:val="000000"/>
          <w:sz w:val="20"/>
        </w:rPr>
        <w:t>at</w:t>
      </w:r>
      <w:r>
        <w:rPr>
          <w:rFonts w:ascii="Times New Roman"/>
          <w:color w:val="000000"/>
          <w:spacing w:val="11"/>
          <w:sz w:val="20"/>
        </w:rPr>
        <w:t xml:space="preserve"> </w:t>
      </w:r>
      <w:r>
        <w:rPr>
          <w:rFonts w:ascii="KCFTRC+CMR10"/>
          <w:color w:val="000000"/>
          <w:sz w:val="20"/>
        </w:rPr>
        <w:t>their</w:t>
      </w:r>
      <w:r>
        <w:rPr>
          <w:rFonts w:ascii="Times New Roman"/>
          <w:color w:val="000000"/>
          <w:spacing w:val="11"/>
          <w:sz w:val="20"/>
        </w:rPr>
        <w:t xml:space="preserve"> </w:t>
      </w:r>
      <w:r>
        <w:rPr>
          <w:rFonts w:ascii="KCFTRC+CMR10"/>
          <w:color w:val="000000"/>
          <w:sz w:val="20"/>
        </w:rPr>
        <w:t>greatest</w:t>
      </w:r>
      <w:del w:id="22" w:author="Kevin as Admin" w:date="2022-09-07T09:38:00Z">
        <w:r w:rsidDel="00B8530D">
          <w:rPr>
            <w:rFonts w:ascii="Times New Roman"/>
            <w:color w:val="000000"/>
            <w:spacing w:val="12"/>
            <w:sz w:val="20"/>
          </w:rPr>
          <w:delText xml:space="preserve"> </w:delText>
        </w:r>
        <w:r w:rsidDel="00B8530D">
          <w:rPr>
            <w:rFonts w:ascii="KCFTRC+CMR10"/>
            <w:color w:val="000000"/>
            <w:sz w:val="20"/>
          </w:rPr>
          <w:delText>(i.e.,</w:delText>
        </w:r>
        <w:r w:rsidDel="00B8530D">
          <w:rPr>
            <w:rFonts w:ascii="Times New Roman"/>
            <w:color w:val="000000"/>
            <w:spacing w:val="12"/>
            <w:sz w:val="20"/>
          </w:rPr>
          <w:delText xml:space="preserve"> </w:delText>
        </w:r>
        <w:r w:rsidDel="00B8530D">
          <w:rPr>
            <w:rFonts w:ascii="KCFTRC+CMR10"/>
            <w:color w:val="000000"/>
            <w:sz w:val="20"/>
          </w:rPr>
          <w:delText>during</w:delText>
        </w:r>
        <w:r w:rsidDel="00B8530D">
          <w:rPr>
            <w:rFonts w:ascii="Times New Roman"/>
            <w:color w:val="000000"/>
            <w:spacing w:val="11"/>
            <w:sz w:val="20"/>
          </w:rPr>
          <w:delText xml:space="preserve"> </w:delText>
        </w:r>
        <w:r w:rsidDel="00B8530D">
          <w:rPr>
            <w:rFonts w:ascii="KCFTRC+CMR10"/>
            <w:color w:val="000000"/>
            <w:spacing w:val="1"/>
            <w:sz w:val="20"/>
          </w:rPr>
          <w:delText>peaks)</w:delText>
        </w:r>
      </w:del>
      <w:ins w:id="23" w:author="Kevin as Admin" w:date="2022-09-07T09:39:00Z">
        <w:r w:rsidR="00B8530D">
          <w:rPr>
            <w:rFonts w:ascii="KCFTRC+CMR10"/>
            <w:color w:val="000000"/>
            <w:spacing w:val="1"/>
            <w:sz w:val="20"/>
          </w:rPr>
          <w:t>, and potentially shift some of the consumption to the lower demand hours when the cost of supplying electricity is far lower</w:t>
        </w:r>
      </w:ins>
      <w:r>
        <w:rPr>
          <w:rFonts w:ascii="KCFTRC+CMR10"/>
          <w:color w:val="000000"/>
          <w:spacing w:val="1"/>
          <w:sz w:val="20"/>
        </w:rPr>
        <w:t>.</w:t>
      </w:r>
      <w:del w:id="24" w:author="Kevin as Admin" w:date="2022-09-07T09:50:00Z">
        <w:r w:rsidDel="00B14BE7">
          <w:rPr>
            <w:rFonts w:ascii="Times New Roman"/>
            <w:color w:val="000000"/>
            <w:spacing w:val="36"/>
            <w:sz w:val="20"/>
          </w:rPr>
          <w:delText xml:space="preserve"> </w:delText>
        </w:r>
      </w:del>
      <w:del w:id="25" w:author="Kevin as Admin" w:date="2022-09-07T09:41:00Z">
        <w:r w:rsidDel="00B8530D">
          <w:rPr>
            <w:rFonts w:ascii="KCFTRC+CMR10"/>
            <w:color w:val="000000"/>
            <w:spacing w:val="-2"/>
            <w:sz w:val="20"/>
          </w:rPr>
          <w:delText>Many</w:delText>
        </w:r>
        <w:r w:rsidDel="00B8530D">
          <w:rPr>
            <w:rFonts w:ascii="Times New Roman"/>
            <w:color w:val="000000"/>
            <w:spacing w:val="13"/>
            <w:sz w:val="20"/>
          </w:rPr>
          <w:delText xml:space="preserve"> </w:delText>
        </w:r>
      </w:del>
      <w:del w:id="26" w:author="Kevin as Admin" w:date="2022-09-07T09:50:00Z">
        <w:r w:rsidDel="00B14BE7">
          <w:rPr>
            <w:rFonts w:ascii="KCFTRC+CMR10"/>
            <w:color w:val="000000"/>
            <w:spacing w:val="-1"/>
            <w:sz w:val="20"/>
          </w:rPr>
          <w:delText>evaluations</w:delText>
        </w:r>
        <w:r w:rsidDel="00B14BE7">
          <w:rPr>
            <w:rFonts w:ascii="Times New Roman"/>
            <w:color w:val="000000"/>
            <w:spacing w:val="12"/>
            <w:sz w:val="20"/>
          </w:rPr>
          <w:delText xml:space="preserve"> </w:delText>
        </w:r>
        <w:r w:rsidDel="00B14BE7">
          <w:rPr>
            <w:rFonts w:ascii="KCFTRC+CMR10"/>
            <w:color w:val="000000"/>
            <w:sz w:val="20"/>
          </w:rPr>
          <w:delText>of</w:delText>
        </w:r>
        <w:r w:rsidDel="00B14BE7">
          <w:rPr>
            <w:rFonts w:ascii="Times New Roman"/>
            <w:color w:val="000000"/>
            <w:spacing w:val="12"/>
            <w:sz w:val="20"/>
          </w:rPr>
          <w:delText xml:space="preserve"> </w:delText>
        </w:r>
      </w:del>
      <w:del w:id="27" w:author="Kevin as Admin" w:date="2022-09-07T09:41:00Z">
        <w:r w:rsidDel="00B8530D">
          <w:rPr>
            <w:rFonts w:ascii="KCFTRC+CMR10"/>
            <w:color w:val="000000"/>
            <w:sz w:val="20"/>
          </w:rPr>
          <w:delText>experiments</w:delText>
        </w:r>
      </w:del>
    </w:p>
    <w:p w14:paraId="726FD34B" w14:textId="6FD60882" w:rsidR="00CF0253" w:rsidDel="00B14BE7" w:rsidRDefault="00252649">
      <w:pPr>
        <w:spacing w:before="149" w:after="0" w:line="209" w:lineRule="exact"/>
        <w:jc w:val="left"/>
        <w:rPr>
          <w:del w:id="28" w:author="Kevin as Admin" w:date="2022-09-07T09:50:00Z"/>
          <w:rFonts w:ascii="Times New Roman"/>
          <w:color w:val="000000"/>
          <w:sz w:val="20"/>
        </w:rPr>
      </w:pPr>
      <w:del w:id="29" w:author="Kevin as Admin" w:date="2022-09-07T09:41:00Z">
        <w:r w:rsidDel="00B8530D">
          <w:rPr>
            <w:rFonts w:ascii="KCFTRC+CMR10"/>
            <w:color w:val="000000"/>
            <w:sz w:val="20"/>
          </w:rPr>
          <w:delText>that</w:delText>
        </w:r>
        <w:r w:rsidDel="00B8530D">
          <w:rPr>
            <w:rFonts w:ascii="Times New Roman"/>
            <w:color w:val="000000"/>
            <w:spacing w:val="37"/>
            <w:sz w:val="20"/>
          </w:rPr>
          <w:delText xml:space="preserve"> </w:delText>
        </w:r>
        <w:r w:rsidDel="00B8530D">
          <w:rPr>
            <w:rFonts w:ascii="KCFTRC+CMR10"/>
            <w:color w:val="000000"/>
            <w:sz w:val="20"/>
          </w:rPr>
          <w:delText>assess</w:delText>
        </w:r>
      </w:del>
      <w:del w:id="30" w:author="Kevin as Admin" w:date="2022-09-07T09:39:00Z">
        <w:r w:rsidDel="00B8530D">
          <w:rPr>
            <w:rFonts w:ascii="KCFTRC+CMR10"/>
            <w:color w:val="000000"/>
            <w:sz w:val="20"/>
          </w:rPr>
          <w:delText>ed</w:delText>
        </w:r>
      </w:del>
      <w:del w:id="31" w:author="Kevin as Admin" w:date="2022-09-07T09:41:00Z">
        <w:r w:rsidDel="00B8530D">
          <w:rPr>
            <w:rFonts w:ascii="Times New Roman"/>
            <w:color w:val="000000"/>
            <w:spacing w:val="37"/>
            <w:sz w:val="20"/>
          </w:rPr>
          <w:delText xml:space="preserve"> </w:delText>
        </w:r>
        <w:r w:rsidDel="00B8530D">
          <w:rPr>
            <w:rFonts w:ascii="KCFTRC+CMR10"/>
            <w:color w:val="000000"/>
            <w:spacing w:val="-3"/>
            <w:sz w:val="20"/>
          </w:rPr>
          <w:delText>how</w:delText>
        </w:r>
        <w:r w:rsidDel="00B8530D">
          <w:rPr>
            <w:rFonts w:ascii="Times New Roman"/>
            <w:color w:val="000000"/>
            <w:spacing w:val="40"/>
            <w:sz w:val="20"/>
          </w:rPr>
          <w:delText xml:space="preserve"> </w:delText>
        </w:r>
        <w:r w:rsidDel="00B8530D">
          <w:rPr>
            <w:rFonts w:ascii="KCFTRC+CMR10"/>
            <w:color w:val="000000"/>
            <w:sz w:val="20"/>
          </w:rPr>
          <w:delText>households</w:delText>
        </w:r>
        <w:r w:rsidDel="00B8530D">
          <w:rPr>
            <w:rFonts w:ascii="Times New Roman"/>
            <w:color w:val="000000"/>
            <w:spacing w:val="37"/>
            <w:sz w:val="20"/>
          </w:rPr>
          <w:delText xml:space="preserve"> </w:delText>
        </w:r>
        <w:r w:rsidDel="00B8530D">
          <w:rPr>
            <w:rFonts w:ascii="KCFTRC+CMR10"/>
            <w:color w:val="000000"/>
            <w:spacing w:val="1"/>
            <w:sz w:val="20"/>
          </w:rPr>
          <w:delText>respond</w:delText>
        </w:r>
        <w:r w:rsidDel="00B8530D">
          <w:rPr>
            <w:rFonts w:ascii="Times New Roman"/>
            <w:color w:val="000000"/>
            <w:spacing w:val="36"/>
            <w:sz w:val="20"/>
          </w:rPr>
          <w:delText xml:space="preserve"> </w:delText>
        </w:r>
        <w:r w:rsidDel="00B8530D">
          <w:rPr>
            <w:rFonts w:ascii="KCFTRC+CMR10"/>
            <w:color w:val="000000"/>
            <w:sz w:val="20"/>
          </w:rPr>
          <w:delText>to</w:delText>
        </w:r>
        <w:r w:rsidDel="00B8530D">
          <w:rPr>
            <w:rFonts w:ascii="Times New Roman"/>
            <w:color w:val="000000"/>
            <w:spacing w:val="37"/>
            <w:sz w:val="20"/>
          </w:rPr>
          <w:delText xml:space="preserve"> </w:delText>
        </w:r>
      </w:del>
      <w:del w:id="32" w:author="Kevin as Admin" w:date="2022-09-07T09:50:00Z">
        <w:r w:rsidDel="00B14BE7">
          <w:rPr>
            <w:rFonts w:ascii="KCFTRC+CMR10"/>
            <w:color w:val="000000"/>
            <w:sz w:val="20"/>
          </w:rPr>
          <w:delText>TOU</w:delText>
        </w:r>
        <w:r w:rsidDel="00B14BE7">
          <w:rPr>
            <w:rFonts w:ascii="Times New Roman"/>
            <w:color w:val="000000"/>
            <w:spacing w:val="37"/>
            <w:sz w:val="20"/>
          </w:rPr>
          <w:delText xml:space="preserve"> </w:delText>
        </w:r>
      </w:del>
      <w:del w:id="33" w:author="Kevin as Admin" w:date="2022-09-07T09:41:00Z">
        <w:r w:rsidDel="00B8530D">
          <w:rPr>
            <w:rFonts w:ascii="KCFTRC+CMR10" w:hAnsi="KCFTRC+CMR10" w:cs="KCFTRC+CMR10"/>
            <w:color w:val="000000"/>
            <w:sz w:val="20"/>
          </w:rPr>
          <w:delText>tariﬀs</w:delText>
        </w:r>
        <w:r w:rsidDel="00B8530D">
          <w:rPr>
            <w:rFonts w:ascii="Times New Roman"/>
            <w:color w:val="000000"/>
            <w:spacing w:val="37"/>
            <w:sz w:val="20"/>
          </w:rPr>
          <w:delText xml:space="preserve"> </w:delText>
        </w:r>
      </w:del>
      <w:del w:id="34" w:author="Kevin as Admin" w:date="2022-09-07T09:39:00Z">
        <w:r w:rsidDel="00B8530D">
          <w:rPr>
            <w:rFonts w:ascii="KCFTRC+CMR10"/>
            <w:color w:val="000000"/>
            <w:spacing w:val="-4"/>
            <w:sz w:val="20"/>
          </w:rPr>
          <w:delText>have</w:delText>
        </w:r>
        <w:r w:rsidDel="00B8530D">
          <w:rPr>
            <w:rFonts w:ascii="Times New Roman"/>
            <w:color w:val="000000"/>
            <w:spacing w:val="41"/>
            <w:sz w:val="20"/>
          </w:rPr>
          <w:delText xml:space="preserve"> </w:delText>
        </w:r>
      </w:del>
      <w:del w:id="35" w:author="Kevin as Admin" w:date="2022-09-07T09:50:00Z">
        <w:r w:rsidDel="00B14BE7">
          <w:rPr>
            <w:rFonts w:ascii="KCFTRC+CMR10"/>
            <w:color w:val="000000"/>
            <w:spacing w:val="-1"/>
            <w:sz w:val="20"/>
          </w:rPr>
          <w:delText>consistently</w:delText>
        </w:r>
        <w:r w:rsidDel="00B14BE7">
          <w:rPr>
            <w:rFonts w:ascii="Times New Roman"/>
            <w:color w:val="000000"/>
            <w:spacing w:val="38"/>
            <w:sz w:val="20"/>
          </w:rPr>
          <w:delText xml:space="preserve"> </w:delText>
        </w:r>
        <w:r w:rsidDel="00B14BE7">
          <w:rPr>
            <w:rFonts w:ascii="KCFTRC+CMR10"/>
            <w:color w:val="000000"/>
            <w:sz w:val="20"/>
          </w:rPr>
          <w:delText>document</w:delText>
        </w:r>
      </w:del>
      <w:del w:id="36" w:author="Kevin as Admin" w:date="2022-09-07T09:39:00Z">
        <w:r w:rsidDel="00B8530D">
          <w:rPr>
            <w:rFonts w:ascii="KCFTRC+CMR10"/>
            <w:color w:val="000000"/>
            <w:sz w:val="20"/>
          </w:rPr>
          <w:delText>ed</w:delText>
        </w:r>
      </w:del>
      <w:del w:id="37" w:author="Kevin as Admin" w:date="2022-09-07T09:50:00Z">
        <w:r w:rsidDel="00B14BE7">
          <w:rPr>
            <w:rFonts w:ascii="Times New Roman"/>
            <w:color w:val="000000"/>
            <w:spacing w:val="37"/>
            <w:sz w:val="20"/>
          </w:rPr>
          <w:delText xml:space="preserve"> </w:delText>
        </w:r>
        <w:r w:rsidDel="00B14BE7">
          <w:rPr>
            <w:rFonts w:ascii="KCFTRC+CMR10"/>
            <w:color w:val="000000"/>
            <w:sz w:val="20"/>
          </w:rPr>
          <w:delText>reductions</w:delText>
        </w:r>
        <w:r w:rsidDel="00B14BE7">
          <w:rPr>
            <w:rFonts w:ascii="Times New Roman"/>
            <w:color w:val="000000"/>
            <w:spacing w:val="37"/>
            <w:sz w:val="20"/>
          </w:rPr>
          <w:delText xml:space="preserve"> </w:delText>
        </w:r>
        <w:r w:rsidDel="00B14BE7">
          <w:rPr>
            <w:rFonts w:ascii="KCFTRC+CMR10"/>
            <w:color w:val="000000"/>
            <w:sz w:val="20"/>
          </w:rPr>
          <w:delText>in</w:delText>
        </w:r>
        <w:r w:rsidDel="00B14BE7">
          <w:rPr>
            <w:rFonts w:ascii="Times New Roman"/>
            <w:color w:val="000000"/>
            <w:spacing w:val="37"/>
            <w:sz w:val="20"/>
          </w:rPr>
          <w:delText xml:space="preserve"> </w:delText>
        </w:r>
        <w:r w:rsidDel="00B14BE7">
          <w:rPr>
            <w:rFonts w:ascii="KCFTRC+CMR10"/>
            <w:color w:val="000000"/>
            <w:spacing w:val="-1"/>
            <w:sz w:val="20"/>
          </w:rPr>
          <w:delText>electricity</w:delText>
        </w:r>
      </w:del>
    </w:p>
    <w:p w14:paraId="4709D144" w14:textId="77EF8F18" w:rsidR="00CF0253" w:rsidDel="00B8530D" w:rsidRDefault="00252649">
      <w:pPr>
        <w:spacing w:before="149" w:after="0" w:line="209" w:lineRule="exact"/>
        <w:jc w:val="left"/>
        <w:rPr>
          <w:del w:id="38" w:author="Kevin as Admin" w:date="2022-09-07T09:40:00Z"/>
          <w:rFonts w:ascii="Times New Roman"/>
          <w:color w:val="000000"/>
          <w:sz w:val="20"/>
        </w:rPr>
      </w:pPr>
      <w:del w:id="39" w:author="Kevin as Admin" w:date="2022-09-07T09:50:00Z">
        <w:r w:rsidDel="00B14BE7">
          <w:rPr>
            <w:rFonts w:ascii="KCFTRC+CMR10"/>
            <w:color w:val="000000"/>
            <w:sz w:val="20"/>
          </w:rPr>
          <w:delText>consumption</w:delText>
        </w:r>
        <w:r w:rsidDel="00B14BE7">
          <w:rPr>
            <w:rFonts w:ascii="Times New Roman"/>
            <w:color w:val="000000"/>
            <w:spacing w:val="26"/>
            <w:sz w:val="20"/>
          </w:rPr>
          <w:delText xml:space="preserve"> </w:delText>
        </w:r>
        <w:r w:rsidDel="00B14BE7">
          <w:rPr>
            <w:rFonts w:ascii="KCFTRC+CMR10"/>
            <w:color w:val="000000"/>
            <w:sz w:val="20"/>
          </w:rPr>
          <w:delText>during</w:delText>
        </w:r>
        <w:r w:rsidDel="00B14BE7">
          <w:rPr>
            <w:rFonts w:ascii="Times New Roman"/>
            <w:color w:val="000000"/>
            <w:spacing w:val="26"/>
            <w:sz w:val="20"/>
          </w:rPr>
          <w:delText xml:space="preserve"> </w:delText>
        </w:r>
        <w:r w:rsidDel="00B14BE7">
          <w:rPr>
            <w:rFonts w:ascii="KCFTRC+CMR10"/>
            <w:color w:val="000000"/>
            <w:spacing w:val="2"/>
            <w:sz w:val="20"/>
          </w:rPr>
          <w:delText>peak</w:delText>
        </w:r>
        <w:r w:rsidDel="00B14BE7">
          <w:rPr>
            <w:rFonts w:ascii="Times New Roman"/>
            <w:color w:val="000000"/>
            <w:spacing w:val="25"/>
            <w:sz w:val="20"/>
          </w:rPr>
          <w:delText xml:space="preserve"> </w:delText>
        </w:r>
        <w:r w:rsidDel="00B14BE7">
          <w:rPr>
            <w:rFonts w:ascii="KCFTRC+CMR10"/>
            <w:color w:val="000000"/>
            <w:sz w:val="20"/>
          </w:rPr>
          <w:delText>hours</w:delText>
        </w:r>
      </w:del>
      <w:r>
        <w:rPr>
          <w:rFonts w:ascii="KCFTRC+CMR10"/>
          <w:color w:val="000000"/>
          <w:sz w:val="20"/>
        </w:rPr>
        <w:t>.</w:t>
      </w:r>
      <w:r>
        <w:rPr>
          <w:rFonts w:ascii="Times New Roman"/>
          <w:color w:val="000000"/>
          <w:spacing w:val="69"/>
          <w:sz w:val="20"/>
        </w:rPr>
        <w:t xml:space="preserve"> </w:t>
      </w:r>
      <w:del w:id="40" w:author="Kevin as Admin" w:date="2022-09-07T09:40:00Z">
        <w:r w:rsidDel="00B8530D">
          <w:rPr>
            <w:rFonts w:ascii="KCFTRC+CMR10"/>
            <w:color w:val="000000"/>
            <w:spacing w:val="-2"/>
            <w:sz w:val="20"/>
          </w:rPr>
          <w:delText>Furthermore,</w:delText>
        </w:r>
        <w:r w:rsidDel="00B8530D">
          <w:rPr>
            <w:rFonts w:ascii="Times New Roman"/>
            <w:color w:val="000000"/>
            <w:spacing w:val="31"/>
            <w:sz w:val="20"/>
          </w:rPr>
          <w:delText xml:space="preserve"> </w:delText>
        </w:r>
        <w:r w:rsidDel="00B8530D">
          <w:rPr>
            <w:rFonts w:ascii="KCFTRC+CMR10"/>
            <w:color w:val="000000"/>
            <w:sz w:val="20"/>
          </w:rPr>
          <w:delText>TOU</w:delText>
        </w:r>
        <w:r w:rsidDel="00B8530D">
          <w:rPr>
            <w:rFonts w:ascii="Times New Roman"/>
            <w:color w:val="000000"/>
            <w:spacing w:val="26"/>
            <w:sz w:val="20"/>
          </w:rPr>
          <w:delText xml:space="preserve"> </w:delText>
        </w:r>
        <w:r w:rsidDel="00B8530D">
          <w:rPr>
            <w:rFonts w:ascii="KCFTRC+CMR10"/>
            <w:color w:val="000000"/>
            <w:sz w:val="20"/>
          </w:rPr>
          <w:delText>prices</w:delText>
        </w:r>
        <w:r w:rsidDel="00B8530D">
          <w:rPr>
            <w:rFonts w:ascii="Times New Roman"/>
            <w:color w:val="000000"/>
            <w:spacing w:val="26"/>
            <w:sz w:val="20"/>
          </w:rPr>
          <w:delText xml:space="preserve"> </w:delText>
        </w:r>
        <w:r w:rsidDel="00B8530D">
          <w:rPr>
            <w:rFonts w:ascii="KCFTRC+CMR10"/>
            <w:color w:val="000000"/>
            <w:sz w:val="20"/>
          </w:rPr>
          <w:delText>can</w:delText>
        </w:r>
        <w:r w:rsidDel="00B8530D">
          <w:rPr>
            <w:rFonts w:ascii="Times New Roman"/>
            <w:color w:val="000000"/>
            <w:spacing w:val="27"/>
            <w:sz w:val="20"/>
          </w:rPr>
          <w:delText xml:space="preserve"> </w:delText>
        </w:r>
        <w:r w:rsidDel="00B8530D">
          <w:rPr>
            <w:rFonts w:ascii="KCFTRC+CMR10"/>
            <w:color w:val="000000"/>
            <w:spacing w:val="-1"/>
            <w:sz w:val="20"/>
          </w:rPr>
          <w:delText>incentivize</w:delText>
        </w:r>
        <w:r w:rsidDel="00B8530D">
          <w:rPr>
            <w:rFonts w:ascii="Times New Roman"/>
            <w:color w:val="000000"/>
            <w:spacing w:val="27"/>
            <w:sz w:val="20"/>
          </w:rPr>
          <w:delText xml:space="preserve"> </w:delText>
        </w:r>
        <w:r w:rsidDel="00B8530D">
          <w:rPr>
            <w:rFonts w:ascii="KCFTRC+CMR10"/>
            <w:color w:val="000000"/>
            <w:sz w:val="20"/>
          </w:rPr>
          <w:delText>consumers</w:delText>
        </w:r>
        <w:r w:rsidDel="00B8530D">
          <w:rPr>
            <w:rFonts w:ascii="Times New Roman"/>
            <w:color w:val="000000"/>
            <w:spacing w:val="27"/>
            <w:sz w:val="20"/>
          </w:rPr>
          <w:delText xml:space="preserve"> </w:delText>
        </w:r>
        <w:r w:rsidDel="00B8530D">
          <w:rPr>
            <w:rFonts w:ascii="KCFTRC+CMR10"/>
            <w:color w:val="000000"/>
            <w:sz w:val="20"/>
          </w:rPr>
          <w:delText>to</w:delText>
        </w:r>
        <w:r w:rsidDel="00B8530D">
          <w:rPr>
            <w:rFonts w:ascii="Times New Roman"/>
            <w:color w:val="000000"/>
            <w:spacing w:val="26"/>
            <w:sz w:val="20"/>
          </w:rPr>
          <w:delText xml:space="preserve"> </w:delText>
        </w:r>
        <w:r w:rsidDel="00B8530D">
          <w:rPr>
            <w:rFonts w:ascii="KCFTRC+CMR10"/>
            <w:color w:val="000000"/>
            <w:sz w:val="20"/>
          </w:rPr>
          <w:delText>shift</w:delText>
        </w:r>
        <w:r w:rsidDel="00B8530D">
          <w:rPr>
            <w:rFonts w:ascii="Times New Roman"/>
            <w:color w:val="000000"/>
            <w:spacing w:val="27"/>
            <w:sz w:val="20"/>
          </w:rPr>
          <w:delText xml:space="preserve"> </w:delText>
        </w:r>
        <w:r w:rsidDel="00B8530D">
          <w:rPr>
            <w:rFonts w:ascii="KCFTRC+CMR10"/>
            <w:color w:val="000000"/>
            <w:sz w:val="20"/>
          </w:rPr>
          <w:delText>their</w:delText>
        </w:r>
        <w:r w:rsidDel="00B8530D">
          <w:rPr>
            <w:rFonts w:ascii="Times New Roman"/>
            <w:color w:val="000000"/>
            <w:spacing w:val="27"/>
            <w:sz w:val="20"/>
          </w:rPr>
          <w:delText xml:space="preserve"> </w:delText>
        </w:r>
        <w:r w:rsidDel="00B8530D">
          <w:rPr>
            <w:rFonts w:ascii="KCFTRC+CMR10"/>
            <w:color w:val="000000"/>
            <w:spacing w:val="-1"/>
            <w:sz w:val="20"/>
          </w:rPr>
          <w:delText>electricity</w:delText>
        </w:r>
      </w:del>
    </w:p>
    <w:p w14:paraId="5EAE02A1" w14:textId="2CD3021F" w:rsidR="00CF0253" w:rsidRDefault="00252649" w:rsidP="00B14BE7">
      <w:pPr>
        <w:spacing w:before="149" w:after="0" w:line="209" w:lineRule="exact"/>
        <w:jc w:val="left"/>
        <w:rPr>
          <w:rFonts w:ascii="Times New Roman"/>
          <w:color w:val="000000"/>
          <w:sz w:val="20"/>
        </w:rPr>
      </w:pPr>
      <w:del w:id="41" w:author="Kevin as Admin" w:date="2022-09-07T09:40:00Z">
        <w:r w:rsidDel="00B8530D">
          <w:rPr>
            <w:rFonts w:ascii="KCFTRC+CMR10"/>
            <w:color w:val="000000"/>
            <w:sz w:val="20"/>
          </w:rPr>
          <w:delText>consumption</w:delText>
        </w:r>
        <w:r w:rsidDel="00B8530D">
          <w:rPr>
            <w:rFonts w:ascii="Times New Roman"/>
            <w:color w:val="000000"/>
            <w:spacing w:val="30"/>
            <w:sz w:val="20"/>
          </w:rPr>
          <w:delText xml:space="preserve"> </w:delText>
        </w:r>
        <w:r w:rsidDel="00B8530D">
          <w:rPr>
            <w:rFonts w:ascii="KCFTRC+CMR10"/>
            <w:color w:val="000000"/>
            <w:sz w:val="20"/>
          </w:rPr>
          <w:delText>from</w:delText>
        </w:r>
        <w:r w:rsidDel="00B8530D">
          <w:rPr>
            <w:rFonts w:ascii="Times New Roman"/>
            <w:color w:val="000000"/>
            <w:spacing w:val="30"/>
            <w:sz w:val="20"/>
          </w:rPr>
          <w:delText xml:space="preserve"> </w:delText>
        </w:r>
        <w:r w:rsidDel="00B8530D">
          <w:rPr>
            <w:rFonts w:ascii="KCFTRC+CMR10"/>
            <w:color w:val="000000"/>
            <w:spacing w:val="2"/>
            <w:sz w:val="20"/>
          </w:rPr>
          <w:delText>peak</w:delText>
        </w:r>
        <w:r w:rsidDel="00B8530D">
          <w:rPr>
            <w:rFonts w:ascii="Times New Roman"/>
            <w:color w:val="000000"/>
            <w:spacing w:val="28"/>
            <w:sz w:val="20"/>
          </w:rPr>
          <w:delText xml:space="preserve"> </w:delText>
        </w:r>
        <w:r w:rsidDel="00B8530D">
          <w:rPr>
            <w:rFonts w:ascii="KCFTRC+CMR10"/>
            <w:color w:val="000000"/>
            <w:sz w:val="20"/>
          </w:rPr>
          <w:delText>to</w:delText>
        </w:r>
        <w:r w:rsidDel="00B8530D">
          <w:rPr>
            <w:rFonts w:ascii="Times New Roman"/>
            <w:color w:val="000000"/>
            <w:spacing w:val="30"/>
            <w:sz w:val="20"/>
          </w:rPr>
          <w:delText xml:space="preserve"> </w:delText>
        </w:r>
        <w:r w:rsidDel="00B8530D">
          <w:rPr>
            <w:rFonts w:ascii="KCFTRC+CMR10" w:hAnsi="KCFTRC+CMR10" w:cs="KCFTRC+CMR10"/>
            <w:color w:val="000000"/>
            <w:spacing w:val="1"/>
            <w:sz w:val="20"/>
          </w:rPr>
          <w:delText>oﬀ-peak</w:delText>
        </w:r>
        <w:r w:rsidDel="00B8530D">
          <w:rPr>
            <w:rFonts w:ascii="Times New Roman"/>
            <w:color w:val="000000"/>
            <w:spacing w:val="29"/>
            <w:sz w:val="20"/>
          </w:rPr>
          <w:delText xml:space="preserve"> </w:delText>
        </w:r>
        <w:r w:rsidDel="00B8530D">
          <w:rPr>
            <w:rFonts w:ascii="KCFTRC+CMR10"/>
            <w:color w:val="000000"/>
            <w:sz w:val="20"/>
          </w:rPr>
          <w:delText>hours.</w:delText>
        </w:r>
        <w:r w:rsidDel="00B8530D">
          <w:rPr>
            <w:rFonts w:ascii="Times New Roman"/>
            <w:color w:val="000000"/>
            <w:spacing w:val="80"/>
            <w:sz w:val="20"/>
          </w:rPr>
          <w:delText xml:space="preserve"> </w:delText>
        </w:r>
      </w:del>
      <w:r>
        <w:rPr>
          <w:rFonts w:ascii="KCFTRC+CMR10"/>
          <w:color w:val="000000"/>
          <w:spacing w:val="-2"/>
          <w:sz w:val="20"/>
        </w:rPr>
        <w:t>Ultimately,</w:t>
      </w:r>
      <w:r>
        <w:rPr>
          <w:rFonts w:ascii="Times New Roman"/>
          <w:color w:val="000000"/>
          <w:spacing w:val="35"/>
          <w:sz w:val="20"/>
        </w:rPr>
        <w:t xml:space="preserve"> </w:t>
      </w:r>
      <w:r>
        <w:rPr>
          <w:rFonts w:ascii="KCFTRC+CMR10"/>
          <w:color w:val="000000"/>
          <w:spacing w:val="-3"/>
          <w:sz w:val="20"/>
        </w:rPr>
        <w:t>how</w:t>
      </w:r>
      <w:r>
        <w:rPr>
          <w:rFonts w:ascii="Times New Roman"/>
          <w:color w:val="000000"/>
          <w:spacing w:val="33"/>
          <w:sz w:val="20"/>
        </w:rPr>
        <w:t xml:space="preserve"> </w:t>
      </w:r>
      <w:r>
        <w:rPr>
          <w:rFonts w:ascii="KCFTRC+CMR10" w:hAnsi="KCFTRC+CMR10" w:cs="KCFTRC+CMR10"/>
          <w:color w:val="000000"/>
          <w:spacing w:val="-1"/>
          <w:sz w:val="20"/>
        </w:rPr>
        <w:t>eﬀective</w:t>
      </w:r>
      <w:r>
        <w:rPr>
          <w:rFonts w:ascii="Times New Roman"/>
          <w:color w:val="000000"/>
          <w:spacing w:val="31"/>
          <w:sz w:val="20"/>
        </w:rPr>
        <w:t xml:space="preserve"> </w:t>
      </w:r>
      <w:r>
        <w:rPr>
          <w:rFonts w:ascii="KCFTRC+CMR10"/>
          <w:color w:val="000000"/>
          <w:sz w:val="20"/>
        </w:rPr>
        <w:t>the</w:t>
      </w:r>
      <w:r>
        <w:rPr>
          <w:rFonts w:ascii="Times New Roman"/>
          <w:color w:val="000000"/>
          <w:spacing w:val="30"/>
          <w:sz w:val="20"/>
        </w:rPr>
        <w:t xml:space="preserve"> </w:t>
      </w:r>
      <w:r>
        <w:rPr>
          <w:rFonts w:ascii="KCFTRC+CMR10"/>
          <w:color w:val="000000"/>
          <w:spacing w:val="-1"/>
          <w:sz w:val="20"/>
        </w:rPr>
        <w:t>time-varying</w:t>
      </w:r>
      <w:r>
        <w:rPr>
          <w:rFonts w:ascii="Times New Roman"/>
          <w:color w:val="000000"/>
          <w:spacing w:val="31"/>
          <w:sz w:val="20"/>
        </w:rPr>
        <w:t xml:space="preserve"> </w:t>
      </w:r>
      <w:r>
        <w:rPr>
          <w:rFonts w:ascii="KCFTRC+CMR10"/>
          <w:color w:val="000000"/>
          <w:spacing w:val="-1"/>
          <w:sz w:val="20"/>
        </w:rPr>
        <w:t>electricity</w:t>
      </w:r>
      <w:r>
        <w:rPr>
          <w:rFonts w:ascii="Times New Roman"/>
          <w:color w:val="000000"/>
          <w:spacing w:val="31"/>
          <w:sz w:val="20"/>
        </w:rPr>
        <w:t xml:space="preserve"> </w:t>
      </w:r>
      <w:r>
        <w:rPr>
          <w:rFonts w:ascii="KCFTRC+CMR10"/>
          <w:color w:val="000000"/>
          <w:sz w:val="20"/>
        </w:rPr>
        <w:t>prices</w:t>
      </w:r>
      <w:r>
        <w:rPr>
          <w:rFonts w:ascii="Times New Roman"/>
          <w:color w:val="000000"/>
          <w:spacing w:val="30"/>
          <w:sz w:val="20"/>
        </w:rPr>
        <w:t xml:space="preserve"> </w:t>
      </w:r>
      <w:r>
        <w:rPr>
          <w:rFonts w:ascii="KCFTRC+CMR10"/>
          <w:color w:val="000000"/>
          <w:sz w:val="20"/>
        </w:rPr>
        <w:t>are</w:t>
      </w:r>
      <w:r>
        <w:rPr>
          <w:rFonts w:ascii="Times New Roman"/>
          <w:color w:val="000000"/>
          <w:spacing w:val="30"/>
          <w:sz w:val="20"/>
        </w:rPr>
        <w:t xml:space="preserve"> </w:t>
      </w:r>
      <w:r>
        <w:rPr>
          <w:rFonts w:ascii="KCFTRC+CMR10"/>
          <w:color w:val="000000"/>
          <w:sz w:val="20"/>
        </w:rPr>
        <w:t>at</w:t>
      </w:r>
    </w:p>
    <w:p w14:paraId="54A7CE07" w14:textId="5128BE48" w:rsidR="00CF0253" w:rsidRDefault="00252649">
      <w:pPr>
        <w:spacing w:before="149" w:after="0" w:line="209" w:lineRule="exact"/>
        <w:jc w:val="left"/>
        <w:rPr>
          <w:rFonts w:ascii="Times New Roman"/>
          <w:color w:val="000000"/>
          <w:sz w:val="20"/>
        </w:rPr>
      </w:pPr>
      <w:del w:id="42" w:author="Kevin as Admin" w:date="2022-09-07T09:44:00Z">
        <w:r w:rsidDel="00B14BE7">
          <w:rPr>
            <w:rFonts w:ascii="KCFTRC+CMR10"/>
            <w:color w:val="000000"/>
            <w:sz w:val="20"/>
          </w:rPr>
          <w:delText>relocating</w:delText>
        </w:r>
        <w:r w:rsidDel="00B14BE7">
          <w:rPr>
            <w:rFonts w:ascii="Times New Roman"/>
            <w:color w:val="000000"/>
            <w:spacing w:val="12"/>
            <w:sz w:val="20"/>
          </w:rPr>
          <w:delText xml:space="preserve"> </w:delText>
        </w:r>
      </w:del>
      <w:proofErr w:type="gramStart"/>
      <w:ins w:id="43" w:author="Kevin as Admin" w:date="2022-09-07T09:44:00Z">
        <w:r w:rsidR="00B14BE7">
          <w:rPr>
            <w:rFonts w:ascii="KCFTRC+CMR10"/>
            <w:color w:val="000000"/>
            <w:sz w:val="20"/>
          </w:rPr>
          <w:t>reducing</w:t>
        </w:r>
        <w:proofErr w:type="gramEnd"/>
        <w:r w:rsidR="00B14BE7">
          <w:rPr>
            <w:rFonts w:ascii="KCFTRC+CMR10"/>
            <w:color w:val="000000"/>
            <w:sz w:val="20"/>
          </w:rPr>
          <w:t xml:space="preserve"> peak consumption, and shifting consumption across time,</w:t>
        </w:r>
        <w:r w:rsidR="00B14BE7">
          <w:rPr>
            <w:rFonts w:ascii="Times New Roman"/>
            <w:color w:val="000000"/>
            <w:spacing w:val="12"/>
            <w:sz w:val="20"/>
          </w:rPr>
          <w:t xml:space="preserve"> </w:t>
        </w:r>
      </w:ins>
      <w:del w:id="44" w:author="Kevin as Admin" w:date="2022-09-07T09:44:00Z">
        <w:r w:rsidDel="00B14BE7">
          <w:rPr>
            <w:rFonts w:ascii="KCFTRC+CMR10"/>
            <w:color w:val="000000"/>
            <w:spacing w:val="-1"/>
            <w:sz w:val="20"/>
          </w:rPr>
          <w:delText>electricity</w:delText>
        </w:r>
        <w:r w:rsidDel="00B14BE7">
          <w:rPr>
            <w:rFonts w:ascii="Times New Roman"/>
            <w:color w:val="000000"/>
            <w:spacing w:val="14"/>
            <w:sz w:val="20"/>
          </w:rPr>
          <w:delText xml:space="preserve"> </w:delText>
        </w:r>
        <w:r w:rsidDel="00B14BE7">
          <w:rPr>
            <w:rFonts w:ascii="KCFTRC+CMR10"/>
            <w:color w:val="000000"/>
            <w:sz w:val="20"/>
          </w:rPr>
          <w:delText>consumption</w:delText>
        </w:r>
        <w:r w:rsidDel="00B14BE7">
          <w:rPr>
            <w:rFonts w:ascii="Times New Roman"/>
            <w:color w:val="000000"/>
            <w:spacing w:val="13"/>
            <w:sz w:val="20"/>
          </w:rPr>
          <w:delText xml:space="preserve"> </w:delText>
        </w:r>
      </w:del>
      <w:r>
        <w:rPr>
          <w:rFonts w:ascii="KCFTRC+CMR10"/>
          <w:color w:val="000000"/>
          <w:spacing w:val="1"/>
          <w:sz w:val="20"/>
        </w:rPr>
        <w:t>depends</w:t>
      </w:r>
      <w:r>
        <w:rPr>
          <w:rFonts w:ascii="Times New Roman"/>
          <w:color w:val="000000"/>
          <w:spacing w:val="12"/>
          <w:sz w:val="20"/>
        </w:rPr>
        <w:t xml:space="preserve"> </w:t>
      </w:r>
      <w:r>
        <w:rPr>
          <w:rFonts w:ascii="KCFTRC+CMR10"/>
          <w:color w:val="000000"/>
          <w:sz w:val="20"/>
        </w:rPr>
        <w:t>on</w:t>
      </w:r>
      <w:r>
        <w:rPr>
          <w:rFonts w:ascii="Times New Roman"/>
          <w:color w:val="000000"/>
          <w:spacing w:val="13"/>
          <w:sz w:val="20"/>
        </w:rPr>
        <w:t xml:space="preserve"> </w:t>
      </w:r>
      <w:r>
        <w:rPr>
          <w:rFonts w:ascii="KCFTRC+CMR10"/>
          <w:color w:val="000000"/>
          <w:spacing w:val="-3"/>
          <w:sz w:val="20"/>
        </w:rPr>
        <w:t>how</w:t>
      </w:r>
      <w:r>
        <w:rPr>
          <w:rFonts w:ascii="Times New Roman"/>
          <w:color w:val="000000"/>
          <w:spacing w:val="16"/>
          <w:sz w:val="20"/>
        </w:rPr>
        <w:t xml:space="preserve"> </w:t>
      </w:r>
      <w:del w:id="45" w:author="Kevin as Admin" w:date="2022-09-07T09:44:00Z">
        <w:r w:rsidDel="00B14BE7">
          <w:rPr>
            <w:rFonts w:ascii="KCFTRC+CMR10"/>
            <w:color w:val="000000"/>
            <w:sz w:val="20"/>
          </w:rPr>
          <w:delText>responsive</w:delText>
        </w:r>
        <w:r w:rsidDel="00B14BE7">
          <w:rPr>
            <w:rFonts w:ascii="Times New Roman"/>
            <w:color w:val="000000"/>
            <w:spacing w:val="13"/>
            <w:sz w:val="20"/>
          </w:rPr>
          <w:delText xml:space="preserve"> </w:delText>
        </w:r>
      </w:del>
      <w:ins w:id="46" w:author="Kevin as Admin" w:date="2022-09-07T09:44:00Z">
        <w:r w:rsidR="00B14BE7">
          <w:rPr>
            <w:rFonts w:ascii="KCFTRC+CMR10"/>
            <w:color w:val="000000"/>
            <w:sz w:val="20"/>
          </w:rPr>
          <w:t>elastic</w:t>
        </w:r>
        <w:r w:rsidR="00B14BE7">
          <w:rPr>
            <w:rFonts w:ascii="Times New Roman"/>
            <w:color w:val="000000"/>
            <w:spacing w:val="13"/>
            <w:sz w:val="20"/>
          </w:rPr>
          <w:t xml:space="preserve"> </w:t>
        </w:r>
      </w:ins>
      <w:del w:id="47" w:author="Kevin as Admin" w:date="2022-09-07T09:44:00Z">
        <w:r w:rsidDel="00B14BE7">
          <w:rPr>
            <w:rFonts w:ascii="KCFTRC+CMR10"/>
            <w:color w:val="000000"/>
            <w:spacing w:val="-1"/>
            <w:sz w:val="20"/>
          </w:rPr>
          <w:delText>electricity</w:delText>
        </w:r>
        <w:r w:rsidDel="00B14BE7">
          <w:rPr>
            <w:rFonts w:ascii="Times New Roman"/>
            <w:color w:val="000000"/>
            <w:spacing w:val="14"/>
            <w:sz w:val="20"/>
          </w:rPr>
          <w:delText xml:space="preserve"> </w:delText>
        </w:r>
      </w:del>
      <w:r>
        <w:rPr>
          <w:rFonts w:ascii="KCFTRC+CMR10"/>
          <w:color w:val="000000"/>
          <w:sz w:val="20"/>
        </w:rPr>
        <w:t>consumers</w:t>
      </w:r>
      <w:r>
        <w:rPr>
          <w:rFonts w:ascii="Times New Roman"/>
          <w:color w:val="000000"/>
          <w:spacing w:val="13"/>
          <w:sz w:val="20"/>
        </w:rPr>
        <w:t xml:space="preserve"> </w:t>
      </w:r>
      <w:r>
        <w:rPr>
          <w:rFonts w:ascii="KCFTRC+CMR10"/>
          <w:color w:val="000000"/>
          <w:sz w:val="20"/>
        </w:rPr>
        <w:t>are</w:t>
      </w:r>
      <w:r>
        <w:rPr>
          <w:rFonts w:ascii="Times New Roman"/>
          <w:color w:val="000000"/>
          <w:spacing w:val="13"/>
          <w:sz w:val="20"/>
        </w:rPr>
        <w:t xml:space="preserve"> </w:t>
      </w:r>
      <w:r>
        <w:rPr>
          <w:rFonts w:ascii="KCFTRC+CMR10"/>
          <w:color w:val="000000"/>
          <w:sz w:val="20"/>
        </w:rPr>
        <w:t>to</w:t>
      </w:r>
      <w:r>
        <w:rPr>
          <w:rFonts w:ascii="Times New Roman"/>
          <w:color w:val="000000"/>
          <w:spacing w:val="13"/>
          <w:sz w:val="20"/>
        </w:rPr>
        <w:t xml:space="preserve"> </w:t>
      </w:r>
      <w:r>
        <w:rPr>
          <w:rFonts w:ascii="KCFTRC+CMR10"/>
          <w:color w:val="000000"/>
          <w:sz w:val="20"/>
        </w:rPr>
        <w:t>the</w:t>
      </w:r>
      <w:r>
        <w:rPr>
          <w:rFonts w:ascii="Times New Roman"/>
          <w:color w:val="000000"/>
          <w:spacing w:val="13"/>
          <w:sz w:val="20"/>
        </w:rPr>
        <w:t xml:space="preserve"> </w:t>
      </w:r>
      <w:r>
        <w:rPr>
          <w:rFonts w:ascii="KCFTRC+CMR10"/>
          <w:color w:val="000000"/>
          <w:sz w:val="20"/>
        </w:rPr>
        <w:t>magnitude</w:t>
      </w:r>
      <w:r>
        <w:rPr>
          <w:rFonts w:ascii="Times New Roman"/>
          <w:color w:val="000000"/>
          <w:spacing w:val="13"/>
          <w:sz w:val="20"/>
        </w:rPr>
        <w:t xml:space="preserve"> </w:t>
      </w:r>
      <w:r>
        <w:rPr>
          <w:rFonts w:ascii="KCFTRC+CMR10"/>
          <w:color w:val="000000"/>
          <w:sz w:val="20"/>
        </w:rPr>
        <w:t>of</w:t>
      </w:r>
      <w:r>
        <w:rPr>
          <w:rFonts w:ascii="Times New Roman"/>
          <w:color w:val="000000"/>
          <w:spacing w:val="13"/>
          <w:sz w:val="20"/>
        </w:rPr>
        <w:t xml:space="preserve"> </w:t>
      </w:r>
      <w:r>
        <w:rPr>
          <w:rFonts w:ascii="KCFTRC+CMR10"/>
          <w:color w:val="000000"/>
          <w:sz w:val="20"/>
        </w:rPr>
        <w:t>the</w:t>
      </w:r>
    </w:p>
    <w:p w14:paraId="4497BFD4" w14:textId="0B4E0FC0" w:rsidR="00CF0253" w:rsidRDefault="00252649">
      <w:pPr>
        <w:spacing w:before="149" w:after="0" w:line="209" w:lineRule="exact"/>
        <w:jc w:val="left"/>
        <w:rPr>
          <w:rFonts w:ascii="Times New Roman"/>
          <w:color w:val="000000"/>
          <w:sz w:val="20"/>
        </w:rPr>
      </w:pPr>
      <w:proofErr w:type="gramStart"/>
      <w:r>
        <w:rPr>
          <w:rFonts w:ascii="KCFTRC+CMR10"/>
          <w:color w:val="000000"/>
          <w:sz w:val="20"/>
        </w:rPr>
        <w:t>price</w:t>
      </w:r>
      <w:proofErr w:type="gramEnd"/>
      <w:r>
        <w:rPr>
          <w:rFonts w:ascii="Times New Roman"/>
          <w:color w:val="000000"/>
          <w:spacing w:val="4"/>
          <w:sz w:val="20"/>
        </w:rPr>
        <w:t xml:space="preserve"> </w:t>
      </w:r>
      <w:r>
        <w:rPr>
          <w:rFonts w:ascii="KCFTRC+CMR10"/>
          <w:color w:val="000000"/>
          <w:sz w:val="20"/>
        </w:rPr>
        <w:t>increase</w:t>
      </w:r>
      <w:r>
        <w:rPr>
          <w:rFonts w:ascii="Times New Roman"/>
          <w:color w:val="000000"/>
          <w:spacing w:val="4"/>
          <w:sz w:val="20"/>
        </w:rPr>
        <w:t xml:space="preserve"> </w:t>
      </w:r>
      <w:r>
        <w:rPr>
          <w:rFonts w:ascii="KCFTRC+CMR10"/>
          <w:color w:val="000000"/>
          <w:sz w:val="20"/>
        </w:rPr>
        <w:t>in</w:t>
      </w:r>
      <w:r>
        <w:rPr>
          <w:rFonts w:ascii="Times New Roman"/>
          <w:color w:val="000000"/>
          <w:spacing w:val="4"/>
          <w:sz w:val="20"/>
        </w:rPr>
        <w:t xml:space="preserve"> </w:t>
      </w:r>
      <w:r>
        <w:rPr>
          <w:rFonts w:ascii="KCFTRC+CMR10"/>
          <w:color w:val="000000"/>
          <w:sz w:val="20"/>
        </w:rPr>
        <w:t>peak-demand</w:t>
      </w:r>
      <w:r>
        <w:rPr>
          <w:rFonts w:ascii="Times New Roman"/>
          <w:color w:val="000000"/>
          <w:spacing w:val="3"/>
          <w:sz w:val="20"/>
        </w:rPr>
        <w:t xml:space="preserve"> </w:t>
      </w:r>
      <w:r>
        <w:rPr>
          <w:rFonts w:ascii="KCFTRC+CMR10"/>
          <w:color w:val="000000"/>
          <w:sz w:val="20"/>
        </w:rPr>
        <w:t>hours</w:t>
      </w:r>
      <w:ins w:id="48" w:author="Kevin as Admin" w:date="2022-09-07T09:44:00Z">
        <w:r w:rsidR="00B14BE7">
          <w:rPr>
            <w:rFonts w:ascii="Calibri" w:hAnsi="Calibri" w:cs="Calibri"/>
            <w:color w:val="000000"/>
            <w:sz w:val="20"/>
          </w:rPr>
          <w:t xml:space="preserve"> and the price decreases in the off-peak hours</w:t>
        </w:r>
      </w:ins>
      <w:r>
        <w:rPr>
          <w:rFonts w:ascii="KCFTRC+CMR10"/>
          <w:color w:val="000000"/>
          <w:sz w:val="20"/>
        </w:rPr>
        <w:t>.</w:t>
      </w:r>
      <w:r>
        <w:rPr>
          <w:rFonts w:ascii="Times New Roman"/>
          <w:color w:val="000000"/>
          <w:spacing w:val="35"/>
          <w:sz w:val="20"/>
        </w:rPr>
        <w:t xml:space="preserve"> </w:t>
      </w:r>
      <w:ins w:id="49" w:author="Kevin as Admin" w:date="2022-09-07T09:51:00Z">
        <w:r w:rsidR="00B14BE7">
          <w:rPr>
            <w:rFonts w:ascii="Times New Roman"/>
            <w:color w:val="000000"/>
            <w:spacing w:val="35"/>
            <w:sz w:val="20"/>
          </w:rPr>
          <w:t xml:space="preserve">In settings where </w:t>
        </w:r>
        <w:proofErr w:type="spellStart"/>
        <w:r w:rsidR="00B14BE7">
          <w:rPr>
            <w:rFonts w:ascii="Times New Roman"/>
            <w:color w:val="000000"/>
            <w:spacing w:val="35"/>
            <w:sz w:val="20"/>
          </w:rPr>
          <w:t>housheolds</w:t>
        </w:r>
        <w:proofErr w:type="spellEnd"/>
        <w:r w:rsidR="00B14BE7">
          <w:rPr>
            <w:rFonts w:ascii="Times New Roman"/>
            <w:color w:val="000000"/>
            <w:spacing w:val="35"/>
            <w:sz w:val="20"/>
          </w:rPr>
          <w:t xml:space="preserve"> are unresponsive to the within-day price changes, TOU programs may </w:t>
        </w:r>
      </w:ins>
      <w:ins w:id="50" w:author="Kevin as Admin" w:date="2022-09-07T09:52:00Z">
        <w:r w:rsidR="00B14BE7">
          <w:rPr>
            <w:rFonts w:ascii="Times New Roman"/>
            <w:color w:val="000000"/>
            <w:spacing w:val="35"/>
            <w:sz w:val="20"/>
          </w:rPr>
          <w:t>provide only small gains. In contrast,</w:t>
        </w:r>
      </w:ins>
      <w:ins w:id="51" w:author="Kevin as Admin" w:date="2022-09-07T09:51:00Z">
        <w:r w:rsidR="00B14BE7">
          <w:rPr>
            <w:rFonts w:ascii="Times New Roman"/>
            <w:color w:val="000000"/>
            <w:spacing w:val="35"/>
            <w:sz w:val="20"/>
          </w:rPr>
          <w:t xml:space="preserve"> </w:t>
        </w:r>
      </w:ins>
      <w:del w:id="52" w:author="Kevin as Admin" w:date="2022-09-07T09:52:00Z">
        <w:r w:rsidDel="00B14BE7">
          <w:rPr>
            <w:rFonts w:ascii="KCFTRC+CMR10"/>
            <w:color w:val="000000"/>
            <w:spacing w:val="1"/>
            <w:sz w:val="20"/>
          </w:rPr>
          <w:delText>Suppose</w:delText>
        </w:r>
        <w:r w:rsidDel="00B14BE7">
          <w:rPr>
            <w:rFonts w:ascii="Times New Roman"/>
            <w:color w:val="000000"/>
            <w:spacing w:val="3"/>
            <w:sz w:val="20"/>
          </w:rPr>
          <w:delText xml:space="preserve"> </w:delText>
        </w:r>
        <w:r w:rsidDel="00B14BE7">
          <w:rPr>
            <w:rFonts w:ascii="KCFTRC+CMR10"/>
            <w:color w:val="000000"/>
            <w:sz w:val="20"/>
          </w:rPr>
          <w:delText>that</w:delText>
        </w:r>
        <w:r w:rsidDel="00B14BE7">
          <w:rPr>
            <w:rFonts w:ascii="Times New Roman"/>
            <w:color w:val="000000"/>
            <w:spacing w:val="4"/>
            <w:sz w:val="20"/>
          </w:rPr>
          <w:delText xml:space="preserve"> </w:delText>
        </w:r>
      </w:del>
      <w:ins w:id="53" w:author="Kevin as Admin" w:date="2022-09-07T09:52:00Z">
        <w:r w:rsidR="00B14BE7">
          <w:rPr>
            <w:rFonts w:ascii="KCFTRC+CMR10"/>
            <w:color w:val="000000"/>
            <w:spacing w:val="1"/>
            <w:sz w:val="20"/>
          </w:rPr>
          <w:t xml:space="preserve">if </w:t>
        </w:r>
      </w:ins>
      <w:r>
        <w:rPr>
          <w:rFonts w:ascii="KCFTRC+CMR10"/>
          <w:color w:val="000000"/>
          <w:sz w:val="20"/>
        </w:rPr>
        <w:t>consumers</w:t>
      </w:r>
      <w:r>
        <w:rPr>
          <w:rFonts w:ascii="Times New Roman"/>
          <w:color w:val="000000"/>
          <w:spacing w:val="4"/>
          <w:sz w:val="20"/>
        </w:rPr>
        <w:t xml:space="preserve"> </w:t>
      </w:r>
      <w:r>
        <w:rPr>
          <w:rFonts w:ascii="KCFTRC+CMR10"/>
          <w:color w:val="000000"/>
          <w:sz w:val="20"/>
        </w:rPr>
        <w:t>are</w:t>
      </w:r>
      <w:r>
        <w:rPr>
          <w:rFonts w:ascii="Times New Roman"/>
          <w:color w:val="000000"/>
          <w:spacing w:val="4"/>
          <w:sz w:val="20"/>
        </w:rPr>
        <w:t xml:space="preserve"> </w:t>
      </w:r>
      <w:r>
        <w:rPr>
          <w:rFonts w:ascii="KCFTRC+CMR10"/>
          <w:color w:val="000000"/>
          <w:spacing w:val="-2"/>
          <w:sz w:val="20"/>
        </w:rPr>
        <w:t>very</w:t>
      </w:r>
      <w:r>
        <w:rPr>
          <w:rFonts w:ascii="Times New Roman"/>
          <w:color w:val="000000"/>
          <w:spacing w:val="6"/>
          <w:sz w:val="20"/>
        </w:rPr>
        <w:t xml:space="preserve"> </w:t>
      </w:r>
      <w:r>
        <w:rPr>
          <w:rFonts w:ascii="KCFTRC+CMR10"/>
          <w:color w:val="000000"/>
          <w:spacing w:val="-1"/>
          <w:sz w:val="20"/>
        </w:rPr>
        <w:t>sensitive</w:t>
      </w:r>
      <w:r>
        <w:rPr>
          <w:rFonts w:ascii="Times New Roman"/>
          <w:color w:val="000000"/>
          <w:spacing w:val="5"/>
          <w:sz w:val="20"/>
        </w:rPr>
        <w:t xml:space="preserve"> </w:t>
      </w:r>
      <w:r>
        <w:rPr>
          <w:rFonts w:ascii="KCFTRC+CMR10"/>
          <w:color w:val="000000"/>
          <w:sz w:val="20"/>
        </w:rPr>
        <w:t>to</w:t>
      </w:r>
      <w:r>
        <w:rPr>
          <w:rFonts w:ascii="Times New Roman"/>
          <w:color w:val="000000"/>
          <w:spacing w:val="4"/>
          <w:sz w:val="20"/>
        </w:rPr>
        <w:t xml:space="preserve"> </w:t>
      </w:r>
      <w:r>
        <w:rPr>
          <w:rFonts w:ascii="KCFTRC+CMR10"/>
          <w:color w:val="000000"/>
          <w:sz w:val="20"/>
        </w:rPr>
        <w:t>the</w:t>
      </w:r>
      <w:r>
        <w:rPr>
          <w:rFonts w:ascii="Times New Roman"/>
          <w:color w:val="000000"/>
          <w:spacing w:val="4"/>
          <w:sz w:val="20"/>
        </w:rPr>
        <w:t xml:space="preserve"> </w:t>
      </w:r>
      <w:del w:id="54" w:author="Kevin as Admin" w:date="2022-09-07T09:52:00Z">
        <w:r w:rsidDel="00B14BE7">
          <w:rPr>
            <w:rFonts w:ascii="KCFTRC+CMR10"/>
            <w:color w:val="000000"/>
            <w:spacing w:val="-1"/>
            <w:sz w:val="20"/>
          </w:rPr>
          <w:delText>change</w:delText>
        </w:r>
        <w:r w:rsidDel="00B14BE7">
          <w:rPr>
            <w:rFonts w:ascii="Times New Roman"/>
            <w:color w:val="000000"/>
            <w:spacing w:val="5"/>
            <w:sz w:val="20"/>
          </w:rPr>
          <w:delText xml:space="preserve"> </w:delText>
        </w:r>
        <w:r w:rsidDel="00B14BE7">
          <w:rPr>
            <w:rFonts w:ascii="KCFTRC+CMR10"/>
            <w:color w:val="000000"/>
            <w:sz w:val="20"/>
          </w:rPr>
          <w:delText>in</w:delText>
        </w:r>
        <w:r w:rsidDel="00B14BE7">
          <w:rPr>
            <w:rFonts w:ascii="Times New Roman"/>
            <w:color w:val="000000"/>
            <w:spacing w:val="4"/>
            <w:sz w:val="20"/>
          </w:rPr>
          <w:delText xml:space="preserve"> </w:delText>
        </w:r>
        <w:r w:rsidDel="00B14BE7">
          <w:rPr>
            <w:rFonts w:ascii="KCFTRC+CMR10"/>
            <w:color w:val="000000"/>
            <w:sz w:val="20"/>
          </w:rPr>
          <w:delText>peak-hour</w:delText>
        </w:r>
      </w:del>
      <w:ins w:id="55" w:author="Kevin as Admin" w:date="2022-09-07T09:52:00Z">
        <w:r w:rsidR="00B14BE7">
          <w:rPr>
            <w:rFonts w:ascii="KCFTRC+CMR10"/>
            <w:color w:val="000000"/>
            <w:spacing w:val="-1"/>
            <w:sz w:val="20"/>
          </w:rPr>
          <w:t>magnitude of the spread between the off-peak and peak</w:t>
        </w:r>
      </w:ins>
      <w:r>
        <w:rPr>
          <w:rFonts w:ascii="Times New Roman"/>
          <w:color w:val="000000"/>
          <w:spacing w:val="3"/>
          <w:sz w:val="20"/>
        </w:rPr>
        <w:t xml:space="preserve"> </w:t>
      </w:r>
      <w:proofErr w:type="spellStart"/>
      <w:r>
        <w:rPr>
          <w:rFonts w:ascii="KCFTRC+CMR10"/>
          <w:color w:val="000000"/>
          <w:sz w:val="20"/>
        </w:rPr>
        <w:t>elec</w:t>
      </w:r>
      <w:proofErr w:type="spellEnd"/>
      <w:r>
        <w:rPr>
          <w:rFonts w:ascii="KCFTRC+CMR10"/>
          <w:color w:val="000000"/>
          <w:sz w:val="20"/>
        </w:rPr>
        <w:t>-</w:t>
      </w:r>
    </w:p>
    <w:p w14:paraId="0CA70754" w14:textId="4CDDA309" w:rsidR="00CF0253" w:rsidRDefault="00252649">
      <w:pPr>
        <w:spacing w:before="149" w:after="0" w:line="209" w:lineRule="exact"/>
        <w:jc w:val="left"/>
        <w:rPr>
          <w:rFonts w:ascii="Times New Roman"/>
          <w:color w:val="000000"/>
          <w:sz w:val="20"/>
        </w:rPr>
      </w:pPr>
      <w:proofErr w:type="spellStart"/>
      <w:proofErr w:type="gramStart"/>
      <w:r>
        <w:rPr>
          <w:rFonts w:ascii="KCFTRC+CMR10"/>
          <w:color w:val="000000"/>
          <w:spacing w:val="-1"/>
          <w:sz w:val="20"/>
        </w:rPr>
        <w:t>tricity</w:t>
      </w:r>
      <w:proofErr w:type="spellEnd"/>
      <w:proofErr w:type="gramEnd"/>
      <w:r>
        <w:rPr>
          <w:rFonts w:ascii="Times New Roman"/>
          <w:color w:val="000000"/>
          <w:spacing w:val="18"/>
          <w:sz w:val="20"/>
        </w:rPr>
        <w:t xml:space="preserve"> </w:t>
      </w:r>
      <w:r>
        <w:rPr>
          <w:rFonts w:ascii="KCFTRC+CMR10"/>
          <w:color w:val="000000"/>
          <w:sz w:val="20"/>
        </w:rPr>
        <w:t>price</w:t>
      </w:r>
      <w:del w:id="56" w:author="Kevin as Admin" w:date="2022-09-07T09:53:00Z">
        <w:r w:rsidDel="00B14BE7">
          <w:rPr>
            <w:rFonts w:ascii="KCFTRC+CMR10"/>
            <w:color w:val="000000"/>
            <w:sz w:val="20"/>
          </w:rPr>
          <w:delText>.</w:delText>
        </w:r>
        <w:r w:rsidDel="00B14BE7">
          <w:rPr>
            <w:rFonts w:ascii="Times New Roman"/>
            <w:color w:val="000000"/>
            <w:spacing w:val="40"/>
            <w:sz w:val="20"/>
          </w:rPr>
          <w:delText xml:space="preserve"> </w:delText>
        </w:r>
        <w:r w:rsidDel="00B14BE7">
          <w:rPr>
            <w:rFonts w:ascii="KCFTRC+CMR10"/>
            <w:color w:val="000000"/>
            <w:sz w:val="20"/>
          </w:rPr>
          <w:delText>In</w:delText>
        </w:r>
        <w:r w:rsidDel="00B14BE7">
          <w:rPr>
            <w:rFonts w:ascii="Times New Roman"/>
            <w:color w:val="000000"/>
            <w:spacing w:val="17"/>
            <w:sz w:val="20"/>
          </w:rPr>
          <w:delText xml:space="preserve"> </w:delText>
        </w:r>
        <w:r w:rsidDel="00B14BE7">
          <w:rPr>
            <w:rFonts w:ascii="KCFTRC+CMR10"/>
            <w:color w:val="000000"/>
            <w:sz w:val="20"/>
          </w:rPr>
          <w:delText>that</w:delText>
        </w:r>
        <w:r w:rsidDel="00B14BE7">
          <w:rPr>
            <w:rFonts w:ascii="Times New Roman"/>
            <w:color w:val="000000"/>
            <w:spacing w:val="17"/>
            <w:sz w:val="20"/>
          </w:rPr>
          <w:delText xml:space="preserve"> </w:delText>
        </w:r>
        <w:r w:rsidDel="00B14BE7">
          <w:rPr>
            <w:rFonts w:ascii="KCFTRC+CMR10"/>
            <w:color w:val="000000"/>
            <w:sz w:val="20"/>
          </w:rPr>
          <w:delText>case,</w:delText>
        </w:r>
        <w:r w:rsidDel="00B14BE7">
          <w:rPr>
            <w:rFonts w:ascii="Times New Roman"/>
            <w:color w:val="000000"/>
            <w:spacing w:val="17"/>
            <w:sz w:val="20"/>
          </w:rPr>
          <w:delText xml:space="preserve"> </w:delText>
        </w:r>
        <w:r w:rsidDel="00B14BE7">
          <w:rPr>
            <w:rFonts w:ascii="KCFTRC+CMR10"/>
            <w:color w:val="000000"/>
            <w:sz w:val="20"/>
          </w:rPr>
          <w:delText>there</w:delText>
        </w:r>
        <w:r w:rsidDel="00B14BE7">
          <w:rPr>
            <w:rFonts w:ascii="Times New Roman"/>
            <w:color w:val="000000"/>
            <w:spacing w:val="17"/>
            <w:sz w:val="20"/>
          </w:rPr>
          <w:delText xml:space="preserve"> </w:delText>
        </w:r>
        <w:r w:rsidDel="00B14BE7">
          <w:rPr>
            <w:rFonts w:ascii="KCFTRC+CMR10"/>
            <w:color w:val="000000"/>
            <w:spacing w:val="-2"/>
            <w:sz w:val="20"/>
          </w:rPr>
          <w:delText>might</w:delText>
        </w:r>
        <w:r w:rsidDel="00B14BE7">
          <w:rPr>
            <w:rFonts w:ascii="Times New Roman"/>
            <w:color w:val="000000"/>
            <w:spacing w:val="18"/>
            <w:sz w:val="20"/>
          </w:rPr>
          <w:delText xml:space="preserve"> </w:delText>
        </w:r>
        <w:r w:rsidDel="00B14BE7">
          <w:rPr>
            <w:rFonts w:ascii="KCFTRC+CMR10"/>
            <w:color w:val="000000"/>
            <w:spacing w:val="5"/>
            <w:sz w:val="20"/>
          </w:rPr>
          <w:delText>be</w:delText>
        </w:r>
      </w:del>
      <w:ins w:id="57" w:author="Kevin as Admin" w:date="2022-09-07T09:53:00Z">
        <w:r w:rsidR="00B14BE7">
          <w:rPr>
            <w:rFonts w:ascii="KCFTRC+CMR10"/>
            <w:color w:val="000000"/>
            <w:sz w:val="20"/>
          </w:rPr>
          <w:t>,</w:t>
        </w:r>
        <w:r w:rsidR="00B14BE7">
          <w:rPr>
            <w:rFonts w:ascii="Calibri" w:hAnsi="Calibri" w:cs="Calibri"/>
            <w:color w:val="000000"/>
            <w:sz w:val="20"/>
          </w:rPr>
          <w:t xml:space="preserve"> that would suggest that</w:t>
        </w:r>
      </w:ins>
      <w:r>
        <w:rPr>
          <w:rFonts w:ascii="Times New Roman"/>
          <w:color w:val="000000"/>
          <w:spacing w:val="11"/>
          <w:sz w:val="20"/>
        </w:rPr>
        <w:t xml:space="preserve"> </w:t>
      </w:r>
      <w:r>
        <w:rPr>
          <w:rFonts w:ascii="KCFTRC+CMR10"/>
          <w:color w:val="000000"/>
          <w:sz w:val="20"/>
        </w:rPr>
        <w:t>additional</w:t>
      </w:r>
      <w:r>
        <w:rPr>
          <w:rFonts w:ascii="Times New Roman"/>
          <w:color w:val="000000"/>
          <w:spacing w:val="17"/>
          <w:sz w:val="20"/>
        </w:rPr>
        <w:t xml:space="preserve"> </w:t>
      </w:r>
      <w:r>
        <w:rPr>
          <w:rFonts w:ascii="KCFTRC+CMR10"/>
          <w:color w:val="000000"/>
          <w:sz w:val="20"/>
        </w:rPr>
        <w:t>gains</w:t>
      </w:r>
      <w:r>
        <w:rPr>
          <w:rFonts w:ascii="Times New Roman"/>
          <w:color w:val="000000"/>
          <w:spacing w:val="17"/>
          <w:sz w:val="20"/>
        </w:rPr>
        <w:t xml:space="preserve"> </w:t>
      </w:r>
      <w:ins w:id="58" w:author="Kevin as Admin" w:date="2022-09-07T09:53:00Z">
        <w:r w:rsidR="00B14BE7">
          <w:rPr>
            <w:rFonts w:ascii="Times New Roman"/>
            <w:color w:val="000000"/>
            <w:spacing w:val="17"/>
            <w:sz w:val="20"/>
          </w:rPr>
          <w:t xml:space="preserve">could be achieved by </w:t>
        </w:r>
      </w:ins>
      <w:del w:id="59" w:author="Kevin as Admin" w:date="2022-09-07T09:53:00Z">
        <w:r w:rsidDel="00B14BE7">
          <w:rPr>
            <w:rFonts w:ascii="KCFTRC+CMR10"/>
            <w:color w:val="000000"/>
            <w:sz w:val="20"/>
          </w:rPr>
          <w:delText>from</w:delText>
        </w:r>
        <w:r w:rsidDel="00B14BE7">
          <w:rPr>
            <w:rFonts w:ascii="Times New Roman"/>
            <w:color w:val="000000"/>
            <w:spacing w:val="16"/>
            <w:sz w:val="20"/>
          </w:rPr>
          <w:delText xml:space="preserve"> </w:delText>
        </w:r>
      </w:del>
      <w:r>
        <w:rPr>
          <w:rFonts w:ascii="KCFTRC+CMR10"/>
          <w:color w:val="000000"/>
          <w:sz w:val="20"/>
        </w:rPr>
        <w:t>adopting</w:t>
      </w:r>
      <w:r>
        <w:rPr>
          <w:rFonts w:ascii="Times New Roman"/>
          <w:color w:val="000000"/>
          <w:spacing w:val="17"/>
          <w:sz w:val="20"/>
        </w:rPr>
        <w:t xml:space="preserve"> </w:t>
      </w:r>
      <w:r>
        <w:rPr>
          <w:rFonts w:ascii="KCFTRC+CMR10"/>
          <w:color w:val="000000"/>
          <w:spacing w:val="-2"/>
          <w:sz w:val="20"/>
        </w:rPr>
        <w:t>even</w:t>
      </w:r>
      <w:r>
        <w:rPr>
          <w:rFonts w:ascii="Times New Roman"/>
          <w:color w:val="000000"/>
          <w:spacing w:val="19"/>
          <w:sz w:val="20"/>
        </w:rPr>
        <w:t xml:space="preserve"> </w:t>
      </w:r>
      <w:r>
        <w:rPr>
          <w:rFonts w:ascii="KCFTRC+CMR10"/>
          <w:color w:val="000000"/>
          <w:sz w:val="20"/>
        </w:rPr>
        <w:t>more</w:t>
      </w:r>
      <w:r>
        <w:rPr>
          <w:rFonts w:ascii="Times New Roman"/>
          <w:color w:val="000000"/>
          <w:spacing w:val="17"/>
          <w:sz w:val="20"/>
        </w:rPr>
        <w:t xml:space="preserve"> </w:t>
      </w:r>
      <w:del w:id="60" w:author="Kevin as Admin" w:date="2022-09-07T09:53:00Z">
        <w:r w:rsidDel="00B14BE7">
          <w:rPr>
            <w:rFonts w:ascii="KCFTRC+CMR10"/>
            <w:color w:val="000000"/>
            <w:spacing w:val="-1"/>
            <w:sz w:val="20"/>
          </w:rPr>
          <w:delText>granular</w:delText>
        </w:r>
        <w:r w:rsidDel="00B14BE7">
          <w:rPr>
            <w:rFonts w:ascii="Times New Roman"/>
            <w:color w:val="000000"/>
            <w:spacing w:val="18"/>
            <w:sz w:val="20"/>
          </w:rPr>
          <w:delText xml:space="preserve"> </w:delText>
        </w:r>
        <w:r w:rsidDel="00B14BE7">
          <w:rPr>
            <w:rFonts w:ascii="KCFTRC+CMR10"/>
            <w:color w:val="000000"/>
            <w:sz w:val="20"/>
          </w:rPr>
          <w:delText>forms</w:delText>
        </w:r>
        <w:r w:rsidDel="00B14BE7">
          <w:rPr>
            <w:rFonts w:ascii="Times New Roman"/>
            <w:color w:val="000000"/>
            <w:spacing w:val="17"/>
            <w:sz w:val="20"/>
          </w:rPr>
          <w:delText xml:space="preserve"> </w:delText>
        </w:r>
        <w:r w:rsidDel="00B14BE7">
          <w:rPr>
            <w:rFonts w:ascii="KCFTRC+CMR10"/>
            <w:color w:val="000000"/>
            <w:sz w:val="20"/>
          </w:rPr>
          <w:delText>of</w:delText>
        </w:r>
        <w:r w:rsidDel="00B14BE7">
          <w:rPr>
            <w:rFonts w:ascii="Times New Roman"/>
            <w:color w:val="000000"/>
            <w:spacing w:val="17"/>
            <w:sz w:val="20"/>
          </w:rPr>
          <w:delText xml:space="preserve"> </w:delText>
        </w:r>
      </w:del>
      <w:r>
        <w:rPr>
          <w:rFonts w:ascii="KCFTRC+CMR10"/>
          <w:color w:val="000000"/>
          <w:sz w:val="20"/>
        </w:rPr>
        <w:t>dynamic</w:t>
      </w:r>
    </w:p>
    <w:p w14:paraId="0C93EA8E" w14:textId="2EB01C67" w:rsidR="00B14BE7" w:rsidRDefault="00252649" w:rsidP="00B14BE7">
      <w:pPr>
        <w:spacing w:before="149" w:after="0" w:line="209" w:lineRule="exact"/>
        <w:jc w:val="left"/>
        <w:rPr>
          <w:ins w:id="61" w:author="Kevin as Admin" w:date="2022-09-07T09:54:00Z"/>
          <w:rFonts w:ascii="Times New Roman"/>
          <w:color w:val="000000"/>
          <w:sz w:val="20"/>
        </w:rPr>
      </w:pPr>
      <w:proofErr w:type="gramStart"/>
      <w:r>
        <w:rPr>
          <w:rFonts w:ascii="KCFTRC+CMR10"/>
          <w:color w:val="000000"/>
          <w:sz w:val="20"/>
        </w:rPr>
        <w:t>pricing</w:t>
      </w:r>
      <w:proofErr w:type="gramEnd"/>
      <w:r>
        <w:rPr>
          <w:rFonts w:ascii="KCFTRC+CMR10"/>
          <w:color w:val="000000"/>
          <w:sz w:val="20"/>
        </w:rPr>
        <w:t>,</w:t>
      </w:r>
      <w:r>
        <w:rPr>
          <w:rFonts w:ascii="Times New Roman"/>
          <w:color w:val="000000"/>
          <w:spacing w:val="11"/>
          <w:sz w:val="20"/>
        </w:rPr>
        <w:t xml:space="preserve"> </w:t>
      </w:r>
      <w:r>
        <w:rPr>
          <w:rFonts w:ascii="KCFTRC+CMR10"/>
          <w:color w:val="000000"/>
          <w:spacing w:val="-2"/>
          <w:sz w:val="20"/>
        </w:rPr>
        <w:t>such</w:t>
      </w:r>
      <w:r>
        <w:rPr>
          <w:rFonts w:ascii="Times New Roman"/>
          <w:color w:val="000000"/>
          <w:spacing w:val="11"/>
          <w:sz w:val="20"/>
        </w:rPr>
        <w:t xml:space="preserve"> </w:t>
      </w:r>
      <w:r>
        <w:rPr>
          <w:rFonts w:ascii="KCFTRC+CMR10"/>
          <w:color w:val="000000"/>
          <w:sz w:val="20"/>
        </w:rPr>
        <w:t>as</w:t>
      </w:r>
      <w:r>
        <w:rPr>
          <w:rFonts w:ascii="Times New Roman"/>
          <w:color w:val="000000"/>
          <w:spacing w:val="9"/>
          <w:sz w:val="20"/>
        </w:rPr>
        <w:t xml:space="preserve"> </w:t>
      </w:r>
      <w:r>
        <w:rPr>
          <w:rFonts w:ascii="KCFTRC+CMR10"/>
          <w:color w:val="000000"/>
          <w:sz w:val="20"/>
        </w:rPr>
        <w:t>Real-Time</w:t>
      </w:r>
      <w:r>
        <w:rPr>
          <w:rFonts w:ascii="Times New Roman"/>
          <w:color w:val="000000"/>
          <w:spacing w:val="9"/>
          <w:sz w:val="20"/>
        </w:rPr>
        <w:t xml:space="preserve"> </w:t>
      </w:r>
      <w:r>
        <w:rPr>
          <w:rFonts w:ascii="KCFTRC+CMR10"/>
          <w:color w:val="000000"/>
          <w:sz w:val="20"/>
        </w:rPr>
        <w:t>Pricing</w:t>
      </w:r>
      <w:r>
        <w:rPr>
          <w:rFonts w:ascii="Times New Roman"/>
          <w:color w:val="000000"/>
          <w:spacing w:val="9"/>
          <w:sz w:val="20"/>
        </w:rPr>
        <w:t xml:space="preserve"> </w:t>
      </w:r>
      <w:r>
        <w:rPr>
          <w:rFonts w:ascii="KCFTRC+CMR10"/>
          <w:color w:val="000000"/>
          <w:spacing w:val="-4"/>
          <w:sz w:val="20"/>
        </w:rPr>
        <w:t>(RTP)</w:t>
      </w:r>
      <w:ins w:id="62" w:author="Kevin as Admin" w:date="2022-09-07T09:53:00Z">
        <w:r w:rsidR="00B14BE7">
          <w:rPr>
            <w:rFonts w:ascii="KCFTRC+CMR10"/>
            <w:color w:val="000000"/>
            <w:spacing w:val="-4"/>
            <w:sz w:val="20"/>
          </w:rPr>
          <w:t>, where the peak vs. off-peak price spread varies across days</w:t>
        </w:r>
      </w:ins>
      <w:r>
        <w:rPr>
          <w:rFonts w:ascii="KCFTRC+CMR10"/>
          <w:color w:val="000000"/>
          <w:spacing w:val="-4"/>
          <w:sz w:val="20"/>
        </w:rPr>
        <w:t>.</w:t>
      </w:r>
      <w:r>
        <w:rPr>
          <w:rFonts w:ascii="Times New Roman"/>
          <w:color w:val="000000"/>
          <w:spacing w:val="13"/>
          <w:sz w:val="20"/>
        </w:rPr>
        <w:t xml:space="preserve"> </w:t>
      </w:r>
      <w:ins w:id="63" w:author="Kevin as Admin" w:date="2022-09-07T09:54:00Z">
        <w:r w:rsidR="00B14BE7">
          <w:rPr>
            <w:rFonts w:ascii="KCFTRC+CMR10"/>
            <w:color w:val="000000"/>
            <w:spacing w:val="-2"/>
            <w:sz w:val="20"/>
          </w:rPr>
          <w:t>While many</w:t>
        </w:r>
        <w:r w:rsidR="00B14BE7">
          <w:rPr>
            <w:rFonts w:ascii="Times New Roman"/>
            <w:color w:val="000000"/>
            <w:spacing w:val="13"/>
            <w:sz w:val="20"/>
          </w:rPr>
          <w:t xml:space="preserve"> </w:t>
        </w:r>
        <w:r w:rsidR="00B14BE7">
          <w:rPr>
            <w:rFonts w:ascii="KCFTRC+CMR10"/>
            <w:color w:val="000000"/>
            <w:spacing w:val="-1"/>
            <w:sz w:val="20"/>
          </w:rPr>
          <w:t>evaluations</w:t>
        </w:r>
        <w:r w:rsidR="00B14BE7">
          <w:rPr>
            <w:rFonts w:ascii="Times New Roman"/>
            <w:color w:val="000000"/>
            <w:spacing w:val="12"/>
            <w:sz w:val="20"/>
          </w:rPr>
          <w:t xml:space="preserve"> </w:t>
        </w:r>
        <w:r w:rsidR="00B14BE7">
          <w:rPr>
            <w:rFonts w:ascii="KCFTRC+CMR10"/>
            <w:color w:val="000000"/>
            <w:sz w:val="20"/>
          </w:rPr>
          <w:t>of</w:t>
        </w:r>
        <w:r w:rsidR="00B14BE7">
          <w:rPr>
            <w:rFonts w:ascii="Times New Roman"/>
            <w:color w:val="000000"/>
            <w:spacing w:val="12"/>
            <w:sz w:val="20"/>
          </w:rPr>
          <w:t xml:space="preserve"> </w:t>
        </w:r>
        <w:r w:rsidR="00B14BE7">
          <w:rPr>
            <w:rFonts w:ascii="KCFTRC+CMR10"/>
            <w:color w:val="000000"/>
            <w:sz w:val="20"/>
          </w:rPr>
          <w:t>TOU</w:t>
        </w:r>
        <w:r w:rsidR="00B14BE7">
          <w:rPr>
            <w:rFonts w:ascii="Times New Roman"/>
            <w:color w:val="000000"/>
            <w:spacing w:val="37"/>
            <w:sz w:val="20"/>
          </w:rPr>
          <w:t xml:space="preserve"> </w:t>
        </w:r>
        <w:r w:rsidR="00B14BE7">
          <w:rPr>
            <w:rFonts w:ascii="KCFTRC+CMR10" w:hAnsi="KCFTRC+CMR10" w:cs="KCFTRC+CMR10"/>
            <w:color w:val="000000"/>
            <w:sz w:val="20"/>
          </w:rPr>
          <w:t>programs</w:t>
        </w:r>
        <w:r w:rsidR="00B14BE7">
          <w:rPr>
            <w:rFonts w:ascii="Calibri" w:hAnsi="Calibri" w:cs="Calibri"/>
            <w:color w:val="000000"/>
            <w:sz w:val="20"/>
          </w:rPr>
          <w:t xml:space="preserve"> </w:t>
        </w:r>
        <w:r w:rsidR="00B14BE7">
          <w:rPr>
            <w:rFonts w:ascii="KCFTRC+CMR10"/>
            <w:color w:val="000000"/>
            <w:spacing w:val="-1"/>
            <w:sz w:val="20"/>
          </w:rPr>
          <w:t>consistently</w:t>
        </w:r>
        <w:r w:rsidR="00B14BE7">
          <w:rPr>
            <w:rFonts w:ascii="Times New Roman"/>
            <w:color w:val="000000"/>
            <w:spacing w:val="38"/>
            <w:sz w:val="20"/>
          </w:rPr>
          <w:t xml:space="preserve"> </w:t>
        </w:r>
        <w:r w:rsidR="00B14BE7">
          <w:rPr>
            <w:rFonts w:ascii="KCFTRC+CMR10"/>
            <w:color w:val="000000"/>
            <w:sz w:val="20"/>
          </w:rPr>
          <w:t>document</w:t>
        </w:r>
        <w:r w:rsidR="00B14BE7">
          <w:rPr>
            <w:rFonts w:ascii="Times New Roman"/>
            <w:color w:val="000000"/>
            <w:spacing w:val="37"/>
            <w:sz w:val="20"/>
          </w:rPr>
          <w:t xml:space="preserve"> </w:t>
        </w:r>
        <w:r w:rsidR="00B14BE7">
          <w:rPr>
            <w:rFonts w:ascii="KCFTRC+CMR10"/>
            <w:color w:val="000000"/>
            <w:sz w:val="20"/>
          </w:rPr>
          <w:t>reductions</w:t>
        </w:r>
        <w:r w:rsidR="00B14BE7">
          <w:rPr>
            <w:rFonts w:ascii="Times New Roman"/>
            <w:color w:val="000000"/>
            <w:spacing w:val="37"/>
            <w:sz w:val="20"/>
          </w:rPr>
          <w:t xml:space="preserve"> </w:t>
        </w:r>
        <w:r w:rsidR="00B14BE7">
          <w:rPr>
            <w:rFonts w:ascii="KCFTRC+CMR10"/>
            <w:color w:val="000000"/>
            <w:sz w:val="20"/>
          </w:rPr>
          <w:t>in</w:t>
        </w:r>
        <w:r w:rsidR="00B14BE7">
          <w:rPr>
            <w:rFonts w:ascii="Times New Roman"/>
            <w:color w:val="000000"/>
            <w:spacing w:val="37"/>
            <w:sz w:val="20"/>
          </w:rPr>
          <w:t xml:space="preserve"> </w:t>
        </w:r>
        <w:r w:rsidR="00B14BE7">
          <w:rPr>
            <w:rFonts w:ascii="KCFTRC+CMR10"/>
            <w:color w:val="000000"/>
            <w:spacing w:val="-1"/>
            <w:sz w:val="20"/>
          </w:rPr>
          <w:t>electricity</w:t>
        </w:r>
      </w:ins>
    </w:p>
    <w:p w14:paraId="7ED0D6C9" w14:textId="74F1DA75" w:rsidR="00CF0253" w:rsidRDefault="00B14BE7" w:rsidP="00B14BE7">
      <w:pPr>
        <w:spacing w:before="149" w:after="0" w:line="209" w:lineRule="exact"/>
        <w:jc w:val="left"/>
        <w:rPr>
          <w:rFonts w:ascii="Times New Roman"/>
          <w:color w:val="000000"/>
          <w:sz w:val="20"/>
        </w:rPr>
      </w:pPr>
      <w:proofErr w:type="gramStart"/>
      <w:ins w:id="64" w:author="Kevin as Admin" w:date="2022-09-07T09:54:00Z">
        <w:r>
          <w:rPr>
            <w:rFonts w:ascii="KCFTRC+CMR10"/>
            <w:color w:val="000000"/>
            <w:sz w:val="20"/>
          </w:rPr>
          <w:t>consumption</w:t>
        </w:r>
        <w:proofErr w:type="gramEnd"/>
        <w:r>
          <w:rPr>
            <w:rFonts w:ascii="Times New Roman"/>
            <w:color w:val="000000"/>
            <w:spacing w:val="26"/>
            <w:sz w:val="20"/>
          </w:rPr>
          <w:t xml:space="preserve"> </w:t>
        </w:r>
        <w:r>
          <w:rPr>
            <w:rFonts w:ascii="KCFTRC+CMR10"/>
            <w:color w:val="000000"/>
            <w:sz w:val="20"/>
          </w:rPr>
          <w:t>during</w:t>
        </w:r>
        <w:r>
          <w:rPr>
            <w:rFonts w:ascii="Times New Roman"/>
            <w:color w:val="000000"/>
            <w:spacing w:val="26"/>
            <w:sz w:val="20"/>
          </w:rPr>
          <w:t xml:space="preserve"> </w:t>
        </w:r>
        <w:r>
          <w:rPr>
            <w:rFonts w:ascii="KCFTRC+CMR10"/>
            <w:color w:val="000000"/>
            <w:spacing w:val="2"/>
            <w:sz w:val="20"/>
          </w:rPr>
          <w:t>peak</w:t>
        </w:r>
        <w:r>
          <w:rPr>
            <w:rFonts w:ascii="Times New Roman"/>
            <w:color w:val="000000"/>
            <w:spacing w:val="25"/>
            <w:sz w:val="20"/>
          </w:rPr>
          <w:t xml:space="preserve"> </w:t>
        </w:r>
        <w:r>
          <w:rPr>
            <w:rFonts w:ascii="KCFTRC+CMR10"/>
            <w:color w:val="000000"/>
            <w:sz w:val="20"/>
          </w:rPr>
          <w:t>hours, the literature often finds that households</w:t>
        </w:r>
        <w:r>
          <w:rPr>
            <w:rFonts w:ascii="KCFTRC+CMR10"/>
            <w:color w:val="000000"/>
            <w:sz w:val="20"/>
          </w:rPr>
          <w:t>’</w:t>
        </w:r>
        <w:r>
          <w:rPr>
            <w:rFonts w:ascii="Calibri" w:hAnsi="Calibri" w:cs="Calibri"/>
            <w:color w:val="000000"/>
            <w:sz w:val="20"/>
          </w:rPr>
          <w:t xml:space="preserve"> consumption is quite inelastic to the magnitude of the within-day price changes. Notably, </w:t>
        </w:r>
      </w:ins>
      <w:hyperlink w:anchor="br24" w:history="1">
        <w:proofErr w:type="spellStart"/>
        <w:r w:rsidR="00252649">
          <w:rPr>
            <w:rFonts w:ascii="KCFTRC+CMR10"/>
            <w:color w:val="0000FF"/>
            <w:sz w:val="20"/>
          </w:rPr>
          <w:t>Prest</w:t>
        </w:r>
        <w:proofErr w:type="spellEnd"/>
      </w:hyperlink>
      <w:hyperlink w:anchor="br24" w:history="1">
        <w:r w:rsidR="00252649">
          <w:rPr>
            <w:rFonts w:ascii="Times New Roman"/>
            <w:color w:val="0000FF"/>
            <w:spacing w:val="9"/>
            <w:sz w:val="20"/>
          </w:rPr>
          <w:t xml:space="preserve"> </w:t>
        </w:r>
      </w:hyperlink>
      <w:r w:rsidR="00252649">
        <w:rPr>
          <w:rFonts w:ascii="KCFTRC+CMR10"/>
          <w:color w:val="000000"/>
          <w:sz w:val="20"/>
        </w:rPr>
        <w:t>(</w:t>
      </w:r>
      <w:hyperlink w:anchor="br24" w:history="1">
        <w:r w:rsidR="00252649">
          <w:rPr>
            <w:rFonts w:ascii="KCFTRC+CMR10"/>
            <w:color w:val="0000FF"/>
            <w:sz w:val="20"/>
          </w:rPr>
          <w:t>2020</w:t>
        </w:r>
      </w:hyperlink>
      <w:r w:rsidR="00252649">
        <w:rPr>
          <w:rFonts w:ascii="KCFTRC+CMR10"/>
          <w:color w:val="000000"/>
          <w:sz w:val="20"/>
        </w:rPr>
        <w:t>)</w:t>
      </w:r>
      <w:del w:id="65" w:author="Kevin as Admin" w:date="2022-09-07T09:54:00Z">
        <w:r w:rsidR="00252649" w:rsidDel="00B14BE7">
          <w:rPr>
            <w:rFonts w:ascii="KCFTRC+CMR10"/>
            <w:color w:val="000000"/>
            <w:sz w:val="20"/>
          </w:rPr>
          <w:delText>,</w:delText>
        </w:r>
        <w:r w:rsidR="00252649" w:rsidDel="00B14BE7">
          <w:rPr>
            <w:rFonts w:ascii="Times New Roman"/>
            <w:color w:val="000000"/>
            <w:spacing w:val="10"/>
            <w:sz w:val="20"/>
          </w:rPr>
          <w:delText xml:space="preserve"> </w:delText>
        </w:r>
        <w:r w:rsidR="00252649" w:rsidDel="00B14BE7">
          <w:rPr>
            <w:rFonts w:ascii="KCFTRC+CMR10"/>
            <w:color w:val="000000"/>
            <w:spacing w:val="-3"/>
            <w:sz w:val="20"/>
          </w:rPr>
          <w:delText>however,</w:delText>
        </w:r>
      </w:del>
      <w:r w:rsidR="00252649">
        <w:rPr>
          <w:rFonts w:ascii="Times New Roman"/>
          <w:color w:val="000000"/>
          <w:spacing w:val="13"/>
          <w:sz w:val="20"/>
        </w:rPr>
        <w:t xml:space="preserve"> </w:t>
      </w:r>
      <w:r w:rsidR="00252649">
        <w:rPr>
          <w:rFonts w:ascii="KCFTRC+CMR10" w:hAnsi="KCFTRC+CMR10" w:cs="KCFTRC+CMR10"/>
          <w:color w:val="000000"/>
          <w:sz w:val="20"/>
        </w:rPr>
        <w:t>ﬁnds</w:t>
      </w:r>
      <w:r w:rsidR="00252649">
        <w:rPr>
          <w:rFonts w:ascii="Times New Roman"/>
          <w:color w:val="000000"/>
          <w:spacing w:val="9"/>
          <w:sz w:val="20"/>
        </w:rPr>
        <w:t xml:space="preserve"> </w:t>
      </w:r>
      <w:r w:rsidR="00252649">
        <w:rPr>
          <w:rFonts w:ascii="KCFTRC+CMR10"/>
          <w:color w:val="000000"/>
          <w:sz w:val="20"/>
        </w:rPr>
        <w:t>that</w:t>
      </w:r>
      <w:ins w:id="66" w:author="Kevin as Admin" w:date="2022-09-07T09:54:00Z">
        <w:r w:rsidR="00EB3310">
          <w:rPr>
            <w:rFonts w:ascii="Times New Roman"/>
            <w:color w:val="000000"/>
            <w:spacing w:val="9"/>
            <w:sz w:val="20"/>
          </w:rPr>
          <w:t xml:space="preserve">, in a TOU pricing experiment </w:t>
        </w:r>
      </w:ins>
      <w:ins w:id="67" w:author="Kevin as Admin" w:date="2022-09-07T09:55:00Z">
        <w:r w:rsidR="00EB3310">
          <w:rPr>
            <w:rFonts w:ascii="Times New Roman"/>
            <w:color w:val="000000"/>
            <w:spacing w:val="9"/>
            <w:sz w:val="20"/>
          </w:rPr>
          <w:t xml:space="preserve">in </w:t>
        </w:r>
        <w:proofErr w:type="spellStart"/>
        <w:r w:rsidR="00EB3310">
          <w:rPr>
            <w:rFonts w:ascii="Times New Roman"/>
            <w:color w:val="000000"/>
            <w:spacing w:val="9"/>
            <w:sz w:val="20"/>
          </w:rPr>
          <w:t>Ireland</w:t>
        </w:r>
        <w:proofErr w:type="gramStart"/>
        <w:r w:rsidR="00EB3310">
          <w:rPr>
            <w:rFonts w:ascii="Times New Roman"/>
            <w:color w:val="000000"/>
            <w:spacing w:val="9"/>
            <w:sz w:val="20"/>
          </w:rPr>
          <w:t>,</w:t>
        </w:r>
      </w:ins>
      <w:proofErr w:type="gramEnd"/>
      <w:del w:id="68" w:author="Kevin as Admin" w:date="2022-09-07T09:54:00Z">
        <w:r w:rsidR="00252649" w:rsidDel="00EB3310">
          <w:rPr>
            <w:rFonts w:ascii="Times New Roman"/>
            <w:color w:val="000000"/>
            <w:spacing w:val="9"/>
            <w:sz w:val="20"/>
          </w:rPr>
          <w:delText xml:space="preserve"> </w:delText>
        </w:r>
        <w:r w:rsidR="00252649" w:rsidDel="00EB3310">
          <w:rPr>
            <w:rFonts w:ascii="KCFTRC+CMR10"/>
            <w:color w:val="000000"/>
            <w:spacing w:val="-2"/>
            <w:sz w:val="20"/>
          </w:rPr>
          <w:delText>even</w:delText>
        </w:r>
        <w:r w:rsidR="00252649" w:rsidDel="00EB3310">
          <w:rPr>
            <w:rFonts w:ascii="Times New Roman"/>
            <w:color w:val="000000"/>
            <w:spacing w:val="11"/>
            <w:sz w:val="20"/>
          </w:rPr>
          <w:delText xml:space="preserve"> </w:delText>
        </w:r>
        <w:r w:rsidR="00252649" w:rsidDel="00EB3310">
          <w:rPr>
            <w:rFonts w:ascii="KCFTRC+CMR10"/>
            <w:color w:val="000000"/>
            <w:sz w:val="20"/>
          </w:rPr>
          <w:delText>during</w:delText>
        </w:r>
        <w:r w:rsidR="00252649" w:rsidDel="00EB3310">
          <w:rPr>
            <w:rFonts w:ascii="Times New Roman"/>
            <w:color w:val="000000"/>
            <w:spacing w:val="9"/>
            <w:sz w:val="20"/>
          </w:rPr>
          <w:delText xml:space="preserve"> </w:delText>
        </w:r>
        <w:r w:rsidR="00252649" w:rsidDel="00EB3310">
          <w:rPr>
            <w:rFonts w:ascii="KCFTRC+CMR10"/>
            <w:color w:val="000000"/>
            <w:spacing w:val="1"/>
            <w:sz w:val="20"/>
          </w:rPr>
          <w:delText>peaks,</w:delText>
        </w:r>
        <w:r w:rsidR="00252649" w:rsidDel="00EB3310">
          <w:rPr>
            <w:rFonts w:ascii="Times New Roman"/>
            <w:color w:val="000000"/>
            <w:spacing w:val="10"/>
            <w:sz w:val="20"/>
          </w:rPr>
          <w:delText xml:space="preserve"> </w:delText>
        </w:r>
      </w:del>
      <w:r w:rsidR="00252649">
        <w:rPr>
          <w:rFonts w:ascii="KCFTRC+CMR10"/>
          <w:color w:val="000000"/>
          <w:sz w:val="20"/>
        </w:rPr>
        <w:t>households</w:t>
      </w:r>
      <w:proofErr w:type="spellEnd"/>
      <w:r w:rsidR="00252649">
        <w:rPr>
          <w:rFonts w:ascii="Times New Roman"/>
          <w:color w:val="000000"/>
          <w:spacing w:val="9"/>
          <w:sz w:val="20"/>
        </w:rPr>
        <w:t xml:space="preserve"> </w:t>
      </w:r>
      <w:r w:rsidR="00252649">
        <w:rPr>
          <w:rFonts w:ascii="KCFTRC+CMR10"/>
          <w:color w:val="000000"/>
          <w:spacing w:val="-2"/>
          <w:sz w:val="20"/>
        </w:rPr>
        <w:t>were</w:t>
      </w:r>
    </w:p>
    <w:p w14:paraId="2CCCE2D8" w14:textId="10B0C0DF" w:rsidR="00CF0253" w:rsidDel="00EB3310" w:rsidRDefault="00252649" w:rsidP="00EB3310">
      <w:pPr>
        <w:spacing w:before="94" w:after="0" w:line="237" w:lineRule="exact"/>
        <w:jc w:val="left"/>
        <w:rPr>
          <w:del w:id="69" w:author="Kevin as Admin" w:date="2022-09-07T09:55:00Z"/>
          <w:rFonts w:ascii="Times New Roman"/>
          <w:color w:val="000000"/>
          <w:sz w:val="20"/>
        </w:rPr>
      </w:pPr>
      <w:proofErr w:type="gramStart"/>
      <w:r>
        <w:rPr>
          <w:rFonts w:ascii="KCFTRC+CMR10"/>
          <w:color w:val="000000"/>
          <w:sz w:val="20"/>
        </w:rPr>
        <w:t>highly</w:t>
      </w:r>
      <w:proofErr w:type="gramEnd"/>
      <w:r>
        <w:rPr>
          <w:rFonts w:ascii="Times New Roman"/>
          <w:color w:val="000000"/>
          <w:spacing w:val="19"/>
          <w:sz w:val="20"/>
        </w:rPr>
        <w:t xml:space="preserve"> </w:t>
      </w:r>
      <w:r>
        <w:rPr>
          <w:rFonts w:ascii="KCFTRC+CMR10"/>
          <w:color w:val="000000"/>
          <w:spacing w:val="-1"/>
          <w:sz w:val="20"/>
        </w:rPr>
        <w:t>insensitive</w:t>
      </w:r>
      <w:r>
        <w:rPr>
          <w:rFonts w:ascii="Times New Roman"/>
          <w:color w:val="000000"/>
          <w:spacing w:val="20"/>
          <w:sz w:val="20"/>
        </w:rPr>
        <w:t xml:space="preserve"> </w:t>
      </w:r>
      <w:r>
        <w:rPr>
          <w:rFonts w:ascii="KCFTRC+CMR10"/>
          <w:color w:val="000000"/>
          <w:sz w:val="20"/>
        </w:rPr>
        <w:t>to</w:t>
      </w:r>
      <w:r>
        <w:rPr>
          <w:rFonts w:ascii="Times New Roman"/>
          <w:color w:val="000000"/>
          <w:spacing w:val="19"/>
          <w:sz w:val="20"/>
        </w:rPr>
        <w:t xml:space="preserve"> </w:t>
      </w:r>
      <w:r>
        <w:rPr>
          <w:rFonts w:ascii="KCFTRC+CMR10"/>
          <w:color w:val="000000"/>
          <w:sz w:val="20"/>
        </w:rPr>
        <w:t>the</w:t>
      </w:r>
      <w:r>
        <w:rPr>
          <w:rFonts w:ascii="Times New Roman"/>
          <w:color w:val="000000"/>
          <w:spacing w:val="19"/>
          <w:sz w:val="20"/>
        </w:rPr>
        <w:t xml:space="preserve"> </w:t>
      </w:r>
      <w:r>
        <w:rPr>
          <w:rFonts w:ascii="KCFTRC+CMR10"/>
          <w:color w:val="000000"/>
          <w:spacing w:val="-1"/>
          <w:sz w:val="20"/>
        </w:rPr>
        <w:t>incremental</w:t>
      </w:r>
      <w:r>
        <w:rPr>
          <w:rFonts w:ascii="Times New Roman"/>
          <w:color w:val="000000"/>
          <w:spacing w:val="20"/>
          <w:sz w:val="20"/>
        </w:rPr>
        <w:t xml:space="preserve"> </w:t>
      </w:r>
      <w:del w:id="70" w:author="Kevin as Admin" w:date="2022-09-07T09:55:00Z">
        <w:r w:rsidDel="00EB3310">
          <w:rPr>
            <w:rFonts w:ascii="KCFTRC+CMR10"/>
            <w:color w:val="000000"/>
            <w:sz w:val="20"/>
          </w:rPr>
          <w:delText>risings</w:delText>
        </w:r>
        <w:r w:rsidDel="00EB3310">
          <w:rPr>
            <w:rFonts w:ascii="Times New Roman"/>
            <w:color w:val="000000"/>
            <w:spacing w:val="19"/>
            <w:sz w:val="20"/>
          </w:rPr>
          <w:delText xml:space="preserve"> </w:delText>
        </w:r>
      </w:del>
      <w:ins w:id="71" w:author="Kevin as Admin" w:date="2022-09-07T09:55:00Z">
        <w:r w:rsidR="00EB3310">
          <w:rPr>
            <w:rFonts w:ascii="KCFTRC+CMR10"/>
            <w:color w:val="000000"/>
            <w:sz w:val="20"/>
          </w:rPr>
          <w:t>increases</w:t>
        </w:r>
        <w:r w:rsidR="00EB3310">
          <w:rPr>
            <w:rFonts w:ascii="Times New Roman"/>
            <w:color w:val="000000"/>
            <w:spacing w:val="19"/>
            <w:sz w:val="20"/>
          </w:rPr>
          <w:t xml:space="preserve"> </w:t>
        </w:r>
      </w:ins>
      <w:r>
        <w:rPr>
          <w:rFonts w:ascii="KCFTRC+CMR10"/>
          <w:color w:val="000000"/>
          <w:sz w:val="20"/>
        </w:rPr>
        <w:t>in</w:t>
      </w:r>
      <w:r>
        <w:rPr>
          <w:rFonts w:ascii="Times New Roman"/>
          <w:color w:val="000000"/>
          <w:spacing w:val="19"/>
          <w:sz w:val="20"/>
        </w:rPr>
        <w:t xml:space="preserve"> </w:t>
      </w:r>
      <w:r>
        <w:rPr>
          <w:rFonts w:ascii="KCFTRC+CMR10"/>
          <w:color w:val="000000"/>
          <w:sz w:val="20"/>
        </w:rPr>
        <w:t>the</w:t>
      </w:r>
      <w:r>
        <w:rPr>
          <w:rFonts w:ascii="Times New Roman"/>
          <w:color w:val="000000"/>
          <w:spacing w:val="19"/>
          <w:sz w:val="20"/>
        </w:rPr>
        <w:t xml:space="preserve"> </w:t>
      </w:r>
      <w:r>
        <w:rPr>
          <w:rFonts w:ascii="KCFTRC+CMR10"/>
          <w:color w:val="000000"/>
          <w:spacing w:val="2"/>
          <w:sz w:val="20"/>
        </w:rPr>
        <w:t>peak</w:t>
      </w:r>
      <w:r>
        <w:rPr>
          <w:rFonts w:ascii="Times New Roman"/>
          <w:color w:val="000000"/>
          <w:spacing w:val="17"/>
          <w:sz w:val="20"/>
        </w:rPr>
        <w:t xml:space="preserve"> </w:t>
      </w:r>
      <w:r>
        <w:rPr>
          <w:rFonts w:ascii="KCFTRC+CMR10"/>
          <w:color w:val="000000"/>
          <w:sz w:val="20"/>
        </w:rPr>
        <w:t>rate.</w:t>
      </w:r>
      <w:hyperlink w:anchor="br4" w:history="1">
        <w:r>
          <w:rPr>
            <w:rFonts w:ascii="PTDUEJ+CMR7"/>
            <w:color w:val="000000"/>
            <w:sz w:val="21"/>
            <w:vertAlign w:val="superscript"/>
          </w:rPr>
          <w:t>1</w:t>
        </w:r>
      </w:hyperlink>
      <w:hyperlink w:anchor="br4" w:history="1">
        <w:r>
          <w:rPr>
            <w:rFonts w:ascii="Times New Roman"/>
            <w:color w:val="000000"/>
            <w:spacing w:val="54"/>
            <w:sz w:val="21"/>
            <w:vertAlign w:val="superscript"/>
          </w:rPr>
          <w:t xml:space="preserve"> </w:t>
        </w:r>
      </w:hyperlink>
      <w:del w:id="72" w:author="Kevin as Admin" w:date="2022-09-07T09:55:00Z">
        <w:r w:rsidDel="00EB3310">
          <w:rPr>
            <w:rFonts w:ascii="KCFTRC+CMR10"/>
            <w:color w:val="000000"/>
            <w:sz w:val="20"/>
          </w:rPr>
          <w:delText>In</w:delText>
        </w:r>
        <w:r w:rsidDel="00EB3310">
          <w:rPr>
            <w:rFonts w:ascii="Times New Roman"/>
            <w:color w:val="000000"/>
            <w:spacing w:val="19"/>
            <w:sz w:val="20"/>
          </w:rPr>
          <w:delText xml:space="preserve"> </w:delText>
        </w:r>
        <w:r w:rsidDel="00EB3310">
          <w:rPr>
            <w:rFonts w:ascii="KCFTRC+CMR10"/>
            <w:color w:val="000000"/>
            <w:sz w:val="20"/>
          </w:rPr>
          <w:delText>other</w:delText>
        </w:r>
        <w:r w:rsidDel="00EB3310">
          <w:rPr>
            <w:rFonts w:ascii="Times New Roman"/>
            <w:color w:val="000000"/>
            <w:spacing w:val="19"/>
            <w:sz w:val="20"/>
          </w:rPr>
          <w:delText xml:space="preserve"> </w:delText>
        </w:r>
        <w:r w:rsidDel="00EB3310">
          <w:rPr>
            <w:rFonts w:ascii="KCFTRC+CMR10"/>
            <w:color w:val="000000"/>
            <w:spacing w:val="-1"/>
            <w:sz w:val="20"/>
          </w:rPr>
          <w:delText>words,</w:delText>
        </w:r>
        <w:r w:rsidDel="00EB3310">
          <w:rPr>
            <w:rFonts w:ascii="Times New Roman"/>
            <w:color w:val="000000"/>
            <w:spacing w:val="21"/>
            <w:sz w:val="20"/>
          </w:rPr>
          <w:delText xml:space="preserve"> </w:delText>
        </w:r>
        <w:r w:rsidDel="00EB3310">
          <w:rPr>
            <w:rFonts w:ascii="KCFTRC+CMR10"/>
            <w:color w:val="000000"/>
            <w:sz w:val="20"/>
          </w:rPr>
          <w:delText>according</w:delText>
        </w:r>
        <w:r w:rsidDel="00EB3310">
          <w:rPr>
            <w:rFonts w:ascii="Times New Roman"/>
            <w:color w:val="000000"/>
            <w:spacing w:val="19"/>
            <w:sz w:val="20"/>
          </w:rPr>
          <w:delText xml:space="preserve"> </w:delText>
        </w:r>
        <w:r w:rsidDel="00EB3310">
          <w:rPr>
            <w:rFonts w:ascii="KCFTRC+CMR10"/>
            <w:color w:val="000000"/>
            <w:sz w:val="20"/>
          </w:rPr>
          <w:delText>to</w:delText>
        </w:r>
        <w:r w:rsidDel="00EB3310">
          <w:rPr>
            <w:rFonts w:ascii="Times New Roman"/>
            <w:color w:val="000000"/>
            <w:spacing w:val="19"/>
            <w:sz w:val="20"/>
          </w:rPr>
          <w:delText xml:space="preserve"> </w:delText>
        </w:r>
        <w:r w:rsidDel="00EB3310">
          <w:rPr>
            <w:rFonts w:ascii="KCFTRC+CMR10"/>
            <w:color w:val="000000"/>
            <w:sz w:val="20"/>
          </w:rPr>
          <w:delText>the</w:delText>
        </w:r>
        <w:r w:rsidDel="00EB3310">
          <w:rPr>
            <w:rFonts w:ascii="Times New Roman"/>
            <w:color w:val="000000"/>
            <w:spacing w:val="19"/>
            <w:sz w:val="20"/>
          </w:rPr>
          <w:delText xml:space="preserve"> </w:delText>
        </w:r>
        <w:r w:rsidDel="00EB3310">
          <w:rPr>
            <w:rFonts w:ascii="KCFTRC+CMR10"/>
            <w:color w:val="000000"/>
            <w:sz w:val="20"/>
          </w:rPr>
          <w:delText>previous</w:delText>
        </w:r>
        <w:r w:rsidDel="00EB3310">
          <w:rPr>
            <w:rFonts w:ascii="Times New Roman"/>
            <w:color w:val="000000"/>
            <w:spacing w:val="19"/>
            <w:sz w:val="20"/>
          </w:rPr>
          <w:delText xml:space="preserve"> </w:delText>
        </w:r>
        <w:r w:rsidDel="00EB3310">
          <w:rPr>
            <w:rFonts w:ascii="KCFTRC+CMR10"/>
            <w:color w:val="000000"/>
            <w:spacing w:val="-2"/>
            <w:sz w:val="20"/>
          </w:rPr>
          <w:delText>work,</w:delText>
        </w:r>
      </w:del>
      <w:ins w:id="73" w:author="Kevin as Admin" w:date="2022-09-07T09:55:00Z">
        <w:r w:rsidR="00EB3310">
          <w:rPr>
            <w:rFonts w:ascii="KCFTRC+CMR10"/>
            <w:color w:val="000000"/>
            <w:sz w:val="20"/>
          </w:rPr>
          <w:t xml:space="preserve">That is, </w:t>
        </w:r>
      </w:ins>
    </w:p>
    <w:p w14:paraId="4B273BD4" w14:textId="10C0336B" w:rsidR="00CF0253" w:rsidDel="00B14BE7" w:rsidRDefault="00252649">
      <w:pPr>
        <w:spacing w:before="94" w:after="0" w:line="237" w:lineRule="exact"/>
        <w:jc w:val="left"/>
        <w:rPr>
          <w:del w:id="74" w:author="Kevin as Admin" w:date="2022-09-07T09:46:00Z"/>
          <w:rFonts w:ascii="Times New Roman"/>
          <w:color w:val="000000"/>
          <w:sz w:val="20"/>
        </w:rPr>
        <w:pPrChange w:id="75" w:author="Kevin as Admin" w:date="2022-09-07T09:55:00Z">
          <w:pPr>
            <w:spacing w:before="149" w:after="0" w:line="209" w:lineRule="exact"/>
            <w:jc w:val="left"/>
          </w:pPr>
        </w:pPrChange>
      </w:pPr>
      <w:del w:id="76" w:author="Kevin as Admin" w:date="2022-09-07T09:55:00Z">
        <w:r w:rsidDel="00EB3310">
          <w:rPr>
            <w:rFonts w:ascii="KCFTRC+CMR10"/>
            <w:color w:val="000000"/>
            <w:spacing w:val="-1"/>
            <w:sz w:val="20"/>
          </w:rPr>
          <w:delText>residential</w:delText>
        </w:r>
        <w:r w:rsidDel="00EB3310">
          <w:rPr>
            <w:rFonts w:ascii="Times New Roman"/>
            <w:color w:val="000000"/>
            <w:spacing w:val="33"/>
            <w:sz w:val="20"/>
          </w:rPr>
          <w:delText xml:space="preserve"> </w:delText>
        </w:r>
      </w:del>
      <w:proofErr w:type="gramStart"/>
      <w:r>
        <w:rPr>
          <w:rFonts w:ascii="KCFTRC+CMR10"/>
          <w:color w:val="000000"/>
          <w:sz w:val="20"/>
        </w:rPr>
        <w:t>consumers</w:t>
      </w:r>
      <w:proofErr w:type="gramEnd"/>
      <w:r>
        <w:rPr>
          <w:rFonts w:ascii="Times New Roman"/>
          <w:color w:val="000000"/>
          <w:spacing w:val="33"/>
          <w:sz w:val="20"/>
        </w:rPr>
        <w:t xml:space="preserve"> </w:t>
      </w:r>
      <w:r>
        <w:rPr>
          <w:rFonts w:ascii="KCFTRC+CMR10"/>
          <w:color w:val="000000"/>
          <w:sz w:val="20"/>
        </w:rPr>
        <w:t>seem</w:t>
      </w:r>
      <w:del w:id="77" w:author="Kevin as Admin" w:date="2022-09-07T09:56:00Z">
        <w:r w:rsidDel="00EB3310">
          <w:rPr>
            <w:rFonts w:ascii="KCFTRC+CMR10"/>
            <w:color w:val="000000"/>
            <w:sz w:val="20"/>
          </w:rPr>
          <w:delText>ed</w:delText>
        </w:r>
      </w:del>
      <w:r>
        <w:rPr>
          <w:rFonts w:ascii="Times New Roman"/>
          <w:color w:val="000000"/>
          <w:spacing w:val="33"/>
          <w:sz w:val="20"/>
        </w:rPr>
        <w:t xml:space="preserve"> </w:t>
      </w:r>
      <w:r>
        <w:rPr>
          <w:rFonts w:ascii="KCFTRC+CMR10"/>
          <w:color w:val="000000"/>
          <w:sz w:val="20"/>
        </w:rPr>
        <w:t>to</w:t>
      </w:r>
      <w:r>
        <w:rPr>
          <w:rFonts w:ascii="Times New Roman"/>
          <w:color w:val="000000"/>
          <w:spacing w:val="32"/>
          <w:sz w:val="20"/>
        </w:rPr>
        <w:t xml:space="preserve"> </w:t>
      </w:r>
      <w:r>
        <w:rPr>
          <w:rFonts w:ascii="KCFTRC+CMR10"/>
          <w:color w:val="000000"/>
          <w:spacing w:val="1"/>
          <w:sz w:val="20"/>
        </w:rPr>
        <w:t>respond</w:t>
      </w:r>
      <w:r>
        <w:rPr>
          <w:rFonts w:ascii="Times New Roman"/>
          <w:color w:val="000000"/>
          <w:spacing w:val="32"/>
          <w:sz w:val="20"/>
        </w:rPr>
        <w:t xml:space="preserve"> </w:t>
      </w:r>
      <w:r>
        <w:rPr>
          <w:rFonts w:ascii="KCFTRC+CMR10"/>
          <w:color w:val="000000"/>
          <w:sz w:val="20"/>
        </w:rPr>
        <w:t>only</w:t>
      </w:r>
      <w:r>
        <w:rPr>
          <w:rFonts w:ascii="Times New Roman"/>
          <w:color w:val="000000"/>
          <w:spacing w:val="33"/>
          <w:sz w:val="20"/>
        </w:rPr>
        <w:t xml:space="preserve"> </w:t>
      </w:r>
      <w:r>
        <w:rPr>
          <w:rFonts w:ascii="KCFTRC+CMR10"/>
          <w:color w:val="000000"/>
          <w:sz w:val="20"/>
        </w:rPr>
        <w:t>to</w:t>
      </w:r>
      <w:r>
        <w:rPr>
          <w:rFonts w:ascii="Times New Roman"/>
          <w:color w:val="000000"/>
          <w:spacing w:val="32"/>
          <w:sz w:val="20"/>
        </w:rPr>
        <w:t xml:space="preserve"> </w:t>
      </w:r>
      <w:r>
        <w:rPr>
          <w:rFonts w:ascii="KCFTRC+CMR10"/>
          <w:color w:val="000000"/>
          <w:sz w:val="20"/>
        </w:rPr>
        <w:t>the</w:t>
      </w:r>
      <w:r>
        <w:rPr>
          <w:rFonts w:ascii="Times New Roman"/>
          <w:color w:val="000000"/>
          <w:spacing w:val="33"/>
          <w:sz w:val="20"/>
        </w:rPr>
        <w:t xml:space="preserve"> </w:t>
      </w:r>
      <w:r>
        <w:rPr>
          <w:rFonts w:ascii="KCFTRC+CMR10"/>
          <w:color w:val="000000"/>
          <w:sz w:val="20"/>
        </w:rPr>
        <w:t>existence</w:t>
      </w:r>
      <w:r>
        <w:rPr>
          <w:rFonts w:ascii="Times New Roman"/>
          <w:color w:val="000000"/>
          <w:spacing w:val="33"/>
          <w:sz w:val="20"/>
        </w:rPr>
        <w:t xml:space="preserve"> </w:t>
      </w:r>
      <w:r>
        <w:rPr>
          <w:rFonts w:ascii="KCFTRC+CMR10"/>
          <w:color w:val="000000"/>
          <w:sz w:val="20"/>
        </w:rPr>
        <w:t>of</w:t>
      </w:r>
      <w:r>
        <w:rPr>
          <w:rFonts w:ascii="Times New Roman"/>
          <w:color w:val="000000"/>
          <w:spacing w:val="33"/>
          <w:sz w:val="20"/>
        </w:rPr>
        <w:t xml:space="preserve"> </w:t>
      </w:r>
      <w:r>
        <w:rPr>
          <w:rFonts w:ascii="KCFTRC+CMR10"/>
          <w:color w:val="000000"/>
          <w:sz w:val="20"/>
        </w:rPr>
        <w:t>the</w:t>
      </w:r>
      <w:r>
        <w:rPr>
          <w:rFonts w:ascii="Times New Roman"/>
          <w:color w:val="000000"/>
          <w:spacing w:val="32"/>
          <w:sz w:val="20"/>
        </w:rPr>
        <w:t xml:space="preserve"> </w:t>
      </w:r>
      <w:ins w:id="78" w:author="Kevin as Admin" w:date="2022-09-07T09:56:00Z">
        <w:r w:rsidR="00EB3310">
          <w:rPr>
            <w:rFonts w:ascii="Times New Roman"/>
            <w:color w:val="000000"/>
            <w:spacing w:val="32"/>
            <w:sz w:val="20"/>
          </w:rPr>
          <w:t xml:space="preserve">within-day </w:t>
        </w:r>
      </w:ins>
      <w:r>
        <w:rPr>
          <w:rFonts w:ascii="KCFTRC+CMR10"/>
          <w:color w:val="000000"/>
          <w:sz w:val="20"/>
        </w:rPr>
        <w:t>price</w:t>
      </w:r>
      <w:r>
        <w:rPr>
          <w:rFonts w:ascii="Times New Roman"/>
          <w:color w:val="000000"/>
          <w:spacing w:val="33"/>
          <w:sz w:val="20"/>
        </w:rPr>
        <w:t xml:space="preserve"> </w:t>
      </w:r>
      <w:r>
        <w:rPr>
          <w:rFonts w:ascii="KCFTRC+CMR10"/>
          <w:color w:val="000000"/>
          <w:spacing w:val="-1"/>
          <w:sz w:val="20"/>
        </w:rPr>
        <w:t>changes</w:t>
      </w:r>
      <w:ins w:id="79" w:author="Kevin as Admin" w:date="2022-09-07T09:56:00Z">
        <w:r w:rsidR="00EB3310">
          <w:rPr>
            <w:rFonts w:ascii="Calibri" w:hAnsi="Calibri" w:cs="Calibri"/>
            <w:color w:val="000000"/>
            <w:spacing w:val="-1"/>
            <w:sz w:val="20"/>
          </w:rPr>
          <w:t xml:space="preserve"> and not the magnitude of the within-day price changes</w:t>
        </w:r>
      </w:ins>
      <w:r>
        <w:rPr>
          <w:rFonts w:ascii="KCFTRC+CMR10"/>
          <w:color w:val="000000"/>
          <w:spacing w:val="-1"/>
          <w:sz w:val="20"/>
        </w:rPr>
        <w:t>.</w:t>
      </w:r>
      <w:r>
        <w:rPr>
          <w:rFonts w:ascii="Times New Roman"/>
          <w:color w:val="000000"/>
          <w:spacing w:val="88"/>
          <w:sz w:val="20"/>
        </w:rPr>
        <w:t xml:space="preserve"> </w:t>
      </w:r>
      <w:del w:id="80" w:author="Kevin as Admin" w:date="2022-09-07T09:46:00Z">
        <w:r w:rsidDel="00B14BE7">
          <w:rPr>
            <w:rFonts w:ascii="KCFTRC+CMR10"/>
            <w:color w:val="000000"/>
            <w:sz w:val="20"/>
          </w:rPr>
          <w:delText>In</w:delText>
        </w:r>
        <w:r w:rsidDel="00B14BE7">
          <w:rPr>
            <w:rFonts w:ascii="Times New Roman"/>
            <w:color w:val="000000"/>
            <w:spacing w:val="33"/>
            <w:sz w:val="20"/>
          </w:rPr>
          <w:delText xml:space="preserve"> </w:delText>
        </w:r>
        <w:r w:rsidDel="00B14BE7">
          <w:rPr>
            <w:rFonts w:ascii="KCFTRC+CMR10"/>
            <w:color w:val="000000"/>
            <w:sz w:val="20"/>
          </w:rPr>
          <w:delText>this</w:delText>
        </w:r>
        <w:r w:rsidDel="00B14BE7">
          <w:rPr>
            <w:rFonts w:ascii="Times New Roman"/>
            <w:color w:val="000000"/>
            <w:spacing w:val="33"/>
            <w:sz w:val="20"/>
          </w:rPr>
          <w:delText xml:space="preserve"> </w:delText>
        </w:r>
        <w:r w:rsidDel="00B14BE7">
          <w:rPr>
            <w:rFonts w:ascii="KCFTRC+CMR10"/>
            <w:color w:val="000000"/>
            <w:spacing w:val="1"/>
            <w:sz w:val="20"/>
          </w:rPr>
          <w:delText>paper,</w:delText>
        </w:r>
        <w:r w:rsidDel="00B14BE7">
          <w:rPr>
            <w:rFonts w:ascii="Times New Roman"/>
            <w:color w:val="000000"/>
            <w:spacing w:val="36"/>
            <w:sz w:val="20"/>
          </w:rPr>
          <w:delText xml:space="preserve"> </w:delText>
        </w:r>
        <w:r w:rsidDel="00B14BE7">
          <w:rPr>
            <w:rFonts w:ascii="KCFTRC+CMR10"/>
            <w:color w:val="000000"/>
            <w:sz w:val="20"/>
          </w:rPr>
          <w:delText>the</w:delText>
        </w:r>
        <w:r w:rsidDel="00B14BE7">
          <w:rPr>
            <w:rFonts w:ascii="Times New Roman"/>
            <w:color w:val="000000"/>
            <w:spacing w:val="33"/>
            <w:sz w:val="20"/>
          </w:rPr>
          <w:delText xml:space="preserve"> </w:delText>
        </w:r>
        <w:r w:rsidDel="00B14BE7">
          <w:rPr>
            <w:rFonts w:ascii="KCFTRC+CMR10"/>
            <w:color w:val="000000"/>
            <w:sz w:val="20"/>
          </w:rPr>
          <w:delText>main</w:delText>
        </w:r>
      </w:del>
    </w:p>
    <w:p w14:paraId="3B2F192B" w14:textId="3A600F7D" w:rsidR="00CF0253" w:rsidDel="00B14BE7" w:rsidRDefault="00252649">
      <w:pPr>
        <w:spacing w:before="149" w:after="0" w:line="209" w:lineRule="exact"/>
        <w:jc w:val="left"/>
        <w:rPr>
          <w:del w:id="81" w:author="Kevin as Admin" w:date="2022-09-07T09:46:00Z"/>
          <w:rFonts w:ascii="Times New Roman"/>
          <w:color w:val="000000"/>
          <w:sz w:val="20"/>
        </w:rPr>
      </w:pPr>
      <w:del w:id="82" w:author="Kevin as Admin" w:date="2022-09-07T09:46:00Z">
        <w:r w:rsidDel="00B14BE7">
          <w:rPr>
            <w:rFonts w:ascii="KCFTRC+CMR10"/>
            <w:color w:val="000000"/>
            <w:sz w:val="20"/>
          </w:rPr>
          <w:delText>goal</w:delText>
        </w:r>
        <w:r w:rsidDel="00B14BE7">
          <w:rPr>
            <w:rFonts w:ascii="Times New Roman"/>
            <w:color w:val="000000"/>
            <w:spacing w:val="8"/>
            <w:sz w:val="20"/>
          </w:rPr>
          <w:delText xml:space="preserve"> </w:delText>
        </w:r>
        <w:r w:rsidDel="00B14BE7">
          <w:rPr>
            <w:rFonts w:ascii="KCFTRC+CMR10"/>
            <w:color w:val="000000"/>
            <w:sz w:val="20"/>
          </w:rPr>
          <w:delText>is</w:delText>
        </w:r>
        <w:r w:rsidDel="00B14BE7">
          <w:rPr>
            <w:rFonts w:ascii="Times New Roman"/>
            <w:color w:val="000000"/>
            <w:spacing w:val="8"/>
            <w:sz w:val="20"/>
          </w:rPr>
          <w:delText xml:space="preserve"> </w:delText>
        </w:r>
        <w:r w:rsidDel="00B14BE7">
          <w:rPr>
            <w:rFonts w:ascii="KCFTRC+CMR10"/>
            <w:color w:val="000000"/>
            <w:sz w:val="20"/>
          </w:rPr>
          <w:delText>to</w:delText>
        </w:r>
        <w:r w:rsidDel="00B14BE7">
          <w:rPr>
            <w:rFonts w:ascii="Times New Roman"/>
            <w:color w:val="000000"/>
            <w:spacing w:val="8"/>
            <w:sz w:val="20"/>
          </w:rPr>
          <w:delText xml:space="preserve"> </w:delText>
        </w:r>
        <w:r w:rsidDel="00B14BE7">
          <w:rPr>
            <w:rFonts w:ascii="KCFTRC+CMR10"/>
            <w:color w:val="000000"/>
            <w:spacing w:val="-1"/>
            <w:sz w:val="20"/>
          </w:rPr>
          <w:delText>re-evaluate</w:delText>
        </w:r>
        <w:r w:rsidDel="00B14BE7">
          <w:rPr>
            <w:rFonts w:ascii="Times New Roman"/>
            <w:color w:val="000000"/>
            <w:spacing w:val="9"/>
            <w:sz w:val="20"/>
          </w:rPr>
          <w:delText xml:space="preserve"> </w:delText>
        </w:r>
        <w:r w:rsidDel="00B14BE7">
          <w:rPr>
            <w:rFonts w:ascii="KCFTRC+CMR10" w:hAnsi="KCFTRC+CMR10" w:cs="KCFTRC+CMR10"/>
            <w:color w:val="000000"/>
            <w:sz w:val="20"/>
          </w:rPr>
          <w:delText>households’</w:delText>
        </w:r>
        <w:r w:rsidDel="00B14BE7">
          <w:rPr>
            <w:rFonts w:ascii="Times New Roman"/>
            <w:color w:val="000000"/>
            <w:spacing w:val="8"/>
            <w:sz w:val="20"/>
          </w:rPr>
          <w:delText xml:space="preserve"> </w:delText>
        </w:r>
        <w:r w:rsidDel="00B14BE7">
          <w:rPr>
            <w:rFonts w:ascii="KCFTRC+CMR10"/>
            <w:color w:val="000000"/>
            <w:sz w:val="20"/>
          </w:rPr>
          <w:delText>responsiveness</w:delText>
        </w:r>
        <w:r w:rsidDel="00B14BE7">
          <w:rPr>
            <w:rFonts w:ascii="Times New Roman"/>
            <w:color w:val="000000"/>
            <w:spacing w:val="8"/>
            <w:sz w:val="20"/>
          </w:rPr>
          <w:delText xml:space="preserve"> </w:delText>
        </w:r>
        <w:r w:rsidDel="00B14BE7">
          <w:rPr>
            <w:rFonts w:ascii="KCFTRC+CMR10"/>
            <w:color w:val="000000"/>
            <w:sz w:val="20"/>
          </w:rPr>
          <w:delText>to</w:delText>
        </w:r>
        <w:r w:rsidDel="00B14BE7">
          <w:rPr>
            <w:rFonts w:ascii="Times New Roman"/>
            <w:color w:val="000000"/>
            <w:spacing w:val="8"/>
            <w:sz w:val="20"/>
          </w:rPr>
          <w:delText xml:space="preserve"> </w:delText>
        </w:r>
        <w:r w:rsidDel="00B14BE7">
          <w:rPr>
            <w:rFonts w:ascii="KCFTRC+CMR10"/>
            <w:color w:val="000000"/>
            <w:sz w:val="20"/>
          </w:rPr>
          <w:delText>the</w:delText>
        </w:r>
        <w:r w:rsidDel="00B14BE7">
          <w:rPr>
            <w:rFonts w:ascii="Times New Roman"/>
            <w:color w:val="000000"/>
            <w:spacing w:val="8"/>
            <w:sz w:val="20"/>
          </w:rPr>
          <w:delText xml:space="preserve"> </w:delText>
        </w:r>
        <w:r w:rsidDel="00B14BE7">
          <w:rPr>
            <w:rFonts w:ascii="KCFTRC+CMR10"/>
            <w:color w:val="000000"/>
            <w:sz w:val="20"/>
          </w:rPr>
          <w:delText>magnitude</w:delText>
        </w:r>
        <w:r w:rsidDel="00B14BE7">
          <w:rPr>
            <w:rFonts w:ascii="Times New Roman"/>
            <w:color w:val="000000"/>
            <w:spacing w:val="8"/>
            <w:sz w:val="20"/>
          </w:rPr>
          <w:delText xml:space="preserve"> </w:delText>
        </w:r>
        <w:r w:rsidDel="00B14BE7">
          <w:rPr>
            <w:rFonts w:ascii="KCFTRC+CMR10"/>
            <w:color w:val="000000"/>
            <w:sz w:val="20"/>
          </w:rPr>
          <w:delText>of</w:delText>
        </w:r>
        <w:r w:rsidDel="00B14BE7">
          <w:rPr>
            <w:rFonts w:ascii="Times New Roman"/>
            <w:color w:val="000000"/>
            <w:spacing w:val="8"/>
            <w:sz w:val="20"/>
          </w:rPr>
          <w:delText xml:space="preserve"> </w:delText>
        </w:r>
        <w:r w:rsidDel="00B14BE7">
          <w:rPr>
            <w:rFonts w:ascii="KCFTRC+CMR10"/>
            <w:color w:val="000000"/>
            <w:sz w:val="20"/>
          </w:rPr>
          <w:delText>the</w:delText>
        </w:r>
        <w:r w:rsidDel="00B14BE7">
          <w:rPr>
            <w:rFonts w:ascii="Times New Roman"/>
            <w:color w:val="000000"/>
            <w:spacing w:val="8"/>
            <w:sz w:val="20"/>
          </w:rPr>
          <w:delText xml:space="preserve"> </w:delText>
        </w:r>
        <w:r w:rsidDel="00B14BE7">
          <w:rPr>
            <w:rFonts w:ascii="KCFTRC+CMR10"/>
            <w:color w:val="000000"/>
            <w:sz w:val="20"/>
          </w:rPr>
          <w:delText>peak-hour</w:delText>
        </w:r>
        <w:r w:rsidDel="00B14BE7">
          <w:rPr>
            <w:rFonts w:ascii="Times New Roman"/>
            <w:color w:val="000000"/>
            <w:spacing w:val="7"/>
            <w:sz w:val="20"/>
          </w:rPr>
          <w:delText xml:space="preserve"> </w:delText>
        </w:r>
        <w:r w:rsidDel="00B14BE7">
          <w:rPr>
            <w:rFonts w:ascii="KCFTRC+CMR10"/>
            <w:color w:val="000000"/>
            <w:sz w:val="20"/>
          </w:rPr>
          <w:delText>price</w:delText>
        </w:r>
        <w:r w:rsidDel="00B14BE7">
          <w:rPr>
            <w:rFonts w:ascii="Times New Roman"/>
            <w:color w:val="000000"/>
            <w:spacing w:val="8"/>
            <w:sz w:val="20"/>
          </w:rPr>
          <w:delText xml:space="preserve"> </w:delText>
        </w:r>
        <w:r w:rsidDel="00B14BE7">
          <w:rPr>
            <w:rFonts w:ascii="KCFTRC+CMR10"/>
            <w:color w:val="000000"/>
            <w:sz w:val="20"/>
          </w:rPr>
          <w:delText>increases</w:delText>
        </w:r>
        <w:r w:rsidDel="00B14BE7">
          <w:rPr>
            <w:rFonts w:ascii="Times New Roman"/>
            <w:color w:val="000000"/>
            <w:spacing w:val="8"/>
            <w:sz w:val="20"/>
          </w:rPr>
          <w:delText xml:space="preserve"> </w:delText>
        </w:r>
        <w:r w:rsidDel="00B14BE7">
          <w:rPr>
            <w:rFonts w:ascii="KCFTRC+CMR10"/>
            <w:color w:val="000000"/>
            <w:sz w:val="20"/>
          </w:rPr>
          <w:delText>in</w:delText>
        </w:r>
        <w:r w:rsidDel="00B14BE7">
          <w:rPr>
            <w:rFonts w:ascii="Times New Roman"/>
            <w:color w:val="000000"/>
            <w:spacing w:val="8"/>
            <w:sz w:val="20"/>
          </w:rPr>
          <w:delText xml:space="preserve"> </w:delText>
        </w:r>
        <w:r w:rsidDel="00B14BE7">
          <w:rPr>
            <w:rFonts w:ascii="KCFTRC+CMR10"/>
            <w:color w:val="000000"/>
            <w:sz w:val="20"/>
          </w:rPr>
          <w:delText>the</w:delText>
        </w:r>
        <w:r w:rsidDel="00B14BE7">
          <w:rPr>
            <w:rFonts w:ascii="Times New Roman"/>
            <w:color w:val="000000"/>
            <w:spacing w:val="8"/>
            <w:sz w:val="20"/>
          </w:rPr>
          <w:delText xml:space="preserve"> </w:delText>
        </w:r>
        <w:r w:rsidDel="00B14BE7">
          <w:rPr>
            <w:rFonts w:ascii="KCFTRC+CMR10"/>
            <w:color w:val="000000"/>
            <w:sz w:val="20"/>
          </w:rPr>
          <w:delText>setting</w:delText>
        </w:r>
      </w:del>
    </w:p>
    <w:p w14:paraId="18E568B4" w14:textId="38814D63" w:rsidR="00CF0253" w:rsidRDefault="00252649" w:rsidP="00B14BE7">
      <w:pPr>
        <w:spacing w:before="149" w:after="0" w:line="209" w:lineRule="exact"/>
        <w:jc w:val="left"/>
        <w:rPr>
          <w:rFonts w:ascii="Times New Roman"/>
          <w:color w:val="000000"/>
          <w:sz w:val="20"/>
        </w:rPr>
      </w:pPr>
      <w:del w:id="83" w:author="Kevin as Admin" w:date="2022-09-07T09:46:00Z">
        <w:r w:rsidDel="00B14BE7">
          <w:rPr>
            <w:rFonts w:ascii="KCFTRC+CMR10"/>
            <w:color w:val="000000"/>
            <w:sz w:val="20"/>
          </w:rPr>
          <w:delText>exploited</w:delText>
        </w:r>
        <w:r w:rsidDel="00B14BE7">
          <w:rPr>
            <w:rFonts w:ascii="Times New Roman"/>
            <w:color w:val="000000"/>
            <w:spacing w:val="16"/>
            <w:sz w:val="20"/>
          </w:rPr>
          <w:delText xml:space="preserve"> </w:delText>
        </w:r>
        <w:r w:rsidDel="00B14BE7">
          <w:rPr>
            <w:rFonts w:ascii="KCFTRC+CMR10"/>
            <w:color w:val="000000"/>
            <w:spacing w:val="-6"/>
            <w:sz w:val="20"/>
          </w:rPr>
          <w:delText>by</w:delText>
        </w:r>
        <w:r w:rsidDel="00B14BE7">
          <w:rPr>
            <w:rFonts w:ascii="Times New Roman"/>
            <w:color w:val="000000"/>
            <w:spacing w:val="22"/>
            <w:sz w:val="20"/>
          </w:rPr>
          <w:delText xml:space="preserve"> </w:delText>
        </w:r>
        <w:r w:rsidDel="00B14BE7">
          <w:rPr>
            <w:rFonts w:ascii="KCFTRC+CMR10"/>
            <w:color w:val="000000"/>
            <w:sz w:val="20"/>
          </w:rPr>
          <w:delText>the</w:delText>
        </w:r>
        <w:r w:rsidDel="00B14BE7">
          <w:rPr>
            <w:rFonts w:ascii="Times New Roman"/>
            <w:color w:val="000000"/>
            <w:spacing w:val="16"/>
            <w:sz w:val="20"/>
          </w:rPr>
          <w:delText xml:space="preserve"> </w:delText>
        </w:r>
        <w:r w:rsidDel="00B14BE7">
          <w:rPr>
            <w:rFonts w:ascii="KCFTRC+CMR10"/>
            <w:color w:val="000000"/>
            <w:spacing w:val="1"/>
            <w:sz w:val="20"/>
          </w:rPr>
          <w:delText>paper,</w:delText>
        </w:r>
        <w:r w:rsidDel="00B14BE7">
          <w:rPr>
            <w:rFonts w:ascii="Times New Roman"/>
            <w:color w:val="000000"/>
            <w:spacing w:val="15"/>
            <w:sz w:val="20"/>
          </w:rPr>
          <w:delText xml:space="preserve"> </w:delText>
        </w:r>
        <w:r w:rsidDel="00B14BE7">
          <w:rPr>
            <w:rFonts w:ascii="KCFTRC+CMR10"/>
            <w:color w:val="000000"/>
            <w:sz w:val="20"/>
          </w:rPr>
          <w:delText>but</w:delText>
        </w:r>
        <w:r w:rsidDel="00B14BE7">
          <w:rPr>
            <w:rFonts w:ascii="Times New Roman"/>
            <w:color w:val="000000"/>
            <w:spacing w:val="17"/>
            <w:sz w:val="20"/>
          </w:rPr>
          <w:delText xml:space="preserve"> </w:delText>
        </w:r>
        <w:r w:rsidDel="00B14BE7">
          <w:rPr>
            <w:rFonts w:ascii="KCFTRC+CMR10"/>
            <w:color w:val="000000"/>
            <w:sz w:val="20"/>
          </w:rPr>
          <w:delText>through</w:delText>
        </w:r>
        <w:r w:rsidDel="00B14BE7">
          <w:rPr>
            <w:rFonts w:ascii="Times New Roman"/>
            <w:color w:val="000000"/>
            <w:spacing w:val="17"/>
            <w:sz w:val="20"/>
          </w:rPr>
          <w:delText xml:space="preserve"> </w:delText>
        </w:r>
        <w:r w:rsidDel="00B14BE7">
          <w:rPr>
            <w:rFonts w:ascii="KCFTRC+CMR10"/>
            <w:color w:val="000000"/>
            <w:sz w:val="20"/>
          </w:rPr>
          <w:delText>a</w:delText>
        </w:r>
        <w:r w:rsidDel="00B14BE7">
          <w:rPr>
            <w:rFonts w:ascii="Times New Roman"/>
            <w:color w:val="000000"/>
            <w:spacing w:val="16"/>
            <w:sz w:val="20"/>
          </w:rPr>
          <w:delText xml:space="preserve"> </w:delText>
        </w:r>
        <w:r w:rsidDel="00B14BE7">
          <w:rPr>
            <w:rFonts w:ascii="KCFTRC+CMR10" w:hAnsi="KCFTRC+CMR10" w:cs="KCFTRC+CMR10"/>
            <w:color w:val="000000"/>
            <w:spacing w:val="-1"/>
            <w:sz w:val="20"/>
          </w:rPr>
          <w:delText>diﬀerent</w:delText>
        </w:r>
        <w:r w:rsidDel="00B14BE7">
          <w:rPr>
            <w:rFonts w:ascii="Times New Roman"/>
            <w:color w:val="000000"/>
            <w:spacing w:val="17"/>
            <w:sz w:val="20"/>
          </w:rPr>
          <w:delText xml:space="preserve"> </w:delText>
        </w:r>
        <w:r w:rsidDel="00B14BE7">
          <w:rPr>
            <w:rFonts w:ascii="KCFTRC+CMR10"/>
            <w:color w:val="000000"/>
            <w:spacing w:val="-1"/>
            <w:sz w:val="20"/>
          </w:rPr>
          <w:delText>approach.</w:delText>
        </w:r>
      </w:del>
      <w:ins w:id="84" w:author="Kevin as Admin" w:date="2022-09-07T09:46:00Z">
        <w:r w:rsidR="00B14BE7">
          <w:rPr>
            <w:rFonts w:ascii="KCFTRC+CMR10"/>
            <w:color w:val="000000"/>
            <w:sz w:val="20"/>
          </w:rPr>
          <w:t>Th</w:t>
        </w:r>
      </w:ins>
      <w:ins w:id="85" w:author="Kevin as Admin" w:date="2022-09-07T09:47:00Z">
        <w:r w:rsidR="00B14BE7">
          <w:rPr>
            <w:rFonts w:ascii="KCFTRC+CMR10"/>
            <w:color w:val="000000"/>
            <w:sz w:val="20"/>
          </w:rPr>
          <w:t>e</w:t>
        </w:r>
      </w:ins>
      <w:ins w:id="86" w:author="Kevin as Admin" w:date="2022-09-07T09:46:00Z">
        <w:r w:rsidR="00B14BE7">
          <w:rPr>
            <w:rFonts w:ascii="KCFTRC+CMR10"/>
            <w:color w:val="000000"/>
            <w:sz w:val="20"/>
          </w:rPr>
          <w:t xml:space="preserve"> objective</w:t>
        </w:r>
      </w:ins>
      <w:ins w:id="87" w:author="Kevin as Admin" w:date="2022-09-07T09:47:00Z">
        <w:r w:rsidR="00B14BE7">
          <w:rPr>
            <w:rFonts w:ascii="Calibri" w:hAnsi="Calibri" w:cs="Calibri"/>
            <w:color w:val="000000"/>
            <w:sz w:val="20"/>
          </w:rPr>
          <w:t xml:space="preserve"> of this paper is to re-examine the TOU program evaluated by </w:t>
        </w:r>
      </w:ins>
      <w:proofErr w:type="spellStart"/>
      <w:ins w:id="88" w:author="Kevin as Admin" w:date="2022-09-07T09:48:00Z">
        <w:r w:rsidR="00B14BE7">
          <w:rPr>
            <w:rFonts w:ascii="Calibri" w:hAnsi="Calibri" w:cs="Calibri"/>
            <w:color w:val="000000"/>
            <w:sz w:val="20"/>
          </w:rPr>
          <w:t>Prest</w:t>
        </w:r>
        <w:proofErr w:type="spellEnd"/>
        <w:r w:rsidR="00B14BE7">
          <w:rPr>
            <w:rFonts w:ascii="Calibri" w:hAnsi="Calibri" w:cs="Calibri"/>
            <w:color w:val="000000"/>
            <w:sz w:val="20"/>
          </w:rPr>
          <w:t xml:space="preserve"> to understand why the households’ aggregate consumption is so inelastic with respect to the </w:t>
        </w:r>
      </w:ins>
      <w:ins w:id="89" w:author="Kevin as Admin" w:date="2022-09-07T09:49:00Z">
        <w:r w:rsidR="00B14BE7">
          <w:rPr>
            <w:rFonts w:ascii="Calibri" w:hAnsi="Calibri" w:cs="Calibri"/>
            <w:color w:val="000000"/>
            <w:sz w:val="20"/>
          </w:rPr>
          <w:t xml:space="preserve">magnitude of the </w:t>
        </w:r>
      </w:ins>
      <w:ins w:id="90" w:author="Kevin as Admin" w:date="2022-09-07T09:48:00Z">
        <w:r w:rsidR="00B14BE7">
          <w:rPr>
            <w:rFonts w:ascii="Calibri" w:hAnsi="Calibri" w:cs="Calibri"/>
            <w:color w:val="000000"/>
            <w:sz w:val="20"/>
          </w:rPr>
          <w:t>within-day price changes.</w:t>
        </w:r>
      </w:ins>
      <w:ins w:id="91" w:author="Kevin as Admin" w:date="2022-09-07T09:46:00Z">
        <w:r w:rsidR="00B14BE7">
          <w:rPr>
            <w:rFonts w:ascii="KCFTRC+CMR10"/>
            <w:color w:val="000000"/>
            <w:sz w:val="20"/>
          </w:rPr>
          <w:t xml:space="preserve"> </w:t>
        </w:r>
      </w:ins>
    </w:p>
    <w:p w14:paraId="33EE9250" w14:textId="77777777" w:rsidR="00CF0253" w:rsidRDefault="00252649">
      <w:pPr>
        <w:spacing w:before="149" w:after="0" w:line="209" w:lineRule="exact"/>
        <w:ind w:left="299"/>
        <w:jc w:val="left"/>
        <w:rPr>
          <w:rFonts w:ascii="Times New Roman"/>
          <w:color w:val="000000"/>
          <w:sz w:val="20"/>
        </w:rPr>
      </w:pPr>
      <w:r>
        <w:rPr>
          <w:rFonts w:ascii="KCFTRC+CMR10"/>
          <w:color w:val="000000"/>
          <w:spacing w:val="-17"/>
          <w:sz w:val="20"/>
        </w:rPr>
        <w:t>To</w:t>
      </w:r>
      <w:r>
        <w:rPr>
          <w:rFonts w:ascii="Times New Roman"/>
          <w:color w:val="000000"/>
          <w:spacing w:val="28"/>
          <w:sz w:val="20"/>
        </w:rPr>
        <w:t xml:space="preserve"> </w:t>
      </w:r>
      <w:r>
        <w:rPr>
          <w:rFonts w:ascii="KCFTRC+CMR10"/>
          <w:color w:val="000000"/>
          <w:sz w:val="20"/>
        </w:rPr>
        <w:t>measure</w:t>
      </w:r>
      <w:r>
        <w:rPr>
          <w:rFonts w:ascii="Times New Roman"/>
          <w:color w:val="000000"/>
          <w:spacing w:val="11"/>
          <w:sz w:val="20"/>
        </w:rPr>
        <w:t xml:space="preserve"> </w:t>
      </w:r>
      <w:r>
        <w:rPr>
          <w:rFonts w:ascii="KCFTRC+CMR10"/>
          <w:color w:val="000000"/>
          <w:spacing w:val="-3"/>
          <w:sz w:val="20"/>
        </w:rPr>
        <w:t>how</w:t>
      </w:r>
      <w:r>
        <w:rPr>
          <w:rFonts w:ascii="Times New Roman"/>
          <w:color w:val="000000"/>
          <w:spacing w:val="14"/>
          <w:sz w:val="20"/>
        </w:rPr>
        <w:t xml:space="preserve"> </w:t>
      </w:r>
      <w:r>
        <w:rPr>
          <w:rFonts w:ascii="KCFTRC+CMR10"/>
          <w:color w:val="000000"/>
          <w:spacing w:val="-1"/>
          <w:sz w:val="20"/>
        </w:rPr>
        <w:t>sensitive</w:t>
      </w:r>
      <w:r>
        <w:rPr>
          <w:rFonts w:ascii="Times New Roman"/>
          <w:color w:val="000000"/>
          <w:spacing w:val="12"/>
          <w:sz w:val="20"/>
        </w:rPr>
        <w:t xml:space="preserve"> </w:t>
      </w:r>
      <w:r>
        <w:rPr>
          <w:rFonts w:ascii="KCFTRC+CMR10"/>
          <w:color w:val="000000"/>
          <w:spacing w:val="-1"/>
          <w:sz w:val="20"/>
        </w:rPr>
        <w:t>residential</w:t>
      </w:r>
      <w:r>
        <w:rPr>
          <w:rFonts w:ascii="Times New Roman"/>
          <w:color w:val="000000"/>
          <w:spacing w:val="12"/>
          <w:sz w:val="20"/>
        </w:rPr>
        <w:t xml:space="preserve"> </w:t>
      </w:r>
      <w:r>
        <w:rPr>
          <w:rFonts w:ascii="KCFTRC+CMR10"/>
          <w:color w:val="000000"/>
          <w:sz w:val="20"/>
        </w:rPr>
        <w:t>consumers</w:t>
      </w:r>
      <w:r>
        <w:rPr>
          <w:rFonts w:ascii="Times New Roman"/>
          <w:color w:val="000000"/>
          <w:spacing w:val="11"/>
          <w:sz w:val="20"/>
        </w:rPr>
        <w:t xml:space="preserve"> </w:t>
      </w:r>
      <w:r>
        <w:rPr>
          <w:rFonts w:ascii="KCFTRC+CMR10"/>
          <w:color w:val="000000"/>
          <w:sz w:val="20"/>
        </w:rPr>
        <w:t>are</w:t>
      </w:r>
      <w:r>
        <w:rPr>
          <w:rFonts w:ascii="Times New Roman"/>
          <w:color w:val="000000"/>
          <w:spacing w:val="11"/>
          <w:sz w:val="20"/>
        </w:rPr>
        <w:t xml:space="preserve"> </w:t>
      </w:r>
      <w:r>
        <w:rPr>
          <w:rFonts w:ascii="KCFTRC+CMR10"/>
          <w:color w:val="000000"/>
          <w:sz w:val="20"/>
        </w:rPr>
        <w:t>to</w:t>
      </w:r>
      <w:r>
        <w:rPr>
          <w:rFonts w:ascii="Times New Roman"/>
          <w:color w:val="000000"/>
          <w:spacing w:val="11"/>
          <w:sz w:val="20"/>
        </w:rPr>
        <w:t xml:space="preserve"> </w:t>
      </w:r>
      <w:r>
        <w:rPr>
          <w:rFonts w:ascii="KCFTRC+CMR10"/>
          <w:color w:val="000000"/>
          <w:sz w:val="20"/>
        </w:rPr>
        <w:t>the</w:t>
      </w:r>
      <w:r>
        <w:rPr>
          <w:rFonts w:ascii="Times New Roman"/>
          <w:color w:val="000000"/>
          <w:spacing w:val="11"/>
          <w:sz w:val="20"/>
        </w:rPr>
        <w:t xml:space="preserve"> </w:t>
      </w:r>
      <w:r>
        <w:rPr>
          <w:rFonts w:ascii="KCFTRC+CMR10"/>
          <w:color w:val="000000"/>
          <w:sz w:val="20"/>
        </w:rPr>
        <w:t>size</w:t>
      </w:r>
      <w:r>
        <w:rPr>
          <w:rFonts w:ascii="Times New Roman"/>
          <w:color w:val="000000"/>
          <w:spacing w:val="11"/>
          <w:sz w:val="20"/>
        </w:rPr>
        <w:t xml:space="preserve"> </w:t>
      </w:r>
      <w:r>
        <w:rPr>
          <w:rFonts w:ascii="KCFTRC+CMR10"/>
          <w:color w:val="000000"/>
          <w:sz w:val="20"/>
        </w:rPr>
        <w:t>of</w:t>
      </w:r>
      <w:r>
        <w:rPr>
          <w:rFonts w:ascii="Times New Roman"/>
          <w:color w:val="000000"/>
          <w:spacing w:val="11"/>
          <w:sz w:val="20"/>
        </w:rPr>
        <w:t xml:space="preserve"> </w:t>
      </w:r>
      <w:r>
        <w:rPr>
          <w:rFonts w:ascii="KCFTRC+CMR10"/>
          <w:color w:val="000000"/>
          <w:sz w:val="20"/>
        </w:rPr>
        <w:t>the</w:t>
      </w:r>
      <w:r>
        <w:rPr>
          <w:rFonts w:ascii="Times New Roman"/>
          <w:color w:val="000000"/>
          <w:spacing w:val="11"/>
          <w:sz w:val="20"/>
        </w:rPr>
        <w:t xml:space="preserve"> </w:t>
      </w:r>
      <w:r>
        <w:rPr>
          <w:rFonts w:ascii="KCFTRC+CMR10"/>
          <w:color w:val="000000"/>
          <w:sz w:val="20"/>
        </w:rPr>
        <w:t>price</w:t>
      </w:r>
      <w:r>
        <w:rPr>
          <w:rFonts w:ascii="Times New Roman"/>
          <w:color w:val="000000"/>
          <w:spacing w:val="11"/>
          <w:sz w:val="20"/>
        </w:rPr>
        <w:t xml:space="preserve"> </w:t>
      </w:r>
      <w:r>
        <w:rPr>
          <w:rFonts w:ascii="KCFTRC+CMR10"/>
          <w:color w:val="000000"/>
          <w:spacing w:val="-1"/>
          <w:sz w:val="20"/>
        </w:rPr>
        <w:t>variations</w:t>
      </w:r>
      <w:r>
        <w:rPr>
          <w:rFonts w:ascii="Times New Roman"/>
          <w:color w:val="000000"/>
          <w:spacing w:val="13"/>
          <w:sz w:val="20"/>
        </w:rPr>
        <w:t xml:space="preserve"> </w:t>
      </w:r>
      <w:r>
        <w:rPr>
          <w:rFonts w:ascii="KCFTRC+CMR10"/>
          <w:color w:val="000000"/>
          <w:sz w:val="20"/>
        </w:rPr>
        <w:t>in</w:t>
      </w:r>
      <w:r>
        <w:rPr>
          <w:rFonts w:ascii="Times New Roman"/>
          <w:color w:val="000000"/>
          <w:spacing w:val="11"/>
          <w:sz w:val="20"/>
        </w:rPr>
        <w:t xml:space="preserve"> </w:t>
      </w:r>
      <w:r>
        <w:rPr>
          <w:rFonts w:ascii="KCFTRC+CMR10"/>
          <w:color w:val="000000"/>
          <w:sz w:val="20"/>
        </w:rPr>
        <w:t>peak-demand</w:t>
      </w:r>
      <w:r>
        <w:rPr>
          <w:rFonts w:ascii="Times New Roman"/>
          <w:color w:val="000000"/>
          <w:spacing w:val="11"/>
          <w:sz w:val="20"/>
        </w:rPr>
        <w:t xml:space="preserve"> </w:t>
      </w:r>
      <w:r>
        <w:rPr>
          <w:rFonts w:ascii="KCFTRC+CMR10"/>
          <w:color w:val="000000"/>
          <w:sz w:val="20"/>
        </w:rPr>
        <w:t>hours,</w:t>
      </w:r>
    </w:p>
    <w:p w14:paraId="626FE77E" w14:textId="77777777" w:rsidR="00CF0253" w:rsidRDefault="00252649">
      <w:pPr>
        <w:spacing w:before="149" w:after="0" w:line="209" w:lineRule="exact"/>
        <w:jc w:val="left"/>
        <w:rPr>
          <w:rFonts w:ascii="Times New Roman"/>
          <w:color w:val="000000"/>
          <w:sz w:val="20"/>
        </w:rPr>
      </w:pPr>
      <w:r>
        <w:rPr>
          <w:rFonts w:ascii="KCFTRC+CMR10"/>
          <w:color w:val="000000"/>
          <w:sz w:val="20"/>
        </w:rPr>
        <w:t>I</w:t>
      </w:r>
      <w:r>
        <w:rPr>
          <w:rFonts w:ascii="Times New Roman"/>
          <w:color w:val="000000"/>
          <w:spacing w:val="43"/>
          <w:sz w:val="20"/>
        </w:rPr>
        <w:t xml:space="preserve"> </w:t>
      </w:r>
      <w:r>
        <w:rPr>
          <w:rFonts w:ascii="KCFTRC+CMR10"/>
          <w:color w:val="000000"/>
          <w:sz w:val="20"/>
        </w:rPr>
        <w:t>decompose</w:t>
      </w:r>
      <w:r>
        <w:rPr>
          <w:rFonts w:ascii="Times New Roman"/>
          <w:color w:val="000000"/>
          <w:spacing w:val="43"/>
          <w:sz w:val="20"/>
        </w:rPr>
        <w:t xml:space="preserve"> </w:t>
      </w:r>
      <w:r>
        <w:rPr>
          <w:rFonts w:ascii="KCFTRC+CMR10"/>
          <w:color w:val="000000"/>
          <w:sz w:val="20"/>
        </w:rPr>
        <w:t>their</w:t>
      </w:r>
      <w:r>
        <w:rPr>
          <w:rFonts w:ascii="Times New Roman"/>
          <w:color w:val="000000"/>
          <w:spacing w:val="43"/>
          <w:sz w:val="20"/>
        </w:rPr>
        <w:t xml:space="preserve"> </w:t>
      </w:r>
      <w:r>
        <w:rPr>
          <w:rFonts w:ascii="KCFTRC+CMR10"/>
          <w:color w:val="000000"/>
          <w:sz w:val="20"/>
        </w:rPr>
        <w:t>consumption</w:t>
      </w:r>
      <w:r>
        <w:rPr>
          <w:rFonts w:ascii="Times New Roman"/>
          <w:color w:val="000000"/>
          <w:spacing w:val="44"/>
          <w:sz w:val="20"/>
        </w:rPr>
        <w:t xml:space="preserve"> </w:t>
      </w:r>
      <w:r>
        <w:rPr>
          <w:rFonts w:ascii="KCFTRC+CMR10"/>
          <w:color w:val="000000"/>
          <w:spacing w:val="-1"/>
          <w:sz w:val="20"/>
        </w:rPr>
        <w:t>changes</w:t>
      </w:r>
      <w:r>
        <w:rPr>
          <w:rFonts w:ascii="Times New Roman"/>
          <w:color w:val="000000"/>
          <w:spacing w:val="45"/>
          <w:sz w:val="20"/>
        </w:rPr>
        <w:t xml:space="preserve"> </w:t>
      </w:r>
      <w:r>
        <w:rPr>
          <w:rFonts w:ascii="KCFTRC+CMR10"/>
          <w:color w:val="000000"/>
          <w:sz w:val="20"/>
        </w:rPr>
        <w:t>in</w:t>
      </w:r>
      <w:r>
        <w:rPr>
          <w:rFonts w:ascii="Times New Roman"/>
          <w:color w:val="000000"/>
          <w:spacing w:val="44"/>
          <w:sz w:val="20"/>
        </w:rPr>
        <w:t xml:space="preserve"> </w:t>
      </w:r>
      <w:r>
        <w:rPr>
          <w:rFonts w:ascii="KCFTRC+CMR10"/>
          <w:color w:val="000000"/>
          <w:spacing w:val="1"/>
          <w:sz w:val="20"/>
        </w:rPr>
        <w:t>response</w:t>
      </w:r>
      <w:r>
        <w:rPr>
          <w:rFonts w:ascii="Times New Roman"/>
          <w:color w:val="000000"/>
          <w:spacing w:val="43"/>
          <w:sz w:val="20"/>
        </w:rPr>
        <w:t xml:space="preserve"> </w:t>
      </w:r>
      <w:r>
        <w:rPr>
          <w:rFonts w:ascii="KCFTRC+CMR10"/>
          <w:color w:val="000000"/>
          <w:sz w:val="20"/>
        </w:rPr>
        <w:t>to</w:t>
      </w:r>
      <w:r>
        <w:rPr>
          <w:rFonts w:ascii="Times New Roman"/>
          <w:color w:val="000000"/>
          <w:spacing w:val="43"/>
          <w:sz w:val="20"/>
        </w:rPr>
        <w:t xml:space="preserve"> </w:t>
      </w:r>
      <w:r>
        <w:rPr>
          <w:rFonts w:ascii="KCFTRC+CMR10"/>
          <w:color w:val="000000"/>
          <w:sz w:val="20"/>
        </w:rPr>
        <w:t>TOU</w:t>
      </w:r>
      <w:r>
        <w:rPr>
          <w:rFonts w:ascii="Times New Roman"/>
          <w:color w:val="000000"/>
          <w:spacing w:val="43"/>
          <w:sz w:val="20"/>
        </w:rPr>
        <w:t xml:space="preserve"> </w:t>
      </w:r>
      <w:r>
        <w:rPr>
          <w:rFonts w:ascii="KCFTRC+CMR10" w:hAnsi="KCFTRC+CMR10" w:cs="KCFTRC+CMR10"/>
          <w:color w:val="000000"/>
          <w:sz w:val="20"/>
        </w:rPr>
        <w:t>tariﬀs</w:t>
      </w:r>
      <w:r>
        <w:rPr>
          <w:rFonts w:ascii="Times New Roman"/>
          <w:color w:val="000000"/>
          <w:spacing w:val="44"/>
          <w:sz w:val="20"/>
        </w:rPr>
        <w:t xml:space="preserve"> </w:t>
      </w:r>
      <w:r>
        <w:rPr>
          <w:rFonts w:ascii="KCFTRC+CMR10"/>
          <w:color w:val="000000"/>
          <w:spacing w:val="-2"/>
          <w:sz w:val="20"/>
        </w:rPr>
        <w:t>into</w:t>
      </w:r>
      <w:r>
        <w:rPr>
          <w:rFonts w:ascii="Times New Roman"/>
          <w:color w:val="000000"/>
          <w:spacing w:val="45"/>
          <w:sz w:val="20"/>
        </w:rPr>
        <w:t xml:space="preserve"> </w:t>
      </w:r>
      <w:r>
        <w:rPr>
          <w:rFonts w:ascii="KCFTRC+CMR10"/>
          <w:color w:val="000000"/>
          <w:spacing w:val="-6"/>
          <w:sz w:val="20"/>
        </w:rPr>
        <w:t>two</w:t>
      </w:r>
      <w:r>
        <w:rPr>
          <w:rFonts w:ascii="Times New Roman"/>
          <w:color w:val="000000"/>
          <w:spacing w:val="49"/>
          <w:sz w:val="20"/>
        </w:rPr>
        <w:t xml:space="preserve"> </w:t>
      </w:r>
      <w:r>
        <w:rPr>
          <w:rFonts w:ascii="KCFTRC+CMR10"/>
          <w:color w:val="000000"/>
          <w:sz w:val="20"/>
        </w:rPr>
        <w:t>distinct</w:t>
      </w:r>
      <w:r>
        <w:rPr>
          <w:rFonts w:ascii="Times New Roman"/>
          <w:color w:val="000000"/>
          <w:spacing w:val="44"/>
          <w:sz w:val="20"/>
        </w:rPr>
        <w:t xml:space="preserve"> </w:t>
      </w:r>
      <w:r>
        <w:rPr>
          <w:rFonts w:ascii="KCFTRC+CMR10"/>
          <w:color w:val="000000"/>
          <w:spacing w:val="-1"/>
          <w:sz w:val="20"/>
        </w:rPr>
        <w:t>channels</w:t>
      </w:r>
      <w:r>
        <w:rPr>
          <w:rFonts w:ascii="Times New Roman"/>
          <w:color w:val="000000"/>
          <w:spacing w:val="44"/>
          <w:sz w:val="20"/>
        </w:rPr>
        <w:t xml:space="preserve"> </w:t>
      </w:r>
      <w:r>
        <w:rPr>
          <w:rFonts w:ascii="KCFTRC+CMR10"/>
          <w:color w:val="000000"/>
          <w:sz w:val="20"/>
        </w:rPr>
        <w:t>of</w:t>
      </w:r>
      <w:r>
        <w:rPr>
          <w:rFonts w:ascii="Times New Roman"/>
          <w:color w:val="000000"/>
          <w:spacing w:val="44"/>
          <w:sz w:val="20"/>
        </w:rPr>
        <w:t xml:space="preserve"> </w:t>
      </w:r>
      <w:r>
        <w:rPr>
          <w:rFonts w:ascii="KCFTRC+CMR10"/>
          <w:color w:val="000000"/>
          <w:spacing w:val="-1"/>
          <w:sz w:val="20"/>
        </w:rPr>
        <w:t>electricity</w:t>
      </w:r>
    </w:p>
    <w:p w14:paraId="7A10C435" w14:textId="233298F6" w:rsidR="00CF0253" w:rsidRDefault="00252649">
      <w:pPr>
        <w:spacing w:before="149" w:after="0" w:line="209" w:lineRule="exact"/>
        <w:jc w:val="left"/>
        <w:rPr>
          <w:rFonts w:ascii="Times New Roman"/>
          <w:color w:val="000000"/>
          <w:sz w:val="20"/>
        </w:rPr>
      </w:pPr>
      <w:commentRangeStart w:id="92"/>
      <w:proofErr w:type="gramStart"/>
      <w:r>
        <w:rPr>
          <w:rFonts w:ascii="KCFTRC+CMR10"/>
          <w:color w:val="000000"/>
          <w:spacing w:val="-1"/>
          <w:sz w:val="20"/>
        </w:rPr>
        <w:t>savings</w:t>
      </w:r>
      <w:commentRangeEnd w:id="92"/>
      <w:proofErr w:type="gramEnd"/>
      <w:r w:rsidR="0020536A">
        <w:rPr>
          <w:rStyle w:val="CommentReference"/>
        </w:rPr>
        <w:commentReference w:id="92"/>
      </w:r>
      <w:r>
        <w:rPr>
          <w:rFonts w:ascii="Times New Roman"/>
          <w:color w:val="000000"/>
          <w:spacing w:val="43"/>
          <w:sz w:val="20"/>
        </w:rPr>
        <w:t xml:space="preserve"> </w:t>
      </w:r>
      <w:r>
        <w:rPr>
          <w:rFonts w:ascii="KCFTRC+CMR10"/>
          <w:color w:val="000000"/>
          <w:sz w:val="20"/>
        </w:rPr>
        <w:t>instead</w:t>
      </w:r>
      <w:r>
        <w:rPr>
          <w:rFonts w:ascii="Times New Roman"/>
          <w:color w:val="000000"/>
          <w:spacing w:val="42"/>
          <w:sz w:val="20"/>
        </w:rPr>
        <w:t xml:space="preserve"> </w:t>
      </w:r>
      <w:r>
        <w:rPr>
          <w:rFonts w:ascii="KCFTRC+CMR10"/>
          <w:color w:val="000000"/>
          <w:sz w:val="20"/>
        </w:rPr>
        <w:t>of</w:t>
      </w:r>
      <w:r>
        <w:rPr>
          <w:rFonts w:ascii="Times New Roman"/>
          <w:color w:val="000000"/>
          <w:spacing w:val="42"/>
          <w:sz w:val="20"/>
        </w:rPr>
        <w:t xml:space="preserve"> </w:t>
      </w:r>
      <w:r>
        <w:rPr>
          <w:rFonts w:ascii="KCFTRC+CMR10"/>
          <w:color w:val="000000"/>
          <w:sz w:val="20"/>
        </w:rPr>
        <w:t>simply</w:t>
      </w:r>
      <w:r>
        <w:rPr>
          <w:rFonts w:ascii="Times New Roman"/>
          <w:color w:val="000000"/>
          <w:spacing w:val="42"/>
          <w:sz w:val="20"/>
        </w:rPr>
        <w:t xml:space="preserve"> </w:t>
      </w:r>
      <w:r>
        <w:rPr>
          <w:rFonts w:ascii="KCFTRC+CMR10"/>
          <w:color w:val="000000"/>
          <w:spacing w:val="-1"/>
          <w:sz w:val="20"/>
        </w:rPr>
        <w:t>investigating</w:t>
      </w:r>
      <w:r>
        <w:rPr>
          <w:rFonts w:ascii="Times New Roman"/>
          <w:color w:val="000000"/>
          <w:spacing w:val="43"/>
          <w:sz w:val="20"/>
        </w:rPr>
        <w:t xml:space="preserve"> </w:t>
      </w:r>
      <w:r>
        <w:rPr>
          <w:rFonts w:ascii="KCFTRC+CMR10"/>
          <w:color w:val="000000"/>
          <w:sz w:val="20"/>
        </w:rPr>
        <w:t>the</w:t>
      </w:r>
      <w:r>
        <w:rPr>
          <w:rFonts w:ascii="Times New Roman"/>
          <w:color w:val="000000"/>
          <w:spacing w:val="42"/>
          <w:sz w:val="20"/>
        </w:rPr>
        <w:t xml:space="preserve"> </w:t>
      </w:r>
      <w:r>
        <w:rPr>
          <w:rFonts w:ascii="KCFTRC+CMR10"/>
          <w:color w:val="000000"/>
          <w:spacing w:val="-1"/>
          <w:sz w:val="20"/>
        </w:rPr>
        <w:t>changes</w:t>
      </w:r>
      <w:r>
        <w:rPr>
          <w:rFonts w:ascii="Times New Roman"/>
          <w:color w:val="000000"/>
          <w:spacing w:val="43"/>
          <w:sz w:val="20"/>
        </w:rPr>
        <w:t xml:space="preserve"> </w:t>
      </w:r>
      <w:r>
        <w:rPr>
          <w:rFonts w:ascii="KCFTRC+CMR10"/>
          <w:color w:val="000000"/>
          <w:sz w:val="20"/>
        </w:rPr>
        <w:t>as</w:t>
      </w:r>
      <w:r>
        <w:rPr>
          <w:rFonts w:ascii="Times New Roman"/>
          <w:color w:val="000000"/>
          <w:spacing w:val="42"/>
          <w:sz w:val="20"/>
        </w:rPr>
        <w:t xml:space="preserve"> </w:t>
      </w:r>
      <w:r>
        <w:rPr>
          <w:rFonts w:ascii="KCFTRC+CMR10"/>
          <w:color w:val="000000"/>
          <w:sz w:val="20"/>
        </w:rPr>
        <w:t>a</w:t>
      </w:r>
      <w:r>
        <w:rPr>
          <w:rFonts w:ascii="Times New Roman"/>
          <w:color w:val="000000"/>
          <w:spacing w:val="42"/>
          <w:sz w:val="20"/>
        </w:rPr>
        <w:t xml:space="preserve"> </w:t>
      </w:r>
      <w:r>
        <w:rPr>
          <w:rFonts w:ascii="KCFTRC+CMR10"/>
          <w:color w:val="000000"/>
          <w:sz w:val="20"/>
        </w:rPr>
        <w:t>whole:</w:t>
      </w:r>
      <w:r>
        <w:rPr>
          <w:rFonts w:ascii="Times New Roman"/>
          <w:color w:val="000000"/>
          <w:spacing w:val="90"/>
          <w:sz w:val="20"/>
        </w:rPr>
        <w:t xml:space="preserve"> </w:t>
      </w:r>
      <w:r>
        <w:rPr>
          <w:rFonts w:ascii="KCFTRC+CMR10"/>
          <w:color w:val="000000"/>
          <w:sz w:val="20"/>
        </w:rPr>
        <w:t>1)</w:t>
      </w:r>
      <w:r>
        <w:rPr>
          <w:rFonts w:ascii="Times New Roman"/>
          <w:color w:val="000000"/>
          <w:spacing w:val="42"/>
          <w:sz w:val="20"/>
        </w:rPr>
        <w:t xml:space="preserve"> </w:t>
      </w:r>
      <w:del w:id="93" w:author="Kevin as Admin" w:date="2022-09-14T08:30:00Z">
        <w:r w:rsidDel="0020536A">
          <w:rPr>
            <w:rFonts w:ascii="KCFTRC+CMR10"/>
            <w:color w:val="000000"/>
            <w:spacing w:val="-1"/>
            <w:sz w:val="20"/>
          </w:rPr>
          <w:delText>savings</w:delText>
        </w:r>
        <w:r w:rsidDel="0020536A">
          <w:rPr>
            <w:rFonts w:ascii="Times New Roman"/>
            <w:color w:val="000000"/>
            <w:spacing w:val="43"/>
            <w:sz w:val="20"/>
          </w:rPr>
          <w:delText xml:space="preserve"> </w:delText>
        </w:r>
        <w:r w:rsidDel="0020536A">
          <w:rPr>
            <w:rFonts w:ascii="KCFTRC+CMR10"/>
            <w:color w:val="000000"/>
            <w:sz w:val="20"/>
          </w:rPr>
          <w:delText>from</w:delText>
        </w:r>
        <w:r w:rsidDel="0020536A">
          <w:rPr>
            <w:rFonts w:ascii="Times New Roman"/>
            <w:color w:val="000000"/>
            <w:spacing w:val="42"/>
            <w:sz w:val="20"/>
          </w:rPr>
          <w:delText xml:space="preserve"> </w:delText>
        </w:r>
      </w:del>
      <w:r>
        <w:rPr>
          <w:rFonts w:ascii="KCFTRC+CMR10"/>
          <w:color w:val="000000"/>
          <w:spacing w:val="-1"/>
          <w:sz w:val="20"/>
        </w:rPr>
        <w:t>electricity</w:t>
      </w:r>
      <w:r>
        <w:rPr>
          <w:rFonts w:ascii="Times New Roman"/>
          <w:color w:val="000000"/>
          <w:spacing w:val="43"/>
          <w:sz w:val="20"/>
        </w:rPr>
        <w:t xml:space="preserve"> </w:t>
      </w:r>
      <w:r>
        <w:rPr>
          <w:rFonts w:ascii="KCFTRC+CMR10"/>
          <w:color w:val="000000"/>
          <w:sz w:val="20"/>
        </w:rPr>
        <w:t>consumption</w:t>
      </w:r>
      <w:r>
        <w:rPr>
          <w:rFonts w:ascii="Times New Roman"/>
          <w:color w:val="000000"/>
          <w:spacing w:val="42"/>
          <w:sz w:val="20"/>
        </w:rPr>
        <w:t xml:space="preserve"> </w:t>
      </w:r>
      <w:r>
        <w:rPr>
          <w:rFonts w:ascii="KCFTRC+CMR10"/>
          <w:color w:val="000000"/>
          <w:sz w:val="20"/>
        </w:rPr>
        <w:t>for</w:t>
      </w:r>
    </w:p>
    <w:p w14:paraId="7044139F" w14:textId="5AB55138" w:rsidR="00CF0253" w:rsidRDefault="00252649">
      <w:pPr>
        <w:spacing w:before="149" w:after="0" w:line="209" w:lineRule="exact"/>
        <w:jc w:val="left"/>
        <w:rPr>
          <w:rFonts w:ascii="Times New Roman"/>
          <w:color w:val="000000"/>
          <w:sz w:val="20"/>
        </w:rPr>
      </w:pPr>
      <w:proofErr w:type="gramStart"/>
      <w:r>
        <w:rPr>
          <w:rFonts w:ascii="KCFTRC+CMR10"/>
          <w:color w:val="000000"/>
          <w:sz w:val="20"/>
        </w:rPr>
        <w:t>non-temperature-control</w:t>
      </w:r>
      <w:proofErr w:type="gramEnd"/>
      <w:r>
        <w:rPr>
          <w:rFonts w:ascii="Times New Roman"/>
          <w:color w:val="000000"/>
          <w:spacing w:val="16"/>
          <w:sz w:val="20"/>
        </w:rPr>
        <w:t xml:space="preserve"> </w:t>
      </w:r>
      <w:r>
        <w:rPr>
          <w:rFonts w:ascii="KCFTRC+CMR10"/>
          <w:color w:val="000000"/>
          <w:sz w:val="20"/>
        </w:rPr>
        <w:t>uses</w:t>
      </w:r>
      <w:r>
        <w:rPr>
          <w:rFonts w:ascii="Times New Roman"/>
          <w:color w:val="000000"/>
          <w:spacing w:val="15"/>
          <w:sz w:val="20"/>
        </w:rPr>
        <w:t xml:space="preserve"> </w:t>
      </w:r>
      <w:r>
        <w:rPr>
          <w:rFonts w:ascii="KCFTRC+CMR10"/>
          <w:color w:val="000000"/>
          <w:sz w:val="20"/>
        </w:rPr>
        <w:t>(e.g.,</w:t>
      </w:r>
      <w:r>
        <w:rPr>
          <w:rFonts w:ascii="Times New Roman"/>
          <w:color w:val="000000"/>
          <w:spacing w:val="16"/>
          <w:sz w:val="20"/>
        </w:rPr>
        <w:t xml:space="preserve"> </w:t>
      </w:r>
      <w:r>
        <w:rPr>
          <w:rFonts w:ascii="KCFTRC+CMR10"/>
          <w:color w:val="000000"/>
          <w:spacing w:val="-1"/>
          <w:sz w:val="20"/>
        </w:rPr>
        <w:t>lighting,</w:t>
      </w:r>
      <w:r>
        <w:rPr>
          <w:rFonts w:ascii="Times New Roman"/>
          <w:color w:val="000000"/>
          <w:spacing w:val="16"/>
          <w:sz w:val="20"/>
        </w:rPr>
        <w:t xml:space="preserve"> </w:t>
      </w:r>
      <w:r>
        <w:rPr>
          <w:rFonts w:ascii="KCFTRC+CMR10"/>
          <w:color w:val="000000"/>
          <w:sz w:val="20"/>
        </w:rPr>
        <w:t>operating</w:t>
      </w:r>
      <w:r>
        <w:rPr>
          <w:rFonts w:ascii="Times New Roman"/>
          <w:color w:val="000000"/>
          <w:spacing w:val="15"/>
          <w:sz w:val="20"/>
        </w:rPr>
        <w:t xml:space="preserve"> </w:t>
      </w:r>
      <w:r>
        <w:rPr>
          <w:rFonts w:ascii="KCFTRC+CMR10"/>
          <w:color w:val="000000"/>
          <w:sz w:val="20"/>
        </w:rPr>
        <w:t>appliances,</w:t>
      </w:r>
      <w:r>
        <w:rPr>
          <w:rFonts w:ascii="Times New Roman"/>
          <w:color w:val="000000"/>
          <w:spacing w:val="16"/>
          <w:sz w:val="20"/>
        </w:rPr>
        <w:t xml:space="preserve"> </w:t>
      </w:r>
      <w:r>
        <w:rPr>
          <w:rFonts w:ascii="KCFTRC+CMR10"/>
          <w:color w:val="000000"/>
          <w:sz w:val="20"/>
        </w:rPr>
        <w:t>and</w:t>
      </w:r>
      <w:r>
        <w:rPr>
          <w:rFonts w:ascii="Times New Roman"/>
          <w:color w:val="000000"/>
          <w:spacing w:val="15"/>
          <w:sz w:val="20"/>
        </w:rPr>
        <w:t xml:space="preserve"> </w:t>
      </w:r>
      <w:r>
        <w:rPr>
          <w:rFonts w:ascii="KCFTRC+CMR10"/>
          <w:color w:val="000000"/>
          <w:sz w:val="20"/>
        </w:rPr>
        <w:t>cooking),</w:t>
      </w:r>
      <w:r>
        <w:rPr>
          <w:rFonts w:ascii="Times New Roman"/>
          <w:color w:val="000000"/>
          <w:spacing w:val="15"/>
          <w:sz w:val="20"/>
        </w:rPr>
        <w:t xml:space="preserve"> </w:t>
      </w:r>
      <w:r>
        <w:rPr>
          <w:rFonts w:ascii="KCFTRC+CMR10"/>
          <w:color w:val="000000"/>
          <w:sz w:val="20"/>
        </w:rPr>
        <w:t>and</w:t>
      </w:r>
      <w:r>
        <w:rPr>
          <w:rFonts w:ascii="Times New Roman"/>
          <w:color w:val="000000"/>
          <w:spacing w:val="15"/>
          <w:sz w:val="20"/>
        </w:rPr>
        <w:t xml:space="preserve"> </w:t>
      </w:r>
      <w:r>
        <w:rPr>
          <w:rFonts w:ascii="KCFTRC+CMR10"/>
          <w:color w:val="000000"/>
          <w:sz w:val="20"/>
        </w:rPr>
        <w:t>2)</w:t>
      </w:r>
      <w:r>
        <w:rPr>
          <w:rFonts w:ascii="Times New Roman"/>
          <w:color w:val="000000"/>
          <w:spacing w:val="16"/>
          <w:sz w:val="20"/>
        </w:rPr>
        <w:t xml:space="preserve"> </w:t>
      </w:r>
      <w:del w:id="94" w:author="Kevin as Admin" w:date="2022-09-14T08:30:00Z">
        <w:r w:rsidDel="0020536A">
          <w:rPr>
            <w:rFonts w:ascii="KCFTRC+CMR10"/>
            <w:color w:val="000000"/>
            <w:spacing w:val="-1"/>
            <w:sz w:val="20"/>
          </w:rPr>
          <w:delText>savings</w:delText>
        </w:r>
        <w:r w:rsidDel="0020536A">
          <w:rPr>
            <w:rFonts w:ascii="Times New Roman"/>
            <w:color w:val="000000"/>
            <w:spacing w:val="17"/>
            <w:sz w:val="20"/>
          </w:rPr>
          <w:delText xml:space="preserve"> </w:delText>
        </w:r>
        <w:r w:rsidDel="0020536A">
          <w:rPr>
            <w:rFonts w:ascii="KCFTRC+CMR10"/>
            <w:color w:val="000000"/>
            <w:sz w:val="20"/>
          </w:rPr>
          <w:delText>from</w:delText>
        </w:r>
        <w:r w:rsidDel="0020536A">
          <w:rPr>
            <w:rFonts w:ascii="Times New Roman"/>
            <w:color w:val="000000"/>
            <w:spacing w:val="15"/>
            <w:sz w:val="20"/>
          </w:rPr>
          <w:delText xml:space="preserve"> </w:delText>
        </w:r>
      </w:del>
      <w:r>
        <w:rPr>
          <w:rFonts w:ascii="KCFTRC+CMR10"/>
          <w:color w:val="000000"/>
          <w:spacing w:val="-1"/>
          <w:sz w:val="20"/>
        </w:rPr>
        <w:t>electricity</w:t>
      </w:r>
    </w:p>
    <w:p w14:paraId="7EB1AA07" w14:textId="77777777" w:rsidR="00CF0253" w:rsidRDefault="00252649">
      <w:pPr>
        <w:spacing w:before="149" w:after="0" w:line="209" w:lineRule="exact"/>
        <w:jc w:val="left"/>
        <w:rPr>
          <w:rFonts w:ascii="Times New Roman"/>
          <w:color w:val="000000"/>
          <w:sz w:val="20"/>
        </w:rPr>
      </w:pPr>
      <w:r>
        <w:rPr>
          <w:rFonts w:ascii="KCFTRC+CMR10"/>
          <w:color w:val="000000"/>
          <w:sz w:val="20"/>
        </w:rPr>
        <w:t>consumption</w:t>
      </w:r>
      <w:r>
        <w:rPr>
          <w:rFonts w:ascii="Times New Roman"/>
          <w:color w:val="000000"/>
          <w:spacing w:val="44"/>
          <w:sz w:val="20"/>
        </w:rPr>
        <w:t xml:space="preserve"> </w:t>
      </w:r>
      <w:r>
        <w:rPr>
          <w:rFonts w:ascii="KCFTRC+CMR10"/>
          <w:color w:val="000000"/>
          <w:sz w:val="20"/>
        </w:rPr>
        <w:t>for</w:t>
      </w:r>
      <w:r>
        <w:rPr>
          <w:rFonts w:ascii="Times New Roman"/>
          <w:color w:val="000000"/>
          <w:spacing w:val="44"/>
          <w:sz w:val="20"/>
        </w:rPr>
        <w:t xml:space="preserve"> </w:t>
      </w:r>
      <w:r>
        <w:rPr>
          <w:rFonts w:ascii="KCFTRC+CMR10"/>
          <w:color w:val="000000"/>
          <w:sz w:val="20"/>
        </w:rPr>
        <w:t>temperature-control</w:t>
      </w:r>
      <w:r>
        <w:rPr>
          <w:rFonts w:ascii="Times New Roman"/>
          <w:color w:val="000000"/>
          <w:spacing w:val="44"/>
          <w:sz w:val="20"/>
        </w:rPr>
        <w:t xml:space="preserve"> </w:t>
      </w:r>
      <w:r>
        <w:rPr>
          <w:rFonts w:ascii="KCFTRC+CMR10"/>
          <w:color w:val="000000"/>
          <w:sz w:val="20"/>
        </w:rPr>
        <w:t>uses</w:t>
      </w:r>
      <w:r>
        <w:rPr>
          <w:rFonts w:ascii="Times New Roman"/>
          <w:color w:val="000000"/>
          <w:spacing w:val="44"/>
          <w:sz w:val="20"/>
        </w:rPr>
        <w:t xml:space="preserve"> </w:t>
      </w:r>
      <w:r>
        <w:rPr>
          <w:rFonts w:ascii="KCFTRC+CMR10"/>
          <w:color w:val="000000"/>
          <w:sz w:val="20"/>
        </w:rPr>
        <w:t>(e.g.,</w:t>
      </w:r>
      <w:r>
        <w:rPr>
          <w:rFonts w:ascii="Times New Roman"/>
          <w:color w:val="000000"/>
          <w:spacing w:val="51"/>
          <w:sz w:val="20"/>
        </w:rPr>
        <w:t xml:space="preserve"> </w:t>
      </w:r>
      <w:r>
        <w:rPr>
          <w:rFonts w:ascii="KCFTRC+CMR10"/>
          <w:color w:val="000000"/>
          <w:spacing w:val="1"/>
          <w:sz w:val="20"/>
        </w:rPr>
        <w:t>cooling</w:t>
      </w:r>
      <w:r>
        <w:rPr>
          <w:rFonts w:ascii="Times New Roman"/>
          <w:color w:val="000000"/>
          <w:spacing w:val="43"/>
          <w:sz w:val="20"/>
        </w:rPr>
        <w:t xml:space="preserve"> </w:t>
      </w:r>
      <w:r>
        <w:rPr>
          <w:rFonts w:ascii="KCFTRC+CMR10"/>
          <w:color w:val="000000"/>
          <w:sz w:val="20"/>
        </w:rPr>
        <w:t>and</w:t>
      </w:r>
      <w:r>
        <w:rPr>
          <w:rFonts w:ascii="Times New Roman"/>
          <w:color w:val="000000"/>
          <w:spacing w:val="44"/>
          <w:sz w:val="20"/>
        </w:rPr>
        <w:t xml:space="preserve"> </w:t>
      </w:r>
      <w:r>
        <w:rPr>
          <w:rFonts w:ascii="KCFTRC+CMR10"/>
          <w:color w:val="000000"/>
          <w:sz w:val="20"/>
        </w:rPr>
        <w:t>heating).</w:t>
      </w:r>
      <w:r>
        <w:rPr>
          <w:rFonts w:ascii="Times New Roman"/>
          <w:color w:val="000000"/>
          <w:spacing w:val="121"/>
          <w:sz w:val="20"/>
        </w:rPr>
        <w:t xml:space="preserve"> </w:t>
      </w:r>
      <w:r>
        <w:rPr>
          <w:rFonts w:ascii="KCFTRC+CMR10"/>
          <w:color w:val="000000"/>
          <w:sz w:val="20"/>
        </w:rPr>
        <w:t>The</w:t>
      </w:r>
      <w:r>
        <w:rPr>
          <w:rFonts w:ascii="Times New Roman"/>
          <w:color w:val="000000"/>
          <w:spacing w:val="44"/>
          <w:sz w:val="20"/>
        </w:rPr>
        <w:t xml:space="preserve"> </w:t>
      </w:r>
      <w:r>
        <w:rPr>
          <w:rFonts w:ascii="KCFTRC+CMR10"/>
          <w:color w:val="000000"/>
          <w:spacing w:val="-6"/>
          <w:sz w:val="20"/>
        </w:rPr>
        <w:t>two</w:t>
      </w:r>
      <w:r>
        <w:rPr>
          <w:rFonts w:ascii="Times New Roman"/>
          <w:color w:val="000000"/>
          <w:spacing w:val="50"/>
          <w:sz w:val="20"/>
        </w:rPr>
        <w:t xml:space="preserve"> </w:t>
      </w:r>
      <w:r>
        <w:rPr>
          <w:rFonts w:ascii="KCFTRC+CMR10"/>
          <w:color w:val="000000"/>
          <w:sz w:val="20"/>
        </w:rPr>
        <w:t>categories</w:t>
      </w:r>
      <w:r>
        <w:rPr>
          <w:rFonts w:ascii="Times New Roman"/>
          <w:color w:val="000000"/>
          <w:spacing w:val="44"/>
          <w:sz w:val="20"/>
        </w:rPr>
        <w:t xml:space="preserve"> </w:t>
      </w:r>
      <w:r>
        <w:rPr>
          <w:rFonts w:ascii="KCFTRC+CMR10"/>
          <w:color w:val="000000"/>
          <w:sz w:val="20"/>
        </w:rPr>
        <w:t>of</w:t>
      </w:r>
      <w:r>
        <w:rPr>
          <w:rFonts w:ascii="Times New Roman"/>
          <w:color w:val="000000"/>
          <w:spacing w:val="44"/>
          <w:sz w:val="20"/>
        </w:rPr>
        <w:t xml:space="preserve"> </w:t>
      </w:r>
      <w:r>
        <w:rPr>
          <w:rFonts w:ascii="KCFTRC+CMR10"/>
          <w:color w:val="000000"/>
          <w:spacing w:val="-1"/>
          <w:sz w:val="20"/>
        </w:rPr>
        <w:t>electricity</w:t>
      </w:r>
      <w:r>
        <w:rPr>
          <w:rFonts w:ascii="Times New Roman"/>
          <w:color w:val="000000"/>
          <w:spacing w:val="45"/>
          <w:sz w:val="20"/>
        </w:rPr>
        <w:t xml:space="preserve"> </w:t>
      </w:r>
      <w:r>
        <w:rPr>
          <w:rFonts w:ascii="KCFTRC+CMR10"/>
          <w:color w:val="000000"/>
          <w:sz w:val="20"/>
        </w:rPr>
        <w:t>use</w:t>
      </w:r>
    </w:p>
    <w:p w14:paraId="00D4C4B6" w14:textId="6665B910" w:rsidR="00CF0253" w:rsidRDefault="00252649">
      <w:pPr>
        <w:spacing w:before="149" w:after="0" w:line="209" w:lineRule="exact"/>
        <w:jc w:val="left"/>
        <w:rPr>
          <w:rFonts w:ascii="Times New Roman"/>
          <w:color w:val="000000"/>
          <w:sz w:val="20"/>
        </w:rPr>
      </w:pPr>
      <w:del w:id="95" w:author="Kevin as Admin" w:date="2022-09-14T08:30:00Z">
        <w:r w:rsidDel="0020536A">
          <w:rPr>
            <w:rFonts w:ascii="KCFTRC+CMR10"/>
            <w:color w:val="000000"/>
            <w:sz w:val="20"/>
          </w:rPr>
          <w:delText>(i.e.,</w:delText>
        </w:r>
        <w:r w:rsidDel="0020536A">
          <w:rPr>
            <w:rFonts w:ascii="Times New Roman"/>
            <w:color w:val="000000"/>
            <w:spacing w:val="32"/>
            <w:sz w:val="20"/>
          </w:rPr>
          <w:delText xml:space="preserve"> </w:delText>
        </w:r>
        <w:r w:rsidDel="0020536A">
          <w:rPr>
            <w:rFonts w:ascii="KCFTRC+CMR10"/>
            <w:color w:val="000000"/>
            <w:sz w:val="20"/>
          </w:rPr>
          <w:delText>the</w:delText>
        </w:r>
        <w:r w:rsidDel="0020536A">
          <w:rPr>
            <w:rFonts w:ascii="Times New Roman"/>
            <w:color w:val="000000"/>
            <w:spacing w:val="28"/>
            <w:sz w:val="20"/>
          </w:rPr>
          <w:delText xml:space="preserve"> </w:delText>
        </w:r>
        <w:r w:rsidDel="0020536A">
          <w:rPr>
            <w:rFonts w:ascii="KCFTRC+CMR10"/>
            <w:color w:val="000000"/>
            <w:spacing w:val="-6"/>
            <w:sz w:val="20"/>
          </w:rPr>
          <w:delText>two</w:delText>
        </w:r>
        <w:r w:rsidDel="0020536A">
          <w:rPr>
            <w:rFonts w:ascii="Times New Roman"/>
            <w:color w:val="000000"/>
            <w:spacing w:val="34"/>
            <w:sz w:val="20"/>
          </w:rPr>
          <w:delText xml:space="preserve"> </w:delText>
        </w:r>
        <w:r w:rsidDel="0020536A">
          <w:rPr>
            <w:rFonts w:ascii="KCFTRC+CMR10"/>
            <w:color w:val="000000"/>
            <w:sz w:val="20"/>
          </w:rPr>
          <w:delText>sources</w:delText>
        </w:r>
        <w:r w:rsidDel="0020536A">
          <w:rPr>
            <w:rFonts w:ascii="Times New Roman"/>
            <w:color w:val="000000"/>
            <w:spacing w:val="29"/>
            <w:sz w:val="20"/>
          </w:rPr>
          <w:delText xml:space="preserve"> </w:delText>
        </w:r>
        <w:r w:rsidDel="0020536A">
          <w:rPr>
            <w:rFonts w:ascii="KCFTRC+CMR10"/>
            <w:color w:val="000000"/>
            <w:sz w:val="20"/>
          </w:rPr>
          <w:delText>of</w:delText>
        </w:r>
        <w:r w:rsidDel="0020536A">
          <w:rPr>
            <w:rFonts w:ascii="Times New Roman"/>
            <w:color w:val="000000"/>
            <w:spacing w:val="29"/>
            <w:sz w:val="20"/>
          </w:rPr>
          <w:delText xml:space="preserve"> </w:delText>
        </w:r>
        <w:r w:rsidDel="0020536A">
          <w:rPr>
            <w:rFonts w:ascii="KCFTRC+CMR10"/>
            <w:color w:val="000000"/>
            <w:sz w:val="20"/>
          </w:rPr>
          <w:delText>TOU-price-inducing</w:delText>
        </w:r>
        <w:r w:rsidDel="0020536A">
          <w:rPr>
            <w:rFonts w:ascii="Times New Roman"/>
            <w:color w:val="000000"/>
            <w:spacing w:val="28"/>
            <w:sz w:val="20"/>
          </w:rPr>
          <w:delText xml:space="preserve"> </w:delText>
        </w:r>
        <w:r w:rsidDel="0020536A">
          <w:rPr>
            <w:rFonts w:ascii="KCFTRC+CMR10"/>
            <w:color w:val="000000"/>
            <w:spacing w:val="-1"/>
            <w:sz w:val="20"/>
          </w:rPr>
          <w:delText>electricity</w:delText>
        </w:r>
        <w:r w:rsidDel="0020536A">
          <w:rPr>
            <w:rFonts w:ascii="Times New Roman"/>
            <w:color w:val="000000"/>
            <w:spacing w:val="29"/>
            <w:sz w:val="20"/>
          </w:rPr>
          <w:delText xml:space="preserve"> </w:delText>
        </w:r>
        <w:r w:rsidDel="0020536A">
          <w:rPr>
            <w:rFonts w:ascii="KCFTRC+CMR10"/>
            <w:color w:val="000000"/>
            <w:spacing w:val="-1"/>
            <w:sz w:val="20"/>
          </w:rPr>
          <w:delText>savings</w:delText>
        </w:r>
      </w:del>
      <w:r>
        <w:rPr>
          <w:rFonts w:ascii="KCFTRC+CMR10"/>
          <w:color w:val="000000"/>
          <w:spacing w:val="-1"/>
          <w:sz w:val="20"/>
        </w:rPr>
        <w:t>)</w:t>
      </w:r>
      <w:r>
        <w:rPr>
          <w:rFonts w:ascii="Times New Roman"/>
          <w:color w:val="000000"/>
          <w:spacing w:val="29"/>
          <w:sz w:val="20"/>
        </w:rPr>
        <w:t xml:space="preserve"> </w:t>
      </w:r>
      <w:r>
        <w:rPr>
          <w:rFonts w:ascii="KCFTRC+CMR10"/>
          <w:color w:val="000000"/>
          <w:sz w:val="20"/>
        </w:rPr>
        <w:t>are</w:t>
      </w:r>
      <w:r>
        <w:rPr>
          <w:rFonts w:ascii="Times New Roman"/>
          <w:color w:val="000000"/>
          <w:spacing w:val="29"/>
          <w:sz w:val="20"/>
        </w:rPr>
        <w:t xml:space="preserve"> </w:t>
      </w:r>
      <w:r>
        <w:rPr>
          <w:rFonts w:ascii="KCFTRC+CMR10"/>
          <w:color w:val="000000"/>
          <w:spacing w:val="-1"/>
          <w:sz w:val="20"/>
        </w:rPr>
        <w:t>inherently</w:t>
      </w:r>
      <w:r>
        <w:rPr>
          <w:rFonts w:ascii="Times New Roman"/>
          <w:color w:val="000000"/>
          <w:spacing w:val="29"/>
          <w:sz w:val="20"/>
        </w:rPr>
        <w:t xml:space="preserve"> </w:t>
      </w:r>
      <w:commentRangeStart w:id="96"/>
      <w:r>
        <w:rPr>
          <w:rFonts w:ascii="KCFTRC+CMR10" w:hAnsi="KCFTRC+CMR10" w:cs="KCFTRC+CMR10"/>
          <w:color w:val="000000"/>
          <w:spacing w:val="-1"/>
          <w:sz w:val="20"/>
        </w:rPr>
        <w:t>diﬀerent</w:t>
      </w:r>
      <w:commentRangeEnd w:id="96"/>
      <w:r w:rsidR="0020536A">
        <w:rPr>
          <w:rStyle w:val="CommentReference"/>
        </w:rPr>
        <w:commentReference w:id="96"/>
      </w:r>
      <w:r>
        <w:rPr>
          <w:rFonts w:ascii="Times New Roman"/>
          <w:color w:val="000000"/>
          <w:spacing w:val="29"/>
          <w:sz w:val="20"/>
        </w:rPr>
        <w:t xml:space="preserve"> </w:t>
      </w:r>
      <w:r>
        <w:rPr>
          <w:rFonts w:ascii="KCFTRC+CMR10"/>
          <w:color w:val="000000"/>
          <w:sz w:val="20"/>
        </w:rPr>
        <w:t>in</w:t>
      </w:r>
      <w:r>
        <w:rPr>
          <w:rFonts w:ascii="Times New Roman"/>
          <w:color w:val="000000"/>
          <w:spacing w:val="28"/>
          <w:sz w:val="20"/>
        </w:rPr>
        <w:t xml:space="preserve"> </w:t>
      </w:r>
      <w:r>
        <w:rPr>
          <w:rFonts w:ascii="KCFTRC+CMR10" w:hAnsi="KCFTRC+CMR10" w:cs="KCFTRC+CMR10"/>
          <w:color w:val="000000"/>
          <w:sz w:val="20"/>
        </w:rPr>
        <w:t>timeliness—the</w:t>
      </w:r>
      <w:r>
        <w:rPr>
          <w:rFonts w:ascii="Times New Roman"/>
          <w:color w:val="000000"/>
          <w:spacing w:val="28"/>
          <w:sz w:val="20"/>
        </w:rPr>
        <w:t xml:space="preserve"> </w:t>
      </w:r>
      <w:r>
        <w:rPr>
          <w:rFonts w:ascii="KCFTRC+CMR10"/>
          <w:color w:val="000000"/>
          <w:sz w:val="20"/>
        </w:rPr>
        <w:t>lag</w:t>
      </w:r>
    </w:p>
    <w:p w14:paraId="7D8B1876"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between</w:t>
      </w:r>
      <w:r>
        <w:rPr>
          <w:rFonts w:ascii="Times New Roman"/>
          <w:color w:val="000000"/>
          <w:spacing w:val="35"/>
          <w:sz w:val="20"/>
        </w:rPr>
        <w:t xml:space="preserve"> </w:t>
      </w:r>
      <w:r>
        <w:rPr>
          <w:rFonts w:ascii="KCFTRC+CMR10"/>
          <w:color w:val="000000"/>
          <w:sz w:val="20"/>
        </w:rPr>
        <w:t>the</w:t>
      </w:r>
      <w:r>
        <w:rPr>
          <w:rFonts w:ascii="Times New Roman"/>
          <w:color w:val="000000"/>
          <w:spacing w:val="34"/>
          <w:sz w:val="20"/>
        </w:rPr>
        <w:t xml:space="preserve"> </w:t>
      </w:r>
      <w:r>
        <w:rPr>
          <w:rFonts w:ascii="KCFTRC+CMR10"/>
          <w:color w:val="000000"/>
          <w:spacing w:val="-2"/>
          <w:sz w:val="20"/>
        </w:rPr>
        <w:t>moment</w:t>
      </w:r>
      <w:r>
        <w:rPr>
          <w:rFonts w:ascii="Times New Roman"/>
          <w:color w:val="000000"/>
          <w:spacing w:val="35"/>
          <w:sz w:val="20"/>
        </w:rPr>
        <w:t xml:space="preserve"> </w:t>
      </w:r>
      <w:r>
        <w:rPr>
          <w:rFonts w:ascii="KCFTRC+CMR10"/>
          <w:color w:val="000000"/>
          <w:spacing w:val="-1"/>
          <w:sz w:val="20"/>
        </w:rPr>
        <w:t>electricity</w:t>
      </w:r>
      <w:r>
        <w:rPr>
          <w:rFonts w:ascii="Times New Roman"/>
          <w:color w:val="000000"/>
          <w:spacing w:val="34"/>
          <w:sz w:val="20"/>
        </w:rPr>
        <w:t xml:space="preserve"> </w:t>
      </w:r>
      <w:r>
        <w:rPr>
          <w:rFonts w:ascii="KCFTRC+CMR10"/>
          <w:color w:val="000000"/>
          <w:sz w:val="20"/>
        </w:rPr>
        <w:t>is</w:t>
      </w:r>
      <w:r>
        <w:rPr>
          <w:rFonts w:ascii="Times New Roman"/>
          <w:color w:val="000000"/>
          <w:spacing w:val="34"/>
          <w:sz w:val="20"/>
        </w:rPr>
        <w:t xml:space="preserve"> </w:t>
      </w:r>
      <w:r>
        <w:rPr>
          <w:rFonts w:ascii="KCFTRC+CMR10"/>
          <w:color w:val="000000"/>
          <w:sz w:val="20"/>
        </w:rPr>
        <w:t>consumed</w:t>
      </w:r>
      <w:r>
        <w:rPr>
          <w:rFonts w:ascii="Times New Roman"/>
          <w:color w:val="000000"/>
          <w:spacing w:val="34"/>
          <w:sz w:val="20"/>
        </w:rPr>
        <w:t xml:space="preserve"> </w:t>
      </w:r>
      <w:r>
        <w:rPr>
          <w:rFonts w:ascii="KCFTRC+CMR10"/>
          <w:color w:val="000000"/>
          <w:sz w:val="20"/>
        </w:rPr>
        <w:t>to</w:t>
      </w:r>
      <w:r>
        <w:rPr>
          <w:rFonts w:ascii="Times New Roman"/>
          <w:color w:val="000000"/>
          <w:spacing w:val="33"/>
          <w:sz w:val="20"/>
        </w:rPr>
        <w:t xml:space="preserve"> </w:t>
      </w:r>
      <w:r>
        <w:rPr>
          <w:rFonts w:ascii="KCFTRC+CMR10"/>
          <w:color w:val="000000"/>
          <w:sz w:val="20"/>
        </w:rPr>
        <w:t>create</w:t>
      </w:r>
      <w:r>
        <w:rPr>
          <w:rFonts w:ascii="Times New Roman"/>
          <w:color w:val="000000"/>
          <w:spacing w:val="34"/>
          <w:sz w:val="20"/>
        </w:rPr>
        <w:t xml:space="preserve"> </w:t>
      </w:r>
      <w:r>
        <w:rPr>
          <w:rFonts w:ascii="KCFTRC+CMR10"/>
          <w:color w:val="000000"/>
          <w:sz w:val="20"/>
        </w:rPr>
        <w:t>a</w:t>
      </w:r>
      <w:r>
        <w:rPr>
          <w:rFonts w:ascii="Times New Roman"/>
          <w:color w:val="000000"/>
          <w:spacing w:val="33"/>
          <w:sz w:val="20"/>
        </w:rPr>
        <w:t xml:space="preserve"> </w:t>
      </w:r>
      <w:r>
        <w:rPr>
          <w:rFonts w:ascii="KCFTRC+CMR10" w:hAnsi="KCFTRC+CMR10" w:cs="KCFTRC+CMR10"/>
          <w:color w:val="000000"/>
          <w:spacing w:val="1"/>
          <w:sz w:val="20"/>
        </w:rPr>
        <w:t>speciﬁc</w:t>
      </w:r>
      <w:r>
        <w:rPr>
          <w:rFonts w:ascii="Times New Roman"/>
          <w:color w:val="000000"/>
          <w:spacing w:val="33"/>
          <w:sz w:val="20"/>
        </w:rPr>
        <w:t xml:space="preserve"> </w:t>
      </w:r>
      <w:r>
        <w:rPr>
          <w:rFonts w:ascii="KCFTRC+CMR10"/>
          <w:color w:val="000000"/>
          <w:sz w:val="20"/>
        </w:rPr>
        <w:t>service</w:t>
      </w:r>
      <w:r>
        <w:rPr>
          <w:rFonts w:ascii="Times New Roman"/>
          <w:color w:val="000000"/>
          <w:spacing w:val="34"/>
          <w:sz w:val="20"/>
        </w:rPr>
        <w:t xml:space="preserve"> </w:t>
      </w:r>
      <w:r>
        <w:rPr>
          <w:rFonts w:ascii="KCFTRC+CMR10"/>
          <w:color w:val="000000"/>
          <w:sz w:val="20"/>
        </w:rPr>
        <w:t>and</w:t>
      </w:r>
      <w:r>
        <w:rPr>
          <w:rFonts w:ascii="Times New Roman"/>
          <w:color w:val="000000"/>
          <w:spacing w:val="34"/>
          <w:sz w:val="20"/>
        </w:rPr>
        <w:t xml:space="preserve"> </w:t>
      </w:r>
      <w:r>
        <w:rPr>
          <w:rFonts w:ascii="KCFTRC+CMR10"/>
          <w:color w:val="000000"/>
          <w:sz w:val="20"/>
        </w:rPr>
        <w:t>the</w:t>
      </w:r>
      <w:r>
        <w:rPr>
          <w:rFonts w:ascii="Times New Roman"/>
          <w:color w:val="000000"/>
          <w:spacing w:val="33"/>
          <w:sz w:val="20"/>
        </w:rPr>
        <w:t xml:space="preserve"> </w:t>
      </w:r>
      <w:r>
        <w:rPr>
          <w:rFonts w:ascii="KCFTRC+CMR10"/>
          <w:color w:val="000000"/>
          <w:sz w:val="20"/>
        </w:rPr>
        <w:t>point</w:t>
      </w:r>
      <w:r>
        <w:rPr>
          <w:rFonts w:ascii="Times New Roman"/>
          <w:color w:val="000000"/>
          <w:spacing w:val="34"/>
          <w:sz w:val="20"/>
        </w:rPr>
        <w:t xml:space="preserve"> </w:t>
      </w:r>
      <w:r>
        <w:rPr>
          <w:rFonts w:ascii="KCFTRC+CMR10"/>
          <w:color w:val="000000"/>
          <w:sz w:val="20"/>
        </w:rPr>
        <w:t>the</w:t>
      </w:r>
      <w:r>
        <w:rPr>
          <w:rFonts w:ascii="Times New Roman"/>
          <w:color w:val="000000"/>
          <w:spacing w:val="34"/>
          <w:sz w:val="20"/>
        </w:rPr>
        <w:t xml:space="preserve"> </w:t>
      </w:r>
      <w:r>
        <w:rPr>
          <w:rFonts w:ascii="KCFTRC+CMR10"/>
          <w:color w:val="000000"/>
          <w:sz w:val="20"/>
        </w:rPr>
        <w:t>service</w:t>
      </w:r>
      <w:r>
        <w:rPr>
          <w:rFonts w:ascii="Times New Roman"/>
          <w:color w:val="000000"/>
          <w:spacing w:val="34"/>
          <w:sz w:val="20"/>
        </w:rPr>
        <w:t xml:space="preserve"> </w:t>
      </w:r>
      <w:r>
        <w:rPr>
          <w:rFonts w:ascii="KCFTRC+CMR10"/>
          <w:color w:val="000000"/>
          <w:sz w:val="20"/>
        </w:rPr>
        <w:t>is</w:t>
      </w:r>
      <w:r>
        <w:rPr>
          <w:rFonts w:ascii="Times New Roman"/>
          <w:color w:val="000000"/>
          <w:spacing w:val="34"/>
          <w:sz w:val="20"/>
        </w:rPr>
        <w:t xml:space="preserve"> </w:t>
      </w:r>
      <w:r>
        <w:rPr>
          <w:rFonts w:ascii="KCFTRC+CMR10"/>
          <w:color w:val="000000"/>
          <w:sz w:val="20"/>
        </w:rPr>
        <w:t>actually</w:t>
      </w:r>
    </w:p>
    <w:p w14:paraId="5C36565C" w14:textId="77777777" w:rsidR="00CF0253" w:rsidRDefault="00252649">
      <w:pPr>
        <w:spacing w:before="149" w:after="0" w:line="209" w:lineRule="exact"/>
        <w:jc w:val="left"/>
        <w:rPr>
          <w:rFonts w:ascii="Times New Roman"/>
          <w:color w:val="000000"/>
          <w:sz w:val="20"/>
        </w:rPr>
      </w:pPr>
      <w:r>
        <w:rPr>
          <w:rFonts w:ascii="KCFTRC+CMR10"/>
          <w:color w:val="000000"/>
          <w:sz w:val="20"/>
        </w:rPr>
        <w:t>exploited</w:t>
      </w:r>
      <w:r>
        <w:rPr>
          <w:rFonts w:ascii="Times New Roman"/>
          <w:color w:val="000000"/>
          <w:spacing w:val="24"/>
          <w:sz w:val="20"/>
        </w:rPr>
        <w:t xml:space="preserve"> </w:t>
      </w:r>
      <w:r>
        <w:rPr>
          <w:rFonts w:ascii="KCFTRC+CMR10"/>
          <w:color w:val="000000"/>
          <w:sz w:val="20"/>
        </w:rPr>
        <w:t>in</w:t>
      </w:r>
      <w:r>
        <w:rPr>
          <w:rFonts w:ascii="Times New Roman"/>
          <w:color w:val="000000"/>
          <w:spacing w:val="24"/>
          <w:sz w:val="20"/>
        </w:rPr>
        <w:t xml:space="preserve"> </w:t>
      </w:r>
      <w:r>
        <w:rPr>
          <w:rFonts w:ascii="KCFTRC+CMR10"/>
          <w:color w:val="000000"/>
          <w:sz w:val="20"/>
        </w:rPr>
        <w:t>time.</w:t>
      </w:r>
      <w:r>
        <w:rPr>
          <w:rFonts w:ascii="Times New Roman"/>
          <w:color w:val="000000"/>
          <w:spacing w:val="63"/>
          <w:sz w:val="20"/>
        </w:rPr>
        <w:t xml:space="preserve"> </w:t>
      </w:r>
      <w:r>
        <w:rPr>
          <w:rFonts w:ascii="KCFTRC+CMR10"/>
          <w:color w:val="000000"/>
          <w:sz w:val="20"/>
        </w:rPr>
        <w:t>In</w:t>
      </w:r>
      <w:r>
        <w:rPr>
          <w:rFonts w:ascii="Times New Roman"/>
          <w:color w:val="000000"/>
          <w:spacing w:val="24"/>
          <w:sz w:val="20"/>
        </w:rPr>
        <w:t xml:space="preserve"> </w:t>
      </w:r>
      <w:r>
        <w:rPr>
          <w:rFonts w:ascii="KCFTRC+CMR10"/>
          <w:color w:val="000000"/>
          <w:sz w:val="20"/>
        </w:rPr>
        <w:t>the</w:t>
      </w:r>
      <w:r>
        <w:rPr>
          <w:rFonts w:ascii="Times New Roman"/>
          <w:color w:val="000000"/>
          <w:spacing w:val="24"/>
          <w:sz w:val="20"/>
        </w:rPr>
        <w:t xml:space="preserve"> </w:t>
      </w:r>
      <w:r>
        <w:rPr>
          <w:rFonts w:ascii="KCFTRC+CMR10"/>
          <w:color w:val="000000"/>
          <w:sz w:val="20"/>
        </w:rPr>
        <w:t>case</w:t>
      </w:r>
      <w:r>
        <w:rPr>
          <w:rFonts w:ascii="Times New Roman"/>
          <w:color w:val="000000"/>
          <w:spacing w:val="25"/>
          <w:sz w:val="20"/>
        </w:rPr>
        <w:t xml:space="preserve"> </w:t>
      </w:r>
      <w:r>
        <w:rPr>
          <w:rFonts w:ascii="KCFTRC+CMR10"/>
          <w:color w:val="000000"/>
          <w:sz w:val="20"/>
        </w:rPr>
        <w:t>of</w:t>
      </w:r>
      <w:r>
        <w:rPr>
          <w:rFonts w:ascii="Times New Roman"/>
          <w:color w:val="000000"/>
          <w:spacing w:val="25"/>
          <w:sz w:val="20"/>
        </w:rPr>
        <w:t xml:space="preserve"> </w:t>
      </w:r>
      <w:r>
        <w:rPr>
          <w:rFonts w:ascii="KCFTRC+CMR10"/>
          <w:color w:val="000000"/>
          <w:spacing w:val="-1"/>
          <w:sz w:val="20"/>
        </w:rPr>
        <w:t>non-temperature-control-relevant</w:t>
      </w:r>
      <w:r>
        <w:rPr>
          <w:rFonts w:ascii="Times New Roman"/>
          <w:color w:val="000000"/>
          <w:spacing w:val="25"/>
          <w:sz w:val="20"/>
        </w:rPr>
        <w:t xml:space="preserve"> </w:t>
      </w:r>
      <w:r>
        <w:rPr>
          <w:rFonts w:ascii="KCFTRC+CMR10"/>
          <w:color w:val="000000"/>
          <w:spacing w:val="-1"/>
          <w:sz w:val="20"/>
        </w:rPr>
        <w:t>electricity</w:t>
      </w:r>
      <w:r>
        <w:rPr>
          <w:rFonts w:ascii="Times New Roman"/>
          <w:color w:val="000000"/>
          <w:spacing w:val="25"/>
          <w:sz w:val="20"/>
        </w:rPr>
        <w:t xml:space="preserve"> </w:t>
      </w:r>
      <w:r>
        <w:rPr>
          <w:rFonts w:ascii="KCFTRC+CMR10"/>
          <w:color w:val="000000"/>
          <w:sz w:val="20"/>
        </w:rPr>
        <w:t>use,</w:t>
      </w:r>
      <w:r>
        <w:rPr>
          <w:rFonts w:ascii="Times New Roman"/>
          <w:color w:val="000000"/>
          <w:spacing w:val="27"/>
          <w:sz w:val="20"/>
        </w:rPr>
        <w:t xml:space="preserve"> </w:t>
      </w:r>
      <w:r>
        <w:rPr>
          <w:rFonts w:ascii="KCFTRC+CMR10"/>
          <w:color w:val="000000"/>
          <w:spacing w:val="-2"/>
          <w:sz w:val="20"/>
        </w:rPr>
        <w:t>which</w:t>
      </w:r>
      <w:r>
        <w:rPr>
          <w:rFonts w:ascii="Times New Roman"/>
          <w:color w:val="000000"/>
          <w:spacing w:val="26"/>
          <w:sz w:val="20"/>
        </w:rPr>
        <w:t xml:space="preserve"> </w:t>
      </w:r>
      <w:r>
        <w:rPr>
          <w:rFonts w:ascii="KCFTRC+CMR10"/>
          <w:color w:val="000000"/>
          <w:sz w:val="20"/>
        </w:rPr>
        <w:t>is</w:t>
      </w:r>
      <w:r>
        <w:rPr>
          <w:rFonts w:ascii="Times New Roman"/>
          <w:color w:val="000000"/>
          <w:spacing w:val="24"/>
          <w:sz w:val="20"/>
        </w:rPr>
        <w:t xml:space="preserve"> </w:t>
      </w:r>
      <w:r>
        <w:rPr>
          <w:rFonts w:ascii="KCFTRC+CMR10"/>
          <w:color w:val="000000"/>
          <w:sz w:val="20"/>
        </w:rPr>
        <w:t>nearly</w:t>
      </w:r>
      <w:r>
        <w:rPr>
          <w:rFonts w:ascii="Times New Roman"/>
          <w:color w:val="000000"/>
          <w:spacing w:val="25"/>
          <w:sz w:val="20"/>
        </w:rPr>
        <w:t xml:space="preserve"> </w:t>
      </w:r>
      <w:r>
        <w:rPr>
          <w:rFonts w:ascii="KCFTRC+CMR10"/>
          <w:color w:val="000000"/>
          <w:sz w:val="20"/>
        </w:rPr>
        <w:t>independent</w:t>
      </w:r>
    </w:p>
    <w:p w14:paraId="2B9BF797" w14:textId="77777777" w:rsidR="00CF0253" w:rsidRDefault="00252649">
      <w:pPr>
        <w:spacing w:before="149" w:after="0" w:line="209" w:lineRule="exact"/>
        <w:jc w:val="left"/>
        <w:rPr>
          <w:rFonts w:ascii="Times New Roman"/>
          <w:color w:val="000000"/>
          <w:sz w:val="20"/>
        </w:rPr>
      </w:pPr>
      <w:r>
        <w:rPr>
          <w:rFonts w:ascii="KCFTRC+CMR10"/>
          <w:color w:val="000000"/>
          <w:sz w:val="20"/>
        </w:rPr>
        <w:t>of</w:t>
      </w:r>
      <w:r>
        <w:rPr>
          <w:rFonts w:ascii="Times New Roman"/>
          <w:color w:val="000000"/>
          <w:spacing w:val="25"/>
          <w:sz w:val="20"/>
        </w:rPr>
        <w:t xml:space="preserve"> </w:t>
      </w:r>
      <w:r>
        <w:rPr>
          <w:rFonts w:ascii="KCFTRC+CMR10"/>
          <w:color w:val="000000"/>
          <w:sz w:val="20"/>
        </w:rPr>
        <w:t>temperature</w:t>
      </w:r>
      <w:r>
        <w:rPr>
          <w:rFonts w:ascii="Times New Roman"/>
          <w:color w:val="000000"/>
          <w:spacing w:val="24"/>
          <w:sz w:val="20"/>
        </w:rPr>
        <w:t xml:space="preserve"> </w:t>
      </w:r>
      <w:r>
        <w:rPr>
          <w:rFonts w:ascii="KCFTRC+CMR10"/>
          <w:color w:val="000000"/>
          <w:spacing w:val="-1"/>
          <w:sz w:val="20"/>
        </w:rPr>
        <w:t>variations,</w:t>
      </w:r>
      <w:r>
        <w:rPr>
          <w:rFonts w:ascii="Times New Roman"/>
          <w:color w:val="000000"/>
          <w:spacing w:val="28"/>
          <w:sz w:val="20"/>
        </w:rPr>
        <w:t xml:space="preserve"> </w:t>
      </w:r>
      <w:r>
        <w:rPr>
          <w:rFonts w:ascii="KCFTRC+CMR10"/>
          <w:color w:val="000000"/>
          <w:sz w:val="20"/>
        </w:rPr>
        <w:t>the</w:t>
      </w:r>
      <w:r>
        <w:rPr>
          <w:rFonts w:ascii="Times New Roman"/>
          <w:color w:val="000000"/>
          <w:spacing w:val="25"/>
          <w:sz w:val="20"/>
        </w:rPr>
        <w:t xml:space="preserve"> </w:t>
      </w:r>
      <w:r>
        <w:rPr>
          <w:rFonts w:ascii="KCFTRC+CMR10"/>
          <w:color w:val="000000"/>
          <w:sz w:val="20"/>
        </w:rPr>
        <w:t>timeliness</w:t>
      </w:r>
      <w:r>
        <w:rPr>
          <w:rFonts w:ascii="Times New Roman"/>
          <w:color w:val="000000"/>
          <w:spacing w:val="25"/>
          <w:sz w:val="20"/>
        </w:rPr>
        <w:t xml:space="preserve"> </w:t>
      </w:r>
      <w:r>
        <w:rPr>
          <w:rFonts w:ascii="KCFTRC+CMR10"/>
          <w:color w:val="000000"/>
          <w:sz w:val="20"/>
        </w:rPr>
        <w:t>is</w:t>
      </w:r>
      <w:r>
        <w:rPr>
          <w:rFonts w:ascii="Times New Roman"/>
          <w:color w:val="000000"/>
          <w:spacing w:val="25"/>
          <w:sz w:val="20"/>
        </w:rPr>
        <w:t xml:space="preserve"> </w:t>
      </w:r>
      <w:r>
        <w:rPr>
          <w:rFonts w:ascii="KCFTRC+CMR10"/>
          <w:color w:val="000000"/>
          <w:sz w:val="20"/>
        </w:rPr>
        <w:t>usually</w:t>
      </w:r>
      <w:r>
        <w:rPr>
          <w:rFonts w:ascii="Times New Roman"/>
          <w:color w:val="000000"/>
          <w:spacing w:val="25"/>
          <w:sz w:val="20"/>
        </w:rPr>
        <w:t xml:space="preserve"> </w:t>
      </w:r>
      <w:r>
        <w:rPr>
          <w:rFonts w:ascii="KCFTRC+CMR10"/>
          <w:color w:val="000000"/>
          <w:sz w:val="20"/>
        </w:rPr>
        <w:t>high.</w:t>
      </w:r>
      <w:r>
        <w:rPr>
          <w:rFonts w:ascii="Times New Roman"/>
          <w:color w:val="000000"/>
          <w:spacing w:val="64"/>
          <w:sz w:val="20"/>
        </w:rPr>
        <w:t xml:space="preserve"> </w:t>
      </w:r>
      <w:r>
        <w:rPr>
          <w:rFonts w:ascii="KCFTRC+CMR10"/>
          <w:color w:val="000000"/>
          <w:spacing w:val="-9"/>
          <w:sz w:val="20"/>
        </w:rPr>
        <w:t>For</w:t>
      </w:r>
      <w:r>
        <w:rPr>
          <w:rFonts w:ascii="Times New Roman"/>
          <w:color w:val="000000"/>
          <w:spacing w:val="33"/>
          <w:sz w:val="20"/>
        </w:rPr>
        <w:t xml:space="preserve"> </w:t>
      </w:r>
      <w:r>
        <w:rPr>
          <w:rFonts w:ascii="KCFTRC+CMR10"/>
          <w:color w:val="000000"/>
          <w:sz w:val="20"/>
        </w:rPr>
        <w:t>example,</w:t>
      </w:r>
      <w:r>
        <w:rPr>
          <w:rFonts w:ascii="Times New Roman"/>
          <w:color w:val="000000"/>
          <w:spacing w:val="27"/>
          <w:sz w:val="20"/>
        </w:rPr>
        <w:t xml:space="preserve"> </w:t>
      </w:r>
      <w:r>
        <w:rPr>
          <w:rFonts w:ascii="KCFTRC+CMR10"/>
          <w:color w:val="000000"/>
          <w:spacing w:val="-1"/>
          <w:sz w:val="20"/>
        </w:rPr>
        <w:t>lighting</w:t>
      </w:r>
      <w:r>
        <w:rPr>
          <w:rFonts w:ascii="Times New Roman"/>
          <w:color w:val="000000"/>
          <w:spacing w:val="26"/>
          <w:sz w:val="20"/>
        </w:rPr>
        <w:t xml:space="preserve"> </w:t>
      </w:r>
      <w:r>
        <w:rPr>
          <w:rFonts w:ascii="KCFTRC+CMR10"/>
          <w:color w:val="000000"/>
          <w:sz w:val="20"/>
        </w:rPr>
        <w:t>service</w:t>
      </w:r>
      <w:r>
        <w:rPr>
          <w:rFonts w:ascii="Times New Roman"/>
          <w:color w:val="000000"/>
          <w:spacing w:val="25"/>
          <w:sz w:val="20"/>
        </w:rPr>
        <w:t xml:space="preserve"> </w:t>
      </w:r>
      <w:r>
        <w:rPr>
          <w:rFonts w:ascii="KCFTRC+CMR10"/>
          <w:color w:val="000000"/>
          <w:sz w:val="20"/>
        </w:rPr>
        <w:t>has</w:t>
      </w:r>
      <w:r>
        <w:rPr>
          <w:rFonts w:ascii="Times New Roman"/>
          <w:color w:val="000000"/>
          <w:spacing w:val="25"/>
          <w:sz w:val="20"/>
        </w:rPr>
        <w:t xml:space="preserve"> </w:t>
      </w:r>
      <w:r>
        <w:rPr>
          <w:rFonts w:ascii="KCFTRC+CMR10"/>
          <w:color w:val="000000"/>
          <w:sz w:val="20"/>
        </w:rPr>
        <w:t>no</w:t>
      </w:r>
      <w:r>
        <w:rPr>
          <w:rFonts w:ascii="Times New Roman"/>
          <w:color w:val="000000"/>
          <w:spacing w:val="25"/>
          <w:sz w:val="20"/>
        </w:rPr>
        <w:t xml:space="preserve"> </w:t>
      </w:r>
      <w:r>
        <w:rPr>
          <w:rFonts w:ascii="KCFTRC+CMR10"/>
          <w:color w:val="000000"/>
          <w:sz w:val="20"/>
        </w:rPr>
        <w:t>lag</w:t>
      </w:r>
      <w:r>
        <w:rPr>
          <w:rFonts w:ascii="Times New Roman"/>
          <w:color w:val="000000"/>
          <w:spacing w:val="25"/>
          <w:sz w:val="20"/>
        </w:rPr>
        <w:t xml:space="preserve"> </w:t>
      </w:r>
      <w:r>
        <w:rPr>
          <w:rFonts w:ascii="KCFTRC+CMR10"/>
          <w:color w:val="000000"/>
          <w:spacing w:val="1"/>
          <w:sz w:val="20"/>
        </w:rPr>
        <w:t>because</w:t>
      </w:r>
      <w:r>
        <w:rPr>
          <w:rFonts w:ascii="Times New Roman"/>
          <w:color w:val="000000"/>
          <w:spacing w:val="24"/>
          <w:sz w:val="20"/>
        </w:rPr>
        <w:t xml:space="preserve"> </w:t>
      </w:r>
      <w:r>
        <w:rPr>
          <w:rFonts w:ascii="KCFTRC+CMR10"/>
          <w:color w:val="000000"/>
          <w:sz w:val="20"/>
        </w:rPr>
        <w:t>the</w:t>
      </w:r>
    </w:p>
    <w:p w14:paraId="1976327A" w14:textId="77777777" w:rsidR="00CF0253" w:rsidRDefault="00252649">
      <w:pPr>
        <w:spacing w:before="149" w:after="0" w:line="209" w:lineRule="exact"/>
        <w:jc w:val="left"/>
        <w:rPr>
          <w:rFonts w:ascii="Times New Roman"/>
          <w:color w:val="000000"/>
          <w:sz w:val="20"/>
        </w:rPr>
      </w:pPr>
      <w:r>
        <w:rPr>
          <w:rFonts w:ascii="KCFTRC+CMR10"/>
          <w:color w:val="000000"/>
          <w:sz w:val="20"/>
        </w:rPr>
        <w:t>service</w:t>
      </w:r>
      <w:r>
        <w:rPr>
          <w:rFonts w:ascii="Times New Roman"/>
          <w:color w:val="000000"/>
          <w:spacing w:val="28"/>
          <w:sz w:val="20"/>
        </w:rPr>
        <w:t xml:space="preserve"> </w:t>
      </w:r>
      <w:r>
        <w:rPr>
          <w:rFonts w:ascii="KCFTRC+CMR10"/>
          <w:color w:val="000000"/>
          <w:sz w:val="20"/>
        </w:rPr>
        <w:t>is</w:t>
      </w:r>
      <w:r>
        <w:rPr>
          <w:rFonts w:ascii="Times New Roman"/>
          <w:color w:val="000000"/>
          <w:spacing w:val="28"/>
          <w:sz w:val="20"/>
        </w:rPr>
        <w:t xml:space="preserve"> </w:t>
      </w:r>
      <w:r>
        <w:rPr>
          <w:rFonts w:ascii="KCFTRC+CMR10"/>
          <w:color w:val="000000"/>
          <w:spacing w:val="-2"/>
          <w:sz w:val="20"/>
        </w:rPr>
        <w:t>available</w:t>
      </w:r>
      <w:r>
        <w:rPr>
          <w:rFonts w:ascii="Times New Roman"/>
          <w:color w:val="000000"/>
          <w:spacing w:val="31"/>
          <w:sz w:val="20"/>
        </w:rPr>
        <w:t xml:space="preserve"> </w:t>
      </w:r>
      <w:r>
        <w:rPr>
          <w:rFonts w:ascii="KCFTRC+CMR10"/>
          <w:color w:val="000000"/>
          <w:spacing w:val="-2"/>
          <w:sz w:val="20"/>
        </w:rPr>
        <w:t>very</w:t>
      </w:r>
      <w:r>
        <w:rPr>
          <w:rFonts w:ascii="Times New Roman"/>
          <w:color w:val="000000"/>
          <w:spacing w:val="30"/>
          <w:sz w:val="20"/>
        </w:rPr>
        <w:t xml:space="preserve"> </w:t>
      </w:r>
      <w:r>
        <w:rPr>
          <w:rFonts w:ascii="KCFTRC+CMR10"/>
          <w:color w:val="000000"/>
          <w:sz w:val="20"/>
        </w:rPr>
        <w:t>the</w:t>
      </w:r>
      <w:r>
        <w:rPr>
          <w:rFonts w:ascii="Times New Roman"/>
          <w:color w:val="000000"/>
          <w:spacing w:val="28"/>
          <w:sz w:val="20"/>
        </w:rPr>
        <w:t xml:space="preserve"> </w:t>
      </w:r>
      <w:r>
        <w:rPr>
          <w:rFonts w:ascii="KCFTRC+CMR10"/>
          <w:color w:val="000000"/>
          <w:spacing w:val="-1"/>
          <w:sz w:val="20"/>
        </w:rPr>
        <w:t>moment</w:t>
      </w:r>
      <w:r>
        <w:rPr>
          <w:rFonts w:ascii="Times New Roman"/>
          <w:color w:val="000000"/>
          <w:spacing w:val="30"/>
          <w:sz w:val="20"/>
        </w:rPr>
        <w:t xml:space="preserve"> </w:t>
      </w:r>
      <w:r>
        <w:rPr>
          <w:rFonts w:ascii="KCFTRC+CMR10"/>
          <w:color w:val="000000"/>
          <w:spacing w:val="-1"/>
          <w:sz w:val="20"/>
        </w:rPr>
        <w:t>electricity</w:t>
      </w:r>
      <w:r>
        <w:rPr>
          <w:rFonts w:ascii="Times New Roman"/>
          <w:color w:val="000000"/>
          <w:spacing w:val="29"/>
          <w:sz w:val="20"/>
        </w:rPr>
        <w:t xml:space="preserve"> </w:t>
      </w:r>
      <w:r>
        <w:rPr>
          <w:rFonts w:ascii="KCFTRC+CMR10"/>
          <w:color w:val="000000"/>
          <w:sz w:val="20"/>
        </w:rPr>
        <w:t>is</w:t>
      </w:r>
      <w:r>
        <w:rPr>
          <w:rFonts w:ascii="Times New Roman"/>
          <w:color w:val="000000"/>
          <w:spacing w:val="28"/>
          <w:sz w:val="20"/>
        </w:rPr>
        <w:t xml:space="preserve"> </w:t>
      </w:r>
      <w:r>
        <w:rPr>
          <w:rFonts w:ascii="KCFTRC+CMR10"/>
          <w:color w:val="000000"/>
          <w:sz w:val="20"/>
        </w:rPr>
        <w:t>consumed.</w:t>
      </w:r>
      <w:r>
        <w:rPr>
          <w:rFonts w:ascii="Times New Roman"/>
          <w:color w:val="000000"/>
          <w:spacing w:val="75"/>
          <w:sz w:val="20"/>
        </w:rPr>
        <w:t xml:space="preserve"> </w:t>
      </w:r>
      <w:r>
        <w:rPr>
          <w:rFonts w:ascii="KCFTRC+CMR10"/>
          <w:color w:val="000000"/>
          <w:spacing w:val="-1"/>
          <w:sz w:val="20"/>
        </w:rPr>
        <w:t>Electricity</w:t>
      </w:r>
      <w:r>
        <w:rPr>
          <w:rFonts w:ascii="Times New Roman"/>
          <w:color w:val="000000"/>
          <w:spacing w:val="29"/>
          <w:sz w:val="20"/>
        </w:rPr>
        <w:t xml:space="preserve"> </w:t>
      </w:r>
      <w:r>
        <w:rPr>
          <w:rFonts w:ascii="KCFTRC+CMR10"/>
          <w:color w:val="000000"/>
          <w:sz w:val="20"/>
        </w:rPr>
        <w:t>consumption</w:t>
      </w:r>
      <w:r>
        <w:rPr>
          <w:rFonts w:ascii="Times New Roman"/>
          <w:color w:val="000000"/>
          <w:spacing w:val="28"/>
          <w:sz w:val="20"/>
        </w:rPr>
        <w:t xml:space="preserve"> </w:t>
      </w:r>
      <w:r>
        <w:rPr>
          <w:rFonts w:ascii="KCFTRC+CMR10"/>
          <w:color w:val="000000"/>
          <w:sz w:val="20"/>
        </w:rPr>
        <w:t>for</w:t>
      </w:r>
      <w:r>
        <w:rPr>
          <w:rFonts w:ascii="Times New Roman"/>
          <w:color w:val="000000"/>
          <w:spacing w:val="28"/>
          <w:sz w:val="20"/>
        </w:rPr>
        <w:t xml:space="preserve"> </w:t>
      </w:r>
      <w:r>
        <w:rPr>
          <w:rFonts w:ascii="KCFTRC+CMR10"/>
          <w:color w:val="000000"/>
          <w:sz w:val="20"/>
        </w:rPr>
        <w:t>temperature-control</w:t>
      </w:r>
    </w:p>
    <w:p w14:paraId="667B24E5" w14:textId="77777777" w:rsidR="00CF0253" w:rsidRDefault="00252649">
      <w:pPr>
        <w:spacing w:before="149" w:after="0" w:line="209" w:lineRule="exact"/>
        <w:jc w:val="left"/>
        <w:rPr>
          <w:rFonts w:ascii="Times New Roman"/>
          <w:color w:val="000000"/>
          <w:sz w:val="20"/>
        </w:rPr>
      </w:pPr>
      <w:r>
        <w:rPr>
          <w:rFonts w:ascii="KCFTRC+CMR10"/>
          <w:color w:val="000000"/>
          <w:sz w:val="20"/>
        </w:rPr>
        <w:t>uses,</w:t>
      </w:r>
      <w:r>
        <w:rPr>
          <w:rFonts w:ascii="Times New Roman"/>
          <w:color w:val="000000"/>
          <w:spacing w:val="36"/>
          <w:sz w:val="20"/>
        </w:rPr>
        <w:t xml:space="preserve"> </w:t>
      </w:r>
      <w:r>
        <w:rPr>
          <w:rFonts w:ascii="KCFTRC+CMR10"/>
          <w:color w:val="000000"/>
          <w:spacing w:val="-6"/>
          <w:sz w:val="20"/>
        </w:rPr>
        <w:t>by</w:t>
      </w:r>
      <w:r>
        <w:rPr>
          <w:rFonts w:ascii="Times New Roman"/>
          <w:color w:val="000000"/>
          <w:spacing w:val="38"/>
          <w:sz w:val="20"/>
        </w:rPr>
        <w:t xml:space="preserve"> </w:t>
      </w:r>
      <w:r>
        <w:rPr>
          <w:rFonts w:ascii="KCFTRC+CMR10"/>
          <w:color w:val="000000"/>
          <w:spacing w:val="-1"/>
          <w:sz w:val="20"/>
        </w:rPr>
        <w:t>contrast,</w:t>
      </w:r>
      <w:r>
        <w:rPr>
          <w:rFonts w:ascii="Times New Roman"/>
          <w:color w:val="000000"/>
          <w:spacing w:val="37"/>
          <w:sz w:val="20"/>
        </w:rPr>
        <w:t xml:space="preserve"> </w:t>
      </w:r>
      <w:r>
        <w:rPr>
          <w:rFonts w:ascii="KCFTRC+CMR10"/>
          <w:color w:val="000000"/>
          <w:sz w:val="20"/>
        </w:rPr>
        <w:t>can</w:t>
      </w:r>
      <w:r>
        <w:rPr>
          <w:rFonts w:ascii="Times New Roman"/>
          <w:color w:val="000000"/>
          <w:spacing w:val="32"/>
          <w:sz w:val="20"/>
        </w:rPr>
        <w:t xml:space="preserve"> </w:t>
      </w:r>
      <w:r>
        <w:rPr>
          <w:rFonts w:ascii="KCFTRC+CMR10"/>
          <w:color w:val="000000"/>
          <w:spacing w:val="-4"/>
          <w:sz w:val="20"/>
        </w:rPr>
        <w:t>have</w:t>
      </w:r>
      <w:r>
        <w:rPr>
          <w:rFonts w:ascii="Times New Roman"/>
          <w:color w:val="000000"/>
          <w:spacing w:val="36"/>
          <w:sz w:val="20"/>
        </w:rPr>
        <w:t xml:space="preserve"> </w:t>
      </w:r>
      <w:r>
        <w:rPr>
          <w:rFonts w:ascii="KCFTRC+CMR10"/>
          <w:color w:val="000000"/>
          <w:sz w:val="20"/>
        </w:rPr>
        <w:t>a</w:t>
      </w:r>
      <w:r>
        <w:rPr>
          <w:rFonts w:ascii="Times New Roman"/>
          <w:color w:val="000000"/>
          <w:spacing w:val="32"/>
          <w:sz w:val="20"/>
        </w:rPr>
        <w:t xml:space="preserve"> </w:t>
      </w:r>
      <w:r>
        <w:rPr>
          <w:rFonts w:ascii="KCFTRC+CMR10"/>
          <w:color w:val="000000"/>
          <w:sz w:val="20"/>
        </w:rPr>
        <w:t>longer</w:t>
      </w:r>
      <w:r>
        <w:rPr>
          <w:rFonts w:ascii="Times New Roman"/>
          <w:color w:val="000000"/>
          <w:spacing w:val="32"/>
          <w:sz w:val="20"/>
        </w:rPr>
        <w:t xml:space="preserve"> </w:t>
      </w:r>
      <w:r>
        <w:rPr>
          <w:rFonts w:ascii="KCFTRC+CMR10"/>
          <w:color w:val="000000"/>
          <w:sz w:val="20"/>
        </w:rPr>
        <w:t>lag.</w:t>
      </w:r>
      <w:r>
        <w:rPr>
          <w:rFonts w:ascii="Times New Roman"/>
          <w:color w:val="000000"/>
          <w:spacing w:val="87"/>
          <w:sz w:val="20"/>
        </w:rPr>
        <w:t xml:space="preserve"> </w:t>
      </w:r>
      <w:r>
        <w:rPr>
          <w:rFonts w:ascii="KCFTRC+CMR10"/>
          <w:color w:val="000000"/>
          <w:spacing w:val="1"/>
          <w:sz w:val="20"/>
        </w:rPr>
        <w:t>Somebody</w:t>
      </w:r>
      <w:r>
        <w:rPr>
          <w:rFonts w:ascii="Times New Roman"/>
          <w:color w:val="000000"/>
          <w:spacing w:val="31"/>
          <w:sz w:val="20"/>
        </w:rPr>
        <w:t xml:space="preserve"> </w:t>
      </w:r>
      <w:r>
        <w:rPr>
          <w:rFonts w:ascii="KCFTRC+CMR10"/>
          <w:color w:val="000000"/>
          <w:spacing w:val="-2"/>
          <w:sz w:val="20"/>
        </w:rPr>
        <w:t>might</w:t>
      </w:r>
      <w:r>
        <w:rPr>
          <w:rFonts w:ascii="Times New Roman"/>
          <w:color w:val="000000"/>
          <w:spacing w:val="34"/>
          <w:sz w:val="20"/>
        </w:rPr>
        <w:t xml:space="preserve"> </w:t>
      </w:r>
      <w:r>
        <w:rPr>
          <w:rFonts w:ascii="KCFTRC+CMR10"/>
          <w:color w:val="000000"/>
          <w:spacing w:val="-2"/>
          <w:sz w:val="20"/>
        </w:rPr>
        <w:t>warm</w:t>
      </w:r>
      <w:r>
        <w:rPr>
          <w:rFonts w:ascii="Times New Roman"/>
          <w:color w:val="000000"/>
          <w:spacing w:val="34"/>
          <w:sz w:val="20"/>
        </w:rPr>
        <w:t xml:space="preserve"> </w:t>
      </w:r>
      <w:r>
        <w:rPr>
          <w:rFonts w:ascii="KCFTRC+CMR10"/>
          <w:color w:val="000000"/>
          <w:sz w:val="20"/>
        </w:rPr>
        <w:t>up</w:t>
      </w:r>
      <w:r>
        <w:rPr>
          <w:rFonts w:ascii="Times New Roman"/>
          <w:color w:val="000000"/>
          <w:spacing w:val="32"/>
          <w:sz w:val="20"/>
        </w:rPr>
        <w:t xml:space="preserve"> </w:t>
      </w:r>
      <w:r>
        <w:rPr>
          <w:rFonts w:ascii="KCFTRC+CMR10"/>
          <w:color w:val="000000"/>
          <w:sz w:val="20"/>
        </w:rPr>
        <w:t>his</w:t>
      </w:r>
      <w:r>
        <w:rPr>
          <w:rFonts w:ascii="Times New Roman"/>
          <w:color w:val="000000"/>
          <w:spacing w:val="32"/>
          <w:sz w:val="20"/>
        </w:rPr>
        <w:t xml:space="preserve"> </w:t>
      </w:r>
      <w:r>
        <w:rPr>
          <w:rFonts w:ascii="KCFTRC+CMR10"/>
          <w:color w:val="000000"/>
          <w:sz w:val="20"/>
        </w:rPr>
        <w:t>house</w:t>
      </w:r>
      <w:r>
        <w:rPr>
          <w:rFonts w:ascii="Times New Roman"/>
          <w:color w:val="000000"/>
          <w:spacing w:val="33"/>
          <w:sz w:val="20"/>
        </w:rPr>
        <w:t xml:space="preserve"> </w:t>
      </w:r>
      <w:r>
        <w:rPr>
          <w:rFonts w:ascii="KCFTRC+CMR10"/>
          <w:color w:val="000000"/>
          <w:spacing w:val="1"/>
          <w:sz w:val="20"/>
        </w:rPr>
        <w:t>before</w:t>
      </w:r>
      <w:r>
        <w:rPr>
          <w:rFonts w:ascii="Times New Roman"/>
          <w:color w:val="000000"/>
          <w:spacing w:val="31"/>
          <w:sz w:val="20"/>
        </w:rPr>
        <w:t xml:space="preserve"> </w:t>
      </w:r>
      <w:r>
        <w:rPr>
          <w:rFonts w:ascii="KCFTRC+CMR10"/>
          <w:color w:val="000000"/>
          <w:sz w:val="20"/>
        </w:rPr>
        <w:t>the</w:t>
      </w:r>
      <w:r>
        <w:rPr>
          <w:rFonts w:ascii="Times New Roman"/>
          <w:color w:val="000000"/>
          <w:spacing w:val="32"/>
          <w:sz w:val="20"/>
        </w:rPr>
        <w:t xml:space="preserve"> </w:t>
      </w:r>
      <w:r>
        <w:rPr>
          <w:rFonts w:ascii="KCFTRC+CMR10"/>
          <w:color w:val="000000"/>
          <w:sz w:val="20"/>
        </w:rPr>
        <w:t>time</w:t>
      </w:r>
      <w:r>
        <w:rPr>
          <w:rFonts w:ascii="Times New Roman"/>
          <w:color w:val="000000"/>
          <w:spacing w:val="32"/>
          <w:sz w:val="20"/>
        </w:rPr>
        <w:t xml:space="preserve"> </w:t>
      </w:r>
      <w:r>
        <w:rPr>
          <w:rFonts w:ascii="KCFTRC+CMR10"/>
          <w:color w:val="000000"/>
          <w:sz w:val="20"/>
        </w:rPr>
        <w:t>he</w:t>
      </w:r>
      <w:r>
        <w:rPr>
          <w:rFonts w:ascii="Times New Roman"/>
          <w:color w:val="000000"/>
          <w:spacing w:val="33"/>
          <w:sz w:val="20"/>
        </w:rPr>
        <w:t xml:space="preserve"> </w:t>
      </w:r>
      <w:r>
        <w:rPr>
          <w:rFonts w:ascii="KCFTRC+CMR10"/>
          <w:color w:val="000000"/>
          <w:sz w:val="20"/>
        </w:rPr>
        <w:t>gets</w:t>
      </w:r>
      <w:r>
        <w:rPr>
          <w:rFonts w:ascii="Times New Roman"/>
          <w:color w:val="000000"/>
          <w:spacing w:val="32"/>
          <w:sz w:val="20"/>
        </w:rPr>
        <w:t xml:space="preserve"> </w:t>
      </w:r>
      <w:r>
        <w:rPr>
          <w:rFonts w:ascii="KCFTRC+CMR10"/>
          <w:color w:val="000000"/>
          <w:sz w:val="20"/>
        </w:rPr>
        <w:t>home</w:t>
      </w:r>
    </w:p>
    <w:p w14:paraId="1D435656" w14:textId="77777777" w:rsidR="00CF0253" w:rsidRDefault="00252649">
      <w:pPr>
        <w:spacing w:before="149" w:after="0" w:line="209" w:lineRule="exact"/>
        <w:jc w:val="left"/>
        <w:rPr>
          <w:rFonts w:ascii="Times New Roman"/>
          <w:color w:val="000000"/>
          <w:sz w:val="20"/>
        </w:rPr>
      </w:pPr>
      <w:r>
        <w:rPr>
          <w:rFonts w:ascii="KCFTRC+CMR10"/>
          <w:color w:val="000000"/>
          <w:sz w:val="20"/>
        </w:rPr>
        <w:lastRenderedPageBreak/>
        <w:t>from</w:t>
      </w:r>
      <w:r>
        <w:rPr>
          <w:rFonts w:ascii="Times New Roman"/>
          <w:color w:val="000000"/>
          <w:spacing w:val="23"/>
          <w:sz w:val="20"/>
        </w:rPr>
        <w:t xml:space="preserve"> </w:t>
      </w:r>
      <w:r>
        <w:rPr>
          <w:rFonts w:ascii="KCFTRC+CMR10"/>
          <w:color w:val="000000"/>
          <w:spacing w:val="-2"/>
          <w:sz w:val="20"/>
        </w:rPr>
        <w:t>work</w:t>
      </w:r>
      <w:r>
        <w:rPr>
          <w:rFonts w:ascii="Times New Roman"/>
          <w:color w:val="000000"/>
          <w:spacing w:val="25"/>
          <w:sz w:val="20"/>
        </w:rPr>
        <w:t xml:space="preserve"> </w:t>
      </w:r>
      <w:r>
        <w:rPr>
          <w:rFonts w:ascii="KCFTRC+CMR10"/>
          <w:color w:val="000000"/>
          <w:spacing w:val="-6"/>
          <w:sz w:val="20"/>
        </w:rPr>
        <w:t>by</w:t>
      </w:r>
      <w:r>
        <w:rPr>
          <w:rFonts w:ascii="Times New Roman"/>
          <w:color w:val="000000"/>
          <w:spacing w:val="29"/>
          <w:sz w:val="20"/>
        </w:rPr>
        <w:t xml:space="preserve"> </w:t>
      </w:r>
      <w:r>
        <w:rPr>
          <w:rFonts w:ascii="KCFTRC+CMR10"/>
          <w:color w:val="000000"/>
          <w:sz w:val="20"/>
        </w:rPr>
        <w:t>using</w:t>
      </w:r>
      <w:r>
        <w:rPr>
          <w:rFonts w:ascii="Times New Roman"/>
          <w:color w:val="000000"/>
          <w:spacing w:val="23"/>
          <w:sz w:val="20"/>
        </w:rPr>
        <w:t xml:space="preserve"> </w:t>
      </w:r>
      <w:r>
        <w:rPr>
          <w:rFonts w:ascii="KCFTRC+CMR10"/>
          <w:color w:val="000000"/>
          <w:sz w:val="20"/>
        </w:rPr>
        <w:t>automation</w:t>
      </w:r>
      <w:r>
        <w:rPr>
          <w:rFonts w:ascii="Times New Roman"/>
          <w:color w:val="000000"/>
          <w:spacing w:val="24"/>
          <w:sz w:val="20"/>
        </w:rPr>
        <w:t xml:space="preserve"> </w:t>
      </w:r>
      <w:r>
        <w:rPr>
          <w:rFonts w:ascii="KCFTRC+CMR10"/>
          <w:color w:val="000000"/>
          <w:spacing w:val="-2"/>
          <w:sz w:val="20"/>
        </w:rPr>
        <w:t>technology,</w:t>
      </w:r>
      <w:r>
        <w:rPr>
          <w:rFonts w:ascii="Times New Roman"/>
          <w:color w:val="000000"/>
          <w:spacing w:val="28"/>
          <w:sz w:val="20"/>
        </w:rPr>
        <w:t xml:space="preserve"> </w:t>
      </w:r>
      <w:r>
        <w:rPr>
          <w:rFonts w:ascii="KCFTRC+CMR10"/>
          <w:color w:val="000000"/>
          <w:spacing w:val="-2"/>
          <w:sz w:val="20"/>
        </w:rPr>
        <w:t>like</w:t>
      </w:r>
      <w:r>
        <w:rPr>
          <w:rFonts w:ascii="Times New Roman"/>
          <w:color w:val="000000"/>
          <w:spacing w:val="25"/>
          <w:sz w:val="20"/>
        </w:rPr>
        <w:t xml:space="preserve"> </w:t>
      </w:r>
      <w:r>
        <w:rPr>
          <w:rFonts w:ascii="KCFTRC+CMR10"/>
          <w:color w:val="000000"/>
          <w:sz w:val="20"/>
        </w:rPr>
        <w:t>Programmable</w:t>
      </w:r>
      <w:r>
        <w:rPr>
          <w:rFonts w:ascii="Times New Roman"/>
          <w:color w:val="000000"/>
          <w:spacing w:val="24"/>
          <w:sz w:val="20"/>
        </w:rPr>
        <w:t xml:space="preserve"> </w:t>
      </w:r>
      <w:r>
        <w:rPr>
          <w:rFonts w:ascii="KCFTRC+CMR10"/>
          <w:color w:val="000000"/>
          <w:spacing w:val="-1"/>
          <w:sz w:val="20"/>
        </w:rPr>
        <w:t>Communicating</w:t>
      </w:r>
      <w:r>
        <w:rPr>
          <w:rFonts w:ascii="Times New Roman"/>
          <w:color w:val="000000"/>
          <w:spacing w:val="24"/>
          <w:sz w:val="20"/>
        </w:rPr>
        <w:t xml:space="preserve"> </w:t>
      </w:r>
      <w:r>
        <w:rPr>
          <w:rFonts w:ascii="KCFTRC+CMR10"/>
          <w:color w:val="000000"/>
          <w:sz w:val="20"/>
        </w:rPr>
        <w:t>Thermostats</w:t>
      </w:r>
      <w:r>
        <w:rPr>
          <w:rFonts w:ascii="Times New Roman"/>
          <w:color w:val="000000"/>
          <w:spacing w:val="24"/>
          <w:sz w:val="20"/>
        </w:rPr>
        <w:t xml:space="preserve"> </w:t>
      </w:r>
      <w:r>
        <w:rPr>
          <w:rFonts w:ascii="KCFTRC+CMR10"/>
          <w:color w:val="000000"/>
          <w:sz w:val="20"/>
        </w:rPr>
        <w:t>(PCTs).</w:t>
      </w:r>
      <w:r>
        <w:rPr>
          <w:rFonts w:ascii="Times New Roman"/>
          <w:color w:val="000000"/>
          <w:spacing w:val="60"/>
          <w:sz w:val="20"/>
        </w:rPr>
        <w:t xml:space="preserve"> </w:t>
      </w:r>
      <w:r>
        <w:rPr>
          <w:rFonts w:ascii="KCFTRC+CMR10"/>
          <w:color w:val="000000"/>
          <w:sz w:val="20"/>
        </w:rPr>
        <w:t>In</w:t>
      </w:r>
      <w:r>
        <w:rPr>
          <w:rFonts w:ascii="Times New Roman"/>
          <w:color w:val="000000"/>
          <w:spacing w:val="23"/>
          <w:sz w:val="20"/>
        </w:rPr>
        <w:t xml:space="preserve"> </w:t>
      </w:r>
      <w:r>
        <w:rPr>
          <w:rFonts w:ascii="KCFTRC+CMR10"/>
          <w:color w:val="000000"/>
          <w:sz w:val="20"/>
        </w:rPr>
        <w:t>that</w:t>
      </w:r>
    </w:p>
    <w:p w14:paraId="3B53DF5C" w14:textId="77777777" w:rsidR="00CF0253" w:rsidRDefault="00252649">
      <w:pPr>
        <w:spacing w:before="149" w:after="0" w:line="209" w:lineRule="exact"/>
        <w:jc w:val="left"/>
        <w:rPr>
          <w:rFonts w:ascii="Times New Roman"/>
          <w:color w:val="000000"/>
          <w:sz w:val="20"/>
        </w:rPr>
      </w:pPr>
      <w:r>
        <w:rPr>
          <w:rFonts w:ascii="KCFTRC+CMR10"/>
          <w:color w:val="000000"/>
          <w:sz w:val="20"/>
        </w:rPr>
        <w:t>case,</w:t>
      </w:r>
      <w:r>
        <w:rPr>
          <w:rFonts w:ascii="Times New Roman"/>
          <w:color w:val="000000"/>
          <w:spacing w:val="8"/>
          <w:sz w:val="20"/>
        </w:rPr>
        <w:t xml:space="preserve"> </w:t>
      </w:r>
      <w:r>
        <w:rPr>
          <w:rFonts w:ascii="KCFTRC+CMR10"/>
          <w:color w:val="000000"/>
          <w:sz w:val="20"/>
        </w:rPr>
        <w:t>PCTs</w:t>
      </w:r>
      <w:r>
        <w:rPr>
          <w:rFonts w:ascii="Times New Roman"/>
          <w:color w:val="000000"/>
          <w:spacing w:val="6"/>
          <w:sz w:val="20"/>
        </w:rPr>
        <w:t xml:space="preserve"> </w:t>
      </w:r>
      <w:r>
        <w:rPr>
          <w:rFonts w:ascii="KCFTRC+CMR10"/>
          <w:color w:val="000000"/>
          <w:sz w:val="20"/>
        </w:rPr>
        <w:t>cause</w:t>
      </w:r>
      <w:r>
        <w:rPr>
          <w:rFonts w:ascii="Times New Roman"/>
          <w:color w:val="000000"/>
          <w:spacing w:val="6"/>
          <w:sz w:val="20"/>
        </w:rPr>
        <w:t xml:space="preserve"> </w:t>
      </w:r>
      <w:r>
        <w:rPr>
          <w:rFonts w:ascii="KCFTRC+CMR10"/>
          <w:color w:val="000000"/>
          <w:spacing w:val="-1"/>
          <w:sz w:val="20"/>
        </w:rPr>
        <w:t>changes</w:t>
      </w:r>
      <w:r>
        <w:rPr>
          <w:rFonts w:ascii="Times New Roman"/>
          <w:color w:val="000000"/>
          <w:spacing w:val="7"/>
          <w:sz w:val="20"/>
        </w:rPr>
        <w:t xml:space="preserve"> </w:t>
      </w:r>
      <w:r>
        <w:rPr>
          <w:rFonts w:ascii="KCFTRC+CMR10"/>
          <w:color w:val="000000"/>
          <w:sz w:val="20"/>
        </w:rPr>
        <w:t>in</w:t>
      </w:r>
      <w:r>
        <w:rPr>
          <w:rFonts w:ascii="Times New Roman"/>
          <w:color w:val="000000"/>
          <w:spacing w:val="5"/>
          <w:sz w:val="20"/>
        </w:rPr>
        <w:t xml:space="preserve"> </w:t>
      </w:r>
      <w:r>
        <w:rPr>
          <w:rFonts w:ascii="KCFTRC+CMR10"/>
          <w:color w:val="000000"/>
          <w:spacing w:val="-1"/>
          <w:sz w:val="20"/>
        </w:rPr>
        <w:t>electricity</w:t>
      </w:r>
      <w:r>
        <w:rPr>
          <w:rFonts w:ascii="Times New Roman"/>
          <w:color w:val="000000"/>
          <w:spacing w:val="6"/>
          <w:sz w:val="20"/>
        </w:rPr>
        <w:t xml:space="preserve"> </w:t>
      </w:r>
      <w:r>
        <w:rPr>
          <w:rFonts w:ascii="KCFTRC+CMR10"/>
          <w:color w:val="000000"/>
          <w:sz w:val="20"/>
        </w:rPr>
        <w:t>consumption</w:t>
      </w:r>
      <w:r>
        <w:rPr>
          <w:rFonts w:ascii="Times New Roman"/>
          <w:color w:val="000000"/>
          <w:spacing w:val="6"/>
          <w:sz w:val="20"/>
        </w:rPr>
        <w:t xml:space="preserve"> </w:t>
      </w:r>
      <w:r>
        <w:rPr>
          <w:rFonts w:ascii="KCFTRC+CMR10"/>
          <w:color w:val="000000"/>
          <w:sz w:val="20"/>
        </w:rPr>
        <w:t>across</w:t>
      </w:r>
      <w:r>
        <w:rPr>
          <w:rFonts w:ascii="Times New Roman"/>
          <w:color w:val="000000"/>
          <w:spacing w:val="6"/>
          <w:sz w:val="20"/>
        </w:rPr>
        <w:t xml:space="preserve"> </w:t>
      </w:r>
      <w:r>
        <w:rPr>
          <w:rFonts w:ascii="KCFTRC+CMR10"/>
          <w:color w:val="000000"/>
          <w:sz w:val="20"/>
        </w:rPr>
        <w:t>hours</w:t>
      </w:r>
      <w:r>
        <w:rPr>
          <w:rFonts w:ascii="Times New Roman"/>
          <w:color w:val="000000"/>
          <w:spacing w:val="6"/>
          <w:sz w:val="20"/>
        </w:rPr>
        <w:t xml:space="preserve"> </w:t>
      </w:r>
      <w:r>
        <w:rPr>
          <w:rFonts w:ascii="KCFTRC+CMR10"/>
          <w:color w:val="000000"/>
          <w:sz w:val="20"/>
        </w:rPr>
        <w:t>of</w:t>
      </w:r>
      <w:r>
        <w:rPr>
          <w:rFonts w:ascii="Times New Roman"/>
          <w:color w:val="000000"/>
          <w:spacing w:val="6"/>
          <w:sz w:val="20"/>
        </w:rPr>
        <w:t xml:space="preserve"> </w:t>
      </w:r>
      <w:r>
        <w:rPr>
          <w:rFonts w:ascii="KCFTRC+CMR10"/>
          <w:color w:val="000000"/>
          <w:sz w:val="20"/>
        </w:rPr>
        <w:t>the</w:t>
      </w:r>
      <w:r>
        <w:rPr>
          <w:rFonts w:ascii="Times New Roman"/>
          <w:color w:val="000000"/>
          <w:spacing w:val="6"/>
          <w:sz w:val="20"/>
        </w:rPr>
        <w:t xml:space="preserve"> </w:t>
      </w:r>
      <w:r>
        <w:rPr>
          <w:rFonts w:ascii="KCFTRC+CMR10"/>
          <w:color w:val="000000"/>
          <w:spacing w:val="-8"/>
          <w:sz w:val="20"/>
        </w:rPr>
        <w:t>day.</w:t>
      </w:r>
      <w:r>
        <w:rPr>
          <w:rFonts w:ascii="Times New Roman"/>
          <w:color w:val="000000"/>
          <w:spacing w:val="43"/>
          <w:sz w:val="20"/>
        </w:rPr>
        <w:t xml:space="preserve"> </w:t>
      </w:r>
      <w:r>
        <w:rPr>
          <w:rFonts w:ascii="KCFTRC+CMR10"/>
          <w:color w:val="000000"/>
          <w:sz w:val="20"/>
        </w:rPr>
        <w:t>Due</w:t>
      </w:r>
      <w:r>
        <w:rPr>
          <w:rFonts w:ascii="Times New Roman"/>
          <w:color w:val="000000"/>
          <w:spacing w:val="6"/>
          <w:sz w:val="20"/>
        </w:rPr>
        <w:t xml:space="preserve"> </w:t>
      </w:r>
      <w:r>
        <w:rPr>
          <w:rFonts w:ascii="KCFTRC+CMR10"/>
          <w:color w:val="000000"/>
          <w:sz w:val="20"/>
        </w:rPr>
        <w:t>to</w:t>
      </w:r>
      <w:r>
        <w:rPr>
          <w:rFonts w:ascii="Times New Roman"/>
          <w:color w:val="000000"/>
          <w:spacing w:val="6"/>
          <w:sz w:val="20"/>
        </w:rPr>
        <w:t xml:space="preserve"> </w:t>
      </w:r>
      <w:r>
        <w:rPr>
          <w:rFonts w:ascii="KCFTRC+CMR10"/>
          <w:color w:val="000000"/>
          <w:sz w:val="20"/>
        </w:rPr>
        <w:t>the</w:t>
      </w:r>
      <w:r>
        <w:rPr>
          <w:rFonts w:ascii="Times New Roman"/>
          <w:color w:val="000000"/>
          <w:spacing w:val="6"/>
          <w:sz w:val="20"/>
        </w:rPr>
        <w:t xml:space="preserve"> </w:t>
      </w:r>
      <w:r>
        <w:rPr>
          <w:rFonts w:ascii="KCFTRC+CMR10"/>
          <w:color w:val="000000"/>
          <w:spacing w:val="-2"/>
          <w:sz w:val="20"/>
        </w:rPr>
        <w:t>dissimilarity,</w:t>
      </w:r>
      <w:r>
        <w:rPr>
          <w:rFonts w:ascii="Times New Roman"/>
          <w:color w:val="000000"/>
          <w:spacing w:val="10"/>
          <w:sz w:val="20"/>
        </w:rPr>
        <w:t xml:space="preserve"> </w:t>
      </w:r>
      <w:r>
        <w:rPr>
          <w:rFonts w:ascii="KCFTRC+CMR10"/>
          <w:color w:val="000000"/>
          <w:sz w:val="20"/>
        </w:rPr>
        <w:t>examining</w:t>
      </w:r>
    </w:p>
    <w:p w14:paraId="1BAC9627" w14:textId="77777777" w:rsidR="00CF0253" w:rsidRDefault="00252649">
      <w:pPr>
        <w:spacing w:before="149" w:after="0" w:line="209" w:lineRule="exact"/>
        <w:jc w:val="left"/>
        <w:rPr>
          <w:rFonts w:ascii="Times New Roman"/>
          <w:color w:val="000000"/>
          <w:sz w:val="20"/>
        </w:rPr>
      </w:pPr>
      <w:r>
        <w:rPr>
          <w:rFonts w:ascii="KCFTRC+CMR10"/>
          <w:color w:val="000000"/>
          <w:sz w:val="20"/>
        </w:rPr>
        <w:t>the</w:t>
      </w:r>
      <w:r>
        <w:rPr>
          <w:rFonts w:ascii="Times New Roman"/>
          <w:color w:val="000000"/>
          <w:spacing w:val="24"/>
          <w:sz w:val="20"/>
        </w:rPr>
        <w:t xml:space="preserve"> </w:t>
      </w:r>
      <w:r>
        <w:rPr>
          <w:rFonts w:ascii="KCFTRC+CMR10"/>
          <w:color w:val="000000"/>
          <w:sz w:val="20"/>
        </w:rPr>
        <w:t>aggregate</w:t>
      </w:r>
      <w:r>
        <w:rPr>
          <w:rFonts w:ascii="Times New Roman"/>
          <w:color w:val="000000"/>
          <w:spacing w:val="25"/>
          <w:sz w:val="20"/>
        </w:rPr>
        <w:t xml:space="preserve"> </w:t>
      </w:r>
      <w:r>
        <w:rPr>
          <w:rFonts w:ascii="KCFTRC+CMR10"/>
          <w:color w:val="000000"/>
          <w:sz w:val="20"/>
        </w:rPr>
        <w:t>impact</w:t>
      </w:r>
      <w:r>
        <w:rPr>
          <w:rFonts w:ascii="Times New Roman"/>
          <w:color w:val="000000"/>
          <w:spacing w:val="25"/>
          <w:sz w:val="20"/>
        </w:rPr>
        <w:t xml:space="preserve"> </w:t>
      </w:r>
      <w:r>
        <w:rPr>
          <w:rFonts w:ascii="KCFTRC+CMR10"/>
          <w:color w:val="000000"/>
          <w:sz w:val="20"/>
        </w:rPr>
        <w:t>of</w:t>
      </w:r>
      <w:r>
        <w:rPr>
          <w:rFonts w:ascii="Times New Roman"/>
          <w:color w:val="000000"/>
          <w:spacing w:val="25"/>
          <w:sz w:val="20"/>
        </w:rPr>
        <w:t xml:space="preserve"> </w:t>
      </w:r>
      <w:r>
        <w:rPr>
          <w:rFonts w:ascii="KCFTRC+CMR10"/>
          <w:color w:val="000000"/>
          <w:sz w:val="20"/>
        </w:rPr>
        <w:t>TOU</w:t>
      </w:r>
      <w:r>
        <w:rPr>
          <w:rFonts w:ascii="Times New Roman"/>
          <w:color w:val="000000"/>
          <w:spacing w:val="24"/>
          <w:sz w:val="20"/>
        </w:rPr>
        <w:t xml:space="preserve"> </w:t>
      </w:r>
      <w:r>
        <w:rPr>
          <w:rFonts w:ascii="KCFTRC+CMR10"/>
          <w:color w:val="000000"/>
          <w:sz w:val="20"/>
        </w:rPr>
        <w:t>pricing</w:t>
      </w:r>
      <w:r>
        <w:rPr>
          <w:rFonts w:ascii="Times New Roman"/>
          <w:color w:val="000000"/>
          <w:spacing w:val="24"/>
          <w:sz w:val="20"/>
        </w:rPr>
        <w:t xml:space="preserve"> </w:t>
      </w:r>
      <w:r>
        <w:rPr>
          <w:rFonts w:ascii="KCFTRC+CMR10"/>
          <w:color w:val="000000"/>
          <w:sz w:val="20"/>
        </w:rPr>
        <w:t>on</w:t>
      </w:r>
      <w:r>
        <w:rPr>
          <w:rFonts w:ascii="Times New Roman"/>
          <w:color w:val="000000"/>
          <w:spacing w:val="25"/>
          <w:sz w:val="20"/>
        </w:rPr>
        <w:t xml:space="preserve"> </w:t>
      </w:r>
      <w:r>
        <w:rPr>
          <w:rFonts w:ascii="KCFTRC+CMR10"/>
          <w:color w:val="000000"/>
          <w:sz w:val="20"/>
        </w:rPr>
        <w:t>household</w:t>
      </w:r>
      <w:r>
        <w:rPr>
          <w:rFonts w:ascii="Times New Roman"/>
          <w:color w:val="000000"/>
          <w:spacing w:val="24"/>
          <w:sz w:val="20"/>
        </w:rPr>
        <w:t xml:space="preserve"> </w:t>
      </w:r>
      <w:r>
        <w:rPr>
          <w:rFonts w:ascii="KCFTRC+CMR10"/>
          <w:color w:val="000000"/>
          <w:spacing w:val="-1"/>
          <w:sz w:val="20"/>
        </w:rPr>
        <w:t>electricity</w:t>
      </w:r>
      <w:r>
        <w:rPr>
          <w:rFonts w:ascii="Times New Roman"/>
          <w:color w:val="000000"/>
          <w:spacing w:val="25"/>
          <w:sz w:val="20"/>
        </w:rPr>
        <w:t xml:space="preserve"> </w:t>
      </w:r>
      <w:r>
        <w:rPr>
          <w:rFonts w:ascii="KCFTRC+CMR10"/>
          <w:color w:val="000000"/>
          <w:sz w:val="20"/>
        </w:rPr>
        <w:t>consumption</w:t>
      </w:r>
      <w:r>
        <w:rPr>
          <w:rFonts w:ascii="Times New Roman"/>
          <w:color w:val="000000"/>
          <w:spacing w:val="25"/>
          <w:sz w:val="20"/>
        </w:rPr>
        <w:t xml:space="preserve"> </w:t>
      </w:r>
      <w:r>
        <w:rPr>
          <w:rFonts w:ascii="KCFTRC+CMR10"/>
          <w:color w:val="000000"/>
          <w:sz w:val="20"/>
        </w:rPr>
        <w:t>is</w:t>
      </w:r>
      <w:r>
        <w:rPr>
          <w:rFonts w:ascii="Times New Roman"/>
          <w:color w:val="000000"/>
          <w:spacing w:val="24"/>
          <w:sz w:val="20"/>
        </w:rPr>
        <w:t xml:space="preserve"> </w:t>
      </w:r>
      <w:r>
        <w:rPr>
          <w:rFonts w:ascii="KCFTRC+CMR10"/>
          <w:color w:val="000000"/>
          <w:spacing w:val="-1"/>
          <w:sz w:val="20"/>
        </w:rPr>
        <w:t>evidently</w:t>
      </w:r>
      <w:r>
        <w:rPr>
          <w:rFonts w:ascii="Times New Roman"/>
          <w:color w:val="000000"/>
          <w:spacing w:val="25"/>
          <w:sz w:val="20"/>
        </w:rPr>
        <w:t xml:space="preserve"> </w:t>
      </w:r>
      <w:r>
        <w:rPr>
          <w:rFonts w:ascii="KCFTRC+CMR10" w:hAnsi="KCFTRC+CMR10" w:cs="KCFTRC+CMR10"/>
          <w:color w:val="000000"/>
          <w:spacing w:val="-1"/>
          <w:sz w:val="20"/>
        </w:rPr>
        <w:t>insuﬃcient</w:t>
      </w:r>
      <w:r>
        <w:rPr>
          <w:rFonts w:ascii="Times New Roman"/>
          <w:color w:val="000000"/>
          <w:spacing w:val="25"/>
          <w:sz w:val="20"/>
        </w:rPr>
        <w:t xml:space="preserve"> </w:t>
      </w:r>
      <w:r>
        <w:rPr>
          <w:rFonts w:ascii="KCFTRC+CMR10"/>
          <w:color w:val="000000"/>
          <w:sz w:val="20"/>
        </w:rPr>
        <w:t>to</w:t>
      </w:r>
      <w:r>
        <w:rPr>
          <w:rFonts w:ascii="Times New Roman"/>
          <w:color w:val="000000"/>
          <w:spacing w:val="24"/>
          <w:sz w:val="20"/>
        </w:rPr>
        <w:t xml:space="preserve"> </w:t>
      </w:r>
      <w:r>
        <w:rPr>
          <w:rFonts w:ascii="KCFTRC+CMR10"/>
          <w:color w:val="000000"/>
          <w:spacing w:val="-1"/>
          <w:sz w:val="20"/>
        </w:rPr>
        <w:t>identify</w:t>
      </w:r>
    </w:p>
    <w:p w14:paraId="470925D1" w14:textId="77777777" w:rsidR="00CF0253" w:rsidRDefault="00252649">
      <w:pPr>
        <w:spacing w:before="149" w:after="0" w:line="209" w:lineRule="exact"/>
        <w:jc w:val="left"/>
        <w:rPr>
          <w:rFonts w:ascii="Times New Roman"/>
          <w:color w:val="000000"/>
          <w:sz w:val="20"/>
        </w:rPr>
      </w:pPr>
      <w:r>
        <w:rPr>
          <w:rFonts w:ascii="KCFTRC+CMR10"/>
          <w:color w:val="000000"/>
          <w:sz w:val="20"/>
        </w:rPr>
        <w:t>unique</w:t>
      </w:r>
      <w:r>
        <w:rPr>
          <w:rFonts w:ascii="Times New Roman"/>
          <w:color w:val="000000"/>
          <w:spacing w:val="3"/>
          <w:sz w:val="20"/>
        </w:rPr>
        <w:t xml:space="preserve"> </w:t>
      </w:r>
      <w:r>
        <w:rPr>
          <w:rFonts w:ascii="KCFTRC+CMR10"/>
          <w:color w:val="000000"/>
          <w:sz w:val="20"/>
        </w:rPr>
        <w:t>consumption</w:t>
      </w:r>
      <w:r>
        <w:rPr>
          <w:rFonts w:ascii="Times New Roman"/>
          <w:color w:val="000000"/>
          <w:spacing w:val="3"/>
          <w:sz w:val="20"/>
        </w:rPr>
        <w:t xml:space="preserve"> </w:t>
      </w:r>
      <w:r>
        <w:rPr>
          <w:rFonts w:ascii="KCFTRC+CMR10"/>
          <w:color w:val="000000"/>
          <w:spacing w:val="-1"/>
          <w:sz w:val="20"/>
        </w:rPr>
        <w:t>changes</w:t>
      </w:r>
      <w:r>
        <w:rPr>
          <w:rFonts w:ascii="Times New Roman"/>
          <w:color w:val="000000"/>
          <w:spacing w:val="4"/>
          <w:sz w:val="20"/>
        </w:rPr>
        <w:t xml:space="preserve"> </w:t>
      </w:r>
      <w:r>
        <w:rPr>
          <w:rFonts w:ascii="KCFTRC+CMR10"/>
          <w:color w:val="000000"/>
          <w:spacing w:val="-3"/>
          <w:sz w:val="20"/>
        </w:rPr>
        <w:t>relevant</w:t>
      </w:r>
      <w:r>
        <w:rPr>
          <w:rFonts w:ascii="Times New Roman"/>
          <w:color w:val="000000"/>
          <w:spacing w:val="6"/>
          <w:sz w:val="20"/>
        </w:rPr>
        <w:t xml:space="preserve"> </w:t>
      </w:r>
      <w:r>
        <w:rPr>
          <w:rFonts w:ascii="KCFTRC+CMR10"/>
          <w:color w:val="000000"/>
          <w:sz w:val="20"/>
        </w:rPr>
        <w:t>to</w:t>
      </w:r>
      <w:r>
        <w:rPr>
          <w:rFonts w:ascii="Times New Roman"/>
          <w:color w:val="000000"/>
          <w:spacing w:val="3"/>
          <w:sz w:val="20"/>
        </w:rPr>
        <w:t xml:space="preserve"> </w:t>
      </w:r>
      <w:r>
        <w:rPr>
          <w:rFonts w:ascii="KCFTRC+CMR10"/>
          <w:color w:val="000000"/>
          <w:spacing w:val="-2"/>
          <w:sz w:val="20"/>
        </w:rPr>
        <w:t>each</w:t>
      </w:r>
      <w:r>
        <w:rPr>
          <w:rFonts w:ascii="Times New Roman"/>
          <w:color w:val="000000"/>
          <w:spacing w:val="5"/>
          <w:sz w:val="20"/>
        </w:rPr>
        <w:t xml:space="preserve"> </w:t>
      </w:r>
      <w:r>
        <w:rPr>
          <w:rFonts w:ascii="KCFTRC+CMR10"/>
          <w:color w:val="000000"/>
          <w:spacing w:val="-1"/>
          <w:sz w:val="20"/>
        </w:rPr>
        <w:t>channel.</w:t>
      </w:r>
      <w:r>
        <w:rPr>
          <w:rFonts w:ascii="Times New Roman"/>
          <w:color w:val="000000"/>
          <w:spacing w:val="35"/>
          <w:sz w:val="20"/>
        </w:rPr>
        <w:t xml:space="preserve"> </w:t>
      </w:r>
      <w:r>
        <w:rPr>
          <w:rFonts w:ascii="KCFTRC+CMR10"/>
          <w:color w:val="000000"/>
          <w:sz w:val="20"/>
        </w:rPr>
        <w:t>In</w:t>
      </w:r>
      <w:r>
        <w:rPr>
          <w:rFonts w:ascii="Times New Roman"/>
          <w:color w:val="000000"/>
          <w:spacing w:val="3"/>
          <w:sz w:val="20"/>
        </w:rPr>
        <w:t xml:space="preserve"> </w:t>
      </w:r>
      <w:r>
        <w:rPr>
          <w:rFonts w:ascii="KCFTRC+CMR10"/>
          <w:color w:val="000000"/>
          <w:sz w:val="20"/>
        </w:rPr>
        <w:t>addition</w:t>
      </w:r>
      <w:r>
        <w:rPr>
          <w:rFonts w:ascii="Times New Roman"/>
          <w:color w:val="000000"/>
          <w:spacing w:val="3"/>
          <w:sz w:val="20"/>
        </w:rPr>
        <w:t xml:space="preserve"> </w:t>
      </w:r>
      <w:r>
        <w:rPr>
          <w:rFonts w:ascii="KCFTRC+CMR10"/>
          <w:color w:val="000000"/>
          <w:sz w:val="20"/>
        </w:rPr>
        <w:t>to</w:t>
      </w:r>
      <w:r>
        <w:rPr>
          <w:rFonts w:ascii="Times New Roman"/>
          <w:color w:val="000000"/>
          <w:spacing w:val="3"/>
          <w:sz w:val="20"/>
        </w:rPr>
        <w:t xml:space="preserve"> </w:t>
      </w:r>
      <w:r>
        <w:rPr>
          <w:rFonts w:ascii="KCFTRC+CMR10"/>
          <w:color w:val="000000"/>
          <w:sz w:val="20"/>
        </w:rPr>
        <w:t>the</w:t>
      </w:r>
      <w:r>
        <w:rPr>
          <w:rFonts w:ascii="Times New Roman"/>
          <w:color w:val="000000"/>
          <w:spacing w:val="3"/>
          <w:sz w:val="20"/>
        </w:rPr>
        <w:t xml:space="preserve"> </w:t>
      </w:r>
      <w:r>
        <w:rPr>
          <w:rFonts w:ascii="KCFTRC+CMR10" w:hAnsi="KCFTRC+CMR10" w:cs="KCFTRC+CMR10"/>
          <w:color w:val="000000"/>
          <w:sz w:val="20"/>
        </w:rPr>
        <w:t>diﬀerence</w:t>
      </w:r>
      <w:r>
        <w:rPr>
          <w:rFonts w:ascii="Times New Roman"/>
          <w:color w:val="000000"/>
          <w:spacing w:val="3"/>
          <w:sz w:val="20"/>
        </w:rPr>
        <w:t xml:space="preserve"> </w:t>
      </w:r>
      <w:r>
        <w:rPr>
          <w:rFonts w:ascii="KCFTRC+CMR10"/>
          <w:color w:val="000000"/>
          <w:sz w:val="20"/>
        </w:rPr>
        <w:t>in</w:t>
      </w:r>
      <w:r>
        <w:rPr>
          <w:rFonts w:ascii="Times New Roman"/>
          <w:color w:val="000000"/>
          <w:spacing w:val="3"/>
          <w:sz w:val="20"/>
        </w:rPr>
        <w:t xml:space="preserve"> </w:t>
      </w:r>
      <w:r>
        <w:rPr>
          <w:rFonts w:ascii="KCFTRC+CMR10"/>
          <w:color w:val="000000"/>
          <w:sz w:val="20"/>
        </w:rPr>
        <w:t>timeliness,</w:t>
      </w:r>
      <w:r>
        <w:rPr>
          <w:rFonts w:ascii="Times New Roman"/>
          <w:color w:val="000000"/>
          <w:spacing w:val="6"/>
          <w:sz w:val="20"/>
        </w:rPr>
        <w:t xml:space="preserve"> </w:t>
      </w:r>
      <w:r>
        <w:rPr>
          <w:rFonts w:ascii="KCFTRC+CMR10"/>
          <w:color w:val="000000"/>
          <w:spacing w:val="-2"/>
          <w:sz w:val="20"/>
        </w:rPr>
        <w:t>even</w:t>
      </w:r>
      <w:r>
        <w:rPr>
          <w:rFonts w:ascii="Times New Roman"/>
          <w:color w:val="000000"/>
          <w:spacing w:val="5"/>
          <w:sz w:val="20"/>
        </w:rPr>
        <w:t xml:space="preserve"> </w:t>
      </w:r>
      <w:r>
        <w:rPr>
          <w:rFonts w:ascii="KCFTRC+CMR10"/>
          <w:color w:val="000000"/>
          <w:sz w:val="20"/>
        </w:rPr>
        <w:t>for</w:t>
      </w:r>
      <w:r>
        <w:rPr>
          <w:rFonts w:ascii="Times New Roman"/>
          <w:color w:val="000000"/>
          <w:spacing w:val="3"/>
          <w:sz w:val="20"/>
        </w:rPr>
        <w:t xml:space="preserve"> </w:t>
      </w:r>
      <w:r>
        <w:rPr>
          <w:rFonts w:ascii="KCFTRC+CMR10"/>
          <w:color w:val="000000"/>
          <w:sz w:val="20"/>
        </w:rPr>
        <w:t>a</w:t>
      </w:r>
      <w:r>
        <w:rPr>
          <w:rFonts w:ascii="Times New Roman"/>
          <w:color w:val="000000"/>
          <w:spacing w:val="2"/>
          <w:sz w:val="20"/>
        </w:rPr>
        <w:t xml:space="preserve"> </w:t>
      </w:r>
      <w:r>
        <w:rPr>
          <w:rFonts w:ascii="KCFTRC+CMR10"/>
          <w:color w:val="000000"/>
          <w:spacing w:val="-2"/>
          <w:sz w:val="20"/>
        </w:rPr>
        <w:t>given</w:t>
      </w:r>
    </w:p>
    <w:p w14:paraId="44FC9FFD" w14:textId="77777777" w:rsidR="00CF0253" w:rsidRDefault="00252649">
      <w:pPr>
        <w:spacing w:before="119" w:after="0" w:line="196" w:lineRule="exact"/>
        <w:ind w:left="222"/>
        <w:jc w:val="left"/>
        <w:rPr>
          <w:rFonts w:ascii="Times New Roman"/>
          <w:color w:val="000000"/>
          <w:sz w:val="16"/>
        </w:rPr>
      </w:pPr>
      <w:r>
        <w:rPr>
          <w:rFonts w:ascii="JCIRTO+CMR6"/>
          <w:color w:val="000000"/>
          <w:spacing w:val="10"/>
          <w:sz w:val="18"/>
          <w:vertAlign w:val="superscript"/>
        </w:rPr>
        <w:t>1</w:t>
      </w:r>
      <w:r>
        <w:rPr>
          <w:rFonts w:ascii="QMLHOO+CMR8"/>
          <w:color w:val="000000"/>
          <w:sz w:val="16"/>
        </w:rPr>
        <w:t>This</w:t>
      </w:r>
      <w:r>
        <w:rPr>
          <w:rFonts w:ascii="Times New Roman"/>
          <w:color w:val="000000"/>
          <w:spacing w:val="28"/>
          <w:sz w:val="16"/>
        </w:rPr>
        <w:t xml:space="preserve"> </w:t>
      </w:r>
      <w:r>
        <w:rPr>
          <w:rFonts w:ascii="QMLHOO+CMR8"/>
          <w:color w:val="000000"/>
          <w:spacing w:val="1"/>
          <w:sz w:val="16"/>
        </w:rPr>
        <w:t>paper,</w:t>
      </w:r>
      <w:r>
        <w:rPr>
          <w:rFonts w:ascii="Times New Roman"/>
          <w:color w:val="000000"/>
          <w:spacing w:val="30"/>
          <w:sz w:val="16"/>
        </w:rPr>
        <w:t xml:space="preserve"> </w:t>
      </w:r>
      <w:r>
        <w:rPr>
          <w:rFonts w:ascii="QMLHOO+CMR8"/>
          <w:color w:val="000000"/>
          <w:spacing w:val="-1"/>
          <w:sz w:val="16"/>
        </w:rPr>
        <w:t>which</w:t>
      </w:r>
      <w:r>
        <w:rPr>
          <w:rFonts w:ascii="Times New Roman"/>
          <w:color w:val="000000"/>
          <w:spacing w:val="29"/>
          <w:sz w:val="16"/>
        </w:rPr>
        <w:t xml:space="preserve"> </w:t>
      </w:r>
      <w:r>
        <w:rPr>
          <w:rFonts w:ascii="QMLHOO+CMR8"/>
          <w:color w:val="000000"/>
          <w:sz w:val="16"/>
        </w:rPr>
        <w:t>also</w:t>
      </w:r>
      <w:r>
        <w:rPr>
          <w:rFonts w:ascii="Times New Roman"/>
          <w:color w:val="000000"/>
          <w:spacing w:val="28"/>
          <w:sz w:val="16"/>
        </w:rPr>
        <w:t xml:space="preserve"> </w:t>
      </w:r>
      <w:r>
        <w:rPr>
          <w:rFonts w:ascii="QMLHOO+CMR8"/>
          <w:color w:val="000000"/>
          <w:sz w:val="16"/>
        </w:rPr>
        <w:t>utilizes</w:t>
      </w:r>
      <w:r>
        <w:rPr>
          <w:rFonts w:ascii="Times New Roman"/>
          <w:color w:val="000000"/>
          <w:spacing w:val="28"/>
          <w:sz w:val="16"/>
        </w:rPr>
        <w:t xml:space="preserve"> </w:t>
      </w:r>
      <w:r>
        <w:rPr>
          <w:rFonts w:ascii="QMLHOO+CMR8"/>
          <w:color w:val="000000"/>
          <w:sz w:val="16"/>
        </w:rPr>
        <w:t>the</w:t>
      </w:r>
      <w:r>
        <w:rPr>
          <w:rFonts w:ascii="Times New Roman"/>
          <w:color w:val="000000"/>
          <w:spacing w:val="28"/>
          <w:sz w:val="16"/>
        </w:rPr>
        <w:t xml:space="preserve"> </w:t>
      </w:r>
      <w:r>
        <w:rPr>
          <w:rFonts w:ascii="QMLHOO+CMR8"/>
          <w:color w:val="000000"/>
          <w:sz w:val="16"/>
        </w:rPr>
        <w:t>CER</w:t>
      </w:r>
      <w:r>
        <w:rPr>
          <w:rFonts w:ascii="Times New Roman"/>
          <w:color w:val="000000"/>
          <w:spacing w:val="28"/>
          <w:sz w:val="16"/>
        </w:rPr>
        <w:t xml:space="preserve"> </w:t>
      </w:r>
      <w:r>
        <w:rPr>
          <w:rFonts w:ascii="QMLHOO+CMR8"/>
          <w:color w:val="000000"/>
          <w:sz w:val="16"/>
        </w:rPr>
        <w:t>experiment</w:t>
      </w:r>
      <w:r>
        <w:rPr>
          <w:rFonts w:ascii="Times New Roman"/>
          <w:color w:val="000000"/>
          <w:spacing w:val="28"/>
          <w:sz w:val="16"/>
        </w:rPr>
        <w:t xml:space="preserve"> </w:t>
      </w:r>
      <w:r>
        <w:rPr>
          <w:rFonts w:ascii="QMLHOO+CMR8"/>
          <w:color w:val="000000"/>
          <w:sz w:val="16"/>
        </w:rPr>
        <w:t>datasets,</w:t>
      </w:r>
      <w:r>
        <w:rPr>
          <w:rFonts w:ascii="Times New Roman"/>
          <w:color w:val="000000"/>
          <w:spacing w:val="31"/>
          <w:sz w:val="16"/>
        </w:rPr>
        <w:t xml:space="preserve"> </w:t>
      </w:r>
      <w:r>
        <w:rPr>
          <w:rFonts w:ascii="QMLHOO+CMR8"/>
          <w:color w:val="000000"/>
          <w:sz w:val="16"/>
        </w:rPr>
        <w:t>expresses</w:t>
      </w:r>
      <w:r>
        <w:rPr>
          <w:rFonts w:ascii="Times New Roman"/>
          <w:color w:val="000000"/>
          <w:spacing w:val="28"/>
          <w:sz w:val="16"/>
        </w:rPr>
        <w:t xml:space="preserve"> </w:t>
      </w:r>
      <w:r>
        <w:rPr>
          <w:rFonts w:ascii="QMLHOO+CMR8"/>
          <w:color w:val="000000"/>
          <w:sz w:val="16"/>
        </w:rPr>
        <w:t>the</w:t>
      </w:r>
      <w:r>
        <w:rPr>
          <w:rFonts w:ascii="Times New Roman"/>
          <w:color w:val="000000"/>
          <w:spacing w:val="28"/>
          <w:sz w:val="16"/>
        </w:rPr>
        <w:t xml:space="preserve"> </w:t>
      </w:r>
      <w:r>
        <w:rPr>
          <w:rFonts w:ascii="QMLHOO+CMR8"/>
          <w:color w:val="000000"/>
          <w:sz w:val="16"/>
        </w:rPr>
        <w:t>results</w:t>
      </w:r>
      <w:r>
        <w:rPr>
          <w:rFonts w:ascii="Times New Roman"/>
          <w:color w:val="000000"/>
          <w:spacing w:val="28"/>
          <w:sz w:val="16"/>
        </w:rPr>
        <w:t xml:space="preserve"> </w:t>
      </w:r>
      <w:r>
        <w:rPr>
          <w:rFonts w:ascii="QMLHOO+CMR8"/>
          <w:color w:val="000000"/>
          <w:sz w:val="16"/>
        </w:rPr>
        <w:t>as</w:t>
      </w:r>
      <w:r>
        <w:rPr>
          <w:rFonts w:ascii="Times New Roman"/>
          <w:color w:val="000000"/>
          <w:spacing w:val="28"/>
          <w:sz w:val="16"/>
        </w:rPr>
        <w:t xml:space="preserve"> </w:t>
      </w:r>
      <w:r>
        <w:rPr>
          <w:rFonts w:ascii="QMLHOO+CMR8"/>
          <w:color w:val="000000"/>
          <w:spacing w:val="-1"/>
          <w:sz w:val="16"/>
        </w:rPr>
        <w:t>follows:</w:t>
      </w:r>
      <w:r>
        <w:rPr>
          <w:rFonts w:ascii="Times New Roman"/>
          <w:color w:val="000000"/>
          <w:spacing w:val="58"/>
          <w:sz w:val="16"/>
        </w:rPr>
        <w:t xml:space="preserve"> </w:t>
      </w:r>
      <w:r>
        <w:rPr>
          <w:rFonts w:ascii="QMLHOO+CMR8" w:hAnsi="QMLHOO+CMR8" w:cs="QMLHOO+CMR8"/>
          <w:color w:val="000000"/>
          <w:sz w:val="16"/>
        </w:rPr>
        <w:t>“Most</w:t>
      </w:r>
      <w:r>
        <w:rPr>
          <w:rFonts w:ascii="Times New Roman"/>
          <w:color w:val="000000"/>
          <w:spacing w:val="28"/>
          <w:sz w:val="16"/>
        </w:rPr>
        <w:t xml:space="preserve"> </w:t>
      </w:r>
      <w:r>
        <w:rPr>
          <w:rFonts w:ascii="QMLHOO+CMR8"/>
          <w:color w:val="000000"/>
          <w:sz w:val="16"/>
        </w:rPr>
        <w:t>of</w:t>
      </w:r>
      <w:r>
        <w:rPr>
          <w:rFonts w:ascii="Times New Roman"/>
          <w:color w:val="000000"/>
          <w:spacing w:val="28"/>
          <w:sz w:val="16"/>
        </w:rPr>
        <w:t xml:space="preserve"> </w:t>
      </w:r>
      <w:r>
        <w:rPr>
          <w:rFonts w:ascii="QMLHOO+CMR8"/>
          <w:color w:val="000000"/>
          <w:sz w:val="16"/>
        </w:rPr>
        <w:t>the</w:t>
      </w:r>
      <w:r>
        <w:rPr>
          <w:rFonts w:ascii="Times New Roman"/>
          <w:color w:val="000000"/>
          <w:spacing w:val="28"/>
          <w:sz w:val="16"/>
        </w:rPr>
        <w:t xml:space="preserve"> </w:t>
      </w:r>
      <w:r>
        <w:rPr>
          <w:rFonts w:ascii="QMLHOO+CMR8"/>
          <w:color w:val="000000"/>
          <w:spacing w:val="-2"/>
          <w:sz w:val="16"/>
        </w:rPr>
        <w:t>overall</w:t>
      </w:r>
      <w:r>
        <w:rPr>
          <w:rFonts w:ascii="Times New Roman"/>
          <w:color w:val="000000"/>
          <w:spacing w:val="29"/>
          <w:sz w:val="16"/>
        </w:rPr>
        <w:t xml:space="preserve"> </w:t>
      </w:r>
      <w:r>
        <w:rPr>
          <w:rFonts w:ascii="QMLHOO+CMR8"/>
          <w:color w:val="000000"/>
          <w:sz w:val="16"/>
        </w:rPr>
        <w:t>response</w:t>
      </w:r>
    </w:p>
    <w:p w14:paraId="2A927751" w14:textId="77777777" w:rsidR="00CF0253" w:rsidRDefault="00252649">
      <w:pPr>
        <w:spacing w:before="115" w:after="0" w:line="169" w:lineRule="exact"/>
        <w:jc w:val="left"/>
        <w:rPr>
          <w:rFonts w:ascii="Times New Roman"/>
          <w:color w:val="000000"/>
          <w:sz w:val="16"/>
        </w:rPr>
      </w:pPr>
      <w:r>
        <w:rPr>
          <w:rFonts w:ascii="QMLHOO+CMR8"/>
          <w:color w:val="000000"/>
          <w:sz w:val="16"/>
        </w:rPr>
        <w:t>comes</w:t>
      </w:r>
      <w:r>
        <w:rPr>
          <w:rFonts w:ascii="Times New Roman"/>
          <w:color w:val="000000"/>
          <w:spacing w:val="17"/>
          <w:sz w:val="16"/>
        </w:rPr>
        <w:t xml:space="preserve"> </w:t>
      </w:r>
      <w:r>
        <w:rPr>
          <w:rFonts w:ascii="QMLHOO+CMR8"/>
          <w:color w:val="000000"/>
          <w:sz w:val="16"/>
        </w:rPr>
        <w:t>at</w:t>
      </w:r>
      <w:r>
        <w:rPr>
          <w:rFonts w:ascii="Times New Roman"/>
          <w:color w:val="000000"/>
          <w:spacing w:val="16"/>
          <w:sz w:val="16"/>
        </w:rPr>
        <w:t xml:space="preserve"> </w:t>
      </w:r>
      <w:r>
        <w:rPr>
          <w:rFonts w:ascii="QMLHOO+CMR8"/>
          <w:color w:val="000000"/>
          <w:sz w:val="16"/>
        </w:rPr>
        <w:t>the</w:t>
      </w:r>
      <w:r>
        <w:rPr>
          <w:rFonts w:ascii="Times New Roman"/>
          <w:color w:val="000000"/>
          <w:spacing w:val="17"/>
          <w:sz w:val="16"/>
        </w:rPr>
        <w:t xml:space="preserve"> </w:t>
      </w:r>
      <w:r>
        <w:rPr>
          <w:rFonts w:ascii="QMLHOO+CMR8"/>
          <w:color w:val="000000"/>
          <w:sz w:val="16"/>
        </w:rPr>
        <w:t>smallest</w:t>
      </w:r>
      <w:r>
        <w:rPr>
          <w:rFonts w:ascii="Times New Roman"/>
          <w:color w:val="000000"/>
          <w:spacing w:val="16"/>
          <w:sz w:val="16"/>
        </w:rPr>
        <w:t xml:space="preserve"> </w:t>
      </w:r>
      <w:r>
        <w:rPr>
          <w:rFonts w:ascii="QMLHOO+CMR8"/>
          <w:color w:val="000000"/>
          <w:sz w:val="16"/>
        </w:rPr>
        <w:t>price</w:t>
      </w:r>
      <w:r>
        <w:rPr>
          <w:rFonts w:ascii="Times New Roman"/>
          <w:color w:val="000000"/>
          <w:spacing w:val="16"/>
          <w:sz w:val="16"/>
        </w:rPr>
        <w:t xml:space="preserve"> </w:t>
      </w:r>
      <w:r>
        <w:rPr>
          <w:rFonts w:ascii="QMLHOO+CMR8"/>
          <w:color w:val="000000"/>
          <w:sz w:val="16"/>
        </w:rPr>
        <w:t>increase,</w:t>
      </w:r>
      <w:r>
        <w:rPr>
          <w:rFonts w:ascii="Times New Roman"/>
          <w:color w:val="000000"/>
          <w:spacing w:val="17"/>
          <w:sz w:val="16"/>
        </w:rPr>
        <w:t xml:space="preserve"> </w:t>
      </w:r>
      <w:r>
        <w:rPr>
          <w:rFonts w:ascii="QMLHOO+CMR8"/>
          <w:color w:val="000000"/>
          <w:sz w:val="16"/>
        </w:rPr>
        <w:t>with</w:t>
      </w:r>
      <w:r>
        <w:rPr>
          <w:rFonts w:ascii="Times New Roman"/>
          <w:color w:val="000000"/>
          <w:spacing w:val="16"/>
          <w:sz w:val="16"/>
        </w:rPr>
        <w:t xml:space="preserve"> </w:t>
      </w:r>
      <w:r>
        <w:rPr>
          <w:rFonts w:ascii="QMLHOO+CMR8"/>
          <w:color w:val="000000"/>
          <w:sz w:val="16"/>
        </w:rPr>
        <w:t>higher</w:t>
      </w:r>
      <w:r>
        <w:rPr>
          <w:rFonts w:ascii="Times New Roman"/>
          <w:color w:val="000000"/>
          <w:spacing w:val="17"/>
          <w:sz w:val="16"/>
        </w:rPr>
        <w:t xml:space="preserve"> </w:t>
      </w:r>
      <w:r>
        <w:rPr>
          <w:rFonts w:ascii="QMLHOO+CMR8"/>
          <w:color w:val="000000"/>
          <w:sz w:val="16"/>
        </w:rPr>
        <w:t>prices</w:t>
      </w:r>
      <w:r>
        <w:rPr>
          <w:rFonts w:ascii="Times New Roman"/>
          <w:color w:val="000000"/>
          <w:spacing w:val="16"/>
          <w:sz w:val="16"/>
        </w:rPr>
        <w:t xml:space="preserve"> </w:t>
      </w:r>
      <w:r>
        <w:rPr>
          <w:rFonts w:ascii="QMLHOO+CMR8"/>
          <w:color w:val="000000"/>
          <w:sz w:val="16"/>
        </w:rPr>
        <w:t>yielding</w:t>
      </w:r>
      <w:r>
        <w:rPr>
          <w:rFonts w:ascii="Times New Roman"/>
          <w:color w:val="000000"/>
          <w:spacing w:val="16"/>
          <w:sz w:val="16"/>
        </w:rPr>
        <w:t xml:space="preserve"> </w:t>
      </w:r>
      <w:r>
        <w:rPr>
          <w:rFonts w:ascii="QMLHOO+CMR8"/>
          <w:color w:val="000000"/>
          <w:sz w:val="16"/>
        </w:rPr>
        <w:t>strongly</w:t>
      </w:r>
      <w:r>
        <w:rPr>
          <w:rFonts w:ascii="Times New Roman"/>
          <w:color w:val="000000"/>
          <w:spacing w:val="16"/>
          <w:sz w:val="16"/>
        </w:rPr>
        <w:t xml:space="preserve"> </w:t>
      </w:r>
      <w:r>
        <w:rPr>
          <w:rFonts w:ascii="QMLHOO+CMR8"/>
          <w:color w:val="000000"/>
          <w:sz w:val="16"/>
        </w:rPr>
        <w:t>diminishing</w:t>
      </w:r>
      <w:r>
        <w:rPr>
          <w:rFonts w:ascii="Times New Roman"/>
          <w:color w:val="000000"/>
          <w:spacing w:val="16"/>
          <w:sz w:val="16"/>
        </w:rPr>
        <w:t xml:space="preserve"> </w:t>
      </w:r>
      <w:r>
        <w:rPr>
          <w:rFonts w:ascii="QMLHOO+CMR8" w:hAnsi="QMLHOO+CMR8" w:cs="QMLHOO+CMR8"/>
          <w:color w:val="000000"/>
          <w:sz w:val="16"/>
        </w:rPr>
        <w:t>returns.”</w:t>
      </w:r>
    </w:p>
    <w:p w14:paraId="4FF82010" w14:textId="77777777" w:rsidR="00CF0253" w:rsidRDefault="00252649">
      <w:pPr>
        <w:spacing w:before="686" w:after="0" w:line="169" w:lineRule="exact"/>
        <w:ind w:left="8697"/>
        <w:jc w:val="left"/>
        <w:rPr>
          <w:rFonts w:ascii="Times New Roman"/>
          <w:color w:val="000000"/>
          <w:sz w:val="16"/>
        </w:rPr>
      </w:pPr>
      <w:r>
        <w:rPr>
          <w:rFonts w:ascii="QMLHOO+CMR8"/>
          <w:color w:val="000000"/>
          <w:spacing w:val="-2"/>
          <w:sz w:val="16"/>
        </w:rPr>
        <w:t>Page</w:t>
      </w:r>
      <w:r>
        <w:rPr>
          <w:rFonts w:ascii="Times New Roman"/>
          <w:color w:val="000000"/>
          <w:spacing w:val="18"/>
          <w:sz w:val="16"/>
        </w:rPr>
        <w:t xml:space="preserve"> </w:t>
      </w:r>
      <w:r>
        <w:rPr>
          <w:rFonts w:ascii="QMLHOO+CMR8"/>
          <w:color w:val="000000"/>
          <w:sz w:val="16"/>
        </w:rPr>
        <w:t>4</w:t>
      </w:r>
      <w:r>
        <w:rPr>
          <w:rFonts w:ascii="Times New Roman"/>
          <w:color w:val="000000"/>
          <w:spacing w:val="36"/>
          <w:sz w:val="16"/>
        </w:rPr>
        <w:t xml:space="preserve"> </w:t>
      </w:r>
      <w:r>
        <w:rPr>
          <w:rFonts w:ascii="QMLHOO+CMR8"/>
          <w:color w:val="000000"/>
          <w:sz w:val="16"/>
        </w:rPr>
        <w:t>of</w:t>
      </w:r>
      <w:r>
        <w:rPr>
          <w:rFonts w:ascii="Times New Roman"/>
          <w:color w:val="000000"/>
          <w:spacing w:val="17"/>
          <w:sz w:val="16"/>
        </w:rPr>
        <w:t xml:space="preserve"> </w:t>
      </w:r>
      <w:hyperlink w:anchor="br24" w:history="1">
        <w:r>
          <w:rPr>
            <w:rFonts w:ascii="QMLHOO+CMR8"/>
            <w:color w:val="000000"/>
            <w:sz w:val="16"/>
          </w:rPr>
          <w:t>24</w:t>
        </w:r>
      </w:hyperlink>
    </w:p>
    <w:p w14:paraId="7CF2E425" w14:textId="77777777" w:rsidR="00CF0253" w:rsidRDefault="00CF0253">
      <w:pPr>
        <w:spacing w:before="0" w:after="0" w:line="0" w:lineRule="atLeast"/>
        <w:jc w:val="left"/>
        <w:rPr>
          <w:rFonts w:ascii="Arial"/>
          <w:color w:val="FF0000"/>
          <w:sz w:val="2"/>
        </w:rPr>
      </w:pPr>
    </w:p>
    <w:p w14:paraId="0D275395" w14:textId="77777777" w:rsidR="00CF0253" w:rsidRDefault="00252649">
      <w:pPr>
        <w:spacing w:before="0" w:after="0" w:line="0" w:lineRule="atLeast"/>
        <w:jc w:val="left"/>
        <w:rPr>
          <w:rFonts w:ascii="Arial"/>
          <w:color w:val="FF0000"/>
          <w:sz w:val="2"/>
        </w:rPr>
      </w:pPr>
      <w:r>
        <w:rPr>
          <w:rFonts w:ascii="Arial"/>
          <w:color w:val="FF0000"/>
          <w:sz w:val="2"/>
        </w:rPr>
        <w:cr/>
      </w:r>
      <w:r>
        <w:rPr>
          <w:rFonts w:ascii="Arial"/>
          <w:color w:val="FF0000"/>
          <w:sz w:val="2"/>
        </w:rPr>
        <w:br w:type="page"/>
      </w:r>
    </w:p>
    <w:p w14:paraId="38BE4396" w14:textId="77777777" w:rsidR="00CF0253" w:rsidRDefault="00252649">
      <w:pPr>
        <w:spacing w:before="0" w:after="0" w:line="189" w:lineRule="exact"/>
        <w:ind w:left="71"/>
        <w:jc w:val="left"/>
        <w:rPr>
          <w:rFonts w:ascii="Times New Roman"/>
          <w:color w:val="000000"/>
          <w:sz w:val="18"/>
        </w:rPr>
      </w:pPr>
      <w:bookmarkStart w:id="97" w:name="br5"/>
      <w:bookmarkEnd w:id="97"/>
      <w:r>
        <w:rPr>
          <w:noProof/>
        </w:rPr>
        <w:lastRenderedPageBreak/>
        <w:drawing>
          <wp:anchor distT="0" distB="0" distL="114300" distR="114300" simplePos="0" relativeHeight="251670528" behindDoc="1" locked="0" layoutInCell="1" allowOverlap="1" wp14:anchorId="033F770D" wp14:editId="34C6EA1E">
            <wp:simplePos x="0" y="0"/>
            <wp:positionH relativeFrom="page">
              <wp:posOffset>707390</wp:posOffset>
            </wp:positionH>
            <wp:positionV relativeFrom="page">
              <wp:posOffset>679450</wp:posOffset>
            </wp:positionV>
            <wp:extent cx="1817370" cy="38100"/>
            <wp:effectExtent l="0" t="0" r="0" b="0"/>
            <wp:wrapNone/>
            <wp:docPr id="32" name="_x00005" descr="ooxWord://word/media/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5" descr="ooxWord://word/media/image6.jpe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817370" cy="381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1" locked="0" layoutInCell="1" allowOverlap="1" wp14:anchorId="4E1043D0" wp14:editId="610654E8">
            <wp:simplePos x="0" y="0"/>
            <wp:positionH relativeFrom="page">
              <wp:posOffset>707390</wp:posOffset>
            </wp:positionH>
            <wp:positionV relativeFrom="page">
              <wp:posOffset>8764905</wp:posOffset>
            </wp:positionV>
            <wp:extent cx="2486025" cy="38100"/>
            <wp:effectExtent l="0" t="0" r="9525" b="0"/>
            <wp:wrapNone/>
            <wp:docPr id="31" name="_x00006" descr="ooxWord://word/media/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6" descr="ooxWord://word/media/image7.jpe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86025" cy="38100"/>
                    </a:xfrm>
                    <a:prstGeom prst="rect">
                      <a:avLst/>
                    </a:prstGeom>
                    <a:noFill/>
                  </pic:spPr>
                </pic:pic>
              </a:graphicData>
            </a:graphic>
            <wp14:sizeRelH relativeFrom="page">
              <wp14:pctWidth>0</wp14:pctWidth>
            </wp14:sizeRelH>
            <wp14:sizeRelV relativeFrom="page">
              <wp14:pctHeight>0</wp14:pctHeight>
            </wp14:sizeRelV>
          </wp:anchor>
        </w:drawing>
      </w:r>
      <w:r>
        <w:rPr>
          <w:rFonts w:ascii="UDJGFS+CMBX9"/>
          <w:color w:val="000000"/>
          <w:sz w:val="18"/>
        </w:rPr>
        <w:t>Dissertation:</w:t>
      </w:r>
      <w:r>
        <w:rPr>
          <w:rFonts w:ascii="Times New Roman"/>
          <w:color w:val="000000"/>
          <w:spacing w:val="49"/>
          <w:sz w:val="18"/>
        </w:rPr>
        <w:t xml:space="preserve"> </w:t>
      </w:r>
      <w:r>
        <w:rPr>
          <w:rFonts w:ascii="UDJGFS+CMBX9"/>
          <w:color w:val="000000"/>
          <w:sz w:val="18"/>
        </w:rPr>
        <w:t>Chapter</w:t>
      </w:r>
      <w:r>
        <w:rPr>
          <w:rFonts w:ascii="Times New Roman"/>
          <w:color w:val="000000"/>
          <w:spacing w:val="26"/>
          <w:sz w:val="18"/>
        </w:rPr>
        <w:t xml:space="preserve"> </w:t>
      </w:r>
      <w:r>
        <w:rPr>
          <w:rFonts w:ascii="UDJGFS+CMBX9"/>
          <w:color w:val="000000"/>
          <w:sz w:val="18"/>
        </w:rPr>
        <w:t>2</w:t>
      </w:r>
      <w:r>
        <w:rPr>
          <w:rFonts w:ascii="Times New Roman"/>
          <w:color w:val="000000"/>
          <w:spacing w:val="26"/>
          <w:sz w:val="18"/>
        </w:rPr>
        <w:t xml:space="preserve"> </w:t>
      </w:r>
      <w:r>
        <w:rPr>
          <w:rFonts w:ascii="UDJGFS+CMBX9"/>
          <w:color w:val="000000"/>
          <w:sz w:val="18"/>
        </w:rPr>
        <w:t>only</w:t>
      </w:r>
    </w:p>
    <w:p w14:paraId="76339DC4" w14:textId="77777777" w:rsidR="00CF0253" w:rsidRDefault="00252649">
      <w:pPr>
        <w:spacing w:before="127" w:after="0" w:line="190" w:lineRule="exact"/>
        <w:jc w:val="left"/>
        <w:rPr>
          <w:rFonts w:ascii="Times New Roman"/>
          <w:color w:val="000000"/>
          <w:sz w:val="18"/>
        </w:rPr>
      </w:pPr>
      <w:proofErr w:type="spellStart"/>
      <w:r>
        <w:rPr>
          <w:rFonts w:ascii="MTBMSK+CMBXTI10"/>
          <w:color w:val="000000"/>
          <w:sz w:val="18"/>
        </w:rPr>
        <w:t>Jinmahn</w:t>
      </w:r>
      <w:proofErr w:type="spellEnd"/>
      <w:r>
        <w:rPr>
          <w:rFonts w:ascii="Times New Roman"/>
          <w:color w:val="000000"/>
          <w:spacing w:val="29"/>
          <w:sz w:val="18"/>
        </w:rPr>
        <w:t xml:space="preserve"> </w:t>
      </w:r>
      <w:r>
        <w:rPr>
          <w:rFonts w:ascii="MTBMSK+CMBXTI10"/>
          <w:color w:val="000000"/>
          <w:sz w:val="18"/>
        </w:rPr>
        <w:t>Jo</w:t>
      </w:r>
      <w:r>
        <w:rPr>
          <w:rFonts w:ascii="Times New Roman"/>
          <w:color w:val="000000"/>
          <w:spacing w:val="40"/>
          <w:sz w:val="18"/>
        </w:rPr>
        <w:t xml:space="preserve"> </w:t>
      </w:r>
      <w:r>
        <w:rPr>
          <w:rFonts w:ascii="UDJGFS+CMBX9"/>
          <w:color w:val="000000"/>
          <w:sz w:val="18"/>
        </w:rPr>
        <w:t>(ID#:</w:t>
      </w:r>
      <w:r>
        <w:rPr>
          <w:rFonts w:ascii="Times New Roman"/>
          <w:color w:val="000000"/>
          <w:spacing w:val="50"/>
          <w:sz w:val="18"/>
        </w:rPr>
        <w:t xml:space="preserve"> </w:t>
      </w:r>
      <w:r>
        <w:rPr>
          <w:rFonts w:ascii="UDJGFS+CMBX9"/>
          <w:color w:val="000000"/>
          <w:sz w:val="18"/>
        </w:rPr>
        <w:t>915528897)</w:t>
      </w:r>
    </w:p>
    <w:p w14:paraId="353864F6" w14:textId="77777777" w:rsidR="00CF0253" w:rsidRDefault="00252649">
      <w:pPr>
        <w:spacing w:before="634" w:after="0" w:line="209" w:lineRule="exact"/>
        <w:jc w:val="left"/>
        <w:rPr>
          <w:rFonts w:ascii="Times New Roman"/>
          <w:color w:val="000000"/>
          <w:sz w:val="20"/>
        </w:rPr>
      </w:pPr>
      <w:r>
        <w:rPr>
          <w:rFonts w:ascii="KCFTRC+CMR10"/>
          <w:color w:val="000000"/>
          <w:sz w:val="20"/>
        </w:rPr>
        <w:t>peak-hour</w:t>
      </w:r>
      <w:r>
        <w:rPr>
          <w:rFonts w:ascii="Times New Roman"/>
          <w:color w:val="000000"/>
          <w:spacing w:val="4"/>
          <w:sz w:val="20"/>
        </w:rPr>
        <w:t xml:space="preserve"> </w:t>
      </w:r>
      <w:r>
        <w:rPr>
          <w:rFonts w:ascii="KCFTRC+CMR10"/>
          <w:color w:val="000000"/>
          <w:sz w:val="20"/>
        </w:rPr>
        <w:t>price</w:t>
      </w:r>
      <w:r>
        <w:rPr>
          <w:rFonts w:ascii="Times New Roman"/>
          <w:color w:val="000000"/>
          <w:spacing w:val="4"/>
          <w:sz w:val="20"/>
        </w:rPr>
        <w:t xml:space="preserve"> </w:t>
      </w:r>
      <w:r>
        <w:rPr>
          <w:rFonts w:ascii="KCFTRC+CMR10"/>
          <w:color w:val="000000"/>
          <w:sz w:val="20"/>
        </w:rPr>
        <w:t>increase,</w:t>
      </w:r>
      <w:r>
        <w:rPr>
          <w:rFonts w:ascii="Times New Roman"/>
          <w:color w:val="000000"/>
          <w:spacing w:val="7"/>
          <w:sz w:val="20"/>
        </w:rPr>
        <w:t xml:space="preserve"> </w:t>
      </w:r>
      <w:r>
        <w:rPr>
          <w:rFonts w:ascii="KCFTRC+CMR10"/>
          <w:color w:val="000000"/>
          <w:sz w:val="20"/>
        </w:rPr>
        <w:t>induced</w:t>
      </w:r>
      <w:r>
        <w:rPr>
          <w:rFonts w:ascii="Times New Roman"/>
          <w:color w:val="000000"/>
          <w:spacing w:val="4"/>
          <w:sz w:val="20"/>
        </w:rPr>
        <w:t xml:space="preserve"> </w:t>
      </w:r>
      <w:r>
        <w:rPr>
          <w:rFonts w:ascii="KCFTRC+CMR10"/>
          <w:color w:val="000000"/>
          <w:sz w:val="20"/>
        </w:rPr>
        <w:t>consumption</w:t>
      </w:r>
      <w:r>
        <w:rPr>
          <w:rFonts w:ascii="Times New Roman"/>
          <w:color w:val="000000"/>
          <w:spacing w:val="4"/>
          <w:sz w:val="20"/>
        </w:rPr>
        <w:t xml:space="preserve"> </w:t>
      </w:r>
      <w:r>
        <w:rPr>
          <w:rFonts w:ascii="KCFTRC+CMR10"/>
          <w:color w:val="000000"/>
          <w:spacing w:val="-1"/>
          <w:sz w:val="20"/>
        </w:rPr>
        <w:t>changes</w:t>
      </w:r>
      <w:r>
        <w:rPr>
          <w:rFonts w:ascii="Times New Roman"/>
          <w:color w:val="000000"/>
          <w:spacing w:val="5"/>
          <w:sz w:val="20"/>
        </w:rPr>
        <w:t xml:space="preserve"> </w:t>
      </w:r>
      <w:r>
        <w:rPr>
          <w:rFonts w:ascii="KCFTRC+CMR10"/>
          <w:color w:val="000000"/>
          <w:sz w:val="20"/>
        </w:rPr>
        <w:t>in</w:t>
      </w:r>
      <w:r>
        <w:rPr>
          <w:rFonts w:ascii="Times New Roman"/>
          <w:color w:val="000000"/>
          <w:spacing w:val="4"/>
          <w:sz w:val="20"/>
        </w:rPr>
        <w:t xml:space="preserve"> </w:t>
      </w:r>
      <w:r>
        <w:rPr>
          <w:rFonts w:ascii="KCFTRC+CMR10"/>
          <w:color w:val="000000"/>
          <w:sz w:val="20"/>
        </w:rPr>
        <w:t>for-temperature-control</w:t>
      </w:r>
      <w:r>
        <w:rPr>
          <w:rFonts w:ascii="Times New Roman"/>
          <w:color w:val="000000"/>
          <w:spacing w:val="4"/>
          <w:sz w:val="20"/>
        </w:rPr>
        <w:t xml:space="preserve"> </w:t>
      </w:r>
      <w:r>
        <w:rPr>
          <w:rFonts w:ascii="KCFTRC+CMR10"/>
          <w:color w:val="000000"/>
          <w:sz w:val="20"/>
        </w:rPr>
        <w:t>use</w:t>
      </w:r>
      <w:r>
        <w:rPr>
          <w:rFonts w:ascii="Times New Roman"/>
          <w:color w:val="000000"/>
          <w:spacing w:val="4"/>
          <w:sz w:val="20"/>
        </w:rPr>
        <w:t xml:space="preserve"> </w:t>
      </w:r>
      <w:r>
        <w:rPr>
          <w:rFonts w:ascii="KCFTRC+CMR10"/>
          <w:color w:val="000000"/>
          <w:sz w:val="20"/>
        </w:rPr>
        <w:t>of</w:t>
      </w:r>
      <w:r>
        <w:rPr>
          <w:rFonts w:ascii="Times New Roman"/>
          <w:color w:val="000000"/>
          <w:spacing w:val="4"/>
          <w:sz w:val="20"/>
        </w:rPr>
        <w:t xml:space="preserve"> </w:t>
      </w:r>
      <w:r>
        <w:rPr>
          <w:rFonts w:ascii="KCFTRC+CMR10"/>
          <w:color w:val="000000"/>
          <w:spacing w:val="-1"/>
          <w:sz w:val="20"/>
        </w:rPr>
        <w:t>electricity</w:t>
      </w:r>
      <w:r>
        <w:rPr>
          <w:rFonts w:ascii="Times New Roman"/>
          <w:color w:val="000000"/>
          <w:spacing w:val="5"/>
          <w:sz w:val="20"/>
        </w:rPr>
        <w:t xml:space="preserve"> </w:t>
      </w:r>
      <w:r>
        <w:rPr>
          <w:rFonts w:ascii="KCFTRC+CMR10"/>
          <w:color w:val="000000"/>
          <w:sz w:val="20"/>
        </w:rPr>
        <w:t>on</w:t>
      </w:r>
      <w:r>
        <w:rPr>
          <w:rFonts w:ascii="Times New Roman"/>
          <w:color w:val="000000"/>
          <w:spacing w:val="4"/>
          <w:sz w:val="20"/>
        </w:rPr>
        <w:t xml:space="preserve"> </w:t>
      </w:r>
      <w:r>
        <w:rPr>
          <w:rFonts w:ascii="KCFTRC+CMR10"/>
          <w:color w:val="000000"/>
          <w:sz w:val="20"/>
        </w:rPr>
        <w:t>mild</w:t>
      </w:r>
      <w:r>
        <w:rPr>
          <w:rFonts w:ascii="Times New Roman"/>
          <w:color w:val="000000"/>
          <w:spacing w:val="4"/>
          <w:sz w:val="20"/>
        </w:rPr>
        <w:t xml:space="preserve"> </w:t>
      </w:r>
      <w:r>
        <w:rPr>
          <w:rFonts w:ascii="KCFTRC+CMR10"/>
          <w:color w:val="000000"/>
          <w:spacing w:val="-2"/>
          <w:sz w:val="20"/>
        </w:rPr>
        <w:t>days</w:t>
      </w:r>
    </w:p>
    <w:p w14:paraId="4F85F57A" w14:textId="77777777" w:rsidR="00CF0253" w:rsidRDefault="00252649">
      <w:pPr>
        <w:spacing w:before="149" w:after="0" w:line="209" w:lineRule="exact"/>
        <w:jc w:val="left"/>
        <w:rPr>
          <w:rFonts w:ascii="Times New Roman"/>
          <w:color w:val="000000"/>
          <w:sz w:val="20"/>
        </w:rPr>
      </w:pPr>
      <w:r>
        <w:rPr>
          <w:rFonts w:ascii="KCFTRC+CMR10"/>
          <w:color w:val="000000"/>
          <w:sz w:val="20"/>
        </w:rPr>
        <w:t>could</w:t>
      </w:r>
      <w:r>
        <w:rPr>
          <w:rFonts w:ascii="Times New Roman"/>
          <w:color w:val="000000"/>
          <w:spacing w:val="13"/>
          <w:sz w:val="20"/>
        </w:rPr>
        <w:t xml:space="preserve"> </w:t>
      </w:r>
      <w:r>
        <w:rPr>
          <w:rFonts w:ascii="KCFTRC+CMR10"/>
          <w:color w:val="000000"/>
          <w:spacing w:val="5"/>
          <w:sz w:val="20"/>
        </w:rPr>
        <w:t>be</w:t>
      </w:r>
      <w:r>
        <w:rPr>
          <w:rFonts w:ascii="Times New Roman"/>
          <w:color w:val="000000"/>
          <w:spacing w:val="7"/>
          <w:sz w:val="20"/>
        </w:rPr>
        <w:t xml:space="preserve"> </w:t>
      </w:r>
      <w:r>
        <w:rPr>
          <w:rFonts w:ascii="KCFTRC+CMR10"/>
          <w:color w:val="000000"/>
          <w:sz w:val="20"/>
        </w:rPr>
        <w:t>considerably</w:t>
      </w:r>
      <w:r>
        <w:rPr>
          <w:rFonts w:ascii="Times New Roman"/>
          <w:color w:val="000000"/>
          <w:spacing w:val="13"/>
          <w:sz w:val="20"/>
        </w:rPr>
        <w:t xml:space="preserve"> </w:t>
      </w:r>
      <w:r>
        <w:rPr>
          <w:rFonts w:ascii="KCFTRC+CMR10" w:hAnsi="KCFTRC+CMR10" w:cs="KCFTRC+CMR10"/>
          <w:color w:val="000000"/>
          <w:spacing w:val="-1"/>
          <w:sz w:val="20"/>
        </w:rPr>
        <w:t>diﬀerent</w:t>
      </w:r>
      <w:r>
        <w:rPr>
          <w:rFonts w:ascii="Times New Roman"/>
          <w:color w:val="000000"/>
          <w:spacing w:val="13"/>
          <w:sz w:val="20"/>
        </w:rPr>
        <w:t xml:space="preserve"> </w:t>
      </w:r>
      <w:r>
        <w:rPr>
          <w:rFonts w:ascii="KCFTRC+CMR10"/>
          <w:color w:val="000000"/>
          <w:sz w:val="20"/>
        </w:rPr>
        <w:t>from</w:t>
      </w:r>
      <w:r>
        <w:rPr>
          <w:rFonts w:ascii="Times New Roman"/>
          <w:color w:val="000000"/>
          <w:spacing w:val="12"/>
          <w:sz w:val="20"/>
        </w:rPr>
        <w:t xml:space="preserve"> </w:t>
      </w:r>
      <w:r>
        <w:rPr>
          <w:rFonts w:ascii="KCFTRC+CMR10"/>
          <w:color w:val="000000"/>
          <w:sz w:val="20"/>
        </w:rPr>
        <w:t>those</w:t>
      </w:r>
      <w:r>
        <w:rPr>
          <w:rFonts w:ascii="Times New Roman"/>
          <w:color w:val="000000"/>
          <w:spacing w:val="13"/>
          <w:sz w:val="20"/>
        </w:rPr>
        <w:t xml:space="preserve"> </w:t>
      </w:r>
      <w:r>
        <w:rPr>
          <w:rFonts w:ascii="KCFTRC+CMR10"/>
          <w:color w:val="000000"/>
          <w:sz w:val="20"/>
        </w:rPr>
        <w:t>on</w:t>
      </w:r>
      <w:r>
        <w:rPr>
          <w:rFonts w:ascii="Times New Roman"/>
          <w:color w:val="000000"/>
          <w:spacing w:val="13"/>
          <w:sz w:val="20"/>
        </w:rPr>
        <w:t xml:space="preserve"> </w:t>
      </w:r>
      <w:r>
        <w:rPr>
          <w:rFonts w:ascii="KCFTRC+CMR10"/>
          <w:color w:val="000000"/>
          <w:spacing w:val="-2"/>
          <w:sz w:val="20"/>
        </w:rPr>
        <w:t>days</w:t>
      </w:r>
      <w:r>
        <w:rPr>
          <w:rFonts w:ascii="Times New Roman"/>
          <w:color w:val="000000"/>
          <w:spacing w:val="15"/>
          <w:sz w:val="20"/>
        </w:rPr>
        <w:t xml:space="preserve"> </w:t>
      </w:r>
      <w:r>
        <w:rPr>
          <w:rFonts w:ascii="KCFTRC+CMR10"/>
          <w:color w:val="000000"/>
          <w:sz w:val="20"/>
        </w:rPr>
        <w:t>with</w:t>
      </w:r>
      <w:r>
        <w:rPr>
          <w:rFonts w:ascii="Times New Roman"/>
          <w:color w:val="000000"/>
          <w:spacing w:val="12"/>
          <w:sz w:val="20"/>
        </w:rPr>
        <w:t xml:space="preserve"> </w:t>
      </w:r>
      <w:r>
        <w:rPr>
          <w:rFonts w:ascii="KCFTRC+CMR10"/>
          <w:color w:val="000000"/>
          <w:sz w:val="20"/>
        </w:rPr>
        <w:t>extreme</w:t>
      </w:r>
      <w:r>
        <w:rPr>
          <w:rFonts w:ascii="Times New Roman"/>
          <w:color w:val="000000"/>
          <w:spacing w:val="13"/>
          <w:sz w:val="20"/>
        </w:rPr>
        <w:t xml:space="preserve"> </w:t>
      </w:r>
      <w:r>
        <w:rPr>
          <w:rFonts w:ascii="KCFTRC+CMR10"/>
          <w:color w:val="000000"/>
          <w:sz w:val="20"/>
        </w:rPr>
        <w:t>temperatures.</w:t>
      </w:r>
      <w:r>
        <w:rPr>
          <w:rFonts w:ascii="Times New Roman"/>
          <w:color w:val="000000"/>
          <w:spacing w:val="37"/>
          <w:sz w:val="20"/>
        </w:rPr>
        <w:t xml:space="preserve"> </w:t>
      </w:r>
      <w:r>
        <w:rPr>
          <w:rFonts w:ascii="KCFTRC+CMR10"/>
          <w:color w:val="000000"/>
          <w:spacing w:val="-2"/>
          <w:sz w:val="20"/>
        </w:rPr>
        <w:t>Moreover,</w:t>
      </w:r>
      <w:r>
        <w:rPr>
          <w:rFonts w:ascii="Times New Roman"/>
          <w:color w:val="000000"/>
          <w:spacing w:val="15"/>
          <w:sz w:val="20"/>
        </w:rPr>
        <w:t xml:space="preserve"> </w:t>
      </w:r>
      <w:r>
        <w:rPr>
          <w:rFonts w:ascii="KCFTRC+CMR10" w:hAnsi="KCFTRC+CMR10" w:cs="KCFTRC+CMR10"/>
          <w:color w:val="000000"/>
          <w:spacing w:val="-1"/>
          <w:sz w:val="20"/>
        </w:rPr>
        <w:t>diﬀerent</w:t>
      </w:r>
      <w:r>
        <w:rPr>
          <w:rFonts w:ascii="Times New Roman"/>
          <w:color w:val="000000"/>
          <w:spacing w:val="13"/>
          <w:sz w:val="20"/>
        </w:rPr>
        <w:t xml:space="preserve"> </w:t>
      </w:r>
      <w:r>
        <w:rPr>
          <w:rFonts w:ascii="KCFTRC+CMR10"/>
          <w:color w:val="000000"/>
          <w:sz w:val="20"/>
        </w:rPr>
        <w:t>implications</w:t>
      </w:r>
    </w:p>
    <w:p w14:paraId="6127276E" w14:textId="77777777" w:rsidR="00CF0253" w:rsidRDefault="00252649">
      <w:pPr>
        <w:spacing w:before="149" w:after="0" w:line="209" w:lineRule="exact"/>
        <w:jc w:val="left"/>
        <w:rPr>
          <w:rFonts w:ascii="Times New Roman"/>
          <w:color w:val="000000"/>
          <w:sz w:val="20"/>
        </w:rPr>
      </w:pPr>
      <w:r>
        <w:rPr>
          <w:rFonts w:ascii="KCFTRC+CMR10"/>
          <w:color w:val="000000"/>
          <w:sz w:val="20"/>
        </w:rPr>
        <w:t>can</w:t>
      </w:r>
      <w:r>
        <w:rPr>
          <w:rFonts w:ascii="Times New Roman"/>
          <w:color w:val="000000"/>
          <w:spacing w:val="3"/>
          <w:sz w:val="20"/>
        </w:rPr>
        <w:t xml:space="preserve"> </w:t>
      </w:r>
      <w:r>
        <w:rPr>
          <w:rFonts w:ascii="KCFTRC+CMR10"/>
          <w:color w:val="000000"/>
          <w:spacing w:val="5"/>
          <w:sz w:val="20"/>
        </w:rPr>
        <w:t>be</w:t>
      </w:r>
      <w:r>
        <w:rPr>
          <w:rFonts w:ascii="Times New Roman"/>
          <w:color w:val="000000"/>
          <w:spacing w:val="-2"/>
          <w:sz w:val="20"/>
        </w:rPr>
        <w:t xml:space="preserve"> </w:t>
      </w:r>
      <w:r>
        <w:rPr>
          <w:rFonts w:ascii="KCFTRC+CMR10"/>
          <w:color w:val="000000"/>
          <w:spacing w:val="-2"/>
          <w:sz w:val="20"/>
        </w:rPr>
        <w:t>drawn</w:t>
      </w:r>
      <w:r>
        <w:rPr>
          <w:rFonts w:ascii="Times New Roman"/>
          <w:color w:val="000000"/>
          <w:spacing w:val="5"/>
          <w:sz w:val="20"/>
        </w:rPr>
        <w:t xml:space="preserve"> </w:t>
      </w:r>
      <w:r>
        <w:rPr>
          <w:rFonts w:ascii="KCFTRC+CMR10"/>
          <w:color w:val="000000"/>
          <w:sz w:val="20"/>
        </w:rPr>
        <w:t>depending</w:t>
      </w:r>
      <w:r>
        <w:rPr>
          <w:rFonts w:ascii="Times New Roman"/>
          <w:color w:val="000000"/>
          <w:spacing w:val="3"/>
          <w:sz w:val="20"/>
        </w:rPr>
        <w:t xml:space="preserve"> </w:t>
      </w:r>
      <w:r>
        <w:rPr>
          <w:rFonts w:ascii="KCFTRC+CMR10"/>
          <w:color w:val="000000"/>
          <w:sz w:val="20"/>
        </w:rPr>
        <w:t>on</w:t>
      </w:r>
      <w:r>
        <w:rPr>
          <w:rFonts w:ascii="Times New Roman"/>
          <w:color w:val="000000"/>
          <w:spacing w:val="4"/>
          <w:sz w:val="20"/>
        </w:rPr>
        <w:t xml:space="preserve"> </w:t>
      </w:r>
      <w:r>
        <w:rPr>
          <w:rFonts w:ascii="KCFTRC+CMR10"/>
          <w:color w:val="000000"/>
          <w:sz w:val="20"/>
        </w:rPr>
        <w:t>the</w:t>
      </w:r>
      <w:r>
        <w:rPr>
          <w:rFonts w:ascii="Times New Roman"/>
          <w:color w:val="000000"/>
          <w:spacing w:val="3"/>
          <w:sz w:val="20"/>
        </w:rPr>
        <w:t xml:space="preserve"> </w:t>
      </w:r>
      <w:r>
        <w:rPr>
          <w:rFonts w:ascii="KCFTRC+CMR10"/>
          <w:color w:val="000000"/>
          <w:sz w:val="20"/>
        </w:rPr>
        <w:t>share</w:t>
      </w:r>
      <w:r>
        <w:rPr>
          <w:rFonts w:ascii="Times New Roman"/>
          <w:color w:val="000000"/>
          <w:spacing w:val="4"/>
          <w:sz w:val="20"/>
        </w:rPr>
        <w:t xml:space="preserve"> </w:t>
      </w:r>
      <w:r>
        <w:rPr>
          <w:rFonts w:ascii="KCFTRC+CMR10"/>
          <w:color w:val="000000"/>
          <w:sz w:val="20"/>
        </w:rPr>
        <w:t>of</w:t>
      </w:r>
      <w:r>
        <w:rPr>
          <w:rFonts w:ascii="Times New Roman"/>
          <w:color w:val="000000"/>
          <w:spacing w:val="4"/>
          <w:sz w:val="20"/>
        </w:rPr>
        <w:t xml:space="preserve"> </w:t>
      </w:r>
      <w:r>
        <w:rPr>
          <w:rFonts w:ascii="KCFTRC+CMR10"/>
          <w:color w:val="000000"/>
          <w:spacing w:val="-1"/>
          <w:sz w:val="20"/>
        </w:rPr>
        <w:t>electricity</w:t>
      </w:r>
      <w:r>
        <w:rPr>
          <w:rFonts w:ascii="Times New Roman"/>
          <w:color w:val="000000"/>
          <w:spacing w:val="4"/>
          <w:sz w:val="20"/>
        </w:rPr>
        <w:t xml:space="preserve"> </w:t>
      </w:r>
      <w:r>
        <w:rPr>
          <w:rFonts w:ascii="KCFTRC+CMR10"/>
          <w:color w:val="000000"/>
          <w:spacing w:val="-1"/>
          <w:sz w:val="20"/>
        </w:rPr>
        <w:t>savings</w:t>
      </w:r>
      <w:r>
        <w:rPr>
          <w:rFonts w:ascii="Times New Roman"/>
          <w:color w:val="000000"/>
          <w:spacing w:val="5"/>
          <w:sz w:val="20"/>
        </w:rPr>
        <w:t xml:space="preserve"> </w:t>
      </w:r>
      <w:r>
        <w:rPr>
          <w:rFonts w:ascii="KCFTRC+CMR10"/>
          <w:color w:val="000000"/>
          <w:spacing w:val="-1"/>
          <w:sz w:val="20"/>
        </w:rPr>
        <w:t>between</w:t>
      </w:r>
      <w:r>
        <w:rPr>
          <w:rFonts w:ascii="Times New Roman"/>
          <w:color w:val="000000"/>
          <w:spacing w:val="4"/>
          <w:sz w:val="20"/>
        </w:rPr>
        <w:t xml:space="preserve"> </w:t>
      </w:r>
      <w:r>
        <w:rPr>
          <w:rFonts w:ascii="KCFTRC+CMR10"/>
          <w:color w:val="000000"/>
          <w:sz w:val="20"/>
        </w:rPr>
        <w:t>the</w:t>
      </w:r>
      <w:r>
        <w:rPr>
          <w:rFonts w:ascii="Times New Roman"/>
          <w:color w:val="000000"/>
          <w:spacing w:val="4"/>
          <w:sz w:val="20"/>
        </w:rPr>
        <w:t xml:space="preserve"> </w:t>
      </w:r>
      <w:r>
        <w:rPr>
          <w:rFonts w:ascii="KCFTRC+CMR10"/>
          <w:color w:val="000000"/>
          <w:spacing w:val="-6"/>
          <w:sz w:val="20"/>
        </w:rPr>
        <w:t>two</w:t>
      </w:r>
      <w:r>
        <w:rPr>
          <w:rFonts w:ascii="Times New Roman"/>
          <w:color w:val="000000"/>
          <w:spacing w:val="9"/>
          <w:sz w:val="20"/>
        </w:rPr>
        <w:t xml:space="preserve"> </w:t>
      </w:r>
      <w:r>
        <w:rPr>
          <w:rFonts w:ascii="KCFTRC+CMR10"/>
          <w:color w:val="000000"/>
          <w:sz w:val="20"/>
        </w:rPr>
        <w:t>sources.</w:t>
      </w:r>
      <w:r>
        <w:rPr>
          <w:rFonts w:ascii="Times New Roman"/>
          <w:color w:val="000000"/>
          <w:spacing w:val="34"/>
          <w:sz w:val="20"/>
        </w:rPr>
        <w:t xml:space="preserve"> </w:t>
      </w:r>
      <w:r>
        <w:rPr>
          <w:rFonts w:ascii="KCFTRC+CMR10"/>
          <w:color w:val="000000"/>
          <w:spacing w:val="-9"/>
          <w:sz w:val="20"/>
        </w:rPr>
        <w:t>For</w:t>
      </w:r>
      <w:r>
        <w:rPr>
          <w:rFonts w:ascii="Times New Roman"/>
          <w:color w:val="000000"/>
          <w:spacing w:val="12"/>
          <w:sz w:val="20"/>
        </w:rPr>
        <w:t xml:space="preserve"> </w:t>
      </w:r>
      <w:r>
        <w:rPr>
          <w:rFonts w:ascii="KCFTRC+CMR10"/>
          <w:color w:val="000000"/>
          <w:sz w:val="20"/>
        </w:rPr>
        <w:t>instance,</w:t>
      </w:r>
      <w:r>
        <w:rPr>
          <w:rFonts w:ascii="Times New Roman"/>
          <w:color w:val="000000"/>
          <w:spacing w:val="6"/>
          <w:sz w:val="20"/>
        </w:rPr>
        <w:t xml:space="preserve"> </w:t>
      </w:r>
      <w:r>
        <w:rPr>
          <w:rFonts w:ascii="KCFTRC+CMR10"/>
          <w:color w:val="000000"/>
          <w:sz w:val="20"/>
        </w:rPr>
        <w:t>although</w:t>
      </w:r>
      <w:r>
        <w:rPr>
          <w:rFonts w:ascii="Times New Roman"/>
          <w:color w:val="000000"/>
          <w:spacing w:val="4"/>
          <w:sz w:val="20"/>
        </w:rPr>
        <w:t xml:space="preserve"> </w:t>
      </w:r>
      <w:r>
        <w:rPr>
          <w:rFonts w:ascii="KCFTRC+CMR10"/>
          <w:color w:val="000000"/>
          <w:sz w:val="20"/>
        </w:rPr>
        <w:t>TOU</w:t>
      </w:r>
    </w:p>
    <w:p w14:paraId="36208632"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electricity</w:t>
      </w:r>
      <w:r>
        <w:rPr>
          <w:rFonts w:ascii="Times New Roman"/>
          <w:color w:val="000000"/>
          <w:spacing w:val="15"/>
          <w:sz w:val="20"/>
        </w:rPr>
        <w:t xml:space="preserve"> </w:t>
      </w:r>
      <w:r>
        <w:rPr>
          <w:rFonts w:ascii="KCFTRC+CMR10"/>
          <w:color w:val="000000"/>
          <w:sz w:val="20"/>
        </w:rPr>
        <w:t>pricing</w:t>
      </w:r>
      <w:r>
        <w:rPr>
          <w:rFonts w:ascii="Times New Roman"/>
          <w:color w:val="000000"/>
          <w:spacing w:val="15"/>
          <w:sz w:val="20"/>
        </w:rPr>
        <w:t xml:space="preserve"> </w:t>
      </w:r>
      <w:r>
        <w:rPr>
          <w:rFonts w:ascii="KCFTRC+CMR10"/>
          <w:color w:val="000000"/>
          <w:sz w:val="20"/>
        </w:rPr>
        <w:t>only</w:t>
      </w:r>
      <w:r>
        <w:rPr>
          <w:rFonts w:ascii="Times New Roman"/>
          <w:color w:val="000000"/>
          <w:spacing w:val="15"/>
          <w:sz w:val="20"/>
        </w:rPr>
        <w:t xml:space="preserve"> </w:t>
      </w:r>
      <w:r>
        <w:rPr>
          <w:rFonts w:ascii="KCFTRC+CMR10"/>
          <w:color w:val="000000"/>
          <w:sz w:val="20"/>
        </w:rPr>
        <w:t>has</w:t>
      </w:r>
      <w:r>
        <w:rPr>
          <w:rFonts w:ascii="Times New Roman"/>
          <w:color w:val="000000"/>
          <w:spacing w:val="15"/>
          <w:sz w:val="20"/>
        </w:rPr>
        <w:t xml:space="preserve"> </w:t>
      </w:r>
      <w:r>
        <w:rPr>
          <w:rFonts w:ascii="KCFTRC+CMR10"/>
          <w:color w:val="000000"/>
          <w:spacing w:val="-1"/>
          <w:sz w:val="20"/>
        </w:rPr>
        <w:t>within-day</w:t>
      </w:r>
      <w:r>
        <w:rPr>
          <w:rFonts w:ascii="Times New Roman"/>
          <w:color w:val="000000"/>
          <w:spacing w:val="15"/>
          <w:sz w:val="20"/>
        </w:rPr>
        <w:t xml:space="preserve"> </w:t>
      </w:r>
      <w:r>
        <w:rPr>
          <w:rFonts w:ascii="KCFTRC+CMR10"/>
          <w:color w:val="000000"/>
          <w:sz w:val="20"/>
        </w:rPr>
        <w:t>price</w:t>
      </w:r>
      <w:r>
        <w:rPr>
          <w:rFonts w:ascii="Times New Roman"/>
          <w:color w:val="000000"/>
          <w:spacing w:val="15"/>
          <w:sz w:val="20"/>
        </w:rPr>
        <w:t xml:space="preserve"> </w:t>
      </w:r>
      <w:r>
        <w:rPr>
          <w:rFonts w:ascii="KCFTRC+CMR10"/>
          <w:color w:val="000000"/>
          <w:spacing w:val="-1"/>
          <w:sz w:val="20"/>
        </w:rPr>
        <w:t>changes,</w:t>
      </w:r>
      <w:r>
        <w:rPr>
          <w:rFonts w:ascii="Times New Roman"/>
          <w:color w:val="000000"/>
          <w:spacing w:val="16"/>
          <w:sz w:val="20"/>
        </w:rPr>
        <w:t xml:space="preserve"> </w:t>
      </w:r>
      <w:r>
        <w:rPr>
          <w:rFonts w:ascii="KCFTRC+CMR10"/>
          <w:color w:val="000000"/>
          <w:sz w:val="20"/>
        </w:rPr>
        <w:t>the</w:t>
      </w:r>
      <w:r>
        <w:rPr>
          <w:rFonts w:ascii="Times New Roman"/>
          <w:color w:val="000000"/>
          <w:spacing w:val="15"/>
          <w:sz w:val="20"/>
        </w:rPr>
        <w:t xml:space="preserve"> </w:t>
      </w:r>
      <w:r>
        <w:rPr>
          <w:rFonts w:ascii="KCFTRC+CMR10"/>
          <w:color w:val="000000"/>
          <w:spacing w:val="-1"/>
          <w:sz w:val="20"/>
        </w:rPr>
        <w:t>time-varying</w:t>
      </w:r>
      <w:r>
        <w:rPr>
          <w:rFonts w:ascii="Times New Roman"/>
          <w:color w:val="000000"/>
          <w:spacing w:val="16"/>
          <w:sz w:val="20"/>
        </w:rPr>
        <w:t xml:space="preserve"> </w:t>
      </w:r>
      <w:r>
        <w:rPr>
          <w:rFonts w:ascii="KCFTRC+CMR10"/>
          <w:color w:val="000000"/>
          <w:sz w:val="20"/>
        </w:rPr>
        <w:t>pricing</w:t>
      </w:r>
      <w:r>
        <w:rPr>
          <w:rFonts w:ascii="Times New Roman"/>
          <w:color w:val="000000"/>
          <w:spacing w:val="15"/>
          <w:sz w:val="20"/>
        </w:rPr>
        <w:t xml:space="preserve"> </w:t>
      </w:r>
      <w:r>
        <w:rPr>
          <w:rFonts w:ascii="KCFTRC+CMR10"/>
          <w:color w:val="000000"/>
          <w:sz w:val="20"/>
        </w:rPr>
        <w:t>can</w:t>
      </w:r>
      <w:r>
        <w:rPr>
          <w:rFonts w:ascii="Times New Roman"/>
          <w:color w:val="000000"/>
          <w:spacing w:val="15"/>
          <w:sz w:val="20"/>
        </w:rPr>
        <w:t xml:space="preserve"> </w:t>
      </w:r>
      <w:r>
        <w:rPr>
          <w:rFonts w:ascii="KCFTRC+CMR10"/>
          <w:color w:val="000000"/>
          <w:sz w:val="20"/>
        </w:rPr>
        <w:t>generate</w:t>
      </w:r>
      <w:r>
        <w:rPr>
          <w:rFonts w:ascii="Times New Roman"/>
          <w:color w:val="000000"/>
          <w:spacing w:val="15"/>
          <w:sz w:val="20"/>
        </w:rPr>
        <w:t xml:space="preserve"> </w:t>
      </w:r>
      <w:r>
        <w:rPr>
          <w:rFonts w:ascii="KCFTRC+CMR10"/>
          <w:color w:val="000000"/>
          <w:sz w:val="20"/>
        </w:rPr>
        <w:t>sizable</w:t>
      </w:r>
      <w:r>
        <w:rPr>
          <w:rFonts w:ascii="Times New Roman"/>
          <w:color w:val="000000"/>
          <w:spacing w:val="15"/>
          <w:sz w:val="20"/>
        </w:rPr>
        <w:t xml:space="preserve"> </w:t>
      </w:r>
      <w:r>
        <w:rPr>
          <w:rFonts w:ascii="KCFTRC+CMR10"/>
          <w:color w:val="000000"/>
          <w:spacing w:val="-1"/>
          <w:sz w:val="20"/>
        </w:rPr>
        <w:t>variations</w:t>
      </w:r>
      <w:r>
        <w:rPr>
          <w:rFonts w:ascii="Times New Roman"/>
          <w:color w:val="000000"/>
          <w:spacing w:val="16"/>
          <w:sz w:val="20"/>
        </w:rPr>
        <w:t xml:space="preserve"> </w:t>
      </w:r>
      <w:r>
        <w:rPr>
          <w:rFonts w:ascii="KCFTRC+CMR10"/>
          <w:color w:val="000000"/>
          <w:sz w:val="20"/>
        </w:rPr>
        <w:t>in</w:t>
      </w:r>
    </w:p>
    <w:p w14:paraId="18C900D6"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electricity</w:t>
      </w:r>
      <w:r>
        <w:rPr>
          <w:rFonts w:ascii="Times New Roman"/>
          <w:color w:val="000000"/>
          <w:spacing w:val="13"/>
          <w:sz w:val="20"/>
        </w:rPr>
        <w:t xml:space="preserve"> </w:t>
      </w:r>
      <w:r>
        <w:rPr>
          <w:rFonts w:ascii="KCFTRC+CMR10"/>
          <w:color w:val="000000"/>
          <w:spacing w:val="-1"/>
          <w:sz w:val="20"/>
        </w:rPr>
        <w:t>savings</w:t>
      </w:r>
      <w:r>
        <w:rPr>
          <w:rFonts w:ascii="Times New Roman"/>
          <w:color w:val="000000"/>
          <w:spacing w:val="13"/>
          <w:sz w:val="20"/>
        </w:rPr>
        <w:t xml:space="preserve"> </w:t>
      </w:r>
      <w:r>
        <w:rPr>
          <w:rFonts w:ascii="KCFTRC+CMR10"/>
          <w:color w:val="000000"/>
          <w:sz w:val="20"/>
        </w:rPr>
        <w:t>across</w:t>
      </w:r>
      <w:r>
        <w:rPr>
          <w:rFonts w:ascii="Times New Roman"/>
          <w:color w:val="000000"/>
          <w:spacing w:val="12"/>
          <w:sz w:val="20"/>
        </w:rPr>
        <w:t xml:space="preserve"> </w:t>
      </w:r>
      <w:r>
        <w:rPr>
          <w:rFonts w:ascii="KCFTRC+CMR10"/>
          <w:color w:val="000000"/>
          <w:spacing w:val="-2"/>
          <w:sz w:val="20"/>
        </w:rPr>
        <w:t>days</w:t>
      </w:r>
      <w:r>
        <w:rPr>
          <w:rFonts w:ascii="Times New Roman"/>
          <w:color w:val="000000"/>
          <w:spacing w:val="14"/>
          <w:sz w:val="20"/>
        </w:rPr>
        <w:t xml:space="preserve"> </w:t>
      </w:r>
      <w:r>
        <w:rPr>
          <w:rFonts w:ascii="KCFTRC+CMR10"/>
          <w:color w:val="000000"/>
          <w:sz w:val="20"/>
        </w:rPr>
        <w:t>if</w:t>
      </w:r>
      <w:r>
        <w:rPr>
          <w:rFonts w:ascii="Times New Roman"/>
          <w:color w:val="000000"/>
          <w:spacing w:val="12"/>
          <w:sz w:val="20"/>
        </w:rPr>
        <w:t xml:space="preserve"> </w:t>
      </w:r>
      <w:r>
        <w:rPr>
          <w:rFonts w:ascii="KCFTRC+CMR10"/>
          <w:color w:val="000000"/>
          <w:sz w:val="20"/>
        </w:rPr>
        <w:t>considerable</w:t>
      </w:r>
      <w:r>
        <w:rPr>
          <w:rFonts w:ascii="Times New Roman"/>
          <w:color w:val="000000"/>
          <w:spacing w:val="12"/>
          <w:sz w:val="20"/>
        </w:rPr>
        <w:t xml:space="preserve"> </w:t>
      </w:r>
      <w:r>
        <w:rPr>
          <w:rFonts w:ascii="KCFTRC+CMR10"/>
          <w:color w:val="000000"/>
          <w:spacing w:val="-1"/>
          <w:sz w:val="20"/>
        </w:rPr>
        <w:t>savings</w:t>
      </w:r>
      <w:r>
        <w:rPr>
          <w:rFonts w:ascii="Times New Roman"/>
          <w:color w:val="000000"/>
          <w:spacing w:val="13"/>
          <w:sz w:val="20"/>
        </w:rPr>
        <w:t xml:space="preserve"> </w:t>
      </w:r>
      <w:r>
        <w:rPr>
          <w:rFonts w:ascii="KCFTRC+CMR10"/>
          <w:color w:val="000000"/>
          <w:sz w:val="20"/>
        </w:rPr>
        <w:t>come</w:t>
      </w:r>
      <w:r>
        <w:rPr>
          <w:rFonts w:ascii="Times New Roman"/>
          <w:color w:val="000000"/>
          <w:spacing w:val="12"/>
          <w:sz w:val="20"/>
        </w:rPr>
        <w:t xml:space="preserve"> </w:t>
      </w:r>
      <w:r>
        <w:rPr>
          <w:rFonts w:ascii="KCFTRC+CMR10"/>
          <w:color w:val="000000"/>
          <w:sz w:val="20"/>
        </w:rPr>
        <w:t>from</w:t>
      </w:r>
      <w:r>
        <w:rPr>
          <w:rFonts w:ascii="Times New Roman"/>
          <w:color w:val="000000"/>
          <w:spacing w:val="12"/>
          <w:sz w:val="20"/>
        </w:rPr>
        <w:t xml:space="preserve"> </w:t>
      </w:r>
      <w:r>
        <w:rPr>
          <w:rFonts w:ascii="KCFTRC+CMR10"/>
          <w:color w:val="000000"/>
          <w:sz w:val="20"/>
        </w:rPr>
        <w:t>temperature-control-related</w:t>
      </w:r>
      <w:r>
        <w:rPr>
          <w:rFonts w:ascii="Times New Roman"/>
          <w:color w:val="000000"/>
          <w:spacing w:val="12"/>
          <w:sz w:val="20"/>
        </w:rPr>
        <w:t xml:space="preserve"> </w:t>
      </w:r>
      <w:r>
        <w:rPr>
          <w:rFonts w:ascii="KCFTRC+CMR10"/>
          <w:color w:val="000000"/>
          <w:spacing w:val="-1"/>
          <w:sz w:val="20"/>
        </w:rPr>
        <w:t>electricity</w:t>
      </w:r>
      <w:r>
        <w:rPr>
          <w:rFonts w:ascii="Times New Roman"/>
          <w:color w:val="000000"/>
          <w:spacing w:val="12"/>
          <w:sz w:val="20"/>
        </w:rPr>
        <w:t xml:space="preserve"> </w:t>
      </w:r>
      <w:r>
        <w:rPr>
          <w:rFonts w:ascii="KCFTRC+CMR10"/>
          <w:color w:val="000000"/>
          <w:sz w:val="20"/>
        </w:rPr>
        <w:t>use.</w:t>
      </w:r>
      <w:r>
        <w:rPr>
          <w:rFonts w:ascii="Times New Roman"/>
          <w:color w:val="000000"/>
          <w:spacing w:val="37"/>
          <w:sz w:val="20"/>
        </w:rPr>
        <w:t xml:space="preserve"> </w:t>
      </w:r>
      <w:r>
        <w:rPr>
          <w:rFonts w:ascii="KCFTRC+CMR10"/>
          <w:color w:val="000000"/>
          <w:spacing w:val="-9"/>
          <w:sz w:val="20"/>
        </w:rPr>
        <w:t>For</w:t>
      </w:r>
    </w:p>
    <w:p w14:paraId="7231CEF5" w14:textId="77777777" w:rsidR="00CF0253" w:rsidRDefault="00252649">
      <w:pPr>
        <w:spacing w:before="149" w:after="0" w:line="209" w:lineRule="exact"/>
        <w:jc w:val="left"/>
        <w:rPr>
          <w:rFonts w:ascii="Times New Roman"/>
          <w:color w:val="000000"/>
          <w:sz w:val="20"/>
        </w:rPr>
      </w:pPr>
      <w:r>
        <w:rPr>
          <w:rFonts w:ascii="KCFTRC+CMR10"/>
          <w:color w:val="000000"/>
          <w:sz w:val="20"/>
        </w:rPr>
        <w:t>those</w:t>
      </w:r>
      <w:r>
        <w:rPr>
          <w:rFonts w:ascii="Times New Roman"/>
          <w:color w:val="000000"/>
          <w:spacing w:val="15"/>
          <w:sz w:val="20"/>
        </w:rPr>
        <w:t xml:space="preserve"> </w:t>
      </w:r>
      <w:r>
        <w:rPr>
          <w:rFonts w:ascii="KCFTRC+CMR10"/>
          <w:color w:val="000000"/>
          <w:sz w:val="20"/>
        </w:rPr>
        <w:t>reasons,</w:t>
      </w:r>
      <w:r>
        <w:rPr>
          <w:rFonts w:ascii="Times New Roman"/>
          <w:color w:val="000000"/>
          <w:spacing w:val="15"/>
          <w:sz w:val="20"/>
        </w:rPr>
        <w:t xml:space="preserve"> </w:t>
      </w:r>
      <w:r>
        <w:rPr>
          <w:rFonts w:ascii="KCFTRC+CMR10"/>
          <w:color w:val="000000"/>
          <w:sz w:val="20"/>
        </w:rPr>
        <w:t>in</w:t>
      </w:r>
      <w:r>
        <w:rPr>
          <w:rFonts w:ascii="Times New Roman"/>
          <w:color w:val="000000"/>
          <w:spacing w:val="14"/>
          <w:sz w:val="20"/>
        </w:rPr>
        <w:t xml:space="preserve"> </w:t>
      </w:r>
      <w:r>
        <w:rPr>
          <w:rFonts w:ascii="KCFTRC+CMR10"/>
          <w:color w:val="000000"/>
          <w:spacing w:val="-6"/>
          <w:sz w:val="20"/>
        </w:rPr>
        <w:t>my</w:t>
      </w:r>
      <w:r>
        <w:rPr>
          <w:rFonts w:ascii="Times New Roman"/>
          <w:color w:val="000000"/>
          <w:spacing w:val="20"/>
          <w:sz w:val="20"/>
        </w:rPr>
        <w:t xml:space="preserve"> </w:t>
      </w:r>
      <w:r>
        <w:rPr>
          <w:rFonts w:ascii="KCFTRC+CMR10"/>
          <w:color w:val="000000"/>
          <w:sz w:val="20"/>
        </w:rPr>
        <w:t>empirical</w:t>
      </w:r>
      <w:r>
        <w:rPr>
          <w:rFonts w:ascii="Times New Roman"/>
          <w:color w:val="000000"/>
          <w:spacing w:val="15"/>
          <w:sz w:val="20"/>
        </w:rPr>
        <w:t xml:space="preserve"> </w:t>
      </w:r>
      <w:r>
        <w:rPr>
          <w:rFonts w:ascii="KCFTRC+CMR10"/>
          <w:color w:val="000000"/>
          <w:sz w:val="20"/>
        </w:rPr>
        <w:t>analysis,</w:t>
      </w:r>
      <w:r>
        <w:rPr>
          <w:rFonts w:ascii="Times New Roman"/>
          <w:color w:val="000000"/>
          <w:spacing w:val="15"/>
          <w:sz w:val="20"/>
        </w:rPr>
        <w:t xml:space="preserve"> </w:t>
      </w:r>
      <w:r>
        <w:rPr>
          <w:rFonts w:ascii="KCFTRC+CMR10"/>
          <w:color w:val="000000"/>
          <w:sz w:val="20"/>
        </w:rPr>
        <w:t>I</w:t>
      </w:r>
      <w:r>
        <w:rPr>
          <w:rFonts w:ascii="Times New Roman"/>
          <w:color w:val="000000"/>
          <w:spacing w:val="14"/>
          <w:sz w:val="20"/>
        </w:rPr>
        <w:t xml:space="preserve"> </w:t>
      </w:r>
      <w:r>
        <w:rPr>
          <w:rFonts w:ascii="KCFTRC+CMR10"/>
          <w:color w:val="000000"/>
          <w:sz w:val="20"/>
        </w:rPr>
        <w:t>isolate</w:t>
      </w:r>
      <w:r>
        <w:rPr>
          <w:rFonts w:ascii="Times New Roman"/>
          <w:color w:val="000000"/>
          <w:spacing w:val="15"/>
          <w:sz w:val="20"/>
        </w:rPr>
        <w:t xml:space="preserve"> </w:t>
      </w:r>
      <w:r>
        <w:rPr>
          <w:rFonts w:ascii="KCFTRC+CMR10"/>
          <w:color w:val="000000"/>
          <w:sz w:val="20"/>
        </w:rPr>
        <w:t>the</w:t>
      </w:r>
      <w:r>
        <w:rPr>
          <w:rFonts w:ascii="Times New Roman"/>
          <w:color w:val="000000"/>
          <w:spacing w:val="15"/>
          <w:sz w:val="20"/>
        </w:rPr>
        <w:t xml:space="preserve"> </w:t>
      </w:r>
      <w:r>
        <w:rPr>
          <w:rFonts w:ascii="KCFTRC+CMR10"/>
          <w:color w:val="000000"/>
          <w:sz w:val="20"/>
        </w:rPr>
        <w:t>temperature-control-use-associated</w:t>
      </w:r>
      <w:r>
        <w:rPr>
          <w:rFonts w:ascii="Times New Roman"/>
          <w:color w:val="000000"/>
          <w:spacing w:val="14"/>
          <w:sz w:val="20"/>
        </w:rPr>
        <w:t xml:space="preserve"> </w:t>
      </w:r>
      <w:r>
        <w:rPr>
          <w:rFonts w:ascii="KCFTRC+CMR10"/>
          <w:color w:val="000000"/>
          <w:spacing w:val="-1"/>
          <w:sz w:val="20"/>
        </w:rPr>
        <w:t>savings</w:t>
      </w:r>
      <w:r>
        <w:rPr>
          <w:rFonts w:ascii="Times New Roman"/>
          <w:color w:val="000000"/>
          <w:spacing w:val="16"/>
          <w:sz w:val="20"/>
        </w:rPr>
        <w:t xml:space="preserve"> </w:t>
      </w:r>
      <w:r>
        <w:rPr>
          <w:rFonts w:ascii="KCFTRC+CMR10"/>
          <w:color w:val="000000"/>
          <w:sz w:val="20"/>
        </w:rPr>
        <w:t>from</w:t>
      </w:r>
      <w:r>
        <w:rPr>
          <w:rFonts w:ascii="Times New Roman"/>
          <w:color w:val="000000"/>
          <w:spacing w:val="14"/>
          <w:sz w:val="20"/>
        </w:rPr>
        <w:t xml:space="preserve"> </w:t>
      </w:r>
      <w:r>
        <w:rPr>
          <w:rFonts w:ascii="KCFTRC+CMR10"/>
          <w:color w:val="000000"/>
          <w:sz w:val="20"/>
        </w:rPr>
        <w:t>the</w:t>
      </w:r>
      <w:r>
        <w:rPr>
          <w:rFonts w:ascii="Times New Roman"/>
          <w:color w:val="000000"/>
          <w:spacing w:val="15"/>
          <w:sz w:val="20"/>
        </w:rPr>
        <w:t xml:space="preserve"> </w:t>
      </w:r>
      <w:r>
        <w:rPr>
          <w:rFonts w:ascii="KCFTRC+CMR10"/>
          <w:color w:val="000000"/>
          <w:sz w:val="20"/>
        </w:rPr>
        <w:t>whole</w:t>
      </w:r>
    </w:p>
    <w:p w14:paraId="7BDD7633" w14:textId="77777777" w:rsidR="00CF0253" w:rsidRDefault="00252649">
      <w:pPr>
        <w:spacing w:before="149" w:after="0" w:line="209" w:lineRule="exact"/>
        <w:jc w:val="left"/>
        <w:rPr>
          <w:rFonts w:ascii="Times New Roman"/>
          <w:color w:val="000000"/>
          <w:sz w:val="20"/>
        </w:rPr>
      </w:pPr>
      <w:r>
        <w:rPr>
          <w:rFonts w:ascii="KCFTRC+CMR10"/>
          <w:color w:val="000000"/>
          <w:spacing w:val="-6"/>
          <w:sz w:val="20"/>
        </w:rPr>
        <w:t>by</w:t>
      </w:r>
      <w:r>
        <w:rPr>
          <w:rFonts w:ascii="Times New Roman"/>
          <w:color w:val="000000"/>
          <w:spacing w:val="22"/>
          <w:sz w:val="20"/>
        </w:rPr>
        <w:t xml:space="preserve"> </w:t>
      </w:r>
      <w:r>
        <w:rPr>
          <w:rFonts w:ascii="KCFTRC+CMR10"/>
          <w:color w:val="000000"/>
          <w:sz w:val="20"/>
        </w:rPr>
        <w:t>exploiting</w:t>
      </w:r>
      <w:r>
        <w:rPr>
          <w:rFonts w:ascii="Times New Roman"/>
          <w:color w:val="000000"/>
          <w:spacing w:val="16"/>
          <w:sz w:val="20"/>
        </w:rPr>
        <w:t xml:space="preserve"> </w:t>
      </w:r>
      <w:r>
        <w:rPr>
          <w:rFonts w:ascii="KCFTRC+CMR10"/>
          <w:color w:val="000000"/>
          <w:sz w:val="20"/>
        </w:rPr>
        <w:t>temperature</w:t>
      </w:r>
      <w:r>
        <w:rPr>
          <w:rFonts w:ascii="Times New Roman"/>
          <w:color w:val="000000"/>
          <w:spacing w:val="16"/>
          <w:sz w:val="20"/>
        </w:rPr>
        <w:t xml:space="preserve"> </w:t>
      </w:r>
      <w:r>
        <w:rPr>
          <w:rFonts w:ascii="KCFTRC+CMR10"/>
          <w:color w:val="000000"/>
          <w:spacing w:val="-1"/>
          <w:sz w:val="20"/>
        </w:rPr>
        <w:t>variations</w:t>
      </w:r>
      <w:r>
        <w:rPr>
          <w:rFonts w:ascii="Times New Roman"/>
          <w:color w:val="000000"/>
          <w:spacing w:val="18"/>
          <w:sz w:val="20"/>
        </w:rPr>
        <w:t xml:space="preserve"> </w:t>
      </w:r>
      <w:r>
        <w:rPr>
          <w:rFonts w:ascii="KCFTRC+CMR10"/>
          <w:color w:val="000000"/>
          <w:sz w:val="20"/>
        </w:rPr>
        <w:t>across</w:t>
      </w:r>
      <w:r>
        <w:rPr>
          <w:rFonts w:ascii="Times New Roman"/>
          <w:color w:val="000000"/>
          <w:spacing w:val="16"/>
          <w:sz w:val="20"/>
        </w:rPr>
        <w:t xml:space="preserve"> </w:t>
      </w:r>
      <w:r>
        <w:rPr>
          <w:rFonts w:ascii="KCFTRC+CMR10"/>
          <w:color w:val="000000"/>
          <w:spacing w:val="-2"/>
          <w:sz w:val="20"/>
        </w:rPr>
        <w:t>days.</w:t>
      </w:r>
    </w:p>
    <w:p w14:paraId="7A0C83A0" w14:textId="77777777" w:rsidR="00CF0253" w:rsidRDefault="00252649">
      <w:pPr>
        <w:spacing w:before="149" w:after="0" w:line="209" w:lineRule="exact"/>
        <w:ind w:left="299"/>
        <w:jc w:val="left"/>
        <w:rPr>
          <w:rFonts w:ascii="Times New Roman"/>
          <w:color w:val="000000"/>
          <w:sz w:val="20"/>
        </w:rPr>
      </w:pPr>
      <w:r>
        <w:rPr>
          <w:rFonts w:ascii="KCFTRC+CMR10"/>
          <w:color w:val="000000"/>
          <w:spacing w:val="-1"/>
          <w:sz w:val="20"/>
        </w:rPr>
        <w:t>My</w:t>
      </w:r>
      <w:r>
        <w:rPr>
          <w:rFonts w:ascii="Times New Roman"/>
          <w:color w:val="000000"/>
          <w:spacing w:val="9"/>
          <w:sz w:val="20"/>
        </w:rPr>
        <w:t xml:space="preserve"> </w:t>
      </w:r>
      <w:r>
        <w:rPr>
          <w:rFonts w:ascii="KCFTRC+CMR10"/>
          <w:color w:val="000000"/>
          <w:sz w:val="20"/>
        </w:rPr>
        <w:t>study</w:t>
      </w:r>
      <w:r>
        <w:rPr>
          <w:rFonts w:ascii="Times New Roman"/>
          <w:color w:val="000000"/>
          <w:spacing w:val="8"/>
          <w:sz w:val="20"/>
        </w:rPr>
        <w:t xml:space="preserve"> </w:t>
      </w:r>
      <w:r>
        <w:rPr>
          <w:rFonts w:ascii="KCFTRC+CMR10"/>
          <w:color w:val="000000"/>
          <w:sz w:val="20"/>
        </w:rPr>
        <w:t>examines</w:t>
      </w:r>
      <w:r>
        <w:rPr>
          <w:rFonts w:ascii="Times New Roman"/>
          <w:color w:val="000000"/>
          <w:spacing w:val="9"/>
          <w:sz w:val="20"/>
        </w:rPr>
        <w:t xml:space="preserve"> </w:t>
      </w:r>
      <w:r>
        <w:rPr>
          <w:rFonts w:ascii="KCFTRC+CMR10"/>
          <w:color w:val="000000"/>
          <w:spacing w:val="-1"/>
          <w:sz w:val="20"/>
        </w:rPr>
        <w:t>30-minute</w:t>
      </w:r>
      <w:r>
        <w:rPr>
          <w:rFonts w:ascii="Times New Roman"/>
          <w:color w:val="000000"/>
          <w:spacing w:val="9"/>
          <w:sz w:val="20"/>
        </w:rPr>
        <w:t xml:space="preserve"> </w:t>
      </w:r>
      <w:r>
        <w:rPr>
          <w:rFonts w:ascii="KCFTRC+CMR10"/>
          <w:color w:val="000000"/>
          <w:spacing w:val="-3"/>
          <w:sz w:val="20"/>
        </w:rPr>
        <w:t>interval</w:t>
      </w:r>
      <w:r>
        <w:rPr>
          <w:rFonts w:ascii="Times New Roman"/>
          <w:color w:val="000000"/>
          <w:spacing w:val="11"/>
          <w:sz w:val="20"/>
        </w:rPr>
        <w:t xml:space="preserve"> </w:t>
      </w:r>
      <w:r>
        <w:rPr>
          <w:rFonts w:ascii="KCFTRC+CMR10"/>
          <w:color w:val="000000"/>
          <w:spacing w:val="-1"/>
          <w:sz w:val="20"/>
        </w:rPr>
        <w:t>residential</w:t>
      </w:r>
      <w:r>
        <w:rPr>
          <w:rFonts w:ascii="Times New Roman"/>
          <w:color w:val="000000"/>
          <w:spacing w:val="9"/>
          <w:sz w:val="20"/>
        </w:rPr>
        <w:t xml:space="preserve"> </w:t>
      </w:r>
      <w:r>
        <w:rPr>
          <w:rFonts w:ascii="KCFTRC+CMR10"/>
          <w:color w:val="000000"/>
          <w:spacing w:val="-1"/>
          <w:sz w:val="20"/>
        </w:rPr>
        <w:t>electricity</w:t>
      </w:r>
      <w:r>
        <w:rPr>
          <w:rFonts w:ascii="Times New Roman"/>
          <w:color w:val="000000"/>
          <w:spacing w:val="9"/>
          <w:sz w:val="20"/>
        </w:rPr>
        <w:t xml:space="preserve"> </w:t>
      </w:r>
      <w:r>
        <w:rPr>
          <w:rFonts w:ascii="KCFTRC+CMR10"/>
          <w:color w:val="000000"/>
          <w:sz w:val="20"/>
        </w:rPr>
        <w:t>consumption</w:t>
      </w:r>
      <w:r>
        <w:rPr>
          <w:rFonts w:ascii="Times New Roman"/>
          <w:color w:val="000000"/>
          <w:spacing w:val="8"/>
          <w:sz w:val="20"/>
        </w:rPr>
        <w:t xml:space="preserve"> </w:t>
      </w:r>
      <w:r>
        <w:rPr>
          <w:rFonts w:ascii="KCFTRC+CMR10"/>
          <w:color w:val="000000"/>
          <w:sz w:val="20"/>
        </w:rPr>
        <w:t>data</w:t>
      </w:r>
      <w:r>
        <w:rPr>
          <w:rFonts w:ascii="Times New Roman"/>
          <w:color w:val="000000"/>
          <w:spacing w:val="8"/>
          <w:sz w:val="20"/>
        </w:rPr>
        <w:t xml:space="preserve"> </w:t>
      </w:r>
      <w:r>
        <w:rPr>
          <w:rFonts w:ascii="KCFTRC+CMR10"/>
          <w:color w:val="000000"/>
          <w:sz w:val="20"/>
        </w:rPr>
        <w:t>collected</w:t>
      </w:r>
      <w:r>
        <w:rPr>
          <w:rFonts w:ascii="Times New Roman"/>
          <w:color w:val="000000"/>
          <w:spacing w:val="8"/>
          <w:sz w:val="20"/>
        </w:rPr>
        <w:t xml:space="preserve"> </w:t>
      </w:r>
      <w:r>
        <w:rPr>
          <w:rFonts w:ascii="KCFTRC+CMR10"/>
          <w:color w:val="000000"/>
          <w:sz w:val="20"/>
        </w:rPr>
        <w:t>from</w:t>
      </w:r>
      <w:r>
        <w:rPr>
          <w:rFonts w:ascii="Times New Roman"/>
          <w:color w:val="000000"/>
          <w:spacing w:val="8"/>
          <w:sz w:val="20"/>
        </w:rPr>
        <w:t xml:space="preserve"> </w:t>
      </w:r>
      <w:r>
        <w:rPr>
          <w:rFonts w:ascii="KCFTRC+CMR10"/>
          <w:color w:val="000000"/>
          <w:sz w:val="20"/>
        </w:rPr>
        <w:t>a</w:t>
      </w:r>
      <w:r>
        <w:rPr>
          <w:rFonts w:ascii="Times New Roman"/>
          <w:color w:val="000000"/>
          <w:spacing w:val="8"/>
          <w:sz w:val="20"/>
        </w:rPr>
        <w:t xml:space="preserve"> </w:t>
      </w:r>
      <w:r>
        <w:rPr>
          <w:rFonts w:ascii="KCFTRC+CMR10"/>
          <w:color w:val="000000"/>
          <w:sz w:val="20"/>
        </w:rPr>
        <w:t>TOU</w:t>
      </w:r>
      <w:r>
        <w:rPr>
          <w:rFonts w:ascii="Times New Roman"/>
          <w:color w:val="000000"/>
          <w:spacing w:val="8"/>
          <w:sz w:val="20"/>
        </w:rPr>
        <w:t xml:space="preserve"> </w:t>
      </w:r>
      <w:r>
        <w:rPr>
          <w:rFonts w:ascii="KCFTRC+CMR10"/>
          <w:color w:val="000000"/>
          <w:sz w:val="20"/>
        </w:rPr>
        <w:t>pricing</w:t>
      </w:r>
    </w:p>
    <w:p w14:paraId="4D229021" w14:textId="77777777" w:rsidR="00CF0253" w:rsidRDefault="00252649">
      <w:pPr>
        <w:spacing w:before="149" w:after="0" w:line="209" w:lineRule="exact"/>
        <w:jc w:val="left"/>
        <w:rPr>
          <w:rFonts w:ascii="Times New Roman"/>
          <w:color w:val="000000"/>
          <w:sz w:val="20"/>
        </w:rPr>
      </w:pPr>
      <w:r>
        <w:rPr>
          <w:rFonts w:ascii="KCFTRC+CMR10"/>
          <w:color w:val="000000"/>
          <w:sz w:val="20"/>
        </w:rPr>
        <w:t>experiment</w:t>
      </w:r>
      <w:r>
        <w:rPr>
          <w:rFonts w:ascii="Times New Roman"/>
          <w:color w:val="000000"/>
          <w:spacing w:val="15"/>
          <w:sz w:val="20"/>
        </w:rPr>
        <w:t xml:space="preserve"> </w:t>
      </w:r>
      <w:r>
        <w:rPr>
          <w:rFonts w:ascii="KCFTRC+CMR10"/>
          <w:color w:val="000000"/>
          <w:sz w:val="20"/>
        </w:rPr>
        <w:t>conducted</w:t>
      </w:r>
      <w:r>
        <w:rPr>
          <w:rFonts w:ascii="Times New Roman"/>
          <w:color w:val="000000"/>
          <w:spacing w:val="15"/>
          <w:sz w:val="20"/>
        </w:rPr>
        <w:t xml:space="preserve"> </w:t>
      </w:r>
      <w:r>
        <w:rPr>
          <w:rFonts w:ascii="KCFTRC+CMR10"/>
          <w:color w:val="000000"/>
          <w:sz w:val="20"/>
        </w:rPr>
        <w:t>from</w:t>
      </w:r>
      <w:r>
        <w:rPr>
          <w:rFonts w:ascii="Times New Roman"/>
          <w:color w:val="000000"/>
          <w:spacing w:val="14"/>
          <w:sz w:val="20"/>
        </w:rPr>
        <w:t xml:space="preserve"> </w:t>
      </w:r>
      <w:r>
        <w:rPr>
          <w:rFonts w:ascii="KCFTRC+CMR10"/>
          <w:color w:val="000000"/>
          <w:sz w:val="20"/>
        </w:rPr>
        <w:t>July</w:t>
      </w:r>
      <w:r>
        <w:rPr>
          <w:rFonts w:ascii="Times New Roman"/>
          <w:color w:val="000000"/>
          <w:spacing w:val="14"/>
          <w:sz w:val="20"/>
        </w:rPr>
        <w:t xml:space="preserve"> </w:t>
      </w:r>
      <w:r>
        <w:rPr>
          <w:rFonts w:ascii="KCFTRC+CMR10"/>
          <w:color w:val="000000"/>
          <w:sz w:val="20"/>
        </w:rPr>
        <w:t>2009</w:t>
      </w:r>
      <w:r>
        <w:rPr>
          <w:rFonts w:ascii="Times New Roman"/>
          <w:color w:val="000000"/>
          <w:spacing w:val="15"/>
          <w:sz w:val="20"/>
        </w:rPr>
        <w:t xml:space="preserve"> </w:t>
      </w:r>
      <w:r>
        <w:rPr>
          <w:rFonts w:ascii="KCFTRC+CMR10"/>
          <w:color w:val="000000"/>
          <w:sz w:val="20"/>
        </w:rPr>
        <w:t>to</w:t>
      </w:r>
      <w:r>
        <w:rPr>
          <w:rFonts w:ascii="Times New Roman"/>
          <w:color w:val="000000"/>
          <w:spacing w:val="14"/>
          <w:sz w:val="20"/>
        </w:rPr>
        <w:t xml:space="preserve"> </w:t>
      </w:r>
      <w:r>
        <w:rPr>
          <w:rFonts w:ascii="KCFTRC+CMR10"/>
          <w:color w:val="000000"/>
          <w:sz w:val="20"/>
        </w:rPr>
        <w:t>December</w:t>
      </w:r>
      <w:r>
        <w:rPr>
          <w:rFonts w:ascii="Times New Roman"/>
          <w:color w:val="000000"/>
          <w:spacing w:val="15"/>
          <w:sz w:val="20"/>
        </w:rPr>
        <w:t xml:space="preserve"> </w:t>
      </w:r>
      <w:r>
        <w:rPr>
          <w:rFonts w:ascii="KCFTRC+CMR10"/>
          <w:color w:val="000000"/>
          <w:sz w:val="20"/>
        </w:rPr>
        <w:t>2010</w:t>
      </w:r>
      <w:r>
        <w:rPr>
          <w:rFonts w:ascii="Times New Roman"/>
          <w:color w:val="000000"/>
          <w:spacing w:val="14"/>
          <w:sz w:val="20"/>
        </w:rPr>
        <w:t xml:space="preserve"> </w:t>
      </w:r>
      <w:r>
        <w:rPr>
          <w:rFonts w:ascii="KCFTRC+CMR10"/>
          <w:color w:val="000000"/>
          <w:spacing w:val="-6"/>
          <w:sz w:val="20"/>
        </w:rPr>
        <w:t>by</w:t>
      </w:r>
      <w:r>
        <w:rPr>
          <w:rFonts w:ascii="Times New Roman"/>
          <w:color w:val="000000"/>
          <w:spacing w:val="20"/>
          <w:sz w:val="20"/>
        </w:rPr>
        <w:t xml:space="preserve"> </w:t>
      </w:r>
      <w:r>
        <w:rPr>
          <w:rFonts w:ascii="KCFTRC+CMR10"/>
          <w:color w:val="000000"/>
          <w:sz w:val="20"/>
        </w:rPr>
        <w:t>the</w:t>
      </w:r>
      <w:r>
        <w:rPr>
          <w:rFonts w:ascii="Times New Roman"/>
          <w:color w:val="000000"/>
          <w:spacing w:val="14"/>
          <w:sz w:val="20"/>
        </w:rPr>
        <w:t xml:space="preserve"> </w:t>
      </w:r>
      <w:r>
        <w:rPr>
          <w:rFonts w:ascii="KCFTRC+CMR10"/>
          <w:color w:val="000000"/>
          <w:sz w:val="20"/>
        </w:rPr>
        <w:t>Commission</w:t>
      </w:r>
      <w:r>
        <w:rPr>
          <w:rFonts w:ascii="Times New Roman"/>
          <w:color w:val="000000"/>
          <w:spacing w:val="14"/>
          <w:sz w:val="20"/>
        </w:rPr>
        <w:t xml:space="preserve"> </w:t>
      </w:r>
      <w:r>
        <w:rPr>
          <w:rFonts w:ascii="KCFTRC+CMR10"/>
          <w:color w:val="000000"/>
          <w:sz w:val="20"/>
        </w:rPr>
        <w:t>for</w:t>
      </w:r>
      <w:r>
        <w:rPr>
          <w:rFonts w:ascii="Times New Roman"/>
          <w:color w:val="000000"/>
          <w:spacing w:val="15"/>
          <w:sz w:val="20"/>
        </w:rPr>
        <w:t xml:space="preserve"> </w:t>
      </w:r>
      <w:r>
        <w:rPr>
          <w:rFonts w:ascii="KCFTRC+CMR10"/>
          <w:color w:val="000000"/>
          <w:sz w:val="20"/>
        </w:rPr>
        <w:t>Energy</w:t>
      </w:r>
      <w:r>
        <w:rPr>
          <w:rFonts w:ascii="Times New Roman"/>
          <w:color w:val="000000"/>
          <w:spacing w:val="14"/>
          <w:sz w:val="20"/>
        </w:rPr>
        <w:t xml:space="preserve"> </w:t>
      </w:r>
      <w:r>
        <w:rPr>
          <w:rFonts w:ascii="KCFTRC+CMR10"/>
          <w:color w:val="000000"/>
          <w:sz w:val="20"/>
        </w:rPr>
        <w:t>Regulation</w:t>
      </w:r>
      <w:r>
        <w:rPr>
          <w:rFonts w:ascii="Times New Roman"/>
          <w:color w:val="000000"/>
          <w:spacing w:val="14"/>
          <w:sz w:val="20"/>
        </w:rPr>
        <w:t xml:space="preserve"> </w:t>
      </w:r>
      <w:r>
        <w:rPr>
          <w:rFonts w:ascii="KCFTRC+CMR10"/>
          <w:color w:val="000000"/>
          <w:sz w:val="20"/>
        </w:rPr>
        <w:t>(CER),</w:t>
      </w:r>
      <w:r>
        <w:rPr>
          <w:rFonts w:ascii="Times New Roman"/>
          <w:color w:val="000000"/>
          <w:spacing w:val="15"/>
          <w:sz w:val="20"/>
        </w:rPr>
        <w:t xml:space="preserve"> </w:t>
      </w:r>
      <w:r>
        <w:rPr>
          <w:rFonts w:ascii="KCFTRC+CMR10"/>
          <w:color w:val="000000"/>
          <w:sz w:val="20"/>
        </w:rPr>
        <w:t>the</w:t>
      </w:r>
    </w:p>
    <w:p w14:paraId="42001755" w14:textId="77777777" w:rsidR="00CF0253" w:rsidRDefault="00252649">
      <w:pPr>
        <w:spacing w:before="94" w:after="0" w:line="237" w:lineRule="exact"/>
        <w:jc w:val="left"/>
        <w:rPr>
          <w:rFonts w:ascii="Times New Roman"/>
          <w:color w:val="000000"/>
          <w:sz w:val="20"/>
        </w:rPr>
      </w:pPr>
      <w:r>
        <w:rPr>
          <w:rFonts w:ascii="KCFTRC+CMR10"/>
          <w:color w:val="000000"/>
          <w:spacing w:val="-1"/>
          <w:sz w:val="20"/>
        </w:rPr>
        <w:t>electricity</w:t>
      </w:r>
      <w:r>
        <w:rPr>
          <w:rFonts w:ascii="Times New Roman"/>
          <w:color w:val="000000"/>
          <w:spacing w:val="19"/>
          <w:sz w:val="20"/>
        </w:rPr>
        <w:t xml:space="preserve"> </w:t>
      </w:r>
      <w:r>
        <w:rPr>
          <w:rFonts w:ascii="KCFTRC+CMR10"/>
          <w:color w:val="000000"/>
          <w:sz w:val="20"/>
        </w:rPr>
        <w:t>and</w:t>
      </w:r>
      <w:r>
        <w:rPr>
          <w:rFonts w:ascii="Times New Roman"/>
          <w:color w:val="000000"/>
          <w:spacing w:val="18"/>
          <w:sz w:val="20"/>
        </w:rPr>
        <w:t xml:space="preserve"> </w:t>
      </w:r>
      <w:r>
        <w:rPr>
          <w:rFonts w:ascii="KCFTRC+CMR10"/>
          <w:color w:val="000000"/>
          <w:sz w:val="20"/>
        </w:rPr>
        <w:t>natural</w:t>
      </w:r>
      <w:r>
        <w:rPr>
          <w:rFonts w:ascii="Times New Roman"/>
          <w:color w:val="000000"/>
          <w:spacing w:val="18"/>
          <w:sz w:val="20"/>
        </w:rPr>
        <w:t xml:space="preserve"> </w:t>
      </w:r>
      <w:r>
        <w:rPr>
          <w:rFonts w:ascii="KCFTRC+CMR10"/>
          <w:color w:val="000000"/>
          <w:sz w:val="20"/>
        </w:rPr>
        <w:t>gas</w:t>
      </w:r>
      <w:r>
        <w:rPr>
          <w:rFonts w:ascii="Times New Roman"/>
          <w:color w:val="000000"/>
          <w:spacing w:val="19"/>
          <w:sz w:val="20"/>
        </w:rPr>
        <w:t xml:space="preserve"> </w:t>
      </w:r>
      <w:r>
        <w:rPr>
          <w:rFonts w:ascii="KCFTRC+CMR10"/>
          <w:color w:val="000000"/>
          <w:sz w:val="20"/>
        </w:rPr>
        <w:t>sector</w:t>
      </w:r>
      <w:r>
        <w:rPr>
          <w:rFonts w:ascii="Times New Roman"/>
          <w:color w:val="000000"/>
          <w:spacing w:val="18"/>
          <w:sz w:val="20"/>
        </w:rPr>
        <w:t xml:space="preserve"> </w:t>
      </w:r>
      <w:r>
        <w:rPr>
          <w:rFonts w:ascii="KCFTRC+CMR10"/>
          <w:color w:val="000000"/>
          <w:sz w:val="20"/>
        </w:rPr>
        <w:t>regulator</w:t>
      </w:r>
      <w:r>
        <w:rPr>
          <w:rFonts w:ascii="Times New Roman"/>
          <w:color w:val="000000"/>
          <w:spacing w:val="18"/>
          <w:sz w:val="20"/>
        </w:rPr>
        <w:t xml:space="preserve"> </w:t>
      </w:r>
      <w:r>
        <w:rPr>
          <w:rFonts w:ascii="KCFTRC+CMR10"/>
          <w:color w:val="000000"/>
          <w:sz w:val="20"/>
        </w:rPr>
        <w:t>in</w:t>
      </w:r>
      <w:r>
        <w:rPr>
          <w:rFonts w:ascii="Times New Roman"/>
          <w:color w:val="000000"/>
          <w:spacing w:val="18"/>
          <w:sz w:val="20"/>
        </w:rPr>
        <w:t xml:space="preserve"> </w:t>
      </w:r>
      <w:r>
        <w:rPr>
          <w:rFonts w:ascii="KCFTRC+CMR10"/>
          <w:color w:val="000000"/>
          <w:sz w:val="20"/>
        </w:rPr>
        <w:t>Ireland.</w:t>
      </w:r>
      <w:hyperlink w:anchor="br5" w:history="1">
        <w:r>
          <w:rPr>
            <w:rFonts w:ascii="PTDUEJ+CMR7"/>
            <w:color w:val="000000"/>
            <w:sz w:val="21"/>
            <w:vertAlign w:val="superscript"/>
          </w:rPr>
          <w:t>2</w:t>
        </w:r>
      </w:hyperlink>
      <w:hyperlink w:anchor="br5" w:history="1">
        <w:r>
          <w:rPr>
            <w:rFonts w:ascii="Times New Roman"/>
            <w:color w:val="000000"/>
            <w:spacing w:val="51"/>
            <w:sz w:val="21"/>
            <w:vertAlign w:val="superscript"/>
          </w:rPr>
          <w:t xml:space="preserve"> </w:t>
        </w:r>
      </w:hyperlink>
      <w:commentRangeStart w:id="98"/>
      <w:r>
        <w:rPr>
          <w:rFonts w:ascii="KCFTRC+CMR10"/>
          <w:color w:val="000000"/>
          <w:sz w:val="20"/>
        </w:rPr>
        <w:t>Due</w:t>
      </w:r>
      <w:r>
        <w:rPr>
          <w:rFonts w:ascii="Times New Roman"/>
          <w:color w:val="000000"/>
          <w:spacing w:val="18"/>
          <w:sz w:val="20"/>
        </w:rPr>
        <w:t xml:space="preserve"> </w:t>
      </w:r>
      <w:r>
        <w:rPr>
          <w:rFonts w:ascii="KCFTRC+CMR10"/>
          <w:color w:val="000000"/>
          <w:sz w:val="20"/>
        </w:rPr>
        <w:t>to</w:t>
      </w:r>
      <w:r>
        <w:rPr>
          <w:rFonts w:ascii="Times New Roman"/>
          <w:color w:val="000000"/>
          <w:spacing w:val="18"/>
          <w:sz w:val="20"/>
        </w:rPr>
        <w:t xml:space="preserve"> </w:t>
      </w:r>
      <w:r>
        <w:rPr>
          <w:rFonts w:ascii="KCFTRC+CMR10"/>
          <w:color w:val="000000"/>
          <w:sz w:val="20"/>
        </w:rPr>
        <w:t>Irish</w:t>
      </w:r>
      <w:r>
        <w:rPr>
          <w:rFonts w:ascii="Times New Roman"/>
          <w:color w:val="000000"/>
          <w:spacing w:val="18"/>
          <w:sz w:val="20"/>
        </w:rPr>
        <w:t xml:space="preserve"> </w:t>
      </w:r>
      <w:r>
        <w:rPr>
          <w:rFonts w:ascii="KCFTRC+CMR10" w:hAnsi="KCFTRC+CMR10" w:cs="KCFTRC+CMR10"/>
          <w:color w:val="000000"/>
          <w:sz w:val="20"/>
        </w:rPr>
        <w:t>households’</w:t>
      </w:r>
      <w:r>
        <w:rPr>
          <w:rFonts w:ascii="Times New Roman"/>
          <w:color w:val="000000"/>
          <w:spacing w:val="19"/>
          <w:sz w:val="20"/>
        </w:rPr>
        <w:t xml:space="preserve"> </w:t>
      </w:r>
      <w:r>
        <w:rPr>
          <w:rFonts w:ascii="KCFTRC+CMR10"/>
          <w:color w:val="000000"/>
          <w:sz w:val="20"/>
        </w:rPr>
        <w:t>widespread</w:t>
      </w:r>
      <w:r>
        <w:rPr>
          <w:rFonts w:ascii="Times New Roman"/>
          <w:color w:val="000000"/>
          <w:spacing w:val="18"/>
          <w:sz w:val="20"/>
        </w:rPr>
        <w:t xml:space="preserve"> </w:t>
      </w:r>
      <w:r>
        <w:rPr>
          <w:rFonts w:ascii="KCFTRC+CMR10"/>
          <w:color w:val="000000"/>
          <w:sz w:val="20"/>
        </w:rPr>
        <w:t>use</w:t>
      </w:r>
      <w:r>
        <w:rPr>
          <w:rFonts w:ascii="Times New Roman"/>
          <w:color w:val="000000"/>
          <w:spacing w:val="18"/>
          <w:sz w:val="20"/>
        </w:rPr>
        <w:t xml:space="preserve"> </w:t>
      </w:r>
      <w:r>
        <w:rPr>
          <w:rFonts w:ascii="KCFTRC+CMR10"/>
          <w:color w:val="000000"/>
          <w:sz w:val="20"/>
        </w:rPr>
        <w:t>of</w:t>
      </w:r>
      <w:r>
        <w:rPr>
          <w:rFonts w:ascii="Times New Roman"/>
          <w:color w:val="000000"/>
          <w:spacing w:val="18"/>
          <w:sz w:val="20"/>
        </w:rPr>
        <w:t xml:space="preserve"> </w:t>
      </w:r>
      <w:r>
        <w:rPr>
          <w:rFonts w:ascii="KCFTRC+CMR10"/>
          <w:color w:val="000000"/>
          <w:sz w:val="20"/>
        </w:rPr>
        <w:t>non-electric</w:t>
      </w:r>
    </w:p>
    <w:p w14:paraId="188BED73" w14:textId="77777777" w:rsidR="00CF0253" w:rsidRDefault="00252649">
      <w:pPr>
        <w:spacing w:before="149" w:after="0" w:line="209" w:lineRule="exact"/>
        <w:jc w:val="left"/>
        <w:rPr>
          <w:rFonts w:ascii="Times New Roman"/>
          <w:color w:val="000000"/>
          <w:sz w:val="20"/>
        </w:rPr>
      </w:pPr>
      <w:r>
        <w:rPr>
          <w:rFonts w:ascii="KCFTRC+CMR10"/>
          <w:color w:val="000000"/>
          <w:sz w:val="20"/>
        </w:rPr>
        <w:t>fuels</w:t>
      </w:r>
      <w:r>
        <w:rPr>
          <w:rFonts w:ascii="Times New Roman"/>
          <w:color w:val="000000"/>
          <w:spacing w:val="35"/>
          <w:sz w:val="20"/>
        </w:rPr>
        <w:t xml:space="preserve"> </w:t>
      </w:r>
      <w:r>
        <w:rPr>
          <w:rFonts w:ascii="KCFTRC+CMR10"/>
          <w:color w:val="000000"/>
          <w:sz w:val="20"/>
        </w:rPr>
        <w:t>for</w:t>
      </w:r>
      <w:r>
        <w:rPr>
          <w:rFonts w:ascii="Times New Roman"/>
          <w:color w:val="000000"/>
          <w:spacing w:val="35"/>
          <w:sz w:val="20"/>
        </w:rPr>
        <w:t xml:space="preserve"> </w:t>
      </w:r>
      <w:r>
        <w:rPr>
          <w:rFonts w:ascii="KCFTRC+CMR10"/>
          <w:color w:val="000000"/>
          <w:sz w:val="20"/>
        </w:rPr>
        <w:t>space</w:t>
      </w:r>
      <w:r>
        <w:rPr>
          <w:rFonts w:ascii="Times New Roman"/>
          <w:color w:val="000000"/>
          <w:spacing w:val="35"/>
          <w:sz w:val="20"/>
        </w:rPr>
        <w:t xml:space="preserve"> </w:t>
      </w:r>
      <w:r>
        <w:rPr>
          <w:rFonts w:ascii="KCFTRC+CMR10"/>
          <w:color w:val="000000"/>
          <w:sz w:val="20"/>
        </w:rPr>
        <w:t>and</w:t>
      </w:r>
      <w:r>
        <w:rPr>
          <w:rFonts w:ascii="Times New Roman"/>
          <w:color w:val="000000"/>
          <w:spacing w:val="35"/>
          <w:sz w:val="20"/>
        </w:rPr>
        <w:t xml:space="preserve"> </w:t>
      </w:r>
      <w:r>
        <w:rPr>
          <w:rFonts w:ascii="KCFTRC+CMR10"/>
          <w:color w:val="000000"/>
          <w:spacing w:val="-2"/>
          <w:sz w:val="20"/>
        </w:rPr>
        <w:t>water</w:t>
      </w:r>
      <w:r>
        <w:rPr>
          <w:rFonts w:ascii="Times New Roman"/>
          <w:color w:val="000000"/>
          <w:spacing w:val="36"/>
          <w:sz w:val="20"/>
        </w:rPr>
        <w:t xml:space="preserve"> </w:t>
      </w:r>
      <w:r>
        <w:rPr>
          <w:rFonts w:ascii="KCFTRC+CMR10"/>
          <w:color w:val="000000"/>
          <w:sz w:val="20"/>
        </w:rPr>
        <w:t>heating,</w:t>
      </w:r>
      <w:r>
        <w:rPr>
          <w:rFonts w:ascii="Times New Roman"/>
          <w:color w:val="000000"/>
          <w:spacing w:val="39"/>
          <w:sz w:val="20"/>
        </w:rPr>
        <w:t xml:space="preserve"> </w:t>
      </w:r>
      <w:r>
        <w:rPr>
          <w:rFonts w:ascii="KCFTRC+CMR10"/>
          <w:color w:val="000000"/>
          <w:sz w:val="20"/>
        </w:rPr>
        <w:t>the</w:t>
      </w:r>
      <w:r>
        <w:rPr>
          <w:rFonts w:ascii="Times New Roman"/>
          <w:color w:val="000000"/>
          <w:spacing w:val="35"/>
          <w:sz w:val="20"/>
        </w:rPr>
        <w:t xml:space="preserve"> </w:t>
      </w:r>
      <w:r>
        <w:rPr>
          <w:rFonts w:ascii="KCFTRC+CMR10"/>
          <w:color w:val="000000"/>
          <w:sz w:val="20"/>
        </w:rPr>
        <w:t>sample</w:t>
      </w:r>
      <w:r>
        <w:rPr>
          <w:rFonts w:ascii="Times New Roman"/>
          <w:color w:val="000000"/>
          <w:spacing w:val="35"/>
          <w:sz w:val="20"/>
        </w:rPr>
        <w:t xml:space="preserve"> </w:t>
      </w:r>
      <w:r>
        <w:rPr>
          <w:rFonts w:ascii="KCFTRC+CMR10"/>
          <w:color w:val="000000"/>
          <w:sz w:val="20"/>
        </w:rPr>
        <w:t>utilized</w:t>
      </w:r>
      <w:r>
        <w:rPr>
          <w:rFonts w:ascii="Times New Roman"/>
          <w:color w:val="000000"/>
          <w:spacing w:val="35"/>
          <w:sz w:val="20"/>
        </w:rPr>
        <w:t xml:space="preserve"> </w:t>
      </w:r>
      <w:r>
        <w:rPr>
          <w:rFonts w:ascii="KCFTRC+CMR10"/>
          <w:color w:val="000000"/>
          <w:sz w:val="20"/>
        </w:rPr>
        <w:t>in</w:t>
      </w:r>
      <w:r>
        <w:rPr>
          <w:rFonts w:ascii="Times New Roman"/>
          <w:color w:val="000000"/>
          <w:spacing w:val="34"/>
          <w:sz w:val="20"/>
        </w:rPr>
        <w:t xml:space="preserve"> </w:t>
      </w:r>
      <w:r>
        <w:rPr>
          <w:rFonts w:ascii="KCFTRC+CMR10"/>
          <w:color w:val="000000"/>
          <w:sz w:val="20"/>
        </w:rPr>
        <w:t>the</w:t>
      </w:r>
      <w:r>
        <w:rPr>
          <w:rFonts w:ascii="Times New Roman"/>
          <w:color w:val="000000"/>
          <w:spacing w:val="35"/>
          <w:sz w:val="20"/>
        </w:rPr>
        <w:t xml:space="preserve"> </w:t>
      </w:r>
      <w:r>
        <w:rPr>
          <w:rFonts w:ascii="KCFTRC+CMR10"/>
          <w:color w:val="000000"/>
          <w:sz w:val="20"/>
        </w:rPr>
        <w:t>empirical</w:t>
      </w:r>
      <w:r>
        <w:rPr>
          <w:rFonts w:ascii="Times New Roman"/>
          <w:color w:val="000000"/>
          <w:spacing w:val="35"/>
          <w:sz w:val="20"/>
        </w:rPr>
        <w:t xml:space="preserve"> </w:t>
      </w:r>
      <w:r>
        <w:rPr>
          <w:rFonts w:ascii="KCFTRC+CMR10"/>
          <w:color w:val="000000"/>
          <w:sz w:val="20"/>
        </w:rPr>
        <w:t>analysis</w:t>
      </w:r>
      <w:r>
        <w:rPr>
          <w:rFonts w:ascii="Times New Roman"/>
          <w:color w:val="000000"/>
          <w:spacing w:val="35"/>
          <w:sz w:val="20"/>
        </w:rPr>
        <w:t xml:space="preserve"> </w:t>
      </w:r>
      <w:r>
        <w:rPr>
          <w:rFonts w:ascii="KCFTRC+CMR10"/>
          <w:color w:val="000000"/>
          <w:sz w:val="20"/>
        </w:rPr>
        <w:t>only</w:t>
      </w:r>
      <w:r>
        <w:rPr>
          <w:rFonts w:ascii="Times New Roman"/>
          <w:color w:val="000000"/>
          <w:spacing w:val="35"/>
          <w:sz w:val="20"/>
        </w:rPr>
        <w:t xml:space="preserve"> </w:t>
      </w:r>
      <w:r>
        <w:rPr>
          <w:rFonts w:ascii="KCFTRC+CMR10"/>
          <w:color w:val="000000"/>
          <w:sz w:val="20"/>
        </w:rPr>
        <w:t>includes</w:t>
      </w:r>
      <w:r>
        <w:rPr>
          <w:rFonts w:ascii="Times New Roman"/>
          <w:color w:val="000000"/>
          <w:spacing w:val="35"/>
          <w:sz w:val="20"/>
        </w:rPr>
        <w:t xml:space="preserve"> </w:t>
      </w:r>
      <w:r>
        <w:rPr>
          <w:rFonts w:ascii="KCFTRC+CMR10"/>
          <w:color w:val="000000"/>
          <w:sz w:val="20"/>
        </w:rPr>
        <w:t>meter</w:t>
      </w:r>
      <w:r>
        <w:rPr>
          <w:rFonts w:ascii="Times New Roman"/>
          <w:color w:val="000000"/>
          <w:spacing w:val="35"/>
          <w:sz w:val="20"/>
        </w:rPr>
        <w:t xml:space="preserve"> </w:t>
      </w:r>
      <w:r>
        <w:rPr>
          <w:rFonts w:ascii="KCFTRC+CMR10"/>
          <w:color w:val="000000"/>
          <w:sz w:val="20"/>
        </w:rPr>
        <w:t>readings</w:t>
      </w:r>
    </w:p>
    <w:p w14:paraId="4B2118E3" w14:textId="77777777" w:rsidR="00CF0253" w:rsidRDefault="00252649">
      <w:pPr>
        <w:spacing w:before="149" w:after="0" w:line="209" w:lineRule="exact"/>
        <w:jc w:val="left"/>
        <w:rPr>
          <w:rFonts w:ascii="Times New Roman"/>
          <w:color w:val="000000"/>
          <w:sz w:val="20"/>
        </w:rPr>
      </w:pPr>
      <w:proofErr w:type="gramStart"/>
      <w:r>
        <w:rPr>
          <w:rFonts w:ascii="KCFTRC+CMR10"/>
          <w:color w:val="000000"/>
          <w:sz w:val="20"/>
        </w:rPr>
        <w:t>from</w:t>
      </w:r>
      <w:proofErr w:type="gramEnd"/>
      <w:r>
        <w:rPr>
          <w:rFonts w:ascii="Times New Roman"/>
          <w:color w:val="000000"/>
          <w:spacing w:val="37"/>
          <w:sz w:val="20"/>
        </w:rPr>
        <w:t xml:space="preserve"> </w:t>
      </w:r>
      <w:r>
        <w:rPr>
          <w:rFonts w:ascii="KCFTRC+CMR10"/>
          <w:color w:val="000000"/>
          <w:sz w:val="20"/>
        </w:rPr>
        <w:t>non-electric</w:t>
      </w:r>
      <w:r>
        <w:rPr>
          <w:rFonts w:ascii="Times New Roman"/>
          <w:color w:val="000000"/>
          <w:spacing w:val="37"/>
          <w:sz w:val="20"/>
        </w:rPr>
        <w:t xml:space="preserve"> </w:t>
      </w:r>
      <w:r>
        <w:rPr>
          <w:rFonts w:ascii="KCFTRC+CMR10"/>
          <w:color w:val="000000"/>
          <w:sz w:val="20"/>
        </w:rPr>
        <w:t>heating</w:t>
      </w:r>
      <w:r>
        <w:rPr>
          <w:rFonts w:ascii="Times New Roman"/>
          <w:color w:val="000000"/>
          <w:spacing w:val="37"/>
          <w:sz w:val="20"/>
        </w:rPr>
        <w:t xml:space="preserve"> </w:t>
      </w:r>
      <w:r>
        <w:rPr>
          <w:rFonts w:ascii="KCFTRC+CMR10"/>
          <w:color w:val="000000"/>
          <w:sz w:val="20"/>
        </w:rPr>
        <w:t>households</w:t>
      </w:r>
      <w:r>
        <w:rPr>
          <w:rFonts w:ascii="Times New Roman"/>
          <w:color w:val="000000"/>
          <w:spacing w:val="37"/>
          <w:sz w:val="20"/>
        </w:rPr>
        <w:t xml:space="preserve"> </w:t>
      </w:r>
      <w:r>
        <w:rPr>
          <w:rFonts w:ascii="KCFTRC+CMR10"/>
          <w:color w:val="000000"/>
          <w:sz w:val="20"/>
        </w:rPr>
        <w:t>in</w:t>
      </w:r>
      <w:r>
        <w:rPr>
          <w:rFonts w:ascii="Times New Roman"/>
          <w:color w:val="000000"/>
          <w:spacing w:val="37"/>
          <w:sz w:val="20"/>
        </w:rPr>
        <w:t xml:space="preserve"> </w:t>
      </w:r>
      <w:r>
        <w:rPr>
          <w:rFonts w:ascii="KCFTRC+CMR10"/>
          <w:color w:val="000000"/>
          <w:sz w:val="20"/>
        </w:rPr>
        <w:t>order</w:t>
      </w:r>
      <w:r>
        <w:rPr>
          <w:rFonts w:ascii="Times New Roman"/>
          <w:color w:val="000000"/>
          <w:spacing w:val="37"/>
          <w:sz w:val="20"/>
        </w:rPr>
        <w:t xml:space="preserve"> </w:t>
      </w:r>
      <w:r>
        <w:rPr>
          <w:rFonts w:ascii="KCFTRC+CMR10"/>
          <w:color w:val="000000"/>
          <w:sz w:val="20"/>
        </w:rPr>
        <w:t>to</w:t>
      </w:r>
      <w:r>
        <w:rPr>
          <w:rFonts w:ascii="Times New Roman"/>
          <w:color w:val="000000"/>
          <w:spacing w:val="37"/>
          <w:sz w:val="20"/>
        </w:rPr>
        <w:t xml:space="preserve"> </w:t>
      </w:r>
      <w:r>
        <w:rPr>
          <w:rFonts w:ascii="KCFTRC+CMR10"/>
          <w:color w:val="000000"/>
          <w:spacing w:val="-2"/>
          <w:sz w:val="20"/>
        </w:rPr>
        <w:t>draw</w:t>
      </w:r>
      <w:r>
        <w:rPr>
          <w:rFonts w:ascii="Times New Roman"/>
          <w:color w:val="000000"/>
          <w:spacing w:val="39"/>
          <w:sz w:val="20"/>
        </w:rPr>
        <w:t xml:space="preserve"> </w:t>
      </w:r>
      <w:r>
        <w:rPr>
          <w:rFonts w:ascii="KCFTRC+CMR10"/>
          <w:color w:val="000000"/>
          <w:sz w:val="20"/>
        </w:rPr>
        <w:t>more</w:t>
      </w:r>
      <w:r>
        <w:rPr>
          <w:rFonts w:ascii="Times New Roman"/>
          <w:color w:val="000000"/>
          <w:spacing w:val="37"/>
          <w:sz w:val="20"/>
        </w:rPr>
        <w:t xml:space="preserve"> </w:t>
      </w:r>
      <w:r>
        <w:rPr>
          <w:rFonts w:ascii="KCFTRC+CMR10"/>
          <w:color w:val="000000"/>
          <w:spacing w:val="-1"/>
          <w:sz w:val="20"/>
        </w:rPr>
        <w:t>universal</w:t>
      </w:r>
      <w:r>
        <w:rPr>
          <w:rFonts w:ascii="Times New Roman"/>
          <w:color w:val="000000"/>
          <w:spacing w:val="38"/>
          <w:sz w:val="20"/>
        </w:rPr>
        <w:t xml:space="preserve"> </w:t>
      </w:r>
      <w:r>
        <w:rPr>
          <w:rFonts w:ascii="KCFTRC+CMR10"/>
          <w:color w:val="000000"/>
          <w:spacing w:val="1"/>
          <w:sz w:val="20"/>
        </w:rPr>
        <w:t>policy</w:t>
      </w:r>
      <w:r>
        <w:rPr>
          <w:rFonts w:ascii="Times New Roman"/>
          <w:color w:val="000000"/>
          <w:spacing w:val="36"/>
          <w:sz w:val="20"/>
        </w:rPr>
        <w:t xml:space="preserve"> </w:t>
      </w:r>
      <w:r>
        <w:rPr>
          <w:rFonts w:ascii="KCFTRC+CMR10"/>
          <w:color w:val="000000"/>
          <w:sz w:val="20"/>
        </w:rPr>
        <w:t>implications</w:t>
      </w:r>
      <w:r>
        <w:rPr>
          <w:rFonts w:ascii="Times New Roman"/>
          <w:color w:val="000000"/>
          <w:spacing w:val="37"/>
          <w:sz w:val="20"/>
        </w:rPr>
        <w:t xml:space="preserve"> </w:t>
      </w:r>
      <w:r>
        <w:rPr>
          <w:rFonts w:ascii="KCFTRC+CMR10"/>
          <w:color w:val="000000"/>
          <w:sz w:val="20"/>
        </w:rPr>
        <w:t>from</w:t>
      </w:r>
      <w:r>
        <w:rPr>
          <w:rFonts w:ascii="Times New Roman"/>
          <w:color w:val="000000"/>
          <w:spacing w:val="37"/>
          <w:sz w:val="20"/>
        </w:rPr>
        <w:t xml:space="preserve"> </w:t>
      </w:r>
      <w:r>
        <w:rPr>
          <w:rFonts w:ascii="KCFTRC+CMR10"/>
          <w:color w:val="000000"/>
          <w:spacing w:val="-6"/>
          <w:sz w:val="20"/>
        </w:rPr>
        <w:t>my</w:t>
      </w:r>
      <w:r>
        <w:rPr>
          <w:rFonts w:ascii="Times New Roman"/>
          <w:color w:val="000000"/>
          <w:spacing w:val="43"/>
          <w:sz w:val="20"/>
        </w:rPr>
        <w:t xml:space="preserve"> </w:t>
      </w:r>
      <w:r>
        <w:rPr>
          <w:rFonts w:ascii="KCFTRC+CMR10"/>
          <w:color w:val="000000"/>
          <w:sz w:val="20"/>
        </w:rPr>
        <w:t>empirical</w:t>
      </w:r>
    </w:p>
    <w:p w14:paraId="4FC49A93" w14:textId="77777777" w:rsidR="00CF0253" w:rsidRDefault="00252649">
      <w:pPr>
        <w:spacing w:before="149" w:after="0" w:line="209" w:lineRule="exact"/>
        <w:jc w:val="left"/>
        <w:rPr>
          <w:rFonts w:ascii="Times New Roman"/>
          <w:color w:val="000000"/>
          <w:sz w:val="20"/>
        </w:rPr>
      </w:pPr>
      <w:r>
        <w:rPr>
          <w:rFonts w:ascii="KCFTRC+CMR10"/>
          <w:color w:val="000000"/>
          <w:sz w:val="20"/>
        </w:rPr>
        <w:t>results.</w:t>
      </w:r>
      <w:r>
        <w:rPr>
          <w:rFonts w:ascii="Times New Roman"/>
          <w:color w:val="000000"/>
          <w:spacing w:val="77"/>
          <w:sz w:val="20"/>
        </w:rPr>
        <w:t xml:space="preserve"> </w:t>
      </w:r>
      <w:r>
        <w:rPr>
          <w:rFonts w:ascii="KCFTRC+CMR10"/>
          <w:color w:val="000000"/>
          <w:spacing w:val="-2"/>
          <w:sz w:val="20"/>
        </w:rPr>
        <w:t>Furthermore,</w:t>
      </w:r>
      <w:r>
        <w:rPr>
          <w:rFonts w:ascii="Times New Roman"/>
          <w:color w:val="000000"/>
          <w:spacing w:val="34"/>
          <w:sz w:val="20"/>
        </w:rPr>
        <w:t xml:space="preserve"> </w:t>
      </w:r>
      <w:r>
        <w:rPr>
          <w:rFonts w:ascii="KCFTRC+CMR10"/>
          <w:color w:val="000000"/>
          <w:sz w:val="20"/>
        </w:rPr>
        <w:t>instead</w:t>
      </w:r>
      <w:r>
        <w:rPr>
          <w:rFonts w:ascii="Times New Roman"/>
          <w:color w:val="000000"/>
          <w:spacing w:val="29"/>
          <w:sz w:val="20"/>
        </w:rPr>
        <w:t xml:space="preserve"> </w:t>
      </w:r>
      <w:r>
        <w:rPr>
          <w:rFonts w:ascii="KCFTRC+CMR10"/>
          <w:color w:val="000000"/>
          <w:sz w:val="20"/>
        </w:rPr>
        <w:t>of</w:t>
      </w:r>
      <w:r>
        <w:rPr>
          <w:rFonts w:ascii="Times New Roman"/>
          <w:color w:val="000000"/>
          <w:spacing w:val="29"/>
          <w:sz w:val="20"/>
        </w:rPr>
        <w:t xml:space="preserve"> </w:t>
      </w:r>
      <w:r>
        <w:rPr>
          <w:rFonts w:ascii="KCFTRC+CMR10"/>
          <w:color w:val="000000"/>
          <w:spacing w:val="1"/>
          <w:sz w:val="20"/>
        </w:rPr>
        <w:t>focusing</w:t>
      </w:r>
      <w:r>
        <w:rPr>
          <w:rFonts w:ascii="Times New Roman"/>
          <w:color w:val="000000"/>
          <w:spacing w:val="28"/>
          <w:sz w:val="20"/>
        </w:rPr>
        <w:t xml:space="preserve"> </w:t>
      </w:r>
      <w:r>
        <w:rPr>
          <w:rFonts w:ascii="KCFTRC+CMR10"/>
          <w:color w:val="000000"/>
          <w:sz w:val="20"/>
        </w:rPr>
        <w:t>on</w:t>
      </w:r>
      <w:r>
        <w:rPr>
          <w:rFonts w:ascii="Times New Roman"/>
          <w:color w:val="000000"/>
          <w:spacing w:val="29"/>
          <w:sz w:val="20"/>
        </w:rPr>
        <w:t xml:space="preserve"> </w:t>
      </w:r>
      <w:r>
        <w:rPr>
          <w:rFonts w:ascii="KCFTRC+CMR10"/>
          <w:color w:val="000000"/>
          <w:sz w:val="20"/>
        </w:rPr>
        <w:t>the</w:t>
      </w:r>
      <w:r>
        <w:rPr>
          <w:rFonts w:ascii="Times New Roman"/>
          <w:color w:val="000000"/>
          <w:spacing w:val="29"/>
          <w:sz w:val="20"/>
        </w:rPr>
        <w:t xml:space="preserve"> </w:t>
      </w:r>
      <w:r>
        <w:rPr>
          <w:rFonts w:ascii="KCFTRC+CMR10"/>
          <w:color w:val="000000"/>
          <w:spacing w:val="2"/>
          <w:sz w:val="20"/>
        </w:rPr>
        <w:t>peak</w:t>
      </w:r>
      <w:r>
        <w:rPr>
          <w:rFonts w:ascii="Times New Roman"/>
          <w:color w:val="000000"/>
          <w:spacing w:val="27"/>
          <w:sz w:val="20"/>
        </w:rPr>
        <w:t xml:space="preserve"> </w:t>
      </w:r>
      <w:r>
        <w:rPr>
          <w:rFonts w:ascii="KCFTRC+CMR10"/>
          <w:color w:val="000000"/>
          <w:sz w:val="20"/>
        </w:rPr>
        <w:t>rate</w:t>
      </w:r>
      <w:r>
        <w:rPr>
          <w:rFonts w:ascii="Times New Roman"/>
          <w:color w:val="000000"/>
          <w:spacing w:val="29"/>
          <w:sz w:val="20"/>
        </w:rPr>
        <w:t xml:space="preserve"> </w:t>
      </w:r>
      <w:r>
        <w:rPr>
          <w:rFonts w:ascii="KCFTRC+CMR10"/>
          <w:color w:val="000000"/>
          <w:spacing w:val="2"/>
          <w:sz w:val="20"/>
        </w:rPr>
        <w:t>period,</w:t>
      </w:r>
      <w:r>
        <w:rPr>
          <w:rFonts w:ascii="Times New Roman"/>
          <w:color w:val="000000"/>
          <w:spacing w:val="31"/>
          <w:sz w:val="20"/>
        </w:rPr>
        <w:t xml:space="preserve"> </w:t>
      </w:r>
      <w:r>
        <w:rPr>
          <w:rFonts w:ascii="KCFTRC+CMR10"/>
          <w:color w:val="000000"/>
          <w:spacing w:val="-6"/>
          <w:sz w:val="20"/>
        </w:rPr>
        <w:t>my</w:t>
      </w:r>
      <w:r>
        <w:rPr>
          <w:rFonts w:ascii="Times New Roman"/>
          <w:color w:val="000000"/>
          <w:spacing w:val="35"/>
          <w:sz w:val="20"/>
        </w:rPr>
        <w:t xml:space="preserve"> </w:t>
      </w:r>
      <w:r>
        <w:rPr>
          <w:rFonts w:ascii="KCFTRC+CMR10"/>
          <w:color w:val="000000"/>
          <w:sz w:val="20"/>
        </w:rPr>
        <w:t>empirical</w:t>
      </w:r>
      <w:r>
        <w:rPr>
          <w:rFonts w:ascii="Times New Roman"/>
          <w:color w:val="000000"/>
          <w:spacing w:val="29"/>
          <w:sz w:val="20"/>
        </w:rPr>
        <w:t xml:space="preserve"> </w:t>
      </w:r>
      <w:r>
        <w:rPr>
          <w:rFonts w:ascii="KCFTRC+CMR10"/>
          <w:color w:val="000000"/>
          <w:sz w:val="20"/>
        </w:rPr>
        <w:t>analysis</w:t>
      </w:r>
      <w:r>
        <w:rPr>
          <w:rFonts w:ascii="Times New Roman"/>
          <w:color w:val="000000"/>
          <w:spacing w:val="29"/>
          <w:sz w:val="20"/>
        </w:rPr>
        <w:t xml:space="preserve"> </w:t>
      </w:r>
      <w:r>
        <w:rPr>
          <w:rFonts w:ascii="KCFTRC+CMR10"/>
          <w:color w:val="000000"/>
          <w:sz w:val="20"/>
        </w:rPr>
        <w:t>also</w:t>
      </w:r>
      <w:r>
        <w:rPr>
          <w:rFonts w:ascii="Times New Roman"/>
          <w:color w:val="000000"/>
          <w:spacing w:val="29"/>
          <w:sz w:val="20"/>
        </w:rPr>
        <w:t xml:space="preserve"> </w:t>
      </w:r>
      <w:r>
        <w:rPr>
          <w:rFonts w:ascii="KCFTRC+CMR10"/>
          <w:color w:val="000000"/>
          <w:spacing w:val="-2"/>
          <w:sz w:val="20"/>
        </w:rPr>
        <w:t>covers</w:t>
      </w:r>
      <w:r>
        <w:rPr>
          <w:rFonts w:ascii="Times New Roman"/>
          <w:color w:val="000000"/>
          <w:spacing w:val="32"/>
          <w:sz w:val="20"/>
        </w:rPr>
        <w:t xml:space="preserve"> </w:t>
      </w:r>
      <w:r>
        <w:rPr>
          <w:rFonts w:ascii="KCFTRC+CMR10"/>
          <w:color w:val="000000"/>
          <w:spacing w:val="-2"/>
          <w:sz w:val="20"/>
        </w:rPr>
        <w:t>intervals</w:t>
      </w:r>
    </w:p>
    <w:p w14:paraId="446AD8A3" w14:textId="77777777" w:rsidR="00CF0253" w:rsidRDefault="00252649">
      <w:pPr>
        <w:spacing w:before="149" w:after="0" w:line="209" w:lineRule="exact"/>
        <w:jc w:val="left"/>
        <w:rPr>
          <w:rFonts w:ascii="Times New Roman"/>
          <w:color w:val="000000"/>
          <w:sz w:val="20"/>
        </w:rPr>
      </w:pPr>
      <w:r>
        <w:rPr>
          <w:rFonts w:ascii="KCFTRC+CMR10"/>
          <w:color w:val="000000"/>
          <w:sz w:val="20"/>
        </w:rPr>
        <w:t>near</w:t>
      </w:r>
      <w:r>
        <w:rPr>
          <w:rFonts w:ascii="Times New Roman"/>
          <w:color w:val="000000"/>
          <w:spacing w:val="24"/>
          <w:sz w:val="20"/>
        </w:rPr>
        <w:t xml:space="preserve"> </w:t>
      </w:r>
      <w:r>
        <w:rPr>
          <w:rFonts w:ascii="KCFTRC+CMR10"/>
          <w:color w:val="000000"/>
          <w:sz w:val="20"/>
        </w:rPr>
        <w:t>the</w:t>
      </w:r>
      <w:r>
        <w:rPr>
          <w:rFonts w:ascii="Times New Roman"/>
          <w:color w:val="000000"/>
          <w:spacing w:val="24"/>
          <w:sz w:val="20"/>
        </w:rPr>
        <w:t xml:space="preserve"> </w:t>
      </w:r>
      <w:r>
        <w:rPr>
          <w:rFonts w:ascii="KCFTRC+CMR10"/>
          <w:color w:val="000000"/>
          <w:spacing w:val="2"/>
          <w:sz w:val="20"/>
        </w:rPr>
        <w:t>period</w:t>
      </w:r>
      <w:r>
        <w:rPr>
          <w:rFonts w:ascii="Times New Roman"/>
          <w:color w:val="000000"/>
          <w:spacing w:val="22"/>
          <w:sz w:val="20"/>
        </w:rPr>
        <w:t xml:space="preserve"> </w:t>
      </w:r>
      <w:r>
        <w:rPr>
          <w:rFonts w:ascii="KCFTRC+CMR10"/>
          <w:color w:val="000000"/>
          <w:sz w:val="20"/>
        </w:rPr>
        <w:t>(i.e.,</w:t>
      </w:r>
      <w:r>
        <w:rPr>
          <w:rFonts w:ascii="Times New Roman"/>
          <w:color w:val="000000"/>
          <w:spacing w:val="27"/>
          <w:sz w:val="20"/>
        </w:rPr>
        <w:t xml:space="preserve"> </w:t>
      </w:r>
      <w:r>
        <w:rPr>
          <w:rFonts w:ascii="KCFTRC+CMR10"/>
          <w:color w:val="000000"/>
          <w:spacing w:val="-1"/>
          <w:sz w:val="20"/>
        </w:rPr>
        <w:t>two-hour-length</w:t>
      </w:r>
      <w:r>
        <w:rPr>
          <w:rFonts w:ascii="Times New Roman"/>
          <w:color w:val="000000"/>
          <w:spacing w:val="25"/>
          <w:sz w:val="20"/>
        </w:rPr>
        <w:t xml:space="preserve"> </w:t>
      </w:r>
      <w:r>
        <w:rPr>
          <w:rFonts w:ascii="KCFTRC+CMR10"/>
          <w:color w:val="000000"/>
          <w:sz w:val="20"/>
        </w:rPr>
        <w:t>pre-</w:t>
      </w:r>
      <w:r>
        <w:rPr>
          <w:rFonts w:ascii="Times New Roman"/>
          <w:color w:val="000000"/>
          <w:spacing w:val="25"/>
          <w:sz w:val="20"/>
        </w:rPr>
        <w:t xml:space="preserve"> </w:t>
      </w:r>
      <w:r>
        <w:rPr>
          <w:rFonts w:ascii="KCFTRC+CMR10"/>
          <w:color w:val="000000"/>
          <w:sz w:val="20"/>
        </w:rPr>
        <w:t>and</w:t>
      </w:r>
      <w:r>
        <w:rPr>
          <w:rFonts w:ascii="Times New Roman"/>
          <w:color w:val="000000"/>
          <w:spacing w:val="24"/>
          <w:sz w:val="20"/>
        </w:rPr>
        <w:t xml:space="preserve"> </w:t>
      </w:r>
      <w:r>
        <w:rPr>
          <w:rFonts w:ascii="KCFTRC+CMR10"/>
          <w:color w:val="000000"/>
          <w:spacing w:val="1"/>
          <w:sz w:val="20"/>
        </w:rPr>
        <w:t>post-peak</w:t>
      </w:r>
      <w:r>
        <w:rPr>
          <w:rFonts w:ascii="Times New Roman"/>
          <w:color w:val="000000"/>
          <w:spacing w:val="23"/>
          <w:sz w:val="20"/>
        </w:rPr>
        <w:t xml:space="preserve"> </w:t>
      </w:r>
      <w:r>
        <w:rPr>
          <w:rFonts w:ascii="KCFTRC+CMR10"/>
          <w:color w:val="000000"/>
          <w:spacing w:val="-2"/>
          <w:sz w:val="20"/>
        </w:rPr>
        <w:t>intervals),</w:t>
      </w:r>
      <w:r>
        <w:rPr>
          <w:rFonts w:ascii="Times New Roman"/>
          <w:color w:val="000000"/>
          <w:spacing w:val="28"/>
          <w:sz w:val="20"/>
        </w:rPr>
        <w:t xml:space="preserve"> </w:t>
      </w:r>
      <w:r>
        <w:rPr>
          <w:rFonts w:ascii="KCFTRC+CMR10"/>
          <w:color w:val="000000"/>
          <w:sz w:val="20"/>
        </w:rPr>
        <w:t>in</w:t>
      </w:r>
      <w:r>
        <w:rPr>
          <w:rFonts w:ascii="Times New Roman"/>
          <w:color w:val="000000"/>
          <w:spacing w:val="24"/>
          <w:sz w:val="20"/>
        </w:rPr>
        <w:t xml:space="preserve"> </w:t>
      </w:r>
      <w:r>
        <w:rPr>
          <w:rFonts w:ascii="KCFTRC+CMR10"/>
          <w:color w:val="000000"/>
          <w:spacing w:val="-2"/>
          <w:sz w:val="20"/>
        </w:rPr>
        <w:t>which</w:t>
      </w:r>
      <w:r>
        <w:rPr>
          <w:rFonts w:ascii="Times New Roman"/>
          <w:color w:val="000000"/>
          <w:spacing w:val="26"/>
          <w:sz w:val="20"/>
        </w:rPr>
        <w:t xml:space="preserve"> </w:t>
      </w:r>
      <w:r>
        <w:rPr>
          <w:rFonts w:ascii="KCFTRC+CMR10"/>
          <w:color w:val="000000"/>
          <w:sz w:val="20"/>
        </w:rPr>
        <w:t>the</w:t>
      </w:r>
      <w:r>
        <w:rPr>
          <w:rFonts w:ascii="Times New Roman"/>
          <w:color w:val="000000"/>
          <w:spacing w:val="24"/>
          <w:sz w:val="20"/>
        </w:rPr>
        <w:t xml:space="preserve"> </w:t>
      </w:r>
      <w:r>
        <w:rPr>
          <w:rFonts w:ascii="KCFTRC+CMR10"/>
          <w:color w:val="000000"/>
          <w:spacing w:val="-2"/>
          <w:sz w:val="20"/>
        </w:rPr>
        <w:t>level</w:t>
      </w:r>
      <w:r>
        <w:rPr>
          <w:rFonts w:ascii="Times New Roman"/>
          <w:color w:val="000000"/>
          <w:spacing w:val="26"/>
          <w:sz w:val="20"/>
        </w:rPr>
        <w:t xml:space="preserve"> </w:t>
      </w:r>
      <w:r>
        <w:rPr>
          <w:rFonts w:ascii="KCFTRC+CMR10"/>
          <w:color w:val="000000"/>
          <w:sz w:val="20"/>
        </w:rPr>
        <w:t>of</w:t>
      </w:r>
      <w:r>
        <w:rPr>
          <w:rFonts w:ascii="Times New Roman"/>
          <w:color w:val="000000"/>
          <w:spacing w:val="25"/>
          <w:sz w:val="20"/>
        </w:rPr>
        <w:t xml:space="preserve"> </w:t>
      </w:r>
      <w:r>
        <w:rPr>
          <w:rFonts w:ascii="KCFTRC+CMR10"/>
          <w:color w:val="000000"/>
          <w:sz w:val="20"/>
        </w:rPr>
        <w:t>household</w:t>
      </w:r>
      <w:r>
        <w:rPr>
          <w:rFonts w:ascii="Times New Roman"/>
          <w:color w:val="000000"/>
          <w:spacing w:val="24"/>
          <w:sz w:val="20"/>
        </w:rPr>
        <w:t xml:space="preserve"> </w:t>
      </w:r>
      <w:r>
        <w:rPr>
          <w:rFonts w:ascii="KCFTRC+CMR10"/>
          <w:color w:val="000000"/>
          <w:spacing w:val="-1"/>
          <w:sz w:val="20"/>
        </w:rPr>
        <w:t>electricity</w:t>
      </w:r>
    </w:p>
    <w:p w14:paraId="5205B9E2" w14:textId="355669E3" w:rsidR="00CF0253" w:rsidRDefault="00252649">
      <w:pPr>
        <w:spacing w:before="149" w:after="0" w:line="209" w:lineRule="exact"/>
        <w:jc w:val="left"/>
        <w:rPr>
          <w:rFonts w:ascii="Times New Roman"/>
          <w:color w:val="000000"/>
          <w:sz w:val="20"/>
        </w:rPr>
      </w:pPr>
      <w:proofErr w:type="gramStart"/>
      <w:r>
        <w:rPr>
          <w:rFonts w:ascii="KCFTRC+CMR10"/>
          <w:color w:val="000000"/>
          <w:sz w:val="20"/>
        </w:rPr>
        <w:t>consumption</w:t>
      </w:r>
      <w:proofErr w:type="gramEnd"/>
      <w:r>
        <w:rPr>
          <w:rFonts w:ascii="Times New Roman"/>
          <w:color w:val="000000"/>
          <w:spacing w:val="19"/>
          <w:sz w:val="20"/>
        </w:rPr>
        <w:t xml:space="preserve"> </w:t>
      </w:r>
      <w:r>
        <w:rPr>
          <w:rFonts w:ascii="KCFTRC+CMR10"/>
          <w:color w:val="000000"/>
          <w:spacing w:val="-1"/>
          <w:sz w:val="20"/>
        </w:rPr>
        <w:t>changed</w:t>
      </w:r>
      <w:r>
        <w:rPr>
          <w:rFonts w:ascii="Times New Roman"/>
          <w:color w:val="000000"/>
          <w:spacing w:val="20"/>
          <w:sz w:val="20"/>
        </w:rPr>
        <w:t xml:space="preserve"> </w:t>
      </w:r>
      <w:r>
        <w:rPr>
          <w:rFonts w:ascii="KCFTRC+CMR10"/>
          <w:color w:val="000000"/>
          <w:sz w:val="20"/>
        </w:rPr>
        <w:t>a</w:t>
      </w:r>
      <w:r>
        <w:rPr>
          <w:rFonts w:ascii="Times New Roman"/>
          <w:color w:val="000000"/>
          <w:spacing w:val="19"/>
          <w:sz w:val="20"/>
        </w:rPr>
        <w:t xml:space="preserve"> </w:t>
      </w:r>
      <w:r>
        <w:rPr>
          <w:rFonts w:ascii="KCFTRC+CMR10"/>
          <w:color w:val="000000"/>
          <w:sz w:val="20"/>
        </w:rPr>
        <w:t>lot</w:t>
      </w:r>
      <w:commentRangeEnd w:id="98"/>
      <w:r w:rsidR="008A63B7">
        <w:rPr>
          <w:rStyle w:val="CommentReference"/>
        </w:rPr>
        <w:commentReference w:id="98"/>
      </w:r>
      <w:r>
        <w:rPr>
          <w:rFonts w:ascii="KCFTRC+CMR10"/>
          <w:color w:val="000000"/>
          <w:sz w:val="20"/>
        </w:rPr>
        <w:t>.</w:t>
      </w:r>
      <w:r>
        <w:rPr>
          <w:rFonts w:ascii="Times New Roman"/>
          <w:color w:val="000000"/>
          <w:spacing w:val="47"/>
          <w:sz w:val="20"/>
        </w:rPr>
        <w:t xml:space="preserve"> </w:t>
      </w:r>
      <w:del w:id="99" w:author="Kevin as Admin" w:date="2022-09-14T08:49:00Z">
        <w:r w:rsidDel="008A63B7">
          <w:rPr>
            <w:rFonts w:ascii="KCFTRC+CMR10"/>
            <w:color w:val="000000"/>
            <w:sz w:val="20"/>
          </w:rPr>
          <w:delText>Using</w:delText>
        </w:r>
        <w:r w:rsidDel="008A63B7">
          <w:rPr>
            <w:rFonts w:ascii="Times New Roman"/>
            <w:color w:val="000000"/>
            <w:spacing w:val="19"/>
            <w:sz w:val="20"/>
          </w:rPr>
          <w:delText xml:space="preserve"> </w:delText>
        </w:r>
        <w:r w:rsidDel="008A63B7">
          <w:rPr>
            <w:rFonts w:ascii="KCFTRC+CMR10"/>
            <w:color w:val="000000"/>
            <w:sz w:val="20"/>
          </w:rPr>
          <w:delText>spline</w:delText>
        </w:r>
        <w:r w:rsidDel="008A63B7">
          <w:rPr>
            <w:rFonts w:ascii="Times New Roman"/>
            <w:color w:val="000000"/>
            <w:spacing w:val="19"/>
            <w:sz w:val="20"/>
          </w:rPr>
          <w:delText xml:space="preserve"> </w:delText>
        </w:r>
        <w:r w:rsidDel="008A63B7">
          <w:rPr>
            <w:rFonts w:ascii="KCFTRC+CMR10"/>
            <w:color w:val="000000"/>
            <w:sz w:val="20"/>
          </w:rPr>
          <w:delText>regressions</w:delText>
        </w:r>
        <w:r w:rsidDel="008A63B7">
          <w:rPr>
            <w:rFonts w:ascii="Times New Roman"/>
            <w:color w:val="000000"/>
            <w:spacing w:val="19"/>
            <w:sz w:val="20"/>
          </w:rPr>
          <w:delText xml:space="preserve"> </w:delText>
        </w:r>
        <w:r w:rsidDel="008A63B7">
          <w:rPr>
            <w:rFonts w:ascii="KCFTRC+CMR10"/>
            <w:color w:val="000000"/>
            <w:sz w:val="20"/>
          </w:rPr>
          <w:delText>inspired</w:delText>
        </w:r>
        <w:r w:rsidDel="008A63B7">
          <w:rPr>
            <w:rFonts w:ascii="Times New Roman"/>
            <w:color w:val="000000"/>
            <w:spacing w:val="19"/>
            <w:sz w:val="20"/>
          </w:rPr>
          <w:delText xml:space="preserve"> </w:delText>
        </w:r>
        <w:r w:rsidDel="008A63B7">
          <w:rPr>
            <w:rFonts w:ascii="KCFTRC+CMR10"/>
            <w:color w:val="000000"/>
            <w:spacing w:val="-6"/>
            <w:sz w:val="20"/>
          </w:rPr>
          <w:delText>by</w:delText>
        </w:r>
        <w:r w:rsidDel="008A63B7">
          <w:rPr>
            <w:rFonts w:ascii="Times New Roman"/>
            <w:color w:val="000000"/>
            <w:spacing w:val="25"/>
            <w:sz w:val="20"/>
          </w:rPr>
          <w:delText xml:space="preserve"> </w:delText>
        </w:r>
        <w:r w:rsidDel="008A63B7">
          <w:rPr>
            <w:rFonts w:ascii="KCFTRC+CMR10"/>
            <w:color w:val="000000"/>
            <w:sz w:val="20"/>
          </w:rPr>
          <w:delText>the</w:delText>
        </w:r>
        <w:r w:rsidDel="008A63B7">
          <w:rPr>
            <w:rFonts w:ascii="Times New Roman"/>
            <w:color w:val="000000"/>
            <w:spacing w:val="19"/>
            <w:sz w:val="20"/>
          </w:rPr>
          <w:delText xml:space="preserve"> </w:delText>
        </w:r>
        <w:r w:rsidDel="008A63B7">
          <w:rPr>
            <w:rFonts w:ascii="KCFTRC+CMR10" w:hAnsi="KCFTRC+CMR10" w:cs="KCFTRC+CMR10"/>
            <w:color w:val="000000"/>
            <w:sz w:val="20"/>
          </w:rPr>
          <w:delText>Diﬀerence-in-Diﬀerences</w:delText>
        </w:r>
        <w:r w:rsidDel="008A63B7">
          <w:rPr>
            <w:rFonts w:ascii="Times New Roman"/>
            <w:color w:val="000000"/>
            <w:spacing w:val="19"/>
            <w:sz w:val="20"/>
          </w:rPr>
          <w:delText xml:space="preserve"> </w:delText>
        </w:r>
        <w:r w:rsidDel="008A63B7">
          <w:rPr>
            <w:rFonts w:ascii="KCFTRC+CMR10"/>
            <w:color w:val="000000"/>
            <w:sz w:val="20"/>
          </w:rPr>
          <w:delText>(DID)</w:delText>
        </w:r>
        <w:r w:rsidDel="008A63B7">
          <w:rPr>
            <w:rFonts w:ascii="Times New Roman"/>
            <w:color w:val="000000"/>
            <w:spacing w:val="20"/>
            <w:sz w:val="20"/>
          </w:rPr>
          <w:delText xml:space="preserve"> </w:delText>
        </w:r>
        <w:r w:rsidDel="008A63B7">
          <w:rPr>
            <w:rFonts w:ascii="KCFTRC+CMR10"/>
            <w:color w:val="000000"/>
            <w:spacing w:val="-2"/>
            <w:sz w:val="20"/>
          </w:rPr>
          <w:delText>strategy</w:delText>
        </w:r>
      </w:del>
      <w:ins w:id="100" w:author="Kevin as Admin" w:date="2022-09-14T08:49:00Z">
        <w:r w:rsidR="008A63B7">
          <w:rPr>
            <w:rFonts w:ascii="KCFTRC+CMR10"/>
            <w:color w:val="000000"/>
            <w:sz w:val="20"/>
          </w:rPr>
          <w:t xml:space="preserve">Using the observed </w:t>
        </w:r>
        <w:r w:rsidR="008A63B7">
          <w:rPr>
            <w:rFonts w:ascii="Calibri" w:hAnsi="Calibri" w:cs="Calibri"/>
            <w:color w:val="000000"/>
            <w:sz w:val="20"/>
          </w:rPr>
          <w:t>household consumption</w:t>
        </w:r>
      </w:ins>
      <w:ins w:id="101" w:author="Kevin as Admin" w:date="2022-09-14T08:50:00Z">
        <w:r w:rsidR="008A63B7">
          <w:rPr>
            <w:rFonts w:ascii="Calibri" w:hAnsi="Calibri" w:cs="Calibri"/>
            <w:color w:val="000000"/>
            <w:sz w:val="20"/>
          </w:rPr>
          <w:t xml:space="preserve"> throughout the day</w:t>
        </w:r>
      </w:ins>
      <w:ins w:id="102" w:author="Kevin as Admin" w:date="2022-09-14T08:49:00Z">
        <w:r w:rsidR="008A63B7">
          <w:rPr>
            <w:rFonts w:ascii="Calibri" w:hAnsi="Calibri" w:cs="Calibri"/>
            <w:color w:val="000000"/>
            <w:sz w:val="20"/>
          </w:rPr>
          <w:t xml:space="preserve"> and measurements of the daily temperatures in Ireland</w:t>
        </w:r>
      </w:ins>
      <w:r>
        <w:rPr>
          <w:rFonts w:ascii="KCFTRC+CMR10"/>
          <w:color w:val="000000"/>
          <w:spacing w:val="-2"/>
          <w:sz w:val="20"/>
        </w:rPr>
        <w:t>,</w:t>
      </w:r>
      <w:r>
        <w:rPr>
          <w:rFonts w:ascii="Times New Roman"/>
          <w:color w:val="000000"/>
          <w:spacing w:val="22"/>
          <w:sz w:val="20"/>
        </w:rPr>
        <w:t xml:space="preserve"> </w:t>
      </w:r>
      <w:r>
        <w:rPr>
          <w:rFonts w:ascii="KCFTRC+CMR10"/>
          <w:color w:val="000000"/>
          <w:sz w:val="20"/>
        </w:rPr>
        <w:t>I</w:t>
      </w:r>
    </w:p>
    <w:p w14:paraId="40B8F6AE" w14:textId="7FF81275" w:rsidR="00CF0253" w:rsidDel="008A63B7" w:rsidRDefault="00252649">
      <w:pPr>
        <w:spacing w:before="149" w:after="0" w:line="209" w:lineRule="exact"/>
        <w:jc w:val="left"/>
        <w:rPr>
          <w:del w:id="103" w:author="Kevin as Admin" w:date="2022-09-14T08:51:00Z"/>
          <w:rFonts w:ascii="Times New Roman"/>
          <w:color w:val="000000"/>
          <w:sz w:val="20"/>
        </w:rPr>
      </w:pPr>
      <w:proofErr w:type="gramStart"/>
      <w:r>
        <w:rPr>
          <w:rFonts w:ascii="KCFTRC+CMR10"/>
          <w:color w:val="000000"/>
          <w:sz w:val="20"/>
        </w:rPr>
        <w:t>estimate</w:t>
      </w:r>
      <w:proofErr w:type="gramEnd"/>
      <w:r>
        <w:rPr>
          <w:rFonts w:ascii="Times New Roman"/>
          <w:color w:val="000000"/>
          <w:spacing w:val="17"/>
          <w:sz w:val="20"/>
        </w:rPr>
        <w:t xml:space="preserve"> </w:t>
      </w:r>
      <w:del w:id="104" w:author="Kevin as Admin" w:date="2022-09-14T08:51:00Z">
        <w:r w:rsidDel="008A63B7">
          <w:rPr>
            <w:rFonts w:ascii="KCFTRC+CMR10"/>
            <w:color w:val="000000"/>
            <w:sz w:val="20"/>
          </w:rPr>
          <w:delText>not</w:delText>
        </w:r>
        <w:r w:rsidDel="008A63B7">
          <w:rPr>
            <w:rFonts w:ascii="Times New Roman"/>
            <w:color w:val="000000"/>
            <w:spacing w:val="17"/>
            <w:sz w:val="20"/>
          </w:rPr>
          <w:delText xml:space="preserve"> </w:delText>
        </w:r>
        <w:r w:rsidDel="008A63B7">
          <w:rPr>
            <w:rFonts w:ascii="KCFTRC+CMR10"/>
            <w:color w:val="000000"/>
            <w:sz w:val="20"/>
          </w:rPr>
          <w:delText>only</w:delText>
        </w:r>
        <w:r w:rsidDel="008A63B7">
          <w:rPr>
            <w:rFonts w:ascii="Times New Roman"/>
            <w:color w:val="000000"/>
            <w:spacing w:val="17"/>
            <w:sz w:val="20"/>
          </w:rPr>
          <w:delText xml:space="preserve"> </w:delText>
        </w:r>
        <w:r w:rsidDel="008A63B7">
          <w:rPr>
            <w:rFonts w:ascii="KCFTRC+CMR10"/>
            <w:color w:val="000000"/>
            <w:spacing w:val="-3"/>
            <w:sz w:val="20"/>
          </w:rPr>
          <w:delText>how</w:delText>
        </w:r>
        <w:r w:rsidDel="008A63B7">
          <w:rPr>
            <w:rFonts w:ascii="Times New Roman"/>
            <w:color w:val="000000"/>
            <w:spacing w:val="19"/>
            <w:sz w:val="20"/>
          </w:rPr>
          <w:delText xml:space="preserve"> </w:delText>
        </w:r>
        <w:r w:rsidDel="008A63B7">
          <w:rPr>
            <w:rFonts w:ascii="KCFTRC+CMR10"/>
            <w:color w:val="000000"/>
            <w:spacing w:val="-1"/>
            <w:sz w:val="20"/>
          </w:rPr>
          <w:delText>electricity</w:delText>
        </w:r>
        <w:r w:rsidDel="008A63B7">
          <w:rPr>
            <w:rFonts w:ascii="Times New Roman"/>
            <w:color w:val="000000"/>
            <w:spacing w:val="17"/>
            <w:sz w:val="20"/>
          </w:rPr>
          <w:delText xml:space="preserve"> </w:delText>
        </w:r>
        <w:r w:rsidDel="008A63B7">
          <w:rPr>
            <w:rFonts w:ascii="KCFTRC+CMR10"/>
            <w:color w:val="000000"/>
            <w:spacing w:val="-1"/>
            <w:sz w:val="20"/>
          </w:rPr>
          <w:delText>savings</w:delText>
        </w:r>
        <w:r w:rsidDel="008A63B7">
          <w:rPr>
            <w:rFonts w:ascii="Times New Roman"/>
            <w:color w:val="000000"/>
            <w:spacing w:val="18"/>
            <w:sz w:val="20"/>
          </w:rPr>
          <w:delText xml:space="preserve"> </w:delText>
        </w:r>
        <w:r w:rsidDel="008A63B7">
          <w:rPr>
            <w:rFonts w:ascii="KCFTRC+CMR10"/>
            <w:color w:val="000000"/>
            <w:sz w:val="20"/>
          </w:rPr>
          <w:delText>from</w:delText>
        </w:r>
        <w:r w:rsidDel="008A63B7">
          <w:rPr>
            <w:rFonts w:ascii="Times New Roman"/>
            <w:color w:val="000000"/>
            <w:spacing w:val="16"/>
            <w:sz w:val="20"/>
          </w:rPr>
          <w:delText xml:space="preserve"> </w:delText>
        </w:r>
        <w:r w:rsidDel="008A63B7">
          <w:rPr>
            <w:rFonts w:ascii="KCFTRC+CMR10"/>
            <w:color w:val="000000"/>
            <w:sz w:val="20"/>
          </w:rPr>
          <w:delText>the</w:delText>
        </w:r>
        <w:r w:rsidDel="008A63B7">
          <w:rPr>
            <w:rFonts w:ascii="Times New Roman"/>
            <w:color w:val="000000"/>
            <w:spacing w:val="17"/>
            <w:sz w:val="20"/>
          </w:rPr>
          <w:delText xml:space="preserve"> </w:delText>
        </w:r>
        <w:r w:rsidDel="008A63B7">
          <w:rPr>
            <w:rFonts w:ascii="KCFTRC+CMR10"/>
            <w:color w:val="000000"/>
            <w:sz w:val="20"/>
          </w:rPr>
          <w:delText>TOU</w:delText>
        </w:r>
        <w:r w:rsidDel="008A63B7">
          <w:rPr>
            <w:rFonts w:ascii="Times New Roman"/>
            <w:color w:val="000000"/>
            <w:spacing w:val="17"/>
            <w:sz w:val="20"/>
          </w:rPr>
          <w:delText xml:space="preserve"> </w:delText>
        </w:r>
        <w:r w:rsidDel="008A63B7">
          <w:rPr>
            <w:rFonts w:ascii="KCFTRC+CMR10"/>
            <w:color w:val="000000"/>
            <w:sz w:val="20"/>
          </w:rPr>
          <w:delText>program</w:delText>
        </w:r>
        <w:r w:rsidDel="008A63B7">
          <w:rPr>
            <w:rFonts w:ascii="Times New Roman"/>
            <w:color w:val="000000"/>
            <w:spacing w:val="16"/>
            <w:sz w:val="20"/>
          </w:rPr>
          <w:delText xml:space="preserve"> </w:delText>
        </w:r>
        <w:r w:rsidDel="008A63B7">
          <w:rPr>
            <w:rFonts w:ascii="KCFTRC+CMR10"/>
            <w:color w:val="000000"/>
            <w:spacing w:val="-4"/>
            <w:sz w:val="20"/>
          </w:rPr>
          <w:delText>vary</w:delText>
        </w:r>
        <w:r w:rsidDel="008A63B7">
          <w:rPr>
            <w:rFonts w:ascii="Times New Roman"/>
            <w:color w:val="000000"/>
            <w:spacing w:val="20"/>
            <w:sz w:val="20"/>
          </w:rPr>
          <w:delText xml:space="preserve"> </w:delText>
        </w:r>
        <w:r w:rsidDel="008A63B7">
          <w:rPr>
            <w:rFonts w:ascii="KCFTRC+CMR10"/>
            <w:color w:val="000000"/>
            <w:sz w:val="20"/>
          </w:rPr>
          <w:delText>with</w:delText>
        </w:r>
        <w:r w:rsidDel="008A63B7">
          <w:rPr>
            <w:rFonts w:ascii="Times New Roman"/>
            <w:color w:val="000000"/>
            <w:spacing w:val="17"/>
            <w:sz w:val="20"/>
          </w:rPr>
          <w:delText xml:space="preserve"> </w:delText>
        </w:r>
        <w:r w:rsidDel="008A63B7">
          <w:rPr>
            <w:rFonts w:ascii="KCFTRC+CMR10"/>
            <w:color w:val="000000"/>
            <w:spacing w:val="-2"/>
            <w:sz w:val="20"/>
          </w:rPr>
          <w:delText>average</w:delText>
        </w:r>
        <w:r w:rsidDel="008A63B7">
          <w:rPr>
            <w:rFonts w:ascii="Times New Roman"/>
            <w:color w:val="000000"/>
            <w:spacing w:val="19"/>
            <w:sz w:val="20"/>
          </w:rPr>
          <w:delText xml:space="preserve"> </w:delText>
        </w:r>
        <w:r w:rsidDel="008A63B7">
          <w:rPr>
            <w:rFonts w:ascii="KCFTRC+CMR10"/>
            <w:color w:val="000000"/>
            <w:sz w:val="20"/>
          </w:rPr>
          <w:delText>daily</w:delText>
        </w:r>
        <w:r w:rsidDel="008A63B7">
          <w:rPr>
            <w:rFonts w:ascii="Times New Roman"/>
            <w:color w:val="000000"/>
            <w:spacing w:val="17"/>
            <w:sz w:val="20"/>
          </w:rPr>
          <w:delText xml:space="preserve"> </w:delText>
        </w:r>
        <w:r w:rsidDel="008A63B7">
          <w:rPr>
            <w:rFonts w:ascii="KCFTRC+CMR10"/>
            <w:color w:val="000000"/>
            <w:sz w:val="20"/>
          </w:rPr>
          <w:delText>Heating</w:delText>
        </w:r>
        <w:r w:rsidDel="008A63B7">
          <w:rPr>
            <w:rFonts w:ascii="Times New Roman"/>
            <w:color w:val="000000"/>
            <w:spacing w:val="17"/>
            <w:sz w:val="20"/>
          </w:rPr>
          <w:delText xml:space="preserve"> </w:delText>
        </w:r>
        <w:r w:rsidDel="008A63B7">
          <w:rPr>
            <w:rFonts w:ascii="KCFTRC+CMR10"/>
            <w:color w:val="000000"/>
            <w:sz w:val="20"/>
          </w:rPr>
          <w:delText>Degree</w:delText>
        </w:r>
        <w:r w:rsidDel="008A63B7">
          <w:rPr>
            <w:rFonts w:ascii="Times New Roman"/>
            <w:color w:val="000000"/>
            <w:spacing w:val="17"/>
            <w:sz w:val="20"/>
          </w:rPr>
          <w:delText xml:space="preserve"> </w:delText>
        </w:r>
        <w:r w:rsidDel="008A63B7">
          <w:rPr>
            <w:rFonts w:ascii="KCFTRC+CMR10"/>
            <w:color w:val="000000"/>
            <w:spacing w:val="-2"/>
            <w:sz w:val="20"/>
          </w:rPr>
          <w:delText>Days</w:delText>
        </w:r>
      </w:del>
    </w:p>
    <w:p w14:paraId="12DC5A6A" w14:textId="026E95E7" w:rsidR="00CF0253" w:rsidDel="00B94A61" w:rsidRDefault="00252649" w:rsidP="00B94A61">
      <w:pPr>
        <w:spacing w:before="149" w:after="0" w:line="209" w:lineRule="exact"/>
        <w:jc w:val="left"/>
        <w:rPr>
          <w:del w:id="105" w:author="Kevin as Admin" w:date="2022-09-14T08:54:00Z"/>
          <w:rFonts w:ascii="Times New Roman"/>
          <w:color w:val="000000"/>
          <w:sz w:val="20"/>
        </w:rPr>
      </w:pPr>
      <w:del w:id="106" w:author="Kevin as Admin" w:date="2022-09-14T08:51:00Z">
        <w:r w:rsidDel="008A63B7">
          <w:rPr>
            <w:rFonts w:ascii="KCFTRC+CMR10"/>
            <w:color w:val="000000"/>
            <w:sz w:val="20"/>
          </w:rPr>
          <w:delText>(HDDs)</w:delText>
        </w:r>
        <w:r w:rsidDel="008A63B7">
          <w:rPr>
            <w:rFonts w:ascii="Times New Roman"/>
            <w:color w:val="000000"/>
            <w:spacing w:val="20"/>
            <w:sz w:val="20"/>
          </w:rPr>
          <w:delText xml:space="preserve"> </w:delText>
        </w:r>
        <w:r w:rsidDel="008A63B7">
          <w:rPr>
            <w:rFonts w:ascii="KCFTRC+CMR10"/>
            <w:color w:val="000000"/>
            <w:sz w:val="20"/>
          </w:rPr>
          <w:delText>but</w:delText>
        </w:r>
        <w:r w:rsidDel="008A63B7">
          <w:rPr>
            <w:rFonts w:ascii="Times New Roman"/>
            <w:color w:val="000000"/>
            <w:spacing w:val="20"/>
            <w:sz w:val="20"/>
          </w:rPr>
          <w:delText xml:space="preserve"> </w:delText>
        </w:r>
        <w:r w:rsidDel="008A63B7">
          <w:rPr>
            <w:rFonts w:ascii="KCFTRC+CMR10"/>
            <w:color w:val="000000"/>
            <w:sz w:val="20"/>
          </w:rPr>
          <w:delText>also</w:delText>
        </w:r>
        <w:r w:rsidDel="008A63B7">
          <w:rPr>
            <w:rFonts w:ascii="Times New Roman"/>
            <w:color w:val="000000"/>
            <w:spacing w:val="20"/>
            <w:sz w:val="20"/>
          </w:rPr>
          <w:delText xml:space="preserve"> </w:delText>
        </w:r>
        <w:r w:rsidDel="008A63B7">
          <w:rPr>
            <w:rFonts w:ascii="KCFTRC+CMR10"/>
            <w:color w:val="000000"/>
            <w:spacing w:val="-3"/>
            <w:sz w:val="20"/>
          </w:rPr>
          <w:delText>how</w:delText>
        </w:r>
        <w:r w:rsidDel="008A63B7">
          <w:rPr>
            <w:rFonts w:ascii="Times New Roman"/>
            <w:color w:val="000000"/>
            <w:spacing w:val="23"/>
            <w:sz w:val="20"/>
          </w:rPr>
          <w:delText xml:space="preserve"> </w:delText>
        </w:r>
        <w:r w:rsidDel="008A63B7">
          <w:rPr>
            <w:rFonts w:ascii="KCFTRC+CMR10"/>
            <w:color w:val="000000"/>
            <w:sz w:val="20"/>
          </w:rPr>
          <w:delText>the</w:delText>
        </w:r>
        <w:r w:rsidDel="008A63B7">
          <w:rPr>
            <w:rFonts w:ascii="Times New Roman"/>
            <w:color w:val="000000"/>
            <w:spacing w:val="20"/>
            <w:sz w:val="20"/>
          </w:rPr>
          <w:delText xml:space="preserve"> </w:delText>
        </w:r>
        <w:r w:rsidDel="008A63B7">
          <w:rPr>
            <w:rFonts w:ascii="KCFTRC+CMR10"/>
            <w:color w:val="000000"/>
            <w:spacing w:val="-1"/>
            <w:sz w:val="20"/>
          </w:rPr>
          <w:delText>savings</w:delText>
        </w:r>
        <w:r w:rsidDel="008A63B7">
          <w:rPr>
            <w:rFonts w:ascii="Times New Roman"/>
            <w:color w:val="000000"/>
            <w:spacing w:val="21"/>
            <w:sz w:val="20"/>
          </w:rPr>
          <w:delText xml:space="preserve"> </w:delText>
        </w:r>
        <w:r w:rsidDel="008A63B7">
          <w:rPr>
            <w:rFonts w:ascii="KCFTRC+CMR10"/>
            <w:color w:val="000000"/>
            <w:sz w:val="20"/>
          </w:rPr>
          <w:delText>alter</w:delText>
        </w:r>
        <w:r w:rsidDel="008A63B7">
          <w:rPr>
            <w:rFonts w:ascii="Times New Roman"/>
            <w:color w:val="000000"/>
            <w:spacing w:val="20"/>
            <w:sz w:val="20"/>
          </w:rPr>
          <w:delText xml:space="preserve"> </w:delText>
        </w:r>
        <w:r w:rsidDel="008A63B7">
          <w:rPr>
            <w:rFonts w:ascii="KCFTRC+CMR10"/>
            <w:color w:val="000000"/>
            <w:sz w:val="20"/>
          </w:rPr>
          <w:delText>with</w:delText>
        </w:r>
        <w:r w:rsidDel="008A63B7">
          <w:rPr>
            <w:rFonts w:ascii="Times New Roman"/>
            <w:color w:val="000000"/>
            <w:spacing w:val="20"/>
            <w:sz w:val="20"/>
          </w:rPr>
          <w:delText xml:space="preserve"> </w:delText>
        </w:r>
        <w:r w:rsidDel="008A63B7">
          <w:rPr>
            <w:rFonts w:ascii="KCFTRC+CMR10"/>
            <w:color w:val="000000"/>
            <w:sz w:val="20"/>
          </w:rPr>
          <w:delText>the</w:delText>
        </w:r>
        <w:r w:rsidDel="008A63B7">
          <w:rPr>
            <w:rFonts w:ascii="Times New Roman"/>
            <w:color w:val="000000"/>
            <w:spacing w:val="20"/>
            <w:sz w:val="20"/>
          </w:rPr>
          <w:delText xml:space="preserve"> </w:delText>
        </w:r>
        <w:r w:rsidDel="008A63B7">
          <w:rPr>
            <w:rFonts w:ascii="KCFTRC+CMR10"/>
            <w:color w:val="000000"/>
            <w:sz w:val="20"/>
          </w:rPr>
          <w:delText>magnitude</w:delText>
        </w:r>
        <w:r w:rsidDel="008A63B7">
          <w:rPr>
            <w:rFonts w:ascii="Times New Roman"/>
            <w:color w:val="000000"/>
            <w:spacing w:val="20"/>
            <w:sz w:val="20"/>
          </w:rPr>
          <w:delText xml:space="preserve"> </w:delText>
        </w:r>
        <w:r w:rsidDel="008A63B7">
          <w:rPr>
            <w:rFonts w:ascii="KCFTRC+CMR10"/>
            <w:color w:val="000000"/>
            <w:sz w:val="20"/>
          </w:rPr>
          <w:delText>of</w:delText>
        </w:r>
        <w:r w:rsidDel="008A63B7">
          <w:rPr>
            <w:rFonts w:ascii="Times New Roman"/>
            <w:color w:val="000000"/>
            <w:spacing w:val="20"/>
            <w:sz w:val="20"/>
          </w:rPr>
          <w:delText xml:space="preserve"> </w:delText>
        </w:r>
        <w:r w:rsidDel="008A63B7">
          <w:rPr>
            <w:rFonts w:ascii="KCFTRC+CMR10"/>
            <w:color w:val="000000"/>
            <w:sz w:val="20"/>
          </w:rPr>
          <w:delText>price</w:delText>
        </w:r>
        <w:r w:rsidDel="008A63B7">
          <w:rPr>
            <w:rFonts w:ascii="Times New Roman"/>
            <w:color w:val="000000"/>
            <w:spacing w:val="20"/>
            <w:sz w:val="20"/>
          </w:rPr>
          <w:delText xml:space="preserve"> </w:delText>
        </w:r>
        <w:r w:rsidDel="008A63B7">
          <w:rPr>
            <w:rFonts w:ascii="KCFTRC+CMR10"/>
            <w:color w:val="000000"/>
            <w:spacing w:val="-1"/>
            <w:sz w:val="20"/>
          </w:rPr>
          <w:delText>changes</w:delText>
        </w:r>
        <w:r w:rsidDel="008A63B7">
          <w:rPr>
            <w:rFonts w:ascii="Times New Roman"/>
            <w:color w:val="000000"/>
            <w:spacing w:val="21"/>
            <w:sz w:val="20"/>
          </w:rPr>
          <w:delText xml:space="preserve"> </w:delText>
        </w:r>
        <w:r w:rsidDel="008A63B7">
          <w:rPr>
            <w:rFonts w:ascii="KCFTRC+CMR10"/>
            <w:color w:val="000000"/>
            <w:sz w:val="20"/>
          </w:rPr>
          <w:delText>in</w:delText>
        </w:r>
        <w:r w:rsidDel="008A63B7">
          <w:rPr>
            <w:rFonts w:ascii="Times New Roman"/>
            <w:color w:val="000000"/>
            <w:spacing w:val="20"/>
            <w:sz w:val="20"/>
          </w:rPr>
          <w:delText xml:space="preserve"> </w:delText>
        </w:r>
        <w:r w:rsidDel="008A63B7">
          <w:rPr>
            <w:rFonts w:ascii="KCFTRC+CMR10"/>
            <w:color w:val="000000"/>
            <w:sz w:val="20"/>
          </w:rPr>
          <w:delText>the</w:delText>
        </w:r>
        <w:r w:rsidDel="008A63B7">
          <w:rPr>
            <w:rFonts w:ascii="Times New Roman"/>
            <w:color w:val="000000"/>
            <w:spacing w:val="20"/>
            <w:sz w:val="20"/>
          </w:rPr>
          <w:delText xml:space="preserve"> </w:delText>
        </w:r>
        <w:r w:rsidDel="008A63B7">
          <w:rPr>
            <w:rFonts w:ascii="KCFTRC+CMR10"/>
            <w:color w:val="000000"/>
            <w:spacing w:val="2"/>
            <w:sz w:val="20"/>
          </w:rPr>
          <w:delText>peak</w:delText>
        </w:r>
        <w:r w:rsidDel="008A63B7">
          <w:rPr>
            <w:rFonts w:ascii="Times New Roman"/>
            <w:color w:val="000000"/>
            <w:spacing w:val="18"/>
            <w:sz w:val="20"/>
          </w:rPr>
          <w:delText xml:space="preserve"> </w:delText>
        </w:r>
        <w:r w:rsidDel="008A63B7">
          <w:rPr>
            <w:rFonts w:ascii="KCFTRC+CMR10"/>
            <w:color w:val="000000"/>
            <w:sz w:val="20"/>
          </w:rPr>
          <w:delText>rate</w:delText>
        </w:r>
        <w:r w:rsidDel="008A63B7">
          <w:rPr>
            <w:rFonts w:ascii="Times New Roman"/>
            <w:color w:val="000000"/>
            <w:spacing w:val="20"/>
            <w:sz w:val="20"/>
          </w:rPr>
          <w:delText xml:space="preserve"> </w:delText>
        </w:r>
        <w:r w:rsidDel="008A63B7">
          <w:rPr>
            <w:rFonts w:ascii="KCFTRC+CMR10"/>
            <w:color w:val="000000"/>
            <w:spacing w:val="2"/>
            <w:sz w:val="20"/>
          </w:rPr>
          <w:delText>period.</w:delText>
        </w:r>
      </w:del>
      <w:ins w:id="107" w:author="Kevin as Admin" w:date="2022-09-14T08:51:00Z">
        <w:r w:rsidR="008A63B7">
          <w:rPr>
            <w:rFonts w:ascii="KCFTRC+CMR10"/>
            <w:color w:val="000000"/>
            <w:sz w:val="20"/>
          </w:rPr>
          <w:t>(1)</w:t>
        </w:r>
        <w:r w:rsidR="008A63B7">
          <w:rPr>
            <w:rFonts w:ascii="Calibri" w:hAnsi="Calibri" w:cs="Calibri"/>
            <w:color w:val="000000"/>
            <w:sz w:val="20"/>
          </w:rPr>
          <w:t xml:space="preserve"> </w:t>
        </w:r>
        <w:proofErr w:type="gramStart"/>
        <w:r w:rsidR="008A63B7">
          <w:rPr>
            <w:rFonts w:ascii="Calibri" w:hAnsi="Calibri" w:cs="Calibri"/>
            <w:color w:val="000000"/>
            <w:sz w:val="20"/>
          </w:rPr>
          <w:t>the</w:t>
        </w:r>
        <w:proofErr w:type="gramEnd"/>
        <w:r w:rsidR="008A63B7">
          <w:rPr>
            <w:rFonts w:ascii="Calibri" w:hAnsi="Calibri" w:cs="Calibri"/>
            <w:color w:val="000000"/>
            <w:sz w:val="20"/>
          </w:rPr>
          <w:t xml:space="preserve"> </w:t>
        </w:r>
      </w:ins>
      <w:ins w:id="108" w:author="Kevin as Admin" w:date="2022-09-14T08:52:00Z">
        <w:r w:rsidR="008A63B7">
          <w:rPr>
            <w:rFonts w:ascii="Calibri" w:hAnsi="Calibri" w:cs="Calibri"/>
            <w:color w:val="000000"/>
            <w:sz w:val="20"/>
          </w:rPr>
          <w:t xml:space="preserve">aggregate </w:t>
        </w:r>
      </w:ins>
      <w:ins w:id="109" w:author="Kevin as Admin" w:date="2022-09-14T08:51:00Z">
        <w:r w:rsidR="008A63B7">
          <w:rPr>
            <w:rFonts w:ascii="Calibri" w:hAnsi="Calibri" w:cs="Calibri"/>
            <w:color w:val="000000"/>
            <w:sz w:val="20"/>
          </w:rPr>
          <w:t xml:space="preserve">changes in temperature-control-driven and non-temperature-control-driven consumption caused by the </w:t>
        </w:r>
      </w:ins>
      <w:ins w:id="110" w:author="Kevin as Admin" w:date="2022-09-14T08:52:00Z">
        <w:r w:rsidR="008A63B7">
          <w:rPr>
            <w:rFonts w:ascii="Calibri" w:hAnsi="Calibri" w:cs="Calibri"/>
            <w:color w:val="000000"/>
            <w:sz w:val="20"/>
          </w:rPr>
          <w:t xml:space="preserve">TOU program, (2) how these consumptions changes vary with the average daily outdoor temperature, and </w:t>
        </w:r>
      </w:ins>
      <w:ins w:id="111" w:author="Kevin as Admin" w:date="2022-09-14T08:53:00Z">
        <w:r w:rsidR="008A63B7">
          <w:rPr>
            <w:rFonts w:ascii="Calibri" w:hAnsi="Calibri" w:cs="Calibri"/>
            <w:color w:val="000000"/>
            <w:sz w:val="20"/>
          </w:rPr>
          <w:t>(3) how these consumption changes vary with the magnitude of the peak period price change.</w:t>
        </w:r>
      </w:ins>
      <w:ins w:id="112" w:author="Kevin as Admin" w:date="2022-09-14T08:52:00Z">
        <w:r w:rsidR="008A63B7">
          <w:rPr>
            <w:rFonts w:ascii="Calibri" w:hAnsi="Calibri" w:cs="Calibri"/>
            <w:color w:val="000000"/>
            <w:sz w:val="20"/>
          </w:rPr>
          <w:t xml:space="preserve"> </w:t>
        </w:r>
      </w:ins>
      <w:r>
        <w:rPr>
          <w:rFonts w:ascii="Times New Roman"/>
          <w:color w:val="000000"/>
          <w:spacing w:val="48"/>
          <w:sz w:val="20"/>
        </w:rPr>
        <w:t xml:space="preserve"> </w:t>
      </w:r>
      <w:del w:id="113" w:author="Kevin as Admin" w:date="2022-09-14T08:54:00Z">
        <w:r w:rsidDel="00B94A61">
          <w:rPr>
            <w:rFonts w:ascii="KCFTRC+CMR10"/>
            <w:color w:val="000000"/>
            <w:sz w:val="20"/>
          </w:rPr>
          <w:delText>By</w:delText>
        </w:r>
        <w:r w:rsidDel="00B94A61">
          <w:rPr>
            <w:rFonts w:ascii="Times New Roman"/>
            <w:color w:val="000000"/>
            <w:spacing w:val="20"/>
            <w:sz w:val="20"/>
          </w:rPr>
          <w:delText xml:space="preserve"> </w:delText>
        </w:r>
        <w:r w:rsidDel="00B94A61">
          <w:rPr>
            <w:rFonts w:ascii="KCFTRC+CMR10"/>
            <w:color w:val="000000"/>
            <w:sz w:val="20"/>
          </w:rPr>
          <w:delText>doing</w:delText>
        </w:r>
      </w:del>
    </w:p>
    <w:p w14:paraId="2A8548E2" w14:textId="004AF8F2" w:rsidR="00CF0253" w:rsidDel="00B94A61" w:rsidRDefault="00252649" w:rsidP="00B94A61">
      <w:pPr>
        <w:spacing w:before="149" w:after="0" w:line="209" w:lineRule="exact"/>
        <w:jc w:val="left"/>
        <w:rPr>
          <w:del w:id="114" w:author="Kevin as Admin" w:date="2022-09-14T08:54:00Z"/>
          <w:rFonts w:ascii="Times New Roman"/>
          <w:color w:val="000000"/>
          <w:sz w:val="20"/>
        </w:rPr>
        <w:pPrChange w:id="115" w:author="Kevin as Admin" w:date="2022-09-14T08:54:00Z">
          <w:pPr>
            <w:spacing w:before="149" w:after="0" w:line="209" w:lineRule="exact"/>
            <w:jc w:val="left"/>
          </w:pPr>
        </w:pPrChange>
      </w:pPr>
      <w:del w:id="116" w:author="Kevin as Admin" w:date="2022-09-14T08:54:00Z">
        <w:r w:rsidDel="00B94A61">
          <w:rPr>
            <w:rFonts w:ascii="KCFTRC+CMR10"/>
            <w:color w:val="000000"/>
            <w:sz w:val="20"/>
          </w:rPr>
          <w:delText>so,</w:delText>
        </w:r>
        <w:r w:rsidDel="00B94A61">
          <w:rPr>
            <w:rFonts w:ascii="Times New Roman"/>
            <w:color w:val="000000"/>
            <w:spacing w:val="16"/>
            <w:sz w:val="20"/>
          </w:rPr>
          <w:delText xml:space="preserve"> </w:delText>
        </w:r>
        <w:r w:rsidDel="00B94A61">
          <w:rPr>
            <w:rFonts w:ascii="KCFTRC+CMR10"/>
            <w:color w:val="000000"/>
            <w:sz w:val="20"/>
          </w:rPr>
          <w:delText>I</w:delText>
        </w:r>
        <w:r w:rsidDel="00B94A61">
          <w:rPr>
            <w:rFonts w:ascii="Times New Roman"/>
            <w:color w:val="000000"/>
            <w:spacing w:val="15"/>
            <w:sz w:val="20"/>
          </w:rPr>
          <w:delText xml:space="preserve"> </w:delText>
        </w:r>
        <w:r w:rsidDel="00B94A61">
          <w:rPr>
            <w:rFonts w:ascii="KCFTRC+CMR10"/>
            <w:color w:val="000000"/>
            <w:spacing w:val="-1"/>
            <w:sz w:val="20"/>
          </w:rPr>
          <w:delText>identify</w:delText>
        </w:r>
        <w:r w:rsidDel="00B94A61">
          <w:rPr>
            <w:rFonts w:ascii="Times New Roman"/>
            <w:color w:val="000000"/>
            <w:spacing w:val="16"/>
            <w:sz w:val="20"/>
          </w:rPr>
          <w:delText xml:space="preserve"> </w:delText>
        </w:r>
        <w:r w:rsidDel="00B94A61">
          <w:rPr>
            <w:rFonts w:ascii="KCFTRC+CMR10"/>
            <w:color w:val="000000"/>
            <w:sz w:val="20"/>
          </w:rPr>
          <w:delText>three</w:delText>
        </w:r>
        <w:r w:rsidDel="00B94A61">
          <w:rPr>
            <w:rFonts w:ascii="Times New Roman"/>
            <w:color w:val="000000"/>
            <w:spacing w:val="16"/>
            <w:sz w:val="20"/>
          </w:rPr>
          <w:delText xml:space="preserve"> </w:delText>
        </w:r>
        <w:r w:rsidDel="00B94A61">
          <w:rPr>
            <w:rFonts w:ascii="KCFTRC+CMR10"/>
            <w:color w:val="000000"/>
            <w:sz w:val="20"/>
          </w:rPr>
          <w:delText>building</w:delText>
        </w:r>
        <w:r w:rsidDel="00B94A61">
          <w:rPr>
            <w:rFonts w:ascii="Times New Roman"/>
            <w:color w:val="000000"/>
            <w:spacing w:val="15"/>
            <w:sz w:val="20"/>
          </w:rPr>
          <w:delText xml:space="preserve"> </w:delText>
        </w:r>
        <w:r w:rsidDel="00B94A61">
          <w:rPr>
            <w:rFonts w:ascii="KCFTRC+CMR10"/>
            <w:color w:val="000000"/>
            <w:sz w:val="20"/>
          </w:rPr>
          <w:delText>blocks</w:delText>
        </w:r>
        <w:r w:rsidDel="00B94A61">
          <w:rPr>
            <w:rFonts w:ascii="Times New Roman"/>
            <w:color w:val="000000"/>
            <w:spacing w:val="16"/>
            <w:sz w:val="20"/>
          </w:rPr>
          <w:delText xml:space="preserve"> </w:delText>
        </w:r>
        <w:r w:rsidDel="00B94A61">
          <w:rPr>
            <w:rFonts w:ascii="KCFTRC+CMR10"/>
            <w:color w:val="000000"/>
            <w:sz w:val="20"/>
          </w:rPr>
          <w:delText>underlying</w:delText>
        </w:r>
        <w:r w:rsidDel="00B94A61">
          <w:rPr>
            <w:rFonts w:ascii="Times New Roman"/>
            <w:color w:val="000000"/>
            <w:spacing w:val="15"/>
            <w:sz w:val="20"/>
          </w:rPr>
          <w:delText xml:space="preserve"> </w:delText>
        </w:r>
        <w:r w:rsidDel="00B94A61">
          <w:rPr>
            <w:rFonts w:ascii="KCFTRC+CMR10"/>
            <w:color w:val="000000"/>
            <w:sz w:val="20"/>
          </w:rPr>
          <w:delText>the</w:delText>
        </w:r>
        <w:r w:rsidDel="00B94A61">
          <w:rPr>
            <w:rFonts w:ascii="Times New Roman"/>
            <w:color w:val="000000"/>
            <w:spacing w:val="16"/>
            <w:sz w:val="20"/>
          </w:rPr>
          <w:delText xml:space="preserve"> </w:delText>
        </w:r>
        <w:r w:rsidDel="00B94A61">
          <w:rPr>
            <w:rFonts w:ascii="KCFTRC+CMR10"/>
            <w:color w:val="000000"/>
            <w:spacing w:val="-1"/>
            <w:sz w:val="20"/>
          </w:rPr>
          <w:delText>multi-faceted</w:delText>
        </w:r>
        <w:r w:rsidDel="00B94A61">
          <w:rPr>
            <w:rFonts w:ascii="Times New Roman"/>
            <w:color w:val="000000"/>
            <w:spacing w:val="16"/>
            <w:sz w:val="20"/>
          </w:rPr>
          <w:delText xml:space="preserve"> </w:delText>
        </w:r>
        <w:r w:rsidDel="00B94A61">
          <w:rPr>
            <w:rFonts w:ascii="KCFTRC+CMR10"/>
            <w:color w:val="000000"/>
            <w:sz w:val="20"/>
          </w:rPr>
          <w:delText>dynamics</w:delText>
        </w:r>
        <w:r w:rsidDel="00B94A61">
          <w:rPr>
            <w:rFonts w:ascii="Times New Roman"/>
            <w:color w:val="000000"/>
            <w:spacing w:val="16"/>
            <w:sz w:val="20"/>
          </w:rPr>
          <w:delText xml:space="preserve"> </w:delText>
        </w:r>
        <w:r w:rsidDel="00B94A61">
          <w:rPr>
            <w:rFonts w:ascii="KCFTRC+CMR10"/>
            <w:color w:val="000000"/>
            <w:sz w:val="20"/>
          </w:rPr>
          <w:delText>of</w:delText>
        </w:r>
        <w:r w:rsidDel="00B94A61">
          <w:rPr>
            <w:rFonts w:ascii="Times New Roman"/>
            <w:color w:val="000000"/>
            <w:spacing w:val="16"/>
            <w:sz w:val="20"/>
          </w:rPr>
          <w:delText xml:space="preserve"> </w:delText>
        </w:r>
        <w:r w:rsidDel="00B94A61">
          <w:rPr>
            <w:rFonts w:ascii="KCFTRC+CMR10"/>
            <w:color w:val="000000"/>
            <w:sz w:val="20"/>
          </w:rPr>
          <w:delText>the</w:delText>
        </w:r>
        <w:r w:rsidDel="00B94A61">
          <w:rPr>
            <w:rFonts w:ascii="Times New Roman"/>
            <w:color w:val="000000"/>
            <w:spacing w:val="16"/>
            <w:sz w:val="20"/>
          </w:rPr>
          <w:delText xml:space="preserve"> </w:delText>
        </w:r>
        <w:r w:rsidDel="00B94A61">
          <w:rPr>
            <w:rFonts w:ascii="KCFTRC+CMR10"/>
            <w:color w:val="000000"/>
            <w:spacing w:val="-1"/>
            <w:sz w:val="20"/>
          </w:rPr>
          <w:delText>electricity</w:delText>
        </w:r>
        <w:r w:rsidDel="00B94A61">
          <w:rPr>
            <w:rFonts w:ascii="Times New Roman"/>
            <w:color w:val="000000"/>
            <w:spacing w:val="16"/>
            <w:sz w:val="20"/>
          </w:rPr>
          <w:delText xml:space="preserve"> </w:delText>
        </w:r>
        <w:r w:rsidDel="00B94A61">
          <w:rPr>
            <w:rFonts w:ascii="KCFTRC+CMR10"/>
            <w:color w:val="000000"/>
            <w:spacing w:val="-1"/>
            <w:sz w:val="20"/>
          </w:rPr>
          <w:delText>savings</w:delText>
        </w:r>
        <w:r w:rsidDel="00B94A61">
          <w:rPr>
            <w:rFonts w:ascii="Times New Roman"/>
            <w:color w:val="000000"/>
            <w:spacing w:val="17"/>
            <w:sz w:val="20"/>
          </w:rPr>
          <w:delText xml:space="preserve"> </w:delText>
        </w:r>
        <w:r w:rsidDel="00B94A61">
          <w:rPr>
            <w:rFonts w:ascii="KCFTRC+CMR10"/>
            <w:color w:val="000000"/>
            <w:sz w:val="20"/>
          </w:rPr>
          <w:delText>arising</w:delText>
        </w:r>
        <w:r w:rsidDel="00B94A61">
          <w:rPr>
            <w:rFonts w:ascii="Times New Roman"/>
            <w:color w:val="000000"/>
            <w:spacing w:val="15"/>
            <w:sz w:val="20"/>
          </w:rPr>
          <w:delText xml:space="preserve"> </w:delText>
        </w:r>
        <w:r w:rsidDel="00B94A61">
          <w:rPr>
            <w:rFonts w:ascii="KCFTRC+CMR10"/>
            <w:color w:val="000000"/>
            <w:sz w:val="20"/>
          </w:rPr>
          <w:delText>from</w:delText>
        </w:r>
      </w:del>
    </w:p>
    <w:p w14:paraId="5649DEAA" w14:textId="688EF695" w:rsidR="00CF0253" w:rsidDel="00B94A61" w:rsidRDefault="00252649" w:rsidP="00B94A61">
      <w:pPr>
        <w:spacing w:before="149" w:after="0" w:line="209" w:lineRule="exact"/>
        <w:jc w:val="left"/>
        <w:rPr>
          <w:del w:id="117" w:author="Kevin as Admin" w:date="2022-09-14T08:54:00Z"/>
          <w:rFonts w:ascii="Times New Roman"/>
          <w:color w:val="000000"/>
          <w:sz w:val="20"/>
        </w:rPr>
        <w:pPrChange w:id="118" w:author="Kevin as Admin" w:date="2022-09-14T08:54:00Z">
          <w:pPr>
            <w:spacing w:before="149" w:after="0" w:line="209" w:lineRule="exact"/>
            <w:jc w:val="left"/>
          </w:pPr>
        </w:pPrChange>
      </w:pPr>
      <w:del w:id="119" w:author="Kevin as Admin" w:date="2022-09-14T08:54:00Z">
        <w:r w:rsidDel="00B94A61">
          <w:rPr>
            <w:rFonts w:ascii="KCFTRC+CMR10"/>
            <w:color w:val="000000"/>
            <w:sz w:val="20"/>
          </w:rPr>
          <w:delText>the</w:delText>
        </w:r>
        <w:r w:rsidDel="00B94A61">
          <w:rPr>
            <w:rFonts w:ascii="Times New Roman"/>
            <w:color w:val="000000"/>
            <w:spacing w:val="19"/>
            <w:sz w:val="20"/>
          </w:rPr>
          <w:delText xml:space="preserve"> </w:delText>
        </w:r>
        <w:r w:rsidDel="00B94A61">
          <w:rPr>
            <w:rFonts w:ascii="KCFTRC+CMR10"/>
            <w:color w:val="000000"/>
            <w:spacing w:val="-6"/>
            <w:sz w:val="20"/>
          </w:rPr>
          <w:delText>two</w:delText>
        </w:r>
        <w:r w:rsidDel="00B94A61">
          <w:rPr>
            <w:rFonts w:ascii="Times New Roman"/>
            <w:color w:val="000000"/>
            <w:spacing w:val="24"/>
            <w:sz w:val="20"/>
          </w:rPr>
          <w:delText xml:space="preserve"> </w:delText>
        </w:r>
        <w:r w:rsidDel="00B94A61">
          <w:rPr>
            <w:rFonts w:ascii="KCFTRC+CMR10"/>
            <w:color w:val="000000"/>
            <w:sz w:val="20"/>
          </w:rPr>
          <w:delText>distinct</w:delText>
        </w:r>
        <w:r w:rsidDel="00B94A61">
          <w:rPr>
            <w:rFonts w:ascii="Times New Roman"/>
            <w:color w:val="000000"/>
            <w:spacing w:val="19"/>
            <w:sz w:val="20"/>
          </w:rPr>
          <w:delText xml:space="preserve"> </w:delText>
        </w:r>
        <w:r w:rsidDel="00B94A61">
          <w:rPr>
            <w:rFonts w:ascii="KCFTRC+CMR10"/>
            <w:color w:val="000000"/>
            <w:spacing w:val="-1"/>
            <w:sz w:val="20"/>
          </w:rPr>
          <w:delText>drivers</w:delText>
        </w:r>
        <w:r w:rsidDel="00B94A61">
          <w:rPr>
            <w:rFonts w:ascii="Times New Roman"/>
            <w:color w:val="000000"/>
            <w:spacing w:val="20"/>
            <w:sz w:val="20"/>
          </w:rPr>
          <w:delText xml:space="preserve"> </w:delText>
        </w:r>
        <w:r w:rsidDel="00B94A61">
          <w:rPr>
            <w:rFonts w:ascii="KCFTRC+CMR10"/>
            <w:color w:val="000000"/>
            <w:sz w:val="20"/>
          </w:rPr>
          <w:delText>of</w:delText>
        </w:r>
        <w:r w:rsidDel="00B94A61">
          <w:rPr>
            <w:rFonts w:ascii="Times New Roman"/>
            <w:color w:val="000000"/>
            <w:spacing w:val="19"/>
            <w:sz w:val="20"/>
          </w:rPr>
          <w:delText xml:space="preserve"> </w:delText>
        </w:r>
        <w:r w:rsidDel="00B94A61">
          <w:rPr>
            <w:rFonts w:ascii="KCFTRC+CMR10"/>
            <w:color w:val="000000"/>
            <w:sz w:val="20"/>
          </w:rPr>
          <w:delText>household</w:delText>
        </w:r>
        <w:r w:rsidDel="00B94A61">
          <w:rPr>
            <w:rFonts w:ascii="Times New Roman"/>
            <w:color w:val="000000"/>
            <w:spacing w:val="19"/>
            <w:sz w:val="20"/>
          </w:rPr>
          <w:delText xml:space="preserve"> </w:delText>
        </w:r>
        <w:r w:rsidDel="00B94A61">
          <w:rPr>
            <w:rFonts w:ascii="KCFTRC+CMR10"/>
            <w:color w:val="000000"/>
            <w:spacing w:val="-1"/>
            <w:sz w:val="20"/>
          </w:rPr>
          <w:delText>electricity</w:delText>
        </w:r>
        <w:r w:rsidDel="00B94A61">
          <w:rPr>
            <w:rFonts w:ascii="Times New Roman"/>
            <w:color w:val="000000"/>
            <w:spacing w:val="19"/>
            <w:sz w:val="20"/>
          </w:rPr>
          <w:delText xml:space="preserve"> </w:delText>
        </w:r>
        <w:r w:rsidDel="00B94A61">
          <w:rPr>
            <w:rFonts w:ascii="KCFTRC+CMR10"/>
            <w:color w:val="000000"/>
            <w:sz w:val="20"/>
          </w:rPr>
          <w:delText>consumption</w:delText>
        </w:r>
        <w:r w:rsidDel="00B94A61">
          <w:rPr>
            <w:rFonts w:ascii="Times New Roman"/>
            <w:color w:val="000000"/>
            <w:spacing w:val="19"/>
            <w:sz w:val="20"/>
          </w:rPr>
          <w:delText xml:space="preserve"> </w:delText>
        </w:r>
        <w:r w:rsidDel="00B94A61">
          <w:rPr>
            <w:rFonts w:ascii="KCFTRC+CMR10"/>
            <w:color w:val="000000"/>
            <w:sz w:val="20"/>
          </w:rPr>
          <w:delText>around</w:delText>
        </w:r>
        <w:r w:rsidDel="00B94A61">
          <w:rPr>
            <w:rFonts w:ascii="Times New Roman"/>
            <w:color w:val="000000"/>
            <w:spacing w:val="19"/>
            <w:sz w:val="20"/>
          </w:rPr>
          <w:delText xml:space="preserve"> </w:delText>
        </w:r>
        <w:r w:rsidDel="00B94A61">
          <w:rPr>
            <w:rFonts w:ascii="KCFTRC+CMR10"/>
            <w:color w:val="000000"/>
            <w:spacing w:val="2"/>
            <w:sz w:val="20"/>
          </w:rPr>
          <w:delText>peak</w:delText>
        </w:r>
        <w:r w:rsidDel="00B94A61">
          <w:rPr>
            <w:rFonts w:ascii="Times New Roman"/>
            <w:color w:val="000000"/>
            <w:spacing w:val="17"/>
            <w:sz w:val="20"/>
          </w:rPr>
          <w:delText xml:space="preserve"> </w:delText>
        </w:r>
        <w:r w:rsidDel="00B94A61">
          <w:rPr>
            <w:rFonts w:ascii="KCFTRC+CMR10"/>
            <w:color w:val="000000"/>
            <w:sz w:val="20"/>
          </w:rPr>
          <w:delText>hours</w:delText>
        </w:r>
        <w:r w:rsidDel="00B94A61">
          <w:rPr>
            <w:rFonts w:ascii="Times New Roman"/>
            <w:color w:val="000000"/>
            <w:spacing w:val="19"/>
            <w:sz w:val="20"/>
          </w:rPr>
          <w:delText xml:space="preserve"> </w:delText>
        </w:r>
        <w:r w:rsidDel="00B94A61">
          <w:rPr>
            <w:rFonts w:ascii="KCFTRC+CMR10"/>
            <w:color w:val="000000"/>
            <w:sz w:val="20"/>
          </w:rPr>
          <w:delText>(i.e.,</w:delText>
        </w:r>
        <w:r w:rsidDel="00B94A61">
          <w:rPr>
            <w:rFonts w:ascii="Times New Roman"/>
            <w:color w:val="000000"/>
            <w:spacing w:val="20"/>
            <w:sz w:val="20"/>
          </w:rPr>
          <w:delText xml:space="preserve"> </w:delText>
        </w:r>
        <w:r w:rsidDel="00B94A61">
          <w:rPr>
            <w:rFonts w:ascii="KCFTRC+CMR10"/>
            <w:color w:val="000000"/>
            <w:sz w:val="20"/>
          </w:rPr>
          <w:delText>in</w:delText>
        </w:r>
        <w:r w:rsidDel="00B94A61">
          <w:rPr>
            <w:rFonts w:ascii="Times New Roman"/>
            <w:color w:val="000000"/>
            <w:spacing w:val="19"/>
            <w:sz w:val="20"/>
          </w:rPr>
          <w:delText xml:space="preserve"> </w:delText>
        </w:r>
        <w:r w:rsidDel="00B94A61">
          <w:rPr>
            <w:rFonts w:ascii="KCFTRC+CMR10"/>
            <w:color w:val="000000"/>
            <w:sz w:val="20"/>
          </w:rPr>
          <w:delText>and</w:delText>
        </w:r>
        <w:r w:rsidDel="00B94A61">
          <w:rPr>
            <w:rFonts w:ascii="Times New Roman"/>
            <w:color w:val="000000"/>
            <w:spacing w:val="19"/>
            <w:sz w:val="20"/>
          </w:rPr>
          <w:delText xml:space="preserve"> </w:delText>
        </w:r>
        <w:r w:rsidDel="00B94A61">
          <w:rPr>
            <w:rFonts w:ascii="KCFTRC+CMR10"/>
            <w:color w:val="000000"/>
            <w:sz w:val="20"/>
          </w:rPr>
          <w:delText>near</w:delText>
        </w:r>
        <w:r w:rsidDel="00B94A61">
          <w:rPr>
            <w:rFonts w:ascii="Times New Roman"/>
            <w:color w:val="000000"/>
            <w:spacing w:val="19"/>
            <w:sz w:val="20"/>
          </w:rPr>
          <w:delText xml:space="preserve"> </w:delText>
        </w:r>
        <w:r w:rsidDel="00B94A61">
          <w:rPr>
            <w:rFonts w:ascii="KCFTRC+CMR10"/>
            <w:color w:val="000000"/>
            <w:spacing w:val="2"/>
            <w:sz w:val="20"/>
          </w:rPr>
          <w:delText>peak</w:delText>
        </w:r>
        <w:r w:rsidDel="00B94A61">
          <w:rPr>
            <w:rFonts w:ascii="Times New Roman"/>
            <w:color w:val="000000"/>
            <w:spacing w:val="17"/>
            <w:sz w:val="20"/>
          </w:rPr>
          <w:delText xml:space="preserve"> </w:delText>
        </w:r>
        <w:r w:rsidDel="00B94A61">
          <w:rPr>
            <w:rFonts w:ascii="KCFTRC+CMR10"/>
            <w:color w:val="000000"/>
            <w:sz w:val="20"/>
          </w:rPr>
          <w:delText>hours):</w:delText>
        </w:r>
      </w:del>
    </w:p>
    <w:p w14:paraId="6AF0146B" w14:textId="647F9006" w:rsidR="00CF0253" w:rsidRDefault="00252649" w:rsidP="00B94A61">
      <w:pPr>
        <w:spacing w:before="149" w:after="0" w:line="209" w:lineRule="exact"/>
        <w:jc w:val="left"/>
        <w:rPr>
          <w:rFonts w:ascii="Times New Roman"/>
          <w:color w:val="000000"/>
          <w:sz w:val="20"/>
        </w:rPr>
        <w:pPrChange w:id="120" w:author="Kevin as Admin" w:date="2022-09-14T08:54:00Z">
          <w:pPr>
            <w:spacing w:before="149" w:after="0" w:line="209" w:lineRule="exact"/>
            <w:jc w:val="left"/>
          </w:pPr>
        </w:pPrChange>
      </w:pPr>
      <w:del w:id="121" w:author="Kevin as Admin" w:date="2022-09-14T08:54:00Z">
        <w:r w:rsidDel="00B94A61">
          <w:rPr>
            <w:rFonts w:ascii="KCFTRC+CMR10"/>
            <w:color w:val="000000"/>
            <w:sz w:val="20"/>
          </w:rPr>
          <w:delText>the</w:delText>
        </w:r>
        <w:r w:rsidDel="00B94A61">
          <w:rPr>
            <w:rFonts w:ascii="Times New Roman"/>
            <w:color w:val="000000"/>
            <w:spacing w:val="7"/>
            <w:sz w:val="20"/>
          </w:rPr>
          <w:delText xml:space="preserve"> </w:delText>
        </w:r>
        <w:r w:rsidDel="00B94A61">
          <w:rPr>
            <w:rFonts w:ascii="KCFTRC+CMR10"/>
            <w:color w:val="000000"/>
            <w:sz w:val="20"/>
          </w:rPr>
          <w:delText>magnitude</w:delText>
        </w:r>
        <w:r w:rsidDel="00B94A61">
          <w:rPr>
            <w:rFonts w:ascii="Times New Roman"/>
            <w:color w:val="000000"/>
            <w:spacing w:val="7"/>
            <w:sz w:val="20"/>
          </w:rPr>
          <w:delText xml:space="preserve"> </w:delText>
        </w:r>
        <w:r w:rsidDel="00B94A61">
          <w:rPr>
            <w:rFonts w:ascii="KCFTRC+CMR10"/>
            <w:color w:val="000000"/>
            <w:sz w:val="20"/>
          </w:rPr>
          <w:delText>of</w:delText>
        </w:r>
        <w:r w:rsidDel="00B94A61">
          <w:rPr>
            <w:rFonts w:ascii="Times New Roman"/>
            <w:color w:val="000000"/>
            <w:spacing w:val="7"/>
            <w:sz w:val="20"/>
          </w:rPr>
          <w:delText xml:space="preserve"> </w:delText>
        </w:r>
        <w:r w:rsidDel="00B94A61">
          <w:rPr>
            <w:rFonts w:ascii="KCFTRC+CMR10"/>
            <w:color w:val="000000"/>
            <w:sz w:val="20"/>
          </w:rPr>
          <w:delText>price</w:delText>
        </w:r>
        <w:r w:rsidDel="00B94A61">
          <w:rPr>
            <w:rFonts w:ascii="Times New Roman"/>
            <w:color w:val="000000"/>
            <w:spacing w:val="7"/>
            <w:sz w:val="20"/>
          </w:rPr>
          <w:delText xml:space="preserve"> </w:delText>
        </w:r>
        <w:r w:rsidDel="00B94A61">
          <w:rPr>
            <w:rFonts w:ascii="KCFTRC+CMR10"/>
            <w:color w:val="000000"/>
            <w:spacing w:val="-1"/>
            <w:sz w:val="20"/>
          </w:rPr>
          <w:delText>spikes</w:delText>
        </w:r>
        <w:r w:rsidDel="00B94A61">
          <w:rPr>
            <w:rFonts w:ascii="Times New Roman"/>
            <w:color w:val="000000"/>
            <w:spacing w:val="8"/>
            <w:sz w:val="20"/>
          </w:rPr>
          <w:delText xml:space="preserve"> </w:delText>
        </w:r>
        <w:r w:rsidDel="00B94A61">
          <w:rPr>
            <w:rFonts w:ascii="KCFTRC+CMR10"/>
            <w:color w:val="000000"/>
            <w:sz w:val="20"/>
          </w:rPr>
          <w:delText>at</w:delText>
        </w:r>
        <w:r w:rsidDel="00B94A61">
          <w:rPr>
            <w:rFonts w:ascii="Times New Roman"/>
            <w:color w:val="000000"/>
            <w:spacing w:val="7"/>
            <w:sz w:val="20"/>
          </w:rPr>
          <w:delText xml:space="preserve"> </w:delText>
        </w:r>
        <w:r w:rsidDel="00B94A61">
          <w:rPr>
            <w:rFonts w:ascii="KCFTRC+CMR10"/>
            <w:color w:val="000000"/>
            <w:spacing w:val="1"/>
            <w:sz w:val="20"/>
          </w:rPr>
          <w:delText>peak</w:delText>
        </w:r>
        <w:r w:rsidDel="00B94A61">
          <w:rPr>
            <w:rFonts w:ascii="Times New Roman"/>
            <w:color w:val="000000"/>
            <w:spacing w:val="5"/>
            <w:sz w:val="20"/>
          </w:rPr>
          <w:delText xml:space="preserve"> </w:delText>
        </w:r>
        <w:r w:rsidDel="00B94A61">
          <w:rPr>
            <w:rFonts w:ascii="KCFTRC+CMR10"/>
            <w:color w:val="000000"/>
            <w:sz w:val="20"/>
          </w:rPr>
          <w:delText>hours,</w:delText>
        </w:r>
        <w:r w:rsidDel="00B94A61">
          <w:rPr>
            <w:rFonts w:ascii="Times New Roman"/>
            <w:color w:val="000000"/>
            <w:spacing w:val="9"/>
            <w:sz w:val="20"/>
          </w:rPr>
          <w:delText xml:space="preserve"> </w:delText>
        </w:r>
        <w:r w:rsidDel="00B94A61">
          <w:rPr>
            <w:rFonts w:ascii="KCFTRC+CMR10"/>
            <w:color w:val="000000"/>
            <w:sz w:val="20"/>
          </w:rPr>
          <w:delText>daily</w:delText>
        </w:r>
        <w:r w:rsidDel="00B94A61">
          <w:rPr>
            <w:rFonts w:ascii="Times New Roman"/>
            <w:color w:val="000000"/>
            <w:spacing w:val="7"/>
            <w:sz w:val="20"/>
          </w:rPr>
          <w:delText xml:space="preserve"> </w:delText>
        </w:r>
        <w:r w:rsidDel="00B94A61">
          <w:rPr>
            <w:rFonts w:ascii="KCFTRC+CMR10"/>
            <w:color w:val="000000"/>
            <w:sz w:val="20"/>
          </w:rPr>
          <w:delText>HDDs,</w:delText>
        </w:r>
        <w:r w:rsidDel="00B94A61">
          <w:rPr>
            <w:rFonts w:ascii="Times New Roman"/>
            <w:color w:val="000000"/>
            <w:spacing w:val="9"/>
            <w:sz w:val="20"/>
          </w:rPr>
          <w:delText xml:space="preserve"> </w:delText>
        </w:r>
        <w:r w:rsidDel="00B94A61">
          <w:rPr>
            <w:rFonts w:ascii="KCFTRC+CMR10"/>
            <w:color w:val="000000"/>
            <w:sz w:val="20"/>
          </w:rPr>
          <w:delText>and</w:delText>
        </w:r>
        <w:r w:rsidDel="00B94A61">
          <w:rPr>
            <w:rFonts w:ascii="Times New Roman"/>
            <w:color w:val="000000"/>
            <w:spacing w:val="7"/>
            <w:sz w:val="20"/>
          </w:rPr>
          <w:delText xml:space="preserve"> </w:delText>
        </w:r>
        <w:r w:rsidDel="00B94A61">
          <w:rPr>
            <w:rFonts w:ascii="KCFTRC+CMR10"/>
            <w:color w:val="000000"/>
            <w:sz w:val="20"/>
          </w:rPr>
          <w:delText>the</w:delText>
        </w:r>
        <w:r w:rsidDel="00B94A61">
          <w:rPr>
            <w:rFonts w:ascii="Times New Roman"/>
            <w:color w:val="000000"/>
            <w:spacing w:val="7"/>
            <w:sz w:val="20"/>
          </w:rPr>
          <w:delText xml:space="preserve"> </w:delText>
        </w:r>
        <w:r w:rsidDel="00B94A61">
          <w:rPr>
            <w:rFonts w:ascii="KCFTRC+CMR10"/>
            <w:color w:val="000000"/>
            <w:sz w:val="20"/>
          </w:rPr>
          <w:delText>point</w:delText>
        </w:r>
        <w:r w:rsidDel="00B94A61">
          <w:rPr>
            <w:rFonts w:ascii="Times New Roman"/>
            <w:color w:val="000000"/>
            <w:spacing w:val="7"/>
            <w:sz w:val="20"/>
          </w:rPr>
          <w:delText xml:space="preserve"> </w:delText>
        </w:r>
        <w:r w:rsidDel="00B94A61">
          <w:rPr>
            <w:rFonts w:ascii="KCFTRC+CMR10"/>
            <w:color w:val="000000"/>
            <w:sz w:val="20"/>
          </w:rPr>
          <w:delText>at</w:delText>
        </w:r>
        <w:r w:rsidDel="00B94A61">
          <w:rPr>
            <w:rFonts w:ascii="Times New Roman"/>
            <w:color w:val="000000"/>
            <w:spacing w:val="7"/>
            <w:sz w:val="20"/>
          </w:rPr>
          <w:delText xml:space="preserve"> </w:delText>
        </w:r>
        <w:r w:rsidDel="00B94A61">
          <w:rPr>
            <w:rFonts w:ascii="KCFTRC+CMR10"/>
            <w:color w:val="000000"/>
            <w:spacing w:val="-2"/>
            <w:sz w:val="20"/>
          </w:rPr>
          <w:delText>which</w:delText>
        </w:r>
        <w:r w:rsidDel="00B94A61">
          <w:rPr>
            <w:rFonts w:ascii="Times New Roman"/>
            <w:color w:val="000000"/>
            <w:spacing w:val="8"/>
            <w:sz w:val="20"/>
          </w:rPr>
          <w:delText xml:space="preserve"> </w:delText>
        </w:r>
        <w:r w:rsidDel="00B94A61">
          <w:rPr>
            <w:rFonts w:ascii="KCFTRC+CMR10"/>
            <w:color w:val="000000"/>
            <w:spacing w:val="-1"/>
            <w:sz w:val="20"/>
          </w:rPr>
          <w:delText>electricity</w:delText>
        </w:r>
        <w:r w:rsidDel="00B94A61">
          <w:rPr>
            <w:rFonts w:ascii="Times New Roman"/>
            <w:color w:val="000000"/>
            <w:spacing w:val="7"/>
            <w:sz w:val="20"/>
          </w:rPr>
          <w:delText xml:space="preserve"> </w:delText>
        </w:r>
        <w:r w:rsidDel="00B94A61">
          <w:rPr>
            <w:rFonts w:ascii="KCFTRC+CMR10"/>
            <w:color w:val="000000"/>
            <w:sz w:val="20"/>
          </w:rPr>
          <w:delText>is</w:delText>
        </w:r>
        <w:r w:rsidDel="00B94A61">
          <w:rPr>
            <w:rFonts w:ascii="Times New Roman"/>
            <w:color w:val="000000"/>
            <w:spacing w:val="7"/>
            <w:sz w:val="20"/>
          </w:rPr>
          <w:delText xml:space="preserve"> </w:delText>
        </w:r>
        <w:r w:rsidDel="00B94A61">
          <w:rPr>
            <w:rFonts w:ascii="KCFTRC+CMR10"/>
            <w:color w:val="000000"/>
            <w:sz w:val="20"/>
          </w:rPr>
          <w:delText>consumed</w:delText>
        </w:r>
        <w:r w:rsidDel="00B94A61">
          <w:rPr>
            <w:rFonts w:ascii="Times New Roman"/>
            <w:color w:val="000000"/>
            <w:spacing w:val="7"/>
            <w:sz w:val="20"/>
          </w:rPr>
          <w:delText xml:space="preserve"> </w:delText>
        </w:r>
        <w:r w:rsidDel="00B94A61">
          <w:rPr>
            <w:rFonts w:ascii="KCFTRC+CMR10"/>
            <w:color w:val="000000"/>
            <w:sz w:val="20"/>
          </w:rPr>
          <w:delText>in</w:delText>
        </w:r>
        <w:r w:rsidDel="00B94A61">
          <w:rPr>
            <w:rFonts w:ascii="Times New Roman"/>
            <w:color w:val="000000"/>
            <w:spacing w:val="7"/>
            <w:sz w:val="20"/>
          </w:rPr>
          <w:delText xml:space="preserve"> </w:delText>
        </w:r>
        <w:r w:rsidDel="00B94A61">
          <w:rPr>
            <w:rFonts w:ascii="KCFTRC+CMR10"/>
            <w:color w:val="000000"/>
            <w:sz w:val="20"/>
          </w:rPr>
          <w:delText>time.</w:delText>
        </w:r>
      </w:del>
    </w:p>
    <w:p w14:paraId="174C45F5" w14:textId="5584FBFC" w:rsidR="00CF0253" w:rsidRPr="00B94A61" w:rsidRDefault="00252649">
      <w:pPr>
        <w:spacing w:before="149" w:after="0" w:line="209" w:lineRule="exact"/>
        <w:ind w:left="299"/>
        <w:jc w:val="left"/>
        <w:rPr>
          <w:rFonts w:ascii="Calibri" w:hAnsi="Calibri" w:cs="Calibri"/>
          <w:color w:val="000000"/>
          <w:sz w:val="20"/>
          <w:rPrChange w:id="122" w:author="Kevin as Admin" w:date="2022-09-14T08:55:00Z">
            <w:rPr>
              <w:rFonts w:ascii="Times New Roman"/>
              <w:color w:val="000000"/>
              <w:sz w:val="20"/>
            </w:rPr>
          </w:rPrChange>
        </w:rPr>
      </w:pPr>
      <w:commentRangeStart w:id="123"/>
      <w:r>
        <w:rPr>
          <w:rFonts w:ascii="KCFTRC+CMR10"/>
          <w:color w:val="000000"/>
          <w:sz w:val="20"/>
        </w:rPr>
        <w:t>One</w:t>
      </w:r>
      <w:r>
        <w:rPr>
          <w:rFonts w:ascii="Times New Roman"/>
          <w:color w:val="000000"/>
          <w:spacing w:val="7"/>
          <w:sz w:val="20"/>
        </w:rPr>
        <w:t xml:space="preserve"> </w:t>
      </w:r>
      <w:r>
        <w:rPr>
          <w:rFonts w:ascii="KCFTRC+CMR10"/>
          <w:color w:val="000000"/>
          <w:sz w:val="20"/>
        </w:rPr>
        <w:t>of</w:t>
      </w:r>
      <w:r>
        <w:rPr>
          <w:rFonts w:ascii="Times New Roman"/>
          <w:color w:val="000000"/>
          <w:spacing w:val="7"/>
          <w:sz w:val="20"/>
        </w:rPr>
        <w:t xml:space="preserve"> </w:t>
      </w:r>
      <w:r>
        <w:rPr>
          <w:rFonts w:ascii="KCFTRC+CMR10"/>
          <w:color w:val="000000"/>
          <w:sz w:val="20"/>
        </w:rPr>
        <w:t>the</w:t>
      </w:r>
      <w:r>
        <w:rPr>
          <w:rFonts w:ascii="Times New Roman"/>
          <w:color w:val="000000"/>
          <w:spacing w:val="7"/>
          <w:sz w:val="20"/>
        </w:rPr>
        <w:t xml:space="preserve"> </w:t>
      </w:r>
      <w:r>
        <w:rPr>
          <w:rFonts w:ascii="KCFTRC+CMR10"/>
          <w:color w:val="000000"/>
          <w:sz w:val="20"/>
        </w:rPr>
        <w:t>most</w:t>
      </w:r>
      <w:r>
        <w:rPr>
          <w:rFonts w:ascii="Times New Roman"/>
          <w:color w:val="000000"/>
          <w:spacing w:val="7"/>
          <w:sz w:val="20"/>
        </w:rPr>
        <w:t xml:space="preserve"> </w:t>
      </w:r>
      <w:r>
        <w:rPr>
          <w:rFonts w:ascii="KCFTRC+CMR10"/>
          <w:color w:val="000000"/>
          <w:sz w:val="20"/>
        </w:rPr>
        <w:t>compelling</w:t>
      </w:r>
      <w:r>
        <w:rPr>
          <w:rFonts w:ascii="Times New Roman"/>
          <w:color w:val="000000"/>
          <w:spacing w:val="6"/>
          <w:sz w:val="20"/>
        </w:rPr>
        <w:t xml:space="preserve"> </w:t>
      </w:r>
      <w:r>
        <w:rPr>
          <w:rFonts w:ascii="KCFTRC+CMR10" w:hAnsi="KCFTRC+CMR10" w:cs="KCFTRC+CMR10"/>
          <w:color w:val="000000"/>
          <w:sz w:val="20"/>
        </w:rPr>
        <w:t>ﬁndings</w:t>
      </w:r>
      <w:r>
        <w:rPr>
          <w:rFonts w:ascii="Times New Roman"/>
          <w:color w:val="000000"/>
          <w:spacing w:val="7"/>
          <w:sz w:val="20"/>
        </w:rPr>
        <w:t xml:space="preserve"> </w:t>
      </w:r>
      <w:r>
        <w:rPr>
          <w:rFonts w:ascii="KCFTRC+CMR10"/>
          <w:color w:val="000000"/>
          <w:sz w:val="20"/>
        </w:rPr>
        <w:t>from</w:t>
      </w:r>
      <w:r>
        <w:rPr>
          <w:rFonts w:ascii="Times New Roman"/>
          <w:color w:val="000000"/>
          <w:spacing w:val="6"/>
          <w:sz w:val="20"/>
        </w:rPr>
        <w:t xml:space="preserve"> </w:t>
      </w:r>
      <w:r>
        <w:rPr>
          <w:rFonts w:ascii="KCFTRC+CMR10"/>
          <w:color w:val="000000"/>
          <w:spacing w:val="-6"/>
          <w:sz w:val="20"/>
        </w:rPr>
        <w:t>my</w:t>
      </w:r>
      <w:r>
        <w:rPr>
          <w:rFonts w:ascii="Times New Roman"/>
          <w:color w:val="000000"/>
          <w:spacing w:val="13"/>
          <w:sz w:val="20"/>
        </w:rPr>
        <w:t xml:space="preserve"> </w:t>
      </w:r>
      <w:r>
        <w:rPr>
          <w:rFonts w:ascii="KCFTRC+CMR10"/>
          <w:color w:val="000000"/>
          <w:sz w:val="20"/>
        </w:rPr>
        <w:t>empirical</w:t>
      </w:r>
      <w:r>
        <w:rPr>
          <w:rFonts w:ascii="Times New Roman"/>
          <w:color w:val="000000"/>
          <w:spacing w:val="7"/>
          <w:sz w:val="20"/>
        </w:rPr>
        <w:t xml:space="preserve"> </w:t>
      </w:r>
      <w:r>
        <w:rPr>
          <w:rFonts w:ascii="KCFTRC+CMR10"/>
          <w:color w:val="000000"/>
          <w:sz w:val="20"/>
        </w:rPr>
        <w:t>analysis</w:t>
      </w:r>
      <w:r>
        <w:rPr>
          <w:rFonts w:ascii="Times New Roman"/>
          <w:color w:val="000000"/>
          <w:spacing w:val="7"/>
          <w:sz w:val="20"/>
        </w:rPr>
        <w:t xml:space="preserve"> </w:t>
      </w:r>
      <w:r>
        <w:rPr>
          <w:rFonts w:ascii="KCFTRC+CMR10"/>
          <w:color w:val="000000"/>
          <w:sz w:val="20"/>
        </w:rPr>
        <w:t>is</w:t>
      </w:r>
      <w:r>
        <w:rPr>
          <w:rFonts w:ascii="Times New Roman"/>
          <w:color w:val="000000"/>
          <w:spacing w:val="6"/>
          <w:sz w:val="20"/>
        </w:rPr>
        <w:t xml:space="preserve"> </w:t>
      </w:r>
      <w:r>
        <w:rPr>
          <w:rFonts w:ascii="KCFTRC+CMR10"/>
          <w:color w:val="000000"/>
          <w:sz w:val="20"/>
        </w:rPr>
        <w:t>that</w:t>
      </w:r>
      <w:r>
        <w:rPr>
          <w:rFonts w:ascii="Times New Roman"/>
          <w:color w:val="000000"/>
          <w:spacing w:val="7"/>
          <w:sz w:val="20"/>
        </w:rPr>
        <w:t xml:space="preserve"> </w:t>
      </w:r>
      <w:r>
        <w:rPr>
          <w:rFonts w:ascii="KCFTRC+CMR10"/>
          <w:color w:val="000000"/>
          <w:sz w:val="20"/>
        </w:rPr>
        <w:t>in</w:t>
      </w:r>
      <w:r>
        <w:rPr>
          <w:rFonts w:ascii="Times New Roman"/>
          <w:color w:val="000000"/>
          <w:spacing w:val="7"/>
          <w:sz w:val="20"/>
        </w:rPr>
        <w:t xml:space="preserve"> </w:t>
      </w:r>
      <w:r>
        <w:rPr>
          <w:rFonts w:ascii="KCFTRC+CMR10"/>
          <w:color w:val="000000"/>
          <w:spacing w:val="1"/>
          <w:sz w:val="20"/>
        </w:rPr>
        <w:t>peak</w:t>
      </w:r>
      <w:r>
        <w:rPr>
          <w:rFonts w:ascii="Times New Roman"/>
          <w:color w:val="000000"/>
          <w:spacing w:val="5"/>
          <w:sz w:val="20"/>
        </w:rPr>
        <w:t xml:space="preserve"> </w:t>
      </w:r>
      <w:r>
        <w:rPr>
          <w:rFonts w:ascii="KCFTRC+CMR10"/>
          <w:color w:val="000000"/>
          <w:sz w:val="20"/>
        </w:rPr>
        <w:t>hours,</w:t>
      </w:r>
      <w:r>
        <w:rPr>
          <w:rFonts w:ascii="Times New Roman"/>
          <w:color w:val="000000"/>
          <w:spacing w:val="9"/>
          <w:sz w:val="20"/>
        </w:rPr>
        <w:t xml:space="preserve"> </w:t>
      </w:r>
      <w:commentRangeEnd w:id="123"/>
      <w:r w:rsidR="00B94A61">
        <w:rPr>
          <w:rStyle w:val="CommentReference"/>
        </w:rPr>
        <w:commentReference w:id="123"/>
      </w:r>
      <w:del w:id="124" w:author="Kevin as Admin" w:date="2022-09-14T08:55:00Z">
        <w:r w:rsidDel="00B94A61">
          <w:rPr>
            <w:rFonts w:ascii="KCFTRC+CMR10"/>
            <w:color w:val="000000"/>
            <w:sz w:val="20"/>
          </w:rPr>
          <w:delText>the</w:delText>
        </w:r>
        <w:r w:rsidDel="00B94A61">
          <w:rPr>
            <w:rFonts w:ascii="Times New Roman"/>
            <w:color w:val="000000"/>
            <w:spacing w:val="7"/>
            <w:sz w:val="20"/>
          </w:rPr>
          <w:delText xml:space="preserve"> </w:delText>
        </w:r>
      </w:del>
      <w:del w:id="125" w:author="Kevin as Admin" w:date="2022-09-14T08:54:00Z">
        <w:r w:rsidDel="00B94A61">
          <w:rPr>
            <w:rFonts w:ascii="KCFTRC+CMR10"/>
            <w:color w:val="000000"/>
            <w:sz w:val="20"/>
          </w:rPr>
          <w:delText>treated</w:delText>
        </w:r>
        <w:r w:rsidDel="00B94A61">
          <w:rPr>
            <w:rFonts w:ascii="Times New Roman"/>
            <w:color w:val="000000"/>
            <w:spacing w:val="7"/>
            <w:sz w:val="20"/>
          </w:rPr>
          <w:delText xml:space="preserve"> </w:delText>
        </w:r>
      </w:del>
      <w:del w:id="126" w:author="Kevin as Admin" w:date="2022-09-14T08:55:00Z">
        <w:r w:rsidDel="00B94A61">
          <w:rPr>
            <w:rFonts w:ascii="KCFTRC+CMR10"/>
            <w:color w:val="000000"/>
            <w:sz w:val="20"/>
          </w:rPr>
          <w:delText>households</w:delText>
        </w:r>
      </w:del>
      <w:ins w:id="127" w:author="Kevin as Admin" w:date="2022-09-14T09:03:00Z">
        <w:r w:rsidR="00B94A61">
          <w:rPr>
            <w:rFonts w:ascii="Calibri" w:hAnsi="Calibri" w:cs="Calibri"/>
            <w:color w:val="000000"/>
            <w:sz w:val="20"/>
          </w:rPr>
          <w:t xml:space="preserve"> I find </w:t>
        </w:r>
      </w:ins>
      <w:ins w:id="128" w:author="Kevin as Admin" w:date="2022-09-14T08:55:00Z">
        <w:r w:rsidR="00B94A61">
          <w:rPr>
            <w:rFonts w:ascii="KCFTRC+CMR10"/>
            <w:color w:val="000000"/>
            <w:sz w:val="20"/>
          </w:rPr>
          <w:t>the households</w:t>
        </w:r>
        <w:r w:rsidR="00B94A61">
          <w:rPr>
            <w:rFonts w:ascii="KCFTRC+CMR10"/>
            <w:color w:val="000000"/>
            <w:sz w:val="20"/>
          </w:rPr>
          <w:t>’</w:t>
        </w:r>
        <w:r w:rsidR="00B94A61">
          <w:rPr>
            <w:rFonts w:ascii="Calibri" w:hAnsi="Calibri" w:cs="Calibri"/>
            <w:color w:val="000000"/>
            <w:sz w:val="20"/>
          </w:rPr>
          <w:t xml:space="preserve"> non-temperature-control-driven consumption was</w:t>
        </w:r>
      </w:ins>
    </w:p>
    <w:p w14:paraId="64248FDC" w14:textId="77EE6368" w:rsidR="00CF0253" w:rsidRDefault="00252649">
      <w:pPr>
        <w:spacing w:before="149" w:after="0" w:line="209" w:lineRule="exact"/>
        <w:jc w:val="left"/>
        <w:rPr>
          <w:rFonts w:ascii="Times New Roman"/>
          <w:color w:val="000000"/>
          <w:sz w:val="20"/>
        </w:rPr>
      </w:pPr>
      <w:del w:id="129" w:author="Kevin as Admin" w:date="2022-09-14T08:55:00Z">
        <w:r w:rsidDel="00B94A61">
          <w:rPr>
            <w:rFonts w:ascii="KCFTRC+CMR10"/>
            <w:color w:val="000000"/>
            <w:spacing w:val="-2"/>
            <w:sz w:val="20"/>
          </w:rPr>
          <w:delText>were</w:delText>
        </w:r>
        <w:r w:rsidDel="00B94A61">
          <w:rPr>
            <w:rFonts w:ascii="Times New Roman"/>
            <w:color w:val="000000"/>
            <w:spacing w:val="34"/>
            <w:sz w:val="20"/>
          </w:rPr>
          <w:delText xml:space="preserve"> </w:delText>
        </w:r>
      </w:del>
      <w:proofErr w:type="gramStart"/>
      <w:r>
        <w:rPr>
          <w:rFonts w:ascii="KCFTRC+CMR10"/>
          <w:color w:val="000000"/>
          <w:sz w:val="20"/>
        </w:rPr>
        <w:t>highly</w:t>
      </w:r>
      <w:proofErr w:type="gramEnd"/>
      <w:r>
        <w:rPr>
          <w:rFonts w:ascii="Times New Roman"/>
          <w:color w:val="000000"/>
          <w:spacing w:val="32"/>
          <w:sz w:val="20"/>
        </w:rPr>
        <w:t xml:space="preserve"> </w:t>
      </w:r>
      <w:r>
        <w:rPr>
          <w:rFonts w:ascii="KCFTRC+CMR10"/>
          <w:color w:val="000000"/>
          <w:sz w:val="20"/>
        </w:rPr>
        <w:t>responsive</w:t>
      </w:r>
      <w:r>
        <w:rPr>
          <w:rFonts w:ascii="Times New Roman"/>
          <w:color w:val="000000"/>
          <w:spacing w:val="32"/>
          <w:sz w:val="20"/>
        </w:rPr>
        <w:t xml:space="preserve"> </w:t>
      </w:r>
      <w:r>
        <w:rPr>
          <w:rFonts w:ascii="KCFTRC+CMR10"/>
          <w:color w:val="000000"/>
          <w:sz w:val="20"/>
        </w:rPr>
        <w:t>to</w:t>
      </w:r>
      <w:r>
        <w:rPr>
          <w:rFonts w:ascii="Times New Roman"/>
          <w:color w:val="000000"/>
          <w:spacing w:val="32"/>
          <w:sz w:val="20"/>
        </w:rPr>
        <w:t xml:space="preserve"> </w:t>
      </w:r>
      <w:r>
        <w:rPr>
          <w:rFonts w:ascii="KCFTRC+CMR10"/>
          <w:color w:val="000000"/>
          <w:sz w:val="20"/>
        </w:rPr>
        <w:t>the</w:t>
      </w:r>
      <w:r>
        <w:rPr>
          <w:rFonts w:ascii="Times New Roman"/>
          <w:color w:val="000000"/>
          <w:spacing w:val="32"/>
          <w:sz w:val="20"/>
        </w:rPr>
        <w:t xml:space="preserve"> </w:t>
      </w:r>
      <w:del w:id="130" w:author="Kevin as Admin" w:date="2022-09-14T08:54:00Z">
        <w:r w:rsidDel="00B94A61">
          <w:rPr>
            <w:rFonts w:ascii="KCFTRC+CMR10"/>
            <w:color w:val="000000"/>
            <w:spacing w:val="-2"/>
            <w:sz w:val="20"/>
          </w:rPr>
          <w:delText>level</w:delText>
        </w:r>
        <w:r w:rsidDel="00B94A61">
          <w:rPr>
            <w:rFonts w:ascii="Times New Roman"/>
            <w:color w:val="000000"/>
            <w:spacing w:val="34"/>
            <w:sz w:val="20"/>
          </w:rPr>
          <w:delText xml:space="preserve"> </w:delText>
        </w:r>
        <w:r w:rsidDel="00B94A61">
          <w:rPr>
            <w:rFonts w:ascii="KCFTRC+CMR10"/>
            <w:color w:val="000000"/>
            <w:sz w:val="20"/>
          </w:rPr>
          <w:delText>of</w:delText>
        </w:r>
        <w:r w:rsidDel="00B94A61">
          <w:rPr>
            <w:rFonts w:ascii="Times New Roman"/>
            <w:color w:val="000000"/>
            <w:spacing w:val="33"/>
            <w:sz w:val="20"/>
          </w:rPr>
          <w:delText xml:space="preserve"> </w:delText>
        </w:r>
        <w:r w:rsidDel="00B94A61">
          <w:rPr>
            <w:rFonts w:ascii="KCFTRC+CMR10"/>
            <w:color w:val="000000"/>
            <w:sz w:val="20"/>
          </w:rPr>
          <w:delText>price</w:delText>
        </w:r>
        <w:r w:rsidDel="00B94A61">
          <w:rPr>
            <w:rFonts w:ascii="Times New Roman"/>
            <w:color w:val="000000"/>
            <w:spacing w:val="32"/>
            <w:sz w:val="20"/>
          </w:rPr>
          <w:delText xml:space="preserve"> </w:delText>
        </w:r>
        <w:r w:rsidDel="00B94A61">
          <w:rPr>
            <w:rFonts w:ascii="KCFTRC+CMR10"/>
            <w:color w:val="000000"/>
            <w:sz w:val="20"/>
          </w:rPr>
          <w:delText>jumps</w:delText>
        </w:r>
      </w:del>
      <w:ins w:id="131" w:author="Kevin as Admin" w:date="2022-09-14T08:54:00Z">
        <w:r w:rsidR="00B94A61">
          <w:rPr>
            <w:rFonts w:ascii="KCFTRC+CMR10"/>
            <w:color w:val="000000"/>
            <w:spacing w:val="-2"/>
            <w:sz w:val="20"/>
          </w:rPr>
          <w:t>magnitude of the peak price</w:t>
        </w:r>
      </w:ins>
      <w:ins w:id="132" w:author="Kevin as Admin" w:date="2022-09-14T09:03:00Z">
        <w:r w:rsidR="00B94A61">
          <w:rPr>
            <w:rFonts w:ascii="Calibri" w:hAnsi="Calibri" w:cs="Calibri"/>
            <w:color w:val="000000"/>
            <w:spacing w:val="-2"/>
            <w:sz w:val="20"/>
          </w:rPr>
          <w:t xml:space="preserve"> change</w:t>
        </w:r>
      </w:ins>
      <w:r>
        <w:rPr>
          <w:rFonts w:ascii="KCFTRC+CMR10"/>
          <w:color w:val="000000"/>
          <w:sz w:val="20"/>
        </w:rPr>
        <w:t>.</w:t>
      </w:r>
      <w:r>
        <w:rPr>
          <w:rFonts w:ascii="Times New Roman"/>
          <w:color w:val="000000"/>
          <w:spacing w:val="86"/>
          <w:sz w:val="20"/>
        </w:rPr>
        <w:t xml:space="preserve"> </w:t>
      </w:r>
      <w:r>
        <w:rPr>
          <w:rFonts w:ascii="KCFTRC+CMR10"/>
          <w:color w:val="000000"/>
          <w:sz w:val="20"/>
        </w:rPr>
        <w:t>During</w:t>
      </w:r>
      <w:r>
        <w:rPr>
          <w:rFonts w:ascii="Times New Roman"/>
          <w:color w:val="000000"/>
          <w:spacing w:val="32"/>
          <w:sz w:val="20"/>
        </w:rPr>
        <w:t xml:space="preserve"> </w:t>
      </w:r>
      <w:r>
        <w:rPr>
          <w:rFonts w:ascii="KCFTRC+CMR10"/>
          <w:color w:val="000000"/>
          <w:sz w:val="20"/>
        </w:rPr>
        <w:t>the</w:t>
      </w:r>
      <w:r>
        <w:rPr>
          <w:rFonts w:ascii="Times New Roman"/>
          <w:color w:val="000000"/>
          <w:spacing w:val="32"/>
          <w:sz w:val="20"/>
        </w:rPr>
        <w:t xml:space="preserve"> </w:t>
      </w:r>
      <w:r>
        <w:rPr>
          <w:rFonts w:ascii="KCFTRC+CMR10"/>
          <w:color w:val="000000"/>
          <w:spacing w:val="2"/>
          <w:sz w:val="20"/>
        </w:rPr>
        <w:t>peak</w:t>
      </w:r>
      <w:r>
        <w:rPr>
          <w:rFonts w:ascii="Times New Roman"/>
          <w:color w:val="000000"/>
          <w:spacing w:val="31"/>
          <w:sz w:val="20"/>
        </w:rPr>
        <w:t xml:space="preserve"> </w:t>
      </w:r>
      <w:r>
        <w:rPr>
          <w:rFonts w:ascii="KCFTRC+CMR10"/>
          <w:color w:val="000000"/>
          <w:sz w:val="20"/>
        </w:rPr>
        <w:t>rate</w:t>
      </w:r>
      <w:r>
        <w:rPr>
          <w:rFonts w:ascii="Times New Roman"/>
          <w:color w:val="000000"/>
          <w:spacing w:val="32"/>
          <w:sz w:val="20"/>
        </w:rPr>
        <w:t xml:space="preserve"> </w:t>
      </w:r>
      <w:r>
        <w:rPr>
          <w:rFonts w:ascii="KCFTRC+CMR10"/>
          <w:color w:val="000000"/>
          <w:spacing w:val="2"/>
          <w:sz w:val="20"/>
        </w:rPr>
        <w:t>period,</w:t>
      </w:r>
      <w:r>
        <w:rPr>
          <w:rFonts w:ascii="Times New Roman"/>
          <w:color w:val="000000"/>
          <w:spacing w:val="35"/>
          <w:sz w:val="20"/>
        </w:rPr>
        <w:t xml:space="preserve"> </w:t>
      </w:r>
      <w:r>
        <w:rPr>
          <w:rFonts w:ascii="KCFTRC+CMR10"/>
          <w:color w:val="000000"/>
          <w:sz w:val="20"/>
        </w:rPr>
        <w:t>the</w:t>
      </w:r>
      <w:r>
        <w:rPr>
          <w:rFonts w:ascii="Times New Roman"/>
          <w:color w:val="000000"/>
          <w:spacing w:val="32"/>
          <w:sz w:val="20"/>
        </w:rPr>
        <w:t xml:space="preserve"> </w:t>
      </w:r>
      <w:r>
        <w:rPr>
          <w:rFonts w:ascii="KCFTRC+CMR10"/>
          <w:color w:val="000000"/>
          <w:spacing w:val="-1"/>
          <w:sz w:val="20"/>
        </w:rPr>
        <w:t>savings</w:t>
      </w:r>
      <w:r>
        <w:rPr>
          <w:rFonts w:ascii="Times New Roman"/>
          <w:color w:val="000000"/>
          <w:spacing w:val="33"/>
          <w:sz w:val="20"/>
        </w:rPr>
        <w:t xml:space="preserve"> </w:t>
      </w:r>
      <w:r>
        <w:rPr>
          <w:rFonts w:ascii="KCFTRC+CMR10"/>
          <w:color w:val="000000"/>
          <w:sz w:val="20"/>
        </w:rPr>
        <w:t>from</w:t>
      </w:r>
      <w:r>
        <w:rPr>
          <w:rFonts w:ascii="Times New Roman"/>
          <w:color w:val="000000"/>
          <w:spacing w:val="32"/>
          <w:sz w:val="20"/>
        </w:rPr>
        <w:t xml:space="preserve"> </w:t>
      </w:r>
      <w:r>
        <w:rPr>
          <w:rFonts w:ascii="KCFTRC+CMR10"/>
          <w:color w:val="000000"/>
          <w:spacing w:val="-1"/>
          <w:sz w:val="20"/>
        </w:rPr>
        <w:t>electricity</w:t>
      </w:r>
    </w:p>
    <w:p w14:paraId="69AFCC2D" w14:textId="77777777" w:rsidR="00CF0253" w:rsidRDefault="00252649">
      <w:pPr>
        <w:spacing w:before="149" w:after="0" w:line="209" w:lineRule="exact"/>
        <w:jc w:val="left"/>
        <w:rPr>
          <w:rFonts w:ascii="Times New Roman"/>
          <w:color w:val="000000"/>
          <w:sz w:val="20"/>
        </w:rPr>
      </w:pPr>
      <w:proofErr w:type="gramStart"/>
      <w:r>
        <w:rPr>
          <w:rFonts w:ascii="KCFTRC+CMR10"/>
          <w:color w:val="000000"/>
          <w:sz w:val="20"/>
        </w:rPr>
        <w:t>consumption</w:t>
      </w:r>
      <w:proofErr w:type="gramEnd"/>
      <w:r>
        <w:rPr>
          <w:rFonts w:ascii="Times New Roman"/>
          <w:color w:val="000000"/>
          <w:spacing w:val="46"/>
          <w:sz w:val="20"/>
        </w:rPr>
        <w:t xml:space="preserve"> </w:t>
      </w:r>
      <w:r>
        <w:rPr>
          <w:rFonts w:ascii="KCFTRC+CMR10"/>
          <w:color w:val="000000"/>
          <w:sz w:val="20"/>
        </w:rPr>
        <w:t>for</w:t>
      </w:r>
      <w:r>
        <w:rPr>
          <w:rFonts w:ascii="Times New Roman"/>
          <w:color w:val="000000"/>
          <w:spacing w:val="46"/>
          <w:sz w:val="20"/>
        </w:rPr>
        <w:t xml:space="preserve"> </w:t>
      </w:r>
      <w:r>
        <w:rPr>
          <w:rFonts w:ascii="KCFTRC+CMR10"/>
          <w:color w:val="000000"/>
          <w:sz w:val="20"/>
        </w:rPr>
        <w:t>non-temperature-control</w:t>
      </w:r>
      <w:r>
        <w:rPr>
          <w:rFonts w:ascii="Times New Roman"/>
          <w:color w:val="000000"/>
          <w:spacing w:val="46"/>
          <w:sz w:val="20"/>
        </w:rPr>
        <w:t xml:space="preserve"> </w:t>
      </w:r>
      <w:r>
        <w:rPr>
          <w:rFonts w:ascii="KCFTRC+CMR10"/>
          <w:color w:val="000000"/>
          <w:spacing w:val="1"/>
          <w:sz w:val="20"/>
        </w:rPr>
        <w:t>purposes</w:t>
      </w:r>
      <w:r>
        <w:rPr>
          <w:rFonts w:ascii="Times New Roman"/>
          <w:color w:val="000000"/>
          <w:spacing w:val="45"/>
          <w:sz w:val="20"/>
        </w:rPr>
        <w:t xml:space="preserve"> </w:t>
      </w:r>
      <w:r>
        <w:rPr>
          <w:rFonts w:ascii="KCFTRC+CMR10"/>
          <w:color w:val="000000"/>
          <w:spacing w:val="-2"/>
          <w:sz w:val="20"/>
        </w:rPr>
        <w:t>were</w:t>
      </w:r>
      <w:r>
        <w:rPr>
          <w:rFonts w:ascii="Times New Roman"/>
          <w:color w:val="000000"/>
          <w:spacing w:val="48"/>
          <w:sz w:val="20"/>
        </w:rPr>
        <w:t xml:space="preserve"> </w:t>
      </w:r>
      <w:commentRangeStart w:id="133"/>
      <w:r>
        <w:rPr>
          <w:rFonts w:ascii="KCFTRC+CMR10"/>
          <w:color w:val="000000"/>
          <w:sz w:val="20"/>
        </w:rPr>
        <w:t>directly</w:t>
      </w:r>
      <w:r>
        <w:rPr>
          <w:rFonts w:ascii="Times New Roman"/>
          <w:color w:val="000000"/>
          <w:spacing w:val="46"/>
          <w:sz w:val="20"/>
        </w:rPr>
        <w:t xml:space="preserve"> </w:t>
      </w:r>
      <w:r>
        <w:rPr>
          <w:rFonts w:ascii="KCFTRC+CMR10"/>
          <w:color w:val="000000"/>
          <w:sz w:val="20"/>
        </w:rPr>
        <w:t>proportional</w:t>
      </w:r>
      <w:r>
        <w:rPr>
          <w:rFonts w:ascii="Times New Roman"/>
          <w:color w:val="000000"/>
          <w:spacing w:val="45"/>
          <w:sz w:val="20"/>
        </w:rPr>
        <w:t xml:space="preserve"> </w:t>
      </w:r>
      <w:commentRangeEnd w:id="133"/>
      <w:r w:rsidR="00B94A61">
        <w:rPr>
          <w:rStyle w:val="CommentReference"/>
        </w:rPr>
        <w:commentReference w:id="133"/>
      </w:r>
      <w:r>
        <w:rPr>
          <w:rFonts w:ascii="KCFTRC+CMR10"/>
          <w:color w:val="000000"/>
          <w:sz w:val="20"/>
        </w:rPr>
        <w:t>to</w:t>
      </w:r>
      <w:r>
        <w:rPr>
          <w:rFonts w:ascii="Times New Roman"/>
          <w:color w:val="000000"/>
          <w:spacing w:val="46"/>
          <w:sz w:val="20"/>
        </w:rPr>
        <w:t xml:space="preserve"> </w:t>
      </w:r>
      <w:r>
        <w:rPr>
          <w:rFonts w:ascii="KCFTRC+CMR10"/>
          <w:color w:val="000000"/>
          <w:sz w:val="20"/>
        </w:rPr>
        <w:t>the</w:t>
      </w:r>
      <w:r>
        <w:rPr>
          <w:rFonts w:ascii="Times New Roman"/>
          <w:color w:val="000000"/>
          <w:spacing w:val="46"/>
          <w:sz w:val="20"/>
        </w:rPr>
        <w:t xml:space="preserve"> </w:t>
      </w:r>
      <w:r>
        <w:rPr>
          <w:rFonts w:ascii="KCFTRC+CMR10"/>
          <w:color w:val="000000"/>
          <w:sz w:val="20"/>
        </w:rPr>
        <w:t>price</w:t>
      </w:r>
      <w:r>
        <w:rPr>
          <w:rFonts w:ascii="Times New Roman"/>
          <w:color w:val="000000"/>
          <w:spacing w:val="46"/>
          <w:sz w:val="20"/>
        </w:rPr>
        <w:t xml:space="preserve"> </w:t>
      </w:r>
      <w:r>
        <w:rPr>
          <w:rFonts w:ascii="KCFTRC+CMR10"/>
          <w:color w:val="000000"/>
          <w:sz w:val="20"/>
        </w:rPr>
        <w:t>increases</w:t>
      </w:r>
      <w:r>
        <w:rPr>
          <w:rFonts w:ascii="Times New Roman"/>
          <w:color w:val="000000"/>
          <w:spacing w:val="46"/>
          <w:sz w:val="20"/>
        </w:rPr>
        <w:t xml:space="preserve"> </w:t>
      </w:r>
      <w:r>
        <w:rPr>
          <w:rFonts w:ascii="KCFTRC+CMR10"/>
          <w:color w:val="000000"/>
          <w:sz w:val="20"/>
        </w:rPr>
        <w:t>in</w:t>
      </w:r>
      <w:r>
        <w:rPr>
          <w:rFonts w:ascii="Times New Roman"/>
          <w:color w:val="000000"/>
          <w:spacing w:val="45"/>
          <w:sz w:val="20"/>
        </w:rPr>
        <w:t xml:space="preserve"> </w:t>
      </w:r>
      <w:r>
        <w:rPr>
          <w:rFonts w:ascii="KCFTRC+CMR10"/>
          <w:color w:val="000000"/>
          <w:sz w:val="20"/>
        </w:rPr>
        <w:t>that</w:t>
      </w:r>
    </w:p>
    <w:p w14:paraId="1838D1B6" w14:textId="77777777" w:rsidR="00CF0253" w:rsidRDefault="00252649">
      <w:pPr>
        <w:spacing w:before="149" w:after="0" w:line="209" w:lineRule="exact"/>
        <w:jc w:val="left"/>
        <w:rPr>
          <w:rFonts w:ascii="Times New Roman"/>
          <w:color w:val="000000"/>
          <w:sz w:val="20"/>
        </w:rPr>
      </w:pPr>
      <w:r>
        <w:rPr>
          <w:rFonts w:ascii="KCFTRC+CMR10"/>
          <w:color w:val="000000"/>
          <w:spacing w:val="2"/>
          <w:sz w:val="20"/>
        </w:rPr>
        <w:t>period.</w:t>
      </w:r>
      <w:r>
        <w:rPr>
          <w:rFonts w:ascii="Times New Roman"/>
          <w:color w:val="000000"/>
          <w:spacing w:val="35"/>
          <w:sz w:val="20"/>
        </w:rPr>
        <w:t xml:space="preserve"> </w:t>
      </w:r>
      <w:r>
        <w:rPr>
          <w:rFonts w:ascii="KCFTRC+CMR10"/>
          <w:color w:val="000000"/>
          <w:sz w:val="20"/>
        </w:rPr>
        <w:t>On</w:t>
      </w:r>
      <w:r>
        <w:rPr>
          <w:rFonts w:ascii="Times New Roman"/>
          <w:color w:val="000000"/>
          <w:spacing w:val="10"/>
          <w:sz w:val="20"/>
        </w:rPr>
        <w:t xml:space="preserve"> </w:t>
      </w:r>
      <w:r>
        <w:rPr>
          <w:rFonts w:ascii="KCFTRC+CMR10"/>
          <w:color w:val="000000"/>
          <w:sz w:val="20"/>
        </w:rPr>
        <w:t>the</w:t>
      </w:r>
      <w:r>
        <w:rPr>
          <w:rFonts w:ascii="Times New Roman"/>
          <w:color w:val="000000"/>
          <w:spacing w:val="10"/>
          <w:sz w:val="20"/>
        </w:rPr>
        <w:t xml:space="preserve"> </w:t>
      </w:r>
      <w:r>
        <w:rPr>
          <w:rFonts w:ascii="KCFTRC+CMR10"/>
          <w:color w:val="000000"/>
          <w:sz w:val="20"/>
        </w:rPr>
        <w:t>other</w:t>
      </w:r>
      <w:r>
        <w:rPr>
          <w:rFonts w:ascii="Times New Roman"/>
          <w:color w:val="000000"/>
          <w:spacing w:val="10"/>
          <w:sz w:val="20"/>
        </w:rPr>
        <w:t xml:space="preserve"> </w:t>
      </w:r>
      <w:r>
        <w:rPr>
          <w:rFonts w:ascii="KCFTRC+CMR10"/>
          <w:color w:val="000000"/>
          <w:sz w:val="20"/>
        </w:rPr>
        <w:t>hand,</w:t>
      </w:r>
      <w:r>
        <w:rPr>
          <w:rFonts w:ascii="Times New Roman"/>
          <w:color w:val="000000"/>
          <w:spacing w:val="12"/>
          <w:sz w:val="20"/>
        </w:rPr>
        <w:t xml:space="preserve"> </w:t>
      </w:r>
      <w:r>
        <w:rPr>
          <w:rFonts w:ascii="KCFTRC+CMR10"/>
          <w:color w:val="000000"/>
          <w:sz w:val="20"/>
        </w:rPr>
        <w:t>the</w:t>
      </w:r>
      <w:r>
        <w:rPr>
          <w:rFonts w:ascii="Times New Roman"/>
          <w:color w:val="000000"/>
          <w:spacing w:val="10"/>
          <w:sz w:val="20"/>
        </w:rPr>
        <w:t xml:space="preserve"> </w:t>
      </w:r>
      <w:r>
        <w:rPr>
          <w:rFonts w:ascii="KCFTRC+CMR10"/>
          <w:color w:val="000000"/>
          <w:spacing w:val="-1"/>
          <w:sz w:val="20"/>
        </w:rPr>
        <w:t>saving</w:t>
      </w:r>
      <w:r>
        <w:rPr>
          <w:rFonts w:ascii="Times New Roman"/>
          <w:color w:val="000000"/>
          <w:spacing w:val="11"/>
          <w:sz w:val="20"/>
        </w:rPr>
        <w:t xml:space="preserve"> </w:t>
      </w:r>
      <w:r>
        <w:rPr>
          <w:rFonts w:ascii="KCFTRC+CMR10"/>
          <w:color w:val="000000"/>
          <w:sz w:val="20"/>
        </w:rPr>
        <w:t>related</w:t>
      </w:r>
      <w:r>
        <w:rPr>
          <w:rFonts w:ascii="Times New Roman"/>
          <w:color w:val="000000"/>
          <w:spacing w:val="10"/>
          <w:sz w:val="20"/>
        </w:rPr>
        <w:t xml:space="preserve"> </w:t>
      </w:r>
      <w:r>
        <w:rPr>
          <w:rFonts w:ascii="KCFTRC+CMR10"/>
          <w:color w:val="000000"/>
          <w:sz w:val="20"/>
        </w:rPr>
        <w:t>to</w:t>
      </w:r>
      <w:r>
        <w:rPr>
          <w:rFonts w:ascii="Times New Roman"/>
          <w:color w:val="000000"/>
          <w:spacing w:val="10"/>
          <w:sz w:val="20"/>
        </w:rPr>
        <w:t xml:space="preserve"> </w:t>
      </w:r>
      <w:r>
        <w:rPr>
          <w:rFonts w:ascii="KCFTRC+CMR10"/>
          <w:color w:val="000000"/>
          <w:sz w:val="20"/>
        </w:rPr>
        <w:t>the</w:t>
      </w:r>
      <w:r>
        <w:rPr>
          <w:rFonts w:ascii="Times New Roman"/>
          <w:color w:val="000000"/>
          <w:spacing w:val="10"/>
          <w:sz w:val="20"/>
        </w:rPr>
        <w:t xml:space="preserve"> </w:t>
      </w:r>
      <w:r>
        <w:rPr>
          <w:rFonts w:ascii="KCFTRC+CMR10"/>
          <w:color w:val="000000"/>
          <w:sz w:val="20"/>
        </w:rPr>
        <w:t>for-temperature-control</w:t>
      </w:r>
      <w:r>
        <w:rPr>
          <w:rFonts w:ascii="Times New Roman"/>
          <w:color w:val="000000"/>
          <w:spacing w:val="10"/>
          <w:sz w:val="20"/>
        </w:rPr>
        <w:t xml:space="preserve"> </w:t>
      </w:r>
      <w:r>
        <w:rPr>
          <w:rFonts w:ascii="KCFTRC+CMR10"/>
          <w:color w:val="000000"/>
          <w:sz w:val="20"/>
        </w:rPr>
        <w:t>use</w:t>
      </w:r>
      <w:r>
        <w:rPr>
          <w:rFonts w:ascii="Times New Roman"/>
          <w:color w:val="000000"/>
          <w:spacing w:val="10"/>
          <w:sz w:val="20"/>
        </w:rPr>
        <w:t xml:space="preserve"> </w:t>
      </w:r>
      <w:r>
        <w:rPr>
          <w:rFonts w:ascii="KCFTRC+CMR10"/>
          <w:color w:val="000000"/>
          <w:sz w:val="20"/>
        </w:rPr>
        <w:t>of</w:t>
      </w:r>
      <w:r>
        <w:rPr>
          <w:rFonts w:ascii="Times New Roman"/>
          <w:color w:val="000000"/>
          <w:spacing w:val="10"/>
          <w:sz w:val="20"/>
        </w:rPr>
        <w:t xml:space="preserve"> </w:t>
      </w:r>
      <w:r>
        <w:rPr>
          <w:rFonts w:ascii="KCFTRC+CMR10"/>
          <w:color w:val="000000"/>
          <w:spacing w:val="-1"/>
          <w:sz w:val="20"/>
        </w:rPr>
        <w:t>electricity</w:t>
      </w:r>
      <w:r>
        <w:rPr>
          <w:rFonts w:ascii="Times New Roman"/>
          <w:color w:val="000000"/>
          <w:spacing w:val="11"/>
          <w:sz w:val="20"/>
        </w:rPr>
        <w:t xml:space="preserve"> </w:t>
      </w:r>
      <w:commentRangeStart w:id="134"/>
      <w:r>
        <w:rPr>
          <w:rFonts w:ascii="KCFTRC+CMR10"/>
          <w:color w:val="000000"/>
          <w:sz w:val="20"/>
        </w:rPr>
        <w:t>diminished</w:t>
      </w:r>
      <w:commentRangeEnd w:id="134"/>
      <w:r w:rsidR="00B94A61">
        <w:rPr>
          <w:rStyle w:val="CommentReference"/>
        </w:rPr>
        <w:commentReference w:id="134"/>
      </w:r>
      <w:r>
        <w:rPr>
          <w:rFonts w:ascii="Times New Roman"/>
          <w:color w:val="000000"/>
          <w:spacing w:val="10"/>
          <w:sz w:val="20"/>
        </w:rPr>
        <w:t xml:space="preserve"> </w:t>
      </w:r>
      <w:r>
        <w:rPr>
          <w:rFonts w:ascii="KCFTRC+CMR10"/>
          <w:color w:val="000000"/>
          <w:sz w:val="20"/>
        </w:rPr>
        <w:t>as</w:t>
      </w:r>
      <w:r>
        <w:rPr>
          <w:rFonts w:ascii="Times New Roman"/>
          <w:color w:val="000000"/>
          <w:spacing w:val="10"/>
          <w:sz w:val="20"/>
        </w:rPr>
        <w:t xml:space="preserve"> </w:t>
      </w:r>
      <w:r>
        <w:rPr>
          <w:rFonts w:ascii="KCFTRC+CMR10"/>
          <w:color w:val="000000"/>
          <w:sz w:val="20"/>
        </w:rPr>
        <w:t>the</w:t>
      </w:r>
    </w:p>
    <w:p w14:paraId="56D1F427" w14:textId="77777777" w:rsidR="00CF0253" w:rsidRDefault="00252649">
      <w:pPr>
        <w:spacing w:before="149" w:after="0" w:line="209" w:lineRule="exact"/>
        <w:jc w:val="left"/>
        <w:rPr>
          <w:rFonts w:ascii="Times New Roman"/>
          <w:color w:val="000000"/>
          <w:sz w:val="20"/>
        </w:rPr>
      </w:pPr>
      <w:r>
        <w:rPr>
          <w:rFonts w:ascii="KCFTRC+CMR10"/>
          <w:color w:val="000000"/>
          <w:sz w:val="20"/>
        </w:rPr>
        <w:t>degree</w:t>
      </w:r>
      <w:r>
        <w:rPr>
          <w:rFonts w:ascii="Times New Roman"/>
          <w:color w:val="000000"/>
          <w:spacing w:val="23"/>
          <w:sz w:val="20"/>
        </w:rPr>
        <w:t xml:space="preserve"> </w:t>
      </w:r>
      <w:r>
        <w:rPr>
          <w:rFonts w:ascii="KCFTRC+CMR10"/>
          <w:color w:val="000000"/>
          <w:sz w:val="20"/>
        </w:rPr>
        <w:t>of</w:t>
      </w:r>
      <w:r>
        <w:rPr>
          <w:rFonts w:ascii="Times New Roman"/>
          <w:color w:val="000000"/>
          <w:spacing w:val="23"/>
          <w:sz w:val="20"/>
        </w:rPr>
        <w:t xml:space="preserve"> </w:t>
      </w:r>
      <w:r>
        <w:rPr>
          <w:rFonts w:ascii="KCFTRC+CMR10"/>
          <w:color w:val="000000"/>
          <w:sz w:val="20"/>
        </w:rPr>
        <w:t>the</w:t>
      </w:r>
      <w:r>
        <w:rPr>
          <w:rFonts w:ascii="Times New Roman"/>
          <w:color w:val="000000"/>
          <w:spacing w:val="23"/>
          <w:sz w:val="20"/>
        </w:rPr>
        <w:t xml:space="preserve"> </w:t>
      </w:r>
      <w:r>
        <w:rPr>
          <w:rFonts w:ascii="KCFTRC+CMR10"/>
          <w:color w:val="000000"/>
          <w:sz w:val="20"/>
        </w:rPr>
        <w:t>peak-hour</w:t>
      </w:r>
      <w:r>
        <w:rPr>
          <w:rFonts w:ascii="Times New Roman"/>
          <w:color w:val="000000"/>
          <w:spacing w:val="23"/>
          <w:sz w:val="20"/>
        </w:rPr>
        <w:t xml:space="preserve"> </w:t>
      </w:r>
      <w:r>
        <w:rPr>
          <w:rFonts w:ascii="KCFTRC+CMR10"/>
          <w:color w:val="000000"/>
          <w:sz w:val="20"/>
        </w:rPr>
        <w:t>price</w:t>
      </w:r>
      <w:r>
        <w:rPr>
          <w:rFonts w:ascii="Times New Roman"/>
          <w:color w:val="000000"/>
          <w:spacing w:val="23"/>
          <w:sz w:val="20"/>
        </w:rPr>
        <w:t xml:space="preserve"> </w:t>
      </w:r>
      <w:r>
        <w:rPr>
          <w:rFonts w:ascii="KCFTRC+CMR10"/>
          <w:color w:val="000000"/>
          <w:spacing w:val="-1"/>
          <w:sz w:val="20"/>
        </w:rPr>
        <w:t>changes</w:t>
      </w:r>
      <w:r>
        <w:rPr>
          <w:rFonts w:ascii="Times New Roman"/>
          <w:color w:val="000000"/>
          <w:spacing w:val="24"/>
          <w:sz w:val="20"/>
        </w:rPr>
        <w:t xml:space="preserve"> </w:t>
      </w:r>
      <w:r>
        <w:rPr>
          <w:rFonts w:ascii="KCFTRC+CMR10"/>
          <w:color w:val="000000"/>
          <w:spacing w:val="1"/>
          <w:sz w:val="20"/>
        </w:rPr>
        <w:t>became</w:t>
      </w:r>
      <w:r>
        <w:rPr>
          <w:rFonts w:ascii="Times New Roman"/>
          <w:color w:val="000000"/>
          <w:spacing w:val="22"/>
          <w:sz w:val="20"/>
        </w:rPr>
        <w:t xml:space="preserve"> </w:t>
      </w:r>
      <w:r>
        <w:rPr>
          <w:rFonts w:ascii="KCFTRC+CMR10"/>
          <w:color w:val="000000"/>
          <w:sz w:val="20"/>
        </w:rPr>
        <w:t>more</w:t>
      </w:r>
      <w:r>
        <w:rPr>
          <w:rFonts w:ascii="Times New Roman"/>
          <w:color w:val="000000"/>
          <w:spacing w:val="23"/>
          <w:sz w:val="20"/>
        </w:rPr>
        <w:t xml:space="preserve"> </w:t>
      </w:r>
      <w:r>
        <w:rPr>
          <w:rFonts w:ascii="KCFTRC+CMR10"/>
          <w:color w:val="000000"/>
          <w:spacing w:val="-1"/>
          <w:sz w:val="20"/>
        </w:rPr>
        <w:t>prominent.</w:t>
      </w:r>
      <w:r>
        <w:rPr>
          <w:rFonts w:ascii="Times New Roman"/>
          <w:color w:val="000000"/>
          <w:spacing w:val="60"/>
          <w:sz w:val="20"/>
        </w:rPr>
        <w:t xml:space="preserve"> </w:t>
      </w:r>
      <w:r>
        <w:rPr>
          <w:rFonts w:ascii="KCFTRC+CMR10"/>
          <w:color w:val="000000"/>
          <w:spacing w:val="-2"/>
          <w:sz w:val="20"/>
        </w:rPr>
        <w:t>Interestingly,</w:t>
      </w:r>
      <w:r>
        <w:rPr>
          <w:rFonts w:ascii="Times New Roman"/>
          <w:color w:val="000000"/>
          <w:spacing w:val="27"/>
          <w:sz w:val="20"/>
        </w:rPr>
        <w:t xml:space="preserve"> </w:t>
      </w:r>
      <w:r>
        <w:rPr>
          <w:rFonts w:ascii="KCFTRC+CMR10"/>
          <w:color w:val="000000"/>
          <w:sz w:val="20"/>
        </w:rPr>
        <w:t>due</w:t>
      </w:r>
      <w:r>
        <w:rPr>
          <w:rFonts w:ascii="Times New Roman"/>
          <w:color w:val="000000"/>
          <w:spacing w:val="23"/>
          <w:sz w:val="20"/>
        </w:rPr>
        <w:t xml:space="preserve"> </w:t>
      </w:r>
      <w:r>
        <w:rPr>
          <w:rFonts w:ascii="KCFTRC+CMR10"/>
          <w:color w:val="000000"/>
          <w:sz w:val="20"/>
        </w:rPr>
        <w:t>to</w:t>
      </w:r>
      <w:r>
        <w:rPr>
          <w:rFonts w:ascii="Times New Roman"/>
          <w:color w:val="000000"/>
          <w:spacing w:val="23"/>
          <w:sz w:val="20"/>
        </w:rPr>
        <w:t xml:space="preserve"> </w:t>
      </w:r>
      <w:r>
        <w:rPr>
          <w:rFonts w:ascii="KCFTRC+CMR10"/>
          <w:color w:val="000000"/>
          <w:sz w:val="20"/>
        </w:rPr>
        <w:t>the</w:t>
      </w:r>
      <w:r>
        <w:rPr>
          <w:rFonts w:ascii="Times New Roman"/>
          <w:color w:val="000000"/>
          <w:spacing w:val="23"/>
          <w:sz w:val="20"/>
        </w:rPr>
        <w:t xml:space="preserve"> </w:t>
      </w:r>
      <w:r>
        <w:rPr>
          <w:rFonts w:ascii="KCFTRC+CMR10"/>
          <w:color w:val="000000"/>
          <w:spacing w:val="1"/>
          <w:sz w:val="20"/>
        </w:rPr>
        <w:t>opposite</w:t>
      </w:r>
      <w:r>
        <w:rPr>
          <w:rFonts w:ascii="Times New Roman"/>
          <w:color w:val="000000"/>
          <w:spacing w:val="23"/>
          <w:sz w:val="20"/>
        </w:rPr>
        <w:t xml:space="preserve"> </w:t>
      </w:r>
      <w:r>
        <w:rPr>
          <w:rFonts w:ascii="KCFTRC+CMR10"/>
          <w:color w:val="000000"/>
          <w:sz w:val="20"/>
        </w:rPr>
        <w:t>relationship</w:t>
      </w:r>
    </w:p>
    <w:p w14:paraId="4F906F7B"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between</w:t>
      </w:r>
      <w:r>
        <w:rPr>
          <w:rFonts w:ascii="Times New Roman"/>
          <w:color w:val="000000"/>
          <w:spacing w:val="20"/>
          <w:sz w:val="20"/>
        </w:rPr>
        <w:t xml:space="preserve"> </w:t>
      </w:r>
      <w:r>
        <w:rPr>
          <w:rFonts w:ascii="KCFTRC+CMR10"/>
          <w:color w:val="000000"/>
          <w:sz w:val="20"/>
        </w:rPr>
        <w:t>demand</w:t>
      </w:r>
      <w:r>
        <w:rPr>
          <w:rFonts w:ascii="Times New Roman"/>
          <w:color w:val="000000"/>
          <w:spacing w:val="19"/>
          <w:sz w:val="20"/>
        </w:rPr>
        <w:t xml:space="preserve"> </w:t>
      </w:r>
      <w:r>
        <w:rPr>
          <w:rFonts w:ascii="KCFTRC+CMR10"/>
          <w:color w:val="000000"/>
          <w:sz w:val="20"/>
        </w:rPr>
        <w:t>reductions</w:t>
      </w:r>
      <w:r>
        <w:rPr>
          <w:rFonts w:ascii="Times New Roman"/>
          <w:color w:val="000000"/>
          <w:spacing w:val="19"/>
          <w:sz w:val="20"/>
        </w:rPr>
        <w:t xml:space="preserve"> </w:t>
      </w:r>
      <w:r>
        <w:rPr>
          <w:rFonts w:ascii="KCFTRC+CMR10"/>
          <w:color w:val="000000"/>
          <w:sz w:val="20"/>
        </w:rPr>
        <w:t>and</w:t>
      </w:r>
      <w:r>
        <w:rPr>
          <w:rFonts w:ascii="Times New Roman"/>
          <w:color w:val="000000"/>
          <w:spacing w:val="20"/>
          <w:sz w:val="20"/>
        </w:rPr>
        <w:t xml:space="preserve"> </w:t>
      </w:r>
      <w:r>
        <w:rPr>
          <w:rFonts w:ascii="KCFTRC+CMR10"/>
          <w:color w:val="000000"/>
          <w:sz w:val="20"/>
        </w:rPr>
        <w:t>price</w:t>
      </w:r>
      <w:r>
        <w:rPr>
          <w:rFonts w:ascii="Times New Roman"/>
          <w:color w:val="000000"/>
          <w:spacing w:val="19"/>
          <w:sz w:val="20"/>
        </w:rPr>
        <w:t xml:space="preserve"> </w:t>
      </w:r>
      <w:r>
        <w:rPr>
          <w:rFonts w:ascii="KCFTRC+CMR10"/>
          <w:color w:val="000000"/>
          <w:spacing w:val="-1"/>
          <w:sz w:val="20"/>
        </w:rPr>
        <w:t>changes</w:t>
      </w:r>
      <w:r>
        <w:rPr>
          <w:rFonts w:ascii="Times New Roman"/>
          <w:color w:val="000000"/>
          <w:spacing w:val="21"/>
          <w:sz w:val="20"/>
        </w:rPr>
        <w:t xml:space="preserve"> </w:t>
      </w:r>
      <w:r>
        <w:rPr>
          <w:rFonts w:ascii="KCFTRC+CMR10"/>
          <w:color w:val="000000"/>
          <w:sz w:val="20"/>
        </w:rPr>
        <w:t>in</w:t>
      </w:r>
      <w:r>
        <w:rPr>
          <w:rFonts w:ascii="Times New Roman"/>
          <w:color w:val="000000"/>
          <w:spacing w:val="19"/>
          <w:sz w:val="20"/>
        </w:rPr>
        <w:t xml:space="preserve"> </w:t>
      </w:r>
      <w:r>
        <w:rPr>
          <w:rFonts w:ascii="KCFTRC+CMR10"/>
          <w:color w:val="000000"/>
          <w:sz w:val="20"/>
        </w:rPr>
        <w:t>the</w:t>
      </w:r>
      <w:r>
        <w:rPr>
          <w:rFonts w:ascii="Times New Roman"/>
          <w:color w:val="000000"/>
          <w:spacing w:val="19"/>
          <w:sz w:val="20"/>
        </w:rPr>
        <w:t xml:space="preserve"> </w:t>
      </w:r>
      <w:r>
        <w:rPr>
          <w:rFonts w:ascii="KCFTRC+CMR10"/>
          <w:color w:val="000000"/>
          <w:spacing w:val="-6"/>
          <w:sz w:val="20"/>
        </w:rPr>
        <w:t>two</w:t>
      </w:r>
      <w:r>
        <w:rPr>
          <w:rFonts w:ascii="Times New Roman"/>
          <w:color w:val="000000"/>
          <w:spacing w:val="25"/>
          <w:sz w:val="20"/>
        </w:rPr>
        <w:t xml:space="preserve"> </w:t>
      </w:r>
      <w:r>
        <w:rPr>
          <w:rFonts w:ascii="KCFTRC+CMR10"/>
          <w:color w:val="000000"/>
          <w:spacing w:val="-1"/>
          <w:sz w:val="20"/>
        </w:rPr>
        <w:t>channels</w:t>
      </w:r>
      <w:r>
        <w:rPr>
          <w:rFonts w:ascii="Times New Roman"/>
          <w:color w:val="000000"/>
          <w:spacing w:val="20"/>
          <w:sz w:val="20"/>
        </w:rPr>
        <w:t xml:space="preserve"> </w:t>
      </w:r>
      <w:r>
        <w:rPr>
          <w:rFonts w:ascii="KCFTRC+CMR10"/>
          <w:color w:val="000000"/>
          <w:sz w:val="20"/>
        </w:rPr>
        <w:t>of</w:t>
      </w:r>
      <w:r>
        <w:rPr>
          <w:rFonts w:ascii="Times New Roman"/>
          <w:color w:val="000000"/>
          <w:spacing w:val="20"/>
          <w:sz w:val="20"/>
        </w:rPr>
        <w:t xml:space="preserve"> </w:t>
      </w:r>
      <w:r>
        <w:rPr>
          <w:rFonts w:ascii="KCFTRC+CMR10"/>
          <w:color w:val="000000"/>
          <w:spacing w:val="-1"/>
          <w:sz w:val="20"/>
        </w:rPr>
        <w:t>electricity</w:t>
      </w:r>
      <w:r>
        <w:rPr>
          <w:rFonts w:ascii="Times New Roman"/>
          <w:color w:val="000000"/>
          <w:spacing w:val="20"/>
          <w:sz w:val="20"/>
        </w:rPr>
        <w:t xml:space="preserve"> </w:t>
      </w:r>
      <w:r>
        <w:rPr>
          <w:rFonts w:ascii="KCFTRC+CMR10"/>
          <w:color w:val="000000"/>
          <w:spacing w:val="-1"/>
          <w:sz w:val="20"/>
        </w:rPr>
        <w:t>savings,</w:t>
      </w:r>
      <w:r>
        <w:rPr>
          <w:rFonts w:ascii="Times New Roman"/>
          <w:color w:val="000000"/>
          <w:spacing w:val="21"/>
          <w:sz w:val="20"/>
        </w:rPr>
        <w:t xml:space="preserve"> </w:t>
      </w:r>
      <w:r>
        <w:rPr>
          <w:rFonts w:ascii="KCFTRC+CMR10"/>
          <w:color w:val="000000"/>
          <w:sz w:val="20"/>
        </w:rPr>
        <w:t>the</w:t>
      </w:r>
      <w:r>
        <w:rPr>
          <w:rFonts w:ascii="Times New Roman"/>
          <w:color w:val="000000"/>
          <w:spacing w:val="19"/>
          <w:sz w:val="20"/>
        </w:rPr>
        <w:t xml:space="preserve"> </w:t>
      </w:r>
      <w:r>
        <w:rPr>
          <w:rFonts w:ascii="KCFTRC+CMR10"/>
          <w:color w:val="000000"/>
          <w:sz w:val="20"/>
        </w:rPr>
        <w:t>high</w:t>
      </w:r>
      <w:r>
        <w:rPr>
          <w:rFonts w:ascii="Times New Roman"/>
          <w:color w:val="000000"/>
          <w:spacing w:val="19"/>
          <w:sz w:val="20"/>
        </w:rPr>
        <w:t xml:space="preserve"> </w:t>
      </w:r>
      <w:r>
        <w:rPr>
          <w:rFonts w:ascii="KCFTRC+CMR10"/>
          <w:color w:val="000000"/>
          <w:spacing w:val="-1"/>
          <w:sz w:val="20"/>
        </w:rPr>
        <w:t>sensitivity</w:t>
      </w:r>
      <w:r>
        <w:rPr>
          <w:rFonts w:ascii="Times New Roman"/>
          <w:color w:val="000000"/>
          <w:spacing w:val="20"/>
          <w:sz w:val="20"/>
        </w:rPr>
        <w:t xml:space="preserve"> </w:t>
      </w:r>
      <w:r>
        <w:rPr>
          <w:rFonts w:ascii="KCFTRC+CMR10"/>
          <w:color w:val="000000"/>
          <w:sz w:val="20"/>
        </w:rPr>
        <w:t>of</w:t>
      </w:r>
    </w:p>
    <w:p w14:paraId="7311B06D" w14:textId="77777777" w:rsidR="00CF0253" w:rsidRDefault="00252649">
      <w:pPr>
        <w:spacing w:before="149" w:after="0" w:line="209" w:lineRule="exact"/>
        <w:jc w:val="left"/>
        <w:rPr>
          <w:rFonts w:ascii="Times New Roman"/>
          <w:color w:val="000000"/>
          <w:sz w:val="20"/>
        </w:rPr>
      </w:pPr>
      <w:r>
        <w:rPr>
          <w:rFonts w:ascii="KCFTRC+CMR10"/>
          <w:color w:val="000000"/>
          <w:sz w:val="20"/>
        </w:rPr>
        <w:t>household</w:t>
      </w:r>
      <w:r>
        <w:rPr>
          <w:rFonts w:ascii="Times New Roman"/>
          <w:color w:val="000000"/>
          <w:spacing w:val="30"/>
          <w:sz w:val="20"/>
        </w:rPr>
        <w:t xml:space="preserve"> </w:t>
      </w:r>
      <w:r>
        <w:rPr>
          <w:rFonts w:ascii="KCFTRC+CMR10"/>
          <w:color w:val="000000"/>
          <w:spacing w:val="-1"/>
          <w:sz w:val="20"/>
        </w:rPr>
        <w:t>electricity</w:t>
      </w:r>
      <w:r>
        <w:rPr>
          <w:rFonts w:ascii="Times New Roman"/>
          <w:color w:val="000000"/>
          <w:spacing w:val="31"/>
          <w:sz w:val="20"/>
        </w:rPr>
        <w:t xml:space="preserve"> </w:t>
      </w:r>
      <w:r>
        <w:rPr>
          <w:rFonts w:ascii="KCFTRC+CMR10"/>
          <w:color w:val="000000"/>
          <w:sz w:val="20"/>
        </w:rPr>
        <w:t>consumption</w:t>
      </w:r>
      <w:r>
        <w:rPr>
          <w:rFonts w:ascii="Times New Roman"/>
          <w:color w:val="000000"/>
          <w:spacing w:val="30"/>
          <w:sz w:val="20"/>
        </w:rPr>
        <w:t xml:space="preserve"> </w:t>
      </w:r>
      <w:r>
        <w:rPr>
          <w:rFonts w:ascii="KCFTRC+CMR10"/>
          <w:color w:val="000000"/>
          <w:sz w:val="20"/>
        </w:rPr>
        <w:t>in</w:t>
      </w:r>
      <w:r>
        <w:rPr>
          <w:rFonts w:ascii="Times New Roman"/>
          <w:color w:val="000000"/>
          <w:spacing w:val="30"/>
          <w:sz w:val="20"/>
        </w:rPr>
        <w:t xml:space="preserve"> </w:t>
      </w:r>
      <w:r>
        <w:rPr>
          <w:rFonts w:ascii="KCFTRC+CMR10"/>
          <w:color w:val="000000"/>
          <w:spacing w:val="1"/>
          <w:sz w:val="20"/>
        </w:rPr>
        <w:t>response</w:t>
      </w:r>
      <w:r>
        <w:rPr>
          <w:rFonts w:ascii="Times New Roman"/>
          <w:color w:val="000000"/>
          <w:spacing w:val="30"/>
          <w:sz w:val="20"/>
        </w:rPr>
        <w:t xml:space="preserve"> </w:t>
      </w:r>
      <w:r>
        <w:rPr>
          <w:rFonts w:ascii="KCFTRC+CMR10"/>
          <w:color w:val="000000"/>
          <w:sz w:val="20"/>
        </w:rPr>
        <w:t>to</w:t>
      </w:r>
      <w:r>
        <w:rPr>
          <w:rFonts w:ascii="Times New Roman"/>
          <w:color w:val="000000"/>
          <w:spacing w:val="30"/>
          <w:sz w:val="20"/>
        </w:rPr>
        <w:t xml:space="preserve"> </w:t>
      </w:r>
      <w:r>
        <w:rPr>
          <w:rFonts w:ascii="KCFTRC+CMR10"/>
          <w:color w:val="000000"/>
          <w:sz w:val="20"/>
        </w:rPr>
        <w:t>TOU</w:t>
      </w:r>
      <w:r>
        <w:rPr>
          <w:rFonts w:ascii="Times New Roman"/>
          <w:color w:val="000000"/>
          <w:spacing w:val="30"/>
          <w:sz w:val="20"/>
        </w:rPr>
        <w:t xml:space="preserve"> </w:t>
      </w:r>
      <w:r>
        <w:rPr>
          <w:rFonts w:ascii="KCFTRC+CMR10"/>
          <w:color w:val="000000"/>
          <w:sz w:val="20"/>
        </w:rPr>
        <w:t>pricing</w:t>
      </w:r>
      <w:r>
        <w:rPr>
          <w:rFonts w:ascii="Times New Roman"/>
          <w:color w:val="000000"/>
          <w:spacing w:val="30"/>
          <w:sz w:val="20"/>
        </w:rPr>
        <w:t xml:space="preserve"> </w:t>
      </w:r>
      <w:r>
        <w:rPr>
          <w:rFonts w:ascii="KCFTRC+CMR10"/>
          <w:color w:val="000000"/>
          <w:sz w:val="20"/>
        </w:rPr>
        <w:t>in</w:t>
      </w:r>
      <w:r>
        <w:rPr>
          <w:rFonts w:ascii="Times New Roman"/>
          <w:color w:val="000000"/>
          <w:spacing w:val="30"/>
          <w:sz w:val="20"/>
        </w:rPr>
        <w:t xml:space="preserve"> </w:t>
      </w:r>
      <w:r>
        <w:rPr>
          <w:rFonts w:ascii="KCFTRC+CMR10"/>
          <w:color w:val="000000"/>
          <w:sz w:val="20"/>
        </w:rPr>
        <w:t>the</w:t>
      </w:r>
      <w:r>
        <w:rPr>
          <w:rFonts w:ascii="Times New Roman"/>
          <w:color w:val="000000"/>
          <w:spacing w:val="30"/>
          <w:sz w:val="20"/>
        </w:rPr>
        <w:t xml:space="preserve"> </w:t>
      </w:r>
      <w:r>
        <w:rPr>
          <w:rFonts w:ascii="KCFTRC+CMR10"/>
          <w:color w:val="000000"/>
          <w:spacing w:val="2"/>
          <w:sz w:val="20"/>
        </w:rPr>
        <w:t>peak</w:t>
      </w:r>
      <w:r>
        <w:rPr>
          <w:rFonts w:ascii="Times New Roman"/>
          <w:color w:val="000000"/>
          <w:spacing w:val="28"/>
          <w:sz w:val="20"/>
        </w:rPr>
        <w:t xml:space="preserve"> </w:t>
      </w:r>
      <w:r>
        <w:rPr>
          <w:rFonts w:ascii="KCFTRC+CMR10"/>
          <w:color w:val="000000"/>
          <w:sz w:val="20"/>
        </w:rPr>
        <w:t>rate</w:t>
      </w:r>
      <w:r>
        <w:rPr>
          <w:rFonts w:ascii="Times New Roman"/>
          <w:color w:val="000000"/>
          <w:spacing w:val="30"/>
          <w:sz w:val="20"/>
        </w:rPr>
        <w:t xml:space="preserve"> </w:t>
      </w:r>
      <w:r>
        <w:rPr>
          <w:rFonts w:ascii="KCFTRC+CMR10"/>
          <w:color w:val="000000"/>
          <w:spacing w:val="2"/>
          <w:sz w:val="20"/>
        </w:rPr>
        <w:t>period</w:t>
      </w:r>
      <w:r>
        <w:rPr>
          <w:rFonts w:ascii="Times New Roman"/>
          <w:color w:val="000000"/>
          <w:spacing w:val="28"/>
          <w:sz w:val="20"/>
        </w:rPr>
        <w:t xml:space="preserve"> </w:t>
      </w:r>
      <w:r>
        <w:rPr>
          <w:rFonts w:ascii="KCFTRC+CMR10"/>
          <w:color w:val="000000"/>
          <w:spacing w:val="-3"/>
          <w:sz w:val="20"/>
        </w:rPr>
        <w:t>was</w:t>
      </w:r>
      <w:r>
        <w:rPr>
          <w:rFonts w:ascii="Times New Roman"/>
          <w:color w:val="000000"/>
          <w:spacing w:val="33"/>
          <w:sz w:val="20"/>
        </w:rPr>
        <w:t xml:space="preserve"> </w:t>
      </w:r>
      <w:r>
        <w:rPr>
          <w:rFonts w:ascii="KCFTRC+CMR10"/>
          <w:color w:val="000000"/>
          <w:spacing w:val="-1"/>
          <w:sz w:val="20"/>
        </w:rPr>
        <w:t>masked.</w:t>
      </w:r>
      <w:r>
        <w:rPr>
          <w:rFonts w:ascii="Times New Roman"/>
          <w:color w:val="000000"/>
          <w:spacing w:val="81"/>
          <w:sz w:val="20"/>
        </w:rPr>
        <w:t xml:space="preserve"> </w:t>
      </w:r>
      <w:r>
        <w:rPr>
          <w:rFonts w:ascii="KCFTRC+CMR10"/>
          <w:color w:val="000000"/>
          <w:sz w:val="20"/>
        </w:rPr>
        <w:t>In</w:t>
      </w:r>
      <w:r>
        <w:rPr>
          <w:rFonts w:ascii="Times New Roman"/>
          <w:color w:val="000000"/>
          <w:spacing w:val="30"/>
          <w:sz w:val="20"/>
        </w:rPr>
        <w:t xml:space="preserve"> </w:t>
      </w:r>
      <w:r>
        <w:rPr>
          <w:rFonts w:ascii="KCFTRC+CMR10"/>
          <w:color w:val="000000"/>
          <w:sz w:val="20"/>
        </w:rPr>
        <w:t>other</w:t>
      </w:r>
    </w:p>
    <w:p w14:paraId="08AA3146"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words,</w:t>
      </w:r>
      <w:r>
        <w:rPr>
          <w:rFonts w:ascii="Times New Roman"/>
          <w:color w:val="000000"/>
          <w:spacing w:val="38"/>
          <w:sz w:val="20"/>
        </w:rPr>
        <w:t xml:space="preserve"> </w:t>
      </w:r>
      <w:r>
        <w:rPr>
          <w:rFonts w:ascii="KCFTRC+CMR10"/>
          <w:color w:val="000000"/>
          <w:sz w:val="20"/>
        </w:rPr>
        <w:t>when</w:t>
      </w:r>
      <w:r>
        <w:rPr>
          <w:rFonts w:ascii="Times New Roman"/>
          <w:color w:val="000000"/>
          <w:spacing w:val="32"/>
          <w:sz w:val="20"/>
        </w:rPr>
        <w:t xml:space="preserve"> </w:t>
      </w:r>
      <w:r>
        <w:rPr>
          <w:rFonts w:ascii="KCFTRC+CMR10"/>
          <w:color w:val="000000"/>
          <w:sz w:val="20"/>
        </w:rPr>
        <w:t>the</w:t>
      </w:r>
      <w:r>
        <w:rPr>
          <w:rFonts w:ascii="Times New Roman"/>
          <w:color w:val="000000"/>
          <w:spacing w:val="32"/>
          <w:sz w:val="20"/>
        </w:rPr>
        <w:t xml:space="preserve"> </w:t>
      </w:r>
      <w:r>
        <w:rPr>
          <w:rFonts w:ascii="KCFTRC+CMR10"/>
          <w:color w:val="000000"/>
          <w:sz w:val="20"/>
        </w:rPr>
        <w:t>estimated</w:t>
      </w:r>
      <w:r>
        <w:rPr>
          <w:rFonts w:ascii="Times New Roman"/>
          <w:color w:val="000000"/>
          <w:spacing w:val="32"/>
          <w:sz w:val="20"/>
        </w:rPr>
        <w:t xml:space="preserve"> </w:t>
      </w:r>
      <w:r>
        <w:rPr>
          <w:rFonts w:ascii="KCFTRC+CMR10"/>
          <w:color w:val="000000"/>
          <w:spacing w:val="-1"/>
          <w:sz w:val="20"/>
        </w:rPr>
        <w:t>electricity</w:t>
      </w:r>
      <w:r>
        <w:rPr>
          <w:rFonts w:ascii="Times New Roman"/>
          <w:color w:val="000000"/>
          <w:spacing w:val="33"/>
          <w:sz w:val="20"/>
        </w:rPr>
        <w:t xml:space="preserve"> </w:t>
      </w:r>
      <w:r>
        <w:rPr>
          <w:rFonts w:ascii="KCFTRC+CMR10"/>
          <w:color w:val="000000"/>
          <w:spacing w:val="-1"/>
          <w:sz w:val="20"/>
        </w:rPr>
        <w:t>savings</w:t>
      </w:r>
      <w:r>
        <w:rPr>
          <w:rFonts w:ascii="Times New Roman"/>
          <w:color w:val="000000"/>
          <w:spacing w:val="33"/>
          <w:sz w:val="20"/>
        </w:rPr>
        <w:t xml:space="preserve"> </w:t>
      </w:r>
      <w:r>
        <w:rPr>
          <w:rFonts w:ascii="KCFTRC+CMR10"/>
          <w:color w:val="000000"/>
          <w:sz w:val="20"/>
        </w:rPr>
        <w:t>originating</w:t>
      </w:r>
      <w:r>
        <w:rPr>
          <w:rFonts w:ascii="Times New Roman"/>
          <w:color w:val="000000"/>
          <w:spacing w:val="32"/>
          <w:sz w:val="20"/>
        </w:rPr>
        <w:t xml:space="preserve"> </w:t>
      </w:r>
      <w:r>
        <w:rPr>
          <w:rFonts w:ascii="KCFTRC+CMR10"/>
          <w:color w:val="000000"/>
          <w:sz w:val="20"/>
        </w:rPr>
        <w:t>from</w:t>
      </w:r>
      <w:r>
        <w:rPr>
          <w:rFonts w:ascii="Times New Roman"/>
          <w:color w:val="000000"/>
          <w:spacing w:val="32"/>
          <w:sz w:val="20"/>
        </w:rPr>
        <w:t xml:space="preserve"> </w:t>
      </w:r>
      <w:r>
        <w:rPr>
          <w:rFonts w:ascii="KCFTRC+CMR10"/>
          <w:color w:val="000000"/>
          <w:sz w:val="20"/>
        </w:rPr>
        <w:t>the</w:t>
      </w:r>
      <w:r>
        <w:rPr>
          <w:rFonts w:ascii="Times New Roman"/>
          <w:color w:val="000000"/>
          <w:spacing w:val="32"/>
          <w:sz w:val="20"/>
        </w:rPr>
        <w:t xml:space="preserve"> </w:t>
      </w:r>
      <w:r>
        <w:rPr>
          <w:rFonts w:ascii="KCFTRC+CMR10"/>
          <w:color w:val="000000"/>
          <w:spacing w:val="-6"/>
          <w:sz w:val="20"/>
        </w:rPr>
        <w:t>two</w:t>
      </w:r>
      <w:r>
        <w:rPr>
          <w:rFonts w:ascii="Times New Roman"/>
          <w:color w:val="000000"/>
          <w:spacing w:val="38"/>
          <w:sz w:val="20"/>
        </w:rPr>
        <w:t xml:space="preserve"> </w:t>
      </w:r>
      <w:r>
        <w:rPr>
          <w:rFonts w:ascii="KCFTRC+CMR10"/>
          <w:color w:val="000000"/>
          <w:sz w:val="20"/>
        </w:rPr>
        <w:t>sources</w:t>
      </w:r>
      <w:r>
        <w:rPr>
          <w:rFonts w:ascii="Times New Roman"/>
          <w:color w:val="000000"/>
          <w:spacing w:val="32"/>
          <w:sz w:val="20"/>
        </w:rPr>
        <w:t xml:space="preserve"> </w:t>
      </w:r>
      <w:r>
        <w:rPr>
          <w:rFonts w:ascii="KCFTRC+CMR10"/>
          <w:color w:val="000000"/>
          <w:sz w:val="20"/>
        </w:rPr>
        <w:t>are</w:t>
      </w:r>
      <w:r>
        <w:rPr>
          <w:rFonts w:ascii="Times New Roman"/>
          <w:color w:val="000000"/>
          <w:spacing w:val="32"/>
          <w:sz w:val="20"/>
        </w:rPr>
        <w:t xml:space="preserve"> </w:t>
      </w:r>
      <w:r>
        <w:rPr>
          <w:rFonts w:ascii="KCFTRC+CMR10"/>
          <w:color w:val="000000"/>
          <w:sz w:val="20"/>
        </w:rPr>
        <w:t>aggregated,</w:t>
      </w:r>
      <w:r>
        <w:rPr>
          <w:rFonts w:ascii="Times New Roman"/>
          <w:color w:val="000000"/>
          <w:spacing w:val="36"/>
          <w:sz w:val="20"/>
        </w:rPr>
        <w:t xml:space="preserve"> </w:t>
      </w:r>
      <w:r>
        <w:rPr>
          <w:rFonts w:ascii="KCFTRC+CMR10"/>
          <w:color w:val="000000"/>
          <w:sz w:val="20"/>
        </w:rPr>
        <w:t>the</w:t>
      </w:r>
      <w:r>
        <w:rPr>
          <w:rFonts w:ascii="Times New Roman"/>
          <w:color w:val="000000"/>
          <w:spacing w:val="32"/>
          <w:sz w:val="20"/>
        </w:rPr>
        <w:t xml:space="preserve"> </w:t>
      </w:r>
      <w:r>
        <w:rPr>
          <w:rFonts w:ascii="KCFTRC+CMR10" w:hAnsi="KCFTRC+CMR10" w:cs="KCFTRC+CMR10"/>
          <w:color w:val="000000"/>
          <w:sz w:val="20"/>
        </w:rPr>
        <w:t>diﬀerence</w:t>
      </w:r>
    </w:p>
    <w:p w14:paraId="0430FEA9" w14:textId="77777777" w:rsidR="00CF0253" w:rsidRDefault="00252649">
      <w:pPr>
        <w:spacing w:before="94" w:after="0" w:line="237" w:lineRule="exact"/>
        <w:jc w:val="left"/>
        <w:rPr>
          <w:rFonts w:ascii="Times New Roman"/>
          <w:color w:val="000000"/>
          <w:sz w:val="21"/>
        </w:rPr>
      </w:pPr>
      <w:r>
        <w:rPr>
          <w:rFonts w:ascii="KCFTRC+CMR10"/>
          <w:color w:val="000000"/>
          <w:sz w:val="20"/>
        </w:rPr>
        <w:t>in</w:t>
      </w:r>
      <w:r>
        <w:rPr>
          <w:rFonts w:ascii="Times New Roman"/>
          <w:color w:val="000000"/>
          <w:spacing w:val="38"/>
          <w:sz w:val="20"/>
        </w:rPr>
        <w:t xml:space="preserve"> </w:t>
      </w:r>
      <w:r>
        <w:rPr>
          <w:rFonts w:ascii="KCFTRC+CMR10"/>
          <w:color w:val="000000"/>
          <w:sz w:val="20"/>
        </w:rPr>
        <w:t>the</w:t>
      </w:r>
      <w:r>
        <w:rPr>
          <w:rFonts w:ascii="Times New Roman"/>
          <w:color w:val="000000"/>
          <w:spacing w:val="38"/>
          <w:sz w:val="20"/>
        </w:rPr>
        <w:t xml:space="preserve"> </w:t>
      </w:r>
      <w:r>
        <w:rPr>
          <w:rFonts w:ascii="KCFTRC+CMR10"/>
          <w:color w:val="000000"/>
          <w:spacing w:val="-1"/>
          <w:sz w:val="20"/>
        </w:rPr>
        <w:t>combined</w:t>
      </w:r>
      <w:r>
        <w:rPr>
          <w:rFonts w:ascii="Times New Roman"/>
          <w:color w:val="000000"/>
          <w:spacing w:val="39"/>
          <w:sz w:val="20"/>
        </w:rPr>
        <w:t xml:space="preserve"> </w:t>
      </w:r>
      <w:r>
        <w:rPr>
          <w:rFonts w:ascii="KCFTRC+CMR10"/>
          <w:color w:val="000000"/>
          <w:spacing w:val="-1"/>
          <w:sz w:val="20"/>
        </w:rPr>
        <w:t>savings</w:t>
      </w:r>
      <w:r>
        <w:rPr>
          <w:rFonts w:ascii="Times New Roman"/>
          <w:color w:val="000000"/>
          <w:spacing w:val="39"/>
          <w:sz w:val="20"/>
        </w:rPr>
        <w:t xml:space="preserve"> </w:t>
      </w:r>
      <w:r>
        <w:rPr>
          <w:rFonts w:ascii="KCFTRC+CMR10"/>
          <w:color w:val="000000"/>
          <w:spacing w:val="-1"/>
          <w:sz w:val="20"/>
        </w:rPr>
        <w:t>between</w:t>
      </w:r>
      <w:r>
        <w:rPr>
          <w:rFonts w:ascii="Times New Roman"/>
          <w:color w:val="000000"/>
          <w:spacing w:val="39"/>
          <w:sz w:val="20"/>
        </w:rPr>
        <w:t xml:space="preserve"> </w:t>
      </w:r>
      <w:r>
        <w:rPr>
          <w:rFonts w:ascii="KCFTRC+CMR10" w:hAnsi="KCFTRC+CMR10" w:cs="KCFTRC+CMR10"/>
          <w:color w:val="000000"/>
          <w:sz w:val="20"/>
        </w:rPr>
        <w:t>tariﬀ</w:t>
      </w:r>
      <w:r>
        <w:rPr>
          <w:rFonts w:ascii="Times New Roman"/>
          <w:color w:val="000000"/>
          <w:spacing w:val="38"/>
          <w:sz w:val="20"/>
        </w:rPr>
        <w:t xml:space="preserve"> </w:t>
      </w:r>
      <w:r>
        <w:rPr>
          <w:rFonts w:ascii="KCFTRC+CMR10"/>
          <w:color w:val="000000"/>
          <w:sz w:val="20"/>
        </w:rPr>
        <w:t>groups</w:t>
      </w:r>
      <w:r>
        <w:rPr>
          <w:rFonts w:ascii="Times New Roman"/>
          <w:color w:val="000000"/>
          <w:spacing w:val="38"/>
          <w:sz w:val="20"/>
        </w:rPr>
        <w:t xml:space="preserve"> </w:t>
      </w:r>
      <w:r>
        <w:rPr>
          <w:rFonts w:ascii="KCFTRC+CMR10"/>
          <w:color w:val="000000"/>
          <w:sz w:val="20"/>
        </w:rPr>
        <w:t>is</w:t>
      </w:r>
      <w:r>
        <w:rPr>
          <w:rFonts w:ascii="Times New Roman"/>
          <w:color w:val="000000"/>
          <w:spacing w:val="38"/>
          <w:sz w:val="20"/>
        </w:rPr>
        <w:t xml:space="preserve"> </w:t>
      </w:r>
      <w:r>
        <w:rPr>
          <w:rFonts w:ascii="KCFTRC+CMR10"/>
          <w:color w:val="000000"/>
          <w:sz w:val="20"/>
        </w:rPr>
        <w:t>seemingly</w:t>
      </w:r>
      <w:r>
        <w:rPr>
          <w:rFonts w:ascii="Times New Roman"/>
          <w:color w:val="000000"/>
          <w:spacing w:val="38"/>
          <w:sz w:val="20"/>
        </w:rPr>
        <w:t xml:space="preserve"> </w:t>
      </w:r>
      <w:r>
        <w:rPr>
          <w:rFonts w:ascii="KCFTRC+CMR10"/>
          <w:color w:val="000000"/>
          <w:sz w:val="20"/>
        </w:rPr>
        <w:t>dampened</w:t>
      </w:r>
      <w:r>
        <w:rPr>
          <w:rFonts w:ascii="Times New Roman"/>
          <w:color w:val="000000"/>
          <w:spacing w:val="37"/>
          <w:sz w:val="20"/>
        </w:rPr>
        <w:t xml:space="preserve"> </w:t>
      </w:r>
      <w:r>
        <w:rPr>
          <w:rFonts w:ascii="KCFTRC+CMR10"/>
          <w:color w:val="000000"/>
          <w:spacing w:val="1"/>
          <w:sz w:val="20"/>
        </w:rPr>
        <w:t>because</w:t>
      </w:r>
      <w:r>
        <w:rPr>
          <w:rFonts w:ascii="Times New Roman"/>
          <w:color w:val="000000"/>
          <w:spacing w:val="37"/>
          <w:sz w:val="20"/>
        </w:rPr>
        <w:t xml:space="preserve"> </w:t>
      </w:r>
      <w:r>
        <w:rPr>
          <w:rFonts w:ascii="KCFTRC+CMR10"/>
          <w:color w:val="000000"/>
          <w:sz w:val="20"/>
        </w:rPr>
        <w:t>of</w:t>
      </w:r>
      <w:r>
        <w:rPr>
          <w:rFonts w:ascii="Times New Roman"/>
          <w:color w:val="000000"/>
          <w:spacing w:val="38"/>
          <w:sz w:val="20"/>
        </w:rPr>
        <w:t xml:space="preserve"> </w:t>
      </w:r>
      <w:r>
        <w:rPr>
          <w:rFonts w:ascii="KCFTRC+CMR10"/>
          <w:color w:val="000000"/>
          <w:sz w:val="20"/>
        </w:rPr>
        <w:t>the</w:t>
      </w:r>
      <w:r>
        <w:rPr>
          <w:rFonts w:ascii="Times New Roman"/>
          <w:color w:val="000000"/>
          <w:spacing w:val="38"/>
          <w:sz w:val="20"/>
        </w:rPr>
        <w:t xml:space="preserve"> </w:t>
      </w:r>
      <w:r>
        <w:rPr>
          <w:rFonts w:ascii="KCFTRC+CMR10"/>
          <w:color w:val="000000"/>
          <w:spacing w:val="1"/>
          <w:sz w:val="20"/>
        </w:rPr>
        <w:t>opposite</w:t>
      </w:r>
      <w:r>
        <w:rPr>
          <w:rFonts w:ascii="Times New Roman"/>
          <w:color w:val="000000"/>
          <w:spacing w:val="37"/>
          <w:sz w:val="20"/>
        </w:rPr>
        <w:t xml:space="preserve"> </w:t>
      </w:r>
      <w:r>
        <w:rPr>
          <w:rFonts w:ascii="KCFTRC+CMR10"/>
          <w:color w:val="000000"/>
          <w:sz w:val="20"/>
        </w:rPr>
        <w:t>correlations.</w:t>
      </w:r>
      <w:hyperlink w:anchor="br5" w:history="1">
        <w:r>
          <w:rPr>
            <w:rFonts w:ascii="PTDUEJ+CMR7"/>
            <w:color w:val="000000"/>
            <w:sz w:val="21"/>
            <w:vertAlign w:val="superscript"/>
          </w:rPr>
          <w:t>3</w:t>
        </w:r>
      </w:hyperlink>
    </w:p>
    <w:p w14:paraId="66A63DA8" w14:textId="77777777" w:rsidR="00CF0253" w:rsidRDefault="00252649">
      <w:pPr>
        <w:spacing w:before="149" w:after="0" w:line="209" w:lineRule="exact"/>
        <w:jc w:val="left"/>
        <w:rPr>
          <w:rFonts w:ascii="Times New Roman"/>
          <w:color w:val="000000"/>
          <w:sz w:val="20"/>
        </w:rPr>
      </w:pPr>
      <w:commentRangeStart w:id="135"/>
      <w:r>
        <w:rPr>
          <w:rFonts w:ascii="KCFTRC+CMR10"/>
          <w:color w:val="000000"/>
          <w:sz w:val="20"/>
        </w:rPr>
        <w:t>Indeed,</w:t>
      </w:r>
      <w:r>
        <w:rPr>
          <w:rFonts w:ascii="Times New Roman"/>
          <w:color w:val="000000"/>
          <w:spacing w:val="14"/>
          <w:sz w:val="20"/>
        </w:rPr>
        <w:t xml:space="preserve"> </w:t>
      </w:r>
      <w:r>
        <w:rPr>
          <w:rFonts w:ascii="KCFTRC+CMR10"/>
          <w:color w:val="000000"/>
          <w:sz w:val="20"/>
        </w:rPr>
        <w:t>this</w:t>
      </w:r>
      <w:r>
        <w:rPr>
          <w:rFonts w:ascii="Times New Roman"/>
          <w:color w:val="000000"/>
          <w:spacing w:val="14"/>
          <w:sz w:val="20"/>
        </w:rPr>
        <w:t xml:space="preserve"> </w:t>
      </w:r>
      <w:r>
        <w:rPr>
          <w:rFonts w:ascii="KCFTRC+CMR10"/>
          <w:color w:val="000000"/>
          <w:sz w:val="20"/>
        </w:rPr>
        <w:t>is</w:t>
      </w:r>
      <w:r>
        <w:rPr>
          <w:rFonts w:ascii="Times New Roman"/>
          <w:color w:val="000000"/>
          <w:spacing w:val="13"/>
          <w:sz w:val="20"/>
        </w:rPr>
        <w:t xml:space="preserve"> </w:t>
      </w:r>
      <w:r>
        <w:rPr>
          <w:rFonts w:ascii="KCFTRC+CMR10"/>
          <w:color w:val="000000"/>
          <w:sz w:val="20"/>
        </w:rPr>
        <w:t>precisely</w:t>
      </w:r>
      <w:r>
        <w:rPr>
          <w:rFonts w:ascii="Times New Roman"/>
          <w:color w:val="000000"/>
          <w:spacing w:val="14"/>
          <w:sz w:val="20"/>
        </w:rPr>
        <w:t xml:space="preserve"> </w:t>
      </w:r>
      <w:r>
        <w:rPr>
          <w:rFonts w:ascii="KCFTRC+CMR10"/>
          <w:color w:val="000000"/>
          <w:sz w:val="20"/>
        </w:rPr>
        <w:t>the</w:t>
      </w:r>
      <w:r>
        <w:rPr>
          <w:rFonts w:ascii="Times New Roman"/>
          <w:color w:val="000000"/>
          <w:spacing w:val="14"/>
          <w:sz w:val="20"/>
        </w:rPr>
        <w:t xml:space="preserve"> </w:t>
      </w:r>
      <w:r>
        <w:rPr>
          <w:rFonts w:ascii="KCFTRC+CMR10"/>
          <w:color w:val="000000"/>
          <w:sz w:val="20"/>
        </w:rPr>
        <w:t>result</w:t>
      </w:r>
      <w:r>
        <w:rPr>
          <w:rFonts w:ascii="Times New Roman"/>
          <w:color w:val="000000"/>
          <w:spacing w:val="14"/>
          <w:sz w:val="20"/>
        </w:rPr>
        <w:t xml:space="preserve"> </w:t>
      </w:r>
      <w:r>
        <w:rPr>
          <w:rFonts w:ascii="KCFTRC+CMR10"/>
          <w:color w:val="000000"/>
          <w:sz w:val="20"/>
        </w:rPr>
        <w:t>discussed</w:t>
      </w:r>
      <w:r>
        <w:rPr>
          <w:rFonts w:ascii="Times New Roman"/>
          <w:color w:val="000000"/>
          <w:spacing w:val="14"/>
          <w:sz w:val="20"/>
        </w:rPr>
        <w:t xml:space="preserve"> </w:t>
      </w:r>
      <w:commentRangeEnd w:id="135"/>
      <w:r w:rsidR="00B94A61">
        <w:rPr>
          <w:rStyle w:val="CommentReference"/>
        </w:rPr>
        <w:commentReference w:id="135"/>
      </w:r>
      <w:r>
        <w:rPr>
          <w:rFonts w:ascii="KCFTRC+CMR10"/>
          <w:color w:val="000000"/>
          <w:sz w:val="20"/>
        </w:rPr>
        <w:t>in</w:t>
      </w:r>
      <w:r>
        <w:rPr>
          <w:rFonts w:ascii="Times New Roman"/>
          <w:color w:val="000000"/>
          <w:spacing w:val="13"/>
          <w:sz w:val="20"/>
        </w:rPr>
        <w:t xml:space="preserve"> </w:t>
      </w:r>
      <w:hyperlink w:anchor="br24" w:history="1">
        <w:proofErr w:type="spellStart"/>
        <w:r>
          <w:rPr>
            <w:rFonts w:ascii="KCFTRC+CMR10"/>
            <w:color w:val="0000FF"/>
            <w:sz w:val="20"/>
          </w:rPr>
          <w:t>Prest</w:t>
        </w:r>
        <w:proofErr w:type="spellEnd"/>
      </w:hyperlink>
      <w:hyperlink w:anchor="br24" w:history="1">
        <w:r>
          <w:rPr>
            <w:rFonts w:ascii="Times New Roman"/>
            <w:color w:val="0000FF"/>
            <w:spacing w:val="14"/>
            <w:sz w:val="20"/>
          </w:rPr>
          <w:t xml:space="preserve"> </w:t>
        </w:r>
      </w:hyperlink>
      <w:r>
        <w:rPr>
          <w:rFonts w:ascii="KCFTRC+CMR10"/>
          <w:color w:val="000000"/>
          <w:sz w:val="20"/>
        </w:rPr>
        <w:t>(</w:t>
      </w:r>
      <w:hyperlink w:anchor="br24" w:history="1">
        <w:r>
          <w:rPr>
            <w:rFonts w:ascii="KCFTRC+CMR10"/>
            <w:color w:val="0000FF"/>
            <w:sz w:val="20"/>
          </w:rPr>
          <w:t>2020</w:t>
        </w:r>
      </w:hyperlink>
      <w:r>
        <w:rPr>
          <w:rFonts w:ascii="KCFTRC+CMR10"/>
          <w:color w:val="000000"/>
          <w:sz w:val="20"/>
        </w:rPr>
        <w:t>).</w:t>
      </w:r>
      <w:r>
        <w:rPr>
          <w:rFonts w:ascii="Times New Roman"/>
          <w:color w:val="000000"/>
          <w:spacing w:val="38"/>
          <w:sz w:val="20"/>
        </w:rPr>
        <w:t xml:space="preserve"> </w:t>
      </w:r>
      <w:commentRangeStart w:id="136"/>
      <w:r>
        <w:rPr>
          <w:rFonts w:ascii="KCFTRC+CMR10"/>
          <w:color w:val="000000"/>
          <w:sz w:val="20"/>
        </w:rPr>
        <w:t>In</w:t>
      </w:r>
      <w:r>
        <w:rPr>
          <w:rFonts w:ascii="Times New Roman"/>
          <w:color w:val="000000"/>
          <w:spacing w:val="14"/>
          <w:sz w:val="20"/>
        </w:rPr>
        <w:t xml:space="preserve"> </w:t>
      </w:r>
      <w:r>
        <w:rPr>
          <w:rFonts w:ascii="KCFTRC+CMR10"/>
          <w:color w:val="000000"/>
          <w:sz w:val="20"/>
        </w:rPr>
        <w:t>addition</w:t>
      </w:r>
      <w:r>
        <w:rPr>
          <w:rFonts w:ascii="Times New Roman"/>
          <w:color w:val="000000"/>
          <w:spacing w:val="13"/>
          <w:sz w:val="20"/>
        </w:rPr>
        <w:t xml:space="preserve"> </w:t>
      </w:r>
      <w:r>
        <w:rPr>
          <w:rFonts w:ascii="KCFTRC+CMR10"/>
          <w:color w:val="000000"/>
          <w:sz w:val="20"/>
        </w:rPr>
        <w:t>to</w:t>
      </w:r>
      <w:r>
        <w:rPr>
          <w:rFonts w:ascii="Times New Roman"/>
          <w:color w:val="000000"/>
          <w:spacing w:val="13"/>
          <w:sz w:val="20"/>
        </w:rPr>
        <w:t xml:space="preserve"> </w:t>
      </w:r>
      <w:r>
        <w:rPr>
          <w:rFonts w:ascii="KCFTRC+CMR10"/>
          <w:color w:val="000000"/>
          <w:spacing w:val="-2"/>
          <w:sz w:val="20"/>
        </w:rPr>
        <w:t>such</w:t>
      </w:r>
      <w:r>
        <w:rPr>
          <w:rFonts w:ascii="Times New Roman"/>
          <w:color w:val="000000"/>
          <w:spacing w:val="15"/>
          <w:sz w:val="20"/>
        </w:rPr>
        <w:t xml:space="preserve"> </w:t>
      </w:r>
      <w:r>
        <w:rPr>
          <w:rFonts w:ascii="KCFTRC+CMR10"/>
          <w:color w:val="000000"/>
          <w:sz w:val="20"/>
        </w:rPr>
        <w:t>price</w:t>
      </w:r>
      <w:r>
        <w:rPr>
          <w:rFonts w:ascii="Times New Roman"/>
          <w:color w:val="000000"/>
          <w:spacing w:val="14"/>
          <w:sz w:val="20"/>
        </w:rPr>
        <w:t xml:space="preserve"> </w:t>
      </w:r>
      <w:r>
        <w:rPr>
          <w:rFonts w:ascii="KCFTRC+CMR10"/>
          <w:color w:val="000000"/>
          <w:sz w:val="20"/>
        </w:rPr>
        <w:t>sensitivities,</w:t>
      </w:r>
      <w:r>
        <w:rPr>
          <w:rFonts w:ascii="Times New Roman"/>
          <w:color w:val="000000"/>
          <w:spacing w:val="14"/>
          <w:sz w:val="20"/>
        </w:rPr>
        <w:t xml:space="preserve"> </w:t>
      </w:r>
      <w:r>
        <w:rPr>
          <w:rFonts w:ascii="KCFTRC+CMR10"/>
          <w:color w:val="000000"/>
          <w:sz w:val="20"/>
        </w:rPr>
        <w:t>as</w:t>
      </w:r>
      <w:r>
        <w:rPr>
          <w:rFonts w:ascii="Times New Roman"/>
          <w:color w:val="000000"/>
          <w:spacing w:val="14"/>
          <w:sz w:val="20"/>
        </w:rPr>
        <w:t xml:space="preserve"> </w:t>
      </w:r>
      <w:r>
        <w:rPr>
          <w:rFonts w:ascii="KCFTRC+CMR10"/>
          <w:color w:val="000000"/>
          <w:sz w:val="20"/>
        </w:rPr>
        <w:t>expected,</w:t>
      </w:r>
    </w:p>
    <w:p w14:paraId="129852F1" w14:textId="77777777" w:rsidR="00CF0253" w:rsidRDefault="00252649">
      <w:pPr>
        <w:spacing w:before="149" w:after="0" w:line="209" w:lineRule="exact"/>
        <w:jc w:val="left"/>
        <w:rPr>
          <w:rFonts w:ascii="Times New Roman"/>
          <w:color w:val="000000"/>
          <w:sz w:val="20"/>
        </w:rPr>
      </w:pPr>
      <w:r>
        <w:rPr>
          <w:rFonts w:ascii="KCFTRC+CMR10"/>
          <w:color w:val="000000"/>
          <w:sz w:val="20"/>
        </w:rPr>
        <w:t>their</w:t>
      </w:r>
      <w:r>
        <w:rPr>
          <w:rFonts w:ascii="Times New Roman"/>
          <w:color w:val="000000"/>
          <w:spacing w:val="16"/>
          <w:sz w:val="20"/>
        </w:rPr>
        <w:t xml:space="preserve"> </w:t>
      </w:r>
      <w:r>
        <w:rPr>
          <w:rFonts w:ascii="KCFTRC+CMR10"/>
          <w:color w:val="000000"/>
          <w:sz w:val="20"/>
        </w:rPr>
        <w:t>consumption</w:t>
      </w:r>
      <w:r>
        <w:rPr>
          <w:rFonts w:ascii="Times New Roman"/>
          <w:color w:val="000000"/>
          <w:spacing w:val="16"/>
          <w:sz w:val="20"/>
        </w:rPr>
        <w:t xml:space="preserve"> </w:t>
      </w:r>
      <w:r>
        <w:rPr>
          <w:rFonts w:ascii="KCFTRC+CMR10"/>
          <w:color w:val="000000"/>
          <w:spacing w:val="-1"/>
          <w:sz w:val="20"/>
        </w:rPr>
        <w:t>changes</w:t>
      </w:r>
      <w:r>
        <w:rPr>
          <w:rFonts w:ascii="Times New Roman"/>
          <w:color w:val="000000"/>
          <w:spacing w:val="17"/>
          <w:sz w:val="20"/>
        </w:rPr>
        <w:t xml:space="preserve"> </w:t>
      </w:r>
      <w:r>
        <w:rPr>
          <w:rFonts w:ascii="KCFTRC+CMR10"/>
          <w:color w:val="000000"/>
          <w:sz w:val="20"/>
        </w:rPr>
        <w:t>depended</w:t>
      </w:r>
      <w:r>
        <w:rPr>
          <w:rFonts w:ascii="Times New Roman"/>
          <w:color w:val="000000"/>
          <w:spacing w:val="16"/>
          <w:sz w:val="20"/>
        </w:rPr>
        <w:t xml:space="preserve"> </w:t>
      </w:r>
      <w:r>
        <w:rPr>
          <w:rFonts w:ascii="KCFTRC+CMR10"/>
          <w:color w:val="000000"/>
          <w:sz w:val="20"/>
        </w:rPr>
        <w:t>on</w:t>
      </w:r>
      <w:r>
        <w:rPr>
          <w:rFonts w:ascii="Times New Roman"/>
          <w:color w:val="000000"/>
          <w:spacing w:val="16"/>
          <w:sz w:val="20"/>
        </w:rPr>
        <w:t xml:space="preserve"> </w:t>
      </w:r>
      <w:r>
        <w:rPr>
          <w:rFonts w:ascii="KCFTRC+CMR10"/>
          <w:color w:val="000000"/>
          <w:sz w:val="20"/>
        </w:rPr>
        <w:t>heating</w:t>
      </w:r>
      <w:r>
        <w:rPr>
          <w:rFonts w:ascii="Times New Roman"/>
          <w:color w:val="000000"/>
          <w:spacing w:val="16"/>
          <w:sz w:val="20"/>
        </w:rPr>
        <w:t xml:space="preserve"> </w:t>
      </w:r>
      <w:r>
        <w:rPr>
          <w:rFonts w:ascii="KCFTRC+CMR10"/>
          <w:color w:val="000000"/>
          <w:sz w:val="20"/>
        </w:rPr>
        <w:t>needs</w:t>
      </w:r>
      <w:r>
        <w:rPr>
          <w:rFonts w:ascii="Times New Roman"/>
          <w:color w:val="000000"/>
          <w:spacing w:val="16"/>
          <w:sz w:val="20"/>
        </w:rPr>
        <w:t xml:space="preserve"> </w:t>
      </w:r>
      <w:r>
        <w:rPr>
          <w:rFonts w:ascii="KCFTRC+CMR10"/>
          <w:color w:val="000000"/>
          <w:sz w:val="20"/>
        </w:rPr>
        <w:t>in</w:t>
      </w:r>
      <w:r>
        <w:rPr>
          <w:rFonts w:ascii="Times New Roman"/>
          <w:color w:val="000000"/>
          <w:spacing w:val="16"/>
          <w:sz w:val="20"/>
        </w:rPr>
        <w:t xml:space="preserve"> </w:t>
      </w:r>
      <w:r>
        <w:rPr>
          <w:rFonts w:ascii="KCFTRC+CMR10"/>
          <w:color w:val="000000"/>
          <w:sz w:val="20"/>
        </w:rPr>
        <w:t>a</w:t>
      </w:r>
      <w:r>
        <w:rPr>
          <w:rFonts w:ascii="Times New Roman"/>
          <w:color w:val="000000"/>
          <w:spacing w:val="16"/>
          <w:sz w:val="20"/>
        </w:rPr>
        <w:t xml:space="preserve"> </w:t>
      </w:r>
      <w:r>
        <w:rPr>
          <w:rFonts w:ascii="KCFTRC+CMR10"/>
          <w:color w:val="000000"/>
          <w:spacing w:val="-3"/>
          <w:sz w:val="20"/>
        </w:rPr>
        <w:t>day</w:t>
      </w:r>
      <w:r>
        <w:rPr>
          <w:rFonts w:ascii="Times New Roman"/>
          <w:color w:val="000000"/>
          <w:spacing w:val="19"/>
          <w:sz w:val="20"/>
        </w:rPr>
        <w:t xml:space="preserve"> </w:t>
      </w:r>
      <w:r>
        <w:rPr>
          <w:rFonts w:ascii="KCFTRC+CMR10"/>
          <w:color w:val="000000"/>
          <w:sz w:val="20"/>
        </w:rPr>
        <w:t>(i.e.,</w:t>
      </w:r>
      <w:r>
        <w:rPr>
          <w:rFonts w:ascii="Times New Roman"/>
          <w:color w:val="000000"/>
          <w:spacing w:val="16"/>
          <w:sz w:val="20"/>
        </w:rPr>
        <w:t xml:space="preserve"> </w:t>
      </w:r>
      <w:r>
        <w:rPr>
          <w:rFonts w:ascii="KCFTRC+CMR10"/>
          <w:color w:val="000000"/>
          <w:sz w:val="20"/>
        </w:rPr>
        <w:t>daily</w:t>
      </w:r>
      <w:r>
        <w:rPr>
          <w:rFonts w:ascii="Times New Roman"/>
          <w:color w:val="000000"/>
          <w:spacing w:val="16"/>
          <w:sz w:val="20"/>
        </w:rPr>
        <w:t xml:space="preserve"> </w:t>
      </w:r>
      <w:r>
        <w:rPr>
          <w:rFonts w:ascii="KCFTRC+CMR10"/>
          <w:color w:val="000000"/>
          <w:sz w:val="20"/>
        </w:rPr>
        <w:t>HDDs)</w:t>
      </w:r>
      <w:r>
        <w:rPr>
          <w:rFonts w:ascii="Times New Roman"/>
          <w:color w:val="000000"/>
          <w:spacing w:val="17"/>
          <w:sz w:val="20"/>
        </w:rPr>
        <w:t xml:space="preserve"> </w:t>
      </w:r>
      <w:r>
        <w:rPr>
          <w:rFonts w:ascii="KCFTRC+CMR10"/>
          <w:color w:val="000000"/>
          <w:sz w:val="20"/>
        </w:rPr>
        <w:t>for</w:t>
      </w:r>
      <w:r>
        <w:rPr>
          <w:rFonts w:ascii="Times New Roman"/>
          <w:color w:val="000000"/>
          <w:spacing w:val="17"/>
          <w:sz w:val="20"/>
        </w:rPr>
        <w:t xml:space="preserve"> </w:t>
      </w:r>
      <w:r>
        <w:rPr>
          <w:rFonts w:ascii="KCFTRC+CMR10"/>
          <w:color w:val="000000"/>
          <w:sz w:val="20"/>
        </w:rPr>
        <w:t>a</w:t>
      </w:r>
      <w:r>
        <w:rPr>
          <w:rFonts w:ascii="Times New Roman"/>
          <w:color w:val="000000"/>
          <w:spacing w:val="16"/>
          <w:sz w:val="20"/>
        </w:rPr>
        <w:t xml:space="preserve"> </w:t>
      </w:r>
      <w:r>
        <w:rPr>
          <w:rFonts w:ascii="KCFTRC+CMR10"/>
          <w:color w:val="000000"/>
          <w:spacing w:val="-2"/>
          <w:sz w:val="20"/>
        </w:rPr>
        <w:t>given</w:t>
      </w:r>
      <w:r>
        <w:rPr>
          <w:rFonts w:ascii="Times New Roman"/>
          <w:color w:val="000000"/>
          <w:spacing w:val="17"/>
          <w:sz w:val="20"/>
        </w:rPr>
        <w:t xml:space="preserve"> </w:t>
      </w:r>
      <w:r>
        <w:rPr>
          <w:rFonts w:ascii="KCFTRC+CMR10"/>
          <w:color w:val="000000"/>
          <w:sz w:val="20"/>
        </w:rPr>
        <w:t>price</w:t>
      </w:r>
      <w:r>
        <w:rPr>
          <w:rFonts w:ascii="Times New Roman"/>
          <w:color w:val="000000"/>
          <w:spacing w:val="16"/>
          <w:sz w:val="20"/>
        </w:rPr>
        <w:t xml:space="preserve"> </w:t>
      </w:r>
      <w:r>
        <w:rPr>
          <w:rFonts w:ascii="KCFTRC+CMR10"/>
          <w:color w:val="000000"/>
          <w:spacing w:val="-2"/>
          <w:sz w:val="20"/>
        </w:rPr>
        <w:t>spike</w:t>
      </w:r>
      <w:r>
        <w:rPr>
          <w:rFonts w:ascii="Times New Roman"/>
          <w:color w:val="000000"/>
          <w:spacing w:val="17"/>
          <w:sz w:val="20"/>
        </w:rPr>
        <w:t xml:space="preserve"> </w:t>
      </w:r>
      <w:r>
        <w:rPr>
          <w:rFonts w:ascii="KCFTRC+CMR10"/>
          <w:color w:val="000000"/>
          <w:sz w:val="20"/>
        </w:rPr>
        <w:t>in</w:t>
      </w:r>
      <w:r>
        <w:rPr>
          <w:rFonts w:ascii="Times New Roman"/>
          <w:color w:val="000000"/>
          <w:spacing w:val="16"/>
          <w:sz w:val="20"/>
        </w:rPr>
        <w:t xml:space="preserve"> </w:t>
      </w:r>
      <w:r>
        <w:rPr>
          <w:rFonts w:ascii="KCFTRC+CMR10"/>
          <w:color w:val="000000"/>
          <w:sz w:val="20"/>
        </w:rPr>
        <w:t>the</w:t>
      </w:r>
    </w:p>
    <w:p w14:paraId="78B29328" w14:textId="77777777" w:rsidR="00CF0253" w:rsidRDefault="00252649">
      <w:pPr>
        <w:spacing w:before="149" w:after="0" w:line="209" w:lineRule="exact"/>
        <w:jc w:val="left"/>
        <w:rPr>
          <w:rFonts w:ascii="Times New Roman"/>
          <w:color w:val="000000"/>
          <w:sz w:val="20"/>
        </w:rPr>
      </w:pPr>
      <w:r>
        <w:rPr>
          <w:rFonts w:ascii="KCFTRC+CMR10"/>
          <w:color w:val="000000"/>
          <w:spacing w:val="2"/>
          <w:sz w:val="20"/>
        </w:rPr>
        <w:t>peak</w:t>
      </w:r>
      <w:r>
        <w:rPr>
          <w:rFonts w:ascii="Times New Roman"/>
          <w:color w:val="000000"/>
          <w:spacing w:val="23"/>
          <w:sz w:val="20"/>
        </w:rPr>
        <w:t xml:space="preserve"> </w:t>
      </w:r>
      <w:r>
        <w:rPr>
          <w:rFonts w:ascii="KCFTRC+CMR10"/>
          <w:color w:val="000000"/>
          <w:sz w:val="20"/>
        </w:rPr>
        <w:t>rate</w:t>
      </w:r>
      <w:r>
        <w:rPr>
          <w:rFonts w:ascii="Times New Roman"/>
          <w:color w:val="000000"/>
          <w:spacing w:val="24"/>
          <w:sz w:val="20"/>
        </w:rPr>
        <w:t xml:space="preserve"> </w:t>
      </w:r>
      <w:r>
        <w:rPr>
          <w:rFonts w:ascii="KCFTRC+CMR10"/>
          <w:color w:val="000000"/>
          <w:spacing w:val="2"/>
          <w:sz w:val="20"/>
        </w:rPr>
        <w:t>period.</w:t>
      </w:r>
      <w:r>
        <w:rPr>
          <w:rFonts w:ascii="Times New Roman"/>
          <w:color w:val="000000"/>
          <w:spacing w:val="61"/>
          <w:sz w:val="20"/>
        </w:rPr>
        <w:t xml:space="preserve"> </w:t>
      </w:r>
      <w:r>
        <w:rPr>
          <w:rFonts w:ascii="KCFTRC+CMR10"/>
          <w:color w:val="000000"/>
          <w:spacing w:val="-17"/>
          <w:sz w:val="20"/>
        </w:rPr>
        <w:t>To</w:t>
      </w:r>
      <w:r>
        <w:rPr>
          <w:rFonts w:ascii="Times New Roman"/>
          <w:color w:val="000000"/>
          <w:spacing w:val="41"/>
          <w:sz w:val="20"/>
        </w:rPr>
        <w:t xml:space="preserve"> </w:t>
      </w:r>
      <w:r>
        <w:rPr>
          <w:rFonts w:ascii="KCFTRC+CMR10"/>
          <w:color w:val="000000"/>
          <w:spacing w:val="5"/>
          <w:sz w:val="20"/>
        </w:rPr>
        <w:t>be</w:t>
      </w:r>
      <w:r>
        <w:rPr>
          <w:rFonts w:ascii="Times New Roman"/>
          <w:color w:val="000000"/>
          <w:spacing w:val="19"/>
          <w:sz w:val="20"/>
        </w:rPr>
        <w:t xml:space="preserve"> </w:t>
      </w:r>
      <w:r>
        <w:rPr>
          <w:rFonts w:ascii="KCFTRC+CMR10" w:hAnsi="KCFTRC+CMR10" w:cs="KCFTRC+CMR10"/>
          <w:color w:val="000000"/>
          <w:spacing w:val="1"/>
          <w:sz w:val="20"/>
        </w:rPr>
        <w:t>speciﬁc,</w:t>
      </w:r>
      <w:r>
        <w:rPr>
          <w:rFonts w:ascii="Times New Roman"/>
          <w:color w:val="000000"/>
          <w:spacing w:val="26"/>
          <w:sz w:val="20"/>
        </w:rPr>
        <w:t xml:space="preserve"> </w:t>
      </w:r>
      <w:r>
        <w:rPr>
          <w:rFonts w:ascii="KCFTRC+CMR10"/>
          <w:color w:val="000000"/>
          <w:sz w:val="20"/>
        </w:rPr>
        <w:t>during</w:t>
      </w:r>
      <w:r>
        <w:rPr>
          <w:rFonts w:ascii="Times New Roman"/>
          <w:color w:val="000000"/>
          <w:spacing w:val="24"/>
          <w:sz w:val="20"/>
        </w:rPr>
        <w:t xml:space="preserve"> </w:t>
      </w:r>
      <w:r>
        <w:rPr>
          <w:rFonts w:ascii="KCFTRC+CMR10"/>
          <w:color w:val="000000"/>
          <w:spacing w:val="1"/>
          <w:sz w:val="20"/>
        </w:rPr>
        <w:t>peaks,</w:t>
      </w:r>
      <w:r>
        <w:rPr>
          <w:rFonts w:ascii="Times New Roman"/>
          <w:color w:val="000000"/>
          <w:spacing w:val="25"/>
          <w:sz w:val="20"/>
        </w:rPr>
        <w:t xml:space="preserve"> </w:t>
      </w:r>
      <w:r>
        <w:rPr>
          <w:rFonts w:ascii="KCFTRC+CMR10"/>
          <w:color w:val="000000"/>
          <w:sz w:val="20"/>
        </w:rPr>
        <w:t>the</w:t>
      </w:r>
      <w:r>
        <w:rPr>
          <w:rFonts w:ascii="Times New Roman"/>
          <w:color w:val="000000"/>
          <w:spacing w:val="24"/>
          <w:sz w:val="20"/>
        </w:rPr>
        <w:t xml:space="preserve"> </w:t>
      </w:r>
      <w:r>
        <w:rPr>
          <w:rFonts w:ascii="KCFTRC+CMR10"/>
          <w:color w:val="000000"/>
          <w:spacing w:val="-1"/>
          <w:sz w:val="20"/>
        </w:rPr>
        <w:t>treatment</w:t>
      </w:r>
      <w:r>
        <w:rPr>
          <w:rFonts w:ascii="Times New Roman"/>
          <w:color w:val="000000"/>
          <w:spacing w:val="25"/>
          <w:sz w:val="20"/>
        </w:rPr>
        <w:t xml:space="preserve"> </w:t>
      </w:r>
      <w:r>
        <w:rPr>
          <w:rFonts w:ascii="KCFTRC+CMR10" w:hAnsi="KCFTRC+CMR10" w:cs="KCFTRC+CMR10"/>
          <w:color w:val="000000"/>
          <w:sz w:val="20"/>
        </w:rPr>
        <w:t>eﬀects</w:t>
      </w:r>
      <w:r>
        <w:rPr>
          <w:rFonts w:ascii="Times New Roman"/>
          <w:color w:val="000000"/>
          <w:spacing w:val="24"/>
          <w:sz w:val="20"/>
        </w:rPr>
        <w:t xml:space="preserve"> </w:t>
      </w:r>
      <w:r>
        <w:rPr>
          <w:rFonts w:ascii="KCFTRC+CMR10"/>
          <w:color w:val="000000"/>
          <w:sz w:val="20"/>
        </w:rPr>
        <w:t>on</w:t>
      </w:r>
      <w:r>
        <w:rPr>
          <w:rFonts w:ascii="Times New Roman"/>
          <w:color w:val="000000"/>
          <w:spacing w:val="24"/>
          <w:sz w:val="20"/>
        </w:rPr>
        <w:t xml:space="preserve"> </w:t>
      </w:r>
      <w:r>
        <w:rPr>
          <w:rFonts w:ascii="KCFTRC+CMR10"/>
          <w:color w:val="000000"/>
          <w:sz w:val="20"/>
        </w:rPr>
        <w:t>household</w:t>
      </w:r>
      <w:r>
        <w:rPr>
          <w:rFonts w:ascii="Times New Roman"/>
          <w:color w:val="000000"/>
          <w:spacing w:val="24"/>
          <w:sz w:val="20"/>
        </w:rPr>
        <w:t xml:space="preserve"> </w:t>
      </w:r>
      <w:r>
        <w:rPr>
          <w:rFonts w:ascii="KCFTRC+CMR10"/>
          <w:color w:val="000000"/>
          <w:spacing w:val="-1"/>
          <w:sz w:val="20"/>
        </w:rPr>
        <w:t>electricity</w:t>
      </w:r>
      <w:r>
        <w:rPr>
          <w:rFonts w:ascii="Times New Roman"/>
          <w:color w:val="000000"/>
          <w:spacing w:val="25"/>
          <w:sz w:val="20"/>
        </w:rPr>
        <w:t xml:space="preserve"> </w:t>
      </w:r>
      <w:r>
        <w:rPr>
          <w:rFonts w:ascii="KCFTRC+CMR10"/>
          <w:color w:val="000000"/>
          <w:sz w:val="20"/>
        </w:rPr>
        <w:t>consumption</w:t>
      </w:r>
      <w:r>
        <w:rPr>
          <w:rFonts w:ascii="Times New Roman"/>
          <w:color w:val="000000"/>
          <w:spacing w:val="24"/>
          <w:sz w:val="20"/>
        </w:rPr>
        <w:t xml:space="preserve"> </w:t>
      </w:r>
      <w:r>
        <w:rPr>
          <w:rFonts w:ascii="KCFTRC+CMR10"/>
          <w:color w:val="000000"/>
          <w:sz w:val="20"/>
        </w:rPr>
        <w:t>for</w:t>
      </w:r>
    </w:p>
    <w:p w14:paraId="75C45ACB" w14:textId="77777777" w:rsidR="00CF0253" w:rsidRDefault="00252649">
      <w:pPr>
        <w:spacing w:before="149" w:after="0" w:line="209" w:lineRule="exact"/>
        <w:jc w:val="left"/>
        <w:rPr>
          <w:rFonts w:ascii="Times New Roman"/>
          <w:color w:val="000000"/>
          <w:sz w:val="20"/>
        </w:rPr>
      </w:pPr>
      <w:proofErr w:type="gramStart"/>
      <w:r>
        <w:rPr>
          <w:rFonts w:ascii="KCFTRC+CMR10"/>
          <w:color w:val="000000"/>
          <w:sz w:val="20"/>
        </w:rPr>
        <w:t>temperature-control</w:t>
      </w:r>
      <w:proofErr w:type="gramEnd"/>
      <w:r>
        <w:rPr>
          <w:rFonts w:ascii="Times New Roman"/>
          <w:color w:val="000000"/>
          <w:spacing w:val="33"/>
          <w:sz w:val="20"/>
        </w:rPr>
        <w:t xml:space="preserve"> </w:t>
      </w:r>
      <w:r>
        <w:rPr>
          <w:rFonts w:ascii="KCFTRC+CMR10"/>
          <w:color w:val="000000"/>
          <w:sz w:val="20"/>
        </w:rPr>
        <w:t>uses</w:t>
      </w:r>
      <w:r>
        <w:rPr>
          <w:rFonts w:ascii="Times New Roman"/>
          <w:color w:val="000000"/>
          <w:spacing w:val="33"/>
          <w:sz w:val="20"/>
        </w:rPr>
        <w:t xml:space="preserve"> </w:t>
      </w:r>
      <w:r>
        <w:rPr>
          <w:rFonts w:ascii="KCFTRC+CMR10"/>
          <w:color w:val="000000"/>
          <w:spacing w:val="-3"/>
          <w:sz w:val="20"/>
        </w:rPr>
        <w:t>showed</w:t>
      </w:r>
      <w:r>
        <w:rPr>
          <w:rFonts w:ascii="Times New Roman"/>
          <w:color w:val="000000"/>
          <w:spacing w:val="35"/>
          <w:sz w:val="20"/>
        </w:rPr>
        <w:t xml:space="preserve"> </w:t>
      </w:r>
      <w:r>
        <w:rPr>
          <w:rFonts w:ascii="KCFTRC+CMR10"/>
          <w:color w:val="000000"/>
          <w:sz w:val="20"/>
        </w:rPr>
        <w:t>a</w:t>
      </w:r>
      <w:r>
        <w:rPr>
          <w:rFonts w:ascii="Times New Roman"/>
          <w:color w:val="000000"/>
          <w:spacing w:val="32"/>
          <w:sz w:val="20"/>
        </w:rPr>
        <w:t xml:space="preserve"> </w:t>
      </w:r>
      <w:r>
        <w:rPr>
          <w:rFonts w:ascii="KCFTRC+CMR10"/>
          <w:color w:val="000000"/>
          <w:sz w:val="20"/>
        </w:rPr>
        <w:t>U-shaped</w:t>
      </w:r>
      <w:r>
        <w:rPr>
          <w:rFonts w:ascii="Times New Roman"/>
          <w:color w:val="000000"/>
          <w:spacing w:val="32"/>
          <w:sz w:val="20"/>
        </w:rPr>
        <w:t xml:space="preserve"> </w:t>
      </w:r>
      <w:r>
        <w:rPr>
          <w:rFonts w:ascii="KCFTRC+CMR10" w:hAnsi="KCFTRC+CMR10" w:cs="KCFTRC+CMR10"/>
          <w:color w:val="000000"/>
          <w:sz w:val="20"/>
        </w:rPr>
        <w:t>proﬁle</w:t>
      </w:r>
      <w:r>
        <w:rPr>
          <w:rFonts w:ascii="Times New Roman"/>
          <w:color w:val="000000"/>
          <w:spacing w:val="32"/>
          <w:sz w:val="20"/>
        </w:rPr>
        <w:t xml:space="preserve"> </w:t>
      </w:r>
      <w:r>
        <w:rPr>
          <w:rFonts w:ascii="KCFTRC+CMR10"/>
          <w:color w:val="000000"/>
          <w:spacing w:val="-4"/>
          <w:sz w:val="20"/>
        </w:rPr>
        <w:t>over</w:t>
      </w:r>
      <w:r>
        <w:rPr>
          <w:rFonts w:ascii="Times New Roman"/>
          <w:color w:val="000000"/>
          <w:spacing w:val="36"/>
          <w:sz w:val="20"/>
        </w:rPr>
        <w:t xml:space="preserve"> </w:t>
      </w:r>
      <w:r>
        <w:rPr>
          <w:rFonts w:ascii="KCFTRC+CMR10"/>
          <w:color w:val="000000"/>
          <w:sz w:val="20"/>
        </w:rPr>
        <w:t>daily</w:t>
      </w:r>
      <w:r>
        <w:rPr>
          <w:rFonts w:ascii="Times New Roman"/>
          <w:color w:val="000000"/>
          <w:spacing w:val="32"/>
          <w:sz w:val="20"/>
        </w:rPr>
        <w:t xml:space="preserve"> </w:t>
      </w:r>
      <w:r>
        <w:rPr>
          <w:rFonts w:ascii="KCFTRC+CMR10"/>
          <w:color w:val="000000"/>
          <w:sz w:val="20"/>
        </w:rPr>
        <w:t>HDDs,</w:t>
      </w:r>
      <w:r>
        <w:rPr>
          <w:rFonts w:ascii="Times New Roman"/>
          <w:color w:val="000000"/>
          <w:spacing w:val="37"/>
          <w:sz w:val="20"/>
        </w:rPr>
        <w:t xml:space="preserve"> </w:t>
      </w:r>
      <w:r>
        <w:rPr>
          <w:rFonts w:ascii="KCFTRC+CMR10"/>
          <w:color w:val="000000"/>
          <w:spacing w:val="-2"/>
          <w:sz w:val="20"/>
        </w:rPr>
        <w:t>which</w:t>
      </w:r>
      <w:r>
        <w:rPr>
          <w:rFonts w:ascii="Times New Roman"/>
          <w:color w:val="000000"/>
          <w:spacing w:val="34"/>
          <w:sz w:val="20"/>
        </w:rPr>
        <w:t xml:space="preserve"> </w:t>
      </w:r>
      <w:r>
        <w:rPr>
          <w:rFonts w:ascii="KCFTRC+CMR10"/>
          <w:color w:val="000000"/>
          <w:sz w:val="20"/>
        </w:rPr>
        <w:t>implies</w:t>
      </w:r>
      <w:r>
        <w:rPr>
          <w:rFonts w:ascii="Times New Roman"/>
          <w:color w:val="000000"/>
          <w:spacing w:val="32"/>
          <w:sz w:val="20"/>
        </w:rPr>
        <w:t xml:space="preserve"> </w:t>
      </w:r>
      <w:r>
        <w:rPr>
          <w:rFonts w:ascii="KCFTRC+CMR10"/>
          <w:color w:val="000000"/>
          <w:sz w:val="20"/>
        </w:rPr>
        <w:t>that</w:t>
      </w:r>
      <w:r>
        <w:rPr>
          <w:rFonts w:ascii="Times New Roman"/>
          <w:color w:val="000000"/>
          <w:spacing w:val="33"/>
          <w:sz w:val="20"/>
        </w:rPr>
        <w:t xml:space="preserve"> </w:t>
      </w:r>
      <w:r>
        <w:rPr>
          <w:rFonts w:ascii="KCFTRC+CMR10"/>
          <w:color w:val="000000"/>
          <w:sz w:val="20"/>
        </w:rPr>
        <w:t>the</w:t>
      </w:r>
      <w:r>
        <w:rPr>
          <w:rFonts w:ascii="Times New Roman"/>
          <w:color w:val="000000"/>
          <w:spacing w:val="32"/>
          <w:sz w:val="20"/>
        </w:rPr>
        <w:t xml:space="preserve"> </w:t>
      </w:r>
      <w:r>
        <w:rPr>
          <w:rFonts w:ascii="KCFTRC+CMR10" w:hAnsi="KCFTRC+CMR10" w:cs="KCFTRC+CMR10"/>
          <w:color w:val="000000"/>
          <w:spacing w:val="-1"/>
          <w:sz w:val="20"/>
        </w:rPr>
        <w:t>eﬀectiveness</w:t>
      </w:r>
      <w:r>
        <w:rPr>
          <w:rFonts w:ascii="Times New Roman"/>
          <w:color w:val="000000"/>
          <w:spacing w:val="33"/>
          <w:sz w:val="20"/>
        </w:rPr>
        <w:t xml:space="preserve"> </w:t>
      </w:r>
      <w:r>
        <w:rPr>
          <w:rFonts w:ascii="KCFTRC+CMR10"/>
          <w:color w:val="000000"/>
          <w:sz w:val="20"/>
        </w:rPr>
        <w:t>of</w:t>
      </w:r>
      <w:commentRangeEnd w:id="136"/>
      <w:r w:rsidR="000E0D1E">
        <w:rPr>
          <w:rStyle w:val="CommentReference"/>
        </w:rPr>
        <w:commentReference w:id="136"/>
      </w:r>
    </w:p>
    <w:p w14:paraId="08DC01EE" w14:textId="77777777" w:rsidR="00CF0253" w:rsidRDefault="00252649">
      <w:pPr>
        <w:spacing w:before="97" w:after="0" w:line="218" w:lineRule="exact"/>
        <w:ind w:left="222"/>
        <w:jc w:val="left"/>
        <w:rPr>
          <w:rFonts w:ascii="Times New Roman"/>
          <w:color w:val="000000"/>
          <w:sz w:val="16"/>
        </w:rPr>
      </w:pPr>
      <w:r>
        <w:rPr>
          <w:rFonts w:ascii="JCIRTO+CMR6"/>
          <w:color w:val="000000"/>
          <w:spacing w:val="10"/>
          <w:sz w:val="18"/>
          <w:vertAlign w:val="superscript"/>
        </w:rPr>
        <w:t>2</w:t>
      </w:r>
      <w:r>
        <w:rPr>
          <w:rFonts w:ascii="QMLHOO+CMR8"/>
          <w:color w:val="000000"/>
          <w:sz w:val="16"/>
        </w:rPr>
        <w:t>The</w:t>
      </w:r>
      <w:r>
        <w:rPr>
          <w:rFonts w:ascii="Times New Roman"/>
          <w:color w:val="000000"/>
          <w:spacing w:val="17"/>
          <w:sz w:val="16"/>
        </w:rPr>
        <w:t xml:space="preserve"> </w:t>
      </w:r>
      <w:r>
        <w:rPr>
          <w:rFonts w:ascii="QMLHOO+CMR8"/>
          <w:color w:val="000000"/>
          <w:sz w:val="16"/>
        </w:rPr>
        <w:t>CER</w:t>
      </w:r>
      <w:r>
        <w:rPr>
          <w:rFonts w:ascii="Times New Roman"/>
          <w:color w:val="000000"/>
          <w:spacing w:val="16"/>
          <w:sz w:val="16"/>
        </w:rPr>
        <w:t xml:space="preserve"> </w:t>
      </w:r>
      <w:r>
        <w:rPr>
          <w:rFonts w:ascii="QMLHOO+CMR8"/>
          <w:color w:val="000000"/>
          <w:spacing w:val="-1"/>
          <w:sz w:val="16"/>
        </w:rPr>
        <w:t>changed</w:t>
      </w:r>
      <w:r>
        <w:rPr>
          <w:rFonts w:ascii="Times New Roman"/>
          <w:color w:val="000000"/>
          <w:spacing w:val="17"/>
          <w:sz w:val="16"/>
        </w:rPr>
        <w:t xml:space="preserve"> </w:t>
      </w:r>
      <w:r>
        <w:rPr>
          <w:rFonts w:ascii="QMLHOO+CMR8"/>
          <w:color w:val="000000"/>
          <w:sz w:val="16"/>
        </w:rPr>
        <w:t>its</w:t>
      </w:r>
      <w:r>
        <w:rPr>
          <w:rFonts w:ascii="Times New Roman"/>
          <w:color w:val="000000"/>
          <w:spacing w:val="16"/>
          <w:sz w:val="16"/>
        </w:rPr>
        <w:t xml:space="preserve"> </w:t>
      </w:r>
      <w:r>
        <w:rPr>
          <w:rFonts w:ascii="QMLHOO+CMR8"/>
          <w:color w:val="000000"/>
          <w:sz w:val="16"/>
        </w:rPr>
        <w:t>name</w:t>
      </w:r>
      <w:r>
        <w:rPr>
          <w:rFonts w:ascii="Times New Roman"/>
          <w:color w:val="000000"/>
          <w:spacing w:val="17"/>
          <w:sz w:val="16"/>
        </w:rPr>
        <w:t xml:space="preserve"> </w:t>
      </w:r>
      <w:r>
        <w:rPr>
          <w:rFonts w:ascii="QMLHOO+CMR8"/>
          <w:color w:val="000000"/>
          <w:sz w:val="16"/>
        </w:rPr>
        <w:t>to</w:t>
      </w:r>
      <w:r>
        <w:rPr>
          <w:rFonts w:ascii="Times New Roman"/>
          <w:color w:val="000000"/>
          <w:spacing w:val="16"/>
          <w:sz w:val="16"/>
        </w:rPr>
        <w:t xml:space="preserve"> </w:t>
      </w:r>
      <w:r>
        <w:rPr>
          <w:rFonts w:ascii="QMLHOO+CMR8"/>
          <w:color w:val="000000"/>
          <w:sz w:val="16"/>
        </w:rPr>
        <w:t>the</w:t>
      </w:r>
      <w:r>
        <w:rPr>
          <w:rFonts w:ascii="Times New Roman"/>
          <w:color w:val="000000"/>
          <w:spacing w:val="17"/>
          <w:sz w:val="16"/>
        </w:rPr>
        <w:t xml:space="preserve"> </w:t>
      </w:r>
      <w:r>
        <w:rPr>
          <w:rFonts w:ascii="QMLHOO+CMR8"/>
          <w:color w:val="000000"/>
          <w:sz w:val="16"/>
        </w:rPr>
        <w:t>Commission</w:t>
      </w:r>
      <w:r>
        <w:rPr>
          <w:rFonts w:ascii="Times New Roman"/>
          <w:color w:val="000000"/>
          <w:spacing w:val="16"/>
          <w:sz w:val="16"/>
        </w:rPr>
        <w:t xml:space="preserve"> </w:t>
      </w:r>
      <w:r>
        <w:rPr>
          <w:rFonts w:ascii="QMLHOO+CMR8"/>
          <w:color w:val="000000"/>
          <w:sz w:val="16"/>
        </w:rPr>
        <w:t>for</w:t>
      </w:r>
      <w:r>
        <w:rPr>
          <w:rFonts w:ascii="Times New Roman"/>
          <w:color w:val="000000"/>
          <w:spacing w:val="16"/>
          <w:sz w:val="16"/>
        </w:rPr>
        <w:t xml:space="preserve"> </w:t>
      </w:r>
      <w:r>
        <w:rPr>
          <w:rFonts w:ascii="QMLHOO+CMR8"/>
          <w:color w:val="000000"/>
          <w:sz w:val="16"/>
        </w:rPr>
        <w:t>Regulation</w:t>
      </w:r>
      <w:r>
        <w:rPr>
          <w:rFonts w:ascii="Times New Roman"/>
          <w:color w:val="000000"/>
          <w:spacing w:val="16"/>
          <w:sz w:val="16"/>
        </w:rPr>
        <w:t xml:space="preserve"> </w:t>
      </w:r>
      <w:r>
        <w:rPr>
          <w:rFonts w:ascii="QMLHOO+CMR8"/>
          <w:color w:val="000000"/>
          <w:sz w:val="16"/>
        </w:rPr>
        <w:t>of</w:t>
      </w:r>
      <w:r>
        <w:rPr>
          <w:rFonts w:ascii="Times New Roman"/>
          <w:color w:val="000000"/>
          <w:spacing w:val="17"/>
          <w:sz w:val="16"/>
        </w:rPr>
        <w:t xml:space="preserve"> </w:t>
      </w:r>
      <w:r>
        <w:rPr>
          <w:rFonts w:ascii="QMLHOO+CMR8"/>
          <w:color w:val="000000"/>
          <w:sz w:val="16"/>
        </w:rPr>
        <w:t>Utilities</w:t>
      </w:r>
      <w:r>
        <w:rPr>
          <w:rFonts w:ascii="Times New Roman"/>
          <w:color w:val="000000"/>
          <w:spacing w:val="16"/>
          <w:sz w:val="16"/>
        </w:rPr>
        <w:t xml:space="preserve"> </w:t>
      </w:r>
      <w:r>
        <w:rPr>
          <w:rFonts w:ascii="QMLHOO+CMR8" w:hAnsi="QMLHOO+CMR8" w:cs="QMLHOO+CMR8"/>
          <w:color w:val="000000"/>
          <w:spacing w:val="-1"/>
          <w:sz w:val="16"/>
        </w:rPr>
        <w:t>(CRU).</w:t>
      </w:r>
      <w:r>
        <w:rPr>
          <w:rFonts w:ascii="QMLHOO+CMR8" w:hAnsi="QMLHOO+CMR8" w:cs="QMLHOO+CMR8"/>
          <w:color w:val="000000"/>
          <w:spacing w:val="-1"/>
          <w:sz w:val="16"/>
        </w:rPr>
        <w:cr/>
      </w:r>
      <w:r>
        <w:rPr>
          <w:rFonts w:ascii="JCIRTO+CMR6"/>
          <w:color w:val="000000"/>
          <w:spacing w:val="10"/>
          <w:sz w:val="18"/>
          <w:vertAlign w:val="superscript"/>
        </w:rPr>
        <w:t>3</w:t>
      </w:r>
      <w:r>
        <w:rPr>
          <w:rFonts w:ascii="QMLHOO+CMR8"/>
          <w:color w:val="000000"/>
          <w:sz w:val="16"/>
        </w:rPr>
        <w:t>There</w:t>
      </w:r>
      <w:r>
        <w:rPr>
          <w:rFonts w:ascii="Times New Roman"/>
          <w:color w:val="000000"/>
          <w:spacing w:val="16"/>
          <w:sz w:val="16"/>
        </w:rPr>
        <w:t xml:space="preserve"> </w:t>
      </w:r>
      <w:r>
        <w:rPr>
          <w:rFonts w:ascii="QMLHOO+CMR8"/>
          <w:color w:val="000000"/>
          <w:spacing w:val="-2"/>
          <w:sz w:val="16"/>
        </w:rPr>
        <w:t>were</w:t>
      </w:r>
      <w:r>
        <w:rPr>
          <w:rFonts w:ascii="Times New Roman"/>
          <w:color w:val="000000"/>
          <w:spacing w:val="18"/>
          <w:sz w:val="16"/>
        </w:rPr>
        <w:t xml:space="preserve"> </w:t>
      </w:r>
      <w:r>
        <w:rPr>
          <w:rFonts w:ascii="QMLHOO+CMR8"/>
          <w:color w:val="000000"/>
          <w:sz w:val="16"/>
        </w:rPr>
        <w:t>four</w:t>
      </w:r>
      <w:r>
        <w:rPr>
          <w:rFonts w:ascii="Times New Roman"/>
          <w:color w:val="000000"/>
          <w:spacing w:val="16"/>
          <w:sz w:val="16"/>
        </w:rPr>
        <w:t xml:space="preserve"> </w:t>
      </w:r>
      <w:r>
        <w:rPr>
          <w:rFonts w:ascii="QMLHOO+CMR8" w:hAnsi="QMLHOO+CMR8" w:cs="QMLHOO+CMR8"/>
          <w:color w:val="000000"/>
          <w:sz w:val="16"/>
        </w:rPr>
        <w:t>tariﬀ</w:t>
      </w:r>
      <w:r>
        <w:rPr>
          <w:rFonts w:ascii="Times New Roman"/>
          <w:color w:val="000000"/>
          <w:spacing w:val="16"/>
          <w:sz w:val="16"/>
        </w:rPr>
        <w:t xml:space="preserve"> </w:t>
      </w:r>
      <w:r>
        <w:rPr>
          <w:rFonts w:ascii="QMLHOO+CMR8"/>
          <w:color w:val="000000"/>
          <w:sz w:val="16"/>
        </w:rPr>
        <w:t>groups</w:t>
      </w:r>
      <w:r>
        <w:rPr>
          <w:rFonts w:ascii="Times New Roman"/>
          <w:color w:val="000000"/>
          <w:spacing w:val="16"/>
          <w:sz w:val="16"/>
        </w:rPr>
        <w:t xml:space="preserve"> </w:t>
      </w:r>
      <w:r>
        <w:rPr>
          <w:rFonts w:ascii="QMLHOO+CMR8"/>
          <w:color w:val="000000"/>
          <w:sz w:val="16"/>
        </w:rPr>
        <w:t>in</w:t>
      </w:r>
      <w:r>
        <w:rPr>
          <w:rFonts w:ascii="Times New Roman"/>
          <w:color w:val="000000"/>
          <w:spacing w:val="16"/>
          <w:sz w:val="16"/>
        </w:rPr>
        <w:t xml:space="preserve"> </w:t>
      </w:r>
      <w:r>
        <w:rPr>
          <w:rFonts w:ascii="QMLHOO+CMR8"/>
          <w:color w:val="000000"/>
          <w:sz w:val="16"/>
        </w:rPr>
        <w:t>the</w:t>
      </w:r>
      <w:r>
        <w:rPr>
          <w:rFonts w:ascii="Times New Roman"/>
          <w:color w:val="000000"/>
          <w:spacing w:val="16"/>
          <w:sz w:val="16"/>
        </w:rPr>
        <w:t xml:space="preserve"> </w:t>
      </w:r>
      <w:r>
        <w:rPr>
          <w:rFonts w:ascii="QMLHOO+CMR8"/>
          <w:color w:val="000000"/>
          <w:sz w:val="16"/>
        </w:rPr>
        <w:t>CER</w:t>
      </w:r>
      <w:r>
        <w:rPr>
          <w:rFonts w:ascii="Times New Roman"/>
          <w:color w:val="000000"/>
          <w:spacing w:val="17"/>
          <w:sz w:val="16"/>
        </w:rPr>
        <w:t xml:space="preserve"> </w:t>
      </w:r>
      <w:r>
        <w:rPr>
          <w:rFonts w:ascii="QMLHOO+CMR8"/>
          <w:color w:val="000000"/>
          <w:sz w:val="16"/>
        </w:rPr>
        <w:t>experiment.</w:t>
      </w:r>
      <w:r>
        <w:rPr>
          <w:rFonts w:ascii="Times New Roman"/>
          <w:color w:val="000000"/>
          <w:spacing w:val="35"/>
          <w:sz w:val="16"/>
        </w:rPr>
        <w:t xml:space="preserve"> </w:t>
      </w:r>
      <w:r>
        <w:rPr>
          <w:rFonts w:ascii="QMLHOO+CMR8"/>
          <w:color w:val="000000"/>
          <w:sz w:val="16"/>
        </w:rPr>
        <w:t>Refer</w:t>
      </w:r>
      <w:r>
        <w:rPr>
          <w:rFonts w:ascii="Times New Roman"/>
          <w:color w:val="000000"/>
          <w:spacing w:val="16"/>
          <w:sz w:val="16"/>
        </w:rPr>
        <w:t xml:space="preserve"> </w:t>
      </w:r>
      <w:r>
        <w:rPr>
          <w:rFonts w:ascii="QMLHOO+CMR8"/>
          <w:color w:val="000000"/>
          <w:sz w:val="16"/>
        </w:rPr>
        <w:t>to</w:t>
      </w:r>
      <w:r>
        <w:rPr>
          <w:rFonts w:ascii="Times New Roman"/>
          <w:color w:val="000000"/>
          <w:spacing w:val="16"/>
          <w:sz w:val="16"/>
        </w:rPr>
        <w:t xml:space="preserve"> </w:t>
      </w:r>
      <w:r>
        <w:rPr>
          <w:rFonts w:ascii="QMLHOO+CMR8"/>
          <w:color w:val="000000"/>
          <w:sz w:val="16"/>
        </w:rPr>
        <w:t>XYZ.</w:t>
      </w:r>
    </w:p>
    <w:p w14:paraId="7B42B564" w14:textId="77777777" w:rsidR="00CF0253" w:rsidRDefault="00252649">
      <w:pPr>
        <w:spacing w:before="590" w:after="0" w:line="169" w:lineRule="exact"/>
        <w:ind w:left="8697"/>
        <w:jc w:val="left"/>
        <w:rPr>
          <w:rFonts w:ascii="Times New Roman"/>
          <w:color w:val="000000"/>
          <w:sz w:val="16"/>
        </w:rPr>
      </w:pPr>
      <w:r>
        <w:rPr>
          <w:rFonts w:ascii="QMLHOO+CMR8"/>
          <w:color w:val="000000"/>
          <w:spacing w:val="-2"/>
          <w:sz w:val="16"/>
        </w:rPr>
        <w:lastRenderedPageBreak/>
        <w:t>Page</w:t>
      </w:r>
      <w:r>
        <w:rPr>
          <w:rFonts w:ascii="Times New Roman"/>
          <w:color w:val="000000"/>
          <w:spacing w:val="18"/>
          <w:sz w:val="16"/>
        </w:rPr>
        <w:t xml:space="preserve"> </w:t>
      </w:r>
      <w:r>
        <w:rPr>
          <w:rFonts w:ascii="QMLHOO+CMR8"/>
          <w:color w:val="000000"/>
          <w:sz w:val="16"/>
        </w:rPr>
        <w:t>5</w:t>
      </w:r>
      <w:r>
        <w:rPr>
          <w:rFonts w:ascii="Times New Roman"/>
          <w:color w:val="000000"/>
          <w:spacing w:val="36"/>
          <w:sz w:val="16"/>
        </w:rPr>
        <w:t xml:space="preserve"> </w:t>
      </w:r>
      <w:r>
        <w:rPr>
          <w:rFonts w:ascii="QMLHOO+CMR8"/>
          <w:color w:val="000000"/>
          <w:sz w:val="16"/>
        </w:rPr>
        <w:t>of</w:t>
      </w:r>
      <w:r>
        <w:rPr>
          <w:rFonts w:ascii="Times New Roman"/>
          <w:color w:val="000000"/>
          <w:spacing w:val="17"/>
          <w:sz w:val="16"/>
        </w:rPr>
        <w:t xml:space="preserve"> </w:t>
      </w:r>
      <w:hyperlink w:anchor="br24" w:history="1">
        <w:r>
          <w:rPr>
            <w:rFonts w:ascii="QMLHOO+CMR8"/>
            <w:color w:val="000000"/>
            <w:sz w:val="16"/>
          </w:rPr>
          <w:t>24</w:t>
        </w:r>
      </w:hyperlink>
      <w:bookmarkStart w:id="137" w:name="_GoBack"/>
      <w:bookmarkEnd w:id="137"/>
    </w:p>
    <w:p w14:paraId="4935A46E" w14:textId="77777777" w:rsidR="00CF0253" w:rsidRDefault="00CF0253">
      <w:pPr>
        <w:spacing w:before="0" w:after="0" w:line="0" w:lineRule="atLeast"/>
        <w:jc w:val="left"/>
        <w:rPr>
          <w:rFonts w:ascii="Arial"/>
          <w:color w:val="FF0000"/>
          <w:sz w:val="2"/>
        </w:rPr>
      </w:pPr>
    </w:p>
    <w:p w14:paraId="29F1E767" w14:textId="77777777" w:rsidR="00CF0253" w:rsidRDefault="00252649">
      <w:pPr>
        <w:spacing w:before="0" w:after="0" w:line="0" w:lineRule="atLeast"/>
        <w:jc w:val="left"/>
        <w:rPr>
          <w:rFonts w:ascii="Arial"/>
          <w:color w:val="FF0000"/>
          <w:sz w:val="2"/>
        </w:rPr>
      </w:pPr>
      <w:r>
        <w:rPr>
          <w:rFonts w:ascii="Arial"/>
          <w:color w:val="FF0000"/>
          <w:sz w:val="2"/>
        </w:rPr>
        <w:cr/>
      </w:r>
      <w:r>
        <w:rPr>
          <w:rFonts w:ascii="Arial"/>
          <w:color w:val="FF0000"/>
          <w:sz w:val="2"/>
        </w:rPr>
        <w:br w:type="page"/>
      </w:r>
    </w:p>
    <w:p w14:paraId="40473349" w14:textId="77777777" w:rsidR="00CF0253" w:rsidRDefault="00252649">
      <w:pPr>
        <w:spacing w:before="0" w:after="0" w:line="189" w:lineRule="exact"/>
        <w:ind w:left="71"/>
        <w:jc w:val="left"/>
        <w:rPr>
          <w:rFonts w:ascii="Times New Roman"/>
          <w:color w:val="000000"/>
          <w:sz w:val="18"/>
        </w:rPr>
      </w:pPr>
      <w:bookmarkStart w:id="138" w:name="br6"/>
      <w:bookmarkEnd w:id="138"/>
      <w:r>
        <w:rPr>
          <w:noProof/>
        </w:rPr>
        <w:lastRenderedPageBreak/>
        <w:drawing>
          <wp:anchor distT="0" distB="0" distL="114300" distR="114300" simplePos="0" relativeHeight="251668480" behindDoc="1" locked="0" layoutInCell="1" allowOverlap="1" wp14:anchorId="4AF43A06" wp14:editId="1662C7AE">
            <wp:simplePos x="0" y="0"/>
            <wp:positionH relativeFrom="page">
              <wp:posOffset>707390</wp:posOffset>
            </wp:positionH>
            <wp:positionV relativeFrom="page">
              <wp:posOffset>679450</wp:posOffset>
            </wp:positionV>
            <wp:extent cx="1817370" cy="38100"/>
            <wp:effectExtent l="0" t="0" r="0" b="0"/>
            <wp:wrapNone/>
            <wp:docPr id="30" name="_x00007" descr="ooxWord://word/media/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7" descr="ooxWord://word/media/image8.jpe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817370" cy="381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1" locked="0" layoutInCell="1" allowOverlap="1" wp14:anchorId="66932D55" wp14:editId="373F0EE4">
            <wp:simplePos x="0" y="0"/>
            <wp:positionH relativeFrom="page">
              <wp:posOffset>707390</wp:posOffset>
            </wp:positionH>
            <wp:positionV relativeFrom="page">
              <wp:posOffset>8992235</wp:posOffset>
            </wp:positionV>
            <wp:extent cx="2486025" cy="38100"/>
            <wp:effectExtent l="0" t="0" r="9525" b="0"/>
            <wp:wrapNone/>
            <wp:docPr id="29" name="_x00008" descr="ooxWord://word/media/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8" descr="ooxWord://word/media/image9.jpe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86025" cy="38100"/>
                    </a:xfrm>
                    <a:prstGeom prst="rect">
                      <a:avLst/>
                    </a:prstGeom>
                    <a:noFill/>
                  </pic:spPr>
                </pic:pic>
              </a:graphicData>
            </a:graphic>
            <wp14:sizeRelH relativeFrom="page">
              <wp14:pctWidth>0</wp14:pctWidth>
            </wp14:sizeRelH>
            <wp14:sizeRelV relativeFrom="page">
              <wp14:pctHeight>0</wp14:pctHeight>
            </wp14:sizeRelV>
          </wp:anchor>
        </w:drawing>
      </w:r>
      <w:r>
        <w:rPr>
          <w:rFonts w:ascii="UDJGFS+CMBX9"/>
          <w:color w:val="000000"/>
          <w:sz w:val="18"/>
        </w:rPr>
        <w:t>Dissertation:</w:t>
      </w:r>
      <w:r>
        <w:rPr>
          <w:rFonts w:ascii="Times New Roman"/>
          <w:color w:val="000000"/>
          <w:spacing w:val="49"/>
          <w:sz w:val="18"/>
        </w:rPr>
        <w:t xml:space="preserve"> </w:t>
      </w:r>
      <w:r>
        <w:rPr>
          <w:rFonts w:ascii="UDJGFS+CMBX9"/>
          <w:color w:val="000000"/>
          <w:sz w:val="18"/>
        </w:rPr>
        <w:t>Chapter</w:t>
      </w:r>
      <w:r>
        <w:rPr>
          <w:rFonts w:ascii="Times New Roman"/>
          <w:color w:val="000000"/>
          <w:spacing w:val="26"/>
          <w:sz w:val="18"/>
        </w:rPr>
        <w:t xml:space="preserve"> </w:t>
      </w:r>
      <w:r>
        <w:rPr>
          <w:rFonts w:ascii="UDJGFS+CMBX9"/>
          <w:color w:val="000000"/>
          <w:sz w:val="18"/>
        </w:rPr>
        <w:t>2</w:t>
      </w:r>
      <w:r>
        <w:rPr>
          <w:rFonts w:ascii="Times New Roman"/>
          <w:color w:val="000000"/>
          <w:spacing w:val="26"/>
          <w:sz w:val="18"/>
        </w:rPr>
        <w:t xml:space="preserve"> </w:t>
      </w:r>
      <w:r>
        <w:rPr>
          <w:rFonts w:ascii="UDJGFS+CMBX9"/>
          <w:color w:val="000000"/>
          <w:sz w:val="18"/>
        </w:rPr>
        <w:t>only</w:t>
      </w:r>
    </w:p>
    <w:p w14:paraId="06873B55" w14:textId="77777777" w:rsidR="00CF0253" w:rsidRDefault="00252649">
      <w:pPr>
        <w:spacing w:before="127" w:after="0" w:line="190" w:lineRule="exact"/>
        <w:jc w:val="left"/>
        <w:rPr>
          <w:rFonts w:ascii="Times New Roman"/>
          <w:color w:val="000000"/>
          <w:sz w:val="18"/>
        </w:rPr>
      </w:pPr>
      <w:proofErr w:type="spellStart"/>
      <w:r>
        <w:rPr>
          <w:rFonts w:ascii="MTBMSK+CMBXTI10"/>
          <w:color w:val="000000"/>
          <w:sz w:val="18"/>
        </w:rPr>
        <w:t>Jinmahn</w:t>
      </w:r>
      <w:proofErr w:type="spellEnd"/>
      <w:r>
        <w:rPr>
          <w:rFonts w:ascii="Times New Roman"/>
          <w:color w:val="000000"/>
          <w:spacing w:val="29"/>
          <w:sz w:val="18"/>
        </w:rPr>
        <w:t xml:space="preserve"> </w:t>
      </w:r>
      <w:r>
        <w:rPr>
          <w:rFonts w:ascii="MTBMSK+CMBXTI10"/>
          <w:color w:val="000000"/>
          <w:sz w:val="18"/>
        </w:rPr>
        <w:t>Jo</w:t>
      </w:r>
      <w:r>
        <w:rPr>
          <w:rFonts w:ascii="Times New Roman"/>
          <w:color w:val="000000"/>
          <w:spacing w:val="40"/>
          <w:sz w:val="18"/>
        </w:rPr>
        <w:t xml:space="preserve"> </w:t>
      </w:r>
      <w:r>
        <w:rPr>
          <w:rFonts w:ascii="UDJGFS+CMBX9"/>
          <w:color w:val="000000"/>
          <w:sz w:val="18"/>
        </w:rPr>
        <w:t>(ID#:</w:t>
      </w:r>
      <w:r>
        <w:rPr>
          <w:rFonts w:ascii="Times New Roman"/>
          <w:color w:val="000000"/>
          <w:spacing w:val="50"/>
          <w:sz w:val="18"/>
        </w:rPr>
        <w:t xml:space="preserve"> </w:t>
      </w:r>
      <w:r>
        <w:rPr>
          <w:rFonts w:ascii="UDJGFS+CMBX9"/>
          <w:color w:val="000000"/>
          <w:sz w:val="18"/>
        </w:rPr>
        <w:t>915528897)</w:t>
      </w:r>
    </w:p>
    <w:p w14:paraId="0CFBEE1E" w14:textId="77777777" w:rsidR="00CF0253" w:rsidRDefault="00252649">
      <w:pPr>
        <w:spacing w:before="634" w:after="0" w:line="209" w:lineRule="exact"/>
        <w:jc w:val="left"/>
        <w:rPr>
          <w:rFonts w:ascii="Times New Roman"/>
          <w:color w:val="000000"/>
          <w:sz w:val="20"/>
        </w:rPr>
      </w:pPr>
      <w:r>
        <w:rPr>
          <w:rFonts w:ascii="KCFTRC+CMR10"/>
          <w:color w:val="000000"/>
          <w:sz w:val="20"/>
        </w:rPr>
        <w:t>TOU</w:t>
      </w:r>
      <w:r>
        <w:rPr>
          <w:rFonts w:ascii="Times New Roman"/>
          <w:color w:val="000000"/>
          <w:spacing w:val="16"/>
          <w:sz w:val="20"/>
        </w:rPr>
        <w:t xml:space="preserve"> </w:t>
      </w:r>
      <w:r>
        <w:rPr>
          <w:rFonts w:ascii="KCFTRC+CMR10"/>
          <w:color w:val="000000"/>
          <w:sz w:val="20"/>
        </w:rPr>
        <w:t>pricing</w:t>
      </w:r>
      <w:r>
        <w:rPr>
          <w:rFonts w:ascii="Times New Roman"/>
          <w:color w:val="000000"/>
          <w:spacing w:val="16"/>
          <w:sz w:val="20"/>
        </w:rPr>
        <w:t xml:space="preserve"> </w:t>
      </w:r>
      <w:r>
        <w:rPr>
          <w:rFonts w:ascii="KCFTRC+CMR10"/>
          <w:color w:val="000000"/>
          <w:spacing w:val="-2"/>
          <w:sz w:val="20"/>
        </w:rPr>
        <w:t>varies</w:t>
      </w:r>
      <w:r>
        <w:rPr>
          <w:rFonts w:ascii="Times New Roman"/>
          <w:color w:val="000000"/>
          <w:spacing w:val="19"/>
          <w:sz w:val="20"/>
        </w:rPr>
        <w:t xml:space="preserve"> </w:t>
      </w:r>
      <w:r>
        <w:rPr>
          <w:rFonts w:ascii="KCFTRC+CMR10"/>
          <w:color w:val="000000"/>
          <w:sz w:val="20"/>
        </w:rPr>
        <w:t>with</w:t>
      </w:r>
      <w:r>
        <w:rPr>
          <w:rFonts w:ascii="Times New Roman"/>
          <w:color w:val="000000"/>
          <w:spacing w:val="16"/>
          <w:sz w:val="20"/>
        </w:rPr>
        <w:t xml:space="preserve"> </w:t>
      </w:r>
      <w:r>
        <w:rPr>
          <w:rFonts w:ascii="KCFTRC+CMR10"/>
          <w:color w:val="000000"/>
          <w:sz w:val="20"/>
        </w:rPr>
        <w:t>daily</w:t>
      </w:r>
      <w:r>
        <w:rPr>
          <w:rFonts w:ascii="Times New Roman"/>
          <w:color w:val="000000"/>
          <w:spacing w:val="16"/>
          <w:sz w:val="20"/>
        </w:rPr>
        <w:t xml:space="preserve"> </w:t>
      </w:r>
      <w:r>
        <w:rPr>
          <w:rFonts w:ascii="KCFTRC+CMR10"/>
          <w:color w:val="000000"/>
          <w:sz w:val="20"/>
        </w:rPr>
        <w:t>heating</w:t>
      </w:r>
      <w:r>
        <w:rPr>
          <w:rFonts w:ascii="Times New Roman"/>
          <w:color w:val="000000"/>
          <w:spacing w:val="16"/>
          <w:sz w:val="20"/>
        </w:rPr>
        <w:t xml:space="preserve"> </w:t>
      </w:r>
      <w:r>
        <w:rPr>
          <w:rFonts w:ascii="KCFTRC+CMR10"/>
          <w:color w:val="000000"/>
          <w:sz w:val="20"/>
        </w:rPr>
        <w:t>needs.</w:t>
      </w:r>
    </w:p>
    <w:p w14:paraId="37EABE41" w14:textId="77777777" w:rsidR="00CF0253" w:rsidRDefault="00252649">
      <w:pPr>
        <w:spacing w:before="149" w:after="0" w:line="209" w:lineRule="exact"/>
        <w:ind w:left="299"/>
        <w:jc w:val="left"/>
        <w:rPr>
          <w:rFonts w:ascii="Times New Roman"/>
          <w:color w:val="000000"/>
          <w:sz w:val="20"/>
        </w:rPr>
      </w:pPr>
      <w:commentRangeStart w:id="139"/>
      <w:r>
        <w:rPr>
          <w:rFonts w:ascii="KCFTRC+CMR10"/>
          <w:color w:val="000000"/>
          <w:sz w:val="20"/>
        </w:rPr>
        <w:t>The</w:t>
      </w:r>
      <w:r>
        <w:rPr>
          <w:rFonts w:ascii="Times New Roman"/>
          <w:color w:val="000000"/>
          <w:spacing w:val="39"/>
          <w:sz w:val="20"/>
        </w:rPr>
        <w:t xml:space="preserve"> </w:t>
      </w:r>
      <w:r>
        <w:rPr>
          <w:rFonts w:ascii="KCFTRC+CMR10"/>
          <w:color w:val="000000"/>
          <w:spacing w:val="-1"/>
          <w:sz w:val="20"/>
        </w:rPr>
        <w:t>nonlinearity</w:t>
      </w:r>
      <w:r>
        <w:rPr>
          <w:rFonts w:ascii="Times New Roman"/>
          <w:color w:val="000000"/>
          <w:spacing w:val="39"/>
          <w:sz w:val="20"/>
        </w:rPr>
        <w:t xml:space="preserve"> </w:t>
      </w:r>
      <w:r>
        <w:rPr>
          <w:rFonts w:ascii="KCFTRC+CMR10"/>
          <w:color w:val="000000"/>
          <w:sz w:val="20"/>
        </w:rPr>
        <w:t>in</w:t>
      </w:r>
      <w:r>
        <w:rPr>
          <w:rFonts w:ascii="Times New Roman"/>
          <w:color w:val="000000"/>
          <w:spacing w:val="38"/>
          <w:sz w:val="20"/>
        </w:rPr>
        <w:t xml:space="preserve"> </w:t>
      </w:r>
      <w:r>
        <w:rPr>
          <w:rFonts w:ascii="KCFTRC+CMR10" w:hAnsi="KCFTRC+CMR10" w:cs="KCFTRC+CMR10"/>
          <w:color w:val="000000"/>
          <w:sz w:val="20"/>
        </w:rPr>
        <w:t>TOU-tariﬀ-inducing</w:t>
      </w:r>
      <w:r>
        <w:rPr>
          <w:rFonts w:ascii="Times New Roman"/>
          <w:color w:val="000000"/>
          <w:spacing w:val="39"/>
          <w:sz w:val="20"/>
        </w:rPr>
        <w:t xml:space="preserve"> </w:t>
      </w:r>
      <w:r>
        <w:rPr>
          <w:rFonts w:ascii="KCFTRC+CMR10"/>
          <w:color w:val="000000"/>
          <w:spacing w:val="-1"/>
          <w:sz w:val="20"/>
        </w:rPr>
        <w:t>electricity</w:t>
      </w:r>
      <w:r>
        <w:rPr>
          <w:rFonts w:ascii="Times New Roman"/>
          <w:color w:val="000000"/>
          <w:spacing w:val="39"/>
          <w:sz w:val="20"/>
        </w:rPr>
        <w:t xml:space="preserve"> </w:t>
      </w:r>
      <w:r>
        <w:rPr>
          <w:rFonts w:ascii="KCFTRC+CMR10"/>
          <w:color w:val="000000"/>
          <w:spacing w:val="-1"/>
          <w:sz w:val="20"/>
        </w:rPr>
        <w:t>savings</w:t>
      </w:r>
      <w:r>
        <w:rPr>
          <w:rFonts w:ascii="Times New Roman"/>
          <w:color w:val="000000"/>
          <w:spacing w:val="40"/>
          <w:sz w:val="20"/>
        </w:rPr>
        <w:t xml:space="preserve"> </w:t>
      </w:r>
      <w:r>
        <w:rPr>
          <w:rFonts w:ascii="KCFTRC+CMR10"/>
          <w:color w:val="000000"/>
          <w:spacing w:val="-4"/>
          <w:sz w:val="20"/>
        </w:rPr>
        <w:t>over</w:t>
      </w:r>
      <w:r>
        <w:rPr>
          <w:rFonts w:ascii="Times New Roman"/>
          <w:color w:val="000000"/>
          <w:spacing w:val="42"/>
          <w:sz w:val="20"/>
        </w:rPr>
        <w:t xml:space="preserve"> </w:t>
      </w:r>
      <w:r>
        <w:rPr>
          <w:rFonts w:ascii="KCFTRC+CMR10" w:hAnsi="KCFTRC+CMR10" w:cs="KCFTRC+CMR10"/>
          <w:color w:val="000000"/>
          <w:sz w:val="20"/>
        </w:rPr>
        <w:t>households’</w:t>
      </w:r>
      <w:r>
        <w:rPr>
          <w:rFonts w:ascii="Times New Roman"/>
          <w:color w:val="000000"/>
          <w:spacing w:val="39"/>
          <w:sz w:val="20"/>
        </w:rPr>
        <w:t xml:space="preserve"> </w:t>
      </w:r>
      <w:r>
        <w:rPr>
          <w:rFonts w:ascii="KCFTRC+CMR10"/>
          <w:color w:val="000000"/>
          <w:sz w:val="20"/>
        </w:rPr>
        <w:t>daily</w:t>
      </w:r>
      <w:r>
        <w:rPr>
          <w:rFonts w:ascii="Times New Roman"/>
          <w:color w:val="000000"/>
          <w:spacing w:val="39"/>
          <w:sz w:val="20"/>
        </w:rPr>
        <w:t xml:space="preserve"> </w:t>
      </w:r>
      <w:r>
        <w:rPr>
          <w:rFonts w:ascii="KCFTRC+CMR10"/>
          <w:color w:val="000000"/>
          <w:sz w:val="20"/>
        </w:rPr>
        <w:t>heating</w:t>
      </w:r>
      <w:r>
        <w:rPr>
          <w:rFonts w:ascii="Times New Roman"/>
          <w:color w:val="000000"/>
          <w:spacing w:val="39"/>
          <w:sz w:val="20"/>
        </w:rPr>
        <w:t xml:space="preserve"> </w:t>
      </w:r>
      <w:r>
        <w:rPr>
          <w:rFonts w:ascii="KCFTRC+CMR10"/>
          <w:color w:val="000000"/>
          <w:sz w:val="20"/>
        </w:rPr>
        <w:t>needs</w:t>
      </w:r>
      <w:r>
        <w:rPr>
          <w:rFonts w:ascii="Times New Roman"/>
          <w:color w:val="000000"/>
          <w:spacing w:val="39"/>
          <w:sz w:val="20"/>
        </w:rPr>
        <w:t xml:space="preserve"> </w:t>
      </w:r>
      <w:r>
        <w:rPr>
          <w:rFonts w:ascii="KCFTRC+CMR10"/>
          <w:color w:val="000000"/>
          <w:sz w:val="20"/>
        </w:rPr>
        <w:t>discloses</w:t>
      </w:r>
    </w:p>
    <w:p w14:paraId="439196C9" w14:textId="77777777" w:rsidR="00CF0253" w:rsidRDefault="00252649">
      <w:pPr>
        <w:spacing w:before="149" w:after="0" w:line="209" w:lineRule="exact"/>
        <w:jc w:val="left"/>
        <w:rPr>
          <w:rFonts w:ascii="Times New Roman"/>
          <w:color w:val="000000"/>
          <w:sz w:val="20"/>
        </w:rPr>
      </w:pPr>
      <w:r>
        <w:rPr>
          <w:rFonts w:ascii="KCFTRC+CMR10"/>
          <w:color w:val="000000"/>
          <w:sz w:val="20"/>
        </w:rPr>
        <w:t>a</w:t>
      </w:r>
      <w:r>
        <w:rPr>
          <w:rFonts w:ascii="Times New Roman"/>
          <w:color w:val="000000"/>
          <w:spacing w:val="33"/>
          <w:sz w:val="20"/>
        </w:rPr>
        <w:t xml:space="preserve"> </w:t>
      </w:r>
      <w:r>
        <w:rPr>
          <w:rFonts w:ascii="KCFTRC+CMR10"/>
          <w:color w:val="000000"/>
          <w:spacing w:val="-1"/>
          <w:sz w:val="20"/>
        </w:rPr>
        <w:t>veiled</w:t>
      </w:r>
      <w:r>
        <w:rPr>
          <w:rFonts w:ascii="Times New Roman"/>
          <w:color w:val="000000"/>
          <w:spacing w:val="34"/>
          <w:sz w:val="20"/>
        </w:rPr>
        <w:t xml:space="preserve"> </w:t>
      </w:r>
      <w:r>
        <w:rPr>
          <w:rFonts w:ascii="KCFTRC+CMR10"/>
          <w:color w:val="000000"/>
          <w:sz w:val="20"/>
        </w:rPr>
        <w:t>feature</w:t>
      </w:r>
      <w:r>
        <w:rPr>
          <w:rFonts w:ascii="Times New Roman"/>
          <w:color w:val="000000"/>
          <w:spacing w:val="33"/>
          <w:sz w:val="20"/>
        </w:rPr>
        <w:t xml:space="preserve"> </w:t>
      </w:r>
      <w:r>
        <w:rPr>
          <w:rFonts w:ascii="KCFTRC+CMR10"/>
          <w:color w:val="000000"/>
          <w:sz w:val="20"/>
        </w:rPr>
        <w:t>of</w:t>
      </w:r>
      <w:r>
        <w:rPr>
          <w:rFonts w:ascii="Times New Roman"/>
          <w:color w:val="000000"/>
          <w:spacing w:val="33"/>
          <w:sz w:val="20"/>
        </w:rPr>
        <w:t xml:space="preserve"> </w:t>
      </w:r>
      <w:r>
        <w:rPr>
          <w:rFonts w:ascii="KCFTRC+CMR10"/>
          <w:color w:val="000000"/>
          <w:sz w:val="20"/>
        </w:rPr>
        <w:t>TOU</w:t>
      </w:r>
      <w:r>
        <w:rPr>
          <w:rFonts w:ascii="Times New Roman"/>
          <w:color w:val="000000"/>
          <w:spacing w:val="33"/>
          <w:sz w:val="20"/>
        </w:rPr>
        <w:t xml:space="preserve"> </w:t>
      </w:r>
      <w:r>
        <w:rPr>
          <w:rFonts w:ascii="KCFTRC+CMR10"/>
          <w:color w:val="000000"/>
          <w:spacing w:val="-1"/>
          <w:sz w:val="20"/>
        </w:rPr>
        <w:t>electricity</w:t>
      </w:r>
      <w:r>
        <w:rPr>
          <w:rFonts w:ascii="Times New Roman"/>
          <w:color w:val="000000"/>
          <w:spacing w:val="34"/>
          <w:sz w:val="20"/>
        </w:rPr>
        <w:t xml:space="preserve"> </w:t>
      </w:r>
      <w:r>
        <w:rPr>
          <w:rFonts w:ascii="KCFTRC+CMR10"/>
          <w:color w:val="000000"/>
          <w:sz w:val="20"/>
        </w:rPr>
        <w:t>pricing:</w:t>
      </w:r>
      <w:r>
        <w:rPr>
          <w:rFonts w:ascii="Times New Roman"/>
          <w:color w:val="000000"/>
          <w:spacing w:val="72"/>
          <w:sz w:val="20"/>
        </w:rPr>
        <w:t xml:space="preserve"> </w:t>
      </w:r>
      <w:r>
        <w:rPr>
          <w:rFonts w:ascii="KCFTRC+CMR10"/>
          <w:color w:val="000000"/>
          <w:sz w:val="20"/>
        </w:rPr>
        <w:t>its</w:t>
      </w:r>
      <w:r>
        <w:rPr>
          <w:rFonts w:ascii="Times New Roman"/>
          <w:color w:val="000000"/>
          <w:spacing w:val="33"/>
          <w:sz w:val="20"/>
        </w:rPr>
        <w:t xml:space="preserve"> </w:t>
      </w:r>
      <w:r>
        <w:rPr>
          <w:rFonts w:ascii="KCFTRC+CMR10"/>
          <w:color w:val="000000"/>
          <w:spacing w:val="-2"/>
          <w:sz w:val="20"/>
        </w:rPr>
        <w:t>day-varying</w:t>
      </w:r>
      <w:r>
        <w:rPr>
          <w:rFonts w:ascii="Times New Roman"/>
          <w:color w:val="000000"/>
          <w:spacing w:val="34"/>
          <w:sz w:val="20"/>
        </w:rPr>
        <w:t xml:space="preserve"> </w:t>
      </w:r>
      <w:r>
        <w:rPr>
          <w:rFonts w:ascii="KCFTRC+CMR10" w:hAnsi="KCFTRC+CMR10" w:cs="KCFTRC+CMR10"/>
          <w:color w:val="000000"/>
          <w:sz w:val="20"/>
        </w:rPr>
        <w:t>eﬀects</w:t>
      </w:r>
      <w:r>
        <w:rPr>
          <w:rFonts w:ascii="Times New Roman"/>
          <w:color w:val="000000"/>
          <w:spacing w:val="33"/>
          <w:sz w:val="20"/>
        </w:rPr>
        <w:t xml:space="preserve"> </w:t>
      </w:r>
      <w:r>
        <w:rPr>
          <w:rFonts w:ascii="KCFTRC+CMR10"/>
          <w:color w:val="000000"/>
          <w:sz w:val="20"/>
        </w:rPr>
        <w:t>on</w:t>
      </w:r>
      <w:r>
        <w:rPr>
          <w:rFonts w:ascii="Times New Roman"/>
          <w:color w:val="000000"/>
          <w:spacing w:val="33"/>
          <w:sz w:val="20"/>
        </w:rPr>
        <w:t xml:space="preserve"> </w:t>
      </w:r>
      <w:r>
        <w:rPr>
          <w:rFonts w:ascii="KCFTRC+CMR10"/>
          <w:color w:val="000000"/>
          <w:spacing w:val="-1"/>
          <w:sz w:val="20"/>
        </w:rPr>
        <w:t>residential</w:t>
      </w:r>
      <w:r>
        <w:rPr>
          <w:rFonts w:ascii="Times New Roman"/>
          <w:color w:val="000000"/>
          <w:spacing w:val="34"/>
          <w:sz w:val="20"/>
        </w:rPr>
        <w:t xml:space="preserve"> </w:t>
      </w:r>
      <w:r>
        <w:rPr>
          <w:rFonts w:ascii="KCFTRC+CMR10"/>
          <w:color w:val="000000"/>
          <w:spacing w:val="-1"/>
          <w:sz w:val="20"/>
        </w:rPr>
        <w:t>electricity</w:t>
      </w:r>
      <w:r>
        <w:rPr>
          <w:rFonts w:ascii="Times New Roman"/>
          <w:color w:val="000000"/>
          <w:spacing w:val="33"/>
          <w:sz w:val="20"/>
        </w:rPr>
        <w:t xml:space="preserve"> </w:t>
      </w:r>
      <w:r>
        <w:rPr>
          <w:rFonts w:ascii="KCFTRC+CMR10"/>
          <w:color w:val="000000"/>
          <w:spacing w:val="-1"/>
          <w:sz w:val="20"/>
        </w:rPr>
        <w:t>savings.</w:t>
      </w:r>
      <w:r>
        <w:rPr>
          <w:rFonts w:ascii="Times New Roman"/>
          <w:color w:val="000000"/>
          <w:spacing w:val="89"/>
          <w:sz w:val="20"/>
        </w:rPr>
        <w:t xml:space="preserve"> </w:t>
      </w:r>
      <w:r>
        <w:rPr>
          <w:rFonts w:ascii="KCFTRC+CMR10"/>
          <w:color w:val="000000"/>
          <w:spacing w:val="1"/>
          <w:sz w:val="20"/>
        </w:rPr>
        <w:t>Suppose</w:t>
      </w:r>
    </w:p>
    <w:p w14:paraId="43526853" w14:textId="77777777" w:rsidR="00CF0253" w:rsidRDefault="00252649">
      <w:pPr>
        <w:spacing w:before="149" w:after="0" w:line="209" w:lineRule="exact"/>
        <w:jc w:val="left"/>
        <w:rPr>
          <w:rFonts w:ascii="Times New Roman"/>
          <w:color w:val="000000"/>
          <w:sz w:val="20"/>
        </w:rPr>
      </w:pPr>
      <w:r>
        <w:rPr>
          <w:rFonts w:ascii="KCFTRC+CMR10"/>
          <w:color w:val="000000"/>
          <w:sz w:val="20"/>
        </w:rPr>
        <w:t>that</w:t>
      </w:r>
      <w:r>
        <w:rPr>
          <w:rFonts w:ascii="Times New Roman"/>
          <w:color w:val="000000"/>
          <w:spacing w:val="28"/>
          <w:sz w:val="20"/>
        </w:rPr>
        <w:t xml:space="preserve"> </w:t>
      </w:r>
      <w:r>
        <w:rPr>
          <w:rFonts w:ascii="KCFTRC+CMR10"/>
          <w:color w:val="000000"/>
          <w:sz w:val="20"/>
        </w:rPr>
        <w:t>the</w:t>
      </w:r>
      <w:r>
        <w:rPr>
          <w:rFonts w:ascii="Times New Roman"/>
          <w:color w:val="000000"/>
          <w:spacing w:val="27"/>
          <w:sz w:val="20"/>
        </w:rPr>
        <w:t xml:space="preserve"> </w:t>
      </w:r>
      <w:r>
        <w:rPr>
          <w:rFonts w:ascii="KCFTRC+CMR10"/>
          <w:color w:val="000000"/>
          <w:spacing w:val="-1"/>
          <w:sz w:val="20"/>
        </w:rPr>
        <w:t>savings</w:t>
      </w:r>
      <w:r>
        <w:rPr>
          <w:rFonts w:ascii="Times New Roman"/>
          <w:color w:val="000000"/>
          <w:spacing w:val="28"/>
          <w:sz w:val="20"/>
        </w:rPr>
        <w:t xml:space="preserve"> </w:t>
      </w:r>
      <w:r>
        <w:rPr>
          <w:rFonts w:ascii="KCFTRC+CMR10"/>
          <w:color w:val="000000"/>
          <w:sz w:val="20"/>
        </w:rPr>
        <w:t>obtained</w:t>
      </w:r>
      <w:r>
        <w:rPr>
          <w:rFonts w:ascii="Times New Roman"/>
          <w:color w:val="000000"/>
          <w:spacing w:val="27"/>
          <w:sz w:val="20"/>
        </w:rPr>
        <w:t xml:space="preserve"> </w:t>
      </w:r>
      <w:r>
        <w:rPr>
          <w:rFonts w:ascii="KCFTRC+CMR10"/>
          <w:color w:val="000000"/>
          <w:spacing w:val="-6"/>
          <w:sz w:val="20"/>
        </w:rPr>
        <w:t>by</w:t>
      </w:r>
      <w:r>
        <w:rPr>
          <w:rFonts w:ascii="Times New Roman"/>
          <w:color w:val="000000"/>
          <w:spacing w:val="33"/>
          <w:sz w:val="20"/>
        </w:rPr>
        <w:t xml:space="preserve"> </w:t>
      </w:r>
      <w:r>
        <w:rPr>
          <w:rFonts w:ascii="KCFTRC+CMR10"/>
          <w:color w:val="000000"/>
          <w:sz w:val="20"/>
        </w:rPr>
        <w:t>adopting</w:t>
      </w:r>
      <w:r>
        <w:rPr>
          <w:rFonts w:ascii="Times New Roman"/>
          <w:color w:val="000000"/>
          <w:spacing w:val="27"/>
          <w:sz w:val="20"/>
        </w:rPr>
        <w:t xml:space="preserve"> </w:t>
      </w:r>
      <w:r>
        <w:rPr>
          <w:rFonts w:ascii="KCFTRC+CMR10"/>
          <w:color w:val="000000"/>
          <w:sz w:val="20"/>
        </w:rPr>
        <w:t>the</w:t>
      </w:r>
      <w:r>
        <w:rPr>
          <w:rFonts w:ascii="Times New Roman"/>
          <w:color w:val="000000"/>
          <w:spacing w:val="27"/>
          <w:sz w:val="20"/>
        </w:rPr>
        <w:t xml:space="preserve"> </w:t>
      </w:r>
      <w:r>
        <w:rPr>
          <w:rFonts w:ascii="KCFTRC+CMR10"/>
          <w:color w:val="000000"/>
          <w:sz w:val="20"/>
        </w:rPr>
        <w:t>TOU</w:t>
      </w:r>
      <w:r>
        <w:rPr>
          <w:rFonts w:ascii="Times New Roman"/>
          <w:color w:val="000000"/>
          <w:spacing w:val="27"/>
          <w:sz w:val="20"/>
        </w:rPr>
        <w:t xml:space="preserve"> </w:t>
      </w:r>
      <w:r>
        <w:rPr>
          <w:rFonts w:ascii="KCFTRC+CMR10"/>
          <w:color w:val="000000"/>
          <w:sz w:val="20"/>
        </w:rPr>
        <w:t>prices</w:t>
      </w:r>
      <w:r>
        <w:rPr>
          <w:rFonts w:ascii="Times New Roman"/>
          <w:color w:val="000000"/>
          <w:spacing w:val="27"/>
          <w:sz w:val="20"/>
        </w:rPr>
        <w:t xml:space="preserve"> </w:t>
      </w:r>
      <w:r>
        <w:rPr>
          <w:rFonts w:ascii="KCFTRC+CMR10"/>
          <w:color w:val="000000"/>
          <w:sz w:val="20"/>
        </w:rPr>
        <w:t>stem</w:t>
      </w:r>
      <w:r>
        <w:rPr>
          <w:rFonts w:ascii="Times New Roman"/>
          <w:color w:val="000000"/>
          <w:spacing w:val="27"/>
          <w:sz w:val="20"/>
        </w:rPr>
        <w:t xml:space="preserve"> </w:t>
      </w:r>
      <w:r>
        <w:rPr>
          <w:rFonts w:ascii="KCFTRC+CMR10"/>
          <w:color w:val="000000"/>
          <w:spacing w:val="-1"/>
          <w:sz w:val="20"/>
        </w:rPr>
        <w:t>entirely</w:t>
      </w:r>
      <w:r>
        <w:rPr>
          <w:rFonts w:ascii="Times New Roman"/>
          <w:color w:val="000000"/>
          <w:spacing w:val="28"/>
          <w:sz w:val="20"/>
        </w:rPr>
        <w:t xml:space="preserve"> </w:t>
      </w:r>
      <w:r>
        <w:rPr>
          <w:rFonts w:ascii="KCFTRC+CMR10"/>
          <w:color w:val="000000"/>
          <w:sz w:val="20"/>
        </w:rPr>
        <w:t>from</w:t>
      </w:r>
      <w:r>
        <w:rPr>
          <w:rFonts w:ascii="Times New Roman"/>
          <w:color w:val="000000"/>
          <w:spacing w:val="27"/>
          <w:sz w:val="20"/>
        </w:rPr>
        <w:t xml:space="preserve"> </w:t>
      </w:r>
      <w:r>
        <w:rPr>
          <w:rFonts w:ascii="KCFTRC+CMR10"/>
          <w:color w:val="000000"/>
          <w:sz w:val="20"/>
        </w:rPr>
        <w:t>the</w:t>
      </w:r>
      <w:r>
        <w:rPr>
          <w:rFonts w:ascii="Times New Roman"/>
          <w:color w:val="000000"/>
          <w:spacing w:val="27"/>
          <w:sz w:val="20"/>
        </w:rPr>
        <w:t xml:space="preserve"> </w:t>
      </w:r>
      <w:r>
        <w:rPr>
          <w:rFonts w:ascii="KCFTRC+CMR10"/>
          <w:color w:val="000000"/>
          <w:sz w:val="20"/>
        </w:rPr>
        <w:t>non-temperature-control</w:t>
      </w:r>
      <w:r>
        <w:rPr>
          <w:rFonts w:ascii="Times New Roman"/>
          <w:color w:val="000000"/>
          <w:spacing w:val="28"/>
          <w:sz w:val="20"/>
        </w:rPr>
        <w:t xml:space="preserve"> </w:t>
      </w:r>
      <w:r>
        <w:rPr>
          <w:rFonts w:ascii="KCFTRC+CMR10"/>
          <w:color w:val="000000"/>
          <w:sz w:val="20"/>
        </w:rPr>
        <w:t>use</w:t>
      </w:r>
      <w:r>
        <w:rPr>
          <w:rFonts w:ascii="Times New Roman"/>
          <w:color w:val="000000"/>
          <w:spacing w:val="28"/>
          <w:sz w:val="20"/>
        </w:rPr>
        <w:t xml:space="preserve"> </w:t>
      </w:r>
      <w:r>
        <w:rPr>
          <w:rFonts w:ascii="KCFTRC+CMR10"/>
          <w:color w:val="000000"/>
          <w:sz w:val="20"/>
        </w:rPr>
        <w:t>of</w:t>
      </w:r>
    </w:p>
    <w:p w14:paraId="4B7900AF" w14:textId="77777777" w:rsidR="00CF0253" w:rsidRDefault="00252649">
      <w:pPr>
        <w:spacing w:before="149" w:after="0" w:line="209" w:lineRule="exact"/>
        <w:jc w:val="left"/>
        <w:rPr>
          <w:rFonts w:ascii="Times New Roman"/>
          <w:color w:val="000000"/>
          <w:sz w:val="20"/>
        </w:rPr>
      </w:pPr>
      <w:r>
        <w:rPr>
          <w:rFonts w:ascii="KCFTRC+CMR10"/>
          <w:color w:val="000000"/>
          <w:spacing w:val="-2"/>
          <w:sz w:val="20"/>
        </w:rPr>
        <w:t>electricity.</w:t>
      </w:r>
      <w:r>
        <w:rPr>
          <w:rFonts w:ascii="Times New Roman"/>
          <w:color w:val="000000"/>
          <w:spacing w:val="39"/>
          <w:sz w:val="20"/>
        </w:rPr>
        <w:t xml:space="preserve"> </w:t>
      </w:r>
      <w:r>
        <w:rPr>
          <w:rFonts w:ascii="KCFTRC+CMR10"/>
          <w:color w:val="000000"/>
          <w:sz w:val="20"/>
        </w:rPr>
        <w:t>In</w:t>
      </w:r>
      <w:r>
        <w:rPr>
          <w:rFonts w:ascii="Times New Roman"/>
          <w:color w:val="000000"/>
          <w:spacing w:val="12"/>
          <w:sz w:val="20"/>
        </w:rPr>
        <w:t xml:space="preserve"> </w:t>
      </w:r>
      <w:r>
        <w:rPr>
          <w:rFonts w:ascii="KCFTRC+CMR10"/>
          <w:color w:val="000000"/>
          <w:sz w:val="20"/>
        </w:rPr>
        <w:t>that</w:t>
      </w:r>
      <w:r>
        <w:rPr>
          <w:rFonts w:ascii="Times New Roman"/>
          <w:color w:val="000000"/>
          <w:spacing w:val="12"/>
          <w:sz w:val="20"/>
        </w:rPr>
        <w:t xml:space="preserve"> </w:t>
      </w:r>
      <w:r>
        <w:rPr>
          <w:rFonts w:ascii="KCFTRC+CMR10"/>
          <w:color w:val="000000"/>
          <w:sz w:val="20"/>
        </w:rPr>
        <w:t>case,</w:t>
      </w:r>
      <w:r>
        <w:rPr>
          <w:rFonts w:ascii="Times New Roman"/>
          <w:color w:val="000000"/>
          <w:spacing w:val="13"/>
          <w:sz w:val="20"/>
        </w:rPr>
        <w:t xml:space="preserve"> </w:t>
      </w:r>
      <w:r>
        <w:rPr>
          <w:rFonts w:ascii="KCFTRC+CMR10"/>
          <w:color w:val="000000"/>
          <w:sz w:val="20"/>
        </w:rPr>
        <w:t>the</w:t>
      </w:r>
      <w:r>
        <w:rPr>
          <w:rFonts w:ascii="Times New Roman"/>
          <w:color w:val="000000"/>
          <w:spacing w:val="12"/>
          <w:sz w:val="20"/>
        </w:rPr>
        <w:t xml:space="preserve"> </w:t>
      </w:r>
      <w:r>
        <w:rPr>
          <w:rFonts w:ascii="KCFTRC+CMR10"/>
          <w:color w:val="000000"/>
          <w:sz w:val="20"/>
        </w:rPr>
        <w:t>degree</w:t>
      </w:r>
      <w:r>
        <w:rPr>
          <w:rFonts w:ascii="Times New Roman"/>
          <w:color w:val="000000"/>
          <w:spacing w:val="12"/>
          <w:sz w:val="20"/>
        </w:rPr>
        <w:t xml:space="preserve"> </w:t>
      </w:r>
      <w:r>
        <w:rPr>
          <w:rFonts w:ascii="KCFTRC+CMR10"/>
          <w:color w:val="000000"/>
          <w:sz w:val="20"/>
        </w:rPr>
        <w:t>of</w:t>
      </w:r>
      <w:r>
        <w:rPr>
          <w:rFonts w:ascii="Times New Roman"/>
          <w:color w:val="000000"/>
          <w:spacing w:val="12"/>
          <w:sz w:val="20"/>
        </w:rPr>
        <w:t xml:space="preserve"> </w:t>
      </w:r>
      <w:r>
        <w:rPr>
          <w:rFonts w:ascii="KCFTRC+CMR10"/>
          <w:color w:val="000000"/>
          <w:spacing w:val="-1"/>
          <w:sz w:val="20"/>
        </w:rPr>
        <w:t>savings</w:t>
      </w:r>
      <w:r>
        <w:rPr>
          <w:rFonts w:ascii="Times New Roman"/>
          <w:color w:val="000000"/>
          <w:spacing w:val="13"/>
          <w:sz w:val="20"/>
        </w:rPr>
        <w:t xml:space="preserve"> </w:t>
      </w:r>
      <w:r>
        <w:rPr>
          <w:rFonts w:ascii="KCFTRC+CMR10"/>
          <w:color w:val="000000"/>
          <w:spacing w:val="2"/>
          <w:sz w:val="20"/>
        </w:rPr>
        <w:t>does</w:t>
      </w:r>
      <w:r>
        <w:rPr>
          <w:rFonts w:ascii="Times New Roman"/>
          <w:color w:val="000000"/>
          <w:spacing w:val="10"/>
          <w:sz w:val="20"/>
        </w:rPr>
        <w:t xml:space="preserve"> </w:t>
      </w:r>
      <w:r>
        <w:rPr>
          <w:rFonts w:ascii="KCFTRC+CMR10"/>
          <w:color w:val="000000"/>
          <w:sz w:val="20"/>
        </w:rPr>
        <w:t>not</w:t>
      </w:r>
      <w:r>
        <w:rPr>
          <w:rFonts w:ascii="Times New Roman"/>
          <w:color w:val="000000"/>
          <w:spacing w:val="12"/>
          <w:sz w:val="20"/>
        </w:rPr>
        <w:t xml:space="preserve"> </w:t>
      </w:r>
      <w:r>
        <w:rPr>
          <w:rFonts w:ascii="KCFTRC+CMR10"/>
          <w:color w:val="000000"/>
          <w:spacing w:val="-4"/>
          <w:sz w:val="20"/>
        </w:rPr>
        <w:t>vary</w:t>
      </w:r>
      <w:r>
        <w:rPr>
          <w:rFonts w:ascii="Times New Roman"/>
          <w:color w:val="000000"/>
          <w:spacing w:val="16"/>
          <w:sz w:val="20"/>
        </w:rPr>
        <w:t xml:space="preserve"> </w:t>
      </w:r>
      <w:r>
        <w:rPr>
          <w:rFonts w:ascii="KCFTRC+CMR10"/>
          <w:color w:val="000000"/>
          <w:sz w:val="20"/>
        </w:rPr>
        <w:t>across</w:t>
      </w:r>
      <w:r>
        <w:rPr>
          <w:rFonts w:ascii="Times New Roman"/>
          <w:color w:val="000000"/>
          <w:spacing w:val="12"/>
          <w:sz w:val="20"/>
        </w:rPr>
        <w:t xml:space="preserve"> </w:t>
      </w:r>
      <w:r>
        <w:rPr>
          <w:rFonts w:ascii="KCFTRC+CMR10"/>
          <w:color w:val="000000"/>
          <w:spacing w:val="-2"/>
          <w:sz w:val="20"/>
        </w:rPr>
        <w:t>days</w:t>
      </w:r>
      <w:r>
        <w:rPr>
          <w:rFonts w:ascii="Times New Roman"/>
          <w:color w:val="000000"/>
          <w:spacing w:val="14"/>
          <w:sz w:val="20"/>
        </w:rPr>
        <w:t xml:space="preserve"> </w:t>
      </w:r>
      <w:r>
        <w:rPr>
          <w:rFonts w:ascii="KCFTRC+CMR10"/>
          <w:color w:val="000000"/>
          <w:spacing w:val="1"/>
          <w:sz w:val="20"/>
        </w:rPr>
        <w:t>because</w:t>
      </w:r>
      <w:r>
        <w:rPr>
          <w:rFonts w:ascii="Times New Roman"/>
          <w:color w:val="000000"/>
          <w:spacing w:val="11"/>
          <w:sz w:val="20"/>
        </w:rPr>
        <w:t xml:space="preserve"> </w:t>
      </w:r>
      <w:r>
        <w:rPr>
          <w:rFonts w:ascii="KCFTRC+CMR10"/>
          <w:color w:val="000000"/>
          <w:sz w:val="20"/>
        </w:rPr>
        <w:t>it</w:t>
      </w:r>
      <w:r>
        <w:rPr>
          <w:rFonts w:ascii="Times New Roman"/>
          <w:color w:val="000000"/>
          <w:spacing w:val="12"/>
          <w:sz w:val="20"/>
        </w:rPr>
        <w:t xml:space="preserve"> </w:t>
      </w:r>
      <w:r>
        <w:rPr>
          <w:rFonts w:ascii="KCFTRC+CMR10"/>
          <w:color w:val="000000"/>
          <w:sz w:val="20"/>
        </w:rPr>
        <w:t>is</w:t>
      </w:r>
      <w:r>
        <w:rPr>
          <w:rFonts w:ascii="Times New Roman"/>
          <w:color w:val="000000"/>
          <w:spacing w:val="12"/>
          <w:sz w:val="20"/>
        </w:rPr>
        <w:t xml:space="preserve"> </w:t>
      </w:r>
      <w:r>
        <w:rPr>
          <w:rFonts w:ascii="KCFTRC+CMR10"/>
          <w:color w:val="000000"/>
          <w:sz w:val="20"/>
        </w:rPr>
        <w:t>nearly</w:t>
      </w:r>
      <w:r>
        <w:rPr>
          <w:rFonts w:ascii="Times New Roman"/>
          <w:color w:val="000000"/>
          <w:spacing w:val="12"/>
          <w:sz w:val="20"/>
        </w:rPr>
        <w:t xml:space="preserve"> </w:t>
      </w:r>
      <w:r>
        <w:rPr>
          <w:rFonts w:ascii="KCFTRC+CMR10"/>
          <w:color w:val="000000"/>
          <w:spacing w:val="-2"/>
          <w:sz w:val="20"/>
        </w:rPr>
        <w:t>irrelevant</w:t>
      </w:r>
      <w:r>
        <w:rPr>
          <w:rFonts w:ascii="Times New Roman"/>
          <w:color w:val="000000"/>
          <w:spacing w:val="14"/>
          <w:sz w:val="20"/>
        </w:rPr>
        <w:t xml:space="preserve"> </w:t>
      </w:r>
      <w:r>
        <w:rPr>
          <w:rFonts w:ascii="KCFTRC+CMR10"/>
          <w:color w:val="000000"/>
          <w:sz w:val="20"/>
        </w:rPr>
        <w:t>to</w:t>
      </w:r>
      <w:r>
        <w:rPr>
          <w:rFonts w:ascii="Times New Roman"/>
          <w:color w:val="000000"/>
          <w:spacing w:val="12"/>
          <w:sz w:val="20"/>
        </w:rPr>
        <w:t xml:space="preserve"> </w:t>
      </w:r>
      <w:proofErr w:type="spellStart"/>
      <w:r>
        <w:rPr>
          <w:rFonts w:ascii="KCFTRC+CMR10"/>
          <w:color w:val="000000"/>
          <w:sz w:val="20"/>
        </w:rPr>
        <w:t>across</w:t>
      </w:r>
      <w:proofErr w:type="spellEnd"/>
      <w:r>
        <w:rPr>
          <w:rFonts w:ascii="KCFTRC+CMR10"/>
          <w:color w:val="000000"/>
          <w:sz w:val="20"/>
        </w:rPr>
        <w:t>-</w:t>
      </w:r>
    </w:p>
    <w:p w14:paraId="7C1C0CD1" w14:textId="77777777" w:rsidR="00CF0253" w:rsidRDefault="00252649">
      <w:pPr>
        <w:spacing w:before="149" w:after="0" w:line="209" w:lineRule="exact"/>
        <w:jc w:val="left"/>
        <w:rPr>
          <w:rFonts w:ascii="Times New Roman"/>
          <w:color w:val="000000"/>
          <w:sz w:val="20"/>
        </w:rPr>
      </w:pPr>
      <w:r>
        <w:rPr>
          <w:rFonts w:ascii="KCFTRC+CMR10"/>
          <w:color w:val="000000"/>
          <w:spacing w:val="-3"/>
          <w:sz w:val="20"/>
        </w:rPr>
        <w:t>day</w:t>
      </w:r>
      <w:r>
        <w:rPr>
          <w:rFonts w:ascii="Times New Roman"/>
          <w:color w:val="000000"/>
          <w:spacing w:val="10"/>
          <w:sz w:val="20"/>
        </w:rPr>
        <w:t xml:space="preserve"> </w:t>
      </w:r>
      <w:r>
        <w:rPr>
          <w:rFonts w:ascii="KCFTRC+CMR10"/>
          <w:color w:val="000000"/>
          <w:sz w:val="20"/>
        </w:rPr>
        <w:t>temperature</w:t>
      </w:r>
      <w:r>
        <w:rPr>
          <w:rFonts w:ascii="Times New Roman"/>
          <w:color w:val="000000"/>
          <w:spacing w:val="6"/>
          <w:sz w:val="20"/>
        </w:rPr>
        <w:t xml:space="preserve"> </w:t>
      </w:r>
      <w:r>
        <w:rPr>
          <w:rFonts w:ascii="KCFTRC+CMR10"/>
          <w:color w:val="000000"/>
          <w:spacing w:val="-1"/>
          <w:sz w:val="20"/>
        </w:rPr>
        <w:t>variations.</w:t>
      </w:r>
      <w:r>
        <w:rPr>
          <w:rFonts w:ascii="Times New Roman"/>
          <w:color w:val="000000"/>
          <w:spacing w:val="37"/>
          <w:sz w:val="20"/>
        </w:rPr>
        <w:t xml:space="preserve"> </w:t>
      </w:r>
      <w:r>
        <w:rPr>
          <w:rFonts w:ascii="KCFTRC+CMR10"/>
          <w:color w:val="000000"/>
          <w:spacing w:val="-1"/>
          <w:sz w:val="20"/>
        </w:rPr>
        <w:t>My</w:t>
      </w:r>
      <w:r>
        <w:rPr>
          <w:rFonts w:ascii="Times New Roman"/>
          <w:color w:val="000000"/>
          <w:spacing w:val="7"/>
          <w:sz w:val="20"/>
        </w:rPr>
        <w:t xml:space="preserve"> </w:t>
      </w:r>
      <w:r>
        <w:rPr>
          <w:rFonts w:ascii="KCFTRC+CMR10"/>
          <w:color w:val="000000"/>
          <w:sz w:val="20"/>
        </w:rPr>
        <w:t>empirical</w:t>
      </w:r>
      <w:r>
        <w:rPr>
          <w:rFonts w:ascii="Times New Roman"/>
          <w:color w:val="000000"/>
          <w:spacing w:val="7"/>
          <w:sz w:val="20"/>
        </w:rPr>
        <w:t xml:space="preserve"> </w:t>
      </w:r>
      <w:r>
        <w:rPr>
          <w:rFonts w:ascii="KCFTRC+CMR10"/>
          <w:color w:val="000000"/>
          <w:sz w:val="20"/>
        </w:rPr>
        <w:t>results,</w:t>
      </w:r>
      <w:r>
        <w:rPr>
          <w:rFonts w:ascii="Times New Roman"/>
          <w:color w:val="000000"/>
          <w:spacing w:val="9"/>
          <w:sz w:val="20"/>
        </w:rPr>
        <w:t xml:space="preserve"> </w:t>
      </w:r>
      <w:r>
        <w:rPr>
          <w:rFonts w:ascii="KCFTRC+CMR10"/>
          <w:color w:val="000000"/>
          <w:spacing w:val="-3"/>
          <w:sz w:val="20"/>
        </w:rPr>
        <w:t>however,</w:t>
      </w:r>
      <w:r>
        <w:rPr>
          <w:rFonts w:ascii="Times New Roman"/>
          <w:color w:val="000000"/>
          <w:spacing w:val="11"/>
          <w:sz w:val="20"/>
        </w:rPr>
        <w:t xml:space="preserve"> </w:t>
      </w:r>
      <w:r>
        <w:rPr>
          <w:rFonts w:ascii="KCFTRC+CMR10"/>
          <w:color w:val="000000"/>
          <w:sz w:val="20"/>
        </w:rPr>
        <w:t>illustrate</w:t>
      </w:r>
      <w:r>
        <w:rPr>
          <w:rFonts w:ascii="Times New Roman"/>
          <w:color w:val="000000"/>
          <w:spacing w:val="7"/>
          <w:sz w:val="20"/>
        </w:rPr>
        <w:t xml:space="preserve"> </w:t>
      </w:r>
      <w:r>
        <w:rPr>
          <w:rFonts w:ascii="KCFTRC+CMR10"/>
          <w:color w:val="000000"/>
          <w:sz w:val="20"/>
        </w:rPr>
        <w:t>that</w:t>
      </w:r>
      <w:r>
        <w:rPr>
          <w:rFonts w:ascii="Times New Roman"/>
          <w:color w:val="000000"/>
          <w:spacing w:val="7"/>
          <w:sz w:val="20"/>
        </w:rPr>
        <w:t xml:space="preserve"> </w:t>
      </w:r>
      <w:r>
        <w:rPr>
          <w:rFonts w:ascii="KCFTRC+CMR10"/>
          <w:color w:val="000000"/>
          <w:sz w:val="20"/>
        </w:rPr>
        <w:t>on</w:t>
      </w:r>
      <w:r>
        <w:rPr>
          <w:rFonts w:ascii="Times New Roman"/>
          <w:color w:val="000000"/>
          <w:spacing w:val="7"/>
          <w:sz w:val="20"/>
        </w:rPr>
        <w:t xml:space="preserve"> </w:t>
      </w:r>
      <w:r>
        <w:rPr>
          <w:rFonts w:ascii="KCFTRC+CMR10"/>
          <w:color w:val="000000"/>
          <w:spacing w:val="-2"/>
          <w:sz w:val="20"/>
        </w:rPr>
        <w:t>days</w:t>
      </w:r>
      <w:r>
        <w:rPr>
          <w:rFonts w:ascii="Times New Roman"/>
          <w:color w:val="000000"/>
          <w:spacing w:val="9"/>
          <w:sz w:val="20"/>
        </w:rPr>
        <w:t xml:space="preserve"> </w:t>
      </w:r>
      <w:r>
        <w:rPr>
          <w:rFonts w:ascii="KCFTRC+CMR10"/>
          <w:color w:val="000000"/>
          <w:sz w:val="20"/>
        </w:rPr>
        <w:t>with</w:t>
      </w:r>
      <w:r>
        <w:rPr>
          <w:rFonts w:ascii="Times New Roman"/>
          <w:color w:val="000000"/>
          <w:spacing w:val="7"/>
          <w:sz w:val="20"/>
        </w:rPr>
        <w:t xml:space="preserve"> </w:t>
      </w:r>
      <w:r>
        <w:rPr>
          <w:rFonts w:ascii="KCFTRC+CMR10"/>
          <w:color w:val="000000"/>
          <w:sz w:val="20"/>
        </w:rPr>
        <w:t>moderate</w:t>
      </w:r>
      <w:r>
        <w:rPr>
          <w:rFonts w:ascii="Times New Roman"/>
          <w:color w:val="000000"/>
          <w:spacing w:val="6"/>
          <w:sz w:val="20"/>
        </w:rPr>
        <w:t xml:space="preserve"> </w:t>
      </w:r>
      <w:r>
        <w:rPr>
          <w:rFonts w:ascii="KCFTRC+CMR10"/>
          <w:color w:val="000000"/>
          <w:sz w:val="20"/>
        </w:rPr>
        <w:t>heating</w:t>
      </w:r>
      <w:r>
        <w:rPr>
          <w:rFonts w:ascii="Times New Roman"/>
          <w:color w:val="000000"/>
          <w:spacing w:val="7"/>
          <w:sz w:val="20"/>
        </w:rPr>
        <w:t xml:space="preserve"> </w:t>
      </w:r>
      <w:r>
        <w:rPr>
          <w:rFonts w:ascii="KCFTRC+CMR10"/>
          <w:color w:val="000000"/>
          <w:sz w:val="20"/>
        </w:rPr>
        <w:t>needs,</w:t>
      </w:r>
    </w:p>
    <w:p w14:paraId="5B24A68F" w14:textId="77777777" w:rsidR="00CF0253" w:rsidRDefault="00252649">
      <w:pPr>
        <w:spacing w:before="149" w:after="0" w:line="209" w:lineRule="exact"/>
        <w:jc w:val="left"/>
        <w:rPr>
          <w:rFonts w:ascii="Times New Roman"/>
          <w:color w:val="000000"/>
          <w:sz w:val="20"/>
        </w:rPr>
      </w:pPr>
      <w:r>
        <w:rPr>
          <w:rFonts w:ascii="KCFTRC+CMR10"/>
          <w:color w:val="000000"/>
          <w:sz w:val="20"/>
        </w:rPr>
        <w:t>a</w:t>
      </w:r>
      <w:r>
        <w:rPr>
          <w:rFonts w:ascii="Times New Roman"/>
          <w:color w:val="000000"/>
          <w:spacing w:val="22"/>
          <w:sz w:val="20"/>
        </w:rPr>
        <w:t xml:space="preserve"> </w:t>
      </w:r>
      <w:r>
        <w:rPr>
          <w:rFonts w:ascii="KCFTRC+CMR10"/>
          <w:color w:val="000000"/>
          <w:sz w:val="20"/>
        </w:rPr>
        <w:t>sizable</w:t>
      </w:r>
      <w:r>
        <w:rPr>
          <w:rFonts w:ascii="Times New Roman"/>
          <w:color w:val="000000"/>
          <w:spacing w:val="23"/>
          <w:sz w:val="20"/>
        </w:rPr>
        <w:t xml:space="preserve"> </w:t>
      </w:r>
      <w:r>
        <w:rPr>
          <w:rFonts w:ascii="KCFTRC+CMR10"/>
          <w:color w:val="000000"/>
          <w:sz w:val="20"/>
        </w:rPr>
        <w:t>share</w:t>
      </w:r>
      <w:r>
        <w:rPr>
          <w:rFonts w:ascii="Times New Roman"/>
          <w:color w:val="000000"/>
          <w:spacing w:val="23"/>
          <w:sz w:val="20"/>
        </w:rPr>
        <w:t xml:space="preserve"> </w:t>
      </w:r>
      <w:r>
        <w:rPr>
          <w:rFonts w:ascii="KCFTRC+CMR10"/>
          <w:color w:val="000000"/>
          <w:sz w:val="20"/>
        </w:rPr>
        <w:t>of</w:t>
      </w:r>
      <w:r>
        <w:rPr>
          <w:rFonts w:ascii="Times New Roman"/>
          <w:color w:val="000000"/>
          <w:spacing w:val="23"/>
          <w:sz w:val="20"/>
        </w:rPr>
        <w:t xml:space="preserve"> </w:t>
      </w:r>
      <w:r>
        <w:rPr>
          <w:rFonts w:ascii="KCFTRC+CMR10"/>
          <w:color w:val="000000"/>
          <w:spacing w:val="-1"/>
          <w:sz w:val="20"/>
        </w:rPr>
        <w:t>savings</w:t>
      </w:r>
      <w:r>
        <w:rPr>
          <w:rFonts w:ascii="Times New Roman"/>
          <w:color w:val="000000"/>
          <w:spacing w:val="24"/>
          <w:sz w:val="20"/>
        </w:rPr>
        <w:t xml:space="preserve"> </w:t>
      </w:r>
      <w:r>
        <w:rPr>
          <w:rFonts w:ascii="KCFTRC+CMR10"/>
          <w:color w:val="000000"/>
          <w:spacing w:val="2"/>
          <w:sz w:val="20"/>
        </w:rPr>
        <w:t>does</w:t>
      </w:r>
      <w:r>
        <w:rPr>
          <w:rFonts w:ascii="Times New Roman"/>
          <w:color w:val="000000"/>
          <w:spacing w:val="21"/>
          <w:sz w:val="20"/>
        </w:rPr>
        <w:t xml:space="preserve"> </w:t>
      </w:r>
      <w:r>
        <w:rPr>
          <w:rFonts w:ascii="KCFTRC+CMR10"/>
          <w:color w:val="000000"/>
          <w:sz w:val="20"/>
        </w:rPr>
        <w:t>stem</w:t>
      </w:r>
      <w:r>
        <w:rPr>
          <w:rFonts w:ascii="Times New Roman"/>
          <w:color w:val="000000"/>
          <w:spacing w:val="23"/>
          <w:sz w:val="20"/>
        </w:rPr>
        <w:t xml:space="preserve"> </w:t>
      </w:r>
      <w:r>
        <w:rPr>
          <w:rFonts w:ascii="KCFTRC+CMR10"/>
          <w:color w:val="000000"/>
          <w:sz w:val="20"/>
        </w:rPr>
        <w:t>from</w:t>
      </w:r>
      <w:r>
        <w:rPr>
          <w:rFonts w:ascii="Times New Roman"/>
          <w:color w:val="000000"/>
          <w:spacing w:val="22"/>
          <w:sz w:val="20"/>
        </w:rPr>
        <w:t xml:space="preserve"> </w:t>
      </w:r>
      <w:r>
        <w:rPr>
          <w:rFonts w:ascii="KCFTRC+CMR10"/>
          <w:color w:val="000000"/>
          <w:spacing w:val="-1"/>
          <w:sz w:val="20"/>
        </w:rPr>
        <w:t>electricity</w:t>
      </w:r>
      <w:r>
        <w:rPr>
          <w:rFonts w:ascii="Times New Roman"/>
          <w:color w:val="000000"/>
          <w:spacing w:val="23"/>
          <w:sz w:val="20"/>
        </w:rPr>
        <w:t xml:space="preserve"> </w:t>
      </w:r>
      <w:r>
        <w:rPr>
          <w:rFonts w:ascii="KCFTRC+CMR10"/>
          <w:color w:val="000000"/>
          <w:sz w:val="20"/>
        </w:rPr>
        <w:t>use</w:t>
      </w:r>
      <w:r>
        <w:rPr>
          <w:rFonts w:ascii="Times New Roman"/>
          <w:color w:val="000000"/>
          <w:spacing w:val="23"/>
          <w:sz w:val="20"/>
        </w:rPr>
        <w:t xml:space="preserve"> </w:t>
      </w:r>
      <w:r>
        <w:rPr>
          <w:rFonts w:ascii="KCFTRC+CMR10"/>
          <w:color w:val="000000"/>
          <w:sz w:val="20"/>
        </w:rPr>
        <w:t>for</w:t>
      </w:r>
      <w:r>
        <w:rPr>
          <w:rFonts w:ascii="Times New Roman"/>
          <w:color w:val="000000"/>
          <w:spacing w:val="23"/>
          <w:sz w:val="20"/>
        </w:rPr>
        <w:t xml:space="preserve"> </w:t>
      </w:r>
      <w:r>
        <w:rPr>
          <w:rFonts w:ascii="KCFTRC+CMR10"/>
          <w:color w:val="000000"/>
          <w:sz w:val="20"/>
        </w:rPr>
        <w:t>temperature-control</w:t>
      </w:r>
      <w:r>
        <w:rPr>
          <w:rFonts w:ascii="Times New Roman"/>
          <w:color w:val="000000"/>
          <w:spacing w:val="23"/>
          <w:sz w:val="20"/>
        </w:rPr>
        <w:t xml:space="preserve"> </w:t>
      </w:r>
      <w:r>
        <w:rPr>
          <w:rFonts w:ascii="KCFTRC+CMR10"/>
          <w:color w:val="000000"/>
          <w:sz w:val="20"/>
        </w:rPr>
        <w:t>purposes.</w:t>
      </w:r>
      <w:r>
        <w:rPr>
          <w:rFonts w:ascii="Times New Roman"/>
          <w:color w:val="000000"/>
          <w:spacing w:val="57"/>
          <w:sz w:val="20"/>
        </w:rPr>
        <w:t xml:space="preserve"> </w:t>
      </w:r>
      <w:r>
        <w:rPr>
          <w:rFonts w:ascii="KCFTRC+CMR10"/>
          <w:color w:val="000000"/>
          <w:spacing w:val="-2"/>
          <w:sz w:val="20"/>
        </w:rPr>
        <w:t>Consequently,</w:t>
      </w:r>
      <w:r>
        <w:rPr>
          <w:rFonts w:ascii="Times New Roman"/>
          <w:color w:val="000000"/>
          <w:spacing w:val="26"/>
          <w:sz w:val="20"/>
        </w:rPr>
        <w:t xml:space="preserve"> </w:t>
      </w:r>
      <w:r>
        <w:rPr>
          <w:rFonts w:ascii="KCFTRC+CMR10"/>
          <w:color w:val="000000"/>
          <w:spacing w:val="-2"/>
          <w:sz w:val="20"/>
        </w:rPr>
        <w:t>even</w:t>
      </w:r>
    </w:p>
    <w:p w14:paraId="2816A6E0" w14:textId="77777777" w:rsidR="00CF0253" w:rsidRDefault="00252649">
      <w:pPr>
        <w:spacing w:before="149" w:after="0" w:line="209" w:lineRule="exact"/>
        <w:jc w:val="left"/>
        <w:rPr>
          <w:rFonts w:ascii="Times New Roman"/>
          <w:color w:val="000000"/>
          <w:sz w:val="20"/>
        </w:rPr>
      </w:pPr>
      <w:r>
        <w:rPr>
          <w:rFonts w:ascii="KCFTRC+CMR10"/>
          <w:color w:val="000000"/>
          <w:sz w:val="20"/>
        </w:rPr>
        <w:t>though</w:t>
      </w:r>
      <w:r>
        <w:rPr>
          <w:rFonts w:ascii="Times New Roman"/>
          <w:color w:val="000000"/>
          <w:spacing w:val="24"/>
          <w:sz w:val="20"/>
        </w:rPr>
        <w:t xml:space="preserve"> </w:t>
      </w:r>
      <w:r>
        <w:rPr>
          <w:rFonts w:ascii="KCFTRC+CMR10"/>
          <w:color w:val="000000"/>
          <w:sz w:val="20"/>
        </w:rPr>
        <w:t>the</w:t>
      </w:r>
      <w:r>
        <w:rPr>
          <w:rFonts w:ascii="Times New Roman"/>
          <w:color w:val="000000"/>
          <w:spacing w:val="24"/>
          <w:sz w:val="20"/>
        </w:rPr>
        <w:t xml:space="preserve"> </w:t>
      </w:r>
      <w:r>
        <w:rPr>
          <w:rFonts w:ascii="KCFTRC+CMR10"/>
          <w:color w:val="000000"/>
          <w:sz w:val="20"/>
        </w:rPr>
        <w:t>TOU</w:t>
      </w:r>
      <w:r>
        <w:rPr>
          <w:rFonts w:ascii="Times New Roman"/>
          <w:color w:val="000000"/>
          <w:spacing w:val="24"/>
          <w:sz w:val="20"/>
        </w:rPr>
        <w:t xml:space="preserve"> </w:t>
      </w:r>
      <w:r>
        <w:rPr>
          <w:rFonts w:ascii="KCFTRC+CMR10"/>
          <w:color w:val="000000"/>
          <w:sz w:val="20"/>
        </w:rPr>
        <w:t>rates</w:t>
      </w:r>
      <w:r>
        <w:rPr>
          <w:rFonts w:ascii="Times New Roman"/>
          <w:color w:val="000000"/>
          <w:spacing w:val="24"/>
          <w:sz w:val="20"/>
        </w:rPr>
        <w:t xml:space="preserve"> </w:t>
      </w:r>
      <w:r>
        <w:rPr>
          <w:rFonts w:ascii="KCFTRC+CMR10"/>
          <w:color w:val="000000"/>
          <w:sz w:val="20"/>
        </w:rPr>
        <w:t>are</w:t>
      </w:r>
      <w:r>
        <w:rPr>
          <w:rFonts w:ascii="Times New Roman"/>
          <w:color w:val="000000"/>
          <w:spacing w:val="24"/>
          <w:sz w:val="20"/>
        </w:rPr>
        <w:t xml:space="preserve"> </w:t>
      </w:r>
      <w:r>
        <w:rPr>
          <w:rFonts w:ascii="KCFTRC+CMR10"/>
          <w:color w:val="000000"/>
          <w:sz w:val="20"/>
        </w:rPr>
        <w:t>not</w:t>
      </w:r>
      <w:r>
        <w:rPr>
          <w:rFonts w:ascii="Times New Roman"/>
          <w:color w:val="000000"/>
          <w:spacing w:val="24"/>
          <w:sz w:val="20"/>
        </w:rPr>
        <w:t xml:space="preserve"> </w:t>
      </w:r>
      <w:r>
        <w:rPr>
          <w:rFonts w:ascii="KCFTRC+CMR10"/>
          <w:color w:val="000000"/>
          <w:spacing w:val="-2"/>
          <w:sz w:val="20"/>
        </w:rPr>
        <w:t>variable</w:t>
      </w:r>
      <w:r>
        <w:rPr>
          <w:rFonts w:ascii="Times New Roman"/>
          <w:color w:val="000000"/>
          <w:spacing w:val="25"/>
          <w:sz w:val="20"/>
        </w:rPr>
        <w:t xml:space="preserve"> </w:t>
      </w:r>
      <w:r>
        <w:rPr>
          <w:rFonts w:ascii="KCFTRC+CMR10"/>
          <w:color w:val="000000"/>
          <w:sz w:val="20"/>
        </w:rPr>
        <w:t>across</w:t>
      </w:r>
      <w:r>
        <w:rPr>
          <w:rFonts w:ascii="Times New Roman"/>
          <w:color w:val="000000"/>
          <w:spacing w:val="24"/>
          <w:sz w:val="20"/>
        </w:rPr>
        <w:t xml:space="preserve"> </w:t>
      </w:r>
      <w:r>
        <w:rPr>
          <w:rFonts w:ascii="KCFTRC+CMR10"/>
          <w:color w:val="000000"/>
          <w:spacing w:val="-2"/>
          <w:sz w:val="20"/>
        </w:rPr>
        <w:t>days,</w:t>
      </w:r>
      <w:r>
        <w:rPr>
          <w:rFonts w:ascii="Times New Roman"/>
          <w:color w:val="000000"/>
          <w:spacing w:val="27"/>
          <w:sz w:val="20"/>
        </w:rPr>
        <w:t xml:space="preserve"> </w:t>
      </w:r>
      <w:r>
        <w:rPr>
          <w:rFonts w:ascii="KCFTRC+CMR10"/>
          <w:color w:val="000000"/>
          <w:sz w:val="20"/>
        </w:rPr>
        <w:t>the</w:t>
      </w:r>
      <w:r>
        <w:rPr>
          <w:rFonts w:ascii="Times New Roman"/>
          <w:color w:val="000000"/>
          <w:spacing w:val="24"/>
          <w:sz w:val="20"/>
        </w:rPr>
        <w:t xml:space="preserve"> </w:t>
      </w:r>
      <w:r>
        <w:rPr>
          <w:rFonts w:ascii="KCFTRC+CMR10" w:hAnsi="KCFTRC+CMR10" w:cs="KCFTRC+CMR10"/>
          <w:color w:val="000000"/>
          <w:sz w:val="20"/>
        </w:rPr>
        <w:t>tariﬀ</w:t>
      </w:r>
      <w:r>
        <w:rPr>
          <w:rFonts w:ascii="Times New Roman"/>
          <w:color w:val="000000"/>
          <w:spacing w:val="24"/>
          <w:sz w:val="20"/>
        </w:rPr>
        <w:t xml:space="preserve"> </w:t>
      </w:r>
      <w:r>
        <w:rPr>
          <w:rFonts w:ascii="KCFTRC+CMR10"/>
          <w:color w:val="000000"/>
          <w:sz w:val="20"/>
        </w:rPr>
        <w:t>structures</w:t>
      </w:r>
      <w:r>
        <w:rPr>
          <w:rFonts w:ascii="Times New Roman"/>
          <w:color w:val="000000"/>
          <w:spacing w:val="24"/>
          <w:sz w:val="20"/>
        </w:rPr>
        <w:t xml:space="preserve"> </w:t>
      </w:r>
      <w:r>
        <w:rPr>
          <w:rFonts w:ascii="KCFTRC+CMR10"/>
          <w:color w:val="000000"/>
          <w:sz w:val="20"/>
        </w:rPr>
        <w:t>already</w:t>
      </w:r>
      <w:r>
        <w:rPr>
          <w:rFonts w:ascii="Times New Roman"/>
          <w:color w:val="000000"/>
          <w:spacing w:val="24"/>
          <w:sz w:val="20"/>
        </w:rPr>
        <w:t xml:space="preserve"> </w:t>
      </w:r>
      <w:r>
        <w:rPr>
          <w:rFonts w:ascii="KCFTRC+CMR10"/>
          <w:color w:val="000000"/>
          <w:sz w:val="20"/>
        </w:rPr>
        <w:t>induce</w:t>
      </w:r>
      <w:r>
        <w:rPr>
          <w:rFonts w:ascii="Times New Roman"/>
          <w:color w:val="000000"/>
          <w:spacing w:val="24"/>
          <w:sz w:val="20"/>
        </w:rPr>
        <w:t xml:space="preserve"> </w:t>
      </w:r>
      <w:r>
        <w:rPr>
          <w:rFonts w:ascii="KCFTRC+CMR10"/>
          <w:color w:val="000000"/>
          <w:spacing w:val="-1"/>
          <w:sz w:val="20"/>
        </w:rPr>
        <w:t>substantial</w:t>
      </w:r>
      <w:r>
        <w:rPr>
          <w:rFonts w:ascii="Times New Roman"/>
          <w:color w:val="000000"/>
          <w:spacing w:val="25"/>
          <w:sz w:val="20"/>
        </w:rPr>
        <w:t xml:space="preserve"> </w:t>
      </w:r>
      <w:r>
        <w:rPr>
          <w:rFonts w:ascii="KCFTRC+CMR10"/>
          <w:color w:val="000000"/>
          <w:sz w:val="20"/>
        </w:rPr>
        <w:t>reductions</w:t>
      </w:r>
    </w:p>
    <w:p w14:paraId="080C9A92" w14:textId="77777777" w:rsidR="00CF0253" w:rsidRDefault="00252649">
      <w:pPr>
        <w:spacing w:before="149" w:after="0" w:line="209" w:lineRule="exact"/>
        <w:jc w:val="left"/>
        <w:rPr>
          <w:rFonts w:ascii="Times New Roman"/>
          <w:color w:val="000000"/>
          <w:sz w:val="20"/>
        </w:rPr>
      </w:pPr>
      <w:r>
        <w:rPr>
          <w:rFonts w:ascii="KCFTRC+CMR10"/>
          <w:color w:val="000000"/>
          <w:sz w:val="20"/>
        </w:rPr>
        <w:t>in</w:t>
      </w:r>
      <w:r>
        <w:rPr>
          <w:rFonts w:ascii="Times New Roman"/>
          <w:color w:val="000000"/>
          <w:spacing w:val="13"/>
          <w:sz w:val="20"/>
        </w:rPr>
        <w:t xml:space="preserve"> </w:t>
      </w:r>
      <w:r>
        <w:rPr>
          <w:rFonts w:ascii="KCFTRC+CMR10"/>
          <w:color w:val="000000"/>
          <w:spacing w:val="-1"/>
          <w:sz w:val="20"/>
        </w:rPr>
        <w:t>electricity</w:t>
      </w:r>
      <w:r>
        <w:rPr>
          <w:rFonts w:ascii="Times New Roman"/>
          <w:color w:val="000000"/>
          <w:spacing w:val="14"/>
          <w:sz w:val="20"/>
        </w:rPr>
        <w:t xml:space="preserve"> </w:t>
      </w:r>
      <w:r>
        <w:rPr>
          <w:rFonts w:ascii="KCFTRC+CMR10"/>
          <w:color w:val="000000"/>
          <w:sz w:val="20"/>
        </w:rPr>
        <w:t>consumption</w:t>
      </w:r>
      <w:r>
        <w:rPr>
          <w:rFonts w:ascii="Times New Roman"/>
          <w:color w:val="000000"/>
          <w:spacing w:val="13"/>
          <w:sz w:val="20"/>
        </w:rPr>
        <w:t xml:space="preserve"> </w:t>
      </w:r>
      <w:r>
        <w:rPr>
          <w:rFonts w:ascii="KCFTRC+CMR10"/>
          <w:color w:val="000000"/>
          <w:sz w:val="20"/>
        </w:rPr>
        <w:t>on</w:t>
      </w:r>
      <w:r>
        <w:rPr>
          <w:rFonts w:ascii="Times New Roman"/>
          <w:color w:val="000000"/>
          <w:spacing w:val="14"/>
          <w:sz w:val="20"/>
        </w:rPr>
        <w:t xml:space="preserve"> </w:t>
      </w:r>
      <w:r>
        <w:rPr>
          <w:rFonts w:ascii="KCFTRC+CMR10"/>
          <w:color w:val="000000"/>
          <w:spacing w:val="-1"/>
          <w:sz w:val="20"/>
        </w:rPr>
        <w:t>typical</w:t>
      </w:r>
      <w:r>
        <w:rPr>
          <w:rFonts w:ascii="Times New Roman"/>
          <w:color w:val="000000"/>
          <w:spacing w:val="15"/>
          <w:sz w:val="20"/>
        </w:rPr>
        <w:t xml:space="preserve"> </w:t>
      </w:r>
      <w:r>
        <w:rPr>
          <w:rFonts w:ascii="KCFTRC+CMR10"/>
          <w:color w:val="000000"/>
          <w:spacing w:val="-1"/>
          <w:sz w:val="20"/>
        </w:rPr>
        <w:t>winter</w:t>
      </w:r>
      <w:r>
        <w:rPr>
          <w:rFonts w:ascii="Times New Roman"/>
          <w:color w:val="000000"/>
          <w:spacing w:val="15"/>
          <w:sz w:val="20"/>
        </w:rPr>
        <w:t xml:space="preserve"> </w:t>
      </w:r>
      <w:r>
        <w:rPr>
          <w:rFonts w:ascii="KCFTRC+CMR10"/>
          <w:color w:val="000000"/>
          <w:spacing w:val="-2"/>
          <w:sz w:val="20"/>
        </w:rPr>
        <w:t>days,</w:t>
      </w:r>
      <w:r>
        <w:rPr>
          <w:rFonts w:ascii="Times New Roman"/>
          <w:color w:val="000000"/>
          <w:spacing w:val="16"/>
          <w:sz w:val="20"/>
        </w:rPr>
        <w:t xml:space="preserve"> </w:t>
      </w:r>
      <w:r>
        <w:rPr>
          <w:rFonts w:ascii="KCFTRC+CMR10"/>
          <w:color w:val="000000"/>
          <w:sz w:val="20"/>
        </w:rPr>
        <w:t>in</w:t>
      </w:r>
      <w:r>
        <w:rPr>
          <w:rFonts w:ascii="Times New Roman"/>
          <w:color w:val="000000"/>
          <w:spacing w:val="13"/>
          <w:sz w:val="20"/>
        </w:rPr>
        <w:t xml:space="preserve"> </w:t>
      </w:r>
      <w:r>
        <w:rPr>
          <w:rFonts w:ascii="KCFTRC+CMR10"/>
          <w:color w:val="000000"/>
          <w:sz w:val="20"/>
        </w:rPr>
        <w:t>terms</w:t>
      </w:r>
      <w:r>
        <w:rPr>
          <w:rFonts w:ascii="Times New Roman"/>
          <w:color w:val="000000"/>
          <w:spacing w:val="14"/>
          <w:sz w:val="20"/>
        </w:rPr>
        <w:t xml:space="preserve"> </w:t>
      </w:r>
      <w:r>
        <w:rPr>
          <w:rFonts w:ascii="KCFTRC+CMR10"/>
          <w:color w:val="000000"/>
          <w:sz w:val="20"/>
        </w:rPr>
        <w:t>of</w:t>
      </w:r>
      <w:r>
        <w:rPr>
          <w:rFonts w:ascii="Times New Roman"/>
          <w:color w:val="000000"/>
          <w:spacing w:val="14"/>
          <w:sz w:val="20"/>
        </w:rPr>
        <w:t xml:space="preserve"> </w:t>
      </w:r>
      <w:r>
        <w:rPr>
          <w:rFonts w:ascii="KCFTRC+CMR10"/>
          <w:color w:val="000000"/>
          <w:sz w:val="20"/>
        </w:rPr>
        <w:t>daily</w:t>
      </w:r>
      <w:r>
        <w:rPr>
          <w:rFonts w:ascii="Times New Roman"/>
          <w:color w:val="000000"/>
          <w:spacing w:val="13"/>
          <w:sz w:val="20"/>
        </w:rPr>
        <w:t xml:space="preserve"> </w:t>
      </w:r>
      <w:r>
        <w:rPr>
          <w:rFonts w:ascii="KCFTRC+CMR10"/>
          <w:color w:val="000000"/>
          <w:sz w:val="20"/>
        </w:rPr>
        <w:t>HDDs,</w:t>
      </w:r>
      <w:r>
        <w:rPr>
          <w:rFonts w:ascii="Times New Roman"/>
          <w:color w:val="000000"/>
          <w:spacing w:val="15"/>
          <w:sz w:val="20"/>
        </w:rPr>
        <w:t xml:space="preserve"> </w:t>
      </w:r>
      <w:r>
        <w:rPr>
          <w:rFonts w:ascii="KCFTRC+CMR10"/>
          <w:color w:val="000000"/>
          <w:sz w:val="20"/>
        </w:rPr>
        <w:t>in</w:t>
      </w:r>
      <w:r>
        <w:rPr>
          <w:rFonts w:ascii="Times New Roman"/>
          <w:color w:val="000000"/>
          <w:spacing w:val="13"/>
          <w:sz w:val="20"/>
        </w:rPr>
        <w:t xml:space="preserve"> </w:t>
      </w:r>
      <w:r>
        <w:rPr>
          <w:rFonts w:ascii="KCFTRC+CMR10"/>
          <w:color w:val="000000"/>
          <w:sz w:val="20"/>
        </w:rPr>
        <w:t>Ireland.</w:t>
      </w:r>
      <w:r>
        <w:rPr>
          <w:rFonts w:ascii="Times New Roman"/>
          <w:color w:val="000000"/>
          <w:spacing w:val="38"/>
          <w:sz w:val="20"/>
        </w:rPr>
        <w:t xml:space="preserve"> </w:t>
      </w:r>
      <w:r>
        <w:rPr>
          <w:rFonts w:ascii="KCFTRC+CMR10"/>
          <w:color w:val="000000"/>
          <w:sz w:val="20"/>
        </w:rPr>
        <w:t>Therefore,</w:t>
      </w:r>
      <w:r>
        <w:rPr>
          <w:rFonts w:ascii="Times New Roman"/>
          <w:color w:val="000000"/>
          <w:spacing w:val="14"/>
          <w:sz w:val="20"/>
        </w:rPr>
        <w:t xml:space="preserve"> </w:t>
      </w:r>
      <w:r>
        <w:rPr>
          <w:rFonts w:ascii="KCFTRC+CMR10"/>
          <w:color w:val="000000"/>
          <w:sz w:val="20"/>
        </w:rPr>
        <w:t>on</w:t>
      </w:r>
      <w:r>
        <w:rPr>
          <w:rFonts w:ascii="Times New Roman"/>
          <w:color w:val="000000"/>
          <w:spacing w:val="14"/>
          <w:sz w:val="20"/>
        </w:rPr>
        <w:t xml:space="preserve"> </w:t>
      </w:r>
      <w:r>
        <w:rPr>
          <w:rFonts w:ascii="KCFTRC+CMR10"/>
          <w:color w:val="000000"/>
          <w:sz w:val="20"/>
        </w:rPr>
        <w:t>those</w:t>
      </w:r>
      <w:r>
        <w:rPr>
          <w:rFonts w:ascii="Times New Roman"/>
          <w:color w:val="000000"/>
          <w:spacing w:val="13"/>
          <w:sz w:val="20"/>
        </w:rPr>
        <w:t xml:space="preserve"> </w:t>
      </w:r>
      <w:r>
        <w:rPr>
          <w:rFonts w:ascii="KCFTRC+CMR10"/>
          <w:color w:val="000000"/>
          <w:spacing w:val="-2"/>
          <w:sz w:val="20"/>
        </w:rPr>
        <w:t>days,</w:t>
      </w:r>
    </w:p>
    <w:p w14:paraId="6692998B" w14:textId="77777777" w:rsidR="00CF0253" w:rsidRDefault="00252649">
      <w:pPr>
        <w:spacing w:before="149" w:after="0" w:line="209" w:lineRule="exact"/>
        <w:jc w:val="left"/>
        <w:rPr>
          <w:rFonts w:ascii="Times New Roman"/>
          <w:color w:val="000000"/>
          <w:sz w:val="20"/>
        </w:rPr>
      </w:pPr>
      <w:r>
        <w:rPr>
          <w:rFonts w:ascii="KCFTRC+CMR10"/>
          <w:color w:val="000000"/>
          <w:sz w:val="20"/>
        </w:rPr>
        <w:t>the</w:t>
      </w:r>
      <w:r>
        <w:rPr>
          <w:rFonts w:ascii="Times New Roman"/>
          <w:color w:val="000000"/>
          <w:spacing w:val="6"/>
          <w:sz w:val="20"/>
        </w:rPr>
        <w:t xml:space="preserve"> </w:t>
      </w:r>
      <w:r>
        <w:rPr>
          <w:rFonts w:ascii="KCFTRC+CMR10"/>
          <w:color w:val="000000"/>
          <w:sz w:val="20"/>
        </w:rPr>
        <w:t>additional</w:t>
      </w:r>
      <w:r>
        <w:rPr>
          <w:rFonts w:ascii="Times New Roman"/>
          <w:color w:val="000000"/>
          <w:spacing w:val="6"/>
          <w:sz w:val="20"/>
        </w:rPr>
        <w:t xml:space="preserve"> </w:t>
      </w:r>
      <w:r>
        <w:rPr>
          <w:rFonts w:ascii="KCFTRC+CMR10"/>
          <w:color w:val="000000"/>
          <w:sz w:val="20"/>
        </w:rPr>
        <w:t>gains</w:t>
      </w:r>
      <w:r>
        <w:rPr>
          <w:rFonts w:ascii="Times New Roman"/>
          <w:color w:val="000000"/>
          <w:spacing w:val="6"/>
          <w:sz w:val="20"/>
        </w:rPr>
        <w:t xml:space="preserve"> </w:t>
      </w:r>
      <w:r>
        <w:rPr>
          <w:rFonts w:ascii="KCFTRC+CMR10"/>
          <w:color w:val="000000"/>
          <w:sz w:val="20"/>
        </w:rPr>
        <w:t>captured</w:t>
      </w:r>
      <w:r>
        <w:rPr>
          <w:rFonts w:ascii="Times New Roman"/>
          <w:color w:val="000000"/>
          <w:spacing w:val="6"/>
          <w:sz w:val="20"/>
        </w:rPr>
        <w:t xml:space="preserve"> </w:t>
      </w:r>
      <w:r>
        <w:rPr>
          <w:rFonts w:ascii="KCFTRC+CMR10"/>
          <w:color w:val="000000"/>
          <w:spacing w:val="-6"/>
          <w:sz w:val="20"/>
        </w:rPr>
        <w:t>by</w:t>
      </w:r>
      <w:r>
        <w:rPr>
          <w:rFonts w:ascii="Times New Roman"/>
          <w:color w:val="000000"/>
          <w:spacing w:val="11"/>
          <w:sz w:val="20"/>
        </w:rPr>
        <w:t xml:space="preserve"> </w:t>
      </w:r>
      <w:r>
        <w:rPr>
          <w:rFonts w:ascii="KCFTRC+CMR10"/>
          <w:color w:val="000000"/>
          <w:spacing w:val="-1"/>
          <w:sz w:val="20"/>
        </w:rPr>
        <w:t>switching</w:t>
      </w:r>
      <w:r>
        <w:rPr>
          <w:rFonts w:ascii="Times New Roman"/>
          <w:color w:val="000000"/>
          <w:spacing w:val="7"/>
          <w:sz w:val="20"/>
        </w:rPr>
        <w:t xml:space="preserve"> </w:t>
      </w:r>
      <w:r>
        <w:rPr>
          <w:rFonts w:ascii="KCFTRC+CMR10"/>
          <w:color w:val="000000"/>
          <w:sz w:val="20"/>
        </w:rPr>
        <w:t>TOU</w:t>
      </w:r>
      <w:r>
        <w:rPr>
          <w:rFonts w:ascii="Times New Roman"/>
          <w:color w:val="000000"/>
          <w:spacing w:val="6"/>
          <w:sz w:val="20"/>
        </w:rPr>
        <w:t xml:space="preserve"> </w:t>
      </w:r>
      <w:r>
        <w:rPr>
          <w:rFonts w:ascii="KCFTRC+CMR10"/>
          <w:color w:val="000000"/>
          <w:sz w:val="20"/>
        </w:rPr>
        <w:t>prices</w:t>
      </w:r>
      <w:r>
        <w:rPr>
          <w:rFonts w:ascii="Times New Roman"/>
          <w:color w:val="000000"/>
          <w:spacing w:val="6"/>
          <w:sz w:val="20"/>
        </w:rPr>
        <w:t xml:space="preserve"> </w:t>
      </w:r>
      <w:r>
        <w:rPr>
          <w:rFonts w:ascii="KCFTRC+CMR10"/>
          <w:color w:val="000000"/>
          <w:sz w:val="20"/>
        </w:rPr>
        <w:t>to</w:t>
      </w:r>
      <w:r>
        <w:rPr>
          <w:rFonts w:ascii="Times New Roman"/>
          <w:color w:val="000000"/>
          <w:spacing w:val="6"/>
          <w:sz w:val="20"/>
        </w:rPr>
        <w:t xml:space="preserve"> </w:t>
      </w:r>
      <w:r>
        <w:rPr>
          <w:rFonts w:ascii="KCFTRC+CMR10"/>
          <w:color w:val="000000"/>
          <w:sz w:val="20"/>
        </w:rPr>
        <w:t>Real-Time</w:t>
      </w:r>
      <w:r>
        <w:rPr>
          <w:rFonts w:ascii="Times New Roman"/>
          <w:color w:val="000000"/>
          <w:spacing w:val="6"/>
          <w:sz w:val="20"/>
        </w:rPr>
        <w:t xml:space="preserve"> </w:t>
      </w:r>
      <w:r>
        <w:rPr>
          <w:rFonts w:ascii="KCFTRC+CMR10"/>
          <w:color w:val="000000"/>
          <w:sz w:val="20"/>
        </w:rPr>
        <w:t>Pricing</w:t>
      </w:r>
      <w:r>
        <w:rPr>
          <w:rFonts w:ascii="Times New Roman"/>
          <w:color w:val="000000"/>
          <w:spacing w:val="6"/>
          <w:sz w:val="20"/>
        </w:rPr>
        <w:t xml:space="preserve"> </w:t>
      </w:r>
      <w:r>
        <w:rPr>
          <w:rFonts w:ascii="KCFTRC+CMR10"/>
          <w:color w:val="000000"/>
          <w:spacing w:val="-5"/>
          <w:sz w:val="20"/>
        </w:rPr>
        <w:t>(RTP)</w:t>
      </w:r>
      <w:r>
        <w:rPr>
          <w:rFonts w:ascii="Times New Roman"/>
          <w:color w:val="000000"/>
          <w:spacing w:val="11"/>
          <w:sz w:val="20"/>
        </w:rPr>
        <w:t xml:space="preserve"> </w:t>
      </w:r>
      <w:r>
        <w:rPr>
          <w:rFonts w:ascii="KCFTRC+CMR10"/>
          <w:color w:val="000000"/>
          <w:sz w:val="20"/>
        </w:rPr>
        <w:t>are</w:t>
      </w:r>
      <w:r>
        <w:rPr>
          <w:rFonts w:ascii="Times New Roman"/>
          <w:color w:val="000000"/>
          <w:spacing w:val="6"/>
          <w:sz w:val="20"/>
        </w:rPr>
        <w:t xml:space="preserve"> </w:t>
      </w:r>
      <w:r>
        <w:rPr>
          <w:rFonts w:ascii="KCFTRC+CMR10"/>
          <w:color w:val="000000"/>
          <w:spacing w:val="-1"/>
          <w:sz w:val="20"/>
        </w:rPr>
        <w:t>likely</w:t>
      </w:r>
      <w:r>
        <w:rPr>
          <w:rFonts w:ascii="Times New Roman"/>
          <w:color w:val="000000"/>
          <w:spacing w:val="7"/>
          <w:sz w:val="20"/>
        </w:rPr>
        <w:t xml:space="preserve"> </w:t>
      </w:r>
      <w:r>
        <w:rPr>
          <w:rFonts w:ascii="KCFTRC+CMR10"/>
          <w:color w:val="000000"/>
          <w:sz w:val="20"/>
        </w:rPr>
        <w:t>to</w:t>
      </w:r>
      <w:r>
        <w:rPr>
          <w:rFonts w:ascii="Times New Roman"/>
          <w:color w:val="000000"/>
          <w:spacing w:val="6"/>
          <w:sz w:val="20"/>
        </w:rPr>
        <w:t xml:space="preserve"> </w:t>
      </w:r>
      <w:r>
        <w:rPr>
          <w:rFonts w:ascii="KCFTRC+CMR10"/>
          <w:color w:val="000000"/>
          <w:spacing w:val="5"/>
          <w:sz w:val="20"/>
        </w:rPr>
        <w:t>be</w:t>
      </w:r>
      <w:r>
        <w:rPr>
          <w:rFonts w:ascii="Times New Roman"/>
          <w:color w:val="000000"/>
          <w:sz w:val="20"/>
        </w:rPr>
        <w:t xml:space="preserve"> </w:t>
      </w:r>
      <w:r>
        <w:rPr>
          <w:rFonts w:ascii="KCFTRC+CMR10"/>
          <w:color w:val="000000"/>
          <w:sz w:val="20"/>
        </w:rPr>
        <w:t>smaller</w:t>
      </w:r>
      <w:r>
        <w:rPr>
          <w:rFonts w:ascii="Times New Roman"/>
          <w:color w:val="000000"/>
          <w:spacing w:val="6"/>
          <w:sz w:val="20"/>
        </w:rPr>
        <w:t xml:space="preserve"> </w:t>
      </w:r>
      <w:r>
        <w:rPr>
          <w:rFonts w:ascii="KCFTRC+CMR10"/>
          <w:color w:val="000000"/>
          <w:sz w:val="20"/>
        </w:rPr>
        <w:t>than</w:t>
      </w:r>
    </w:p>
    <w:p w14:paraId="211966C7" w14:textId="77777777" w:rsidR="00CF0253" w:rsidRDefault="00252649">
      <w:pPr>
        <w:spacing w:before="94" w:after="0" w:line="237" w:lineRule="exact"/>
        <w:jc w:val="left"/>
        <w:rPr>
          <w:rFonts w:ascii="Times New Roman"/>
          <w:color w:val="000000"/>
          <w:sz w:val="20"/>
        </w:rPr>
      </w:pPr>
      <w:r>
        <w:rPr>
          <w:rFonts w:ascii="KCFTRC+CMR10"/>
          <w:color w:val="000000"/>
          <w:spacing w:val="-2"/>
          <w:sz w:val="20"/>
        </w:rPr>
        <w:t>many</w:t>
      </w:r>
      <w:r>
        <w:rPr>
          <w:rFonts w:ascii="Times New Roman"/>
          <w:color w:val="000000"/>
          <w:spacing w:val="10"/>
          <w:sz w:val="20"/>
        </w:rPr>
        <w:t xml:space="preserve"> </w:t>
      </w:r>
      <w:r>
        <w:rPr>
          <w:rFonts w:ascii="KCFTRC+CMR10"/>
          <w:color w:val="000000"/>
          <w:sz w:val="20"/>
        </w:rPr>
        <w:t>economists</w:t>
      </w:r>
      <w:r>
        <w:rPr>
          <w:rFonts w:ascii="Times New Roman"/>
          <w:color w:val="000000"/>
          <w:spacing w:val="8"/>
          <w:sz w:val="20"/>
        </w:rPr>
        <w:t xml:space="preserve"> </w:t>
      </w:r>
      <w:r>
        <w:rPr>
          <w:rFonts w:ascii="KCFTRC+CMR10"/>
          <w:color w:val="000000"/>
          <w:spacing w:val="-4"/>
          <w:sz w:val="20"/>
        </w:rPr>
        <w:t>have</w:t>
      </w:r>
      <w:r>
        <w:rPr>
          <w:rFonts w:ascii="Times New Roman"/>
          <w:color w:val="000000"/>
          <w:spacing w:val="12"/>
          <w:sz w:val="20"/>
        </w:rPr>
        <w:t xml:space="preserve"> </w:t>
      </w:r>
      <w:r>
        <w:rPr>
          <w:rFonts w:ascii="KCFTRC+CMR10"/>
          <w:color w:val="000000"/>
          <w:spacing w:val="-1"/>
          <w:sz w:val="20"/>
        </w:rPr>
        <w:t>thought.</w:t>
      </w:r>
      <w:hyperlink w:anchor="br6" w:history="1">
        <w:r>
          <w:rPr>
            <w:rFonts w:ascii="PTDUEJ+CMR7"/>
            <w:color w:val="000000"/>
            <w:sz w:val="21"/>
            <w:vertAlign w:val="superscript"/>
          </w:rPr>
          <w:t>4</w:t>
        </w:r>
      </w:hyperlink>
      <w:hyperlink w:anchor="br6" w:history="1">
        <w:r>
          <w:rPr>
            <w:rFonts w:ascii="Times New Roman"/>
            <w:color w:val="000000"/>
            <w:spacing w:val="43"/>
            <w:sz w:val="21"/>
            <w:vertAlign w:val="superscript"/>
          </w:rPr>
          <w:t xml:space="preserve"> </w:t>
        </w:r>
      </w:hyperlink>
      <w:r>
        <w:rPr>
          <w:rFonts w:ascii="KCFTRC+CMR10"/>
          <w:color w:val="000000"/>
          <w:sz w:val="20"/>
        </w:rPr>
        <w:t>In</w:t>
      </w:r>
      <w:r>
        <w:rPr>
          <w:rFonts w:ascii="Times New Roman"/>
          <w:color w:val="000000"/>
          <w:spacing w:val="8"/>
          <w:sz w:val="20"/>
        </w:rPr>
        <w:t xml:space="preserve"> </w:t>
      </w:r>
      <w:r>
        <w:rPr>
          <w:rFonts w:ascii="KCFTRC+CMR10"/>
          <w:color w:val="000000"/>
          <w:spacing w:val="-1"/>
          <w:sz w:val="20"/>
        </w:rPr>
        <w:t>contrast,</w:t>
      </w:r>
      <w:r>
        <w:rPr>
          <w:rFonts w:ascii="Times New Roman"/>
          <w:color w:val="000000"/>
          <w:spacing w:val="10"/>
          <w:sz w:val="20"/>
        </w:rPr>
        <w:t xml:space="preserve"> </w:t>
      </w:r>
      <w:r>
        <w:rPr>
          <w:rFonts w:ascii="KCFTRC+CMR10"/>
          <w:color w:val="000000"/>
          <w:sz w:val="20"/>
        </w:rPr>
        <w:t>the</w:t>
      </w:r>
      <w:r>
        <w:rPr>
          <w:rFonts w:ascii="Times New Roman"/>
          <w:color w:val="000000"/>
          <w:spacing w:val="8"/>
          <w:sz w:val="20"/>
        </w:rPr>
        <w:t xml:space="preserve"> </w:t>
      </w:r>
      <w:r>
        <w:rPr>
          <w:rFonts w:ascii="KCFTRC+CMR10"/>
          <w:color w:val="000000"/>
          <w:sz w:val="20"/>
        </w:rPr>
        <w:t>U-shaped</w:t>
      </w:r>
      <w:r>
        <w:rPr>
          <w:rFonts w:ascii="Times New Roman"/>
          <w:color w:val="000000"/>
          <w:spacing w:val="7"/>
          <w:sz w:val="20"/>
        </w:rPr>
        <w:t xml:space="preserve"> </w:t>
      </w:r>
      <w:r>
        <w:rPr>
          <w:rFonts w:ascii="KCFTRC+CMR10"/>
          <w:color w:val="000000"/>
          <w:spacing w:val="-1"/>
          <w:sz w:val="20"/>
        </w:rPr>
        <w:t>evolving</w:t>
      </w:r>
      <w:r>
        <w:rPr>
          <w:rFonts w:ascii="Times New Roman"/>
          <w:color w:val="000000"/>
          <w:spacing w:val="9"/>
          <w:sz w:val="20"/>
        </w:rPr>
        <w:t xml:space="preserve"> </w:t>
      </w:r>
      <w:r>
        <w:rPr>
          <w:rFonts w:ascii="KCFTRC+CMR10"/>
          <w:color w:val="000000"/>
          <w:sz w:val="20"/>
        </w:rPr>
        <w:t>pattern</w:t>
      </w:r>
      <w:r>
        <w:rPr>
          <w:rFonts w:ascii="Times New Roman"/>
          <w:color w:val="000000"/>
          <w:spacing w:val="8"/>
          <w:sz w:val="20"/>
        </w:rPr>
        <w:t xml:space="preserve"> </w:t>
      </w:r>
      <w:r>
        <w:rPr>
          <w:rFonts w:ascii="KCFTRC+CMR10"/>
          <w:color w:val="000000"/>
          <w:sz w:val="20"/>
        </w:rPr>
        <w:t>of</w:t>
      </w:r>
      <w:r>
        <w:rPr>
          <w:rFonts w:ascii="Times New Roman"/>
          <w:color w:val="000000"/>
          <w:spacing w:val="8"/>
          <w:sz w:val="20"/>
        </w:rPr>
        <w:t xml:space="preserve"> </w:t>
      </w:r>
      <w:r>
        <w:rPr>
          <w:rFonts w:ascii="KCFTRC+CMR10"/>
          <w:color w:val="000000"/>
          <w:sz w:val="20"/>
        </w:rPr>
        <w:t>the</w:t>
      </w:r>
      <w:r>
        <w:rPr>
          <w:rFonts w:ascii="Times New Roman"/>
          <w:color w:val="000000"/>
          <w:spacing w:val="8"/>
          <w:sz w:val="20"/>
        </w:rPr>
        <w:t xml:space="preserve"> </w:t>
      </w:r>
      <w:r>
        <w:rPr>
          <w:rFonts w:ascii="KCFTRC+CMR10"/>
          <w:color w:val="000000"/>
          <w:spacing w:val="-1"/>
          <w:sz w:val="20"/>
        </w:rPr>
        <w:t>temperature-control-relevant</w:t>
      </w:r>
    </w:p>
    <w:p w14:paraId="6688AEBE"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savings</w:t>
      </w:r>
      <w:r>
        <w:rPr>
          <w:rFonts w:ascii="Times New Roman"/>
          <w:color w:val="000000"/>
          <w:spacing w:val="30"/>
          <w:sz w:val="20"/>
        </w:rPr>
        <w:t xml:space="preserve"> </w:t>
      </w:r>
      <w:r>
        <w:rPr>
          <w:rFonts w:ascii="KCFTRC+CMR10"/>
          <w:color w:val="000000"/>
          <w:spacing w:val="-4"/>
          <w:sz w:val="20"/>
        </w:rPr>
        <w:t>over</w:t>
      </w:r>
      <w:r>
        <w:rPr>
          <w:rFonts w:ascii="Times New Roman"/>
          <w:color w:val="000000"/>
          <w:spacing w:val="33"/>
          <w:sz w:val="20"/>
        </w:rPr>
        <w:t xml:space="preserve"> </w:t>
      </w:r>
      <w:r>
        <w:rPr>
          <w:rFonts w:ascii="KCFTRC+CMR10"/>
          <w:color w:val="000000"/>
          <w:sz w:val="20"/>
        </w:rPr>
        <w:t>daily</w:t>
      </w:r>
      <w:r>
        <w:rPr>
          <w:rFonts w:ascii="Times New Roman"/>
          <w:color w:val="000000"/>
          <w:spacing w:val="29"/>
          <w:sz w:val="20"/>
        </w:rPr>
        <w:t xml:space="preserve"> </w:t>
      </w:r>
      <w:r>
        <w:rPr>
          <w:rFonts w:ascii="KCFTRC+CMR10"/>
          <w:color w:val="000000"/>
          <w:sz w:val="20"/>
        </w:rPr>
        <w:t>HDDs</w:t>
      </w:r>
      <w:r>
        <w:rPr>
          <w:rFonts w:ascii="Times New Roman"/>
          <w:color w:val="000000"/>
          <w:spacing w:val="29"/>
          <w:sz w:val="20"/>
        </w:rPr>
        <w:t xml:space="preserve"> </w:t>
      </w:r>
      <w:r>
        <w:rPr>
          <w:rFonts w:ascii="KCFTRC+CMR10"/>
          <w:color w:val="000000"/>
          <w:sz w:val="20"/>
        </w:rPr>
        <w:t>implies</w:t>
      </w:r>
      <w:r>
        <w:rPr>
          <w:rFonts w:ascii="Times New Roman"/>
          <w:color w:val="000000"/>
          <w:spacing w:val="29"/>
          <w:sz w:val="20"/>
        </w:rPr>
        <w:t xml:space="preserve"> </w:t>
      </w:r>
      <w:r>
        <w:rPr>
          <w:rFonts w:ascii="KCFTRC+CMR10"/>
          <w:color w:val="000000"/>
          <w:sz w:val="20"/>
        </w:rPr>
        <w:t>that</w:t>
      </w:r>
      <w:r>
        <w:rPr>
          <w:rFonts w:ascii="Times New Roman"/>
          <w:color w:val="000000"/>
          <w:spacing w:val="29"/>
          <w:sz w:val="20"/>
        </w:rPr>
        <w:t xml:space="preserve"> </w:t>
      </w:r>
      <w:r>
        <w:rPr>
          <w:rFonts w:ascii="KCFTRC+CMR10"/>
          <w:color w:val="000000"/>
          <w:sz w:val="20"/>
        </w:rPr>
        <w:t>TOU</w:t>
      </w:r>
      <w:r>
        <w:rPr>
          <w:rFonts w:ascii="Times New Roman"/>
          <w:color w:val="000000"/>
          <w:spacing w:val="29"/>
          <w:sz w:val="20"/>
        </w:rPr>
        <w:t xml:space="preserve"> </w:t>
      </w:r>
      <w:r>
        <w:rPr>
          <w:rFonts w:ascii="KCFTRC+CMR10"/>
          <w:color w:val="000000"/>
          <w:sz w:val="20"/>
        </w:rPr>
        <w:t>pricing</w:t>
      </w:r>
      <w:r>
        <w:rPr>
          <w:rFonts w:ascii="Times New Roman"/>
          <w:color w:val="000000"/>
          <w:spacing w:val="29"/>
          <w:sz w:val="20"/>
        </w:rPr>
        <w:t xml:space="preserve"> </w:t>
      </w:r>
      <w:r>
        <w:rPr>
          <w:rFonts w:ascii="KCFTRC+CMR10"/>
          <w:color w:val="000000"/>
          <w:sz w:val="20"/>
        </w:rPr>
        <w:t>induces</w:t>
      </w:r>
      <w:r>
        <w:rPr>
          <w:rFonts w:ascii="Times New Roman"/>
          <w:color w:val="000000"/>
          <w:spacing w:val="29"/>
          <w:sz w:val="20"/>
        </w:rPr>
        <w:t xml:space="preserve"> </w:t>
      </w:r>
      <w:r>
        <w:rPr>
          <w:rFonts w:ascii="KCFTRC+CMR10"/>
          <w:color w:val="000000"/>
          <w:sz w:val="20"/>
        </w:rPr>
        <w:t>rather</w:t>
      </w:r>
      <w:r>
        <w:rPr>
          <w:rFonts w:ascii="Times New Roman"/>
          <w:color w:val="000000"/>
          <w:spacing w:val="29"/>
          <w:sz w:val="20"/>
        </w:rPr>
        <w:t xml:space="preserve"> </w:t>
      </w:r>
      <w:r>
        <w:rPr>
          <w:rFonts w:ascii="KCFTRC+CMR10"/>
          <w:color w:val="000000"/>
          <w:spacing w:val="-2"/>
          <w:sz w:val="20"/>
        </w:rPr>
        <w:t>fewer</w:t>
      </w:r>
      <w:r>
        <w:rPr>
          <w:rFonts w:ascii="Times New Roman"/>
          <w:color w:val="000000"/>
          <w:spacing w:val="30"/>
          <w:sz w:val="20"/>
        </w:rPr>
        <w:t xml:space="preserve"> </w:t>
      </w:r>
      <w:r>
        <w:rPr>
          <w:rFonts w:ascii="KCFTRC+CMR10"/>
          <w:color w:val="000000"/>
          <w:spacing w:val="-1"/>
          <w:sz w:val="20"/>
        </w:rPr>
        <w:t>savings</w:t>
      </w:r>
      <w:r>
        <w:rPr>
          <w:rFonts w:ascii="Times New Roman"/>
          <w:color w:val="000000"/>
          <w:spacing w:val="30"/>
          <w:sz w:val="20"/>
        </w:rPr>
        <w:t xml:space="preserve"> </w:t>
      </w:r>
      <w:r>
        <w:rPr>
          <w:rFonts w:ascii="KCFTRC+CMR10"/>
          <w:color w:val="000000"/>
          <w:sz w:val="20"/>
        </w:rPr>
        <w:t>on</w:t>
      </w:r>
      <w:r>
        <w:rPr>
          <w:rFonts w:ascii="Times New Roman"/>
          <w:color w:val="000000"/>
          <w:spacing w:val="29"/>
          <w:sz w:val="20"/>
        </w:rPr>
        <w:t xml:space="preserve"> </w:t>
      </w:r>
      <w:r>
        <w:rPr>
          <w:rFonts w:ascii="KCFTRC+CMR10"/>
          <w:color w:val="000000"/>
          <w:spacing w:val="-2"/>
          <w:sz w:val="20"/>
        </w:rPr>
        <w:t>days</w:t>
      </w:r>
      <w:r>
        <w:rPr>
          <w:rFonts w:ascii="Times New Roman"/>
          <w:color w:val="000000"/>
          <w:spacing w:val="31"/>
          <w:sz w:val="20"/>
        </w:rPr>
        <w:t xml:space="preserve"> </w:t>
      </w:r>
      <w:r>
        <w:rPr>
          <w:rFonts w:ascii="KCFTRC+CMR10"/>
          <w:color w:val="000000"/>
          <w:sz w:val="20"/>
        </w:rPr>
        <w:t>with</w:t>
      </w:r>
      <w:r>
        <w:rPr>
          <w:rFonts w:ascii="Times New Roman"/>
          <w:color w:val="000000"/>
          <w:spacing w:val="29"/>
          <w:sz w:val="20"/>
        </w:rPr>
        <w:t xml:space="preserve"> </w:t>
      </w:r>
      <w:r>
        <w:rPr>
          <w:rFonts w:ascii="KCFTRC+CMR10"/>
          <w:color w:val="000000"/>
          <w:spacing w:val="-1"/>
          <w:sz w:val="20"/>
        </w:rPr>
        <w:t>relatively</w:t>
      </w:r>
      <w:r>
        <w:rPr>
          <w:rFonts w:ascii="Times New Roman"/>
          <w:color w:val="000000"/>
          <w:spacing w:val="29"/>
          <w:sz w:val="20"/>
        </w:rPr>
        <w:t xml:space="preserve"> </w:t>
      </w:r>
      <w:r>
        <w:rPr>
          <w:rFonts w:ascii="KCFTRC+CMR10"/>
          <w:color w:val="000000"/>
          <w:sz w:val="20"/>
        </w:rPr>
        <w:t>large</w:t>
      </w:r>
    </w:p>
    <w:p w14:paraId="24A48FAF" w14:textId="77777777" w:rsidR="00CF0253" w:rsidRDefault="00252649">
      <w:pPr>
        <w:spacing w:before="149" w:after="0" w:line="209" w:lineRule="exact"/>
        <w:jc w:val="left"/>
        <w:rPr>
          <w:rFonts w:ascii="Times New Roman"/>
          <w:color w:val="000000"/>
          <w:sz w:val="20"/>
        </w:rPr>
      </w:pPr>
      <w:r>
        <w:rPr>
          <w:rFonts w:ascii="KCFTRC+CMR10"/>
          <w:color w:val="000000"/>
          <w:sz w:val="20"/>
        </w:rPr>
        <w:t>heating</w:t>
      </w:r>
      <w:r>
        <w:rPr>
          <w:rFonts w:ascii="Times New Roman"/>
          <w:color w:val="000000"/>
          <w:spacing w:val="13"/>
          <w:sz w:val="20"/>
        </w:rPr>
        <w:t xml:space="preserve"> </w:t>
      </w:r>
      <w:r>
        <w:rPr>
          <w:rFonts w:ascii="KCFTRC+CMR10"/>
          <w:color w:val="000000"/>
          <w:sz w:val="20"/>
        </w:rPr>
        <w:t>needs,</w:t>
      </w:r>
      <w:r>
        <w:rPr>
          <w:rFonts w:ascii="Times New Roman"/>
          <w:color w:val="000000"/>
          <w:spacing w:val="14"/>
          <w:sz w:val="20"/>
        </w:rPr>
        <w:t xml:space="preserve"> </w:t>
      </w:r>
      <w:r>
        <w:rPr>
          <w:rFonts w:ascii="KCFTRC+CMR10"/>
          <w:color w:val="000000"/>
          <w:sz w:val="20"/>
        </w:rPr>
        <w:t>on</w:t>
      </w:r>
      <w:r>
        <w:rPr>
          <w:rFonts w:ascii="Times New Roman"/>
          <w:color w:val="000000"/>
          <w:spacing w:val="13"/>
          <w:sz w:val="20"/>
        </w:rPr>
        <w:t xml:space="preserve"> </w:t>
      </w:r>
      <w:r>
        <w:rPr>
          <w:rFonts w:ascii="KCFTRC+CMR10"/>
          <w:color w:val="000000"/>
          <w:spacing w:val="-2"/>
          <w:sz w:val="20"/>
        </w:rPr>
        <w:t>which</w:t>
      </w:r>
      <w:r>
        <w:rPr>
          <w:rFonts w:ascii="Times New Roman"/>
          <w:color w:val="000000"/>
          <w:spacing w:val="14"/>
          <w:sz w:val="20"/>
        </w:rPr>
        <w:t xml:space="preserve"> </w:t>
      </w:r>
      <w:r>
        <w:rPr>
          <w:rFonts w:ascii="KCFTRC+CMR10"/>
          <w:color w:val="000000"/>
          <w:sz w:val="20"/>
        </w:rPr>
        <w:t>the</w:t>
      </w:r>
      <w:r>
        <w:rPr>
          <w:rFonts w:ascii="Times New Roman"/>
          <w:color w:val="000000"/>
          <w:spacing w:val="13"/>
          <w:sz w:val="20"/>
        </w:rPr>
        <w:t xml:space="preserve"> </w:t>
      </w:r>
      <w:r>
        <w:rPr>
          <w:rFonts w:ascii="KCFTRC+CMR10"/>
          <w:color w:val="000000"/>
          <w:sz w:val="20"/>
        </w:rPr>
        <w:t>grid</w:t>
      </w:r>
      <w:r>
        <w:rPr>
          <w:rFonts w:ascii="Times New Roman"/>
          <w:color w:val="000000"/>
          <w:spacing w:val="13"/>
          <w:sz w:val="20"/>
        </w:rPr>
        <w:t xml:space="preserve"> </w:t>
      </w:r>
      <w:r>
        <w:rPr>
          <w:rFonts w:ascii="KCFTRC+CMR10"/>
          <w:color w:val="000000"/>
          <w:sz w:val="20"/>
        </w:rPr>
        <w:t>is</w:t>
      </w:r>
      <w:r>
        <w:rPr>
          <w:rFonts w:ascii="Times New Roman"/>
          <w:color w:val="000000"/>
          <w:spacing w:val="13"/>
          <w:sz w:val="20"/>
        </w:rPr>
        <w:t xml:space="preserve"> </w:t>
      </w:r>
      <w:r>
        <w:rPr>
          <w:rFonts w:ascii="KCFTRC+CMR10"/>
          <w:color w:val="000000"/>
          <w:sz w:val="20"/>
        </w:rPr>
        <w:t>most</w:t>
      </w:r>
      <w:r>
        <w:rPr>
          <w:rFonts w:ascii="Times New Roman"/>
          <w:color w:val="000000"/>
          <w:spacing w:val="13"/>
          <w:sz w:val="20"/>
        </w:rPr>
        <w:t xml:space="preserve"> </w:t>
      </w:r>
      <w:r>
        <w:rPr>
          <w:rFonts w:ascii="KCFTRC+CMR10"/>
          <w:color w:val="000000"/>
          <w:sz w:val="20"/>
        </w:rPr>
        <w:t>burdened,</w:t>
      </w:r>
      <w:r>
        <w:rPr>
          <w:rFonts w:ascii="Times New Roman"/>
          <w:color w:val="000000"/>
          <w:spacing w:val="14"/>
          <w:sz w:val="20"/>
        </w:rPr>
        <w:t xml:space="preserve"> </w:t>
      </w:r>
      <w:r>
        <w:rPr>
          <w:rFonts w:ascii="KCFTRC+CMR10"/>
          <w:color w:val="000000"/>
          <w:sz w:val="20"/>
        </w:rPr>
        <w:t>in</w:t>
      </w:r>
      <w:r>
        <w:rPr>
          <w:rFonts w:ascii="Times New Roman"/>
          <w:color w:val="000000"/>
          <w:spacing w:val="13"/>
          <w:sz w:val="20"/>
        </w:rPr>
        <w:t xml:space="preserve"> </w:t>
      </w:r>
      <w:r>
        <w:rPr>
          <w:rFonts w:ascii="KCFTRC+CMR10"/>
          <w:color w:val="000000"/>
          <w:sz w:val="20"/>
        </w:rPr>
        <w:t>turn,</w:t>
      </w:r>
      <w:r>
        <w:rPr>
          <w:rFonts w:ascii="Times New Roman"/>
          <w:color w:val="000000"/>
          <w:spacing w:val="14"/>
          <w:sz w:val="20"/>
        </w:rPr>
        <w:t xml:space="preserve"> </w:t>
      </w:r>
      <w:r>
        <w:rPr>
          <w:rFonts w:ascii="KCFTRC+CMR10"/>
          <w:color w:val="000000"/>
          <w:sz w:val="20"/>
        </w:rPr>
        <w:t>the</w:t>
      </w:r>
      <w:r>
        <w:rPr>
          <w:rFonts w:ascii="Times New Roman"/>
          <w:color w:val="000000"/>
          <w:spacing w:val="13"/>
          <w:sz w:val="20"/>
        </w:rPr>
        <w:t xml:space="preserve"> </w:t>
      </w:r>
      <w:r>
        <w:rPr>
          <w:rFonts w:ascii="KCFTRC+CMR10"/>
          <w:color w:val="000000"/>
          <w:sz w:val="20"/>
        </w:rPr>
        <w:t>most</w:t>
      </w:r>
      <w:r>
        <w:rPr>
          <w:rFonts w:ascii="Times New Roman"/>
          <w:color w:val="000000"/>
          <w:spacing w:val="13"/>
          <w:sz w:val="20"/>
        </w:rPr>
        <w:t xml:space="preserve"> </w:t>
      </w:r>
      <w:r>
        <w:rPr>
          <w:rFonts w:ascii="KCFTRC+CMR10" w:hAnsi="KCFTRC+CMR10" w:cs="KCFTRC+CMR10"/>
          <w:color w:val="000000"/>
          <w:spacing w:val="-1"/>
          <w:sz w:val="20"/>
        </w:rPr>
        <w:t>signiﬁcant</w:t>
      </w:r>
      <w:r>
        <w:rPr>
          <w:rFonts w:ascii="Times New Roman"/>
          <w:color w:val="000000"/>
          <w:spacing w:val="14"/>
          <w:sz w:val="20"/>
        </w:rPr>
        <w:t xml:space="preserve"> </w:t>
      </w:r>
      <w:r>
        <w:rPr>
          <w:rFonts w:ascii="KCFTRC+CMR10"/>
          <w:color w:val="000000"/>
          <w:spacing w:val="-1"/>
          <w:sz w:val="20"/>
        </w:rPr>
        <w:t>electricity</w:t>
      </w:r>
      <w:r>
        <w:rPr>
          <w:rFonts w:ascii="Times New Roman"/>
          <w:color w:val="000000"/>
          <w:spacing w:val="13"/>
          <w:sz w:val="20"/>
        </w:rPr>
        <w:t xml:space="preserve"> </w:t>
      </w:r>
      <w:r>
        <w:rPr>
          <w:rFonts w:ascii="KCFTRC+CMR10"/>
          <w:color w:val="000000"/>
          <w:spacing w:val="-1"/>
          <w:sz w:val="20"/>
        </w:rPr>
        <w:t>savings</w:t>
      </w:r>
      <w:r>
        <w:rPr>
          <w:rFonts w:ascii="Times New Roman"/>
          <w:color w:val="000000"/>
          <w:spacing w:val="14"/>
          <w:sz w:val="20"/>
        </w:rPr>
        <w:t xml:space="preserve"> </w:t>
      </w:r>
      <w:r>
        <w:rPr>
          <w:rFonts w:ascii="KCFTRC+CMR10"/>
          <w:color w:val="000000"/>
          <w:sz w:val="20"/>
        </w:rPr>
        <w:t>are</w:t>
      </w:r>
      <w:r>
        <w:rPr>
          <w:rFonts w:ascii="Times New Roman"/>
          <w:color w:val="000000"/>
          <w:spacing w:val="13"/>
          <w:sz w:val="20"/>
        </w:rPr>
        <w:t xml:space="preserve"> </w:t>
      </w:r>
      <w:r>
        <w:rPr>
          <w:rFonts w:ascii="KCFTRC+CMR10"/>
          <w:color w:val="000000"/>
          <w:sz w:val="20"/>
        </w:rPr>
        <w:t>required.</w:t>
      </w:r>
    </w:p>
    <w:p w14:paraId="5828EC30" w14:textId="77777777" w:rsidR="00CF0253" w:rsidRDefault="00252649">
      <w:pPr>
        <w:spacing w:before="149" w:after="0" w:line="209" w:lineRule="exact"/>
        <w:jc w:val="left"/>
        <w:rPr>
          <w:rFonts w:ascii="Times New Roman"/>
          <w:color w:val="000000"/>
          <w:sz w:val="20"/>
        </w:rPr>
      </w:pPr>
      <w:r>
        <w:rPr>
          <w:rFonts w:ascii="KCFTRC+CMR10"/>
          <w:color w:val="000000"/>
          <w:sz w:val="20"/>
        </w:rPr>
        <w:t>This</w:t>
      </w:r>
      <w:r>
        <w:rPr>
          <w:rFonts w:ascii="Times New Roman"/>
          <w:color w:val="000000"/>
          <w:spacing w:val="10"/>
          <w:sz w:val="20"/>
        </w:rPr>
        <w:t xml:space="preserve"> </w:t>
      </w:r>
      <w:r>
        <w:rPr>
          <w:rFonts w:ascii="KCFTRC+CMR10"/>
          <w:color w:val="000000"/>
          <w:sz w:val="20"/>
        </w:rPr>
        <w:t>undesirable</w:t>
      </w:r>
      <w:r>
        <w:rPr>
          <w:rFonts w:ascii="Times New Roman"/>
          <w:color w:val="000000"/>
          <w:spacing w:val="10"/>
          <w:sz w:val="20"/>
        </w:rPr>
        <w:t xml:space="preserve"> </w:t>
      </w:r>
      <w:r>
        <w:rPr>
          <w:rFonts w:ascii="KCFTRC+CMR10"/>
          <w:color w:val="000000"/>
          <w:spacing w:val="-1"/>
          <w:sz w:val="20"/>
        </w:rPr>
        <w:t>quality</w:t>
      </w:r>
      <w:r>
        <w:rPr>
          <w:rFonts w:ascii="Times New Roman"/>
          <w:color w:val="000000"/>
          <w:spacing w:val="11"/>
          <w:sz w:val="20"/>
        </w:rPr>
        <w:t xml:space="preserve"> </w:t>
      </w:r>
      <w:r>
        <w:rPr>
          <w:rFonts w:ascii="KCFTRC+CMR10"/>
          <w:color w:val="000000"/>
          <w:sz w:val="20"/>
        </w:rPr>
        <w:t>of</w:t>
      </w:r>
      <w:r>
        <w:rPr>
          <w:rFonts w:ascii="Times New Roman"/>
          <w:color w:val="000000"/>
          <w:spacing w:val="11"/>
          <w:sz w:val="20"/>
        </w:rPr>
        <w:t xml:space="preserve"> </w:t>
      </w:r>
      <w:r>
        <w:rPr>
          <w:rFonts w:ascii="KCFTRC+CMR10"/>
          <w:color w:val="000000"/>
          <w:sz w:val="20"/>
        </w:rPr>
        <w:t>TOU</w:t>
      </w:r>
      <w:r>
        <w:rPr>
          <w:rFonts w:ascii="Times New Roman"/>
          <w:color w:val="000000"/>
          <w:spacing w:val="10"/>
          <w:sz w:val="20"/>
        </w:rPr>
        <w:t xml:space="preserve"> </w:t>
      </w:r>
      <w:r>
        <w:rPr>
          <w:rFonts w:ascii="KCFTRC+CMR10"/>
          <w:color w:val="000000"/>
          <w:spacing w:val="-1"/>
          <w:sz w:val="20"/>
        </w:rPr>
        <w:t>electricity</w:t>
      </w:r>
      <w:r>
        <w:rPr>
          <w:rFonts w:ascii="Times New Roman"/>
          <w:color w:val="000000"/>
          <w:spacing w:val="11"/>
          <w:sz w:val="20"/>
        </w:rPr>
        <w:t xml:space="preserve"> </w:t>
      </w:r>
      <w:r>
        <w:rPr>
          <w:rFonts w:ascii="KCFTRC+CMR10"/>
          <w:color w:val="000000"/>
          <w:sz w:val="20"/>
        </w:rPr>
        <w:t>pricing,</w:t>
      </w:r>
      <w:r>
        <w:rPr>
          <w:rFonts w:ascii="Times New Roman"/>
          <w:color w:val="000000"/>
          <w:spacing w:val="12"/>
          <w:sz w:val="20"/>
        </w:rPr>
        <w:t xml:space="preserve"> </w:t>
      </w:r>
      <w:r>
        <w:rPr>
          <w:rFonts w:ascii="KCFTRC+CMR10"/>
          <w:color w:val="000000"/>
          <w:spacing w:val="-3"/>
          <w:sz w:val="20"/>
        </w:rPr>
        <w:t>however,</w:t>
      </w:r>
      <w:r>
        <w:rPr>
          <w:rFonts w:ascii="Times New Roman"/>
          <w:color w:val="000000"/>
          <w:spacing w:val="14"/>
          <w:sz w:val="20"/>
        </w:rPr>
        <w:t xml:space="preserve"> </w:t>
      </w:r>
      <w:r>
        <w:rPr>
          <w:rFonts w:ascii="KCFTRC+CMR10"/>
          <w:color w:val="000000"/>
          <w:sz w:val="20"/>
        </w:rPr>
        <w:t>can</w:t>
      </w:r>
      <w:r>
        <w:rPr>
          <w:rFonts w:ascii="Times New Roman"/>
          <w:color w:val="000000"/>
          <w:spacing w:val="10"/>
          <w:sz w:val="20"/>
        </w:rPr>
        <w:t xml:space="preserve"> </w:t>
      </w:r>
      <w:r>
        <w:rPr>
          <w:rFonts w:ascii="KCFTRC+CMR10"/>
          <w:color w:val="000000"/>
          <w:spacing w:val="5"/>
          <w:sz w:val="20"/>
        </w:rPr>
        <w:t>be</w:t>
      </w:r>
      <w:r>
        <w:rPr>
          <w:rFonts w:ascii="Times New Roman"/>
          <w:color w:val="000000"/>
          <w:spacing w:val="5"/>
          <w:sz w:val="20"/>
        </w:rPr>
        <w:t xml:space="preserve"> </w:t>
      </w:r>
      <w:r>
        <w:rPr>
          <w:rFonts w:ascii="KCFTRC+CMR10"/>
          <w:color w:val="000000"/>
          <w:sz w:val="20"/>
        </w:rPr>
        <w:t>addressed</w:t>
      </w:r>
      <w:r>
        <w:rPr>
          <w:rFonts w:ascii="Times New Roman"/>
          <w:color w:val="000000"/>
          <w:spacing w:val="10"/>
          <w:sz w:val="20"/>
        </w:rPr>
        <w:t xml:space="preserve"> </w:t>
      </w:r>
      <w:r>
        <w:rPr>
          <w:rFonts w:ascii="KCFTRC+CMR10"/>
          <w:color w:val="000000"/>
          <w:spacing w:val="-6"/>
          <w:sz w:val="20"/>
        </w:rPr>
        <w:t>by</w:t>
      </w:r>
      <w:r>
        <w:rPr>
          <w:rFonts w:ascii="Times New Roman"/>
          <w:color w:val="000000"/>
          <w:spacing w:val="16"/>
          <w:sz w:val="20"/>
        </w:rPr>
        <w:t xml:space="preserve"> </w:t>
      </w:r>
      <w:r>
        <w:rPr>
          <w:rFonts w:ascii="KCFTRC+CMR10"/>
          <w:color w:val="000000"/>
          <w:sz w:val="20"/>
        </w:rPr>
        <w:t>adopting</w:t>
      </w:r>
      <w:r>
        <w:rPr>
          <w:rFonts w:ascii="Times New Roman"/>
          <w:color w:val="000000"/>
          <w:spacing w:val="10"/>
          <w:sz w:val="20"/>
        </w:rPr>
        <w:t xml:space="preserve"> </w:t>
      </w:r>
      <w:r>
        <w:rPr>
          <w:rFonts w:ascii="KCFTRC+CMR10"/>
          <w:color w:val="000000"/>
          <w:sz w:val="20"/>
        </w:rPr>
        <w:t>a</w:t>
      </w:r>
      <w:r>
        <w:rPr>
          <w:rFonts w:ascii="Times New Roman"/>
          <w:color w:val="000000"/>
          <w:spacing w:val="10"/>
          <w:sz w:val="20"/>
        </w:rPr>
        <w:t xml:space="preserve"> </w:t>
      </w:r>
      <w:r>
        <w:rPr>
          <w:rFonts w:ascii="KCFTRC+CMR10"/>
          <w:color w:val="000000"/>
          <w:spacing w:val="-1"/>
          <w:sz w:val="20"/>
        </w:rPr>
        <w:t>TOU-style</w:t>
      </w:r>
      <w:r>
        <w:rPr>
          <w:rFonts w:ascii="Times New Roman"/>
          <w:color w:val="000000"/>
          <w:spacing w:val="11"/>
          <w:sz w:val="20"/>
        </w:rPr>
        <w:t xml:space="preserve"> </w:t>
      </w:r>
      <w:r>
        <w:rPr>
          <w:rFonts w:ascii="KCFTRC+CMR10"/>
          <w:color w:val="000000"/>
          <w:sz w:val="20"/>
        </w:rPr>
        <w:t>pricing</w:t>
      </w:r>
    </w:p>
    <w:p w14:paraId="34F9CF72"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scheme</w:t>
      </w:r>
      <w:r>
        <w:rPr>
          <w:rFonts w:ascii="Times New Roman"/>
          <w:color w:val="000000"/>
          <w:spacing w:val="19"/>
          <w:sz w:val="20"/>
        </w:rPr>
        <w:t xml:space="preserve"> </w:t>
      </w:r>
      <w:r>
        <w:rPr>
          <w:rFonts w:ascii="KCFTRC+CMR10"/>
          <w:color w:val="000000"/>
          <w:sz w:val="20"/>
        </w:rPr>
        <w:t>in</w:t>
      </w:r>
      <w:r>
        <w:rPr>
          <w:rFonts w:ascii="Times New Roman"/>
          <w:color w:val="000000"/>
          <w:spacing w:val="18"/>
          <w:sz w:val="20"/>
        </w:rPr>
        <w:t xml:space="preserve"> </w:t>
      </w:r>
      <w:r>
        <w:rPr>
          <w:rFonts w:ascii="KCFTRC+CMR10"/>
          <w:color w:val="000000"/>
          <w:spacing w:val="-2"/>
          <w:sz w:val="20"/>
        </w:rPr>
        <w:t>which</w:t>
      </w:r>
      <w:r>
        <w:rPr>
          <w:rFonts w:ascii="Times New Roman"/>
          <w:color w:val="000000"/>
          <w:spacing w:val="19"/>
          <w:sz w:val="20"/>
        </w:rPr>
        <w:t xml:space="preserve"> </w:t>
      </w:r>
      <w:r>
        <w:rPr>
          <w:rFonts w:ascii="KCFTRC+CMR10"/>
          <w:color w:val="000000"/>
          <w:sz w:val="20"/>
        </w:rPr>
        <w:t>household</w:t>
      </w:r>
      <w:r>
        <w:rPr>
          <w:rFonts w:ascii="Times New Roman"/>
          <w:color w:val="000000"/>
          <w:spacing w:val="18"/>
          <w:sz w:val="20"/>
        </w:rPr>
        <w:t xml:space="preserve"> </w:t>
      </w:r>
      <w:r>
        <w:rPr>
          <w:rFonts w:ascii="KCFTRC+CMR10"/>
          <w:color w:val="000000"/>
          <w:sz w:val="20"/>
        </w:rPr>
        <w:t>heating</w:t>
      </w:r>
      <w:r>
        <w:rPr>
          <w:rFonts w:ascii="Times New Roman"/>
          <w:color w:val="000000"/>
          <w:spacing w:val="18"/>
          <w:sz w:val="20"/>
        </w:rPr>
        <w:t xml:space="preserve"> </w:t>
      </w:r>
      <w:r>
        <w:rPr>
          <w:rFonts w:ascii="KCFTRC+CMR10"/>
          <w:color w:val="000000"/>
          <w:sz w:val="20"/>
        </w:rPr>
        <w:t>needs</w:t>
      </w:r>
      <w:r>
        <w:rPr>
          <w:rFonts w:ascii="Times New Roman"/>
          <w:color w:val="000000"/>
          <w:spacing w:val="18"/>
          <w:sz w:val="20"/>
        </w:rPr>
        <w:t xml:space="preserve"> </w:t>
      </w:r>
      <w:r>
        <w:rPr>
          <w:rFonts w:ascii="KCFTRC+CMR10"/>
          <w:color w:val="000000"/>
          <w:sz w:val="20"/>
        </w:rPr>
        <w:t>are</w:t>
      </w:r>
      <w:r>
        <w:rPr>
          <w:rFonts w:ascii="Times New Roman"/>
          <w:color w:val="000000"/>
          <w:spacing w:val="18"/>
          <w:sz w:val="20"/>
        </w:rPr>
        <w:t xml:space="preserve"> </w:t>
      </w:r>
      <w:r>
        <w:rPr>
          <w:rFonts w:ascii="KCFTRC+CMR10"/>
          <w:color w:val="000000"/>
          <w:spacing w:val="-1"/>
          <w:sz w:val="20"/>
        </w:rPr>
        <w:t>integrated</w:t>
      </w:r>
      <w:r>
        <w:rPr>
          <w:rFonts w:ascii="Times New Roman"/>
          <w:color w:val="000000"/>
          <w:spacing w:val="19"/>
          <w:sz w:val="20"/>
        </w:rPr>
        <w:t xml:space="preserve"> </w:t>
      </w:r>
      <w:r>
        <w:rPr>
          <w:rFonts w:ascii="KCFTRC+CMR10"/>
          <w:color w:val="000000"/>
          <w:sz w:val="20"/>
        </w:rPr>
        <w:t>as</w:t>
      </w:r>
      <w:r>
        <w:rPr>
          <w:rFonts w:ascii="Times New Roman"/>
          <w:color w:val="000000"/>
          <w:spacing w:val="18"/>
          <w:sz w:val="20"/>
        </w:rPr>
        <w:t xml:space="preserve"> </w:t>
      </w:r>
      <w:r>
        <w:rPr>
          <w:rFonts w:ascii="KCFTRC+CMR10"/>
          <w:color w:val="000000"/>
          <w:sz w:val="20"/>
        </w:rPr>
        <w:t>an</w:t>
      </w:r>
      <w:r>
        <w:rPr>
          <w:rFonts w:ascii="Times New Roman"/>
          <w:color w:val="000000"/>
          <w:spacing w:val="18"/>
          <w:sz w:val="20"/>
        </w:rPr>
        <w:t xml:space="preserve"> </w:t>
      </w:r>
      <w:r>
        <w:rPr>
          <w:rFonts w:ascii="KCFTRC+CMR10"/>
          <w:color w:val="000000"/>
          <w:sz w:val="20"/>
        </w:rPr>
        <w:t>additional</w:t>
      </w:r>
      <w:r>
        <w:rPr>
          <w:rFonts w:ascii="Times New Roman"/>
          <w:color w:val="000000"/>
          <w:spacing w:val="18"/>
          <w:sz w:val="20"/>
        </w:rPr>
        <w:t xml:space="preserve"> </w:t>
      </w:r>
      <w:r>
        <w:rPr>
          <w:rFonts w:ascii="KCFTRC+CMR10"/>
          <w:color w:val="000000"/>
          <w:sz w:val="20"/>
        </w:rPr>
        <w:t>dimension</w:t>
      </w:r>
      <w:r>
        <w:rPr>
          <w:rFonts w:ascii="Times New Roman"/>
          <w:color w:val="000000"/>
          <w:spacing w:val="18"/>
          <w:sz w:val="20"/>
        </w:rPr>
        <w:t xml:space="preserve"> </w:t>
      </w:r>
      <w:r>
        <w:rPr>
          <w:rFonts w:ascii="KCFTRC+CMR10"/>
          <w:color w:val="000000"/>
          <w:sz w:val="20"/>
        </w:rPr>
        <w:t>of</w:t>
      </w:r>
      <w:r>
        <w:rPr>
          <w:rFonts w:ascii="Times New Roman"/>
          <w:color w:val="000000"/>
          <w:spacing w:val="18"/>
          <w:sz w:val="20"/>
        </w:rPr>
        <w:t xml:space="preserve"> </w:t>
      </w:r>
      <w:r>
        <w:rPr>
          <w:rFonts w:ascii="KCFTRC+CMR10"/>
          <w:color w:val="000000"/>
          <w:sz w:val="20"/>
        </w:rPr>
        <w:t>dynamics.</w:t>
      </w:r>
      <w:r>
        <w:rPr>
          <w:rFonts w:ascii="Times New Roman"/>
          <w:color w:val="000000"/>
          <w:spacing w:val="44"/>
          <w:sz w:val="20"/>
        </w:rPr>
        <w:t xml:space="preserve"> </w:t>
      </w:r>
      <w:r>
        <w:rPr>
          <w:rFonts w:ascii="KCFTRC+CMR10"/>
          <w:color w:val="000000"/>
          <w:sz w:val="20"/>
        </w:rPr>
        <w:t>According</w:t>
      </w:r>
      <w:r>
        <w:rPr>
          <w:rFonts w:ascii="Times New Roman"/>
          <w:color w:val="000000"/>
          <w:spacing w:val="18"/>
          <w:sz w:val="20"/>
        </w:rPr>
        <w:t xml:space="preserve"> </w:t>
      </w:r>
      <w:r>
        <w:rPr>
          <w:rFonts w:ascii="KCFTRC+CMR10"/>
          <w:color w:val="000000"/>
          <w:sz w:val="20"/>
        </w:rPr>
        <w:t>to</w:t>
      </w:r>
    </w:p>
    <w:p w14:paraId="6E98125E" w14:textId="77777777" w:rsidR="00CF0253" w:rsidRDefault="00252649">
      <w:pPr>
        <w:spacing w:before="149" w:after="0" w:line="209" w:lineRule="exact"/>
        <w:jc w:val="left"/>
        <w:rPr>
          <w:rFonts w:ascii="Times New Roman"/>
          <w:color w:val="000000"/>
          <w:sz w:val="20"/>
        </w:rPr>
      </w:pPr>
      <w:r>
        <w:rPr>
          <w:rFonts w:ascii="KCFTRC+CMR10"/>
          <w:color w:val="000000"/>
          <w:spacing w:val="-6"/>
          <w:sz w:val="20"/>
        </w:rPr>
        <w:t>my</w:t>
      </w:r>
      <w:r>
        <w:rPr>
          <w:rFonts w:ascii="Times New Roman"/>
          <w:color w:val="000000"/>
          <w:spacing w:val="28"/>
          <w:sz w:val="20"/>
        </w:rPr>
        <w:t xml:space="preserve"> </w:t>
      </w:r>
      <w:r>
        <w:rPr>
          <w:rFonts w:ascii="KCFTRC+CMR10"/>
          <w:color w:val="000000"/>
          <w:sz w:val="20"/>
        </w:rPr>
        <w:t>analysis,</w:t>
      </w:r>
      <w:r>
        <w:rPr>
          <w:rFonts w:ascii="Times New Roman"/>
          <w:color w:val="000000"/>
          <w:spacing w:val="23"/>
          <w:sz w:val="20"/>
        </w:rPr>
        <w:t xml:space="preserve"> </w:t>
      </w:r>
      <w:r>
        <w:rPr>
          <w:rFonts w:ascii="KCFTRC+CMR10"/>
          <w:color w:val="000000"/>
          <w:sz w:val="20"/>
        </w:rPr>
        <w:t>raising</w:t>
      </w:r>
      <w:r>
        <w:rPr>
          <w:rFonts w:ascii="Times New Roman"/>
          <w:color w:val="000000"/>
          <w:spacing w:val="22"/>
          <w:sz w:val="20"/>
        </w:rPr>
        <w:t xml:space="preserve"> </w:t>
      </w:r>
      <w:r>
        <w:rPr>
          <w:rFonts w:ascii="KCFTRC+CMR10"/>
          <w:color w:val="000000"/>
          <w:sz w:val="20"/>
        </w:rPr>
        <w:t>the</w:t>
      </w:r>
      <w:r>
        <w:rPr>
          <w:rFonts w:ascii="Times New Roman"/>
          <w:color w:val="000000"/>
          <w:spacing w:val="21"/>
          <w:sz w:val="20"/>
        </w:rPr>
        <w:t xml:space="preserve"> </w:t>
      </w:r>
      <w:r>
        <w:rPr>
          <w:rFonts w:ascii="KCFTRC+CMR10"/>
          <w:color w:val="000000"/>
          <w:sz w:val="20"/>
        </w:rPr>
        <w:t>size</w:t>
      </w:r>
      <w:r>
        <w:rPr>
          <w:rFonts w:ascii="Times New Roman"/>
          <w:color w:val="000000"/>
          <w:spacing w:val="22"/>
          <w:sz w:val="20"/>
        </w:rPr>
        <w:t xml:space="preserve"> </w:t>
      </w:r>
      <w:r>
        <w:rPr>
          <w:rFonts w:ascii="KCFTRC+CMR10"/>
          <w:color w:val="000000"/>
          <w:sz w:val="20"/>
        </w:rPr>
        <w:t>of</w:t>
      </w:r>
      <w:r>
        <w:rPr>
          <w:rFonts w:ascii="Times New Roman"/>
          <w:color w:val="000000"/>
          <w:spacing w:val="22"/>
          <w:sz w:val="20"/>
        </w:rPr>
        <w:t xml:space="preserve"> </w:t>
      </w:r>
      <w:r>
        <w:rPr>
          <w:rFonts w:ascii="KCFTRC+CMR10"/>
          <w:color w:val="000000"/>
          <w:sz w:val="20"/>
        </w:rPr>
        <w:t>a</w:t>
      </w:r>
      <w:r>
        <w:rPr>
          <w:rFonts w:ascii="Times New Roman"/>
          <w:color w:val="000000"/>
          <w:spacing w:val="21"/>
          <w:sz w:val="20"/>
        </w:rPr>
        <w:t xml:space="preserve"> </w:t>
      </w:r>
      <w:r>
        <w:rPr>
          <w:rFonts w:ascii="KCFTRC+CMR10"/>
          <w:color w:val="000000"/>
          <w:sz w:val="20"/>
        </w:rPr>
        <w:t>rate</w:t>
      </w:r>
      <w:r>
        <w:rPr>
          <w:rFonts w:ascii="Times New Roman"/>
          <w:color w:val="000000"/>
          <w:spacing w:val="22"/>
          <w:sz w:val="20"/>
        </w:rPr>
        <w:t xml:space="preserve"> </w:t>
      </w:r>
      <w:r>
        <w:rPr>
          <w:rFonts w:ascii="KCFTRC+CMR10"/>
          <w:color w:val="000000"/>
          <w:spacing w:val="-1"/>
          <w:sz w:val="20"/>
        </w:rPr>
        <w:t>change</w:t>
      </w:r>
      <w:r>
        <w:rPr>
          <w:rFonts w:ascii="Times New Roman"/>
          <w:color w:val="000000"/>
          <w:spacing w:val="23"/>
          <w:sz w:val="20"/>
        </w:rPr>
        <w:t xml:space="preserve"> </w:t>
      </w:r>
      <w:r>
        <w:rPr>
          <w:rFonts w:ascii="KCFTRC+CMR10"/>
          <w:color w:val="000000"/>
          <w:sz w:val="20"/>
        </w:rPr>
        <w:t>in</w:t>
      </w:r>
      <w:r>
        <w:rPr>
          <w:rFonts w:ascii="Times New Roman"/>
          <w:color w:val="000000"/>
          <w:spacing w:val="21"/>
          <w:sz w:val="20"/>
        </w:rPr>
        <w:t xml:space="preserve"> </w:t>
      </w:r>
      <w:r>
        <w:rPr>
          <w:rFonts w:ascii="KCFTRC+CMR10"/>
          <w:color w:val="000000"/>
          <w:sz w:val="20"/>
        </w:rPr>
        <w:t>the</w:t>
      </w:r>
      <w:r>
        <w:rPr>
          <w:rFonts w:ascii="Times New Roman"/>
          <w:color w:val="000000"/>
          <w:spacing w:val="22"/>
          <w:sz w:val="20"/>
        </w:rPr>
        <w:t xml:space="preserve"> </w:t>
      </w:r>
      <w:r>
        <w:rPr>
          <w:rFonts w:ascii="KCFTRC+CMR10"/>
          <w:color w:val="000000"/>
          <w:sz w:val="20"/>
        </w:rPr>
        <w:t>peak-demand</w:t>
      </w:r>
      <w:r>
        <w:rPr>
          <w:rFonts w:ascii="Times New Roman"/>
          <w:color w:val="000000"/>
          <w:spacing w:val="21"/>
          <w:sz w:val="20"/>
        </w:rPr>
        <w:t xml:space="preserve"> </w:t>
      </w:r>
      <w:r>
        <w:rPr>
          <w:rFonts w:ascii="KCFTRC+CMR10"/>
          <w:color w:val="000000"/>
          <w:sz w:val="20"/>
        </w:rPr>
        <w:t>hours</w:t>
      </w:r>
      <w:r>
        <w:rPr>
          <w:rFonts w:ascii="Times New Roman"/>
          <w:color w:val="000000"/>
          <w:spacing w:val="22"/>
          <w:sz w:val="20"/>
        </w:rPr>
        <w:t xml:space="preserve"> </w:t>
      </w:r>
      <w:r>
        <w:rPr>
          <w:rFonts w:ascii="KCFTRC+CMR10"/>
          <w:color w:val="000000"/>
          <w:spacing w:val="-2"/>
          <w:sz w:val="20"/>
        </w:rPr>
        <w:t>prevents</w:t>
      </w:r>
      <w:r>
        <w:rPr>
          <w:rFonts w:ascii="Times New Roman"/>
          <w:color w:val="000000"/>
          <w:spacing w:val="23"/>
          <w:sz w:val="20"/>
        </w:rPr>
        <w:t xml:space="preserve"> </w:t>
      </w:r>
      <w:r>
        <w:rPr>
          <w:rFonts w:ascii="KCFTRC+CMR10"/>
          <w:color w:val="000000"/>
          <w:sz w:val="20"/>
        </w:rPr>
        <w:t>the</w:t>
      </w:r>
      <w:r>
        <w:rPr>
          <w:rFonts w:ascii="Times New Roman"/>
          <w:color w:val="000000"/>
          <w:spacing w:val="21"/>
          <w:sz w:val="20"/>
        </w:rPr>
        <w:t xml:space="preserve"> </w:t>
      </w:r>
      <w:r>
        <w:rPr>
          <w:rFonts w:ascii="KCFTRC+CMR10"/>
          <w:color w:val="000000"/>
          <w:spacing w:val="-1"/>
          <w:sz w:val="20"/>
        </w:rPr>
        <w:t>electricity</w:t>
      </w:r>
      <w:r>
        <w:rPr>
          <w:rFonts w:ascii="Times New Roman"/>
          <w:color w:val="000000"/>
          <w:spacing w:val="22"/>
          <w:sz w:val="20"/>
        </w:rPr>
        <w:t xml:space="preserve"> </w:t>
      </w:r>
      <w:r>
        <w:rPr>
          <w:rFonts w:ascii="KCFTRC+CMR10"/>
          <w:color w:val="000000"/>
          <w:spacing w:val="-1"/>
          <w:sz w:val="20"/>
        </w:rPr>
        <w:t>savings</w:t>
      </w:r>
      <w:r>
        <w:rPr>
          <w:rFonts w:ascii="Times New Roman"/>
          <w:color w:val="000000"/>
          <w:spacing w:val="22"/>
          <w:sz w:val="20"/>
        </w:rPr>
        <w:t xml:space="preserve"> </w:t>
      </w:r>
      <w:r>
        <w:rPr>
          <w:rFonts w:ascii="KCFTRC+CMR10"/>
          <w:color w:val="000000"/>
          <w:spacing w:val="-1"/>
          <w:sz w:val="20"/>
        </w:rPr>
        <w:t>driven</w:t>
      </w:r>
    </w:p>
    <w:p w14:paraId="5B0584B3" w14:textId="77777777" w:rsidR="00CF0253" w:rsidRDefault="00252649">
      <w:pPr>
        <w:spacing w:before="149" w:after="0" w:line="209" w:lineRule="exact"/>
        <w:jc w:val="left"/>
        <w:rPr>
          <w:rFonts w:ascii="Times New Roman"/>
          <w:color w:val="000000"/>
          <w:sz w:val="20"/>
        </w:rPr>
      </w:pPr>
      <w:r>
        <w:rPr>
          <w:rFonts w:ascii="KCFTRC+CMR10"/>
          <w:color w:val="000000"/>
          <w:spacing w:val="-6"/>
          <w:sz w:val="20"/>
        </w:rPr>
        <w:t>by</w:t>
      </w:r>
      <w:r>
        <w:rPr>
          <w:rFonts w:ascii="Times New Roman"/>
          <w:color w:val="000000"/>
          <w:spacing w:val="37"/>
          <w:sz w:val="20"/>
        </w:rPr>
        <w:t xml:space="preserve"> </w:t>
      </w:r>
      <w:r>
        <w:rPr>
          <w:rFonts w:ascii="KCFTRC+CMR10"/>
          <w:color w:val="000000"/>
          <w:sz w:val="20"/>
        </w:rPr>
        <w:t>temperature-control-related</w:t>
      </w:r>
      <w:r>
        <w:rPr>
          <w:rFonts w:ascii="Times New Roman"/>
          <w:color w:val="000000"/>
          <w:spacing w:val="31"/>
          <w:sz w:val="20"/>
        </w:rPr>
        <w:t xml:space="preserve"> </w:t>
      </w:r>
      <w:r>
        <w:rPr>
          <w:rFonts w:ascii="KCFTRC+CMR10"/>
          <w:color w:val="000000"/>
          <w:sz w:val="20"/>
        </w:rPr>
        <w:t>consumption</w:t>
      </w:r>
      <w:r>
        <w:rPr>
          <w:rFonts w:ascii="Times New Roman"/>
          <w:color w:val="000000"/>
          <w:spacing w:val="31"/>
          <w:sz w:val="20"/>
        </w:rPr>
        <w:t xml:space="preserve"> </w:t>
      </w:r>
      <w:r>
        <w:rPr>
          <w:rFonts w:ascii="KCFTRC+CMR10"/>
          <w:color w:val="000000"/>
          <w:sz w:val="20"/>
        </w:rPr>
        <w:t>from</w:t>
      </w:r>
      <w:r>
        <w:rPr>
          <w:rFonts w:ascii="Times New Roman"/>
          <w:color w:val="000000"/>
          <w:spacing w:val="31"/>
          <w:sz w:val="20"/>
        </w:rPr>
        <w:t xml:space="preserve"> </w:t>
      </w:r>
      <w:r>
        <w:rPr>
          <w:rFonts w:ascii="KCFTRC+CMR10"/>
          <w:color w:val="000000"/>
          <w:sz w:val="20"/>
        </w:rPr>
        <w:t>disappearing.</w:t>
      </w:r>
      <w:r>
        <w:rPr>
          <w:rFonts w:ascii="Times New Roman"/>
          <w:color w:val="000000"/>
          <w:spacing w:val="83"/>
          <w:sz w:val="20"/>
        </w:rPr>
        <w:t xml:space="preserve"> </w:t>
      </w:r>
      <w:r>
        <w:rPr>
          <w:rFonts w:ascii="KCFTRC+CMR10"/>
          <w:color w:val="000000"/>
          <w:spacing w:val="-2"/>
          <w:sz w:val="20"/>
        </w:rPr>
        <w:t>Furthermore,</w:t>
      </w:r>
      <w:r>
        <w:rPr>
          <w:rFonts w:ascii="Times New Roman"/>
          <w:color w:val="000000"/>
          <w:spacing w:val="37"/>
          <w:sz w:val="20"/>
        </w:rPr>
        <w:t xml:space="preserve"> </w:t>
      </w:r>
      <w:r>
        <w:rPr>
          <w:rFonts w:ascii="KCFTRC+CMR10"/>
          <w:color w:val="000000"/>
          <w:sz w:val="20"/>
        </w:rPr>
        <w:t>it</w:t>
      </w:r>
      <w:r>
        <w:rPr>
          <w:rFonts w:ascii="Times New Roman"/>
          <w:color w:val="000000"/>
          <w:spacing w:val="31"/>
          <w:sz w:val="20"/>
        </w:rPr>
        <w:t xml:space="preserve"> </w:t>
      </w:r>
      <w:r>
        <w:rPr>
          <w:rFonts w:ascii="KCFTRC+CMR10"/>
          <w:color w:val="000000"/>
          <w:sz w:val="20"/>
        </w:rPr>
        <w:t>produces</w:t>
      </w:r>
      <w:r>
        <w:rPr>
          <w:rFonts w:ascii="Times New Roman"/>
          <w:color w:val="000000"/>
          <w:spacing w:val="31"/>
          <w:sz w:val="20"/>
        </w:rPr>
        <w:t xml:space="preserve"> </w:t>
      </w:r>
      <w:r>
        <w:rPr>
          <w:rFonts w:ascii="KCFTRC+CMR10"/>
          <w:color w:val="000000"/>
          <w:sz w:val="20"/>
        </w:rPr>
        <w:t>more</w:t>
      </w:r>
      <w:r>
        <w:rPr>
          <w:rFonts w:ascii="Times New Roman"/>
          <w:color w:val="000000"/>
          <w:spacing w:val="31"/>
          <w:sz w:val="20"/>
        </w:rPr>
        <w:t xml:space="preserve"> </w:t>
      </w:r>
      <w:r>
        <w:rPr>
          <w:rFonts w:ascii="KCFTRC+CMR10"/>
          <w:color w:val="000000"/>
          <w:sz w:val="20"/>
        </w:rPr>
        <w:t>temperature-</w:t>
      </w:r>
    </w:p>
    <w:p w14:paraId="7DC0BE3C" w14:textId="77777777" w:rsidR="00CF0253" w:rsidRDefault="00252649">
      <w:pPr>
        <w:spacing w:before="149" w:after="0" w:line="209" w:lineRule="exact"/>
        <w:jc w:val="left"/>
        <w:rPr>
          <w:rFonts w:ascii="Times New Roman"/>
          <w:color w:val="000000"/>
          <w:sz w:val="20"/>
        </w:rPr>
      </w:pPr>
      <w:r>
        <w:rPr>
          <w:rFonts w:ascii="KCFTRC+CMR10"/>
          <w:color w:val="000000"/>
          <w:sz w:val="20"/>
        </w:rPr>
        <w:t>control-associated</w:t>
      </w:r>
      <w:r>
        <w:rPr>
          <w:rFonts w:ascii="Times New Roman"/>
          <w:color w:val="000000"/>
          <w:spacing w:val="23"/>
          <w:sz w:val="20"/>
        </w:rPr>
        <w:t xml:space="preserve"> </w:t>
      </w:r>
      <w:r>
        <w:rPr>
          <w:rFonts w:ascii="KCFTRC+CMR10"/>
          <w:color w:val="000000"/>
          <w:spacing w:val="-1"/>
          <w:sz w:val="20"/>
        </w:rPr>
        <w:t>savings.</w:t>
      </w:r>
      <w:r>
        <w:rPr>
          <w:rFonts w:ascii="Times New Roman"/>
          <w:color w:val="000000"/>
          <w:spacing w:val="60"/>
          <w:sz w:val="20"/>
        </w:rPr>
        <w:t xml:space="preserve"> </w:t>
      </w:r>
      <w:r>
        <w:rPr>
          <w:rFonts w:ascii="KCFTRC+CMR10"/>
          <w:color w:val="000000"/>
          <w:sz w:val="20"/>
        </w:rPr>
        <w:t>In</w:t>
      </w:r>
      <w:r>
        <w:rPr>
          <w:rFonts w:ascii="Times New Roman"/>
          <w:color w:val="000000"/>
          <w:spacing w:val="23"/>
          <w:sz w:val="20"/>
        </w:rPr>
        <w:t xml:space="preserve"> </w:t>
      </w:r>
      <w:r>
        <w:rPr>
          <w:rFonts w:ascii="KCFTRC+CMR10"/>
          <w:color w:val="000000"/>
          <w:spacing w:val="-2"/>
          <w:sz w:val="20"/>
        </w:rPr>
        <w:t>light</w:t>
      </w:r>
      <w:r>
        <w:rPr>
          <w:rFonts w:ascii="Times New Roman"/>
          <w:color w:val="000000"/>
          <w:spacing w:val="25"/>
          <w:sz w:val="20"/>
        </w:rPr>
        <w:t xml:space="preserve"> </w:t>
      </w:r>
      <w:r>
        <w:rPr>
          <w:rFonts w:ascii="KCFTRC+CMR10"/>
          <w:color w:val="000000"/>
          <w:sz w:val="20"/>
        </w:rPr>
        <w:t>of</w:t>
      </w:r>
      <w:r>
        <w:rPr>
          <w:rFonts w:ascii="Times New Roman"/>
          <w:color w:val="000000"/>
          <w:spacing w:val="24"/>
          <w:sz w:val="20"/>
        </w:rPr>
        <w:t xml:space="preserve"> </w:t>
      </w:r>
      <w:r>
        <w:rPr>
          <w:rFonts w:ascii="KCFTRC+CMR10"/>
          <w:color w:val="000000"/>
          <w:sz w:val="20"/>
        </w:rPr>
        <w:t>those</w:t>
      </w:r>
      <w:r>
        <w:rPr>
          <w:rFonts w:ascii="Times New Roman"/>
          <w:color w:val="000000"/>
          <w:spacing w:val="23"/>
          <w:sz w:val="20"/>
        </w:rPr>
        <w:t xml:space="preserve"> </w:t>
      </w:r>
      <w:r>
        <w:rPr>
          <w:rFonts w:ascii="KCFTRC+CMR10" w:hAnsi="KCFTRC+CMR10" w:cs="KCFTRC+CMR10"/>
          <w:color w:val="000000"/>
          <w:sz w:val="20"/>
        </w:rPr>
        <w:t>ﬁndings,</w:t>
      </w:r>
      <w:r>
        <w:rPr>
          <w:rFonts w:ascii="Times New Roman"/>
          <w:color w:val="000000"/>
          <w:spacing w:val="25"/>
          <w:sz w:val="20"/>
        </w:rPr>
        <w:t xml:space="preserve"> </w:t>
      </w:r>
      <w:r>
        <w:rPr>
          <w:rFonts w:ascii="KCFTRC+CMR10"/>
          <w:color w:val="000000"/>
          <w:sz w:val="20"/>
        </w:rPr>
        <w:t>introducing</w:t>
      </w:r>
      <w:r>
        <w:rPr>
          <w:rFonts w:ascii="Times New Roman"/>
          <w:color w:val="000000"/>
          <w:spacing w:val="23"/>
          <w:sz w:val="20"/>
        </w:rPr>
        <w:t xml:space="preserve"> </w:t>
      </w:r>
      <w:r>
        <w:rPr>
          <w:rFonts w:ascii="KCFTRC+CMR10"/>
          <w:color w:val="000000"/>
          <w:sz w:val="20"/>
        </w:rPr>
        <w:t>an</w:t>
      </w:r>
      <w:r>
        <w:rPr>
          <w:rFonts w:ascii="Times New Roman"/>
          <w:color w:val="000000"/>
          <w:spacing w:val="24"/>
          <w:sz w:val="20"/>
        </w:rPr>
        <w:t xml:space="preserve"> </w:t>
      </w:r>
      <w:r>
        <w:rPr>
          <w:rFonts w:ascii="KCFTRC+CMR10"/>
          <w:color w:val="000000"/>
          <w:spacing w:val="-1"/>
          <w:sz w:val="20"/>
        </w:rPr>
        <w:t>alternative</w:t>
      </w:r>
      <w:r>
        <w:rPr>
          <w:rFonts w:ascii="Times New Roman"/>
          <w:color w:val="000000"/>
          <w:spacing w:val="24"/>
          <w:sz w:val="20"/>
        </w:rPr>
        <w:t xml:space="preserve"> </w:t>
      </w:r>
      <w:r>
        <w:rPr>
          <w:rFonts w:ascii="KCFTRC+CMR10"/>
          <w:color w:val="000000"/>
          <w:sz w:val="20"/>
        </w:rPr>
        <w:t>pricing</w:t>
      </w:r>
      <w:r>
        <w:rPr>
          <w:rFonts w:ascii="Times New Roman"/>
          <w:color w:val="000000"/>
          <w:spacing w:val="23"/>
          <w:sz w:val="20"/>
        </w:rPr>
        <w:t xml:space="preserve"> </w:t>
      </w:r>
      <w:r>
        <w:rPr>
          <w:rFonts w:ascii="KCFTRC+CMR10"/>
          <w:color w:val="000000"/>
          <w:sz w:val="20"/>
        </w:rPr>
        <w:t>structure</w:t>
      </w:r>
      <w:r>
        <w:rPr>
          <w:rFonts w:ascii="Times New Roman"/>
          <w:color w:val="000000"/>
          <w:spacing w:val="23"/>
          <w:sz w:val="20"/>
        </w:rPr>
        <w:t xml:space="preserve"> </w:t>
      </w:r>
      <w:r>
        <w:rPr>
          <w:rFonts w:ascii="KCFTRC+CMR10"/>
          <w:color w:val="000000"/>
          <w:sz w:val="20"/>
        </w:rPr>
        <w:t>in</w:t>
      </w:r>
      <w:r>
        <w:rPr>
          <w:rFonts w:ascii="Times New Roman"/>
          <w:color w:val="000000"/>
          <w:spacing w:val="23"/>
          <w:sz w:val="20"/>
        </w:rPr>
        <w:t xml:space="preserve"> </w:t>
      </w:r>
      <w:r>
        <w:rPr>
          <w:rFonts w:ascii="KCFTRC+CMR10"/>
          <w:color w:val="000000"/>
          <w:spacing w:val="-2"/>
          <w:sz w:val="20"/>
        </w:rPr>
        <w:t>which</w:t>
      </w:r>
      <w:r>
        <w:rPr>
          <w:rFonts w:ascii="Times New Roman"/>
          <w:color w:val="000000"/>
          <w:spacing w:val="25"/>
          <w:sz w:val="20"/>
        </w:rPr>
        <w:t xml:space="preserve"> </w:t>
      </w:r>
      <w:r>
        <w:rPr>
          <w:rFonts w:ascii="KCFTRC+CMR10"/>
          <w:color w:val="000000"/>
          <w:sz w:val="20"/>
        </w:rPr>
        <w:t>the</w:t>
      </w:r>
    </w:p>
    <w:p w14:paraId="664F039F" w14:textId="77777777" w:rsidR="00CF0253" w:rsidRDefault="00252649">
      <w:pPr>
        <w:spacing w:before="149" w:after="0" w:line="209" w:lineRule="exact"/>
        <w:jc w:val="left"/>
        <w:rPr>
          <w:rFonts w:ascii="Times New Roman"/>
          <w:color w:val="000000"/>
          <w:sz w:val="20"/>
        </w:rPr>
      </w:pPr>
      <w:r>
        <w:rPr>
          <w:rFonts w:ascii="KCFTRC+CMR10"/>
          <w:color w:val="000000"/>
          <w:sz w:val="20"/>
        </w:rPr>
        <w:t>magnitude</w:t>
      </w:r>
      <w:r>
        <w:rPr>
          <w:rFonts w:ascii="Times New Roman"/>
          <w:color w:val="000000"/>
          <w:spacing w:val="11"/>
          <w:sz w:val="20"/>
        </w:rPr>
        <w:t xml:space="preserve"> </w:t>
      </w:r>
      <w:r>
        <w:rPr>
          <w:rFonts w:ascii="KCFTRC+CMR10"/>
          <w:color w:val="000000"/>
          <w:sz w:val="20"/>
        </w:rPr>
        <w:t>of</w:t>
      </w:r>
      <w:r>
        <w:rPr>
          <w:rFonts w:ascii="Times New Roman"/>
          <w:color w:val="000000"/>
          <w:spacing w:val="11"/>
          <w:sz w:val="20"/>
        </w:rPr>
        <w:t xml:space="preserve"> </w:t>
      </w:r>
      <w:r>
        <w:rPr>
          <w:rFonts w:ascii="KCFTRC+CMR10"/>
          <w:color w:val="000000"/>
          <w:sz w:val="20"/>
        </w:rPr>
        <w:t>peak-hour</w:t>
      </w:r>
      <w:r>
        <w:rPr>
          <w:rFonts w:ascii="Times New Roman"/>
          <w:color w:val="000000"/>
          <w:spacing w:val="10"/>
          <w:sz w:val="20"/>
        </w:rPr>
        <w:t xml:space="preserve"> </w:t>
      </w:r>
      <w:r>
        <w:rPr>
          <w:rFonts w:ascii="KCFTRC+CMR10"/>
          <w:color w:val="000000"/>
          <w:sz w:val="20"/>
        </w:rPr>
        <w:t>price</w:t>
      </w:r>
      <w:r>
        <w:rPr>
          <w:rFonts w:ascii="Times New Roman"/>
          <w:color w:val="000000"/>
          <w:spacing w:val="11"/>
          <w:sz w:val="20"/>
        </w:rPr>
        <w:t xml:space="preserve"> </w:t>
      </w:r>
      <w:r>
        <w:rPr>
          <w:rFonts w:ascii="KCFTRC+CMR10"/>
          <w:color w:val="000000"/>
          <w:sz w:val="20"/>
        </w:rPr>
        <w:t>increases</w:t>
      </w:r>
      <w:r>
        <w:rPr>
          <w:rFonts w:ascii="Times New Roman"/>
          <w:color w:val="000000"/>
          <w:spacing w:val="11"/>
          <w:sz w:val="20"/>
        </w:rPr>
        <w:t xml:space="preserve"> </w:t>
      </w:r>
      <w:r>
        <w:rPr>
          <w:rFonts w:ascii="KCFTRC+CMR10"/>
          <w:color w:val="000000"/>
          <w:sz w:val="20"/>
        </w:rPr>
        <w:t>is</w:t>
      </w:r>
      <w:r>
        <w:rPr>
          <w:rFonts w:ascii="Times New Roman"/>
          <w:color w:val="000000"/>
          <w:spacing w:val="11"/>
          <w:sz w:val="20"/>
        </w:rPr>
        <w:t xml:space="preserve"> </w:t>
      </w:r>
      <w:r>
        <w:rPr>
          <w:rFonts w:ascii="KCFTRC+CMR10"/>
          <w:color w:val="000000"/>
          <w:sz w:val="20"/>
        </w:rPr>
        <w:t>proportionally</w:t>
      </w:r>
      <w:r>
        <w:rPr>
          <w:rFonts w:ascii="Times New Roman"/>
          <w:color w:val="000000"/>
          <w:spacing w:val="10"/>
          <w:sz w:val="20"/>
        </w:rPr>
        <w:t xml:space="preserve"> </w:t>
      </w:r>
      <w:r>
        <w:rPr>
          <w:rFonts w:ascii="KCFTRC+CMR10"/>
          <w:color w:val="000000"/>
          <w:sz w:val="20"/>
        </w:rPr>
        <w:t>coupled</w:t>
      </w:r>
      <w:r>
        <w:rPr>
          <w:rFonts w:ascii="Times New Roman"/>
          <w:color w:val="000000"/>
          <w:spacing w:val="11"/>
          <w:sz w:val="20"/>
        </w:rPr>
        <w:t xml:space="preserve"> </w:t>
      </w:r>
      <w:r>
        <w:rPr>
          <w:rFonts w:ascii="KCFTRC+CMR10"/>
          <w:color w:val="000000"/>
          <w:sz w:val="20"/>
        </w:rPr>
        <w:t>to</w:t>
      </w:r>
      <w:r>
        <w:rPr>
          <w:rFonts w:ascii="Times New Roman"/>
          <w:color w:val="000000"/>
          <w:spacing w:val="11"/>
          <w:sz w:val="20"/>
        </w:rPr>
        <w:t xml:space="preserve"> </w:t>
      </w:r>
      <w:r>
        <w:rPr>
          <w:rFonts w:ascii="KCFTRC+CMR10"/>
          <w:color w:val="000000"/>
          <w:sz w:val="20"/>
        </w:rPr>
        <w:t>daily</w:t>
      </w:r>
      <w:r>
        <w:rPr>
          <w:rFonts w:ascii="Times New Roman"/>
          <w:color w:val="000000"/>
          <w:spacing w:val="11"/>
          <w:sz w:val="20"/>
        </w:rPr>
        <w:t xml:space="preserve"> </w:t>
      </w:r>
      <w:r>
        <w:rPr>
          <w:rFonts w:ascii="KCFTRC+CMR10"/>
          <w:color w:val="000000"/>
          <w:sz w:val="20"/>
        </w:rPr>
        <w:t>HDDs</w:t>
      </w:r>
      <w:r>
        <w:rPr>
          <w:rFonts w:ascii="Times New Roman"/>
          <w:color w:val="000000"/>
          <w:spacing w:val="11"/>
          <w:sz w:val="20"/>
        </w:rPr>
        <w:t xml:space="preserve"> </w:t>
      </w:r>
      <w:r>
        <w:rPr>
          <w:rFonts w:ascii="KCFTRC+CMR10"/>
          <w:color w:val="000000"/>
          <w:spacing w:val="-2"/>
          <w:sz w:val="20"/>
        </w:rPr>
        <w:t>might</w:t>
      </w:r>
      <w:r>
        <w:rPr>
          <w:rFonts w:ascii="Times New Roman"/>
          <w:color w:val="000000"/>
          <w:spacing w:val="12"/>
          <w:sz w:val="20"/>
        </w:rPr>
        <w:t xml:space="preserve"> </w:t>
      </w:r>
      <w:r>
        <w:rPr>
          <w:rFonts w:ascii="KCFTRC+CMR10"/>
          <w:color w:val="000000"/>
          <w:sz w:val="20"/>
        </w:rPr>
        <w:t>create</w:t>
      </w:r>
      <w:r>
        <w:rPr>
          <w:rFonts w:ascii="Times New Roman"/>
          <w:color w:val="000000"/>
          <w:spacing w:val="11"/>
          <w:sz w:val="20"/>
        </w:rPr>
        <w:t xml:space="preserve"> </w:t>
      </w:r>
      <w:r>
        <w:rPr>
          <w:rFonts w:ascii="KCFTRC+CMR10"/>
          <w:color w:val="000000"/>
          <w:sz w:val="20"/>
        </w:rPr>
        <w:t>additional</w:t>
      </w:r>
      <w:r>
        <w:rPr>
          <w:rFonts w:ascii="Times New Roman"/>
          <w:color w:val="000000"/>
          <w:spacing w:val="11"/>
          <w:sz w:val="20"/>
        </w:rPr>
        <w:t xml:space="preserve"> </w:t>
      </w:r>
      <w:r>
        <w:rPr>
          <w:rFonts w:ascii="KCFTRC+CMR10"/>
          <w:color w:val="000000"/>
          <w:spacing w:val="-1"/>
          <w:sz w:val="20"/>
        </w:rPr>
        <w:t>savings</w:t>
      </w:r>
    </w:p>
    <w:p w14:paraId="004AE679" w14:textId="77777777" w:rsidR="00CF0253" w:rsidRDefault="00252649">
      <w:pPr>
        <w:spacing w:before="149" w:after="0" w:line="209" w:lineRule="exact"/>
        <w:jc w:val="left"/>
        <w:rPr>
          <w:rFonts w:ascii="Times New Roman"/>
          <w:color w:val="000000"/>
          <w:sz w:val="20"/>
        </w:rPr>
      </w:pPr>
      <w:proofErr w:type="gramStart"/>
      <w:r>
        <w:rPr>
          <w:rFonts w:ascii="KCFTRC+CMR10"/>
          <w:color w:val="000000"/>
          <w:sz w:val="20"/>
        </w:rPr>
        <w:t>on</w:t>
      </w:r>
      <w:proofErr w:type="gramEnd"/>
      <w:r>
        <w:rPr>
          <w:rFonts w:ascii="Times New Roman"/>
          <w:color w:val="000000"/>
          <w:spacing w:val="16"/>
          <w:sz w:val="20"/>
        </w:rPr>
        <w:t xml:space="preserve"> </w:t>
      </w:r>
      <w:r>
        <w:rPr>
          <w:rFonts w:ascii="KCFTRC+CMR10"/>
          <w:color w:val="000000"/>
          <w:sz w:val="20"/>
        </w:rPr>
        <w:t>high-heating-needs</w:t>
      </w:r>
      <w:r>
        <w:rPr>
          <w:rFonts w:ascii="Times New Roman"/>
          <w:color w:val="000000"/>
          <w:spacing w:val="17"/>
          <w:sz w:val="20"/>
        </w:rPr>
        <w:t xml:space="preserve"> </w:t>
      </w:r>
      <w:r>
        <w:rPr>
          <w:rFonts w:ascii="KCFTRC+CMR10"/>
          <w:color w:val="000000"/>
          <w:spacing w:val="-2"/>
          <w:sz w:val="20"/>
        </w:rPr>
        <w:t>days.</w:t>
      </w:r>
      <w:commentRangeEnd w:id="139"/>
      <w:r w:rsidR="00177826">
        <w:rPr>
          <w:rStyle w:val="CommentReference"/>
        </w:rPr>
        <w:commentReference w:id="139"/>
      </w:r>
    </w:p>
    <w:p w14:paraId="1292C237" w14:textId="17D09466" w:rsidR="00C7664D" w:rsidRDefault="00C7664D">
      <w:pPr>
        <w:spacing w:before="149" w:after="0" w:line="209" w:lineRule="exact"/>
        <w:ind w:left="299"/>
        <w:jc w:val="left"/>
        <w:rPr>
          <w:ins w:id="140" w:author="Kevin as Admin" w:date="2022-09-14T09:54:00Z"/>
          <w:rFonts w:ascii="Calibri" w:hAnsi="Calibri" w:cs="Calibri"/>
          <w:color w:val="000000"/>
          <w:spacing w:val="-2"/>
          <w:sz w:val="20"/>
        </w:rPr>
      </w:pPr>
      <w:commentRangeStart w:id="141"/>
      <w:ins w:id="142" w:author="Kevin as Admin" w:date="2022-09-14T09:46:00Z">
        <w:r>
          <w:rPr>
            <w:rFonts w:ascii="KCFTRC+CMR10"/>
            <w:color w:val="000000"/>
            <w:spacing w:val="-2"/>
            <w:sz w:val="20"/>
          </w:rPr>
          <w:t>To</w:t>
        </w:r>
      </w:ins>
      <w:commentRangeEnd w:id="141"/>
      <w:ins w:id="143" w:author="Kevin as Admin" w:date="2022-09-14T10:02:00Z">
        <w:r w:rsidR="007122B0">
          <w:rPr>
            <w:rStyle w:val="CommentReference"/>
          </w:rPr>
          <w:commentReference w:id="141"/>
        </w:r>
      </w:ins>
      <w:ins w:id="144" w:author="Kevin as Admin" w:date="2022-09-14T09:46:00Z">
        <w:r>
          <w:rPr>
            <w:rFonts w:ascii="KCFTRC+CMR10"/>
            <w:color w:val="000000"/>
            <w:spacing w:val="-2"/>
            <w:sz w:val="20"/>
          </w:rPr>
          <w:t xml:space="preserve"> explore why the two different categories of consumption (temperature-control-driven and non-temperature-cont</w:t>
        </w:r>
      </w:ins>
      <w:ins w:id="145" w:author="Kevin as Admin" w:date="2022-09-14T09:47:00Z">
        <w:r>
          <w:rPr>
            <w:rFonts w:ascii="KCFTRC+CMR10"/>
            <w:color w:val="000000"/>
            <w:spacing w:val="-2"/>
            <w:sz w:val="20"/>
          </w:rPr>
          <w:t>rol-driven)</w:t>
        </w:r>
        <w:r>
          <w:rPr>
            <w:rFonts w:ascii="Calibri" w:hAnsi="Calibri" w:cs="Calibri"/>
            <w:color w:val="000000"/>
            <w:spacing w:val="-2"/>
            <w:sz w:val="20"/>
          </w:rPr>
          <w:t xml:space="preserve"> respond somewhat differently to the TOU prices during the peak price hours, I examine how both types of consumption change in the non-peak-price hours </w:t>
        </w:r>
      </w:ins>
      <w:ins w:id="146" w:author="Kevin as Admin" w:date="2022-09-14T09:48:00Z">
        <w:r>
          <w:rPr>
            <w:rFonts w:ascii="Calibri" w:hAnsi="Calibri" w:cs="Calibri"/>
            <w:color w:val="000000"/>
            <w:spacing w:val="-2"/>
            <w:sz w:val="20"/>
          </w:rPr>
          <w:t>–</w:t>
        </w:r>
      </w:ins>
      <w:ins w:id="147" w:author="Kevin as Admin" w:date="2022-09-14T09:47:00Z">
        <w:r>
          <w:rPr>
            <w:rFonts w:ascii="Calibri" w:hAnsi="Calibri" w:cs="Calibri"/>
            <w:color w:val="000000"/>
            <w:spacing w:val="-2"/>
            <w:sz w:val="20"/>
          </w:rPr>
          <w:t xml:space="preserve"> and </w:t>
        </w:r>
      </w:ins>
      <w:ins w:id="148" w:author="Kevin as Admin" w:date="2022-09-14T09:48:00Z">
        <w:r>
          <w:rPr>
            <w:rFonts w:ascii="Calibri" w:hAnsi="Calibri" w:cs="Calibri"/>
            <w:color w:val="000000"/>
            <w:spacing w:val="-2"/>
            <w:sz w:val="20"/>
          </w:rPr>
          <w:t xml:space="preserve">in particular, the hours leading up to and following the peak price period. In the experiment I focus on, the households that experienced price increases during the peak hours also experienced decreases in the prices they paid for electricity in the hours surrounding the peak price. </w:t>
        </w:r>
      </w:ins>
      <w:ins w:id="149" w:author="Kevin as Admin" w:date="2022-09-14T09:49:00Z">
        <w:r>
          <w:rPr>
            <w:rFonts w:ascii="Calibri" w:hAnsi="Calibri" w:cs="Calibri"/>
            <w:color w:val="000000"/>
            <w:spacing w:val="-2"/>
            <w:sz w:val="20"/>
          </w:rPr>
          <w:t xml:space="preserve">Moreover, the higher the peak price the households had to pay, the lower the off-peak price they had to pay. </w:t>
        </w:r>
      </w:ins>
      <w:ins w:id="150" w:author="Kevin as Admin" w:date="2022-09-14T09:51:00Z">
        <w:r>
          <w:rPr>
            <w:rFonts w:ascii="Calibri" w:hAnsi="Calibri" w:cs="Calibri"/>
            <w:color w:val="000000"/>
            <w:spacing w:val="-2"/>
            <w:sz w:val="20"/>
          </w:rPr>
          <w:t xml:space="preserve">Focusing first on the non-temperature-control consumption in the hours leading up to and following the peak period, I find evidence </w:t>
        </w:r>
      </w:ins>
      <w:ins w:id="151" w:author="Kevin as Admin" w:date="2022-09-14T09:53:00Z">
        <w:r>
          <w:rPr>
            <w:rFonts w:ascii="Calibri" w:hAnsi="Calibri" w:cs="Calibri"/>
            <w:color w:val="000000"/>
            <w:spacing w:val="-2"/>
            <w:sz w:val="20"/>
          </w:rPr>
          <w:t xml:space="preserve">suggesting </w:t>
        </w:r>
      </w:ins>
      <w:ins w:id="152" w:author="Kevin as Admin" w:date="2022-09-14T09:51:00Z">
        <w:r>
          <w:rPr>
            <w:rFonts w:ascii="Calibri" w:hAnsi="Calibri" w:cs="Calibri"/>
            <w:color w:val="000000"/>
            <w:spacing w:val="-2"/>
            <w:sz w:val="20"/>
          </w:rPr>
          <w:t xml:space="preserve">that larger peak price increases, and corresponding larger off-peak price decreases, </w:t>
        </w:r>
      </w:ins>
      <w:ins w:id="153" w:author="Kevin as Admin" w:date="2022-09-14T09:53:00Z">
        <w:r>
          <w:rPr>
            <w:rFonts w:ascii="Calibri" w:hAnsi="Calibri" w:cs="Calibri"/>
            <w:color w:val="000000"/>
            <w:spacing w:val="-2"/>
            <w:sz w:val="20"/>
          </w:rPr>
          <w:t xml:space="preserve">cause households to shift some of their </w:t>
        </w:r>
      </w:ins>
      <w:ins w:id="154" w:author="Kevin as Admin" w:date="2022-09-14T09:54:00Z">
        <w:r>
          <w:rPr>
            <w:rFonts w:ascii="Calibri" w:hAnsi="Calibri" w:cs="Calibri"/>
            <w:color w:val="000000"/>
            <w:spacing w:val="-2"/>
            <w:sz w:val="20"/>
          </w:rPr>
          <w:t xml:space="preserve">non-temperature-control </w:t>
        </w:r>
      </w:ins>
      <w:ins w:id="155" w:author="Kevin as Admin" w:date="2022-09-14T09:53:00Z">
        <w:r>
          <w:rPr>
            <w:rFonts w:ascii="Calibri" w:hAnsi="Calibri" w:cs="Calibri"/>
            <w:color w:val="000000"/>
            <w:spacing w:val="-2"/>
            <w:sz w:val="20"/>
          </w:rPr>
          <w:t>consumption to the hours surro</w:t>
        </w:r>
      </w:ins>
      <w:ins w:id="156" w:author="Kevin as Admin" w:date="2022-09-14T09:54:00Z">
        <w:r>
          <w:rPr>
            <w:rFonts w:ascii="Calibri" w:hAnsi="Calibri" w:cs="Calibri"/>
            <w:color w:val="000000"/>
            <w:spacing w:val="-2"/>
            <w:sz w:val="20"/>
          </w:rPr>
          <w:t>unding the peak hours. In particular, the larger the peak price increase, the smaller the non-temperature-control-driven energy savings in the non-peak hours.</w:t>
        </w:r>
      </w:ins>
    </w:p>
    <w:p w14:paraId="118B2AAF" w14:textId="77777777" w:rsidR="007122B0" w:rsidRDefault="00C7664D">
      <w:pPr>
        <w:spacing w:before="149" w:after="0" w:line="209" w:lineRule="exact"/>
        <w:ind w:left="299"/>
        <w:jc w:val="left"/>
        <w:rPr>
          <w:ins w:id="157" w:author="Kevin as Admin" w:date="2022-09-14T09:58:00Z"/>
          <w:rFonts w:ascii="Calibri" w:hAnsi="Calibri" w:cs="Calibri"/>
          <w:color w:val="000000"/>
          <w:spacing w:val="-2"/>
          <w:sz w:val="20"/>
        </w:rPr>
      </w:pPr>
      <w:ins w:id="158" w:author="Kevin as Admin" w:date="2022-09-14T09:54:00Z">
        <w:r>
          <w:rPr>
            <w:rFonts w:ascii="KCFTRC+CMR10"/>
            <w:color w:val="000000"/>
            <w:spacing w:val="-2"/>
            <w:sz w:val="20"/>
          </w:rPr>
          <w:t>In contrast, I find a different pattern</w:t>
        </w:r>
      </w:ins>
      <w:ins w:id="159" w:author="Kevin as Admin" w:date="2022-09-14T09:55:00Z">
        <w:r>
          <w:rPr>
            <w:rFonts w:ascii="Calibri" w:hAnsi="Calibri" w:cs="Calibri"/>
            <w:color w:val="000000"/>
            <w:spacing w:val="-2"/>
            <w:sz w:val="20"/>
          </w:rPr>
          <w:t xml:space="preserve"> emerges for the temperature-control-driven consumption changes in the non-pe</w:t>
        </w:r>
        <w:r w:rsidR="007122B0">
          <w:rPr>
            <w:rFonts w:ascii="Calibri" w:hAnsi="Calibri" w:cs="Calibri"/>
            <w:color w:val="000000"/>
            <w:spacing w:val="-2"/>
            <w:sz w:val="20"/>
          </w:rPr>
          <w:t xml:space="preserve">ak hours. In particular, I find that, during the non-peak hours surrounding the peak period, </w:t>
        </w:r>
      </w:ins>
      <w:ins w:id="160" w:author="Kevin as Admin" w:date="2022-09-14T09:56:00Z">
        <w:r w:rsidR="007122B0">
          <w:rPr>
            <w:rFonts w:ascii="Calibri" w:hAnsi="Calibri" w:cs="Calibri"/>
            <w:color w:val="000000"/>
            <w:spacing w:val="-2"/>
            <w:sz w:val="20"/>
          </w:rPr>
          <w:t xml:space="preserve">temperature-control-driven electricity usage falls. Moreover, I find that these reductions in non-peak energy usage for heating get larger as the magnitude of the peak price increases. That is, households that are exposed to larger peak period prices appear to reduce their non-peak usage of heating by larger amounts. </w:t>
        </w:r>
      </w:ins>
      <w:ins w:id="161" w:author="Kevin as Admin" w:date="2022-09-14T09:57:00Z">
        <w:r w:rsidR="007122B0">
          <w:rPr>
            <w:rFonts w:ascii="Calibri" w:hAnsi="Calibri" w:cs="Calibri"/>
            <w:color w:val="000000"/>
            <w:spacing w:val="-2"/>
            <w:sz w:val="20"/>
          </w:rPr>
          <w:t xml:space="preserve">This is not indicative of load shifting (e.g., pre-heating their homes prior to the peak price period). In contrast, the results suggest that </w:t>
        </w:r>
      </w:ins>
      <w:ins w:id="162" w:author="Kevin as Admin" w:date="2022-09-14T09:58:00Z">
        <w:r w:rsidR="007122B0">
          <w:rPr>
            <w:rFonts w:ascii="Calibri" w:hAnsi="Calibri" w:cs="Calibri"/>
            <w:color w:val="000000"/>
            <w:spacing w:val="-2"/>
            <w:sz w:val="20"/>
          </w:rPr>
          <w:t xml:space="preserve">the TOU program causes </w:t>
        </w:r>
      </w:ins>
      <w:ins w:id="163" w:author="Kevin as Admin" w:date="2022-09-14T09:57:00Z">
        <w:r w:rsidR="007122B0">
          <w:rPr>
            <w:rFonts w:ascii="Calibri" w:hAnsi="Calibri" w:cs="Calibri"/>
            <w:color w:val="000000"/>
            <w:spacing w:val="-2"/>
            <w:sz w:val="20"/>
          </w:rPr>
          <w:t xml:space="preserve">a reduction in the demand for heating </w:t>
        </w:r>
      </w:ins>
      <w:ins w:id="164" w:author="Kevin as Admin" w:date="2022-09-14T09:58:00Z">
        <w:r w:rsidR="007122B0">
          <w:rPr>
            <w:rFonts w:ascii="Calibri" w:hAnsi="Calibri" w:cs="Calibri"/>
            <w:color w:val="000000"/>
            <w:spacing w:val="-2"/>
            <w:sz w:val="20"/>
          </w:rPr>
          <w:t>across the full day.</w:t>
        </w:r>
      </w:ins>
    </w:p>
    <w:p w14:paraId="37D9CA1F" w14:textId="6A1D420E" w:rsidR="00C7664D" w:rsidRPr="00C7664D" w:rsidRDefault="007122B0">
      <w:pPr>
        <w:spacing w:before="149" w:after="0" w:line="209" w:lineRule="exact"/>
        <w:ind w:left="299"/>
        <w:jc w:val="left"/>
        <w:rPr>
          <w:ins w:id="165" w:author="Kevin as Admin" w:date="2022-09-14T09:46:00Z"/>
          <w:rFonts w:ascii="Calibri" w:hAnsi="Calibri" w:cs="Calibri"/>
          <w:color w:val="000000"/>
          <w:spacing w:val="-2"/>
          <w:sz w:val="20"/>
          <w:rPrChange w:id="166" w:author="Kevin as Admin" w:date="2022-09-14T09:55:00Z">
            <w:rPr>
              <w:ins w:id="167" w:author="Kevin as Admin" w:date="2022-09-14T09:46:00Z"/>
              <w:rFonts w:ascii="KCFTRC+CMR10"/>
              <w:color w:val="000000"/>
              <w:spacing w:val="-2"/>
              <w:sz w:val="20"/>
            </w:rPr>
          </w:rPrChange>
        </w:rPr>
      </w:pPr>
      <w:ins w:id="168" w:author="Kevin as Admin" w:date="2022-09-14T09:59:00Z">
        <w:r>
          <w:rPr>
            <w:rFonts w:ascii="Calibri" w:hAnsi="Calibri" w:cs="Calibri"/>
            <w:color w:val="000000"/>
            <w:spacing w:val="-2"/>
            <w:sz w:val="20"/>
          </w:rPr>
          <w:t xml:space="preserve">This finding described above could also contribute to the result that households’ temperature-control-driven-consumption during the peak period is largely unresponsive the magnitude of the peak price increase. For example, if households that experience large peak prices use less energy for heating in the pre-peak periods, then the homes may not be as warm going into the peak hours. </w:t>
        </w:r>
      </w:ins>
      <w:ins w:id="169" w:author="Kevin as Admin" w:date="2022-09-14T10:00:00Z">
        <w:r>
          <w:rPr>
            <w:rFonts w:ascii="Calibri" w:hAnsi="Calibri" w:cs="Calibri"/>
            <w:color w:val="000000"/>
            <w:spacing w:val="-2"/>
            <w:sz w:val="20"/>
          </w:rPr>
          <w:t xml:space="preserve">Consequently, larger amounts of energy may be consumed for heating in the peak hours than otherwise would have been had absent the </w:t>
        </w:r>
      </w:ins>
      <w:ins w:id="170" w:author="Kevin as Admin" w:date="2022-09-14T10:01:00Z">
        <w:r>
          <w:rPr>
            <w:rFonts w:ascii="Calibri" w:hAnsi="Calibri" w:cs="Calibri"/>
            <w:color w:val="000000"/>
            <w:spacing w:val="-2"/>
            <w:sz w:val="20"/>
          </w:rPr>
          <w:t>reduction</w:t>
        </w:r>
      </w:ins>
      <w:ins w:id="171" w:author="Kevin as Admin" w:date="2022-09-14T10:00:00Z">
        <w:r>
          <w:rPr>
            <w:rFonts w:ascii="Calibri" w:hAnsi="Calibri" w:cs="Calibri"/>
            <w:color w:val="000000"/>
            <w:spacing w:val="-2"/>
            <w:sz w:val="20"/>
          </w:rPr>
          <w:t xml:space="preserve"> </w:t>
        </w:r>
      </w:ins>
      <w:ins w:id="172" w:author="Kevin as Admin" w:date="2022-09-14T10:01:00Z">
        <w:r>
          <w:rPr>
            <w:rFonts w:ascii="Calibri" w:hAnsi="Calibri" w:cs="Calibri"/>
            <w:color w:val="000000"/>
            <w:spacing w:val="-2"/>
            <w:sz w:val="20"/>
          </w:rPr>
          <w:t xml:space="preserve">in pre-peak heating. Effectively, households’ temperature-control-driven energy usage does appear to be responsive to the peak price. However, these responses are largely seen prior to the peak period </w:t>
        </w:r>
      </w:ins>
      <w:ins w:id="173" w:author="Kevin as Admin" w:date="2022-09-14T10:02:00Z">
        <w:r>
          <w:rPr>
            <w:rFonts w:ascii="Calibri" w:hAnsi="Calibri" w:cs="Calibri"/>
            <w:color w:val="000000"/>
            <w:spacing w:val="-2"/>
            <w:sz w:val="20"/>
          </w:rPr>
          <w:t>–</w:t>
        </w:r>
      </w:ins>
      <w:ins w:id="174" w:author="Kevin as Admin" w:date="2022-09-14T10:01:00Z">
        <w:r>
          <w:rPr>
            <w:rFonts w:ascii="Calibri" w:hAnsi="Calibri" w:cs="Calibri"/>
            <w:color w:val="000000"/>
            <w:spacing w:val="-2"/>
            <w:sz w:val="20"/>
          </w:rPr>
          <w:t xml:space="preserve"> and </w:t>
        </w:r>
      </w:ins>
      <w:ins w:id="175" w:author="Kevin as Admin" w:date="2022-09-14T10:02:00Z">
        <w:r>
          <w:rPr>
            <w:rFonts w:ascii="Calibri" w:hAnsi="Calibri" w:cs="Calibri"/>
            <w:color w:val="000000"/>
            <w:spacing w:val="-2"/>
            <w:sz w:val="20"/>
          </w:rPr>
          <w:t>as a result, make the impacts during the peak period look potentially more muted.</w:t>
        </w:r>
      </w:ins>
    </w:p>
    <w:p w14:paraId="388449BB" w14:textId="77777777" w:rsidR="00C7664D" w:rsidRDefault="00C7664D">
      <w:pPr>
        <w:spacing w:before="149" w:after="0" w:line="209" w:lineRule="exact"/>
        <w:ind w:left="299"/>
        <w:jc w:val="left"/>
        <w:rPr>
          <w:ins w:id="176" w:author="Kevin as Admin" w:date="2022-09-14T09:46:00Z"/>
          <w:rFonts w:ascii="KCFTRC+CMR10"/>
          <w:color w:val="000000"/>
          <w:spacing w:val="-2"/>
          <w:sz w:val="20"/>
        </w:rPr>
      </w:pPr>
    </w:p>
    <w:p w14:paraId="54785F29" w14:textId="233161DE" w:rsidR="00CF0253" w:rsidRDefault="00252649">
      <w:pPr>
        <w:spacing w:before="149" w:after="0" w:line="209" w:lineRule="exact"/>
        <w:ind w:left="299"/>
        <w:jc w:val="left"/>
        <w:rPr>
          <w:rFonts w:ascii="Times New Roman"/>
          <w:color w:val="000000"/>
          <w:sz w:val="20"/>
        </w:rPr>
      </w:pPr>
      <w:r>
        <w:rPr>
          <w:rFonts w:ascii="KCFTRC+CMR10"/>
          <w:color w:val="000000"/>
          <w:spacing w:val="-2"/>
          <w:sz w:val="20"/>
        </w:rPr>
        <w:t>Even</w:t>
      </w:r>
      <w:r>
        <w:rPr>
          <w:rFonts w:ascii="Times New Roman"/>
          <w:color w:val="000000"/>
          <w:spacing w:val="34"/>
          <w:sz w:val="20"/>
        </w:rPr>
        <w:t xml:space="preserve"> </w:t>
      </w:r>
      <w:r>
        <w:rPr>
          <w:rFonts w:ascii="KCFTRC+CMR10"/>
          <w:color w:val="000000"/>
          <w:sz w:val="20"/>
        </w:rPr>
        <w:t>in</w:t>
      </w:r>
      <w:r>
        <w:rPr>
          <w:rFonts w:ascii="Times New Roman"/>
          <w:color w:val="000000"/>
          <w:spacing w:val="32"/>
          <w:sz w:val="20"/>
        </w:rPr>
        <w:t xml:space="preserve"> </w:t>
      </w:r>
      <w:r>
        <w:rPr>
          <w:rFonts w:ascii="KCFTRC+CMR10"/>
          <w:color w:val="000000"/>
          <w:sz w:val="20"/>
        </w:rPr>
        <w:t>the</w:t>
      </w:r>
      <w:r>
        <w:rPr>
          <w:rFonts w:ascii="Times New Roman"/>
          <w:color w:val="000000"/>
          <w:spacing w:val="32"/>
          <w:sz w:val="20"/>
        </w:rPr>
        <w:t xml:space="preserve"> </w:t>
      </w:r>
      <w:r>
        <w:rPr>
          <w:rFonts w:ascii="KCFTRC+CMR10"/>
          <w:color w:val="000000"/>
          <w:sz w:val="20"/>
        </w:rPr>
        <w:t>pre-</w:t>
      </w:r>
      <w:r>
        <w:rPr>
          <w:rFonts w:ascii="Times New Roman"/>
          <w:color w:val="000000"/>
          <w:spacing w:val="32"/>
          <w:sz w:val="20"/>
        </w:rPr>
        <w:t xml:space="preserve"> </w:t>
      </w:r>
      <w:r>
        <w:rPr>
          <w:rFonts w:ascii="KCFTRC+CMR10"/>
          <w:color w:val="000000"/>
          <w:sz w:val="20"/>
        </w:rPr>
        <w:t>and</w:t>
      </w:r>
      <w:r>
        <w:rPr>
          <w:rFonts w:ascii="Times New Roman"/>
          <w:color w:val="000000"/>
          <w:spacing w:val="32"/>
          <w:sz w:val="20"/>
        </w:rPr>
        <w:t xml:space="preserve"> </w:t>
      </w:r>
      <w:r>
        <w:rPr>
          <w:rFonts w:ascii="KCFTRC+CMR10"/>
          <w:color w:val="000000"/>
          <w:spacing w:val="1"/>
          <w:sz w:val="20"/>
        </w:rPr>
        <w:t>post-peak</w:t>
      </w:r>
      <w:r>
        <w:rPr>
          <w:rFonts w:ascii="Times New Roman"/>
          <w:color w:val="000000"/>
          <w:spacing w:val="31"/>
          <w:sz w:val="20"/>
        </w:rPr>
        <w:t xml:space="preserve"> </w:t>
      </w:r>
      <w:r>
        <w:rPr>
          <w:rFonts w:ascii="KCFTRC+CMR10"/>
          <w:color w:val="000000"/>
          <w:spacing w:val="-2"/>
          <w:sz w:val="20"/>
        </w:rPr>
        <w:t>intervals,</w:t>
      </w:r>
      <w:r>
        <w:rPr>
          <w:rFonts w:ascii="Times New Roman"/>
          <w:color w:val="000000"/>
          <w:spacing w:val="38"/>
          <w:sz w:val="20"/>
        </w:rPr>
        <w:t xml:space="preserve"> </w:t>
      </w:r>
      <w:r>
        <w:rPr>
          <w:rFonts w:ascii="KCFTRC+CMR10"/>
          <w:color w:val="000000"/>
          <w:sz w:val="20"/>
        </w:rPr>
        <w:t>the</w:t>
      </w:r>
      <w:r>
        <w:rPr>
          <w:rFonts w:ascii="Times New Roman"/>
          <w:color w:val="000000"/>
          <w:spacing w:val="32"/>
          <w:sz w:val="20"/>
        </w:rPr>
        <w:t xml:space="preserve"> </w:t>
      </w:r>
      <w:r>
        <w:rPr>
          <w:rFonts w:ascii="KCFTRC+CMR10"/>
          <w:color w:val="000000"/>
          <w:sz w:val="20"/>
        </w:rPr>
        <w:t>households</w:t>
      </w:r>
      <w:r>
        <w:rPr>
          <w:rFonts w:ascii="Times New Roman"/>
          <w:color w:val="000000"/>
          <w:spacing w:val="32"/>
          <w:sz w:val="20"/>
        </w:rPr>
        <w:t xml:space="preserve"> </w:t>
      </w:r>
      <w:r>
        <w:rPr>
          <w:rFonts w:ascii="KCFTRC+CMR10"/>
          <w:color w:val="000000"/>
          <w:sz w:val="20"/>
        </w:rPr>
        <w:t>assigned</w:t>
      </w:r>
      <w:r>
        <w:rPr>
          <w:rFonts w:ascii="Times New Roman"/>
          <w:color w:val="000000"/>
          <w:spacing w:val="32"/>
          <w:sz w:val="20"/>
        </w:rPr>
        <w:t xml:space="preserve"> </w:t>
      </w:r>
      <w:r>
        <w:rPr>
          <w:rFonts w:ascii="KCFTRC+CMR10"/>
          <w:color w:val="000000"/>
          <w:sz w:val="20"/>
        </w:rPr>
        <w:t>to</w:t>
      </w:r>
      <w:r>
        <w:rPr>
          <w:rFonts w:ascii="Times New Roman"/>
          <w:color w:val="000000"/>
          <w:spacing w:val="32"/>
          <w:sz w:val="20"/>
        </w:rPr>
        <w:t xml:space="preserve"> </w:t>
      </w:r>
      <w:r>
        <w:rPr>
          <w:rFonts w:ascii="KCFTRC+CMR10"/>
          <w:color w:val="000000"/>
          <w:sz w:val="20"/>
        </w:rPr>
        <w:t>the</w:t>
      </w:r>
      <w:r>
        <w:rPr>
          <w:rFonts w:ascii="Times New Roman"/>
          <w:color w:val="000000"/>
          <w:spacing w:val="32"/>
          <w:sz w:val="20"/>
        </w:rPr>
        <w:t xml:space="preserve"> </w:t>
      </w:r>
      <w:r>
        <w:rPr>
          <w:rFonts w:ascii="KCFTRC+CMR10"/>
          <w:color w:val="000000"/>
          <w:spacing w:val="-1"/>
          <w:sz w:val="20"/>
        </w:rPr>
        <w:t>treatment</w:t>
      </w:r>
      <w:r>
        <w:rPr>
          <w:rFonts w:ascii="Times New Roman"/>
          <w:color w:val="000000"/>
          <w:spacing w:val="33"/>
          <w:sz w:val="20"/>
        </w:rPr>
        <w:t xml:space="preserve"> </w:t>
      </w:r>
      <w:r>
        <w:rPr>
          <w:rFonts w:ascii="KCFTRC+CMR10"/>
          <w:color w:val="000000"/>
          <w:sz w:val="20"/>
        </w:rPr>
        <w:t>group</w:t>
      </w:r>
      <w:r>
        <w:rPr>
          <w:rFonts w:ascii="Times New Roman"/>
          <w:color w:val="000000"/>
          <w:spacing w:val="32"/>
          <w:sz w:val="20"/>
        </w:rPr>
        <w:t xml:space="preserve"> </w:t>
      </w:r>
      <w:r>
        <w:rPr>
          <w:rFonts w:ascii="KCFTRC+CMR10"/>
          <w:color w:val="000000"/>
          <w:sz w:val="20"/>
        </w:rPr>
        <w:t>also</w:t>
      </w:r>
      <w:r>
        <w:rPr>
          <w:rFonts w:ascii="Times New Roman"/>
          <w:color w:val="000000"/>
          <w:spacing w:val="32"/>
          <w:sz w:val="20"/>
        </w:rPr>
        <w:t xml:space="preserve"> </w:t>
      </w:r>
      <w:r>
        <w:rPr>
          <w:rFonts w:ascii="KCFTRC+CMR10"/>
          <w:color w:val="000000"/>
          <w:spacing w:val="-1"/>
          <w:sz w:val="20"/>
        </w:rPr>
        <w:t>sensitively</w:t>
      </w:r>
    </w:p>
    <w:p w14:paraId="28E7925F" w14:textId="77777777" w:rsidR="00CF0253" w:rsidRDefault="00252649">
      <w:pPr>
        <w:spacing w:before="149" w:after="0" w:line="209" w:lineRule="exact"/>
        <w:jc w:val="left"/>
        <w:rPr>
          <w:rFonts w:ascii="Times New Roman"/>
          <w:color w:val="000000"/>
          <w:sz w:val="20"/>
        </w:rPr>
      </w:pPr>
      <w:r>
        <w:rPr>
          <w:rFonts w:ascii="KCFTRC+CMR10"/>
          <w:color w:val="000000"/>
          <w:sz w:val="20"/>
        </w:rPr>
        <w:t>adjusted</w:t>
      </w:r>
      <w:r>
        <w:rPr>
          <w:rFonts w:ascii="Times New Roman"/>
          <w:color w:val="000000"/>
          <w:spacing w:val="-4"/>
          <w:sz w:val="20"/>
        </w:rPr>
        <w:t xml:space="preserve"> </w:t>
      </w:r>
      <w:r>
        <w:rPr>
          <w:rFonts w:ascii="KCFTRC+CMR10"/>
          <w:color w:val="000000"/>
          <w:sz w:val="20"/>
        </w:rPr>
        <w:t>their</w:t>
      </w:r>
      <w:r>
        <w:rPr>
          <w:rFonts w:ascii="Times New Roman"/>
          <w:color w:val="000000"/>
          <w:spacing w:val="-4"/>
          <w:sz w:val="20"/>
        </w:rPr>
        <w:t xml:space="preserve"> </w:t>
      </w:r>
      <w:r>
        <w:rPr>
          <w:rFonts w:ascii="KCFTRC+CMR10"/>
          <w:color w:val="000000"/>
          <w:sz w:val="20"/>
        </w:rPr>
        <w:t>consumption</w:t>
      </w:r>
      <w:r>
        <w:rPr>
          <w:rFonts w:ascii="Times New Roman"/>
          <w:color w:val="000000"/>
          <w:spacing w:val="-4"/>
          <w:sz w:val="20"/>
        </w:rPr>
        <w:t xml:space="preserve"> </w:t>
      </w:r>
      <w:r>
        <w:rPr>
          <w:rFonts w:ascii="KCFTRC+CMR10"/>
          <w:color w:val="000000"/>
          <w:sz w:val="20"/>
        </w:rPr>
        <w:t>behavior</w:t>
      </w:r>
      <w:r>
        <w:rPr>
          <w:rFonts w:ascii="Times New Roman"/>
          <w:color w:val="000000"/>
          <w:spacing w:val="-4"/>
          <w:sz w:val="20"/>
        </w:rPr>
        <w:t xml:space="preserve"> </w:t>
      </w:r>
      <w:r>
        <w:rPr>
          <w:rFonts w:ascii="KCFTRC+CMR10"/>
          <w:color w:val="000000"/>
          <w:sz w:val="20"/>
        </w:rPr>
        <w:t>according</w:t>
      </w:r>
      <w:r>
        <w:rPr>
          <w:rFonts w:ascii="Times New Roman"/>
          <w:color w:val="000000"/>
          <w:spacing w:val="-4"/>
          <w:sz w:val="20"/>
        </w:rPr>
        <w:t xml:space="preserve"> </w:t>
      </w:r>
      <w:r>
        <w:rPr>
          <w:rFonts w:ascii="KCFTRC+CMR10"/>
          <w:color w:val="000000"/>
          <w:sz w:val="20"/>
        </w:rPr>
        <w:t>to</w:t>
      </w:r>
      <w:r>
        <w:rPr>
          <w:rFonts w:ascii="Times New Roman"/>
          <w:color w:val="000000"/>
          <w:spacing w:val="-4"/>
          <w:sz w:val="20"/>
        </w:rPr>
        <w:t xml:space="preserve"> </w:t>
      </w:r>
      <w:r>
        <w:rPr>
          <w:rFonts w:ascii="KCFTRC+CMR10"/>
          <w:color w:val="000000"/>
          <w:sz w:val="20"/>
        </w:rPr>
        <w:t>the</w:t>
      </w:r>
      <w:r>
        <w:rPr>
          <w:rFonts w:ascii="Times New Roman"/>
          <w:color w:val="000000"/>
          <w:spacing w:val="-4"/>
          <w:sz w:val="20"/>
        </w:rPr>
        <w:t xml:space="preserve"> </w:t>
      </w:r>
      <w:r>
        <w:rPr>
          <w:rFonts w:ascii="KCFTRC+CMR10"/>
          <w:color w:val="000000"/>
          <w:sz w:val="20"/>
        </w:rPr>
        <w:t>magnitude</w:t>
      </w:r>
      <w:r>
        <w:rPr>
          <w:rFonts w:ascii="Times New Roman"/>
          <w:color w:val="000000"/>
          <w:spacing w:val="-4"/>
          <w:sz w:val="20"/>
        </w:rPr>
        <w:t xml:space="preserve"> </w:t>
      </w:r>
      <w:r>
        <w:rPr>
          <w:rFonts w:ascii="KCFTRC+CMR10"/>
          <w:color w:val="000000"/>
          <w:sz w:val="20"/>
        </w:rPr>
        <w:t>of</w:t>
      </w:r>
      <w:r>
        <w:rPr>
          <w:rFonts w:ascii="Times New Roman"/>
          <w:color w:val="000000"/>
          <w:spacing w:val="-4"/>
          <w:sz w:val="20"/>
        </w:rPr>
        <w:t xml:space="preserve"> </w:t>
      </w:r>
      <w:r>
        <w:rPr>
          <w:rFonts w:ascii="KCFTRC+CMR10"/>
          <w:color w:val="000000"/>
          <w:sz w:val="20"/>
        </w:rPr>
        <w:t>peak-hour</w:t>
      </w:r>
      <w:r>
        <w:rPr>
          <w:rFonts w:ascii="Times New Roman"/>
          <w:color w:val="000000"/>
          <w:spacing w:val="-5"/>
          <w:sz w:val="20"/>
        </w:rPr>
        <w:t xml:space="preserve"> </w:t>
      </w:r>
      <w:r>
        <w:rPr>
          <w:rFonts w:ascii="KCFTRC+CMR10"/>
          <w:color w:val="000000"/>
          <w:sz w:val="20"/>
        </w:rPr>
        <w:t>price</w:t>
      </w:r>
      <w:r>
        <w:rPr>
          <w:rFonts w:ascii="Times New Roman"/>
          <w:color w:val="000000"/>
          <w:spacing w:val="-4"/>
          <w:sz w:val="20"/>
        </w:rPr>
        <w:t xml:space="preserve"> </w:t>
      </w:r>
      <w:r>
        <w:rPr>
          <w:rFonts w:ascii="KCFTRC+CMR10"/>
          <w:color w:val="000000"/>
          <w:sz w:val="20"/>
        </w:rPr>
        <w:t>increases.</w:t>
      </w:r>
      <w:r>
        <w:rPr>
          <w:rFonts w:ascii="Times New Roman"/>
          <w:color w:val="000000"/>
          <w:spacing w:val="32"/>
          <w:sz w:val="20"/>
        </w:rPr>
        <w:t xml:space="preserve"> </w:t>
      </w:r>
      <w:r>
        <w:rPr>
          <w:rFonts w:ascii="KCFTRC+CMR10"/>
          <w:color w:val="000000"/>
          <w:sz w:val="20"/>
        </w:rPr>
        <w:t>In</w:t>
      </w:r>
      <w:r>
        <w:rPr>
          <w:rFonts w:ascii="Times New Roman"/>
          <w:color w:val="000000"/>
          <w:spacing w:val="-4"/>
          <w:sz w:val="20"/>
        </w:rPr>
        <w:t xml:space="preserve"> </w:t>
      </w:r>
      <w:r>
        <w:rPr>
          <w:rFonts w:ascii="KCFTRC+CMR10"/>
          <w:color w:val="000000"/>
          <w:sz w:val="20"/>
        </w:rPr>
        <w:t>other</w:t>
      </w:r>
      <w:r>
        <w:rPr>
          <w:rFonts w:ascii="Times New Roman"/>
          <w:color w:val="000000"/>
          <w:spacing w:val="-4"/>
          <w:sz w:val="20"/>
        </w:rPr>
        <w:t xml:space="preserve"> </w:t>
      </w:r>
      <w:r>
        <w:rPr>
          <w:rFonts w:ascii="KCFTRC+CMR10"/>
          <w:color w:val="000000"/>
          <w:spacing w:val="-1"/>
          <w:sz w:val="20"/>
        </w:rPr>
        <w:t>words,</w:t>
      </w:r>
      <w:r>
        <w:rPr>
          <w:rFonts w:ascii="Times New Roman"/>
          <w:color w:val="000000"/>
          <w:spacing w:val="2"/>
          <w:sz w:val="20"/>
        </w:rPr>
        <w:t xml:space="preserve"> </w:t>
      </w:r>
      <w:r>
        <w:rPr>
          <w:rFonts w:ascii="KCFTRC+CMR10"/>
          <w:color w:val="000000"/>
          <w:sz w:val="20"/>
        </w:rPr>
        <w:t>the</w:t>
      </w:r>
    </w:p>
    <w:p w14:paraId="56E70CA5" w14:textId="77777777" w:rsidR="00CF0253" w:rsidRDefault="00252649">
      <w:pPr>
        <w:spacing w:before="149" w:after="0" w:line="209" w:lineRule="exact"/>
        <w:jc w:val="left"/>
        <w:rPr>
          <w:rFonts w:ascii="Times New Roman"/>
          <w:color w:val="000000"/>
          <w:sz w:val="20"/>
        </w:rPr>
      </w:pPr>
      <w:r>
        <w:rPr>
          <w:rFonts w:ascii="KCFTRC+CMR10"/>
          <w:color w:val="000000"/>
          <w:sz w:val="20"/>
        </w:rPr>
        <w:t>TOU</w:t>
      </w:r>
      <w:r>
        <w:rPr>
          <w:rFonts w:ascii="Times New Roman"/>
          <w:color w:val="000000"/>
          <w:spacing w:val="9"/>
          <w:sz w:val="20"/>
        </w:rPr>
        <w:t xml:space="preserve"> </w:t>
      </w:r>
      <w:r>
        <w:rPr>
          <w:rFonts w:ascii="KCFTRC+CMR10"/>
          <w:color w:val="000000"/>
          <w:sz w:val="20"/>
        </w:rPr>
        <w:t>prices</w:t>
      </w:r>
      <w:r>
        <w:rPr>
          <w:rFonts w:ascii="Times New Roman"/>
          <w:color w:val="000000"/>
          <w:spacing w:val="10"/>
          <w:sz w:val="20"/>
        </w:rPr>
        <w:t xml:space="preserve"> </w:t>
      </w:r>
      <w:r>
        <w:rPr>
          <w:rFonts w:ascii="KCFTRC+CMR10"/>
          <w:color w:val="000000"/>
          <w:sz w:val="20"/>
        </w:rPr>
        <w:t>facilitated</w:t>
      </w:r>
      <w:r>
        <w:rPr>
          <w:rFonts w:ascii="Times New Roman"/>
          <w:color w:val="000000"/>
          <w:spacing w:val="9"/>
          <w:sz w:val="20"/>
        </w:rPr>
        <w:t xml:space="preserve"> </w:t>
      </w:r>
      <w:r>
        <w:rPr>
          <w:rFonts w:ascii="KCFTRC+CMR10"/>
          <w:color w:val="000000"/>
          <w:spacing w:val="-2"/>
          <w:sz w:val="20"/>
        </w:rPr>
        <w:t>spillover</w:t>
      </w:r>
      <w:r>
        <w:rPr>
          <w:rFonts w:ascii="Times New Roman"/>
          <w:color w:val="000000"/>
          <w:spacing w:val="11"/>
          <w:sz w:val="20"/>
        </w:rPr>
        <w:t xml:space="preserve"> </w:t>
      </w:r>
      <w:r>
        <w:rPr>
          <w:rFonts w:ascii="KCFTRC+CMR10" w:hAnsi="KCFTRC+CMR10" w:cs="KCFTRC+CMR10"/>
          <w:color w:val="000000"/>
          <w:sz w:val="20"/>
        </w:rPr>
        <w:t>eﬀects</w:t>
      </w:r>
      <w:r>
        <w:rPr>
          <w:rFonts w:ascii="Times New Roman"/>
          <w:color w:val="000000"/>
          <w:spacing w:val="10"/>
          <w:sz w:val="20"/>
        </w:rPr>
        <w:t xml:space="preserve"> </w:t>
      </w:r>
      <w:r>
        <w:rPr>
          <w:rFonts w:ascii="KCFTRC+CMR10"/>
          <w:color w:val="000000"/>
          <w:sz w:val="20"/>
        </w:rPr>
        <w:t>on</w:t>
      </w:r>
      <w:r>
        <w:rPr>
          <w:rFonts w:ascii="Times New Roman"/>
          <w:color w:val="000000"/>
          <w:spacing w:val="10"/>
          <w:sz w:val="20"/>
        </w:rPr>
        <w:t xml:space="preserve"> </w:t>
      </w:r>
      <w:r>
        <w:rPr>
          <w:rFonts w:ascii="KCFTRC+CMR10" w:hAnsi="KCFTRC+CMR10" w:cs="KCFTRC+CMR10"/>
          <w:color w:val="000000"/>
          <w:sz w:val="20"/>
        </w:rPr>
        <w:t>households’</w:t>
      </w:r>
      <w:r>
        <w:rPr>
          <w:rFonts w:ascii="Times New Roman"/>
          <w:color w:val="000000"/>
          <w:spacing w:val="10"/>
          <w:sz w:val="20"/>
        </w:rPr>
        <w:t xml:space="preserve"> </w:t>
      </w:r>
      <w:r>
        <w:rPr>
          <w:rFonts w:ascii="KCFTRC+CMR10"/>
          <w:color w:val="000000"/>
          <w:sz w:val="20"/>
        </w:rPr>
        <w:t>consumption</w:t>
      </w:r>
      <w:r>
        <w:rPr>
          <w:rFonts w:ascii="Times New Roman"/>
          <w:color w:val="000000"/>
          <w:spacing w:val="10"/>
          <w:sz w:val="20"/>
        </w:rPr>
        <w:t xml:space="preserve"> </w:t>
      </w:r>
      <w:r>
        <w:rPr>
          <w:rFonts w:ascii="KCFTRC+CMR10"/>
          <w:color w:val="000000"/>
          <w:sz w:val="20"/>
        </w:rPr>
        <w:t>behavior</w:t>
      </w:r>
      <w:r>
        <w:rPr>
          <w:rFonts w:ascii="Times New Roman"/>
          <w:color w:val="000000"/>
          <w:spacing w:val="10"/>
          <w:sz w:val="20"/>
        </w:rPr>
        <w:t xml:space="preserve"> </w:t>
      </w:r>
      <w:r>
        <w:rPr>
          <w:rFonts w:ascii="KCFTRC+CMR10"/>
          <w:color w:val="000000"/>
          <w:sz w:val="20"/>
        </w:rPr>
        <w:t>in</w:t>
      </w:r>
      <w:r>
        <w:rPr>
          <w:rFonts w:ascii="Times New Roman"/>
          <w:color w:val="000000"/>
          <w:spacing w:val="10"/>
          <w:sz w:val="20"/>
        </w:rPr>
        <w:t xml:space="preserve"> </w:t>
      </w:r>
      <w:r>
        <w:rPr>
          <w:rFonts w:ascii="KCFTRC+CMR10"/>
          <w:color w:val="000000"/>
          <w:sz w:val="20"/>
        </w:rPr>
        <w:t>near-peak-hour</w:t>
      </w:r>
      <w:r>
        <w:rPr>
          <w:rFonts w:ascii="Times New Roman"/>
          <w:color w:val="000000"/>
          <w:spacing w:val="9"/>
          <w:sz w:val="20"/>
        </w:rPr>
        <w:t xml:space="preserve"> </w:t>
      </w:r>
      <w:r>
        <w:rPr>
          <w:rFonts w:ascii="KCFTRC+CMR10"/>
          <w:color w:val="000000"/>
          <w:spacing w:val="-2"/>
          <w:sz w:val="20"/>
        </w:rPr>
        <w:t>intervals,</w:t>
      </w:r>
      <w:r>
        <w:rPr>
          <w:rFonts w:ascii="Times New Roman"/>
          <w:color w:val="000000"/>
          <w:spacing w:val="13"/>
          <w:sz w:val="20"/>
        </w:rPr>
        <w:t xml:space="preserve"> </w:t>
      </w:r>
      <w:r>
        <w:rPr>
          <w:rFonts w:ascii="KCFTRC+CMR10"/>
          <w:color w:val="000000"/>
          <w:sz w:val="20"/>
        </w:rPr>
        <w:t>during</w:t>
      </w:r>
    </w:p>
    <w:p w14:paraId="78DCF060" w14:textId="77777777" w:rsidR="00CF0253" w:rsidRDefault="00252649">
      <w:pPr>
        <w:spacing w:before="149" w:after="0" w:line="209" w:lineRule="exact"/>
        <w:jc w:val="left"/>
        <w:rPr>
          <w:rFonts w:ascii="Times New Roman"/>
          <w:color w:val="000000"/>
          <w:sz w:val="20"/>
        </w:rPr>
      </w:pPr>
      <w:r>
        <w:rPr>
          <w:rFonts w:ascii="KCFTRC+CMR10"/>
          <w:color w:val="000000"/>
          <w:spacing w:val="-2"/>
          <w:sz w:val="20"/>
        </w:rPr>
        <w:lastRenderedPageBreak/>
        <w:t>which</w:t>
      </w:r>
      <w:r>
        <w:rPr>
          <w:rFonts w:ascii="Times New Roman"/>
          <w:color w:val="000000"/>
          <w:spacing w:val="35"/>
          <w:sz w:val="20"/>
        </w:rPr>
        <w:t xml:space="preserve"> </w:t>
      </w:r>
      <w:r>
        <w:rPr>
          <w:rFonts w:ascii="KCFTRC+CMR10"/>
          <w:color w:val="000000"/>
          <w:sz w:val="20"/>
        </w:rPr>
        <w:t>they</w:t>
      </w:r>
      <w:r>
        <w:rPr>
          <w:rFonts w:ascii="Times New Roman"/>
          <w:color w:val="000000"/>
          <w:spacing w:val="33"/>
          <w:sz w:val="20"/>
        </w:rPr>
        <w:t xml:space="preserve"> </w:t>
      </w:r>
      <w:r>
        <w:rPr>
          <w:rFonts w:ascii="KCFTRC+CMR10"/>
          <w:color w:val="000000"/>
          <w:spacing w:val="-2"/>
          <w:sz w:val="20"/>
        </w:rPr>
        <w:t>were</w:t>
      </w:r>
      <w:r>
        <w:rPr>
          <w:rFonts w:ascii="Times New Roman"/>
          <w:color w:val="000000"/>
          <w:spacing w:val="35"/>
          <w:sz w:val="20"/>
        </w:rPr>
        <w:t xml:space="preserve"> </w:t>
      </w:r>
      <w:r>
        <w:rPr>
          <w:rFonts w:ascii="KCFTRC+CMR10"/>
          <w:color w:val="000000"/>
          <w:sz w:val="20"/>
        </w:rPr>
        <w:t>not</w:t>
      </w:r>
      <w:r>
        <w:rPr>
          <w:rFonts w:ascii="Times New Roman"/>
          <w:color w:val="000000"/>
          <w:spacing w:val="34"/>
          <w:sz w:val="20"/>
        </w:rPr>
        <w:t xml:space="preserve"> </w:t>
      </w:r>
      <w:r>
        <w:rPr>
          <w:rFonts w:ascii="KCFTRC+CMR10"/>
          <w:color w:val="000000"/>
          <w:spacing w:val="2"/>
          <w:sz w:val="20"/>
        </w:rPr>
        <w:t>subject</w:t>
      </w:r>
      <w:r>
        <w:rPr>
          <w:rFonts w:ascii="Times New Roman"/>
          <w:color w:val="000000"/>
          <w:spacing w:val="32"/>
          <w:sz w:val="20"/>
        </w:rPr>
        <w:t xml:space="preserve"> </w:t>
      </w:r>
      <w:r>
        <w:rPr>
          <w:rFonts w:ascii="KCFTRC+CMR10"/>
          <w:color w:val="000000"/>
          <w:sz w:val="20"/>
        </w:rPr>
        <w:t>to</w:t>
      </w:r>
      <w:r>
        <w:rPr>
          <w:rFonts w:ascii="Times New Roman"/>
          <w:color w:val="000000"/>
          <w:spacing w:val="33"/>
          <w:sz w:val="20"/>
        </w:rPr>
        <w:t xml:space="preserve"> </w:t>
      </w:r>
      <w:r>
        <w:rPr>
          <w:rFonts w:ascii="KCFTRC+CMR10"/>
          <w:color w:val="000000"/>
          <w:sz w:val="20"/>
        </w:rPr>
        <w:t>the</w:t>
      </w:r>
      <w:r>
        <w:rPr>
          <w:rFonts w:ascii="Times New Roman"/>
          <w:color w:val="000000"/>
          <w:spacing w:val="33"/>
          <w:sz w:val="20"/>
        </w:rPr>
        <w:t xml:space="preserve"> </w:t>
      </w:r>
      <w:r>
        <w:rPr>
          <w:rFonts w:ascii="KCFTRC+CMR10"/>
          <w:color w:val="000000"/>
          <w:sz w:val="20"/>
        </w:rPr>
        <w:t>price</w:t>
      </w:r>
      <w:r>
        <w:rPr>
          <w:rFonts w:ascii="Times New Roman"/>
          <w:color w:val="000000"/>
          <w:spacing w:val="33"/>
          <w:sz w:val="20"/>
        </w:rPr>
        <w:t xml:space="preserve"> </w:t>
      </w:r>
      <w:r>
        <w:rPr>
          <w:rFonts w:ascii="KCFTRC+CMR10"/>
          <w:color w:val="000000"/>
          <w:sz w:val="20"/>
        </w:rPr>
        <w:t>raised</w:t>
      </w:r>
      <w:r>
        <w:rPr>
          <w:rFonts w:ascii="Times New Roman"/>
          <w:color w:val="000000"/>
          <w:spacing w:val="33"/>
          <w:sz w:val="20"/>
        </w:rPr>
        <w:t xml:space="preserve"> </w:t>
      </w:r>
      <w:r>
        <w:rPr>
          <w:rFonts w:ascii="KCFTRC+CMR10"/>
          <w:color w:val="000000"/>
          <w:sz w:val="20"/>
        </w:rPr>
        <w:t>to</w:t>
      </w:r>
      <w:r>
        <w:rPr>
          <w:rFonts w:ascii="Times New Roman"/>
          <w:color w:val="000000"/>
          <w:spacing w:val="33"/>
          <w:sz w:val="20"/>
        </w:rPr>
        <w:t xml:space="preserve"> </w:t>
      </w:r>
      <w:r>
        <w:rPr>
          <w:rFonts w:ascii="KCFTRC+CMR10"/>
          <w:color w:val="000000"/>
          <w:sz w:val="20"/>
        </w:rPr>
        <w:t>a</w:t>
      </w:r>
      <w:r>
        <w:rPr>
          <w:rFonts w:ascii="Times New Roman"/>
          <w:color w:val="000000"/>
          <w:spacing w:val="33"/>
          <w:sz w:val="20"/>
        </w:rPr>
        <w:t xml:space="preserve"> </w:t>
      </w:r>
      <w:r>
        <w:rPr>
          <w:rFonts w:ascii="KCFTRC+CMR10"/>
          <w:color w:val="000000"/>
          <w:sz w:val="20"/>
        </w:rPr>
        <w:t>pre-determined</w:t>
      </w:r>
      <w:r>
        <w:rPr>
          <w:rFonts w:ascii="Times New Roman"/>
          <w:color w:val="000000"/>
          <w:spacing w:val="33"/>
          <w:sz w:val="20"/>
        </w:rPr>
        <w:t xml:space="preserve"> </w:t>
      </w:r>
      <w:r>
        <w:rPr>
          <w:rFonts w:ascii="KCFTRC+CMR10"/>
          <w:color w:val="000000"/>
          <w:spacing w:val="-1"/>
          <w:sz w:val="20"/>
        </w:rPr>
        <w:t>level.</w:t>
      </w:r>
      <w:r>
        <w:rPr>
          <w:rFonts w:ascii="Times New Roman"/>
          <w:color w:val="000000"/>
          <w:spacing w:val="90"/>
          <w:sz w:val="20"/>
        </w:rPr>
        <w:t xml:space="preserve"> </w:t>
      </w:r>
      <w:r>
        <w:rPr>
          <w:rFonts w:ascii="KCFTRC+CMR10"/>
          <w:color w:val="000000"/>
          <w:sz w:val="20"/>
        </w:rPr>
        <w:t>In</w:t>
      </w:r>
      <w:r>
        <w:rPr>
          <w:rFonts w:ascii="Times New Roman"/>
          <w:color w:val="000000"/>
          <w:spacing w:val="33"/>
          <w:sz w:val="20"/>
        </w:rPr>
        <w:t xml:space="preserve"> </w:t>
      </w:r>
      <w:r>
        <w:rPr>
          <w:rFonts w:ascii="KCFTRC+CMR10"/>
          <w:color w:val="000000"/>
          <w:spacing w:val="2"/>
          <w:sz w:val="20"/>
        </w:rPr>
        <w:t>both</w:t>
      </w:r>
      <w:r>
        <w:rPr>
          <w:rFonts w:ascii="Times New Roman"/>
          <w:color w:val="000000"/>
          <w:spacing w:val="31"/>
          <w:sz w:val="20"/>
        </w:rPr>
        <w:t xml:space="preserve"> </w:t>
      </w:r>
      <w:r>
        <w:rPr>
          <w:rFonts w:ascii="KCFTRC+CMR10"/>
          <w:color w:val="000000"/>
          <w:spacing w:val="-2"/>
          <w:sz w:val="20"/>
        </w:rPr>
        <w:t>intervals,</w:t>
      </w:r>
      <w:r>
        <w:rPr>
          <w:rFonts w:ascii="Times New Roman"/>
          <w:color w:val="000000"/>
          <w:spacing w:val="40"/>
          <w:sz w:val="20"/>
        </w:rPr>
        <w:t xml:space="preserve"> </w:t>
      </w:r>
      <w:r>
        <w:rPr>
          <w:rFonts w:ascii="KCFTRC+CMR10"/>
          <w:color w:val="000000"/>
          <w:sz w:val="20"/>
        </w:rPr>
        <w:t>the</w:t>
      </w:r>
      <w:r>
        <w:rPr>
          <w:rFonts w:ascii="Times New Roman"/>
          <w:color w:val="000000"/>
          <w:spacing w:val="33"/>
          <w:sz w:val="20"/>
        </w:rPr>
        <w:t xml:space="preserve"> </w:t>
      </w:r>
      <w:r>
        <w:rPr>
          <w:rFonts w:ascii="KCFTRC+CMR10"/>
          <w:color w:val="000000"/>
          <w:sz w:val="20"/>
        </w:rPr>
        <w:t>households</w:t>
      </w:r>
    </w:p>
    <w:p w14:paraId="4EFE9C4B" w14:textId="77777777" w:rsidR="00CF0253" w:rsidRDefault="00252649">
      <w:pPr>
        <w:spacing w:before="149" w:after="0" w:line="209" w:lineRule="exact"/>
        <w:jc w:val="left"/>
        <w:rPr>
          <w:rFonts w:ascii="Times New Roman"/>
          <w:color w:val="000000"/>
          <w:sz w:val="20"/>
        </w:rPr>
      </w:pPr>
      <w:r>
        <w:rPr>
          <w:rFonts w:ascii="KCFTRC+CMR10"/>
          <w:color w:val="000000"/>
          <w:sz w:val="20"/>
        </w:rPr>
        <w:t>reduced</w:t>
      </w:r>
      <w:r>
        <w:rPr>
          <w:rFonts w:ascii="Times New Roman"/>
          <w:color w:val="000000"/>
          <w:spacing w:val="24"/>
          <w:sz w:val="20"/>
        </w:rPr>
        <w:t xml:space="preserve"> </w:t>
      </w:r>
      <w:r>
        <w:rPr>
          <w:rFonts w:ascii="KCFTRC+CMR10"/>
          <w:color w:val="000000"/>
          <w:sz w:val="20"/>
        </w:rPr>
        <w:t>their</w:t>
      </w:r>
      <w:r>
        <w:rPr>
          <w:rFonts w:ascii="Times New Roman"/>
          <w:color w:val="000000"/>
          <w:spacing w:val="24"/>
          <w:sz w:val="20"/>
        </w:rPr>
        <w:t xml:space="preserve"> </w:t>
      </w:r>
      <w:r>
        <w:rPr>
          <w:rFonts w:ascii="KCFTRC+CMR10"/>
          <w:color w:val="000000"/>
          <w:spacing w:val="-1"/>
          <w:sz w:val="20"/>
        </w:rPr>
        <w:t>electricity</w:t>
      </w:r>
      <w:r>
        <w:rPr>
          <w:rFonts w:ascii="Times New Roman"/>
          <w:color w:val="000000"/>
          <w:spacing w:val="24"/>
          <w:sz w:val="20"/>
        </w:rPr>
        <w:t xml:space="preserve"> </w:t>
      </w:r>
      <w:r>
        <w:rPr>
          <w:rFonts w:ascii="KCFTRC+CMR10"/>
          <w:color w:val="000000"/>
          <w:sz w:val="20"/>
        </w:rPr>
        <w:t>consumption</w:t>
      </w:r>
      <w:r>
        <w:rPr>
          <w:rFonts w:ascii="Times New Roman"/>
          <w:color w:val="000000"/>
          <w:spacing w:val="24"/>
          <w:sz w:val="20"/>
        </w:rPr>
        <w:t xml:space="preserve"> </w:t>
      </w:r>
      <w:r>
        <w:rPr>
          <w:rFonts w:ascii="KCFTRC+CMR10"/>
          <w:color w:val="000000"/>
          <w:sz w:val="20"/>
        </w:rPr>
        <w:t>for</w:t>
      </w:r>
      <w:r>
        <w:rPr>
          <w:rFonts w:ascii="Times New Roman"/>
          <w:color w:val="000000"/>
          <w:spacing w:val="24"/>
          <w:sz w:val="20"/>
        </w:rPr>
        <w:t xml:space="preserve"> </w:t>
      </w:r>
      <w:r>
        <w:rPr>
          <w:rFonts w:ascii="KCFTRC+CMR10"/>
          <w:color w:val="000000"/>
          <w:sz w:val="20"/>
        </w:rPr>
        <w:t>non-temperature-control</w:t>
      </w:r>
      <w:r>
        <w:rPr>
          <w:rFonts w:ascii="Times New Roman"/>
          <w:color w:val="000000"/>
          <w:spacing w:val="24"/>
          <w:sz w:val="20"/>
        </w:rPr>
        <w:t xml:space="preserve"> </w:t>
      </w:r>
      <w:r>
        <w:rPr>
          <w:rFonts w:ascii="KCFTRC+CMR10"/>
          <w:color w:val="000000"/>
          <w:sz w:val="20"/>
        </w:rPr>
        <w:t>uses</w:t>
      </w:r>
      <w:r>
        <w:rPr>
          <w:rFonts w:ascii="Times New Roman"/>
          <w:color w:val="000000"/>
          <w:spacing w:val="24"/>
          <w:sz w:val="20"/>
        </w:rPr>
        <w:t xml:space="preserve"> </w:t>
      </w:r>
      <w:r>
        <w:rPr>
          <w:rFonts w:ascii="KCFTRC+CMR10"/>
          <w:color w:val="000000"/>
          <w:sz w:val="20"/>
        </w:rPr>
        <w:t>in</w:t>
      </w:r>
      <w:r>
        <w:rPr>
          <w:rFonts w:ascii="Times New Roman"/>
          <w:color w:val="000000"/>
          <w:spacing w:val="23"/>
          <w:sz w:val="20"/>
        </w:rPr>
        <w:t xml:space="preserve"> </w:t>
      </w:r>
      <w:r>
        <w:rPr>
          <w:rFonts w:ascii="KCFTRC+CMR10"/>
          <w:color w:val="000000"/>
          <w:spacing w:val="-2"/>
          <w:sz w:val="20"/>
        </w:rPr>
        <w:t>inverse</w:t>
      </w:r>
      <w:r>
        <w:rPr>
          <w:rFonts w:ascii="Times New Roman"/>
          <w:color w:val="000000"/>
          <w:spacing w:val="26"/>
          <w:sz w:val="20"/>
        </w:rPr>
        <w:t xml:space="preserve"> </w:t>
      </w:r>
      <w:r>
        <w:rPr>
          <w:rFonts w:ascii="KCFTRC+CMR10"/>
          <w:color w:val="000000"/>
          <w:sz w:val="20"/>
        </w:rPr>
        <w:t>proportion</w:t>
      </w:r>
      <w:r>
        <w:rPr>
          <w:rFonts w:ascii="Times New Roman"/>
          <w:color w:val="000000"/>
          <w:spacing w:val="23"/>
          <w:sz w:val="20"/>
        </w:rPr>
        <w:t xml:space="preserve"> </w:t>
      </w:r>
      <w:r>
        <w:rPr>
          <w:rFonts w:ascii="KCFTRC+CMR10"/>
          <w:color w:val="000000"/>
          <w:sz w:val="20"/>
        </w:rPr>
        <w:t>to</w:t>
      </w:r>
      <w:r>
        <w:rPr>
          <w:rFonts w:ascii="Times New Roman"/>
          <w:color w:val="000000"/>
          <w:spacing w:val="23"/>
          <w:sz w:val="20"/>
        </w:rPr>
        <w:t xml:space="preserve"> </w:t>
      </w:r>
      <w:r>
        <w:rPr>
          <w:rFonts w:ascii="KCFTRC+CMR10"/>
          <w:color w:val="000000"/>
          <w:sz w:val="20"/>
        </w:rPr>
        <w:t>the</w:t>
      </w:r>
      <w:r>
        <w:rPr>
          <w:rFonts w:ascii="Times New Roman"/>
          <w:color w:val="000000"/>
          <w:spacing w:val="24"/>
          <w:sz w:val="20"/>
        </w:rPr>
        <w:t xml:space="preserve"> </w:t>
      </w:r>
      <w:r>
        <w:rPr>
          <w:rFonts w:ascii="KCFTRC+CMR10"/>
          <w:color w:val="000000"/>
          <w:sz w:val="20"/>
        </w:rPr>
        <w:t>size</w:t>
      </w:r>
      <w:r>
        <w:rPr>
          <w:rFonts w:ascii="Times New Roman"/>
          <w:color w:val="000000"/>
          <w:spacing w:val="24"/>
          <w:sz w:val="20"/>
        </w:rPr>
        <w:t xml:space="preserve"> </w:t>
      </w:r>
      <w:r>
        <w:rPr>
          <w:rFonts w:ascii="KCFTRC+CMR10"/>
          <w:color w:val="000000"/>
          <w:sz w:val="20"/>
        </w:rPr>
        <w:t>of</w:t>
      </w:r>
      <w:r>
        <w:rPr>
          <w:rFonts w:ascii="Times New Roman"/>
          <w:color w:val="000000"/>
          <w:spacing w:val="24"/>
          <w:sz w:val="20"/>
        </w:rPr>
        <w:t xml:space="preserve"> </w:t>
      </w:r>
      <w:r>
        <w:rPr>
          <w:rFonts w:ascii="KCFTRC+CMR10"/>
          <w:color w:val="000000"/>
          <w:sz w:val="20"/>
        </w:rPr>
        <w:t>the</w:t>
      </w:r>
    </w:p>
    <w:p w14:paraId="18BEC82F"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peak-rate-period</w:t>
      </w:r>
      <w:r>
        <w:rPr>
          <w:rFonts w:ascii="Times New Roman"/>
          <w:color w:val="000000"/>
          <w:spacing w:val="32"/>
          <w:sz w:val="20"/>
        </w:rPr>
        <w:t xml:space="preserve"> </w:t>
      </w:r>
      <w:r>
        <w:rPr>
          <w:rFonts w:ascii="KCFTRC+CMR10"/>
          <w:color w:val="000000"/>
          <w:sz w:val="20"/>
        </w:rPr>
        <w:t>price</w:t>
      </w:r>
      <w:r>
        <w:rPr>
          <w:rFonts w:ascii="Times New Roman"/>
          <w:color w:val="000000"/>
          <w:spacing w:val="33"/>
          <w:sz w:val="20"/>
        </w:rPr>
        <w:t xml:space="preserve"> </w:t>
      </w:r>
      <w:r>
        <w:rPr>
          <w:rFonts w:ascii="KCFTRC+CMR10"/>
          <w:color w:val="000000"/>
          <w:sz w:val="20"/>
        </w:rPr>
        <w:t>increases.</w:t>
      </w:r>
      <w:r>
        <w:rPr>
          <w:rFonts w:ascii="Times New Roman"/>
          <w:color w:val="000000"/>
          <w:spacing w:val="88"/>
          <w:sz w:val="20"/>
        </w:rPr>
        <w:t xml:space="preserve"> </w:t>
      </w:r>
      <w:r>
        <w:rPr>
          <w:rFonts w:ascii="KCFTRC+CMR10"/>
          <w:color w:val="000000"/>
          <w:sz w:val="20"/>
        </w:rPr>
        <w:t>In</w:t>
      </w:r>
      <w:r>
        <w:rPr>
          <w:rFonts w:ascii="Times New Roman"/>
          <w:color w:val="000000"/>
          <w:spacing w:val="33"/>
          <w:sz w:val="20"/>
        </w:rPr>
        <w:t xml:space="preserve"> </w:t>
      </w:r>
      <w:r>
        <w:rPr>
          <w:rFonts w:ascii="KCFTRC+CMR10"/>
          <w:color w:val="000000"/>
          <w:sz w:val="20"/>
        </w:rPr>
        <w:t>addition,</w:t>
      </w:r>
      <w:r>
        <w:rPr>
          <w:rFonts w:ascii="Times New Roman"/>
          <w:color w:val="000000"/>
          <w:spacing w:val="37"/>
          <w:sz w:val="20"/>
        </w:rPr>
        <w:t xml:space="preserve"> </w:t>
      </w:r>
      <w:r>
        <w:rPr>
          <w:rFonts w:ascii="KCFTRC+CMR10"/>
          <w:color w:val="000000"/>
          <w:sz w:val="20"/>
        </w:rPr>
        <w:t>with</w:t>
      </w:r>
      <w:r>
        <w:rPr>
          <w:rFonts w:ascii="Times New Roman"/>
          <w:color w:val="000000"/>
          <w:spacing w:val="33"/>
          <w:sz w:val="20"/>
        </w:rPr>
        <w:t xml:space="preserve"> </w:t>
      </w:r>
      <w:r>
        <w:rPr>
          <w:rFonts w:ascii="KCFTRC+CMR10"/>
          <w:color w:val="000000"/>
          <w:spacing w:val="1"/>
          <w:sz w:val="20"/>
        </w:rPr>
        <w:t>respect</w:t>
      </w:r>
      <w:r>
        <w:rPr>
          <w:rFonts w:ascii="Times New Roman"/>
          <w:color w:val="000000"/>
          <w:spacing w:val="32"/>
          <w:sz w:val="20"/>
        </w:rPr>
        <w:t xml:space="preserve"> </w:t>
      </w:r>
      <w:r>
        <w:rPr>
          <w:rFonts w:ascii="KCFTRC+CMR10"/>
          <w:color w:val="000000"/>
          <w:sz w:val="20"/>
        </w:rPr>
        <w:t>to</w:t>
      </w:r>
      <w:r>
        <w:rPr>
          <w:rFonts w:ascii="Times New Roman"/>
          <w:color w:val="000000"/>
          <w:spacing w:val="33"/>
          <w:sz w:val="20"/>
        </w:rPr>
        <w:t xml:space="preserve"> </w:t>
      </w:r>
      <w:r>
        <w:rPr>
          <w:rFonts w:ascii="KCFTRC+CMR10"/>
          <w:color w:val="000000"/>
          <w:sz w:val="20"/>
        </w:rPr>
        <w:t>their</w:t>
      </w:r>
      <w:r>
        <w:rPr>
          <w:rFonts w:ascii="Times New Roman"/>
          <w:color w:val="000000"/>
          <w:spacing w:val="33"/>
          <w:sz w:val="20"/>
        </w:rPr>
        <w:t xml:space="preserve"> </w:t>
      </w:r>
      <w:r>
        <w:rPr>
          <w:rFonts w:ascii="KCFTRC+CMR10"/>
          <w:color w:val="000000"/>
          <w:sz w:val="20"/>
        </w:rPr>
        <w:t>temperature-control-related</w:t>
      </w:r>
      <w:r>
        <w:rPr>
          <w:rFonts w:ascii="Times New Roman"/>
          <w:color w:val="000000"/>
          <w:spacing w:val="33"/>
          <w:sz w:val="20"/>
        </w:rPr>
        <w:t xml:space="preserve"> </w:t>
      </w:r>
      <w:r>
        <w:rPr>
          <w:rFonts w:ascii="KCFTRC+CMR10"/>
          <w:color w:val="000000"/>
          <w:sz w:val="20"/>
        </w:rPr>
        <w:t>consumption,</w:t>
      </w:r>
    </w:p>
    <w:p w14:paraId="6A126BDE" w14:textId="77777777" w:rsidR="00CF0253" w:rsidRDefault="00252649">
      <w:pPr>
        <w:spacing w:before="149" w:after="0" w:line="209" w:lineRule="exact"/>
        <w:jc w:val="left"/>
        <w:rPr>
          <w:rFonts w:ascii="Times New Roman"/>
          <w:color w:val="000000"/>
          <w:sz w:val="20"/>
        </w:rPr>
      </w:pPr>
      <w:r>
        <w:rPr>
          <w:rFonts w:ascii="KCFTRC+CMR10"/>
          <w:color w:val="000000"/>
          <w:sz w:val="20"/>
        </w:rPr>
        <w:t>they</w:t>
      </w:r>
      <w:r>
        <w:rPr>
          <w:rFonts w:ascii="Times New Roman"/>
          <w:color w:val="000000"/>
          <w:spacing w:val="34"/>
          <w:sz w:val="20"/>
        </w:rPr>
        <w:t xml:space="preserve"> </w:t>
      </w:r>
      <w:r>
        <w:rPr>
          <w:rFonts w:ascii="KCFTRC+CMR10"/>
          <w:color w:val="000000"/>
          <w:sz w:val="20"/>
        </w:rPr>
        <w:t>did</w:t>
      </w:r>
      <w:r>
        <w:rPr>
          <w:rFonts w:ascii="Times New Roman"/>
          <w:color w:val="000000"/>
          <w:spacing w:val="34"/>
          <w:sz w:val="20"/>
        </w:rPr>
        <w:t xml:space="preserve"> </w:t>
      </w:r>
      <w:r>
        <w:rPr>
          <w:rFonts w:ascii="KCFTRC+CMR10"/>
          <w:color w:val="000000"/>
          <w:sz w:val="20"/>
        </w:rPr>
        <w:t>not</w:t>
      </w:r>
      <w:r>
        <w:rPr>
          <w:rFonts w:ascii="Times New Roman"/>
          <w:color w:val="000000"/>
          <w:spacing w:val="34"/>
          <w:sz w:val="20"/>
        </w:rPr>
        <w:t xml:space="preserve"> </w:t>
      </w:r>
      <w:r>
        <w:rPr>
          <w:rFonts w:ascii="KCFTRC+CMR10"/>
          <w:color w:val="000000"/>
          <w:spacing w:val="1"/>
          <w:sz w:val="20"/>
        </w:rPr>
        <w:t>respond</w:t>
      </w:r>
      <w:r>
        <w:rPr>
          <w:rFonts w:ascii="Times New Roman"/>
          <w:color w:val="000000"/>
          <w:spacing w:val="33"/>
          <w:sz w:val="20"/>
        </w:rPr>
        <w:t xml:space="preserve"> </w:t>
      </w:r>
      <w:r>
        <w:rPr>
          <w:rFonts w:ascii="KCFTRC+CMR10"/>
          <w:color w:val="000000"/>
          <w:sz w:val="20"/>
        </w:rPr>
        <w:t>to</w:t>
      </w:r>
      <w:r>
        <w:rPr>
          <w:rFonts w:ascii="Times New Roman"/>
          <w:color w:val="000000"/>
          <w:spacing w:val="34"/>
          <w:sz w:val="20"/>
        </w:rPr>
        <w:t xml:space="preserve"> </w:t>
      </w:r>
      <w:r>
        <w:rPr>
          <w:rFonts w:ascii="KCFTRC+CMR10"/>
          <w:color w:val="000000"/>
          <w:sz w:val="20"/>
        </w:rPr>
        <w:t>the</w:t>
      </w:r>
      <w:r>
        <w:rPr>
          <w:rFonts w:ascii="Times New Roman"/>
          <w:color w:val="000000"/>
          <w:spacing w:val="34"/>
          <w:sz w:val="20"/>
        </w:rPr>
        <w:t xml:space="preserve"> </w:t>
      </w:r>
      <w:r>
        <w:rPr>
          <w:rFonts w:ascii="KCFTRC+CMR10"/>
          <w:color w:val="000000"/>
          <w:sz w:val="20"/>
        </w:rPr>
        <w:t>TOU</w:t>
      </w:r>
      <w:r>
        <w:rPr>
          <w:rFonts w:ascii="Times New Roman"/>
          <w:color w:val="000000"/>
          <w:spacing w:val="34"/>
          <w:sz w:val="20"/>
        </w:rPr>
        <w:t xml:space="preserve"> </w:t>
      </w:r>
      <w:r>
        <w:rPr>
          <w:rFonts w:ascii="KCFTRC+CMR10" w:hAnsi="KCFTRC+CMR10" w:cs="KCFTRC+CMR10"/>
          <w:color w:val="000000"/>
          <w:sz w:val="20"/>
        </w:rPr>
        <w:t>tariﬀs</w:t>
      </w:r>
      <w:r>
        <w:rPr>
          <w:rFonts w:ascii="Times New Roman"/>
          <w:color w:val="000000"/>
          <w:spacing w:val="34"/>
          <w:sz w:val="20"/>
        </w:rPr>
        <w:t xml:space="preserve"> </w:t>
      </w:r>
      <w:r>
        <w:rPr>
          <w:rFonts w:ascii="KCFTRC+CMR10"/>
          <w:color w:val="000000"/>
          <w:spacing w:val="-2"/>
          <w:sz w:val="20"/>
        </w:rPr>
        <w:t>until</w:t>
      </w:r>
      <w:r>
        <w:rPr>
          <w:rFonts w:ascii="Times New Roman"/>
          <w:color w:val="000000"/>
          <w:spacing w:val="36"/>
          <w:sz w:val="20"/>
        </w:rPr>
        <w:t xml:space="preserve"> </w:t>
      </w:r>
      <w:r>
        <w:rPr>
          <w:rFonts w:ascii="KCFTRC+CMR10"/>
          <w:color w:val="000000"/>
          <w:sz w:val="20"/>
        </w:rPr>
        <w:t>daily</w:t>
      </w:r>
      <w:r>
        <w:rPr>
          <w:rFonts w:ascii="Times New Roman"/>
          <w:color w:val="000000"/>
          <w:spacing w:val="34"/>
          <w:sz w:val="20"/>
        </w:rPr>
        <w:t xml:space="preserve"> </w:t>
      </w:r>
      <w:r>
        <w:rPr>
          <w:rFonts w:ascii="KCFTRC+CMR10"/>
          <w:color w:val="000000"/>
          <w:sz w:val="20"/>
        </w:rPr>
        <w:t>HDDs</w:t>
      </w:r>
      <w:r>
        <w:rPr>
          <w:rFonts w:ascii="Times New Roman"/>
          <w:color w:val="000000"/>
          <w:spacing w:val="34"/>
          <w:sz w:val="20"/>
        </w:rPr>
        <w:t xml:space="preserve"> </w:t>
      </w:r>
      <w:r>
        <w:rPr>
          <w:rFonts w:ascii="KCFTRC+CMR10"/>
          <w:color w:val="000000"/>
          <w:spacing w:val="-2"/>
          <w:sz w:val="20"/>
        </w:rPr>
        <w:t>were</w:t>
      </w:r>
      <w:r>
        <w:rPr>
          <w:rFonts w:ascii="Times New Roman"/>
          <w:color w:val="000000"/>
          <w:spacing w:val="36"/>
          <w:sz w:val="20"/>
        </w:rPr>
        <w:t xml:space="preserve"> </w:t>
      </w:r>
      <w:r>
        <w:rPr>
          <w:rFonts w:ascii="KCFTRC+CMR10" w:hAnsi="KCFTRC+CMR10" w:cs="KCFTRC+CMR10"/>
          <w:color w:val="000000"/>
          <w:spacing w:val="-1"/>
          <w:sz w:val="20"/>
        </w:rPr>
        <w:t>suﬃciently</w:t>
      </w:r>
      <w:r>
        <w:rPr>
          <w:rFonts w:ascii="Times New Roman"/>
          <w:color w:val="000000"/>
          <w:spacing w:val="35"/>
          <w:sz w:val="20"/>
        </w:rPr>
        <w:t xml:space="preserve"> </w:t>
      </w:r>
      <w:r>
        <w:rPr>
          <w:rFonts w:ascii="KCFTRC+CMR10"/>
          <w:color w:val="000000"/>
          <w:sz w:val="20"/>
        </w:rPr>
        <w:t>sizable.</w:t>
      </w:r>
      <w:r>
        <w:rPr>
          <w:rFonts w:ascii="Times New Roman"/>
          <w:color w:val="000000"/>
          <w:spacing w:val="92"/>
          <w:sz w:val="20"/>
        </w:rPr>
        <w:t xml:space="preserve"> </w:t>
      </w:r>
      <w:r>
        <w:rPr>
          <w:rFonts w:ascii="KCFTRC+CMR10"/>
          <w:color w:val="000000"/>
          <w:sz w:val="20"/>
        </w:rPr>
        <w:t>On</w:t>
      </w:r>
      <w:r>
        <w:rPr>
          <w:rFonts w:ascii="Times New Roman"/>
          <w:color w:val="000000"/>
          <w:spacing w:val="34"/>
          <w:sz w:val="20"/>
        </w:rPr>
        <w:t xml:space="preserve"> </w:t>
      </w:r>
      <w:r>
        <w:rPr>
          <w:rFonts w:ascii="KCFTRC+CMR10"/>
          <w:color w:val="000000"/>
          <w:spacing w:val="-2"/>
          <w:sz w:val="20"/>
        </w:rPr>
        <w:t>days</w:t>
      </w:r>
      <w:r>
        <w:rPr>
          <w:rFonts w:ascii="Times New Roman"/>
          <w:color w:val="000000"/>
          <w:spacing w:val="36"/>
          <w:sz w:val="20"/>
        </w:rPr>
        <w:t xml:space="preserve"> </w:t>
      </w:r>
      <w:r>
        <w:rPr>
          <w:rFonts w:ascii="KCFTRC+CMR10"/>
          <w:color w:val="000000"/>
          <w:sz w:val="20"/>
        </w:rPr>
        <w:t>with</w:t>
      </w:r>
      <w:r>
        <w:rPr>
          <w:rFonts w:ascii="Times New Roman"/>
          <w:color w:val="000000"/>
          <w:spacing w:val="34"/>
          <w:sz w:val="20"/>
        </w:rPr>
        <w:t xml:space="preserve"> </w:t>
      </w:r>
      <w:r>
        <w:rPr>
          <w:rFonts w:ascii="KCFTRC+CMR10"/>
          <w:color w:val="000000"/>
          <w:spacing w:val="-1"/>
          <w:sz w:val="20"/>
        </w:rPr>
        <w:t>relatively</w:t>
      </w:r>
    </w:p>
    <w:p w14:paraId="5FC117B6" w14:textId="77777777" w:rsidR="00CF0253" w:rsidRDefault="00252649">
      <w:pPr>
        <w:spacing w:before="149" w:after="0" w:line="209" w:lineRule="exact"/>
        <w:jc w:val="left"/>
        <w:rPr>
          <w:rFonts w:ascii="Times New Roman"/>
          <w:color w:val="000000"/>
          <w:sz w:val="20"/>
        </w:rPr>
      </w:pPr>
      <w:r>
        <w:rPr>
          <w:rFonts w:ascii="KCFTRC+CMR10"/>
          <w:color w:val="000000"/>
          <w:sz w:val="20"/>
        </w:rPr>
        <w:t>high</w:t>
      </w:r>
      <w:r>
        <w:rPr>
          <w:rFonts w:ascii="Times New Roman"/>
          <w:color w:val="000000"/>
          <w:spacing w:val="9"/>
          <w:sz w:val="20"/>
        </w:rPr>
        <w:t xml:space="preserve"> </w:t>
      </w:r>
      <w:r>
        <w:rPr>
          <w:rFonts w:ascii="KCFTRC+CMR10"/>
          <w:color w:val="000000"/>
          <w:sz w:val="20"/>
        </w:rPr>
        <w:t>HDDs,</w:t>
      </w:r>
      <w:r>
        <w:rPr>
          <w:rFonts w:ascii="Times New Roman"/>
          <w:color w:val="000000"/>
          <w:spacing w:val="11"/>
          <w:sz w:val="20"/>
        </w:rPr>
        <w:t xml:space="preserve"> </w:t>
      </w:r>
      <w:r>
        <w:rPr>
          <w:rFonts w:ascii="KCFTRC+CMR10"/>
          <w:color w:val="000000"/>
          <w:sz w:val="20"/>
        </w:rPr>
        <w:t>the</w:t>
      </w:r>
      <w:r>
        <w:rPr>
          <w:rFonts w:ascii="Times New Roman"/>
          <w:color w:val="000000"/>
          <w:spacing w:val="9"/>
          <w:sz w:val="20"/>
        </w:rPr>
        <w:t xml:space="preserve"> </w:t>
      </w:r>
      <w:r>
        <w:rPr>
          <w:rFonts w:ascii="KCFTRC+CMR10"/>
          <w:color w:val="000000"/>
          <w:sz w:val="20"/>
        </w:rPr>
        <w:t>TOU</w:t>
      </w:r>
      <w:r>
        <w:rPr>
          <w:rFonts w:ascii="Times New Roman"/>
          <w:color w:val="000000"/>
          <w:spacing w:val="9"/>
          <w:sz w:val="20"/>
        </w:rPr>
        <w:t xml:space="preserve"> </w:t>
      </w:r>
      <w:r>
        <w:rPr>
          <w:rFonts w:ascii="KCFTRC+CMR10" w:hAnsi="KCFTRC+CMR10" w:cs="KCFTRC+CMR10"/>
          <w:color w:val="000000"/>
          <w:sz w:val="20"/>
        </w:rPr>
        <w:t>tariﬀs</w:t>
      </w:r>
      <w:r>
        <w:rPr>
          <w:rFonts w:ascii="Times New Roman"/>
          <w:color w:val="000000"/>
          <w:spacing w:val="9"/>
          <w:sz w:val="20"/>
        </w:rPr>
        <w:t xml:space="preserve"> </w:t>
      </w:r>
      <w:r>
        <w:rPr>
          <w:rFonts w:ascii="KCFTRC+CMR10"/>
          <w:color w:val="000000"/>
          <w:sz w:val="20"/>
        </w:rPr>
        <w:t>made</w:t>
      </w:r>
      <w:r>
        <w:rPr>
          <w:rFonts w:ascii="Times New Roman"/>
          <w:color w:val="000000"/>
          <w:spacing w:val="9"/>
          <w:sz w:val="20"/>
        </w:rPr>
        <w:t xml:space="preserve"> </w:t>
      </w:r>
      <w:r>
        <w:rPr>
          <w:rFonts w:ascii="KCFTRC+CMR10"/>
          <w:color w:val="000000"/>
          <w:sz w:val="20"/>
        </w:rPr>
        <w:t>the</w:t>
      </w:r>
      <w:r>
        <w:rPr>
          <w:rFonts w:ascii="Times New Roman"/>
          <w:color w:val="000000"/>
          <w:spacing w:val="9"/>
          <w:sz w:val="20"/>
        </w:rPr>
        <w:t xml:space="preserve"> </w:t>
      </w:r>
      <w:r>
        <w:rPr>
          <w:rFonts w:ascii="KCFTRC+CMR10"/>
          <w:color w:val="000000"/>
          <w:spacing w:val="-1"/>
          <w:sz w:val="20"/>
        </w:rPr>
        <w:t>residential</w:t>
      </w:r>
      <w:r>
        <w:rPr>
          <w:rFonts w:ascii="Times New Roman"/>
          <w:color w:val="000000"/>
          <w:spacing w:val="10"/>
          <w:sz w:val="20"/>
        </w:rPr>
        <w:t xml:space="preserve"> </w:t>
      </w:r>
      <w:r>
        <w:rPr>
          <w:rFonts w:ascii="KCFTRC+CMR10"/>
          <w:color w:val="000000"/>
          <w:sz w:val="20"/>
        </w:rPr>
        <w:t>consumers</w:t>
      </w:r>
      <w:r>
        <w:rPr>
          <w:rFonts w:ascii="Times New Roman"/>
          <w:color w:val="000000"/>
          <w:spacing w:val="9"/>
          <w:sz w:val="20"/>
        </w:rPr>
        <w:t xml:space="preserve"> </w:t>
      </w:r>
      <w:r>
        <w:rPr>
          <w:rFonts w:ascii="KCFTRC+CMR10"/>
          <w:color w:val="000000"/>
          <w:sz w:val="20"/>
        </w:rPr>
        <w:t>reduce</w:t>
      </w:r>
      <w:r>
        <w:rPr>
          <w:rFonts w:ascii="Times New Roman"/>
          <w:color w:val="000000"/>
          <w:spacing w:val="9"/>
          <w:sz w:val="20"/>
        </w:rPr>
        <w:t xml:space="preserve"> </w:t>
      </w:r>
      <w:r>
        <w:rPr>
          <w:rFonts w:ascii="KCFTRC+CMR10"/>
          <w:color w:val="000000"/>
          <w:sz w:val="20"/>
        </w:rPr>
        <w:t>their</w:t>
      </w:r>
      <w:r>
        <w:rPr>
          <w:rFonts w:ascii="Times New Roman"/>
          <w:color w:val="000000"/>
          <w:spacing w:val="9"/>
          <w:sz w:val="20"/>
        </w:rPr>
        <w:t xml:space="preserve"> </w:t>
      </w:r>
      <w:r>
        <w:rPr>
          <w:rFonts w:ascii="KCFTRC+CMR10"/>
          <w:color w:val="000000"/>
          <w:sz w:val="20"/>
        </w:rPr>
        <w:t>for-heating</w:t>
      </w:r>
      <w:r>
        <w:rPr>
          <w:rFonts w:ascii="Times New Roman"/>
          <w:color w:val="000000"/>
          <w:spacing w:val="9"/>
          <w:sz w:val="20"/>
        </w:rPr>
        <w:t xml:space="preserve"> </w:t>
      </w:r>
      <w:r>
        <w:rPr>
          <w:rFonts w:ascii="KCFTRC+CMR10"/>
          <w:color w:val="000000"/>
          <w:sz w:val="20"/>
        </w:rPr>
        <w:t>consumption</w:t>
      </w:r>
      <w:r>
        <w:rPr>
          <w:rFonts w:ascii="Times New Roman"/>
          <w:color w:val="000000"/>
          <w:spacing w:val="9"/>
          <w:sz w:val="20"/>
        </w:rPr>
        <w:t xml:space="preserve"> </w:t>
      </w:r>
      <w:r>
        <w:rPr>
          <w:rFonts w:ascii="KCFTRC+CMR10"/>
          <w:color w:val="000000"/>
          <w:sz w:val="20"/>
        </w:rPr>
        <w:t>in</w:t>
      </w:r>
      <w:r>
        <w:rPr>
          <w:rFonts w:ascii="Times New Roman"/>
          <w:color w:val="000000"/>
          <w:spacing w:val="9"/>
          <w:sz w:val="20"/>
        </w:rPr>
        <w:t xml:space="preserve"> </w:t>
      </w:r>
      <w:r>
        <w:rPr>
          <w:rFonts w:ascii="KCFTRC+CMR10"/>
          <w:color w:val="000000"/>
          <w:sz w:val="20"/>
        </w:rPr>
        <w:t>the</w:t>
      </w:r>
      <w:r>
        <w:rPr>
          <w:rFonts w:ascii="Times New Roman"/>
          <w:color w:val="000000"/>
          <w:spacing w:val="9"/>
          <w:sz w:val="20"/>
        </w:rPr>
        <w:t xml:space="preserve"> </w:t>
      </w:r>
      <w:r>
        <w:rPr>
          <w:rFonts w:ascii="KCFTRC+CMR10"/>
          <w:color w:val="000000"/>
          <w:spacing w:val="1"/>
          <w:sz w:val="20"/>
        </w:rPr>
        <w:t>before-</w:t>
      </w:r>
    </w:p>
    <w:p w14:paraId="0DB788D2" w14:textId="77777777" w:rsidR="00CF0253" w:rsidRDefault="00252649">
      <w:pPr>
        <w:spacing w:before="149" w:after="0" w:line="209" w:lineRule="exact"/>
        <w:jc w:val="left"/>
        <w:rPr>
          <w:rFonts w:ascii="Times New Roman"/>
          <w:color w:val="000000"/>
          <w:sz w:val="20"/>
        </w:rPr>
      </w:pPr>
      <w:r>
        <w:rPr>
          <w:rFonts w:ascii="KCFTRC+CMR10"/>
          <w:color w:val="000000"/>
          <w:spacing w:val="2"/>
          <w:sz w:val="20"/>
        </w:rPr>
        <w:t>peak</w:t>
      </w:r>
      <w:r>
        <w:rPr>
          <w:rFonts w:ascii="Times New Roman"/>
          <w:color w:val="000000"/>
          <w:spacing w:val="33"/>
          <w:sz w:val="20"/>
        </w:rPr>
        <w:t xml:space="preserve"> </w:t>
      </w:r>
      <w:r>
        <w:rPr>
          <w:rFonts w:ascii="KCFTRC+CMR10"/>
          <w:color w:val="000000"/>
          <w:spacing w:val="-3"/>
          <w:sz w:val="20"/>
        </w:rPr>
        <w:t>interval</w:t>
      </w:r>
      <w:r>
        <w:rPr>
          <w:rFonts w:ascii="Times New Roman"/>
          <w:color w:val="000000"/>
          <w:spacing w:val="37"/>
          <w:sz w:val="20"/>
        </w:rPr>
        <w:t xml:space="preserve"> </w:t>
      </w:r>
      <w:r>
        <w:rPr>
          <w:rFonts w:ascii="KCFTRC+CMR10"/>
          <w:color w:val="000000"/>
          <w:sz w:val="20"/>
        </w:rPr>
        <w:t>as</w:t>
      </w:r>
      <w:r>
        <w:rPr>
          <w:rFonts w:ascii="Times New Roman"/>
          <w:color w:val="000000"/>
          <w:spacing w:val="35"/>
          <w:sz w:val="20"/>
        </w:rPr>
        <w:t xml:space="preserve"> </w:t>
      </w:r>
      <w:r>
        <w:rPr>
          <w:rFonts w:ascii="KCFTRC+CMR10"/>
          <w:color w:val="000000"/>
          <w:sz w:val="20"/>
        </w:rPr>
        <w:t>the</w:t>
      </w:r>
      <w:r>
        <w:rPr>
          <w:rFonts w:ascii="Times New Roman"/>
          <w:color w:val="000000"/>
          <w:spacing w:val="34"/>
          <w:sz w:val="20"/>
        </w:rPr>
        <w:t xml:space="preserve"> </w:t>
      </w:r>
      <w:r>
        <w:rPr>
          <w:rFonts w:ascii="KCFTRC+CMR10"/>
          <w:color w:val="000000"/>
          <w:sz w:val="20"/>
        </w:rPr>
        <w:t>size</w:t>
      </w:r>
      <w:r>
        <w:rPr>
          <w:rFonts w:ascii="Times New Roman"/>
          <w:color w:val="000000"/>
          <w:spacing w:val="34"/>
          <w:sz w:val="20"/>
        </w:rPr>
        <w:t xml:space="preserve"> </w:t>
      </w:r>
      <w:r>
        <w:rPr>
          <w:rFonts w:ascii="KCFTRC+CMR10"/>
          <w:color w:val="000000"/>
          <w:sz w:val="20"/>
        </w:rPr>
        <w:t>of</w:t>
      </w:r>
      <w:r>
        <w:rPr>
          <w:rFonts w:ascii="Times New Roman"/>
          <w:color w:val="000000"/>
          <w:spacing w:val="35"/>
          <w:sz w:val="20"/>
        </w:rPr>
        <w:t xml:space="preserve"> </w:t>
      </w:r>
      <w:r>
        <w:rPr>
          <w:rFonts w:ascii="KCFTRC+CMR10"/>
          <w:color w:val="000000"/>
          <w:sz w:val="20"/>
        </w:rPr>
        <w:t>the</w:t>
      </w:r>
      <w:r>
        <w:rPr>
          <w:rFonts w:ascii="Times New Roman"/>
          <w:color w:val="000000"/>
          <w:spacing w:val="34"/>
          <w:sz w:val="20"/>
        </w:rPr>
        <w:t xml:space="preserve"> </w:t>
      </w:r>
      <w:r>
        <w:rPr>
          <w:rFonts w:ascii="KCFTRC+CMR10"/>
          <w:color w:val="000000"/>
          <w:sz w:val="20"/>
        </w:rPr>
        <w:t>peak-hour</w:t>
      </w:r>
      <w:r>
        <w:rPr>
          <w:rFonts w:ascii="Times New Roman"/>
          <w:color w:val="000000"/>
          <w:spacing w:val="34"/>
          <w:sz w:val="20"/>
        </w:rPr>
        <w:t xml:space="preserve"> </w:t>
      </w:r>
      <w:r>
        <w:rPr>
          <w:rFonts w:ascii="KCFTRC+CMR10"/>
          <w:color w:val="000000"/>
          <w:sz w:val="20"/>
        </w:rPr>
        <w:t>price</w:t>
      </w:r>
      <w:r>
        <w:rPr>
          <w:rFonts w:ascii="Times New Roman"/>
          <w:color w:val="000000"/>
          <w:spacing w:val="34"/>
          <w:sz w:val="20"/>
        </w:rPr>
        <w:t xml:space="preserve"> </w:t>
      </w:r>
      <w:r>
        <w:rPr>
          <w:rFonts w:ascii="KCFTRC+CMR10"/>
          <w:color w:val="000000"/>
          <w:spacing w:val="-1"/>
          <w:sz w:val="20"/>
        </w:rPr>
        <w:t>changes</w:t>
      </w:r>
      <w:r>
        <w:rPr>
          <w:rFonts w:ascii="Times New Roman"/>
          <w:color w:val="000000"/>
          <w:spacing w:val="35"/>
          <w:sz w:val="20"/>
        </w:rPr>
        <w:t xml:space="preserve"> </w:t>
      </w:r>
      <w:r>
        <w:rPr>
          <w:rFonts w:ascii="KCFTRC+CMR10"/>
          <w:color w:val="000000"/>
          <w:sz w:val="20"/>
        </w:rPr>
        <w:t>increased.</w:t>
      </w:r>
      <w:r>
        <w:rPr>
          <w:rFonts w:ascii="Times New Roman"/>
          <w:color w:val="000000"/>
          <w:spacing w:val="93"/>
          <w:sz w:val="20"/>
        </w:rPr>
        <w:t xml:space="preserve"> </w:t>
      </w:r>
      <w:r>
        <w:rPr>
          <w:rFonts w:ascii="KCFTRC+CMR10"/>
          <w:color w:val="000000"/>
          <w:sz w:val="20"/>
        </w:rPr>
        <w:t>In</w:t>
      </w:r>
      <w:r>
        <w:rPr>
          <w:rFonts w:ascii="Times New Roman"/>
          <w:color w:val="000000"/>
          <w:spacing w:val="34"/>
          <w:sz w:val="20"/>
        </w:rPr>
        <w:t xml:space="preserve"> </w:t>
      </w:r>
      <w:r>
        <w:rPr>
          <w:rFonts w:ascii="KCFTRC+CMR10"/>
          <w:color w:val="000000"/>
          <w:sz w:val="20"/>
        </w:rPr>
        <w:t>the</w:t>
      </w:r>
      <w:r>
        <w:rPr>
          <w:rFonts w:ascii="Times New Roman"/>
          <w:color w:val="000000"/>
          <w:spacing w:val="34"/>
          <w:sz w:val="20"/>
        </w:rPr>
        <w:t xml:space="preserve"> </w:t>
      </w:r>
      <w:r>
        <w:rPr>
          <w:rFonts w:ascii="KCFTRC+CMR10"/>
          <w:color w:val="000000"/>
          <w:sz w:val="20"/>
        </w:rPr>
        <w:t>after-peak</w:t>
      </w:r>
      <w:r>
        <w:rPr>
          <w:rFonts w:ascii="Times New Roman"/>
          <w:color w:val="000000"/>
          <w:spacing w:val="34"/>
          <w:sz w:val="20"/>
        </w:rPr>
        <w:t xml:space="preserve"> </w:t>
      </w:r>
      <w:r>
        <w:rPr>
          <w:rFonts w:ascii="KCFTRC+CMR10"/>
          <w:color w:val="000000"/>
          <w:spacing w:val="-2"/>
          <w:sz w:val="20"/>
        </w:rPr>
        <w:t>interval,</w:t>
      </w:r>
      <w:r>
        <w:rPr>
          <w:rFonts w:ascii="Times New Roman"/>
          <w:color w:val="000000"/>
          <w:spacing w:val="41"/>
          <w:sz w:val="20"/>
        </w:rPr>
        <w:t xml:space="preserve"> </w:t>
      </w:r>
      <w:r>
        <w:rPr>
          <w:rFonts w:ascii="KCFTRC+CMR10"/>
          <w:color w:val="000000"/>
          <w:sz w:val="20"/>
        </w:rPr>
        <w:t>the</w:t>
      </w:r>
      <w:r>
        <w:rPr>
          <w:rFonts w:ascii="Times New Roman"/>
          <w:color w:val="000000"/>
          <w:spacing w:val="34"/>
          <w:sz w:val="20"/>
        </w:rPr>
        <w:t xml:space="preserve"> </w:t>
      </w:r>
      <w:r>
        <w:rPr>
          <w:rFonts w:ascii="KCFTRC+CMR10"/>
          <w:color w:val="000000"/>
          <w:sz w:val="20"/>
        </w:rPr>
        <w:t>larger</w:t>
      </w:r>
      <w:r>
        <w:rPr>
          <w:rFonts w:ascii="Times New Roman"/>
          <w:color w:val="000000"/>
          <w:spacing w:val="35"/>
          <w:sz w:val="20"/>
        </w:rPr>
        <w:t xml:space="preserve"> </w:t>
      </w:r>
      <w:r>
        <w:rPr>
          <w:rFonts w:ascii="KCFTRC+CMR10"/>
          <w:color w:val="000000"/>
          <w:sz w:val="20"/>
        </w:rPr>
        <w:t>the</w:t>
      </w:r>
    </w:p>
    <w:p w14:paraId="5508A2C0" w14:textId="77777777" w:rsidR="00CF0253" w:rsidRDefault="00252649">
      <w:pPr>
        <w:spacing w:before="149" w:after="0" w:line="209" w:lineRule="exact"/>
        <w:jc w:val="left"/>
        <w:rPr>
          <w:rFonts w:ascii="Times New Roman"/>
          <w:color w:val="000000"/>
          <w:sz w:val="20"/>
        </w:rPr>
      </w:pPr>
      <w:r>
        <w:rPr>
          <w:rFonts w:ascii="KCFTRC+CMR10"/>
          <w:color w:val="000000"/>
          <w:sz w:val="20"/>
        </w:rPr>
        <w:t>magnitude</w:t>
      </w:r>
      <w:r>
        <w:rPr>
          <w:rFonts w:ascii="Times New Roman"/>
          <w:color w:val="000000"/>
          <w:spacing w:val="27"/>
          <w:sz w:val="20"/>
        </w:rPr>
        <w:t xml:space="preserve"> </w:t>
      </w:r>
      <w:r>
        <w:rPr>
          <w:rFonts w:ascii="KCFTRC+CMR10"/>
          <w:color w:val="000000"/>
          <w:sz w:val="20"/>
        </w:rPr>
        <w:t>of</w:t>
      </w:r>
      <w:r>
        <w:rPr>
          <w:rFonts w:ascii="Times New Roman"/>
          <w:color w:val="000000"/>
          <w:spacing w:val="27"/>
          <w:sz w:val="20"/>
        </w:rPr>
        <w:t xml:space="preserve"> </w:t>
      </w:r>
      <w:r>
        <w:rPr>
          <w:rFonts w:ascii="KCFTRC+CMR10"/>
          <w:color w:val="000000"/>
          <w:sz w:val="20"/>
        </w:rPr>
        <w:t>the</w:t>
      </w:r>
      <w:r>
        <w:rPr>
          <w:rFonts w:ascii="Times New Roman"/>
          <w:color w:val="000000"/>
          <w:spacing w:val="27"/>
          <w:sz w:val="20"/>
        </w:rPr>
        <w:t xml:space="preserve"> </w:t>
      </w:r>
      <w:r>
        <w:rPr>
          <w:rFonts w:ascii="KCFTRC+CMR10"/>
          <w:color w:val="000000"/>
          <w:sz w:val="20"/>
        </w:rPr>
        <w:t>peak-hour</w:t>
      </w:r>
      <w:r>
        <w:rPr>
          <w:rFonts w:ascii="Times New Roman"/>
          <w:color w:val="000000"/>
          <w:spacing w:val="26"/>
          <w:sz w:val="20"/>
        </w:rPr>
        <w:t xml:space="preserve"> </w:t>
      </w:r>
      <w:r>
        <w:rPr>
          <w:rFonts w:ascii="KCFTRC+CMR10"/>
          <w:color w:val="000000"/>
          <w:sz w:val="20"/>
        </w:rPr>
        <w:t>price</w:t>
      </w:r>
      <w:r>
        <w:rPr>
          <w:rFonts w:ascii="Times New Roman"/>
          <w:color w:val="000000"/>
          <w:spacing w:val="27"/>
          <w:sz w:val="20"/>
        </w:rPr>
        <w:t xml:space="preserve"> </w:t>
      </w:r>
      <w:r>
        <w:rPr>
          <w:rFonts w:ascii="KCFTRC+CMR10"/>
          <w:color w:val="000000"/>
          <w:spacing w:val="-1"/>
          <w:sz w:val="20"/>
        </w:rPr>
        <w:t>changes,</w:t>
      </w:r>
      <w:r>
        <w:rPr>
          <w:rFonts w:ascii="Times New Roman"/>
          <w:color w:val="000000"/>
          <w:spacing w:val="30"/>
          <w:sz w:val="20"/>
        </w:rPr>
        <w:t xml:space="preserve"> </w:t>
      </w:r>
      <w:r>
        <w:rPr>
          <w:rFonts w:ascii="KCFTRC+CMR10"/>
          <w:color w:val="000000"/>
          <w:sz w:val="20"/>
        </w:rPr>
        <w:t>the</w:t>
      </w:r>
      <w:r>
        <w:rPr>
          <w:rFonts w:ascii="Times New Roman"/>
          <w:color w:val="000000"/>
          <w:spacing w:val="27"/>
          <w:sz w:val="20"/>
        </w:rPr>
        <w:t xml:space="preserve"> </w:t>
      </w:r>
      <w:r>
        <w:rPr>
          <w:rFonts w:ascii="KCFTRC+CMR10"/>
          <w:color w:val="000000"/>
          <w:sz w:val="20"/>
        </w:rPr>
        <w:t>smaller</w:t>
      </w:r>
      <w:r>
        <w:rPr>
          <w:rFonts w:ascii="Times New Roman"/>
          <w:color w:val="000000"/>
          <w:spacing w:val="27"/>
          <w:sz w:val="20"/>
        </w:rPr>
        <w:t xml:space="preserve"> </w:t>
      </w:r>
      <w:r>
        <w:rPr>
          <w:rFonts w:ascii="KCFTRC+CMR10"/>
          <w:color w:val="000000"/>
          <w:sz w:val="20"/>
        </w:rPr>
        <w:t>the</w:t>
      </w:r>
      <w:r>
        <w:rPr>
          <w:rFonts w:ascii="Times New Roman"/>
          <w:color w:val="000000"/>
          <w:spacing w:val="27"/>
          <w:sz w:val="20"/>
        </w:rPr>
        <w:t xml:space="preserve"> </w:t>
      </w:r>
      <w:r>
        <w:rPr>
          <w:rFonts w:ascii="KCFTRC+CMR10"/>
          <w:color w:val="000000"/>
          <w:sz w:val="20"/>
        </w:rPr>
        <w:t>heating-related</w:t>
      </w:r>
      <w:r>
        <w:rPr>
          <w:rFonts w:ascii="Times New Roman"/>
          <w:color w:val="000000"/>
          <w:spacing w:val="27"/>
          <w:sz w:val="20"/>
        </w:rPr>
        <w:t xml:space="preserve"> </w:t>
      </w:r>
      <w:r>
        <w:rPr>
          <w:rFonts w:ascii="KCFTRC+CMR10"/>
          <w:color w:val="000000"/>
          <w:sz w:val="20"/>
        </w:rPr>
        <w:t>additional</w:t>
      </w:r>
      <w:r>
        <w:rPr>
          <w:rFonts w:ascii="Times New Roman"/>
          <w:color w:val="000000"/>
          <w:spacing w:val="27"/>
          <w:sz w:val="20"/>
        </w:rPr>
        <w:t xml:space="preserve"> </w:t>
      </w:r>
      <w:r>
        <w:rPr>
          <w:rFonts w:ascii="KCFTRC+CMR10"/>
          <w:color w:val="000000"/>
          <w:sz w:val="20"/>
        </w:rPr>
        <w:t>consumption.</w:t>
      </w:r>
      <w:r>
        <w:rPr>
          <w:rFonts w:ascii="Times New Roman"/>
          <w:color w:val="000000"/>
          <w:spacing w:val="70"/>
          <w:sz w:val="20"/>
        </w:rPr>
        <w:t xml:space="preserve"> </w:t>
      </w:r>
      <w:r>
        <w:rPr>
          <w:rFonts w:ascii="KCFTRC+CMR10"/>
          <w:color w:val="000000"/>
          <w:spacing w:val="-1"/>
          <w:sz w:val="20"/>
        </w:rPr>
        <w:t>As</w:t>
      </w:r>
      <w:r>
        <w:rPr>
          <w:rFonts w:ascii="Times New Roman"/>
          <w:color w:val="000000"/>
          <w:spacing w:val="27"/>
          <w:sz w:val="20"/>
        </w:rPr>
        <w:t xml:space="preserve"> </w:t>
      </w:r>
      <w:r>
        <w:rPr>
          <w:rFonts w:ascii="KCFTRC+CMR10"/>
          <w:color w:val="000000"/>
          <w:sz w:val="20"/>
        </w:rPr>
        <w:t>in</w:t>
      </w:r>
      <w:r>
        <w:rPr>
          <w:rFonts w:ascii="Times New Roman"/>
          <w:color w:val="000000"/>
          <w:spacing w:val="26"/>
          <w:sz w:val="20"/>
        </w:rPr>
        <w:t xml:space="preserve"> </w:t>
      </w:r>
      <w:r>
        <w:rPr>
          <w:rFonts w:ascii="KCFTRC+CMR10"/>
          <w:color w:val="000000"/>
          <w:sz w:val="20"/>
        </w:rPr>
        <w:t>the</w:t>
      </w:r>
    </w:p>
    <w:p w14:paraId="47587E02" w14:textId="77777777" w:rsidR="00CF0253" w:rsidRDefault="00252649">
      <w:pPr>
        <w:spacing w:before="149" w:after="0" w:line="209" w:lineRule="exact"/>
        <w:jc w:val="left"/>
        <w:rPr>
          <w:rFonts w:ascii="Times New Roman"/>
          <w:color w:val="000000"/>
          <w:sz w:val="20"/>
        </w:rPr>
      </w:pPr>
      <w:r>
        <w:rPr>
          <w:rFonts w:ascii="KCFTRC+CMR10"/>
          <w:color w:val="000000"/>
          <w:spacing w:val="2"/>
          <w:sz w:val="20"/>
        </w:rPr>
        <w:t>peak</w:t>
      </w:r>
      <w:r>
        <w:rPr>
          <w:rFonts w:ascii="Times New Roman"/>
          <w:color w:val="000000"/>
          <w:spacing w:val="14"/>
          <w:sz w:val="20"/>
        </w:rPr>
        <w:t xml:space="preserve"> </w:t>
      </w:r>
      <w:r>
        <w:rPr>
          <w:rFonts w:ascii="KCFTRC+CMR10"/>
          <w:color w:val="000000"/>
          <w:sz w:val="20"/>
        </w:rPr>
        <w:t>rate</w:t>
      </w:r>
      <w:r>
        <w:rPr>
          <w:rFonts w:ascii="Times New Roman"/>
          <w:color w:val="000000"/>
          <w:spacing w:val="16"/>
          <w:sz w:val="20"/>
        </w:rPr>
        <w:t xml:space="preserve"> </w:t>
      </w:r>
      <w:r>
        <w:rPr>
          <w:rFonts w:ascii="KCFTRC+CMR10"/>
          <w:color w:val="000000"/>
          <w:spacing w:val="2"/>
          <w:sz w:val="20"/>
        </w:rPr>
        <w:t>period,</w:t>
      </w:r>
      <w:r>
        <w:rPr>
          <w:rFonts w:ascii="Times New Roman"/>
          <w:color w:val="000000"/>
          <w:spacing w:val="14"/>
          <w:sz w:val="20"/>
        </w:rPr>
        <w:t xml:space="preserve"> </w:t>
      </w:r>
      <w:r>
        <w:rPr>
          <w:rFonts w:ascii="KCFTRC+CMR10"/>
          <w:color w:val="000000"/>
          <w:sz w:val="20"/>
        </w:rPr>
        <w:t>due</w:t>
      </w:r>
      <w:r>
        <w:rPr>
          <w:rFonts w:ascii="Times New Roman"/>
          <w:color w:val="000000"/>
          <w:spacing w:val="16"/>
          <w:sz w:val="20"/>
        </w:rPr>
        <w:t xml:space="preserve"> </w:t>
      </w:r>
      <w:r>
        <w:rPr>
          <w:rFonts w:ascii="KCFTRC+CMR10"/>
          <w:color w:val="000000"/>
          <w:sz w:val="20"/>
        </w:rPr>
        <w:t>to</w:t>
      </w:r>
      <w:r>
        <w:rPr>
          <w:rFonts w:ascii="Times New Roman"/>
          <w:color w:val="000000"/>
          <w:spacing w:val="15"/>
          <w:sz w:val="20"/>
        </w:rPr>
        <w:t xml:space="preserve"> </w:t>
      </w:r>
      <w:r>
        <w:rPr>
          <w:rFonts w:ascii="KCFTRC+CMR10"/>
          <w:color w:val="000000"/>
          <w:sz w:val="20"/>
        </w:rPr>
        <w:t>the</w:t>
      </w:r>
      <w:r>
        <w:rPr>
          <w:rFonts w:ascii="Times New Roman"/>
          <w:color w:val="000000"/>
          <w:spacing w:val="16"/>
          <w:sz w:val="20"/>
        </w:rPr>
        <w:t xml:space="preserve"> </w:t>
      </w:r>
      <w:r>
        <w:rPr>
          <w:rFonts w:ascii="KCFTRC+CMR10" w:hAnsi="KCFTRC+CMR10" w:cs="KCFTRC+CMR10"/>
          <w:color w:val="000000"/>
          <w:spacing w:val="1"/>
          <w:sz w:val="20"/>
        </w:rPr>
        <w:t>ﬂipped</w:t>
      </w:r>
      <w:r>
        <w:rPr>
          <w:rFonts w:ascii="Times New Roman"/>
          <w:color w:val="000000"/>
          <w:spacing w:val="15"/>
          <w:sz w:val="20"/>
        </w:rPr>
        <w:t xml:space="preserve"> </w:t>
      </w:r>
      <w:r>
        <w:rPr>
          <w:rFonts w:ascii="KCFTRC+CMR10"/>
          <w:color w:val="000000"/>
          <w:sz w:val="20"/>
        </w:rPr>
        <w:t>correlations</w:t>
      </w:r>
      <w:r>
        <w:rPr>
          <w:rFonts w:ascii="Times New Roman"/>
          <w:color w:val="000000"/>
          <w:spacing w:val="16"/>
          <w:sz w:val="20"/>
        </w:rPr>
        <w:t xml:space="preserve"> </w:t>
      </w:r>
      <w:r>
        <w:rPr>
          <w:rFonts w:ascii="KCFTRC+CMR10"/>
          <w:color w:val="000000"/>
          <w:spacing w:val="-1"/>
          <w:sz w:val="20"/>
        </w:rPr>
        <w:t>between</w:t>
      </w:r>
      <w:r>
        <w:rPr>
          <w:rFonts w:ascii="Times New Roman"/>
          <w:color w:val="000000"/>
          <w:spacing w:val="17"/>
          <w:sz w:val="20"/>
        </w:rPr>
        <w:t xml:space="preserve"> </w:t>
      </w:r>
      <w:r>
        <w:rPr>
          <w:rFonts w:ascii="KCFTRC+CMR10"/>
          <w:color w:val="000000"/>
          <w:sz w:val="20"/>
        </w:rPr>
        <w:t>induced</w:t>
      </w:r>
      <w:r>
        <w:rPr>
          <w:rFonts w:ascii="Times New Roman"/>
          <w:color w:val="000000"/>
          <w:spacing w:val="16"/>
          <w:sz w:val="20"/>
        </w:rPr>
        <w:t xml:space="preserve"> </w:t>
      </w:r>
      <w:r>
        <w:rPr>
          <w:rFonts w:ascii="KCFTRC+CMR10"/>
          <w:color w:val="000000"/>
          <w:sz w:val="20"/>
        </w:rPr>
        <w:t>consumption</w:t>
      </w:r>
      <w:r>
        <w:rPr>
          <w:rFonts w:ascii="Times New Roman"/>
          <w:color w:val="000000"/>
          <w:spacing w:val="16"/>
          <w:sz w:val="20"/>
        </w:rPr>
        <w:t xml:space="preserve"> </w:t>
      </w:r>
      <w:r>
        <w:rPr>
          <w:rFonts w:ascii="KCFTRC+CMR10"/>
          <w:color w:val="000000"/>
          <w:spacing w:val="-1"/>
          <w:sz w:val="20"/>
        </w:rPr>
        <w:t>changes</w:t>
      </w:r>
      <w:r>
        <w:rPr>
          <w:rFonts w:ascii="Times New Roman"/>
          <w:color w:val="000000"/>
          <w:spacing w:val="17"/>
          <w:sz w:val="20"/>
        </w:rPr>
        <w:t xml:space="preserve"> </w:t>
      </w:r>
      <w:r>
        <w:rPr>
          <w:rFonts w:ascii="KCFTRC+CMR10"/>
          <w:color w:val="000000"/>
          <w:sz w:val="20"/>
        </w:rPr>
        <w:t>and</w:t>
      </w:r>
      <w:r>
        <w:rPr>
          <w:rFonts w:ascii="Times New Roman"/>
          <w:color w:val="000000"/>
          <w:spacing w:val="16"/>
          <w:sz w:val="20"/>
        </w:rPr>
        <w:t xml:space="preserve"> </w:t>
      </w:r>
      <w:r>
        <w:rPr>
          <w:rFonts w:ascii="KCFTRC+CMR10"/>
          <w:color w:val="000000"/>
          <w:sz w:val="20"/>
        </w:rPr>
        <w:t>peak-demand-hour</w:t>
      </w:r>
    </w:p>
    <w:p w14:paraId="28E6FFE6" w14:textId="77777777" w:rsidR="00CF0253" w:rsidRDefault="00252649">
      <w:pPr>
        <w:spacing w:before="149" w:after="0" w:line="209" w:lineRule="exact"/>
        <w:jc w:val="left"/>
        <w:rPr>
          <w:rFonts w:ascii="Times New Roman"/>
          <w:color w:val="000000"/>
          <w:sz w:val="20"/>
        </w:rPr>
      </w:pPr>
      <w:r>
        <w:rPr>
          <w:rFonts w:ascii="KCFTRC+CMR10"/>
          <w:color w:val="000000"/>
          <w:sz w:val="20"/>
        </w:rPr>
        <w:t>price</w:t>
      </w:r>
      <w:r>
        <w:rPr>
          <w:rFonts w:ascii="Times New Roman"/>
          <w:color w:val="000000"/>
          <w:spacing w:val="31"/>
          <w:sz w:val="20"/>
        </w:rPr>
        <w:t xml:space="preserve"> </w:t>
      </w:r>
      <w:r>
        <w:rPr>
          <w:rFonts w:ascii="KCFTRC+CMR10"/>
          <w:color w:val="000000"/>
          <w:spacing w:val="-1"/>
          <w:sz w:val="20"/>
        </w:rPr>
        <w:t>variations</w:t>
      </w:r>
      <w:r>
        <w:rPr>
          <w:rFonts w:ascii="Times New Roman"/>
          <w:color w:val="000000"/>
          <w:spacing w:val="33"/>
          <w:sz w:val="20"/>
        </w:rPr>
        <w:t xml:space="preserve"> </w:t>
      </w:r>
      <w:r>
        <w:rPr>
          <w:rFonts w:ascii="KCFTRC+CMR10"/>
          <w:color w:val="000000"/>
          <w:sz w:val="20"/>
        </w:rPr>
        <w:t>in</w:t>
      </w:r>
      <w:r>
        <w:rPr>
          <w:rFonts w:ascii="Times New Roman"/>
          <w:color w:val="000000"/>
          <w:spacing w:val="31"/>
          <w:sz w:val="20"/>
        </w:rPr>
        <w:t xml:space="preserve"> </w:t>
      </w:r>
      <w:r>
        <w:rPr>
          <w:rFonts w:ascii="KCFTRC+CMR10"/>
          <w:color w:val="000000"/>
          <w:sz w:val="20"/>
        </w:rPr>
        <w:t>the</w:t>
      </w:r>
      <w:r>
        <w:rPr>
          <w:rFonts w:ascii="Times New Roman"/>
          <w:color w:val="000000"/>
          <w:spacing w:val="31"/>
          <w:sz w:val="20"/>
        </w:rPr>
        <w:t xml:space="preserve"> </w:t>
      </w:r>
      <w:r>
        <w:rPr>
          <w:rFonts w:ascii="KCFTRC+CMR10"/>
          <w:color w:val="000000"/>
          <w:spacing w:val="-6"/>
          <w:sz w:val="20"/>
        </w:rPr>
        <w:t>two</w:t>
      </w:r>
      <w:r>
        <w:rPr>
          <w:rFonts w:ascii="Times New Roman"/>
          <w:color w:val="000000"/>
          <w:spacing w:val="37"/>
          <w:sz w:val="20"/>
        </w:rPr>
        <w:t xml:space="preserve"> </w:t>
      </w:r>
      <w:r>
        <w:rPr>
          <w:rFonts w:ascii="KCFTRC+CMR10"/>
          <w:color w:val="000000"/>
          <w:sz w:val="20"/>
        </w:rPr>
        <w:t>sources</w:t>
      </w:r>
      <w:r>
        <w:rPr>
          <w:rFonts w:ascii="Times New Roman"/>
          <w:color w:val="000000"/>
          <w:spacing w:val="31"/>
          <w:sz w:val="20"/>
        </w:rPr>
        <w:t xml:space="preserve"> </w:t>
      </w:r>
      <w:r>
        <w:rPr>
          <w:rFonts w:ascii="KCFTRC+CMR10"/>
          <w:color w:val="000000"/>
          <w:sz w:val="20"/>
        </w:rPr>
        <w:t>of</w:t>
      </w:r>
      <w:r>
        <w:rPr>
          <w:rFonts w:ascii="Times New Roman"/>
          <w:color w:val="000000"/>
          <w:spacing w:val="31"/>
          <w:sz w:val="20"/>
        </w:rPr>
        <w:t xml:space="preserve"> </w:t>
      </w:r>
      <w:r>
        <w:rPr>
          <w:rFonts w:ascii="KCFTRC+CMR10"/>
          <w:color w:val="000000"/>
          <w:spacing w:val="-1"/>
          <w:sz w:val="20"/>
        </w:rPr>
        <w:t>electricity</w:t>
      </w:r>
      <w:r>
        <w:rPr>
          <w:rFonts w:ascii="Times New Roman"/>
          <w:color w:val="000000"/>
          <w:spacing w:val="32"/>
          <w:sz w:val="20"/>
        </w:rPr>
        <w:t xml:space="preserve"> </w:t>
      </w:r>
      <w:r>
        <w:rPr>
          <w:rFonts w:ascii="KCFTRC+CMR10"/>
          <w:color w:val="000000"/>
          <w:spacing w:val="-1"/>
          <w:sz w:val="20"/>
        </w:rPr>
        <w:t>savings,</w:t>
      </w:r>
      <w:r>
        <w:rPr>
          <w:rFonts w:ascii="Times New Roman"/>
          <w:color w:val="000000"/>
          <w:spacing w:val="36"/>
          <w:sz w:val="20"/>
        </w:rPr>
        <w:t xml:space="preserve"> </w:t>
      </w:r>
      <w:r>
        <w:rPr>
          <w:rFonts w:ascii="KCFTRC+CMR10"/>
          <w:color w:val="000000"/>
          <w:sz w:val="20"/>
        </w:rPr>
        <w:t>the</w:t>
      </w:r>
      <w:r>
        <w:rPr>
          <w:rFonts w:ascii="Times New Roman"/>
          <w:color w:val="000000"/>
          <w:spacing w:val="31"/>
          <w:sz w:val="20"/>
        </w:rPr>
        <w:t xml:space="preserve"> </w:t>
      </w:r>
      <w:r>
        <w:rPr>
          <w:rFonts w:ascii="KCFTRC+CMR10"/>
          <w:color w:val="000000"/>
          <w:sz w:val="20"/>
        </w:rPr>
        <w:t>seemingly</w:t>
      </w:r>
      <w:r>
        <w:rPr>
          <w:rFonts w:ascii="Times New Roman"/>
          <w:color w:val="000000"/>
          <w:spacing w:val="31"/>
          <w:sz w:val="20"/>
        </w:rPr>
        <w:t xml:space="preserve"> </w:t>
      </w:r>
      <w:r>
        <w:rPr>
          <w:rFonts w:ascii="KCFTRC+CMR10"/>
          <w:color w:val="000000"/>
          <w:sz w:val="20"/>
        </w:rPr>
        <w:t>lessened</w:t>
      </w:r>
      <w:r>
        <w:rPr>
          <w:rFonts w:ascii="Times New Roman"/>
          <w:color w:val="000000"/>
          <w:spacing w:val="31"/>
          <w:sz w:val="20"/>
        </w:rPr>
        <w:t xml:space="preserve"> </w:t>
      </w:r>
      <w:r>
        <w:rPr>
          <w:rFonts w:ascii="KCFTRC+CMR10"/>
          <w:color w:val="000000"/>
          <w:sz w:val="20"/>
        </w:rPr>
        <w:t>responsiveness</w:t>
      </w:r>
      <w:r>
        <w:rPr>
          <w:rFonts w:ascii="Times New Roman"/>
          <w:color w:val="000000"/>
          <w:spacing w:val="31"/>
          <w:sz w:val="20"/>
        </w:rPr>
        <w:t xml:space="preserve"> </w:t>
      </w:r>
      <w:r>
        <w:rPr>
          <w:rFonts w:ascii="KCFTRC+CMR10"/>
          <w:color w:val="000000"/>
          <w:sz w:val="20"/>
        </w:rPr>
        <w:t>of</w:t>
      </w:r>
      <w:r>
        <w:rPr>
          <w:rFonts w:ascii="Times New Roman"/>
          <w:color w:val="000000"/>
          <w:spacing w:val="31"/>
          <w:sz w:val="20"/>
        </w:rPr>
        <w:t xml:space="preserve"> </w:t>
      </w:r>
      <w:r>
        <w:rPr>
          <w:rFonts w:ascii="KCFTRC+CMR10"/>
          <w:color w:val="000000"/>
          <w:sz w:val="20"/>
        </w:rPr>
        <w:t>the</w:t>
      </w:r>
      <w:r>
        <w:rPr>
          <w:rFonts w:ascii="Times New Roman"/>
          <w:color w:val="000000"/>
          <w:spacing w:val="31"/>
          <w:sz w:val="20"/>
        </w:rPr>
        <w:t xml:space="preserve"> </w:t>
      </w:r>
      <w:r>
        <w:rPr>
          <w:rFonts w:ascii="KCFTRC+CMR10"/>
          <w:color w:val="000000"/>
          <w:sz w:val="20"/>
        </w:rPr>
        <w:t>treated</w:t>
      </w:r>
    </w:p>
    <w:p w14:paraId="40F3E6FB" w14:textId="77777777" w:rsidR="00CF0253" w:rsidRDefault="00252649">
      <w:pPr>
        <w:spacing w:before="149" w:after="0" w:line="209" w:lineRule="exact"/>
        <w:jc w:val="left"/>
        <w:rPr>
          <w:rFonts w:ascii="Times New Roman"/>
          <w:color w:val="000000"/>
          <w:sz w:val="20"/>
        </w:rPr>
      </w:pPr>
      <w:r>
        <w:rPr>
          <w:rFonts w:ascii="KCFTRC+CMR10"/>
          <w:color w:val="000000"/>
          <w:sz w:val="20"/>
        </w:rPr>
        <w:t>households</w:t>
      </w:r>
      <w:r>
        <w:rPr>
          <w:rFonts w:ascii="Times New Roman"/>
          <w:color w:val="000000"/>
          <w:spacing w:val="16"/>
          <w:sz w:val="20"/>
        </w:rPr>
        <w:t xml:space="preserve"> </w:t>
      </w:r>
      <w:r>
        <w:rPr>
          <w:rFonts w:ascii="KCFTRC+CMR10"/>
          <w:color w:val="000000"/>
          <w:spacing w:val="1"/>
          <w:sz w:val="20"/>
        </w:rPr>
        <w:t>occurred</w:t>
      </w:r>
      <w:r>
        <w:rPr>
          <w:rFonts w:ascii="Times New Roman"/>
          <w:color w:val="000000"/>
          <w:spacing w:val="16"/>
          <w:sz w:val="20"/>
        </w:rPr>
        <w:t xml:space="preserve"> </w:t>
      </w:r>
      <w:r>
        <w:rPr>
          <w:rFonts w:ascii="KCFTRC+CMR10"/>
          <w:color w:val="000000"/>
          <w:sz w:val="20"/>
        </w:rPr>
        <w:t>in</w:t>
      </w:r>
      <w:r>
        <w:rPr>
          <w:rFonts w:ascii="Times New Roman"/>
          <w:color w:val="000000"/>
          <w:spacing w:val="16"/>
          <w:sz w:val="20"/>
        </w:rPr>
        <w:t xml:space="preserve"> </w:t>
      </w:r>
      <w:r>
        <w:rPr>
          <w:rFonts w:ascii="KCFTRC+CMR10"/>
          <w:color w:val="000000"/>
          <w:sz w:val="20"/>
        </w:rPr>
        <w:t>the</w:t>
      </w:r>
      <w:r>
        <w:rPr>
          <w:rFonts w:ascii="Times New Roman"/>
          <w:color w:val="000000"/>
          <w:spacing w:val="16"/>
          <w:sz w:val="20"/>
        </w:rPr>
        <w:t xml:space="preserve"> </w:t>
      </w:r>
      <w:r>
        <w:rPr>
          <w:rFonts w:ascii="KCFTRC+CMR10" w:hAnsi="KCFTRC+CMR10" w:cs="KCFTRC+CMR10"/>
          <w:color w:val="000000"/>
          <w:spacing w:val="1"/>
          <w:sz w:val="20"/>
        </w:rPr>
        <w:t>oﬀ-peak</w:t>
      </w:r>
      <w:r>
        <w:rPr>
          <w:rFonts w:ascii="Times New Roman"/>
          <w:color w:val="000000"/>
          <w:spacing w:val="15"/>
          <w:sz w:val="20"/>
        </w:rPr>
        <w:t xml:space="preserve"> </w:t>
      </w:r>
      <w:r>
        <w:rPr>
          <w:rFonts w:ascii="KCFTRC+CMR10"/>
          <w:color w:val="000000"/>
          <w:spacing w:val="-2"/>
          <w:sz w:val="20"/>
        </w:rPr>
        <w:t>intervals</w:t>
      </w:r>
      <w:r>
        <w:rPr>
          <w:rFonts w:ascii="Times New Roman"/>
          <w:color w:val="000000"/>
          <w:spacing w:val="18"/>
          <w:sz w:val="20"/>
        </w:rPr>
        <w:t xml:space="preserve"> </w:t>
      </w:r>
      <w:r>
        <w:rPr>
          <w:rFonts w:ascii="KCFTRC+CMR10"/>
          <w:color w:val="000000"/>
          <w:sz w:val="20"/>
        </w:rPr>
        <w:t>as</w:t>
      </w:r>
      <w:r>
        <w:rPr>
          <w:rFonts w:ascii="Times New Roman"/>
          <w:color w:val="000000"/>
          <w:spacing w:val="17"/>
          <w:sz w:val="20"/>
        </w:rPr>
        <w:t xml:space="preserve"> </w:t>
      </w:r>
      <w:r>
        <w:rPr>
          <w:rFonts w:ascii="KCFTRC+CMR10"/>
          <w:color w:val="000000"/>
          <w:spacing w:val="-2"/>
          <w:sz w:val="20"/>
        </w:rPr>
        <w:t>well.</w:t>
      </w:r>
    </w:p>
    <w:p w14:paraId="67F10F83" w14:textId="77777777" w:rsidR="00CF0253" w:rsidRDefault="00252649">
      <w:pPr>
        <w:spacing w:before="149" w:after="0" w:line="209" w:lineRule="exact"/>
        <w:ind w:left="299"/>
        <w:jc w:val="left"/>
        <w:rPr>
          <w:rFonts w:ascii="Times New Roman"/>
          <w:color w:val="000000"/>
          <w:sz w:val="20"/>
        </w:rPr>
      </w:pPr>
      <w:r>
        <w:rPr>
          <w:rFonts w:ascii="KCFTRC+CMR10"/>
          <w:color w:val="000000"/>
          <w:sz w:val="20"/>
        </w:rPr>
        <w:t>The</w:t>
      </w:r>
      <w:r>
        <w:rPr>
          <w:rFonts w:ascii="Times New Roman"/>
          <w:color w:val="000000"/>
          <w:spacing w:val="4"/>
          <w:sz w:val="20"/>
        </w:rPr>
        <w:t xml:space="preserve"> </w:t>
      </w:r>
      <w:r>
        <w:rPr>
          <w:rFonts w:ascii="KCFTRC+CMR10"/>
          <w:color w:val="000000"/>
          <w:sz w:val="20"/>
        </w:rPr>
        <w:t>estimated</w:t>
      </w:r>
      <w:r>
        <w:rPr>
          <w:rFonts w:ascii="Times New Roman"/>
          <w:color w:val="000000"/>
          <w:spacing w:val="3"/>
          <w:sz w:val="20"/>
        </w:rPr>
        <w:t xml:space="preserve"> </w:t>
      </w:r>
      <w:r>
        <w:rPr>
          <w:rFonts w:ascii="KCFTRC+CMR10"/>
          <w:color w:val="000000"/>
          <w:sz w:val="20"/>
        </w:rPr>
        <w:t>consumption</w:t>
      </w:r>
      <w:r>
        <w:rPr>
          <w:rFonts w:ascii="Times New Roman"/>
          <w:color w:val="000000"/>
          <w:spacing w:val="3"/>
          <w:sz w:val="20"/>
        </w:rPr>
        <w:t xml:space="preserve"> </w:t>
      </w:r>
      <w:r>
        <w:rPr>
          <w:rFonts w:ascii="KCFTRC+CMR10"/>
          <w:color w:val="000000"/>
          <w:spacing w:val="-1"/>
          <w:sz w:val="20"/>
        </w:rPr>
        <w:t>changes</w:t>
      </w:r>
      <w:r>
        <w:rPr>
          <w:rFonts w:ascii="Times New Roman"/>
          <w:color w:val="000000"/>
          <w:spacing w:val="4"/>
          <w:sz w:val="20"/>
        </w:rPr>
        <w:t xml:space="preserve"> </w:t>
      </w:r>
      <w:r>
        <w:rPr>
          <w:rFonts w:ascii="KCFTRC+CMR10"/>
          <w:color w:val="000000"/>
          <w:spacing w:val="-2"/>
          <w:sz w:val="20"/>
        </w:rPr>
        <w:t>allow</w:t>
      </w:r>
      <w:r>
        <w:rPr>
          <w:rFonts w:ascii="Times New Roman"/>
          <w:color w:val="000000"/>
          <w:spacing w:val="5"/>
          <w:sz w:val="20"/>
        </w:rPr>
        <w:t xml:space="preserve"> </w:t>
      </w:r>
      <w:r>
        <w:rPr>
          <w:rFonts w:ascii="KCFTRC+CMR10"/>
          <w:color w:val="000000"/>
          <w:spacing w:val="-1"/>
          <w:sz w:val="20"/>
        </w:rPr>
        <w:t>me</w:t>
      </w:r>
      <w:r>
        <w:rPr>
          <w:rFonts w:ascii="Times New Roman"/>
          <w:color w:val="000000"/>
          <w:spacing w:val="4"/>
          <w:sz w:val="20"/>
        </w:rPr>
        <w:t xml:space="preserve"> </w:t>
      </w:r>
      <w:r>
        <w:rPr>
          <w:rFonts w:ascii="KCFTRC+CMR10"/>
          <w:color w:val="000000"/>
          <w:sz w:val="20"/>
        </w:rPr>
        <w:t>to</w:t>
      </w:r>
      <w:r>
        <w:rPr>
          <w:rFonts w:ascii="Times New Roman"/>
          <w:color w:val="000000"/>
          <w:spacing w:val="3"/>
          <w:sz w:val="20"/>
        </w:rPr>
        <w:t xml:space="preserve"> </w:t>
      </w:r>
      <w:r>
        <w:rPr>
          <w:rFonts w:ascii="KCFTRC+CMR10"/>
          <w:color w:val="000000"/>
          <w:sz w:val="20"/>
        </w:rPr>
        <w:t>infer</w:t>
      </w:r>
      <w:r>
        <w:rPr>
          <w:rFonts w:ascii="Times New Roman"/>
          <w:color w:val="000000"/>
          <w:spacing w:val="3"/>
          <w:sz w:val="20"/>
        </w:rPr>
        <w:t xml:space="preserve"> </w:t>
      </w:r>
      <w:r>
        <w:rPr>
          <w:rFonts w:ascii="KCFTRC+CMR10"/>
          <w:color w:val="000000"/>
          <w:spacing w:val="-3"/>
          <w:sz w:val="20"/>
        </w:rPr>
        <w:t>how</w:t>
      </w:r>
      <w:r>
        <w:rPr>
          <w:rFonts w:ascii="Times New Roman"/>
          <w:color w:val="000000"/>
          <w:spacing w:val="6"/>
          <w:sz w:val="20"/>
        </w:rPr>
        <w:t xml:space="preserve"> </w:t>
      </w:r>
      <w:r>
        <w:rPr>
          <w:rFonts w:ascii="KCFTRC+CMR10"/>
          <w:color w:val="000000"/>
          <w:sz w:val="20"/>
        </w:rPr>
        <w:t>the</w:t>
      </w:r>
      <w:r>
        <w:rPr>
          <w:rFonts w:ascii="Times New Roman"/>
          <w:color w:val="000000"/>
          <w:spacing w:val="3"/>
          <w:sz w:val="20"/>
        </w:rPr>
        <w:t xml:space="preserve"> </w:t>
      </w:r>
      <w:r>
        <w:rPr>
          <w:rFonts w:ascii="KCFTRC+CMR10"/>
          <w:color w:val="000000"/>
          <w:sz w:val="20"/>
        </w:rPr>
        <w:t>treated</w:t>
      </w:r>
      <w:r>
        <w:rPr>
          <w:rFonts w:ascii="Times New Roman"/>
          <w:color w:val="000000"/>
          <w:spacing w:val="3"/>
          <w:sz w:val="20"/>
        </w:rPr>
        <w:t xml:space="preserve"> </w:t>
      </w:r>
      <w:r>
        <w:rPr>
          <w:rFonts w:ascii="KCFTRC+CMR10"/>
          <w:color w:val="000000"/>
          <w:sz w:val="20"/>
        </w:rPr>
        <w:t>households</w:t>
      </w:r>
      <w:r>
        <w:rPr>
          <w:rFonts w:ascii="Times New Roman"/>
          <w:color w:val="000000"/>
          <w:spacing w:val="3"/>
          <w:sz w:val="20"/>
        </w:rPr>
        <w:t xml:space="preserve"> </w:t>
      </w:r>
      <w:r>
        <w:rPr>
          <w:rFonts w:ascii="KCFTRC+CMR10"/>
          <w:color w:val="000000"/>
          <w:sz w:val="20"/>
        </w:rPr>
        <w:t>adapted</w:t>
      </w:r>
      <w:r>
        <w:rPr>
          <w:rFonts w:ascii="Times New Roman"/>
          <w:color w:val="000000"/>
          <w:spacing w:val="3"/>
          <w:sz w:val="20"/>
        </w:rPr>
        <w:t xml:space="preserve"> </w:t>
      </w:r>
      <w:r>
        <w:rPr>
          <w:rFonts w:ascii="KCFTRC+CMR10"/>
          <w:color w:val="000000"/>
          <w:sz w:val="20"/>
        </w:rPr>
        <w:t>their</w:t>
      </w:r>
      <w:r>
        <w:rPr>
          <w:rFonts w:ascii="Times New Roman"/>
          <w:color w:val="000000"/>
          <w:spacing w:val="3"/>
          <w:sz w:val="20"/>
        </w:rPr>
        <w:t xml:space="preserve"> </w:t>
      </w:r>
      <w:r>
        <w:rPr>
          <w:rFonts w:ascii="KCFTRC+CMR10"/>
          <w:color w:val="000000"/>
          <w:sz w:val="20"/>
        </w:rPr>
        <w:t>consumption</w:t>
      </w:r>
    </w:p>
    <w:p w14:paraId="25ECF6BF" w14:textId="77777777" w:rsidR="00CF0253" w:rsidRDefault="00252649">
      <w:pPr>
        <w:spacing w:before="119" w:after="0" w:line="196" w:lineRule="exact"/>
        <w:ind w:left="222"/>
        <w:jc w:val="left"/>
        <w:rPr>
          <w:rFonts w:ascii="Times New Roman"/>
          <w:color w:val="000000"/>
          <w:sz w:val="16"/>
        </w:rPr>
      </w:pPr>
      <w:r>
        <w:rPr>
          <w:rFonts w:ascii="JCIRTO+CMR6"/>
          <w:color w:val="000000"/>
          <w:spacing w:val="10"/>
          <w:sz w:val="18"/>
          <w:vertAlign w:val="superscript"/>
        </w:rPr>
        <w:t>4</w:t>
      </w:r>
      <w:r>
        <w:rPr>
          <w:rFonts w:ascii="QMLHOO+CMR8"/>
          <w:color w:val="000000"/>
          <w:sz w:val="16"/>
        </w:rPr>
        <w:t>Under</w:t>
      </w:r>
      <w:r>
        <w:rPr>
          <w:rFonts w:ascii="Times New Roman"/>
          <w:color w:val="000000"/>
          <w:spacing w:val="16"/>
          <w:sz w:val="16"/>
        </w:rPr>
        <w:t xml:space="preserve"> </w:t>
      </w:r>
      <w:r>
        <w:rPr>
          <w:rFonts w:ascii="QMLHOO+CMR8"/>
          <w:color w:val="000000"/>
          <w:spacing w:val="-10"/>
          <w:sz w:val="16"/>
        </w:rPr>
        <w:t>RTP,</w:t>
      </w:r>
      <w:r>
        <w:rPr>
          <w:rFonts w:ascii="Times New Roman"/>
          <w:color w:val="000000"/>
          <w:spacing w:val="26"/>
          <w:sz w:val="16"/>
        </w:rPr>
        <w:t xml:space="preserve"> </w:t>
      </w:r>
      <w:r>
        <w:rPr>
          <w:rFonts w:ascii="QMLHOO+CMR8"/>
          <w:color w:val="000000"/>
          <w:sz w:val="16"/>
        </w:rPr>
        <w:t>retail</w:t>
      </w:r>
      <w:r>
        <w:rPr>
          <w:rFonts w:ascii="Times New Roman"/>
          <w:color w:val="000000"/>
          <w:spacing w:val="16"/>
          <w:sz w:val="16"/>
        </w:rPr>
        <w:t xml:space="preserve"> </w:t>
      </w:r>
      <w:r>
        <w:rPr>
          <w:rFonts w:ascii="QMLHOO+CMR8"/>
          <w:color w:val="000000"/>
          <w:sz w:val="16"/>
        </w:rPr>
        <w:t>prices</w:t>
      </w:r>
      <w:r>
        <w:rPr>
          <w:rFonts w:ascii="Times New Roman"/>
          <w:color w:val="000000"/>
          <w:spacing w:val="16"/>
          <w:sz w:val="16"/>
        </w:rPr>
        <w:t xml:space="preserve"> </w:t>
      </w:r>
      <w:r>
        <w:rPr>
          <w:rFonts w:ascii="QMLHOO+CMR8"/>
          <w:color w:val="000000"/>
          <w:spacing w:val="-3"/>
          <w:sz w:val="16"/>
        </w:rPr>
        <w:t>vary</w:t>
      </w:r>
      <w:r>
        <w:rPr>
          <w:rFonts w:ascii="Times New Roman"/>
          <w:color w:val="000000"/>
          <w:spacing w:val="20"/>
          <w:sz w:val="16"/>
        </w:rPr>
        <w:t xml:space="preserve"> </w:t>
      </w:r>
      <w:r>
        <w:rPr>
          <w:rFonts w:ascii="QMLHOO+CMR8"/>
          <w:color w:val="000000"/>
          <w:sz w:val="16"/>
        </w:rPr>
        <w:t>across</w:t>
      </w:r>
      <w:r>
        <w:rPr>
          <w:rFonts w:ascii="Times New Roman"/>
          <w:color w:val="000000"/>
          <w:spacing w:val="16"/>
          <w:sz w:val="16"/>
        </w:rPr>
        <w:t xml:space="preserve"> </w:t>
      </w:r>
      <w:r>
        <w:rPr>
          <w:rFonts w:ascii="QMLHOO+CMR8"/>
          <w:color w:val="000000"/>
          <w:sz w:val="16"/>
        </w:rPr>
        <w:t>not</w:t>
      </w:r>
      <w:r>
        <w:rPr>
          <w:rFonts w:ascii="Times New Roman"/>
          <w:color w:val="000000"/>
          <w:spacing w:val="17"/>
          <w:sz w:val="16"/>
        </w:rPr>
        <w:t xml:space="preserve"> </w:t>
      </w:r>
      <w:r>
        <w:rPr>
          <w:rFonts w:ascii="QMLHOO+CMR8"/>
          <w:color w:val="000000"/>
          <w:sz w:val="16"/>
        </w:rPr>
        <w:t>only</w:t>
      </w:r>
      <w:r>
        <w:rPr>
          <w:rFonts w:ascii="Times New Roman"/>
          <w:color w:val="000000"/>
          <w:spacing w:val="16"/>
          <w:sz w:val="16"/>
        </w:rPr>
        <w:t xml:space="preserve"> </w:t>
      </w:r>
      <w:r>
        <w:rPr>
          <w:rFonts w:ascii="QMLHOO+CMR8"/>
          <w:color w:val="000000"/>
          <w:sz w:val="16"/>
        </w:rPr>
        <w:t>hours</w:t>
      </w:r>
      <w:r>
        <w:rPr>
          <w:rFonts w:ascii="Times New Roman"/>
          <w:color w:val="000000"/>
          <w:spacing w:val="16"/>
          <w:sz w:val="16"/>
        </w:rPr>
        <w:t xml:space="preserve"> </w:t>
      </w:r>
      <w:r>
        <w:rPr>
          <w:rFonts w:ascii="QMLHOO+CMR8"/>
          <w:color w:val="000000"/>
          <w:sz w:val="16"/>
        </w:rPr>
        <w:t>of</w:t>
      </w:r>
      <w:r>
        <w:rPr>
          <w:rFonts w:ascii="Times New Roman"/>
          <w:color w:val="000000"/>
          <w:spacing w:val="17"/>
          <w:sz w:val="16"/>
        </w:rPr>
        <w:t xml:space="preserve"> </w:t>
      </w:r>
      <w:r>
        <w:rPr>
          <w:rFonts w:ascii="QMLHOO+CMR8"/>
          <w:color w:val="000000"/>
          <w:spacing w:val="-2"/>
          <w:sz w:val="16"/>
        </w:rPr>
        <w:t>days</w:t>
      </w:r>
      <w:r>
        <w:rPr>
          <w:rFonts w:ascii="Times New Roman"/>
          <w:color w:val="000000"/>
          <w:spacing w:val="18"/>
          <w:sz w:val="16"/>
        </w:rPr>
        <w:t xml:space="preserve"> </w:t>
      </w:r>
      <w:r>
        <w:rPr>
          <w:rFonts w:ascii="QMLHOO+CMR8"/>
          <w:color w:val="000000"/>
          <w:sz w:val="16"/>
        </w:rPr>
        <w:t>but</w:t>
      </w:r>
      <w:r>
        <w:rPr>
          <w:rFonts w:ascii="Times New Roman"/>
          <w:color w:val="000000"/>
          <w:spacing w:val="17"/>
          <w:sz w:val="16"/>
        </w:rPr>
        <w:t xml:space="preserve"> </w:t>
      </w:r>
      <w:r>
        <w:rPr>
          <w:rFonts w:ascii="QMLHOO+CMR8"/>
          <w:color w:val="000000"/>
          <w:spacing w:val="-2"/>
          <w:sz w:val="16"/>
        </w:rPr>
        <w:t>days</w:t>
      </w:r>
      <w:r>
        <w:rPr>
          <w:rFonts w:ascii="Times New Roman"/>
          <w:color w:val="000000"/>
          <w:spacing w:val="18"/>
          <w:sz w:val="16"/>
        </w:rPr>
        <w:t xml:space="preserve"> </w:t>
      </w:r>
      <w:r>
        <w:rPr>
          <w:rFonts w:ascii="QMLHOO+CMR8"/>
          <w:color w:val="000000"/>
          <w:sz w:val="16"/>
        </w:rPr>
        <w:t>according</w:t>
      </w:r>
      <w:r>
        <w:rPr>
          <w:rFonts w:ascii="Times New Roman"/>
          <w:color w:val="000000"/>
          <w:spacing w:val="16"/>
          <w:sz w:val="16"/>
        </w:rPr>
        <w:t xml:space="preserve"> </w:t>
      </w:r>
      <w:r>
        <w:rPr>
          <w:rFonts w:ascii="QMLHOO+CMR8"/>
          <w:color w:val="000000"/>
          <w:sz w:val="16"/>
        </w:rPr>
        <w:t>to</w:t>
      </w:r>
      <w:r>
        <w:rPr>
          <w:rFonts w:ascii="Times New Roman"/>
          <w:color w:val="000000"/>
          <w:spacing w:val="16"/>
          <w:sz w:val="16"/>
        </w:rPr>
        <w:t xml:space="preserve"> </w:t>
      </w:r>
      <w:r>
        <w:rPr>
          <w:rFonts w:ascii="QMLHOO+CMR8"/>
          <w:color w:val="000000"/>
          <w:sz w:val="16"/>
        </w:rPr>
        <w:t>contemporaneous</w:t>
      </w:r>
      <w:r>
        <w:rPr>
          <w:rFonts w:ascii="Times New Roman"/>
          <w:color w:val="000000"/>
          <w:spacing w:val="16"/>
          <w:sz w:val="16"/>
        </w:rPr>
        <w:t xml:space="preserve"> </w:t>
      </w:r>
      <w:r>
        <w:rPr>
          <w:rFonts w:ascii="QMLHOO+CMR8"/>
          <w:color w:val="000000"/>
          <w:sz w:val="16"/>
        </w:rPr>
        <w:t>generating</w:t>
      </w:r>
      <w:r>
        <w:rPr>
          <w:rFonts w:ascii="Times New Roman"/>
          <w:color w:val="000000"/>
          <w:spacing w:val="16"/>
          <w:sz w:val="16"/>
        </w:rPr>
        <w:t xml:space="preserve"> </w:t>
      </w:r>
      <w:r>
        <w:rPr>
          <w:rFonts w:ascii="QMLHOO+CMR8"/>
          <w:color w:val="000000"/>
          <w:sz w:val="16"/>
        </w:rPr>
        <w:t>costs.</w:t>
      </w:r>
    </w:p>
    <w:p w14:paraId="0EC2D548" w14:textId="77777777" w:rsidR="00CF0253" w:rsidRDefault="00252649">
      <w:pPr>
        <w:spacing w:before="450" w:after="0" w:line="169" w:lineRule="exact"/>
        <w:ind w:left="8697"/>
        <w:jc w:val="left"/>
        <w:rPr>
          <w:rFonts w:ascii="Times New Roman"/>
          <w:color w:val="000000"/>
          <w:sz w:val="16"/>
        </w:rPr>
      </w:pPr>
      <w:r>
        <w:rPr>
          <w:rFonts w:ascii="QMLHOO+CMR8"/>
          <w:color w:val="000000"/>
          <w:spacing w:val="-2"/>
          <w:sz w:val="16"/>
        </w:rPr>
        <w:t>Page</w:t>
      </w:r>
      <w:r>
        <w:rPr>
          <w:rFonts w:ascii="Times New Roman"/>
          <w:color w:val="000000"/>
          <w:spacing w:val="18"/>
          <w:sz w:val="16"/>
        </w:rPr>
        <w:t xml:space="preserve"> </w:t>
      </w:r>
      <w:r>
        <w:rPr>
          <w:rFonts w:ascii="QMLHOO+CMR8"/>
          <w:color w:val="000000"/>
          <w:sz w:val="16"/>
        </w:rPr>
        <w:t>6</w:t>
      </w:r>
      <w:r>
        <w:rPr>
          <w:rFonts w:ascii="Times New Roman"/>
          <w:color w:val="000000"/>
          <w:spacing w:val="36"/>
          <w:sz w:val="16"/>
        </w:rPr>
        <w:t xml:space="preserve"> </w:t>
      </w:r>
      <w:r>
        <w:rPr>
          <w:rFonts w:ascii="QMLHOO+CMR8"/>
          <w:color w:val="000000"/>
          <w:sz w:val="16"/>
        </w:rPr>
        <w:t>of</w:t>
      </w:r>
      <w:r>
        <w:rPr>
          <w:rFonts w:ascii="Times New Roman"/>
          <w:color w:val="000000"/>
          <w:spacing w:val="17"/>
          <w:sz w:val="16"/>
        </w:rPr>
        <w:t xml:space="preserve"> </w:t>
      </w:r>
      <w:hyperlink w:anchor="br24" w:history="1">
        <w:r>
          <w:rPr>
            <w:rFonts w:ascii="QMLHOO+CMR8"/>
            <w:color w:val="000000"/>
            <w:sz w:val="16"/>
          </w:rPr>
          <w:t>24</w:t>
        </w:r>
      </w:hyperlink>
    </w:p>
    <w:p w14:paraId="637CE11A" w14:textId="77777777" w:rsidR="00CF0253" w:rsidRDefault="00CF0253">
      <w:pPr>
        <w:spacing w:before="0" w:after="0" w:line="0" w:lineRule="atLeast"/>
        <w:jc w:val="left"/>
        <w:rPr>
          <w:rFonts w:ascii="Arial"/>
          <w:color w:val="FF0000"/>
          <w:sz w:val="2"/>
        </w:rPr>
      </w:pPr>
    </w:p>
    <w:p w14:paraId="48D49A41" w14:textId="77777777" w:rsidR="00CF0253" w:rsidRDefault="00252649">
      <w:pPr>
        <w:spacing w:before="0" w:after="0" w:line="0" w:lineRule="atLeast"/>
        <w:jc w:val="left"/>
        <w:rPr>
          <w:rFonts w:ascii="Arial"/>
          <w:color w:val="FF0000"/>
          <w:sz w:val="2"/>
        </w:rPr>
      </w:pPr>
      <w:r>
        <w:rPr>
          <w:rFonts w:ascii="Arial"/>
          <w:color w:val="FF0000"/>
          <w:sz w:val="2"/>
        </w:rPr>
        <w:cr/>
      </w:r>
      <w:r>
        <w:rPr>
          <w:rFonts w:ascii="Arial"/>
          <w:color w:val="FF0000"/>
          <w:sz w:val="2"/>
        </w:rPr>
        <w:br w:type="page"/>
      </w:r>
    </w:p>
    <w:p w14:paraId="1F2E9A77" w14:textId="77777777" w:rsidR="00CF0253" w:rsidRDefault="00252649">
      <w:pPr>
        <w:spacing w:before="0" w:after="0" w:line="189" w:lineRule="exact"/>
        <w:ind w:left="71"/>
        <w:jc w:val="left"/>
        <w:rPr>
          <w:rFonts w:ascii="Times New Roman"/>
          <w:color w:val="000000"/>
          <w:sz w:val="18"/>
        </w:rPr>
      </w:pPr>
      <w:bookmarkStart w:id="177" w:name="br7"/>
      <w:bookmarkEnd w:id="177"/>
      <w:r>
        <w:rPr>
          <w:noProof/>
        </w:rPr>
        <w:lastRenderedPageBreak/>
        <w:drawing>
          <wp:anchor distT="0" distB="0" distL="114300" distR="114300" simplePos="0" relativeHeight="251666432" behindDoc="1" locked="0" layoutInCell="1" allowOverlap="1" wp14:anchorId="092B01B8" wp14:editId="51EDAEDC">
            <wp:simplePos x="0" y="0"/>
            <wp:positionH relativeFrom="page">
              <wp:posOffset>707390</wp:posOffset>
            </wp:positionH>
            <wp:positionV relativeFrom="page">
              <wp:posOffset>679450</wp:posOffset>
            </wp:positionV>
            <wp:extent cx="1817370" cy="38100"/>
            <wp:effectExtent l="0" t="0" r="0" b="0"/>
            <wp:wrapNone/>
            <wp:docPr id="28" name="_x00009" descr="ooxWord://word/media/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9" descr="ooxWord://word/media/image10.jpe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817370" cy="381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1" locked="0" layoutInCell="1" allowOverlap="1" wp14:anchorId="2659FE8C" wp14:editId="6587056B">
            <wp:simplePos x="0" y="0"/>
            <wp:positionH relativeFrom="page">
              <wp:posOffset>707390</wp:posOffset>
            </wp:positionH>
            <wp:positionV relativeFrom="page">
              <wp:posOffset>8858885</wp:posOffset>
            </wp:positionV>
            <wp:extent cx="2486025" cy="38100"/>
            <wp:effectExtent l="0" t="0" r="9525" b="0"/>
            <wp:wrapNone/>
            <wp:docPr id="27" name="_x000010" descr="ooxWord://word/media/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0" descr="ooxWord://word/media/image11.jpe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86025" cy="38100"/>
                    </a:xfrm>
                    <a:prstGeom prst="rect">
                      <a:avLst/>
                    </a:prstGeom>
                    <a:noFill/>
                  </pic:spPr>
                </pic:pic>
              </a:graphicData>
            </a:graphic>
            <wp14:sizeRelH relativeFrom="page">
              <wp14:pctWidth>0</wp14:pctWidth>
            </wp14:sizeRelH>
            <wp14:sizeRelV relativeFrom="page">
              <wp14:pctHeight>0</wp14:pctHeight>
            </wp14:sizeRelV>
          </wp:anchor>
        </w:drawing>
      </w:r>
      <w:r>
        <w:rPr>
          <w:rFonts w:ascii="UDJGFS+CMBX9"/>
          <w:color w:val="000000"/>
          <w:sz w:val="18"/>
        </w:rPr>
        <w:t>Dissertation:</w:t>
      </w:r>
      <w:r>
        <w:rPr>
          <w:rFonts w:ascii="Times New Roman"/>
          <w:color w:val="000000"/>
          <w:spacing w:val="49"/>
          <w:sz w:val="18"/>
        </w:rPr>
        <w:t xml:space="preserve"> </w:t>
      </w:r>
      <w:r>
        <w:rPr>
          <w:rFonts w:ascii="UDJGFS+CMBX9"/>
          <w:color w:val="000000"/>
          <w:sz w:val="18"/>
        </w:rPr>
        <w:t>Chapter</w:t>
      </w:r>
      <w:r>
        <w:rPr>
          <w:rFonts w:ascii="Times New Roman"/>
          <w:color w:val="000000"/>
          <w:spacing w:val="26"/>
          <w:sz w:val="18"/>
        </w:rPr>
        <w:t xml:space="preserve"> </w:t>
      </w:r>
      <w:r>
        <w:rPr>
          <w:rFonts w:ascii="UDJGFS+CMBX9"/>
          <w:color w:val="000000"/>
          <w:sz w:val="18"/>
        </w:rPr>
        <w:t>2</w:t>
      </w:r>
      <w:r>
        <w:rPr>
          <w:rFonts w:ascii="Times New Roman"/>
          <w:color w:val="000000"/>
          <w:spacing w:val="26"/>
          <w:sz w:val="18"/>
        </w:rPr>
        <w:t xml:space="preserve"> </w:t>
      </w:r>
      <w:r>
        <w:rPr>
          <w:rFonts w:ascii="UDJGFS+CMBX9"/>
          <w:color w:val="000000"/>
          <w:sz w:val="18"/>
        </w:rPr>
        <w:t>only</w:t>
      </w:r>
    </w:p>
    <w:p w14:paraId="59E87B74" w14:textId="77777777" w:rsidR="00CF0253" w:rsidRDefault="00252649">
      <w:pPr>
        <w:spacing w:before="127" w:after="0" w:line="190" w:lineRule="exact"/>
        <w:jc w:val="left"/>
        <w:rPr>
          <w:rFonts w:ascii="Times New Roman"/>
          <w:color w:val="000000"/>
          <w:sz w:val="18"/>
        </w:rPr>
      </w:pPr>
      <w:proofErr w:type="spellStart"/>
      <w:r>
        <w:rPr>
          <w:rFonts w:ascii="MTBMSK+CMBXTI10"/>
          <w:color w:val="000000"/>
          <w:sz w:val="18"/>
        </w:rPr>
        <w:t>Jinmahn</w:t>
      </w:r>
      <w:proofErr w:type="spellEnd"/>
      <w:r>
        <w:rPr>
          <w:rFonts w:ascii="Times New Roman"/>
          <w:color w:val="000000"/>
          <w:spacing w:val="29"/>
          <w:sz w:val="18"/>
        </w:rPr>
        <w:t xml:space="preserve"> </w:t>
      </w:r>
      <w:r>
        <w:rPr>
          <w:rFonts w:ascii="MTBMSK+CMBXTI10"/>
          <w:color w:val="000000"/>
          <w:sz w:val="18"/>
        </w:rPr>
        <w:t>Jo</w:t>
      </w:r>
      <w:r>
        <w:rPr>
          <w:rFonts w:ascii="Times New Roman"/>
          <w:color w:val="000000"/>
          <w:spacing w:val="40"/>
          <w:sz w:val="18"/>
        </w:rPr>
        <w:t xml:space="preserve"> </w:t>
      </w:r>
      <w:r>
        <w:rPr>
          <w:rFonts w:ascii="UDJGFS+CMBX9"/>
          <w:color w:val="000000"/>
          <w:sz w:val="18"/>
        </w:rPr>
        <w:t>(ID#:</w:t>
      </w:r>
      <w:r>
        <w:rPr>
          <w:rFonts w:ascii="Times New Roman"/>
          <w:color w:val="000000"/>
          <w:spacing w:val="50"/>
          <w:sz w:val="18"/>
        </w:rPr>
        <w:t xml:space="preserve"> </w:t>
      </w:r>
      <w:r>
        <w:rPr>
          <w:rFonts w:ascii="UDJGFS+CMBX9"/>
          <w:color w:val="000000"/>
          <w:sz w:val="18"/>
        </w:rPr>
        <w:t>915528897)</w:t>
      </w:r>
    </w:p>
    <w:p w14:paraId="46D50222" w14:textId="77777777" w:rsidR="00CF0253" w:rsidRDefault="00252649">
      <w:pPr>
        <w:spacing w:before="634" w:after="0" w:line="209" w:lineRule="exact"/>
        <w:jc w:val="left"/>
        <w:rPr>
          <w:rFonts w:ascii="Times New Roman"/>
          <w:color w:val="000000"/>
          <w:sz w:val="20"/>
        </w:rPr>
      </w:pPr>
      <w:r>
        <w:rPr>
          <w:rFonts w:ascii="KCFTRC+CMR10"/>
          <w:color w:val="000000"/>
          <w:sz w:val="20"/>
        </w:rPr>
        <w:t>behavior</w:t>
      </w:r>
      <w:r>
        <w:rPr>
          <w:rFonts w:ascii="Times New Roman"/>
          <w:color w:val="000000"/>
          <w:spacing w:val="23"/>
          <w:sz w:val="20"/>
        </w:rPr>
        <w:t xml:space="preserve"> </w:t>
      </w:r>
      <w:r>
        <w:rPr>
          <w:rFonts w:ascii="KCFTRC+CMR10"/>
          <w:color w:val="000000"/>
          <w:sz w:val="20"/>
        </w:rPr>
        <w:t>to</w:t>
      </w:r>
      <w:r>
        <w:rPr>
          <w:rFonts w:ascii="Times New Roman"/>
          <w:color w:val="000000"/>
          <w:spacing w:val="22"/>
          <w:sz w:val="20"/>
        </w:rPr>
        <w:t xml:space="preserve"> </w:t>
      </w:r>
      <w:r>
        <w:rPr>
          <w:rFonts w:ascii="KCFTRC+CMR10"/>
          <w:color w:val="000000"/>
          <w:sz w:val="20"/>
        </w:rPr>
        <w:t>the</w:t>
      </w:r>
      <w:r>
        <w:rPr>
          <w:rFonts w:ascii="Times New Roman"/>
          <w:color w:val="000000"/>
          <w:spacing w:val="23"/>
          <w:sz w:val="20"/>
        </w:rPr>
        <w:t xml:space="preserve"> </w:t>
      </w:r>
      <w:r>
        <w:rPr>
          <w:rFonts w:ascii="KCFTRC+CMR10"/>
          <w:color w:val="000000"/>
          <w:sz w:val="20"/>
        </w:rPr>
        <w:t>TOU</w:t>
      </w:r>
      <w:r>
        <w:rPr>
          <w:rFonts w:ascii="Times New Roman"/>
          <w:color w:val="000000"/>
          <w:spacing w:val="22"/>
          <w:sz w:val="20"/>
        </w:rPr>
        <w:t xml:space="preserve"> </w:t>
      </w:r>
      <w:r>
        <w:rPr>
          <w:rFonts w:ascii="KCFTRC+CMR10"/>
          <w:color w:val="000000"/>
          <w:sz w:val="20"/>
        </w:rPr>
        <w:t>program</w:t>
      </w:r>
      <w:r>
        <w:rPr>
          <w:rFonts w:ascii="Times New Roman"/>
          <w:color w:val="000000"/>
          <w:spacing w:val="22"/>
          <w:sz w:val="20"/>
        </w:rPr>
        <w:t xml:space="preserve"> </w:t>
      </w:r>
      <w:r>
        <w:rPr>
          <w:rFonts w:ascii="KCFTRC+CMR10"/>
          <w:color w:val="000000"/>
          <w:sz w:val="20"/>
        </w:rPr>
        <w:t>around</w:t>
      </w:r>
      <w:r>
        <w:rPr>
          <w:rFonts w:ascii="Times New Roman"/>
          <w:color w:val="000000"/>
          <w:spacing w:val="23"/>
          <w:sz w:val="20"/>
        </w:rPr>
        <w:t xml:space="preserve"> </w:t>
      </w:r>
      <w:r>
        <w:rPr>
          <w:rFonts w:ascii="KCFTRC+CMR10"/>
          <w:color w:val="000000"/>
          <w:sz w:val="20"/>
        </w:rPr>
        <w:t>the</w:t>
      </w:r>
      <w:r>
        <w:rPr>
          <w:rFonts w:ascii="Times New Roman"/>
          <w:color w:val="000000"/>
          <w:spacing w:val="23"/>
          <w:sz w:val="20"/>
        </w:rPr>
        <w:t xml:space="preserve"> </w:t>
      </w:r>
      <w:r>
        <w:rPr>
          <w:rFonts w:ascii="KCFTRC+CMR10"/>
          <w:color w:val="000000"/>
          <w:spacing w:val="2"/>
          <w:sz w:val="20"/>
        </w:rPr>
        <w:t>peak</w:t>
      </w:r>
      <w:r>
        <w:rPr>
          <w:rFonts w:ascii="Times New Roman"/>
          <w:color w:val="000000"/>
          <w:spacing w:val="21"/>
          <w:sz w:val="20"/>
        </w:rPr>
        <w:t xml:space="preserve"> </w:t>
      </w:r>
      <w:r>
        <w:rPr>
          <w:rFonts w:ascii="KCFTRC+CMR10"/>
          <w:color w:val="000000"/>
          <w:sz w:val="20"/>
        </w:rPr>
        <w:t>rate</w:t>
      </w:r>
      <w:r>
        <w:rPr>
          <w:rFonts w:ascii="Times New Roman"/>
          <w:color w:val="000000"/>
          <w:spacing w:val="23"/>
          <w:sz w:val="20"/>
        </w:rPr>
        <w:t xml:space="preserve"> </w:t>
      </w:r>
      <w:r>
        <w:rPr>
          <w:rFonts w:ascii="KCFTRC+CMR10"/>
          <w:color w:val="000000"/>
          <w:spacing w:val="2"/>
          <w:sz w:val="20"/>
        </w:rPr>
        <w:t>period.</w:t>
      </w:r>
      <w:r>
        <w:rPr>
          <w:rFonts w:ascii="Times New Roman"/>
          <w:color w:val="000000"/>
          <w:spacing w:val="56"/>
          <w:sz w:val="20"/>
        </w:rPr>
        <w:t xml:space="preserve"> </w:t>
      </w:r>
      <w:r>
        <w:rPr>
          <w:rFonts w:ascii="KCFTRC+CMR10"/>
          <w:color w:val="000000"/>
          <w:spacing w:val="-1"/>
          <w:sz w:val="20"/>
        </w:rPr>
        <w:t>As</w:t>
      </w:r>
      <w:r>
        <w:rPr>
          <w:rFonts w:ascii="Times New Roman"/>
          <w:color w:val="000000"/>
          <w:spacing w:val="23"/>
          <w:sz w:val="20"/>
        </w:rPr>
        <w:t xml:space="preserve"> </w:t>
      </w:r>
      <w:r>
        <w:rPr>
          <w:rFonts w:ascii="KCFTRC+CMR10"/>
          <w:color w:val="000000"/>
          <w:sz w:val="20"/>
        </w:rPr>
        <w:t>discussed,</w:t>
      </w:r>
      <w:r>
        <w:rPr>
          <w:rFonts w:ascii="Times New Roman"/>
          <w:color w:val="000000"/>
          <w:spacing w:val="25"/>
          <w:sz w:val="20"/>
        </w:rPr>
        <w:t xml:space="preserve"> </w:t>
      </w:r>
      <w:r>
        <w:rPr>
          <w:rFonts w:ascii="KCFTRC+CMR10"/>
          <w:color w:val="000000"/>
          <w:sz w:val="20"/>
        </w:rPr>
        <w:t>the</w:t>
      </w:r>
      <w:r>
        <w:rPr>
          <w:rFonts w:ascii="Times New Roman"/>
          <w:color w:val="000000"/>
          <w:spacing w:val="22"/>
          <w:sz w:val="20"/>
        </w:rPr>
        <w:t xml:space="preserve"> </w:t>
      </w:r>
      <w:r>
        <w:rPr>
          <w:rFonts w:ascii="KCFTRC+CMR10" w:hAnsi="KCFTRC+CMR10" w:cs="KCFTRC+CMR10"/>
          <w:color w:val="000000"/>
          <w:sz w:val="20"/>
        </w:rPr>
        <w:t>households’</w:t>
      </w:r>
      <w:r>
        <w:rPr>
          <w:rFonts w:ascii="Times New Roman"/>
          <w:color w:val="000000"/>
          <w:spacing w:val="23"/>
          <w:sz w:val="20"/>
        </w:rPr>
        <w:t xml:space="preserve"> </w:t>
      </w:r>
      <w:r>
        <w:rPr>
          <w:rFonts w:ascii="KCFTRC+CMR10"/>
          <w:color w:val="000000"/>
          <w:sz w:val="20"/>
        </w:rPr>
        <w:t>behavioral</w:t>
      </w:r>
      <w:r>
        <w:rPr>
          <w:rFonts w:ascii="Times New Roman"/>
          <w:color w:val="000000"/>
          <w:spacing w:val="23"/>
          <w:sz w:val="20"/>
        </w:rPr>
        <w:t xml:space="preserve"> </w:t>
      </w:r>
      <w:r>
        <w:rPr>
          <w:rFonts w:ascii="KCFTRC+CMR10"/>
          <w:color w:val="000000"/>
          <w:spacing w:val="-1"/>
          <w:sz w:val="20"/>
        </w:rPr>
        <w:t>changes</w:t>
      </w:r>
    </w:p>
    <w:p w14:paraId="74BFA8E4" w14:textId="77777777" w:rsidR="00CF0253" w:rsidRDefault="00252649">
      <w:pPr>
        <w:spacing w:before="149" w:after="0" w:line="209" w:lineRule="exact"/>
        <w:jc w:val="left"/>
        <w:rPr>
          <w:rFonts w:ascii="Times New Roman"/>
          <w:color w:val="000000"/>
          <w:sz w:val="20"/>
        </w:rPr>
      </w:pPr>
      <w:proofErr w:type="spellStart"/>
      <w:r>
        <w:rPr>
          <w:rFonts w:ascii="KCFTRC+CMR10"/>
          <w:color w:val="000000"/>
          <w:spacing w:val="-2"/>
          <w:sz w:val="20"/>
        </w:rPr>
        <w:t>were</w:t>
      </w:r>
      <w:proofErr w:type="spellEnd"/>
      <w:r>
        <w:rPr>
          <w:rFonts w:ascii="Times New Roman"/>
          <w:color w:val="000000"/>
          <w:spacing w:val="26"/>
          <w:sz w:val="20"/>
        </w:rPr>
        <w:t xml:space="preserve"> </w:t>
      </w:r>
      <w:r>
        <w:rPr>
          <w:rFonts w:ascii="KCFTRC+CMR10"/>
          <w:color w:val="000000"/>
          <w:sz w:val="20"/>
        </w:rPr>
        <w:t>not</w:t>
      </w:r>
      <w:r>
        <w:rPr>
          <w:rFonts w:ascii="Times New Roman"/>
          <w:color w:val="000000"/>
          <w:spacing w:val="24"/>
          <w:sz w:val="20"/>
        </w:rPr>
        <w:t xml:space="preserve"> </w:t>
      </w:r>
      <w:r>
        <w:rPr>
          <w:rFonts w:ascii="KCFTRC+CMR10"/>
          <w:color w:val="000000"/>
          <w:sz w:val="20"/>
        </w:rPr>
        <w:t>restricted</w:t>
      </w:r>
      <w:r>
        <w:rPr>
          <w:rFonts w:ascii="Times New Roman"/>
          <w:color w:val="000000"/>
          <w:spacing w:val="24"/>
          <w:sz w:val="20"/>
        </w:rPr>
        <w:t xml:space="preserve"> </w:t>
      </w:r>
      <w:r>
        <w:rPr>
          <w:rFonts w:ascii="KCFTRC+CMR10"/>
          <w:color w:val="000000"/>
          <w:sz w:val="20"/>
        </w:rPr>
        <w:t>to</w:t>
      </w:r>
      <w:r>
        <w:rPr>
          <w:rFonts w:ascii="Times New Roman"/>
          <w:color w:val="000000"/>
          <w:spacing w:val="23"/>
          <w:sz w:val="20"/>
        </w:rPr>
        <w:t xml:space="preserve"> </w:t>
      </w:r>
      <w:r>
        <w:rPr>
          <w:rFonts w:ascii="KCFTRC+CMR10"/>
          <w:color w:val="000000"/>
          <w:spacing w:val="1"/>
          <w:sz w:val="20"/>
        </w:rPr>
        <w:t>peak</w:t>
      </w:r>
      <w:r>
        <w:rPr>
          <w:rFonts w:ascii="Times New Roman"/>
          <w:color w:val="000000"/>
          <w:spacing w:val="22"/>
          <w:sz w:val="20"/>
        </w:rPr>
        <w:t xml:space="preserve"> </w:t>
      </w:r>
      <w:r>
        <w:rPr>
          <w:rFonts w:ascii="KCFTRC+CMR10"/>
          <w:color w:val="000000"/>
          <w:sz w:val="20"/>
        </w:rPr>
        <w:t>hours.</w:t>
      </w:r>
      <w:r>
        <w:rPr>
          <w:rFonts w:ascii="Times New Roman"/>
          <w:color w:val="000000"/>
          <w:spacing w:val="61"/>
          <w:sz w:val="20"/>
        </w:rPr>
        <w:t xml:space="preserve"> </w:t>
      </w:r>
      <w:r>
        <w:rPr>
          <w:rFonts w:ascii="KCFTRC+CMR10"/>
          <w:color w:val="000000"/>
          <w:sz w:val="20"/>
        </w:rPr>
        <w:t>Regarding</w:t>
      </w:r>
      <w:r>
        <w:rPr>
          <w:rFonts w:ascii="Times New Roman"/>
          <w:color w:val="000000"/>
          <w:spacing w:val="24"/>
          <w:sz w:val="20"/>
        </w:rPr>
        <w:t xml:space="preserve"> </w:t>
      </w:r>
      <w:r>
        <w:rPr>
          <w:rFonts w:ascii="KCFTRC+CMR10"/>
          <w:color w:val="000000"/>
          <w:sz w:val="20"/>
        </w:rPr>
        <w:t>the</w:t>
      </w:r>
      <w:r>
        <w:rPr>
          <w:rFonts w:ascii="Times New Roman"/>
          <w:color w:val="000000"/>
          <w:spacing w:val="23"/>
          <w:sz w:val="20"/>
        </w:rPr>
        <w:t xml:space="preserve"> </w:t>
      </w:r>
      <w:r>
        <w:rPr>
          <w:rFonts w:ascii="KCFTRC+CMR10"/>
          <w:color w:val="000000"/>
          <w:spacing w:val="-1"/>
          <w:sz w:val="20"/>
        </w:rPr>
        <w:t>electricity</w:t>
      </w:r>
      <w:r>
        <w:rPr>
          <w:rFonts w:ascii="Times New Roman"/>
          <w:color w:val="000000"/>
          <w:spacing w:val="24"/>
          <w:sz w:val="20"/>
        </w:rPr>
        <w:t xml:space="preserve"> </w:t>
      </w:r>
      <w:r>
        <w:rPr>
          <w:rFonts w:ascii="KCFTRC+CMR10"/>
          <w:color w:val="000000"/>
          <w:sz w:val="20"/>
        </w:rPr>
        <w:t>consumption</w:t>
      </w:r>
      <w:r>
        <w:rPr>
          <w:rFonts w:ascii="Times New Roman"/>
          <w:color w:val="000000"/>
          <w:spacing w:val="24"/>
          <w:sz w:val="20"/>
        </w:rPr>
        <w:t xml:space="preserve"> </w:t>
      </w:r>
      <w:r>
        <w:rPr>
          <w:rFonts w:ascii="KCFTRC+CMR10"/>
          <w:color w:val="000000"/>
          <w:sz w:val="20"/>
        </w:rPr>
        <w:t>for</w:t>
      </w:r>
      <w:r>
        <w:rPr>
          <w:rFonts w:ascii="Times New Roman"/>
          <w:color w:val="000000"/>
          <w:spacing w:val="24"/>
          <w:sz w:val="20"/>
        </w:rPr>
        <w:t xml:space="preserve"> </w:t>
      </w:r>
      <w:r>
        <w:rPr>
          <w:rFonts w:ascii="KCFTRC+CMR10"/>
          <w:color w:val="000000"/>
          <w:sz w:val="20"/>
        </w:rPr>
        <w:t>non-temperature-control</w:t>
      </w:r>
      <w:r>
        <w:rPr>
          <w:rFonts w:ascii="Times New Roman"/>
          <w:color w:val="000000"/>
          <w:spacing w:val="24"/>
          <w:sz w:val="20"/>
        </w:rPr>
        <w:t xml:space="preserve"> </w:t>
      </w:r>
      <w:r>
        <w:rPr>
          <w:rFonts w:ascii="KCFTRC+CMR10"/>
          <w:color w:val="000000"/>
          <w:sz w:val="20"/>
        </w:rPr>
        <w:t>uses,</w:t>
      </w:r>
      <w:r>
        <w:rPr>
          <w:rFonts w:ascii="Times New Roman"/>
          <w:color w:val="000000"/>
          <w:spacing w:val="26"/>
          <w:sz w:val="20"/>
        </w:rPr>
        <w:t xml:space="preserve"> </w:t>
      </w:r>
      <w:r>
        <w:rPr>
          <w:rFonts w:ascii="KCFTRC+CMR10"/>
          <w:color w:val="000000"/>
          <w:sz w:val="20"/>
        </w:rPr>
        <w:t>in</w:t>
      </w:r>
    </w:p>
    <w:p w14:paraId="77BF2B29" w14:textId="77777777" w:rsidR="00CF0253" w:rsidRDefault="00252649">
      <w:pPr>
        <w:spacing w:before="149" w:after="0" w:line="209" w:lineRule="exact"/>
        <w:jc w:val="left"/>
        <w:rPr>
          <w:rFonts w:ascii="Times New Roman"/>
          <w:color w:val="000000"/>
          <w:sz w:val="20"/>
        </w:rPr>
      </w:pPr>
      <w:r>
        <w:rPr>
          <w:rFonts w:ascii="KCFTRC+CMR10"/>
          <w:color w:val="000000"/>
          <w:sz w:val="20"/>
        </w:rPr>
        <w:t>lieu</w:t>
      </w:r>
      <w:r>
        <w:rPr>
          <w:rFonts w:ascii="Times New Roman"/>
          <w:color w:val="000000"/>
          <w:spacing w:val="4"/>
          <w:sz w:val="20"/>
        </w:rPr>
        <w:t xml:space="preserve"> </w:t>
      </w:r>
      <w:r>
        <w:rPr>
          <w:rFonts w:ascii="KCFTRC+CMR10"/>
          <w:color w:val="000000"/>
          <w:sz w:val="20"/>
        </w:rPr>
        <w:t>of</w:t>
      </w:r>
      <w:r>
        <w:rPr>
          <w:rFonts w:ascii="Times New Roman"/>
          <w:color w:val="000000"/>
          <w:spacing w:val="4"/>
          <w:sz w:val="20"/>
        </w:rPr>
        <w:t xml:space="preserve"> </w:t>
      </w:r>
      <w:r>
        <w:rPr>
          <w:rFonts w:ascii="KCFTRC+CMR10"/>
          <w:color w:val="000000"/>
          <w:sz w:val="20"/>
        </w:rPr>
        <w:t>relocating</w:t>
      </w:r>
      <w:r>
        <w:rPr>
          <w:rFonts w:ascii="Times New Roman"/>
          <w:color w:val="000000"/>
          <w:spacing w:val="3"/>
          <w:sz w:val="20"/>
        </w:rPr>
        <w:t xml:space="preserve"> </w:t>
      </w:r>
      <w:r>
        <w:rPr>
          <w:rFonts w:ascii="KCFTRC+CMR10"/>
          <w:color w:val="000000"/>
          <w:sz w:val="20"/>
        </w:rPr>
        <w:t>their</w:t>
      </w:r>
      <w:r>
        <w:rPr>
          <w:rFonts w:ascii="Times New Roman"/>
          <w:color w:val="000000"/>
          <w:spacing w:val="4"/>
          <w:sz w:val="20"/>
        </w:rPr>
        <w:t xml:space="preserve"> </w:t>
      </w:r>
      <w:r>
        <w:rPr>
          <w:rFonts w:ascii="KCFTRC+CMR10"/>
          <w:color w:val="000000"/>
          <w:sz w:val="20"/>
        </w:rPr>
        <w:t>peak-hour</w:t>
      </w:r>
      <w:r>
        <w:rPr>
          <w:rFonts w:ascii="Times New Roman"/>
          <w:color w:val="000000"/>
          <w:spacing w:val="3"/>
          <w:sz w:val="20"/>
        </w:rPr>
        <w:t xml:space="preserve"> </w:t>
      </w:r>
      <w:r>
        <w:rPr>
          <w:rFonts w:ascii="KCFTRC+CMR10"/>
          <w:color w:val="000000"/>
          <w:sz w:val="20"/>
        </w:rPr>
        <w:t>consumption</w:t>
      </w:r>
      <w:r>
        <w:rPr>
          <w:rFonts w:ascii="Times New Roman"/>
          <w:color w:val="000000"/>
          <w:spacing w:val="4"/>
          <w:sz w:val="20"/>
        </w:rPr>
        <w:t xml:space="preserve"> </w:t>
      </w:r>
      <w:r>
        <w:rPr>
          <w:rFonts w:ascii="KCFTRC+CMR10"/>
          <w:color w:val="000000"/>
          <w:sz w:val="20"/>
        </w:rPr>
        <w:t>to</w:t>
      </w:r>
      <w:r>
        <w:rPr>
          <w:rFonts w:ascii="Times New Roman"/>
          <w:color w:val="000000"/>
          <w:spacing w:val="4"/>
          <w:sz w:val="20"/>
        </w:rPr>
        <w:t xml:space="preserve"> </w:t>
      </w:r>
      <w:r>
        <w:rPr>
          <w:rFonts w:ascii="KCFTRC+CMR10" w:hAnsi="KCFTRC+CMR10" w:cs="KCFTRC+CMR10"/>
          <w:color w:val="000000"/>
          <w:spacing w:val="1"/>
          <w:sz w:val="20"/>
        </w:rPr>
        <w:t>oﬀ-peak</w:t>
      </w:r>
      <w:r>
        <w:rPr>
          <w:rFonts w:ascii="Times New Roman"/>
          <w:color w:val="000000"/>
          <w:spacing w:val="3"/>
          <w:sz w:val="20"/>
        </w:rPr>
        <w:t xml:space="preserve"> </w:t>
      </w:r>
      <w:r>
        <w:rPr>
          <w:rFonts w:ascii="KCFTRC+CMR10"/>
          <w:color w:val="000000"/>
          <w:sz w:val="20"/>
        </w:rPr>
        <w:t>hours,</w:t>
      </w:r>
      <w:r>
        <w:rPr>
          <w:rFonts w:ascii="Times New Roman"/>
          <w:color w:val="000000"/>
          <w:spacing w:val="7"/>
          <w:sz w:val="20"/>
        </w:rPr>
        <w:t xml:space="preserve"> </w:t>
      </w:r>
      <w:r>
        <w:rPr>
          <w:rFonts w:ascii="KCFTRC+CMR10"/>
          <w:color w:val="000000"/>
          <w:sz w:val="20"/>
        </w:rPr>
        <w:t>the</w:t>
      </w:r>
      <w:r>
        <w:rPr>
          <w:rFonts w:ascii="Times New Roman"/>
          <w:color w:val="000000"/>
          <w:spacing w:val="4"/>
          <w:sz w:val="20"/>
        </w:rPr>
        <w:t xml:space="preserve"> </w:t>
      </w:r>
      <w:r>
        <w:rPr>
          <w:rFonts w:ascii="KCFTRC+CMR10"/>
          <w:color w:val="000000"/>
          <w:sz w:val="20"/>
        </w:rPr>
        <w:t>households</w:t>
      </w:r>
      <w:r>
        <w:rPr>
          <w:rFonts w:ascii="Times New Roman"/>
          <w:color w:val="000000"/>
          <w:spacing w:val="4"/>
          <w:sz w:val="20"/>
        </w:rPr>
        <w:t xml:space="preserve"> </w:t>
      </w:r>
      <w:r>
        <w:rPr>
          <w:rFonts w:ascii="KCFTRC+CMR10"/>
          <w:color w:val="000000"/>
          <w:sz w:val="20"/>
        </w:rPr>
        <w:t>assigned</w:t>
      </w:r>
      <w:r>
        <w:rPr>
          <w:rFonts w:ascii="Times New Roman"/>
          <w:color w:val="000000"/>
          <w:spacing w:val="4"/>
          <w:sz w:val="20"/>
        </w:rPr>
        <w:t xml:space="preserve"> </w:t>
      </w:r>
      <w:r>
        <w:rPr>
          <w:rFonts w:ascii="KCFTRC+CMR10"/>
          <w:color w:val="000000"/>
          <w:sz w:val="20"/>
        </w:rPr>
        <w:t>to</w:t>
      </w:r>
      <w:r>
        <w:rPr>
          <w:rFonts w:ascii="Times New Roman"/>
          <w:color w:val="000000"/>
          <w:spacing w:val="4"/>
          <w:sz w:val="20"/>
        </w:rPr>
        <w:t xml:space="preserve"> </w:t>
      </w:r>
      <w:r>
        <w:rPr>
          <w:rFonts w:ascii="KCFTRC+CMR10"/>
          <w:color w:val="000000"/>
          <w:sz w:val="20"/>
        </w:rPr>
        <w:t>the</w:t>
      </w:r>
      <w:r>
        <w:rPr>
          <w:rFonts w:ascii="Times New Roman"/>
          <w:color w:val="000000"/>
          <w:spacing w:val="4"/>
          <w:sz w:val="20"/>
        </w:rPr>
        <w:t xml:space="preserve"> </w:t>
      </w:r>
      <w:r>
        <w:rPr>
          <w:rFonts w:ascii="KCFTRC+CMR10"/>
          <w:color w:val="000000"/>
          <w:spacing w:val="-1"/>
          <w:sz w:val="20"/>
        </w:rPr>
        <w:t>treatment</w:t>
      </w:r>
      <w:r>
        <w:rPr>
          <w:rFonts w:ascii="Times New Roman"/>
          <w:color w:val="000000"/>
          <w:spacing w:val="5"/>
          <w:sz w:val="20"/>
        </w:rPr>
        <w:t xml:space="preserve"> </w:t>
      </w:r>
      <w:r>
        <w:rPr>
          <w:rFonts w:ascii="KCFTRC+CMR10"/>
          <w:color w:val="000000"/>
          <w:sz w:val="20"/>
        </w:rPr>
        <w:t>group</w:t>
      </w:r>
    </w:p>
    <w:p w14:paraId="7BE7B94E" w14:textId="77777777" w:rsidR="00CF0253" w:rsidRDefault="00252649">
      <w:pPr>
        <w:spacing w:before="149" w:after="0" w:line="209" w:lineRule="exact"/>
        <w:jc w:val="left"/>
        <w:rPr>
          <w:rFonts w:ascii="Times New Roman"/>
          <w:color w:val="000000"/>
          <w:sz w:val="20"/>
        </w:rPr>
      </w:pPr>
      <w:r>
        <w:rPr>
          <w:rFonts w:ascii="KCFTRC+CMR10"/>
          <w:color w:val="000000"/>
          <w:sz w:val="20"/>
        </w:rPr>
        <w:t>in</w:t>
      </w:r>
      <w:r>
        <w:rPr>
          <w:rFonts w:ascii="Times New Roman"/>
          <w:color w:val="000000"/>
          <w:spacing w:val="33"/>
          <w:sz w:val="20"/>
        </w:rPr>
        <w:t xml:space="preserve"> </w:t>
      </w:r>
      <w:r>
        <w:rPr>
          <w:rFonts w:ascii="KCFTRC+CMR10"/>
          <w:color w:val="000000"/>
          <w:sz w:val="20"/>
        </w:rPr>
        <w:t>the</w:t>
      </w:r>
      <w:r>
        <w:rPr>
          <w:rFonts w:ascii="Times New Roman"/>
          <w:color w:val="000000"/>
          <w:spacing w:val="33"/>
          <w:sz w:val="20"/>
        </w:rPr>
        <w:t xml:space="preserve"> </w:t>
      </w:r>
      <w:r>
        <w:rPr>
          <w:rFonts w:ascii="KCFTRC+CMR10"/>
          <w:color w:val="000000"/>
          <w:sz w:val="20"/>
        </w:rPr>
        <w:t>experiment</w:t>
      </w:r>
      <w:r>
        <w:rPr>
          <w:rFonts w:ascii="Times New Roman"/>
          <w:color w:val="000000"/>
          <w:spacing w:val="33"/>
          <w:sz w:val="20"/>
        </w:rPr>
        <w:t xml:space="preserve"> </w:t>
      </w:r>
      <w:r>
        <w:rPr>
          <w:rFonts w:ascii="KCFTRC+CMR10"/>
          <w:color w:val="000000"/>
          <w:sz w:val="20"/>
        </w:rPr>
        <w:t>simply</w:t>
      </w:r>
      <w:r>
        <w:rPr>
          <w:rFonts w:ascii="Times New Roman"/>
          <w:color w:val="000000"/>
          <w:spacing w:val="33"/>
          <w:sz w:val="20"/>
        </w:rPr>
        <w:t xml:space="preserve"> </w:t>
      </w:r>
      <w:r>
        <w:rPr>
          <w:rFonts w:ascii="KCFTRC+CMR10"/>
          <w:color w:val="000000"/>
          <w:sz w:val="20"/>
        </w:rPr>
        <w:t>reduced</w:t>
      </w:r>
      <w:r>
        <w:rPr>
          <w:rFonts w:ascii="Times New Roman"/>
          <w:color w:val="000000"/>
          <w:spacing w:val="33"/>
          <w:sz w:val="20"/>
        </w:rPr>
        <w:t xml:space="preserve"> </w:t>
      </w:r>
      <w:r>
        <w:rPr>
          <w:rFonts w:ascii="KCFTRC+CMR10"/>
          <w:color w:val="000000"/>
          <w:sz w:val="20"/>
        </w:rPr>
        <w:t>their</w:t>
      </w:r>
      <w:r>
        <w:rPr>
          <w:rFonts w:ascii="Times New Roman"/>
          <w:color w:val="000000"/>
          <w:spacing w:val="33"/>
          <w:sz w:val="20"/>
        </w:rPr>
        <w:t xml:space="preserve"> </w:t>
      </w:r>
      <w:r>
        <w:rPr>
          <w:rFonts w:ascii="KCFTRC+CMR10"/>
          <w:color w:val="000000"/>
          <w:sz w:val="20"/>
        </w:rPr>
        <w:t>demand</w:t>
      </w:r>
      <w:r>
        <w:rPr>
          <w:rFonts w:ascii="Times New Roman"/>
          <w:color w:val="000000"/>
          <w:spacing w:val="33"/>
          <w:sz w:val="20"/>
        </w:rPr>
        <w:t xml:space="preserve"> </w:t>
      </w:r>
      <w:r>
        <w:rPr>
          <w:rFonts w:ascii="KCFTRC+CMR10"/>
          <w:color w:val="000000"/>
          <w:sz w:val="20"/>
        </w:rPr>
        <w:t>in</w:t>
      </w:r>
      <w:r>
        <w:rPr>
          <w:rFonts w:ascii="Times New Roman"/>
          <w:color w:val="000000"/>
          <w:spacing w:val="33"/>
          <w:sz w:val="20"/>
        </w:rPr>
        <w:t xml:space="preserve"> </w:t>
      </w:r>
      <w:r>
        <w:rPr>
          <w:rFonts w:ascii="KCFTRC+CMR10"/>
          <w:color w:val="000000"/>
          <w:sz w:val="20"/>
        </w:rPr>
        <w:t>and</w:t>
      </w:r>
      <w:r>
        <w:rPr>
          <w:rFonts w:ascii="Times New Roman"/>
          <w:color w:val="000000"/>
          <w:spacing w:val="33"/>
          <w:sz w:val="20"/>
        </w:rPr>
        <w:t xml:space="preserve"> </w:t>
      </w:r>
      <w:r>
        <w:rPr>
          <w:rFonts w:ascii="KCFTRC+CMR10"/>
          <w:color w:val="000000"/>
          <w:sz w:val="20"/>
        </w:rPr>
        <w:t>near</w:t>
      </w:r>
      <w:r>
        <w:rPr>
          <w:rFonts w:ascii="Times New Roman"/>
          <w:color w:val="000000"/>
          <w:spacing w:val="33"/>
          <w:sz w:val="20"/>
        </w:rPr>
        <w:t xml:space="preserve"> </w:t>
      </w:r>
      <w:r>
        <w:rPr>
          <w:rFonts w:ascii="KCFTRC+CMR10"/>
          <w:color w:val="000000"/>
          <w:sz w:val="20"/>
        </w:rPr>
        <w:t>the</w:t>
      </w:r>
      <w:r>
        <w:rPr>
          <w:rFonts w:ascii="Times New Roman"/>
          <w:color w:val="000000"/>
          <w:spacing w:val="33"/>
          <w:sz w:val="20"/>
        </w:rPr>
        <w:t xml:space="preserve"> </w:t>
      </w:r>
      <w:r>
        <w:rPr>
          <w:rFonts w:ascii="KCFTRC+CMR10"/>
          <w:color w:val="000000"/>
          <w:spacing w:val="2"/>
          <w:sz w:val="20"/>
        </w:rPr>
        <w:t>peak</w:t>
      </w:r>
      <w:r>
        <w:rPr>
          <w:rFonts w:ascii="Times New Roman"/>
          <w:color w:val="000000"/>
          <w:spacing w:val="31"/>
          <w:sz w:val="20"/>
        </w:rPr>
        <w:t xml:space="preserve"> </w:t>
      </w:r>
      <w:r>
        <w:rPr>
          <w:rFonts w:ascii="KCFTRC+CMR10"/>
          <w:color w:val="000000"/>
          <w:sz w:val="20"/>
        </w:rPr>
        <w:t>rate</w:t>
      </w:r>
      <w:r>
        <w:rPr>
          <w:rFonts w:ascii="Times New Roman"/>
          <w:color w:val="000000"/>
          <w:spacing w:val="33"/>
          <w:sz w:val="20"/>
        </w:rPr>
        <w:t xml:space="preserve"> </w:t>
      </w:r>
      <w:r>
        <w:rPr>
          <w:rFonts w:ascii="KCFTRC+CMR10"/>
          <w:color w:val="000000"/>
          <w:spacing w:val="2"/>
          <w:sz w:val="20"/>
        </w:rPr>
        <w:t>period.</w:t>
      </w:r>
      <w:r>
        <w:rPr>
          <w:rFonts w:ascii="Times New Roman"/>
          <w:color w:val="000000"/>
          <w:spacing w:val="86"/>
          <w:sz w:val="20"/>
        </w:rPr>
        <w:t xml:space="preserve"> </w:t>
      </w:r>
      <w:r>
        <w:rPr>
          <w:rFonts w:ascii="KCFTRC+CMR10"/>
          <w:color w:val="000000"/>
          <w:sz w:val="20"/>
        </w:rPr>
        <w:t>In</w:t>
      </w:r>
      <w:r>
        <w:rPr>
          <w:rFonts w:ascii="Times New Roman"/>
          <w:color w:val="000000"/>
          <w:spacing w:val="32"/>
          <w:sz w:val="20"/>
        </w:rPr>
        <w:t xml:space="preserve"> </w:t>
      </w:r>
      <w:r>
        <w:rPr>
          <w:rFonts w:ascii="KCFTRC+CMR10"/>
          <w:color w:val="000000"/>
          <w:sz w:val="20"/>
        </w:rPr>
        <w:t>other</w:t>
      </w:r>
      <w:r>
        <w:rPr>
          <w:rFonts w:ascii="Times New Roman"/>
          <w:color w:val="000000"/>
          <w:spacing w:val="33"/>
          <w:sz w:val="20"/>
        </w:rPr>
        <w:t xml:space="preserve"> </w:t>
      </w:r>
      <w:r>
        <w:rPr>
          <w:rFonts w:ascii="KCFTRC+CMR10"/>
          <w:color w:val="000000"/>
          <w:spacing w:val="-1"/>
          <w:sz w:val="20"/>
        </w:rPr>
        <w:t>words,</w:t>
      </w:r>
      <w:r>
        <w:rPr>
          <w:rFonts w:ascii="Times New Roman"/>
          <w:color w:val="000000"/>
          <w:spacing w:val="38"/>
          <w:sz w:val="20"/>
        </w:rPr>
        <w:t xml:space="preserve"> </w:t>
      </w:r>
      <w:r>
        <w:rPr>
          <w:rFonts w:ascii="KCFTRC+CMR10"/>
          <w:color w:val="000000"/>
          <w:sz w:val="20"/>
        </w:rPr>
        <w:t>from</w:t>
      </w:r>
      <w:r>
        <w:rPr>
          <w:rFonts w:ascii="Times New Roman"/>
          <w:color w:val="000000"/>
          <w:spacing w:val="33"/>
          <w:sz w:val="20"/>
        </w:rPr>
        <w:t xml:space="preserve"> </w:t>
      </w:r>
      <w:r>
        <w:rPr>
          <w:rFonts w:ascii="KCFTRC+CMR10"/>
          <w:color w:val="000000"/>
          <w:sz w:val="20"/>
        </w:rPr>
        <w:t>the</w:t>
      </w:r>
    </w:p>
    <w:p w14:paraId="03BCD775"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pre-peak</w:t>
      </w:r>
      <w:r>
        <w:rPr>
          <w:rFonts w:ascii="Times New Roman"/>
          <w:color w:val="000000"/>
          <w:sz w:val="20"/>
        </w:rPr>
        <w:t xml:space="preserve"> </w:t>
      </w:r>
      <w:r>
        <w:rPr>
          <w:rFonts w:ascii="KCFTRC+CMR10"/>
          <w:color w:val="000000"/>
          <w:sz w:val="20"/>
        </w:rPr>
        <w:t>to</w:t>
      </w:r>
      <w:r>
        <w:rPr>
          <w:rFonts w:ascii="Times New Roman"/>
          <w:color w:val="000000"/>
          <w:spacing w:val="1"/>
          <w:sz w:val="20"/>
        </w:rPr>
        <w:t xml:space="preserve"> </w:t>
      </w:r>
      <w:r>
        <w:rPr>
          <w:rFonts w:ascii="KCFTRC+CMR10"/>
          <w:color w:val="000000"/>
          <w:sz w:val="20"/>
        </w:rPr>
        <w:t>the</w:t>
      </w:r>
      <w:r>
        <w:rPr>
          <w:rFonts w:ascii="Times New Roman"/>
          <w:color w:val="000000"/>
          <w:spacing w:val="1"/>
          <w:sz w:val="20"/>
        </w:rPr>
        <w:t xml:space="preserve"> </w:t>
      </w:r>
      <w:r>
        <w:rPr>
          <w:rFonts w:ascii="KCFTRC+CMR10"/>
          <w:color w:val="000000"/>
          <w:spacing w:val="1"/>
          <w:sz w:val="20"/>
        </w:rPr>
        <w:t>post-peak</w:t>
      </w:r>
      <w:r>
        <w:rPr>
          <w:rFonts w:ascii="Times New Roman"/>
          <w:color w:val="000000"/>
          <w:spacing w:val="-1"/>
          <w:sz w:val="20"/>
        </w:rPr>
        <w:t xml:space="preserve"> </w:t>
      </w:r>
      <w:r>
        <w:rPr>
          <w:rFonts w:ascii="KCFTRC+CMR10"/>
          <w:color w:val="000000"/>
          <w:spacing w:val="-2"/>
          <w:sz w:val="20"/>
        </w:rPr>
        <w:t>intervals,</w:t>
      </w:r>
      <w:r>
        <w:rPr>
          <w:rFonts w:ascii="Times New Roman"/>
          <w:color w:val="000000"/>
          <w:spacing w:val="6"/>
          <w:sz w:val="20"/>
        </w:rPr>
        <w:t xml:space="preserve"> </w:t>
      </w:r>
      <w:r>
        <w:rPr>
          <w:rFonts w:ascii="KCFTRC+CMR10"/>
          <w:color w:val="000000"/>
          <w:sz w:val="20"/>
        </w:rPr>
        <w:t>the</w:t>
      </w:r>
      <w:r>
        <w:rPr>
          <w:rFonts w:ascii="Times New Roman"/>
          <w:color w:val="000000"/>
          <w:spacing w:val="1"/>
          <w:sz w:val="20"/>
        </w:rPr>
        <w:t xml:space="preserve"> </w:t>
      </w:r>
      <w:r>
        <w:rPr>
          <w:rFonts w:ascii="KCFTRC+CMR10"/>
          <w:color w:val="000000"/>
          <w:sz w:val="20"/>
        </w:rPr>
        <w:t>households</w:t>
      </w:r>
      <w:r>
        <w:rPr>
          <w:rFonts w:ascii="Times New Roman"/>
          <w:color w:val="000000"/>
          <w:spacing w:val="1"/>
          <w:sz w:val="20"/>
        </w:rPr>
        <w:t xml:space="preserve"> </w:t>
      </w:r>
      <w:r>
        <w:rPr>
          <w:rFonts w:ascii="KCFTRC+CMR10"/>
          <w:color w:val="000000"/>
          <w:sz w:val="20"/>
        </w:rPr>
        <w:t>reacted</w:t>
      </w:r>
      <w:r>
        <w:rPr>
          <w:rFonts w:ascii="Times New Roman"/>
          <w:color w:val="000000"/>
          <w:spacing w:val="1"/>
          <w:sz w:val="20"/>
        </w:rPr>
        <w:t xml:space="preserve"> </w:t>
      </w:r>
      <w:r>
        <w:rPr>
          <w:rFonts w:ascii="KCFTRC+CMR10"/>
          <w:color w:val="000000"/>
          <w:sz w:val="20"/>
        </w:rPr>
        <w:t>to</w:t>
      </w:r>
      <w:r>
        <w:rPr>
          <w:rFonts w:ascii="Times New Roman"/>
          <w:color w:val="000000"/>
          <w:sz w:val="20"/>
        </w:rPr>
        <w:t xml:space="preserve"> </w:t>
      </w:r>
      <w:r>
        <w:rPr>
          <w:rFonts w:ascii="KCFTRC+CMR10"/>
          <w:color w:val="000000"/>
          <w:sz w:val="20"/>
        </w:rPr>
        <w:t>the</w:t>
      </w:r>
      <w:r>
        <w:rPr>
          <w:rFonts w:ascii="Times New Roman"/>
          <w:color w:val="000000"/>
          <w:spacing w:val="1"/>
          <w:sz w:val="20"/>
        </w:rPr>
        <w:t xml:space="preserve"> </w:t>
      </w:r>
      <w:r>
        <w:rPr>
          <w:rFonts w:ascii="KCFTRC+CMR10"/>
          <w:color w:val="000000"/>
          <w:sz w:val="20"/>
        </w:rPr>
        <w:t>price</w:t>
      </w:r>
      <w:r>
        <w:rPr>
          <w:rFonts w:ascii="Times New Roman"/>
          <w:color w:val="000000"/>
          <w:spacing w:val="1"/>
          <w:sz w:val="20"/>
        </w:rPr>
        <w:t xml:space="preserve"> </w:t>
      </w:r>
      <w:r>
        <w:rPr>
          <w:rFonts w:ascii="KCFTRC+CMR10"/>
          <w:color w:val="000000"/>
          <w:sz w:val="20"/>
        </w:rPr>
        <w:t>jumps</w:t>
      </w:r>
      <w:r>
        <w:rPr>
          <w:rFonts w:ascii="Times New Roman"/>
          <w:color w:val="000000"/>
          <w:spacing w:val="1"/>
          <w:sz w:val="20"/>
        </w:rPr>
        <w:t xml:space="preserve"> </w:t>
      </w:r>
      <w:r>
        <w:rPr>
          <w:rFonts w:ascii="KCFTRC+CMR10"/>
          <w:color w:val="000000"/>
          <w:sz w:val="20"/>
        </w:rPr>
        <w:t>in</w:t>
      </w:r>
      <w:r>
        <w:rPr>
          <w:rFonts w:ascii="Times New Roman"/>
          <w:color w:val="000000"/>
          <w:sz w:val="20"/>
        </w:rPr>
        <w:t xml:space="preserve"> </w:t>
      </w:r>
      <w:r>
        <w:rPr>
          <w:rFonts w:ascii="KCFTRC+CMR10"/>
          <w:color w:val="000000"/>
          <w:sz w:val="20"/>
        </w:rPr>
        <w:t>peak-demand</w:t>
      </w:r>
      <w:r>
        <w:rPr>
          <w:rFonts w:ascii="Times New Roman"/>
          <w:color w:val="000000"/>
          <w:sz w:val="20"/>
        </w:rPr>
        <w:t xml:space="preserve"> </w:t>
      </w:r>
      <w:r>
        <w:rPr>
          <w:rFonts w:ascii="KCFTRC+CMR10"/>
          <w:color w:val="000000"/>
          <w:sz w:val="20"/>
        </w:rPr>
        <w:t>hours</w:t>
      </w:r>
      <w:r>
        <w:rPr>
          <w:rFonts w:ascii="Times New Roman"/>
          <w:color w:val="000000"/>
          <w:spacing w:val="1"/>
          <w:sz w:val="20"/>
        </w:rPr>
        <w:t xml:space="preserve"> </w:t>
      </w:r>
      <w:r>
        <w:rPr>
          <w:rFonts w:ascii="KCFTRC+CMR10"/>
          <w:color w:val="000000"/>
          <w:sz w:val="20"/>
        </w:rPr>
        <w:t>through</w:t>
      </w:r>
      <w:r>
        <w:rPr>
          <w:rFonts w:ascii="Times New Roman"/>
          <w:color w:val="000000"/>
          <w:spacing w:val="1"/>
          <w:sz w:val="20"/>
        </w:rPr>
        <w:t xml:space="preserve"> </w:t>
      </w:r>
      <w:r>
        <w:rPr>
          <w:rFonts w:ascii="KCFTRC+CMR10"/>
          <w:color w:val="000000"/>
          <w:sz w:val="20"/>
        </w:rPr>
        <w:t>not</w:t>
      </w:r>
    </w:p>
    <w:p w14:paraId="7EA24930" w14:textId="77777777" w:rsidR="00CF0253" w:rsidRDefault="00252649">
      <w:pPr>
        <w:spacing w:before="149" w:after="0" w:line="209" w:lineRule="exact"/>
        <w:jc w:val="left"/>
        <w:rPr>
          <w:rFonts w:ascii="Times New Roman"/>
          <w:color w:val="000000"/>
          <w:sz w:val="20"/>
        </w:rPr>
      </w:pPr>
      <w:r>
        <w:rPr>
          <w:rFonts w:ascii="KCFTRC+CMR10"/>
          <w:color w:val="000000"/>
          <w:sz w:val="20"/>
        </w:rPr>
        <w:t>load-shifting</w:t>
      </w:r>
      <w:r>
        <w:rPr>
          <w:rFonts w:ascii="Times New Roman"/>
          <w:color w:val="000000"/>
          <w:spacing w:val="23"/>
          <w:sz w:val="20"/>
        </w:rPr>
        <w:t xml:space="preserve"> </w:t>
      </w:r>
      <w:r>
        <w:rPr>
          <w:rFonts w:ascii="KCFTRC+CMR10"/>
          <w:color w:val="000000"/>
          <w:sz w:val="20"/>
        </w:rPr>
        <w:t>but</w:t>
      </w:r>
      <w:r>
        <w:rPr>
          <w:rFonts w:ascii="Times New Roman"/>
          <w:color w:val="000000"/>
          <w:spacing w:val="23"/>
          <w:sz w:val="20"/>
        </w:rPr>
        <w:t xml:space="preserve"> </w:t>
      </w:r>
      <w:r>
        <w:rPr>
          <w:rFonts w:ascii="KCFTRC+CMR10"/>
          <w:color w:val="000000"/>
          <w:sz w:val="20"/>
        </w:rPr>
        <w:t>load-shedding.</w:t>
      </w:r>
      <w:r>
        <w:rPr>
          <w:rFonts w:ascii="Times New Roman"/>
          <w:color w:val="000000"/>
          <w:spacing w:val="59"/>
          <w:sz w:val="20"/>
        </w:rPr>
        <w:t xml:space="preserve"> </w:t>
      </w:r>
      <w:r>
        <w:rPr>
          <w:rFonts w:ascii="KCFTRC+CMR10"/>
          <w:color w:val="000000"/>
          <w:spacing w:val="-9"/>
          <w:sz w:val="20"/>
        </w:rPr>
        <w:t>For</w:t>
      </w:r>
      <w:r>
        <w:rPr>
          <w:rFonts w:ascii="Times New Roman"/>
          <w:color w:val="000000"/>
          <w:spacing w:val="32"/>
          <w:sz w:val="20"/>
        </w:rPr>
        <w:t xml:space="preserve"> </w:t>
      </w:r>
      <w:r>
        <w:rPr>
          <w:rFonts w:ascii="KCFTRC+CMR10"/>
          <w:color w:val="000000"/>
          <w:sz w:val="20"/>
        </w:rPr>
        <w:t>temperature-control-associated</w:t>
      </w:r>
      <w:r>
        <w:rPr>
          <w:rFonts w:ascii="Times New Roman"/>
          <w:color w:val="000000"/>
          <w:spacing w:val="23"/>
          <w:sz w:val="20"/>
        </w:rPr>
        <w:t xml:space="preserve"> </w:t>
      </w:r>
      <w:r>
        <w:rPr>
          <w:rFonts w:ascii="KCFTRC+CMR10"/>
          <w:color w:val="000000"/>
          <w:spacing w:val="-1"/>
          <w:sz w:val="20"/>
        </w:rPr>
        <w:t>electricity</w:t>
      </w:r>
      <w:r>
        <w:rPr>
          <w:rFonts w:ascii="Times New Roman"/>
          <w:color w:val="000000"/>
          <w:spacing w:val="24"/>
          <w:sz w:val="20"/>
        </w:rPr>
        <w:t xml:space="preserve"> </w:t>
      </w:r>
      <w:r>
        <w:rPr>
          <w:rFonts w:ascii="KCFTRC+CMR10"/>
          <w:color w:val="000000"/>
          <w:spacing w:val="-1"/>
          <w:sz w:val="20"/>
        </w:rPr>
        <w:t>savings,</w:t>
      </w:r>
      <w:r>
        <w:rPr>
          <w:rFonts w:ascii="Times New Roman"/>
          <w:color w:val="000000"/>
          <w:spacing w:val="26"/>
          <w:sz w:val="20"/>
        </w:rPr>
        <w:t xml:space="preserve"> </w:t>
      </w:r>
      <w:r>
        <w:rPr>
          <w:rFonts w:ascii="KCFTRC+CMR10"/>
          <w:color w:val="000000"/>
          <w:sz w:val="20"/>
        </w:rPr>
        <w:t>on</w:t>
      </w:r>
      <w:r>
        <w:rPr>
          <w:rFonts w:ascii="Times New Roman"/>
          <w:color w:val="000000"/>
          <w:spacing w:val="23"/>
          <w:sz w:val="20"/>
        </w:rPr>
        <w:t xml:space="preserve"> </w:t>
      </w:r>
      <w:r>
        <w:rPr>
          <w:rFonts w:ascii="KCFTRC+CMR10"/>
          <w:color w:val="000000"/>
          <w:sz w:val="20"/>
        </w:rPr>
        <w:t>the</w:t>
      </w:r>
      <w:r>
        <w:rPr>
          <w:rFonts w:ascii="Times New Roman"/>
          <w:color w:val="000000"/>
          <w:spacing w:val="23"/>
          <w:sz w:val="20"/>
        </w:rPr>
        <w:t xml:space="preserve"> </w:t>
      </w:r>
      <w:r>
        <w:rPr>
          <w:rFonts w:ascii="KCFTRC+CMR10"/>
          <w:color w:val="000000"/>
          <w:sz w:val="20"/>
        </w:rPr>
        <w:t>other</w:t>
      </w:r>
      <w:r>
        <w:rPr>
          <w:rFonts w:ascii="Times New Roman"/>
          <w:color w:val="000000"/>
          <w:spacing w:val="23"/>
          <w:sz w:val="20"/>
        </w:rPr>
        <w:t xml:space="preserve"> </w:t>
      </w:r>
      <w:r>
        <w:rPr>
          <w:rFonts w:ascii="KCFTRC+CMR10"/>
          <w:color w:val="000000"/>
          <w:sz w:val="20"/>
        </w:rPr>
        <w:t>hand,</w:t>
      </w:r>
      <w:r>
        <w:rPr>
          <w:rFonts w:ascii="Times New Roman"/>
          <w:color w:val="000000"/>
          <w:spacing w:val="25"/>
          <w:sz w:val="20"/>
        </w:rPr>
        <w:t xml:space="preserve"> </w:t>
      </w:r>
      <w:r>
        <w:rPr>
          <w:rFonts w:ascii="KCFTRC+CMR10"/>
          <w:color w:val="000000"/>
          <w:sz w:val="20"/>
        </w:rPr>
        <w:t>the</w:t>
      </w:r>
    </w:p>
    <w:p w14:paraId="32DEC4A7" w14:textId="77777777" w:rsidR="00CF0253" w:rsidRDefault="00252649">
      <w:pPr>
        <w:spacing w:before="149" w:after="0" w:line="209" w:lineRule="exact"/>
        <w:jc w:val="left"/>
        <w:rPr>
          <w:rFonts w:ascii="Times New Roman"/>
          <w:color w:val="000000"/>
          <w:sz w:val="20"/>
        </w:rPr>
      </w:pPr>
      <w:r>
        <w:rPr>
          <w:rFonts w:ascii="KCFTRC+CMR10" w:hAnsi="KCFTRC+CMR10" w:cs="KCFTRC+CMR10"/>
          <w:color w:val="000000"/>
          <w:sz w:val="20"/>
        </w:rPr>
        <w:t>households’</w:t>
      </w:r>
      <w:r>
        <w:rPr>
          <w:rFonts w:ascii="Times New Roman"/>
          <w:color w:val="000000"/>
          <w:spacing w:val="20"/>
          <w:sz w:val="20"/>
        </w:rPr>
        <w:t xml:space="preserve"> </w:t>
      </w:r>
      <w:r>
        <w:rPr>
          <w:rFonts w:ascii="KCFTRC+CMR10"/>
          <w:color w:val="000000"/>
          <w:sz w:val="20"/>
        </w:rPr>
        <w:t>consumption</w:t>
      </w:r>
      <w:r>
        <w:rPr>
          <w:rFonts w:ascii="Times New Roman"/>
          <w:color w:val="000000"/>
          <w:spacing w:val="19"/>
          <w:sz w:val="20"/>
        </w:rPr>
        <w:t xml:space="preserve"> </w:t>
      </w:r>
      <w:r>
        <w:rPr>
          <w:rFonts w:ascii="KCFTRC+CMR10"/>
          <w:color w:val="000000"/>
          <w:spacing w:val="-1"/>
          <w:sz w:val="20"/>
        </w:rPr>
        <w:t>changes</w:t>
      </w:r>
      <w:r>
        <w:rPr>
          <w:rFonts w:ascii="Times New Roman"/>
          <w:color w:val="000000"/>
          <w:spacing w:val="20"/>
          <w:sz w:val="20"/>
        </w:rPr>
        <w:t xml:space="preserve"> </w:t>
      </w:r>
      <w:r>
        <w:rPr>
          <w:rFonts w:ascii="KCFTRC+CMR10"/>
          <w:color w:val="000000"/>
          <w:sz w:val="20"/>
        </w:rPr>
        <w:t>in</w:t>
      </w:r>
      <w:r>
        <w:rPr>
          <w:rFonts w:ascii="Times New Roman"/>
          <w:color w:val="000000"/>
          <w:spacing w:val="19"/>
          <w:sz w:val="20"/>
        </w:rPr>
        <w:t xml:space="preserve"> </w:t>
      </w:r>
      <w:r>
        <w:rPr>
          <w:rFonts w:ascii="KCFTRC+CMR10"/>
          <w:color w:val="000000"/>
          <w:sz w:val="20"/>
        </w:rPr>
        <w:t>the</w:t>
      </w:r>
      <w:r>
        <w:rPr>
          <w:rFonts w:ascii="Times New Roman"/>
          <w:color w:val="000000"/>
          <w:spacing w:val="19"/>
          <w:sz w:val="20"/>
        </w:rPr>
        <w:t xml:space="preserve"> </w:t>
      </w:r>
      <w:r>
        <w:rPr>
          <w:rFonts w:ascii="KCFTRC+CMR10"/>
          <w:color w:val="000000"/>
          <w:spacing w:val="1"/>
          <w:sz w:val="20"/>
        </w:rPr>
        <w:t>pre-peak</w:t>
      </w:r>
      <w:r>
        <w:rPr>
          <w:rFonts w:ascii="Times New Roman"/>
          <w:color w:val="000000"/>
          <w:spacing w:val="19"/>
          <w:sz w:val="20"/>
        </w:rPr>
        <w:t xml:space="preserve"> </w:t>
      </w:r>
      <w:r>
        <w:rPr>
          <w:rFonts w:ascii="KCFTRC+CMR10"/>
          <w:color w:val="000000"/>
          <w:sz w:val="20"/>
        </w:rPr>
        <w:t>hours</w:t>
      </w:r>
      <w:r>
        <w:rPr>
          <w:rFonts w:ascii="Times New Roman"/>
          <w:color w:val="000000"/>
          <w:spacing w:val="19"/>
          <w:sz w:val="20"/>
        </w:rPr>
        <w:t xml:space="preserve"> </w:t>
      </w:r>
      <w:r>
        <w:rPr>
          <w:rFonts w:ascii="KCFTRC+CMR10"/>
          <w:color w:val="000000"/>
          <w:spacing w:val="-2"/>
          <w:sz w:val="20"/>
        </w:rPr>
        <w:t>were</w:t>
      </w:r>
      <w:r>
        <w:rPr>
          <w:rFonts w:ascii="Times New Roman"/>
          <w:color w:val="000000"/>
          <w:spacing w:val="21"/>
          <w:sz w:val="20"/>
        </w:rPr>
        <w:t xml:space="preserve"> </w:t>
      </w:r>
      <w:r>
        <w:rPr>
          <w:rFonts w:ascii="KCFTRC+CMR10"/>
          <w:color w:val="000000"/>
          <w:spacing w:val="-1"/>
          <w:sz w:val="20"/>
        </w:rPr>
        <w:t>likely</w:t>
      </w:r>
      <w:r>
        <w:rPr>
          <w:rFonts w:ascii="Times New Roman"/>
          <w:color w:val="000000"/>
          <w:spacing w:val="20"/>
          <w:sz w:val="20"/>
        </w:rPr>
        <w:t xml:space="preserve"> </w:t>
      </w:r>
      <w:r>
        <w:rPr>
          <w:rFonts w:ascii="KCFTRC+CMR10"/>
          <w:color w:val="000000"/>
          <w:sz w:val="20"/>
        </w:rPr>
        <w:t>to</w:t>
      </w:r>
      <w:r>
        <w:rPr>
          <w:rFonts w:ascii="Times New Roman"/>
          <w:color w:val="000000"/>
          <w:spacing w:val="19"/>
          <w:sz w:val="20"/>
        </w:rPr>
        <w:t xml:space="preserve"> </w:t>
      </w:r>
      <w:r>
        <w:rPr>
          <w:rFonts w:ascii="KCFTRC+CMR10"/>
          <w:color w:val="000000"/>
          <w:sz w:val="20"/>
        </w:rPr>
        <w:t>determine</w:t>
      </w:r>
      <w:r>
        <w:rPr>
          <w:rFonts w:ascii="Times New Roman"/>
          <w:color w:val="000000"/>
          <w:spacing w:val="19"/>
          <w:sz w:val="20"/>
        </w:rPr>
        <w:t xml:space="preserve"> </w:t>
      </w:r>
      <w:r>
        <w:rPr>
          <w:rFonts w:ascii="KCFTRC+CMR10"/>
          <w:color w:val="000000"/>
          <w:sz w:val="20"/>
        </w:rPr>
        <w:t>the</w:t>
      </w:r>
      <w:r>
        <w:rPr>
          <w:rFonts w:ascii="Times New Roman"/>
          <w:color w:val="000000"/>
          <w:spacing w:val="19"/>
          <w:sz w:val="20"/>
        </w:rPr>
        <w:t xml:space="preserve"> </w:t>
      </w:r>
      <w:r>
        <w:rPr>
          <w:rFonts w:ascii="KCFTRC+CMR10"/>
          <w:color w:val="000000"/>
          <w:sz w:val="20"/>
        </w:rPr>
        <w:t>degree</w:t>
      </w:r>
      <w:r>
        <w:rPr>
          <w:rFonts w:ascii="Times New Roman"/>
          <w:color w:val="000000"/>
          <w:spacing w:val="19"/>
          <w:sz w:val="20"/>
        </w:rPr>
        <w:t xml:space="preserve"> </w:t>
      </w:r>
      <w:r>
        <w:rPr>
          <w:rFonts w:ascii="KCFTRC+CMR10"/>
          <w:color w:val="000000"/>
          <w:sz w:val="20"/>
        </w:rPr>
        <w:t>of</w:t>
      </w:r>
      <w:r>
        <w:rPr>
          <w:rFonts w:ascii="Times New Roman"/>
          <w:color w:val="000000"/>
          <w:spacing w:val="20"/>
          <w:sz w:val="20"/>
        </w:rPr>
        <w:t xml:space="preserve"> </w:t>
      </w:r>
      <w:r>
        <w:rPr>
          <w:rFonts w:ascii="KCFTRC+CMR10"/>
          <w:color w:val="000000"/>
          <w:sz w:val="20"/>
        </w:rPr>
        <w:t>their</w:t>
      </w:r>
      <w:r>
        <w:rPr>
          <w:rFonts w:ascii="Times New Roman"/>
          <w:color w:val="000000"/>
          <w:spacing w:val="19"/>
          <w:sz w:val="20"/>
        </w:rPr>
        <w:t xml:space="preserve"> </w:t>
      </w:r>
      <w:r>
        <w:rPr>
          <w:rFonts w:ascii="KCFTRC+CMR10"/>
          <w:color w:val="000000"/>
          <w:sz w:val="20"/>
        </w:rPr>
        <w:t>behavioral</w:t>
      </w:r>
    </w:p>
    <w:p w14:paraId="272B0B38"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changes</w:t>
      </w:r>
      <w:r>
        <w:rPr>
          <w:rFonts w:ascii="Times New Roman"/>
          <w:color w:val="000000"/>
          <w:spacing w:val="49"/>
          <w:sz w:val="20"/>
        </w:rPr>
        <w:t xml:space="preserve"> </w:t>
      </w:r>
      <w:r>
        <w:rPr>
          <w:rFonts w:ascii="KCFTRC+CMR10"/>
          <w:color w:val="000000"/>
          <w:sz w:val="20"/>
        </w:rPr>
        <w:t>in</w:t>
      </w:r>
      <w:r>
        <w:rPr>
          <w:rFonts w:ascii="Times New Roman"/>
          <w:color w:val="000000"/>
          <w:spacing w:val="48"/>
          <w:sz w:val="20"/>
        </w:rPr>
        <w:t xml:space="preserve"> </w:t>
      </w:r>
      <w:r>
        <w:rPr>
          <w:rFonts w:ascii="KCFTRC+CMR10"/>
          <w:color w:val="000000"/>
          <w:sz w:val="20"/>
        </w:rPr>
        <w:t>the</w:t>
      </w:r>
      <w:r>
        <w:rPr>
          <w:rFonts w:ascii="Times New Roman"/>
          <w:color w:val="000000"/>
          <w:spacing w:val="48"/>
          <w:sz w:val="20"/>
        </w:rPr>
        <w:t xml:space="preserve"> </w:t>
      </w:r>
      <w:r>
        <w:rPr>
          <w:rFonts w:ascii="KCFTRC+CMR10"/>
          <w:color w:val="000000"/>
          <w:spacing w:val="-1"/>
          <w:sz w:val="20"/>
        </w:rPr>
        <w:t>following</w:t>
      </w:r>
      <w:r>
        <w:rPr>
          <w:rFonts w:ascii="Times New Roman"/>
          <w:color w:val="000000"/>
          <w:spacing w:val="49"/>
          <w:sz w:val="20"/>
        </w:rPr>
        <w:t xml:space="preserve"> </w:t>
      </w:r>
      <w:r>
        <w:rPr>
          <w:rFonts w:ascii="KCFTRC+CMR10"/>
          <w:color w:val="000000"/>
          <w:spacing w:val="1"/>
          <w:sz w:val="20"/>
        </w:rPr>
        <w:t>periods.</w:t>
      </w:r>
      <w:r>
        <w:rPr>
          <w:rFonts w:ascii="Times New Roman"/>
          <w:color w:val="000000"/>
          <w:spacing w:val="133"/>
          <w:sz w:val="20"/>
        </w:rPr>
        <w:t xml:space="preserve"> </w:t>
      </w:r>
      <w:r>
        <w:rPr>
          <w:rFonts w:ascii="KCFTRC+CMR10" w:hAnsi="KCFTRC+CMR10" w:cs="KCFTRC+CMR10"/>
          <w:color w:val="000000"/>
          <w:spacing w:val="-1"/>
          <w:sz w:val="20"/>
        </w:rPr>
        <w:t>Speciﬁcally,</w:t>
      </w:r>
      <w:r>
        <w:rPr>
          <w:rFonts w:ascii="Times New Roman"/>
          <w:color w:val="000000"/>
          <w:spacing w:val="58"/>
          <w:sz w:val="20"/>
        </w:rPr>
        <w:t xml:space="preserve"> </w:t>
      </w:r>
      <w:r>
        <w:rPr>
          <w:rFonts w:ascii="KCFTRC+CMR10"/>
          <w:color w:val="000000"/>
          <w:sz w:val="20"/>
        </w:rPr>
        <w:t>the</w:t>
      </w:r>
      <w:r>
        <w:rPr>
          <w:rFonts w:ascii="Times New Roman"/>
          <w:color w:val="000000"/>
          <w:spacing w:val="48"/>
          <w:sz w:val="20"/>
        </w:rPr>
        <w:t xml:space="preserve"> </w:t>
      </w:r>
      <w:r>
        <w:rPr>
          <w:rFonts w:ascii="KCFTRC+CMR10"/>
          <w:color w:val="000000"/>
          <w:spacing w:val="-1"/>
          <w:sz w:val="20"/>
        </w:rPr>
        <w:t>electricity</w:t>
      </w:r>
      <w:r>
        <w:rPr>
          <w:rFonts w:ascii="Times New Roman"/>
          <w:color w:val="000000"/>
          <w:spacing w:val="49"/>
          <w:sz w:val="20"/>
        </w:rPr>
        <w:t xml:space="preserve"> </w:t>
      </w:r>
      <w:r>
        <w:rPr>
          <w:rFonts w:ascii="KCFTRC+CMR10"/>
          <w:color w:val="000000"/>
          <w:spacing w:val="-1"/>
          <w:sz w:val="20"/>
        </w:rPr>
        <w:t>savings</w:t>
      </w:r>
      <w:r>
        <w:rPr>
          <w:rFonts w:ascii="Times New Roman"/>
          <w:color w:val="000000"/>
          <w:spacing w:val="49"/>
          <w:sz w:val="20"/>
        </w:rPr>
        <w:t xml:space="preserve"> </w:t>
      </w:r>
      <w:r>
        <w:rPr>
          <w:rFonts w:ascii="KCFTRC+CMR10"/>
          <w:color w:val="000000"/>
          <w:sz w:val="20"/>
        </w:rPr>
        <w:t>obtained</w:t>
      </w:r>
      <w:r>
        <w:rPr>
          <w:rFonts w:ascii="Times New Roman"/>
          <w:color w:val="000000"/>
          <w:spacing w:val="48"/>
          <w:sz w:val="20"/>
        </w:rPr>
        <w:t xml:space="preserve"> </w:t>
      </w:r>
      <w:r>
        <w:rPr>
          <w:rFonts w:ascii="KCFTRC+CMR10"/>
          <w:color w:val="000000"/>
          <w:sz w:val="20"/>
        </w:rPr>
        <w:t>from</w:t>
      </w:r>
      <w:r>
        <w:rPr>
          <w:rFonts w:ascii="Times New Roman"/>
          <w:color w:val="000000"/>
          <w:spacing w:val="48"/>
          <w:sz w:val="20"/>
        </w:rPr>
        <w:t xml:space="preserve"> </w:t>
      </w:r>
      <w:r>
        <w:rPr>
          <w:rFonts w:ascii="KCFTRC+CMR10"/>
          <w:color w:val="000000"/>
          <w:spacing w:val="-1"/>
          <w:sz w:val="20"/>
        </w:rPr>
        <w:t>adjustment</w:t>
      </w:r>
      <w:r>
        <w:rPr>
          <w:rFonts w:ascii="Times New Roman"/>
          <w:color w:val="000000"/>
          <w:spacing w:val="49"/>
          <w:sz w:val="20"/>
        </w:rPr>
        <w:t xml:space="preserve"> </w:t>
      </w:r>
      <w:r>
        <w:rPr>
          <w:rFonts w:ascii="KCFTRC+CMR10"/>
          <w:color w:val="000000"/>
          <w:sz w:val="20"/>
        </w:rPr>
        <w:t>during</w:t>
      </w:r>
      <w:r>
        <w:rPr>
          <w:rFonts w:ascii="Times New Roman"/>
          <w:color w:val="000000"/>
          <w:spacing w:val="48"/>
          <w:sz w:val="20"/>
        </w:rPr>
        <w:t xml:space="preserve"> </w:t>
      </w:r>
      <w:r>
        <w:rPr>
          <w:rFonts w:ascii="KCFTRC+CMR10"/>
          <w:color w:val="000000"/>
          <w:sz w:val="20"/>
        </w:rPr>
        <w:t>the</w:t>
      </w:r>
    </w:p>
    <w:p w14:paraId="395A20EF"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before-peak</w:t>
      </w:r>
      <w:r>
        <w:rPr>
          <w:rFonts w:ascii="Times New Roman"/>
          <w:color w:val="000000"/>
          <w:spacing w:val="8"/>
          <w:sz w:val="20"/>
        </w:rPr>
        <w:t xml:space="preserve"> </w:t>
      </w:r>
      <w:r>
        <w:rPr>
          <w:rFonts w:ascii="KCFTRC+CMR10"/>
          <w:color w:val="000000"/>
          <w:spacing w:val="-3"/>
          <w:sz w:val="20"/>
        </w:rPr>
        <w:t>interval</w:t>
      </w:r>
      <w:r>
        <w:rPr>
          <w:rFonts w:ascii="Times New Roman"/>
          <w:color w:val="000000"/>
          <w:spacing w:val="12"/>
          <w:sz w:val="20"/>
        </w:rPr>
        <w:t xml:space="preserve"> </w:t>
      </w:r>
      <w:r>
        <w:rPr>
          <w:rFonts w:ascii="KCFTRC+CMR10"/>
          <w:color w:val="000000"/>
          <w:sz w:val="20"/>
        </w:rPr>
        <w:t>seemed</w:t>
      </w:r>
      <w:r>
        <w:rPr>
          <w:rFonts w:ascii="Times New Roman"/>
          <w:color w:val="000000"/>
          <w:spacing w:val="10"/>
          <w:sz w:val="20"/>
        </w:rPr>
        <w:t xml:space="preserve"> </w:t>
      </w:r>
      <w:r>
        <w:rPr>
          <w:rFonts w:ascii="KCFTRC+CMR10"/>
          <w:color w:val="000000"/>
          <w:sz w:val="20"/>
        </w:rPr>
        <w:t>to</w:t>
      </w:r>
      <w:r>
        <w:rPr>
          <w:rFonts w:ascii="Times New Roman"/>
          <w:color w:val="000000"/>
          <w:spacing w:val="9"/>
          <w:sz w:val="20"/>
        </w:rPr>
        <w:t xml:space="preserve"> </w:t>
      </w:r>
      <w:r>
        <w:rPr>
          <w:rFonts w:ascii="KCFTRC+CMR10"/>
          <w:color w:val="000000"/>
          <w:sz w:val="20"/>
        </w:rPr>
        <w:t>lead</w:t>
      </w:r>
      <w:r>
        <w:rPr>
          <w:rFonts w:ascii="Times New Roman"/>
          <w:color w:val="000000"/>
          <w:spacing w:val="10"/>
          <w:sz w:val="20"/>
        </w:rPr>
        <w:t xml:space="preserve"> </w:t>
      </w:r>
      <w:r>
        <w:rPr>
          <w:rFonts w:ascii="KCFTRC+CMR10"/>
          <w:color w:val="000000"/>
          <w:sz w:val="20"/>
        </w:rPr>
        <w:t>to</w:t>
      </w:r>
      <w:r>
        <w:rPr>
          <w:rFonts w:ascii="Times New Roman"/>
          <w:color w:val="000000"/>
          <w:spacing w:val="9"/>
          <w:sz w:val="20"/>
        </w:rPr>
        <w:t xml:space="preserve"> </w:t>
      </w:r>
      <w:r>
        <w:rPr>
          <w:rFonts w:ascii="KCFTRC+CMR10"/>
          <w:color w:val="000000"/>
          <w:spacing w:val="-2"/>
          <w:sz w:val="20"/>
        </w:rPr>
        <w:t>fewer</w:t>
      </w:r>
      <w:r>
        <w:rPr>
          <w:rFonts w:ascii="Times New Roman"/>
          <w:color w:val="000000"/>
          <w:spacing w:val="11"/>
          <w:sz w:val="20"/>
        </w:rPr>
        <w:t xml:space="preserve"> </w:t>
      </w:r>
      <w:r>
        <w:rPr>
          <w:rFonts w:ascii="KCFTRC+CMR10"/>
          <w:color w:val="000000"/>
          <w:spacing w:val="-1"/>
          <w:sz w:val="20"/>
        </w:rPr>
        <w:t>savings</w:t>
      </w:r>
      <w:r>
        <w:rPr>
          <w:rFonts w:ascii="Times New Roman"/>
          <w:color w:val="000000"/>
          <w:spacing w:val="11"/>
          <w:sz w:val="20"/>
        </w:rPr>
        <w:t xml:space="preserve"> </w:t>
      </w:r>
      <w:r>
        <w:rPr>
          <w:rFonts w:ascii="KCFTRC+CMR10"/>
          <w:color w:val="000000"/>
          <w:sz w:val="20"/>
        </w:rPr>
        <w:t>in</w:t>
      </w:r>
      <w:r>
        <w:rPr>
          <w:rFonts w:ascii="Times New Roman"/>
          <w:color w:val="000000"/>
          <w:spacing w:val="9"/>
          <w:sz w:val="20"/>
        </w:rPr>
        <w:t xml:space="preserve"> </w:t>
      </w:r>
      <w:r>
        <w:rPr>
          <w:rFonts w:ascii="KCFTRC+CMR10"/>
          <w:color w:val="000000"/>
          <w:sz w:val="20"/>
        </w:rPr>
        <w:t>the</w:t>
      </w:r>
      <w:r>
        <w:rPr>
          <w:rFonts w:ascii="Times New Roman"/>
          <w:color w:val="000000"/>
          <w:spacing w:val="10"/>
          <w:sz w:val="20"/>
        </w:rPr>
        <w:t xml:space="preserve"> </w:t>
      </w:r>
      <w:r>
        <w:rPr>
          <w:rFonts w:ascii="KCFTRC+CMR10"/>
          <w:color w:val="000000"/>
          <w:spacing w:val="-1"/>
          <w:sz w:val="20"/>
        </w:rPr>
        <w:t>following</w:t>
      </w:r>
      <w:r>
        <w:rPr>
          <w:rFonts w:ascii="Times New Roman"/>
          <w:color w:val="000000"/>
          <w:spacing w:val="10"/>
          <w:sz w:val="20"/>
        </w:rPr>
        <w:t xml:space="preserve"> </w:t>
      </w:r>
      <w:r>
        <w:rPr>
          <w:rFonts w:ascii="KCFTRC+CMR10"/>
          <w:color w:val="000000"/>
          <w:spacing w:val="2"/>
          <w:sz w:val="20"/>
        </w:rPr>
        <w:t>period</w:t>
      </w:r>
      <w:r>
        <w:rPr>
          <w:rFonts w:ascii="Times New Roman"/>
          <w:color w:val="000000"/>
          <w:spacing w:val="7"/>
          <w:sz w:val="20"/>
        </w:rPr>
        <w:t xml:space="preserve"> </w:t>
      </w:r>
      <w:r>
        <w:rPr>
          <w:rFonts w:ascii="KCFTRC+CMR10"/>
          <w:color w:val="000000"/>
          <w:sz w:val="20"/>
        </w:rPr>
        <w:t>(i.e.,</w:t>
      </w:r>
      <w:r>
        <w:rPr>
          <w:rFonts w:ascii="Times New Roman"/>
          <w:color w:val="000000"/>
          <w:spacing w:val="11"/>
          <w:sz w:val="20"/>
        </w:rPr>
        <w:t xml:space="preserve"> </w:t>
      </w:r>
      <w:r>
        <w:rPr>
          <w:rFonts w:ascii="KCFTRC+CMR10"/>
          <w:color w:val="000000"/>
          <w:sz w:val="20"/>
        </w:rPr>
        <w:t>the</w:t>
      </w:r>
      <w:r>
        <w:rPr>
          <w:rFonts w:ascii="Times New Roman"/>
          <w:color w:val="000000"/>
          <w:spacing w:val="10"/>
          <w:sz w:val="20"/>
        </w:rPr>
        <w:t xml:space="preserve"> </w:t>
      </w:r>
      <w:r>
        <w:rPr>
          <w:rFonts w:ascii="KCFTRC+CMR10"/>
          <w:color w:val="000000"/>
          <w:spacing w:val="2"/>
          <w:sz w:val="20"/>
        </w:rPr>
        <w:t>peak</w:t>
      </w:r>
      <w:r>
        <w:rPr>
          <w:rFonts w:ascii="Times New Roman"/>
          <w:color w:val="000000"/>
          <w:spacing w:val="8"/>
          <w:sz w:val="20"/>
        </w:rPr>
        <w:t xml:space="preserve"> </w:t>
      </w:r>
      <w:r>
        <w:rPr>
          <w:rFonts w:ascii="KCFTRC+CMR10"/>
          <w:color w:val="000000"/>
          <w:sz w:val="20"/>
        </w:rPr>
        <w:t>rate</w:t>
      </w:r>
      <w:r>
        <w:rPr>
          <w:rFonts w:ascii="Times New Roman"/>
          <w:color w:val="000000"/>
          <w:spacing w:val="10"/>
          <w:sz w:val="20"/>
        </w:rPr>
        <w:t xml:space="preserve"> </w:t>
      </w:r>
      <w:r>
        <w:rPr>
          <w:rFonts w:ascii="KCFTRC+CMR10"/>
          <w:color w:val="000000"/>
          <w:spacing w:val="1"/>
          <w:sz w:val="20"/>
        </w:rPr>
        <w:t>period),</w:t>
      </w:r>
      <w:r>
        <w:rPr>
          <w:rFonts w:ascii="Times New Roman"/>
          <w:color w:val="000000"/>
          <w:spacing w:val="10"/>
          <w:sz w:val="20"/>
        </w:rPr>
        <w:t xml:space="preserve"> </w:t>
      </w:r>
      <w:r>
        <w:rPr>
          <w:rFonts w:ascii="KCFTRC+CMR10"/>
          <w:color w:val="000000"/>
          <w:spacing w:val="-2"/>
          <w:sz w:val="20"/>
        </w:rPr>
        <w:t>which</w:t>
      </w:r>
      <w:r>
        <w:rPr>
          <w:rFonts w:ascii="Times New Roman"/>
          <w:color w:val="000000"/>
          <w:spacing w:val="11"/>
          <w:sz w:val="20"/>
        </w:rPr>
        <w:t xml:space="preserve"> </w:t>
      </w:r>
      <w:r>
        <w:rPr>
          <w:rFonts w:ascii="KCFTRC+CMR10"/>
          <w:color w:val="000000"/>
          <w:sz w:val="20"/>
        </w:rPr>
        <w:t>in</w:t>
      </w:r>
    </w:p>
    <w:p w14:paraId="51AE5680" w14:textId="77777777" w:rsidR="00CF0253" w:rsidRDefault="00252649">
      <w:pPr>
        <w:spacing w:before="149" w:after="0" w:line="209" w:lineRule="exact"/>
        <w:jc w:val="left"/>
        <w:rPr>
          <w:rFonts w:ascii="Times New Roman"/>
          <w:color w:val="000000"/>
          <w:sz w:val="20"/>
        </w:rPr>
      </w:pPr>
      <w:r>
        <w:rPr>
          <w:rFonts w:ascii="KCFTRC+CMR10"/>
          <w:color w:val="000000"/>
          <w:sz w:val="20"/>
        </w:rPr>
        <w:t>turn</w:t>
      </w:r>
      <w:r>
        <w:rPr>
          <w:rFonts w:ascii="Times New Roman"/>
          <w:color w:val="000000"/>
          <w:spacing w:val="16"/>
          <w:sz w:val="20"/>
        </w:rPr>
        <w:t xml:space="preserve"> </w:t>
      </w:r>
      <w:r>
        <w:rPr>
          <w:rFonts w:ascii="KCFTRC+CMR10"/>
          <w:color w:val="000000"/>
          <w:spacing w:val="-1"/>
          <w:sz w:val="20"/>
        </w:rPr>
        <w:t>brought</w:t>
      </w:r>
      <w:r>
        <w:rPr>
          <w:rFonts w:ascii="Times New Roman"/>
          <w:color w:val="000000"/>
          <w:spacing w:val="17"/>
          <w:sz w:val="20"/>
        </w:rPr>
        <w:t xml:space="preserve"> </w:t>
      </w:r>
      <w:r>
        <w:rPr>
          <w:rFonts w:ascii="KCFTRC+CMR10"/>
          <w:color w:val="000000"/>
          <w:spacing w:val="1"/>
          <w:sz w:val="20"/>
        </w:rPr>
        <w:t>about</w:t>
      </w:r>
      <w:r>
        <w:rPr>
          <w:rFonts w:ascii="Times New Roman"/>
          <w:color w:val="000000"/>
          <w:spacing w:val="15"/>
          <w:sz w:val="20"/>
        </w:rPr>
        <w:t xml:space="preserve"> </w:t>
      </w:r>
      <w:r>
        <w:rPr>
          <w:rFonts w:ascii="KCFTRC+CMR10"/>
          <w:color w:val="000000"/>
          <w:sz w:val="20"/>
        </w:rPr>
        <w:t>limited</w:t>
      </w:r>
      <w:r>
        <w:rPr>
          <w:rFonts w:ascii="Times New Roman"/>
          <w:color w:val="000000"/>
          <w:spacing w:val="16"/>
          <w:sz w:val="20"/>
        </w:rPr>
        <w:t xml:space="preserve"> </w:t>
      </w:r>
      <w:r>
        <w:rPr>
          <w:rFonts w:ascii="KCFTRC+CMR10"/>
          <w:color w:val="000000"/>
          <w:sz w:val="20"/>
        </w:rPr>
        <w:t>additional</w:t>
      </w:r>
      <w:r>
        <w:rPr>
          <w:rFonts w:ascii="Times New Roman"/>
          <w:color w:val="000000"/>
          <w:spacing w:val="16"/>
          <w:sz w:val="20"/>
        </w:rPr>
        <w:t xml:space="preserve"> </w:t>
      </w:r>
      <w:r>
        <w:rPr>
          <w:rFonts w:ascii="KCFTRC+CMR10"/>
          <w:color w:val="000000"/>
          <w:sz w:val="20"/>
        </w:rPr>
        <w:t>consumption</w:t>
      </w:r>
      <w:r>
        <w:rPr>
          <w:rFonts w:ascii="Times New Roman"/>
          <w:color w:val="000000"/>
          <w:spacing w:val="16"/>
          <w:sz w:val="20"/>
        </w:rPr>
        <w:t xml:space="preserve"> </w:t>
      </w:r>
      <w:r>
        <w:rPr>
          <w:rFonts w:ascii="KCFTRC+CMR10"/>
          <w:color w:val="000000"/>
          <w:sz w:val="20"/>
        </w:rPr>
        <w:t>during</w:t>
      </w:r>
      <w:r>
        <w:rPr>
          <w:rFonts w:ascii="Times New Roman"/>
          <w:color w:val="000000"/>
          <w:spacing w:val="16"/>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z w:val="20"/>
        </w:rPr>
        <w:t>after-peak</w:t>
      </w:r>
      <w:r>
        <w:rPr>
          <w:rFonts w:ascii="Times New Roman"/>
          <w:color w:val="000000"/>
          <w:spacing w:val="16"/>
          <w:sz w:val="20"/>
        </w:rPr>
        <w:t xml:space="preserve"> </w:t>
      </w:r>
      <w:r>
        <w:rPr>
          <w:rFonts w:ascii="KCFTRC+CMR10"/>
          <w:color w:val="000000"/>
          <w:spacing w:val="-2"/>
          <w:sz w:val="20"/>
        </w:rPr>
        <w:t>interval.</w:t>
      </w:r>
      <w:r>
        <w:rPr>
          <w:rFonts w:ascii="Times New Roman"/>
          <w:color w:val="000000"/>
          <w:spacing w:val="41"/>
          <w:sz w:val="20"/>
        </w:rPr>
        <w:t xml:space="preserve"> </w:t>
      </w:r>
      <w:r>
        <w:rPr>
          <w:rFonts w:ascii="KCFTRC+CMR10"/>
          <w:color w:val="000000"/>
          <w:sz w:val="20"/>
        </w:rPr>
        <w:t>Those</w:t>
      </w:r>
      <w:r>
        <w:rPr>
          <w:rFonts w:ascii="Times New Roman"/>
          <w:color w:val="000000"/>
          <w:spacing w:val="16"/>
          <w:sz w:val="20"/>
        </w:rPr>
        <w:t xml:space="preserve"> </w:t>
      </w:r>
      <w:r>
        <w:rPr>
          <w:rFonts w:ascii="KCFTRC+CMR10"/>
          <w:color w:val="000000"/>
          <w:spacing w:val="-1"/>
          <w:sz w:val="20"/>
        </w:rPr>
        <w:t>sequential</w:t>
      </w:r>
      <w:r>
        <w:rPr>
          <w:rFonts w:ascii="Times New Roman"/>
          <w:color w:val="000000"/>
          <w:spacing w:val="17"/>
          <w:sz w:val="20"/>
        </w:rPr>
        <w:t xml:space="preserve"> </w:t>
      </w:r>
      <w:r>
        <w:rPr>
          <w:rFonts w:ascii="KCFTRC+CMR10"/>
          <w:color w:val="000000"/>
          <w:sz w:val="20"/>
        </w:rPr>
        <w:t>behavioral</w:t>
      </w:r>
    </w:p>
    <w:p w14:paraId="283958FF"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changes</w:t>
      </w:r>
      <w:r>
        <w:rPr>
          <w:rFonts w:ascii="Times New Roman"/>
          <w:color w:val="000000"/>
          <w:spacing w:val="11"/>
          <w:sz w:val="20"/>
        </w:rPr>
        <w:t xml:space="preserve"> </w:t>
      </w:r>
      <w:r>
        <w:rPr>
          <w:rFonts w:ascii="KCFTRC+CMR10"/>
          <w:color w:val="000000"/>
          <w:sz w:val="20"/>
        </w:rPr>
        <w:t>associated</w:t>
      </w:r>
      <w:r>
        <w:rPr>
          <w:rFonts w:ascii="Times New Roman"/>
          <w:color w:val="000000"/>
          <w:spacing w:val="9"/>
          <w:sz w:val="20"/>
        </w:rPr>
        <w:t xml:space="preserve"> </w:t>
      </w:r>
      <w:r>
        <w:rPr>
          <w:rFonts w:ascii="KCFTRC+CMR10"/>
          <w:color w:val="000000"/>
          <w:sz w:val="20"/>
        </w:rPr>
        <w:t>with</w:t>
      </w:r>
      <w:r>
        <w:rPr>
          <w:rFonts w:ascii="Times New Roman"/>
          <w:color w:val="000000"/>
          <w:spacing w:val="10"/>
          <w:sz w:val="20"/>
        </w:rPr>
        <w:t xml:space="preserve"> </w:t>
      </w:r>
      <w:r>
        <w:rPr>
          <w:rFonts w:ascii="KCFTRC+CMR10"/>
          <w:color w:val="000000"/>
          <w:sz w:val="20"/>
        </w:rPr>
        <w:t>temperature-control-related</w:t>
      </w:r>
      <w:r>
        <w:rPr>
          <w:rFonts w:ascii="Times New Roman"/>
          <w:color w:val="000000"/>
          <w:spacing w:val="10"/>
          <w:sz w:val="20"/>
        </w:rPr>
        <w:t xml:space="preserve"> </w:t>
      </w:r>
      <w:r>
        <w:rPr>
          <w:rFonts w:ascii="KCFTRC+CMR10"/>
          <w:color w:val="000000"/>
          <w:spacing w:val="-1"/>
          <w:sz w:val="20"/>
        </w:rPr>
        <w:t>electricity</w:t>
      </w:r>
      <w:r>
        <w:rPr>
          <w:rFonts w:ascii="Times New Roman"/>
          <w:color w:val="000000"/>
          <w:spacing w:val="11"/>
          <w:sz w:val="20"/>
        </w:rPr>
        <w:t xml:space="preserve"> </w:t>
      </w:r>
      <w:r>
        <w:rPr>
          <w:rFonts w:ascii="KCFTRC+CMR10"/>
          <w:color w:val="000000"/>
          <w:sz w:val="20"/>
        </w:rPr>
        <w:t>use</w:t>
      </w:r>
      <w:r>
        <w:rPr>
          <w:rFonts w:ascii="Times New Roman"/>
          <w:color w:val="000000"/>
          <w:spacing w:val="10"/>
          <w:sz w:val="20"/>
        </w:rPr>
        <w:t xml:space="preserve"> </w:t>
      </w:r>
      <w:r>
        <w:rPr>
          <w:rFonts w:ascii="KCFTRC+CMR10"/>
          <w:color w:val="000000"/>
          <w:spacing w:val="-4"/>
          <w:sz w:val="20"/>
        </w:rPr>
        <w:t>have</w:t>
      </w:r>
      <w:r>
        <w:rPr>
          <w:rFonts w:ascii="Times New Roman"/>
          <w:color w:val="000000"/>
          <w:spacing w:val="14"/>
          <w:sz w:val="20"/>
        </w:rPr>
        <w:t xml:space="preserve"> </w:t>
      </w:r>
      <w:r>
        <w:rPr>
          <w:rFonts w:ascii="KCFTRC+CMR10"/>
          <w:color w:val="000000"/>
          <w:sz w:val="20"/>
        </w:rPr>
        <w:t>an</w:t>
      </w:r>
      <w:r>
        <w:rPr>
          <w:rFonts w:ascii="Times New Roman"/>
          <w:color w:val="000000"/>
          <w:spacing w:val="10"/>
          <w:sz w:val="20"/>
        </w:rPr>
        <w:t xml:space="preserve"> </w:t>
      </w:r>
      <w:r>
        <w:rPr>
          <w:rFonts w:ascii="KCFTRC+CMR10"/>
          <w:color w:val="000000"/>
          <w:sz w:val="20"/>
        </w:rPr>
        <w:t>important</w:t>
      </w:r>
      <w:r>
        <w:rPr>
          <w:rFonts w:ascii="Times New Roman"/>
          <w:color w:val="000000"/>
          <w:spacing w:val="10"/>
          <w:sz w:val="20"/>
        </w:rPr>
        <w:t xml:space="preserve"> </w:t>
      </w:r>
      <w:r>
        <w:rPr>
          <w:rFonts w:ascii="KCFTRC+CMR10"/>
          <w:color w:val="000000"/>
          <w:spacing w:val="1"/>
          <w:sz w:val="20"/>
        </w:rPr>
        <w:t>policy</w:t>
      </w:r>
      <w:r>
        <w:rPr>
          <w:rFonts w:ascii="Times New Roman"/>
          <w:color w:val="000000"/>
          <w:spacing w:val="9"/>
          <w:sz w:val="20"/>
        </w:rPr>
        <w:t xml:space="preserve"> </w:t>
      </w:r>
      <w:r>
        <w:rPr>
          <w:rFonts w:ascii="KCFTRC+CMR10"/>
          <w:color w:val="000000"/>
          <w:sz w:val="20"/>
        </w:rPr>
        <w:t>implication:</w:t>
      </w:r>
      <w:r>
        <w:rPr>
          <w:rFonts w:ascii="Times New Roman"/>
          <w:color w:val="000000"/>
          <w:spacing w:val="36"/>
          <w:sz w:val="20"/>
        </w:rPr>
        <w:t xml:space="preserve"> </w:t>
      </w:r>
      <w:r>
        <w:rPr>
          <w:rFonts w:ascii="KCFTRC+CMR10"/>
          <w:color w:val="000000"/>
          <w:sz w:val="20"/>
        </w:rPr>
        <w:t>under</w:t>
      </w:r>
    </w:p>
    <w:p w14:paraId="3B180913" w14:textId="77777777" w:rsidR="00CF0253" w:rsidRDefault="00252649">
      <w:pPr>
        <w:spacing w:before="149" w:after="0" w:line="209" w:lineRule="exact"/>
        <w:jc w:val="left"/>
        <w:rPr>
          <w:rFonts w:ascii="Times New Roman"/>
          <w:color w:val="000000"/>
          <w:sz w:val="20"/>
        </w:rPr>
      </w:pPr>
      <w:r>
        <w:rPr>
          <w:rFonts w:ascii="KCFTRC+CMR10"/>
          <w:color w:val="000000"/>
          <w:sz w:val="20"/>
        </w:rPr>
        <w:t>TOU</w:t>
      </w:r>
      <w:r>
        <w:rPr>
          <w:rFonts w:ascii="Times New Roman"/>
          <w:color w:val="000000"/>
          <w:spacing w:val="18"/>
          <w:sz w:val="20"/>
        </w:rPr>
        <w:t xml:space="preserve"> </w:t>
      </w:r>
      <w:r>
        <w:rPr>
          <w:rFonts w:ascii="KCFTRC+CMR10"/>
          <w:color w:val="000000"/>
          <w:sz w:val="20"/>
        </w:rPr>
        <w:t>pricing,</w:t>
      </w:r>
      <w:r>
        <w:rPr>
          <w:rFonts w:ascii="Times New Roman"/>
          <w:color w:val="000000"/>
          <w:spacing w:val="18"/>
          <w:sz w:val="20"/>
        </w:rPr>
        <w:t xml:space="preserve"> </w:t>
      </w:r>
      <w:r>
        <w:rPr>
          <w:rFonts w:ascii="KCFTRC+CMR10"/>
          <w:color w:val="000000"/>
          <w:spacing w:val="1"/>
          <w:sz w:val="20"/>
        </w:rPr>
        <w:t>impeding</w:t>
      </w:r>
      <w:r>
        <w:rPr>
          <w:rFonts w:ascii="Times New Roman"/>
          <w:color w:val="000000"/>
          <w:spacing w:val="17"/>
          <w:sz w:val="20"/>
        </w:rPr>
        <w:t xml:space="preserve"> </w:t>
      </w:r>
      <w:r>
        <w:rPr>
          <w:rFonts w:ascii="KCFTRC+CMR10"/>
          <w:color w:val="000000"/>
          <w:spacing w:val="-2"/>
          <w:sz w:val="20"/>
        </w:rPr>
        <w:t>such</w:t>
      </w:r>
      <w:r>
        <w:rPr>
          <w:rFonts w:ascii="Times New Roman"/>
          <w:color w:val="000000"/>
          <w:spacing w:val="19"/>
          <w:sz w:val="20"/>
        </w:rPr>
        <w:t xml:space="preserve"> </w:t>
      </w:r>
      <w:r>
        <w:rPr>
          <w:rFonts w:ascii="KCFTRC+CMR10"/>
          <w:color w:val="000000"/>
          <w:spacing w:val="-1"/>
          <w:sz w:val="20"/>
        </w:rPr>
        <w:t>pre-adjustment</w:t>
      </w:r>
      <w:r>
        <w:rPr>
          <w:rFonts w:ascii="Times New Roman"/>
          <w:color w:val="000000"/>
          <w:spacing w:val="19"/>
          <w:sz w:val="20"/>
        </w:rPr>
        <w:t xml:space="preserve"> </w:t>
      </w:r>
      <w:r>
        <w:rPr>
          <w:rFonts w:ascii="KCFTRC+CMR10"/>
          <w:color w:val="000000"/>
          <w:spacing w:val="-6"/>
          <w:sz w:val="20"/>
        </w:rPr>
        <w:t>by</w:t>
      </w:r>
      <w:r>
        <w:rPr>
          <w:rFonts w:ascii="Times New Roman"/>
          <w:color w:val="000000"/>
          <w:spacing w:val="24"/>
          <w:sz w:val="20"/>
        </w:rPr>
        <w:t xml:space="preserve"> </w:t>
      </w:r>
      <w:r>
        <w:rPr>
          <w:rFonts w:ascii="KCFTRC+CMR10"/>
          <w:color w:val="000000"/>
          <w:sz w:val="20"/>
        </w:rPr>
        <w:t>exploiting</w:t>
      </w:r>
      <w:r>
        <w:rPr>
          <w:rFonts w:ascii="Times New Roman"/>
          <w:color w:val="000000"/>
          <w:spacing w:val="18"/>
          <w:sz w:val="20"/>
        </w:rPr>
        <w:t xml:space="preserve"> </w:t>
      </w:r>
      <w:r>
        <w:rPr>
          <w:rFonts w:ascii="KCFTRC+CMR10"/>
          <w:color w:val="000000"/>
          <w:sz w:val="20"/>
        </w:rPr>
        <w:t>an</w:t>
      </w:r>
      <w:r>
        <w:rPr>
          <w:rFonts w:ascii="Times New Roman"/>
          <w:color w:val="000000"/>
          <w:spacing w:val="18"/>
          <w:sz w:val="20"/>
        </w:rPr>
        <w:t xml:space="preserve"> </w:t>
      </w:r>
      <w:r>
        <w:rPr>
          <w:rFonts w:ascii="KCFTRC+CMR10"/>
          <w:color w:val="000000"/>
          <w:sz w:val="20"/>
        </w:rPr>
        <w:t>automation</w:t>
      </w:r>
      <w:r>
        <w:rPr>
          <w:rFonts w:ascii="Times New Roman"/>
          <w:color w:val="000000"/>
          <w:spacing w:val="18"/>
          <w:sz w:val="20"/>
        </w:rPr>
        <w:t xml:space="preserve"> </w:t>
      </w:r>
      <w:r>
        <w:rPr>
          <w:rFonts w:ascii="KCFTRC+CMR10"/>
          <w:color w:val="000000"/>
          <w:spacing w:val="-1"/>
          <w:sz w:val="20"/>
        </w:rPr>
        <w:t>instrument,</w:t>
      </w:r>
      <w:r>
        <w:rPr>
          <w:rFonts w:ascii="Times New Roman"/>
          <w:color w:val="000000"/>
          <w:spacing w:val="19"/>
          <w:sz w:val="20"/>
        </w:rPr>
        <w:t xml:space="preserve"> </w:t>
      </w:r>
      <w:r>
        <w:rPr>
          <w:rFonts w:ascii="KCFTRC+CMR10"/>
          <w:color w:val="000000"/>
          <w:spacing w:val="-2"/>
          <w:sz w:val="20"/>
        </w:rPr>
        <w:t>like</w:t>
      </w:r>
      <w:r>
        <w:rPr>
          <w:rFonts w:ascii="Times New Roman"/>
          <w:color w:val="000000"/>
          <w:spacing w:val="20"/>
          <w:sz w:val="20"/>
        </w:rPr>
        <w:t xml:space="preserve"> </w:t>
      </w:r>
      <w:r>
        <w:rPr>
          <w:rFonts w:ascii="KCFTRC+CMR10"/>
          <w:color w:val="000000"/>
          <w:sz w:val="20"/>
        </w:rPr>
        <w:t>PCTs,</w:t>
      </w:r>
      <w:r>
        <w:rPr>
          <w:rFonts w:ascii="Times New Roman"/>
          <w:color w:val="000000"/>
          <w:spacing w:val="19"/>
          <w:sz w:val="20"/>
        </w:rPr>
        <w:t xml:space="preserve"> </w:t>
      </w:r>
      <w:r>
        <w:rPr>
          <w:rFonts w:ascii="KCFTRC+CMR10"/>
          <w:color w:val="000000"/>
          <w:sz w:val="20"/>
        </w:rPr>
        <w:t>enables</w:t>
      </w:r>
      <w:r>
        <w:rPr>
          <w:rFonts w:ascii="Times New Roman"/>
          <w:color w:val="000000"/>
          <w:spacing w:val="18"/>
          <w:sz w:val="20"/>
        </w:rPr>
        <w:t xml:space="preserve"> </w:t>
      </w:r>
      <w:r>
        <w:rPr>
          <w:rFonts w:ascii="KCFTRC+CMR10"/>
          <w:color w:val="000000"/>
          <w:sz w:val="20"/>
        </w:rPr>
        <w:t>more</w:t>
      </w:r>
    </w:p>
    <w:p w14:paraId="242100F6"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electricity</w:t>
      </w:r>
      <w:r>
        <w:rPr>
          <w:rFonts w:ascii="Times New Roman"/>
          <w:color w:val="000000"/>
          <w:spacing w:val="17"/>
          <w:sz w:val="20"/>
        </w:rPr>
        <w:t xml:space="preserve"> </w:t>
      </w:r>
      <w:r>
        <w:rPr>
          <w:rFonts w:ascii="KCFTRC+CMR10"/>
          <w:color w:val="000000"/>
          <w:spacing w:val="-1"/>
          <w:sz w:val="20"/>
        </w:rPr>
        <w:t>savings</w:t>
      </w:r>
      <w:r>
        <w:rPr>
          <w:rFonts w:ascii="Times New Roman"/>
          <w:color w:val="000000"/>
          <w:spacing w:val="17"/>
          <w:sz w:val="20"/>
        </w:rPr>
        <w:t xml:space="preserve"> </w:t>
      </w:r>
      <w:r>
        <w:rPr>
          <w:rFonts w:ascii="KCFTRC+CMR10"/>
          <w:color w:val="000000"/>
          <w:sz w:val="20"/>
        </w:rPr>
        <w:t>during</w:t>
      </w:r>
      <w:r>
        <w:rPr>
          <w:rFonts w:ascii="Times New Roman"/>
          <w:color w:val="000000"/>
          <w:spacing w:val="16"/>
          <w:sz w:val="20"/>
        </w:rPr>
        <w:t xml:space="preserve"> </w:t>
      </w:r>
      <w:r>
        <w:rPr>
          <w:rFonts w:ascii="KCFTRC+CMR10"/>
          <w:color w:val="000000"/>
          <w:spacing w:val="1"/>
          <w:sz w:val="20"/>
        </w:rPr>
        <w:t>peaks.</w:t>
      </w:r>
    </w:p>
    <w:p w14:paraId="212E95CA" w14:textId="77777777" w:rsidR="00CF0253" w:rsidRDefault="00252649">
      <w:pPr>
        <w:spacing w:before="149" w:after="0" w:line="209" w:lineRule="exact"/>
        <w:ind w:left="299"/>
        <w:jc w:val="left"/>
        <w:rPr>
          <w:rFonts w:ascii="Times New Roman"/>
          <w:color w:val="000000"/>
          <w:sz w:val="20"/>
        </w:rPr>
      </w:pPr>
      <w:r>
        <w:rPr>
          <w:rFonts w:ascii="KCFTRC+CMR10"/>
          <w:color w:val="000000"/>
          <w:spacing w:val="-17"/>
          <w:sz w:val="20"/>
        </w:rPr>
        <w:t>To</w:t>
      </w:r>
      <w:r>
        <w:rPr>
          <w:rFonts w:ascii="Times New Roman"/>
          <w:color w:val="000000"/>
          <w:spacing w:val="38"/>
          <w:sz w:val="20"/>
        </w:rPr>
        <w:t xml:space="preserve"> </w:t>
      </w:r>
      <w:r>
        <w:rPr>
          <w:rFonts w:ascii="KCFTRC+CMR10"/>
          <w:color w:val="000000"/>
          <w:sz w:val="20"/>
        </w:rPr>
        <w:t>sum,</w:t>
      </w:r>
      <w:r>
        <w:rPr>
          <w:rFonts w:ascii="Times New Roman"/>
          <w:color w:val="000000"/>
          <w:spacing w:val="23"/>
          <w:sz w:val="20"/>
        </w:rPr>
        <w:t xml:space="preserve"> </w:t>
      </w:r>
      <w:r>
        <w:rPr>
          <w:rFonts w:ascii="KCFTRC+CMR10"/>
          <w:color w:val="000000"/>
          <w:sz w:val="20"/>
        </w:rPr>
        <w:t>the</w:t>
      </w:r>
      <w:r>
        <w:rPr>
          <w:rFonts w:ascii="Times New Roman"/>
          <w:color w:val="000000"/>
          <w:spacing w:val="21"/>
          <w:sz w:val="20"/>
        </w:rPr>
        <w:t xml:space="preserve"> </w:t>
      </w:r>
      <w:r>
        <w:rPr>
          <w:rFonts w:ascii="KCFTRC+CMR10"/>
          <w:color w:val="000000"/>
          <w:sz w:val="20"/>
        </w:rPr>
        <w:t>results</w:t>
      </w:r>
      <w:r>
        <w:rPr>
          <w:rFonts w:ascii="Times New Roman"/>
          <w:color w:val="000000"/>
          <w:spacing w:val="21"/>
          <w:sz w:val="20"/>
        </w:rPr>
        <w:t xml:space="preserve"> </w:t>
      </w:r>
      <w:r>
        <w:rPr>
          <w:rFonts w:ascii="KCFTRC+CMR10"/>
          <w:color w:val="000000"/>
          <w:sz w:val="20"/>
        </w:rPr>
        <w:t>from</w:t>
      </w:r>
      <w:r>
        <w:rPr>
          <w:rFonts w:ascii="Times New Roman"/>
          <w:color w:val="000000"/>
          <w:spacing w:val="21"/>
          <w:sz w:val="20"/>
        </w:rPr>
        <w:t xml:space="preserve"> </w:t>
      </w:r>
      <w:r>
        <w:rPr>
          <w:rFonts w:ascii="KCFTRC+CMR10"/>
          <w:color w:val="000000"/>
          <w:spacing w:val="-6"/>
          <w:sz w:val="20"/>
        </w:rPr>
        <w:t>my</w:t>
      </w:r>
      <w:r>
        <w:rPr>
          <w:rFonts w:ascii="Times New Roman"/>
          <w:color w:val="000000"/>
          <w:spacing w:val="27"/>
          <w:sz w:val="20"/>
        </w:rPr>
        <w:t xml:space="preserve"> </w:t>
      </w:r>
      <w:r>
        <w:rPr>
          <w:rFonts w:ascii="KCFTRC+CMR10"/>
          <w:color w:val="000000"/>
          <w:sz w:val="20"/>
        </w:rPr>
        <w:t>empirical</w:t>
      </w:r>
      <w:r>
        <w:rPr>
          <w:rFonts w:ascii="Times New Roman"/>
          <w:color w:val="000000"/>
          <w:spacing w:val="22"/>
          <w:sz w:val="20"/>
        </w:rPr>
        <w:t xml:space="preserve"> </w:t>
      </w:r>
      <w:r>
        <w:rPr>
          <w:rFonts w:ascii="KCFTRC+CMR10"/>
          <w:color w:val="000000"/>
          <w:sz w:val="20"/>
        </w:rPr>
        <w:t>analysis</w:t>
      </w:r>
      <w:r>
        <w:rPr>
          <w:rFonts w:ascii="Times New Roman"/>
          <w:color w:val="000000"/>
          <w:spacing w:val="22"/>
          <w:sz w:val="20"/>
        </w:rPr>
        <w:t xml:space="preserve"> </w:t>
      </w:r>
      <w:r>
        <w:rPr>
          <w:rFonts w:ascii="KCFTRC+CMR10"/>
          <w:color w:val="000000"/>
          <w:sz w:val="20"/>
        </w:rPr>
        <w:t>extend</w:t>
      </w:r>
      <w:r>
        <w:rPr>
          <w:rFonts w:ascii="Times New Roman"/>
          <w:color w:val="000000"/>
          <w:spacing w:val="21"/>
          <w:sz w:val="20"/>
        </w:rPr>
        <w:t xml:space="preserve"> </w:t>
      </w:r>
      <w:r>
        <w:rPr>
          <w:rFonts w:ascii="KCFTRC+CMR10"/>
          <w:color w:val="000000"/>
          <w:sz w:val="20"/>
        </w:rPr>
        <w:t>the</w:t>
      </w:r>
      <w:r>
        <w:rPr>
          <w:rFonts w:ascii="Times New Roman"/>
          <w:color w:val="000000"/>
          <w:spacing w:val="21"/>
          <w:sz w:val="20"/>
        </w:rPr>
        <w:t xml:space="preserve"> </w:t>
      </w:r>
      <w:r>
        <w:rPr>
          <w:rFonts w:ascii="KCFTRC+CMR10"/>
          <w:color w:val="000000"/>
          <w:sz w:val="20"/>
        </w:rPr>
        <w:t>previous</w:t>
      </w:r>
      <w:r>
        <w:rPr>
          <w:rFonts w:ascii="Times New Roman"/>
          <w:color w:val="000000"/>
          <w:spacing w:val="22"/>
          <w:sz w:val="20"/>
        </w:rPr>
        <w:t xml:space="preserve"> </w:t>
      </w:r>
      <w:r>
        <w:rPr>
          <w:rFonts w:ascii="KCFTRC+CMR10"/>
          <w:color w:val="000000"/>
          <w:spacing w:val="-2"/>
          <w:sz w:val="20"/>
        </w:rPr>
        <w:t>work</w:t>
      </w:r>
      <w:r>
        <w:rPr>
          <w:rFonts w:ascii="Times New Roman"/>
          <w:color w:val="000000"/>
          <w:spacing w:val="23"/>
          <w:sz w:val="20"/>
        </w:rPr>
        <w:t xml:space="preserve"> </w:t>
      </w:r>
      <w:r>
        <w:rPr>
          <w:rFonts w:ascii="KCFTRC+CMR10"/>
          <w:color w:val="000000"/>
          <w:spacing w:val="-6"/>
          <w:sz w:val="20"/>
        </w:rPr>
        <w:t>by</w:t>
      </w:r>
      <w:r>
        <w:rPr>
          <w:rFonts w:ascii="Times New Roman"/>
          <w:color w:val="000000"/>
          <w:spacing w:val="27"/>
          <w:sz w:val="20"/>
        </w:rPr>
        <w:t xml:space="preserve"> </w:t>
      </w:r>
      <w:r>
        <w:rPr>
          <w:rFonts w:ascii="KCFTRC+CMR10"/>
          <w:color w:val="000000"/>
          <w:sz w:val="20"/>
        </w:rPr>
        <w:t>isolating</w:t>
      </w:r>
      <w:r>
        <w:rPr>
          <w:rFonts w:ascii="Times New Roman"/>
          <w:color w:val="000000"/>
          <w:spacing w:val="21"/>
          <w:sz w:val="20"/>
        </w:rPr>
        <w:t xml:space="preserve"> </w:t>
      </w:r>
      <w:r>
        <w:rPr>
          <w:rFonts w:ascii="KCFTRC+CMR10"/>
          <w:color w:val="000000"/>
          <w:sz w:val="20"/>
        </w:rPr>
        <w:t>temperature-control-</w:t>
      </w:r>
    </w:p>
    <w:p w14:paraId="1335379C" w14:textId="77777777" w:rsidR="00CF0253" w:rsidRDefault="00252649">
      <w:pPr>
        <w:spacing w:before="149" w:after="0" w:line="209" w:lineRule="exact"/>
        <w:jc w:val="left"/>
        <w:rPr>
          <w:rFonts w:ascii="Times New Roman"/>
          <w:color w:val="000000"/>
          <w:sz w:val="20"/>
        </w:rPr>
      </w:pPr>
      <w:r>
        <w:rPr>
          <w:rFonts w:ascii="KCFTRC+CMR10"/>
          <w:color w:val="000000"/>
          <w:sz w:val="20"/>
        </w:rPr>
        <w:t>associated</w:t>
      </w:r>
      <w:r>
        <w:rPr>
          <w:rFonts w:ascii="Times New Roman"/>
          <w:color w:val="000000"/>
          <w:spacing w:val="17"/>
          <w:sz w:val="20"/>
        </w:rPr>
        <w:t xml:space="preserve"> </w:t>
      </w:r>
      <w:r>
        <w:rPr>
          <w:rFonts w:ascii="KCFTRC+CMR10"/>
          <w:color w:val="000000"/>
          <w:spacing w:val="-1"/>
          <w:sz w:val="20"/>
        </w:rPr>
        <w:t>electricity</w:t>
      </w:r>
      <w:r>
        <w:rPr>
          <w:rFonts w:ascii="Times New Roman"/>
          <w:color w:val="000000"/>
          <w:spacing w:val="18"/>
          <w:sz w:val="20"/>
        </w:rPr>
        <w:t xml:space="preserve"> </w:t>
      </w:r>
      <w:r>
        <w:rPr>
          <w:rFonts w:ascii="KCFTRC+CMR10"/>
          <w:color w:val="000000"/>
          <w:spacing w:val="-1"/>
          <w:sz w:val="20"/>
        </w:rPr>
        <w:t>savings</w:t>
      </w:r>
      <w:r>
        <w:rPr>
          <w:rFonts w:ascii="Times New Roman"/>
          <w:color w:val="000000"/>
          <w:spacing w:val="18"/>
          <w:sz w:val="20"/>
        </w:rPr>
        <w:t xml:space="preserve"> </w:t>
      </w:r>
      <w:r>
        <w:rPr>
          <w:rFonts w:ascii="KCFTRC+CMR10"/>
          <w:color w:val="000000"/>
          <w:sz w:val="20"/>
        </w:rPr>
        <w:t>from</w:t>
      </w:r>
      <w:r>
        <w:rPr>
          <w:rFonts w:ascii="Times New Roman"/>
          <w:color w:val="000000"/>
          <w:spacing w:val="17"/>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pacing w:val="-1"/>
          <w:sz w:val="20"/>
        </w:rPr>
        <w:t>entire</w:t>
      </w:r>
      <w:r>
        <w:rPr>
          <w:rFonts w:ascii="Times New Roman"/>
          <w:color w:val="000000"/>
          <w:spacing w:val="18"/>
          <w:sz w:val="20"/>
        </w:rPr>
        <w:t xml:space="preserve"> </w:t>
      </w:r>
      <w:r>
        <w:rPr>
          <w:rFonts w:ascii="KCFTRC+CMR10"/>
          <w:color w:val="000000"/>
          <w:sz w:val="20"/>
        </w:rPr>
        <w:t>TOU-pricing-causing</w:t>
      </w:r>
      <w:r>
        <w:rPr>
          <w:rFonts w:ascii="Times New Roman"/>
          <w:color w:val="000000"/>
          <w:spacing w:val="17"/>
          <w:sz w:val="20"/>
        </w:rPr>
        <w:t xml:space="preserve"> </w:t>
      </w:r>
      <w:r>
        <w:rPr>
          <w:rFonts w:ascii="KCFTRC+CMR10"/>
          <w:color w:val="000000"/>
          <w:sz w:val="20"/>
        </w:rPr>
        <w:t>demand</w:t>
      </w:r>
      <w:r>
        <w:rPr>
          <w:rFonts w:ascii="Times New Roman"/>
          <w:color w:val="000000"/>
          <w:spacing w:val="17"/>
          <w:sz w:val="20"/>
        </w:rPr>
        <w:t xml:space="preserve"> </w:t>
      </w:r>
      <w:r>
        <w:rPr>
          <w:rFonts w:ascii="KCFTRC+CMR10"/>
          <w:color w:val="000000"/>
          <w:sz w:val="20"/>
        </w:rPr>
        <w:t>reductions.</w:t>
      </w:r>
      <w:r>
        <w:rPr>
          <w:rFonts w:ascii="Times New Roman"/>
          <w:color w:val="000000"/>
          <w:spacing w:val="41"/>
          <w:sz w:val="20"/>
        </w:rPr>
        <w:t xml:space="preserve"> </w:t>
      </w:r>
      <w:r>
        <w:rPr>
          <w:rFonts w:ascii="KCFTRC+CMR10"/>
          <w:color w:val="000000"/>
          <w:spacing w:val="-1"/>
          <w:sz w:val="20"/>
        </w:rPr>
        <w:t>My</w:t>
      </w:r>
      <w:r>
        <w:rPr>
          <w:rFonts w:ascii="Times New Roman"/>
          <w:color w:val="000000"/>
          <w:spacing w:val="18"/>
          <w:sz w:val="20"/>
        </w:rPr>
        <w:t xml:space="preserve"> </w:t>
      </w:r>
      <w:r>
        <w:rPr>
          <w:rFonts w:ascii="KCFTRC+CMR10"/>
          <w:color w:val="000000"/>
          <w:sz w:val="20"/>
        </w:rPr>
        <w:t>results</w:t>
      </w:r>
      <w:r>
        <w:rPr>
          <w:rFonts w:ascii="Times New Roman"/>
          <w:color w:val="000000"/>
          <w:spacing w:val="17"/>
          <w:sz w:val="20"/>
        </w:rPr>
        <w:t xml:space="preserve"> </w:t>
      </w:r>
      <w:r>
        <w:rPr>
          <w:rFonts w:ascii="KCFTRC+CMR10"/>
          <w:color w:val="000000"/>
          <w:sz w:val="20"/>
        </w:rPr>
        <w:t>demonstrate</w:t>
      </w:r>
    </w:p>
    <w:p w14:paraId="7BA30B3F" w14:textId="77777777" w:rsidR="00CF0253" w:rsidRDefault="00252649">
      <w:pPr>
        <w:spacing w:before="149" w:after="0" w:line="209" w:lineRule="exact"/>
        <w:jc w:val="left"/>
        <w:rPr>
          <w:rFonts w:ascii="Times New Roman"/>
          <w:color w:val="000000"/>
          <w:sz w:val="20"/>
        </w:rPr>
      </w:pPr>
      <w:r>
        <w:rPr>
          <w:rFonts w:ascii="KCFTRC+CMR10"/>
          <w:color w:val="000000"/>
          <w:sz w:val="20"/>
        </w:rPr>
        <w:t>that</w:t>
      </w:r>
      <w:r>
        <w:rPr>
          <w:rFonts w:ascii="Times New Roman"/>
          <w:color w:val="000000"/>
          <w:spacing w:val="50"/>
          <w:sz w:val="20"/>
        </w:rPr>
        <w:t xml:space="preserve"> </w:t>
      </w:r>
      <w:r>
        <w:rPr>
          <w:rFonts w:ascii="KCFTRC+CMR10"/>
          <w:color w:val="000000"/>
          <w:sz w:val="20"/>
        </w:rPr>
        <w:t>around</w:t>
      </w:r>
      <w:r>
        <w:rPr>
          <w:rFonts w:ascii="Times New Roman"/>
          <w:color w:val="000000"/>
          <w:spacing w:val="50"/>
          <w:sz w:val="20"/>
        </w:rPr>
        <w:t xml:space="preserve"> </w:t>
      </w:r>
      <w:r>
        <w:rPr>
          <w:rFonts w:ascii="KCFTRC+CMR10"/>
          <w:color w:val="000000"/>
          <w:spacing w:val="1"/>
          <w:sz w:val="20"/>
        </w:rPr>
        <w:t>peak</w:t>
      </w:r>
      <w:r>
        <w:rPr>
          <w:rFonts w:ascii="Times New Roman"/>
          <w:color w:val="000000"/>
          <w:spacing w:val="48"/>
          <w:sz w:val="20"/>
        </w:rPr>
        <w:t xml:space="preserve"> </w:t>
      </w:r>
      <w:r>
        <w:rPr>
          <w:rFonts w:ascii="KCFTRC+CMR10"/>
          <w:color w:val="000000"/>
          <w:sz w:val="20"/>
        </w:rPr>
        <w:t>hours,</w:t>
      </w:r>
      <w:r>
        <w:rPr>
          <w:rFonts w:ascii="Times New Roman"/>
          <w:color w:val="000000"/>
          <w:spacing w:val="58"/>
          <w:sz w:val="20"/>
        </w:rPr>
        <w:t xml:space="preserve"> </w:t>
      </w:r>
      <w:r>
        <w:rPr>
          <w:rFonts w:ascii="KCFTRC+CMR10"/>
          <w:color w:val="000000"/>
          <w:sz w:val="20"/>
        </w:rPr>
        <w:t>the</w:t>
      </w:r>
      <w:r>
        <w:rPr>
          <w:rFonts w:ascii="Times New Roman"/>
          <w:color w:val="000000"/>
          <w:spacing w:val="50"/>
          <w:sz w:val="20"/>
        </w:rPr>
        <w:t xml:space="preserve"> </w:t>
      </w:r>
      <w:r>
        <w:rPr>
          <w:rFonts w:ascii="KCFTRC+CMR10"/>
          <w:color w:val="000000"/>
          <w:spacing w:val="-1"/>
          <w:sz w:val="20"/>
        </w:rPr>
        <w:t>savings</w:t>
      </w:r>
      <w:r>
        <w:rPr>
          <w:rFonts w:ascii="Times New Roman"/>
          <w:color w:val="000000"/>
          <w:spacing w:val="51"/>
          <w:sz w:val="20"/>
        </w:rPr>
        <w:t xml:space="preserve"> </w:t>
      </w:r>
      <w:r>
        <w:rPr>
          <w:rFonts w:ascii="KCFTRC+CMR10"/>
          <w:color w:val="000000"/>
          <w:sz w:val="20"/>
        </w:rPr>
        <w:t>from</w:t>
      </w:r>
      <w:r>
        <w:rPr>
          <w:rFonts w:ascii="Times New Roman"/>
          <w:color w:val="000000"/>
          <w:spacing w:val="49"/>
          <w:sz w:val="20"/>
        </w:rPr>
        <w:t xml:space="preserve"> </w:t>
      </w:r>
      <w:r>
        <w:rPr>
          <w:rFonts w:ascii="KCFTRC+CMR10"/>
          <w:color w:val="000000"/>
          <w:spacing w:val="-2"/>
          <w:sz w:val="20"/>
        </w:rPr>
        <w:t>each</w:t>
      </w:r>
      <w:r>
        <w:rPr>
          <w:rFonts w:ascii="Times New Roman"/>
          <w:color w:val="000000"/>
          <w:spacing w:val="52"/>
          <w:sz w:val="20"/>
        </w:rPr>
        <w:t xml:space="preserve"> </w:t>
      </w:r>
      <w:r>
        <w:rPr>
          <w:rFonts w:ascii="KCFTRC+CMR10"/>
          <w:color w:val="000000"/>
          <w:sz w:val="20"/>
        </w:rPr>
        <w:t>of</w:t>
      </w:r>
      <w:r>
        <w:rPr>
          <w:rFonts w:ascii="Times New Roman"/>
          <w:color w:val="000000"/>
          <w:spacing w:val="50"/>
          <w:sz w:val="20"/>
        </w:rPr>
        <w:t xml:space="preserve"> </w:t>
      </w:r>
      <w:r>
        <w:rPr>
          <w:rFonts w:ascii="KCFTRC+CMR10"/>
          <w:color w:val="000000"/>
          <w:sz w:val="20"/>
        </w:rPr>
        <w:t>the</w:t>
      </w:r>
      <w:r>
        <w:rPr>
          <w:rFonts w:ascii="Times New Roman"/>
          <w:color w:val="000000"/>
          <w:spacing w:val="50"/>
          <w:sz w:val="20"/>
        </w:rPr>
        <w:t xml:space="preserve"> </w:t>
      </w:r>
      <w:r>
        <w:rPr>
          <w:rFonts w:ascii="KCFTRC+CMR10"/>
          <w:color w:val="000000"/>
          <w:spacing w:val="-6"/>
          <w:sz w:val="20"/>
        </w:rPr>
        <w:t>two</w:t>
      </w:r>
      <w:r>
        <w:rPr>
          <w:rFonts w:ascii="Times New Roman"/>
          <w:color w:val="000000"/>
          <w:spacing w:val="55"/>
          <w:sz w:val="20"/>
        </w:rPr>
        <w:t xml:space="preserve"> </w:t>
      </w:r>
      <w:r>
        <w:rPr>
          <w:rFonts w:ascii="KCFTRC+CMR10" w:hAnsi="KCFTRC+CMR10" w:cs="KCFTRC+CMR10"/>
          <w:color w:val="000000"/>
          <w:spacing w:val="-1"/>
          <w:sz w:val="20"/>
        </w:rPr>
        <w:t>diﬀerent</w:t>
      </w:r>
      <w:r>
        <w:rPr>
          <w:rFonts w:ascii="Times New Roman"/>
          <w:color w:val="000000"/>
          <w:spacing w:val="51"/>
          <w:sz w:val="20"/>
        </w:rPr>
        <w:t xml:space="preserve"> </w:t>
      </w:r>
      <w:r>
        <w:rPr>
          <w:rFonts w:ascii="KCFTRC+CMR10"/>
          <w:color w:val="000000"/>
          <w:spacing w:val="-1"/>
          <w:sz w:val="20"/>
        </w:rPr>
        <w:t>channels</w:t>
      </w:r>
      <w:r>
        <w:rPr>
          <w:rFonts w:ascii="Times New Roman"/>
          <w:color w:val="000000"/>
          <w:spacing w:val="51"/>
          <w:sz w:val="20"/>
        </w:rPr>
        <w:t xml:space="preserve"> </w:t>
      </w:r>
      <w:r>
        <w:rPr>
          <w:rFonts w:ascii="KCFTRC+CMR10"/>
          <w:color w:val="000000"/>
          <w:spacing w:val="-1"/>
          <w:sz w:val="20"/>
        </w:rPr>
        <w:t>sensitively</w:t>
      </w:r>
      <w:r>
        <w:rPr>
          <w:rFonts w:ascii="Times New Roman"/>
          <w:color w:val="000000"/>
          <w:spacing w:val="50"/>
          <w:sz w:val="20"/>
        </w:rPr>
        <w:t xml:space="preserve"> </w:t>
      </w:r>
      <w:r>
        <w:rPr>
          <w:rFonts w:ascii="KCFTRC+CMR10"/>
          <w:color w:val="000000"/>
          <w:spacing w:val="-4"/>
          <w:sz w:val="20"/>
        </w:rPr>
        <w:t>vary</w:t>
      </w:r>
      <w:r>
        <w:rPr>
          <w:rFonts w:ascii="Times New Roman"/>
          <w:color w:val="000000"/>
          <w:spacing w:val="53"/>
          <w:sz w:val="20"/>
        </w:rPr>
        <w:t xml:space="preserve"> </w:t>
      </w:r>
      <w:r>
        <w:rPr>
          <w:rFonts w:ascii="KCFTRC+CMR10"/>
          <w:color w:val="000000"/>
          <w:sz w:val="20"/>
        </w:rPr>
        <w:t>according</w:t>
      </w:r>
      <w:r>
        <w:rPr>
          <w:rFonts w:ascii="Times New Roman"/>
          <w:color w:val="000000"/>
          <w:spacing w:val="50"/>
          <w:sz w:val="20"/>
        </w:rPr>
        <w:t xml:space="preserve"> </w:t>
      </w:r>
      <w:r>
        <w:rPr>
          <w:rFonts w:ascii="KCFTRC+CMR10"/>
          <w:color w:val="000000"/>
          <w:sz w:val="20"/>
        </w:rPr>
        <w:t>to</w:t>
      </w:r>
    </w:p>
    <w:p w14:paraId="38F37D34" w14:textId="77777777" w:rsidR="00CF0253" w:rsidRDefault="00252649">
      <w:pPr>
        <w:spacing w:before="149" w:after="0" w:line="209" w:lineRule="exact"/>
        <w:jc w:val="left"/>
        <w:rPr>
          <w:rFonts w:ascii="Times New Roman"/>
          <w:color w:val="000000"/>
          <w:sz w:val="20"/>
        </w:rPr>
      </w:pPr>
      <w:r>
        <w:rPr>
          <w:rFonts w:ascii="KCFTRC+CMR10"/>
          <w:color w:val="000000"/>
          <w:sz w:val="20"/>
        </w:rPr>
        <w:t>the</w:t>
      </w:r>
      <w:r>
        <w:rPr>
          <w:rFonts w:ascii="Times New Roman"/>
          <w:color w:val="000000"/>
          <w:spacing w:val="45"/>
          <w:sz w:val="20"/>
        </w:rPr>
        <w:t xml:space="preserve"> </w:t>
      </w:r>
      <w:r>
        <w:rPr>
          <w:rFonts w:ascii="KCFTRC+CMR10"/>
          <w:color w:val="000000"/>
          <w:sz w:val="20"/>
        </w:rPr>
        <w:t>magnitude</w:t>
      </w:r>
      <w:r>
        <w:rPr>
          <w:rFonts w:ascii="Times New Roman"/>
          <w:color w:val="000000"/>
          <w:spacing w:val="46"/>
          <w:sz w:val="20"/>
        </w:rPr>
        <w:t xml:space="preserve"> </w:t>
      </w:r>
      <w:r>
        <w:rPr>
          <w:rFonts w:ascii="KCFTRC+CMR10"/>
          <w:color w:val="000000"/>
          <w:sz w:val="20"/>
        </w:rPr>
        <w:t>of</w:t>
      </w:r>
      <w:r>
        <w:rPr>
          <w:rFonts w:ascii="Times New Roman"/>
          <w:color w:val="000000"/>
          <w:spacing w:val="46"/>
          <w:sz w:val="20"/>
        </w:rPr>
        <w:t xml:space="preserve"> </w:t>
      </w:r>
      <w:r>
        <w:rPr>
          <w:rFonts w:ascii="KCFTRC+CMR10"/>
          <w:color w:val="000000"/>
          <w:sz w:val="20"/>
        </w:rPr>
        <w:t>the</w:t>
      </w:r>
      <w:r>
        <w:rPr>
          <w:rFonts w:ascii="Times New Roman"/>
          <w:color w:val="000000"/>
          <w:spacing w:val="45"/>
          <w:sz w:val="20"/>
        </w:rPr>
        <w:t xml:space="preserve"> </w:t>
      </w:r>
      <w:r>
        <w:rPr>
          <w:rFonts w:ascii="KCFTRC+CMR10"/>
          <w:color w:val="000000"/>
          <w:sz w:val="20"/>
        </w:rPr>
        <w:t>price</w:t>
      </w:r>
      <w:r>
        <w:rPr>
          <w:rFonts w:ascii="Times New Roman"/>
          <w:color w:val="000000"/>
          <w:spacing w:val="45"/>
          <w:sz w:val="20"/>
        </w:rPr>
        <w:t xml:space="preserve"> </w:t>
      </w:r>
      <w:r>
        <w:rPr>
          <w:rFonts w:ascii="KCFTRC+CMR10"/>
          <w:color w:val="000000"/>
          <w:spacing w:val="-1"/>
          <w:sz w:val="20"/>
        </w:rPr>
        <w:t>changes</w:t>
      </w:r>
      <w:r>
        <w:rPr>
          <w:rFonts w:ascii="Times New Roman"/>
          <w:color w:val="000000"/>
          <w:spacing w:val="46"/>
          <w:sz w:val="20"/>
        </w:rPr>
        <w:t xml:space="preserve"> </w:t>
      </w:r>
      <w:r>
        <w:rPr>
          <w:rFonts w:ascii="KCFTRC+CMR10"/>
          <w:color w:val="000000"/>
          <w:sz w:val="20"/>
        </w:rPr>
        <w:t>in</w:t>
      </w:r>
      <w:r>
        <w:rPr>
          <w:rFonts w:ascii="Times New Roman"/>
          <w:color w:val="000000"/>
          <w:spacing w:val="45"/>
          <w:sz w:val="20"/>
        </w:rPr>
        <w:t xml:space="preserve"> </w:t>
      </w:r>
      <w:r>
        <w:rPr>
          <w:rFonts w:ascii="KCFTRC+CMR10"/>
          <w:color w:val="000000"/>
          <w:sz w:val="20"/>
        </w:rPr>
        <w:t>the</w:t>
      </w:r>
      <w:r>
        <w:rPr>
          <w:rFonts w:ascii="Times New Roman"/>
          <w:color w:val="000000"/>
          <w:spacing w:val="45"/>
          <w:sz w:val="20"/>
        </w:rPr>
        <w:t xml:space="preserve"> </w:t>
      </w:r>
      <w:r>
        <w:rPr>
          <w:rFonts w:ascii="KCFTRC+CMR10"/>
          <w:color w:val="000000"/>
          <w:spacing w:val="2"/>
          <w:sz w:val="20"/>
        </w:rPr>
        <w:t>peak</w:t>
      </w:r>
      <w:r>
        <w:rPr>
          <w:rFonts w:ascii="Times New Roman"/>
          <w:color w:val="000000"/>
          <w:spacing w:val="43"/>
          <w:sz w:val="20"/>
        </w:rPr>
        <w:t xml:space="preserve"> </w:t>
      </w:r>
      <w:r>
        <w:rPr>
          <w:rFonts w:ascii="KCFTRC+CMR10"/>
          <w:color w:val="000000"/>
          <w:sz w:val="20"/>
        </w:rPr>
        <w:t>rate</w:t>
      </w:r>
      <w:r>
        <w:rPr>
          <w:rFonts w:ascii="Times New Roman"/>
          <w:color w:val="000000"/>
          <w:spacing w:val="45"/>
          <w:sz w:val="20"/>
        </w:rPr>
        <w:t xml:space="preserve"> </w:t>
      </w:r>
      <w:r>
        <w:rPr>
          <w:rFonts w:ascii="KCFTRC+CMR10"/>
          <w:color w:val="000000"/>
          <w:spacing w:val="2"/>
          <w:sz w:val="20"/>
        </w:rPr>
        <w:t>period.</w:t>
      </w:r>
      <w:r>
        <w:rPr>
          <w:rFonts w:ascii="Times New Roman"/>
          <w:color w:val="000000"/>
          <w:spacing w:val="124"/>
          <w:sz w:val="20"/>
        </w:rPr>
        <w:t xml:space="preserve"> </w:t>
      </w:r>
      <w:r>
        <w:rPr>
          <w:rFonts w:ascii="KCFTRC+CMR10"/>
          <w:color w:val="000000"/>
          <w:sz w:val="20"/>
        </w:rPr>
        <w:t>That</w:t>
      </w:r>
      <w:r>
        <w:rPr>
          <w:rFonts w:ascii="Times New Roman"/>
          <w:color w:val="000000"/>
          <w:spacing w:val="46"/>
          <w:sz w:val="20"/>
        </w:rPr>
        <w:t xml:space="preserve"> </w:t>
      </w:r>
      <w:r>
        <w:rPr>
          <w:rFonts w:ascii="KCFTRC+CMR10"/>
          <w:color w:val="000000"/>
          <w:sz w:val="20"/>
        </w:rPr>
        <w:t>is,</w:t>
      </w:r>
      <w:r>
        <w:rPr>
          <w:rFonts w:ascii="Times New Roman"/>
          <w:color w:val="000000"/>
          <w:spacing w:val="53"/>
          <w:sz w:val="20"/>
        </w:rPr>
        <w:t xml:space="preserve"> </w:t>
      </w:r>
      <w:r>
        <w:rPr>
          <w:rFonts w:ascii="KCFTRC+CMR10"/>
          <w:color w:val="000000"/>
          <w:sz w:val="20"/>
        </w:rPr>
        <w:t>in</w:t>
      </w:r>
      <w:r>
        <w:rPr>
          <w:rFonts w:ascii="Times New Roman"/>
          <w:color w:val="000000"/>
          <w:spacing w:val="45"/>
          <w:sz w:val="20"/>
        </w:rPr>
        <w:t xml:space="preserve"> </w:t>
      </w:r>
      <w:r>
        <w:rPr>
          <w:rFonts w:ascii="KCFTRC+CMR10"/>
          <w:color w:val="000000"/>
          <w:sz w:val="20"/>
        </w:rPr>
        <w:t>determining</w:t>
      </w:r>
      <w:r>
        <w:rPr>
          <w:rFonts w:ascii="Times New Roman"/>
          <w:color w:val="000000"/>
          <w:spacing w:val="45"/>
          <w:sz w:val="20"/>
        </w:rPr>
        <w:t xml:space="preserve"> </w:t>
      </w:r>
      <w:r>
        <w:rPr>
          <w:rFonts w:ascii="KCFTRC+CMR10"/>
          <w:color w:val="000000"/>
          <w:sz w:val="20"/>
        </w:rPr>
        <w:t>household</w:t>
      </w:r>
      <w:r>
        <w:rPr>
          <w:rFonts w:ascii="Times New Roman"/>
          <w:color w:val="000000"/>
          <w:spacing w:val="45"/>
          <w:sz w:val="20"/>
        </w:rPr>
        <w:t xml:space="preserve"> </w:t>
      </w:r>
      <w:r>
        <w:rPr>
          <w:rFonts w:ascii="KCFTRC+CMR10"/>
          <w:color w:val="000000"/>
          <w:spacing w:val="-1"/>
          <w:sz w:val="20"/>
        </w:rPr>
        <w:t>electricity</w:t>
      </w:r>
    </w:p>
    <w:p w14:paraId="7016FD8B" w14:textId="77777777" w:rsidR="00CF0253" w:rsidRDefault="00252649">
      <w:pPr>
        <w:spacing w:before="149" w:after="0" w:line="209" w:lineRule="exact"/>
        <w:jc w:val="left"/>
        <w:rPr>
          <w:rFonts w:ascii="Times New Roman"/>
          <w:color w:val="000000"/>
          <w:sz w:val="20"/>
        </w:rPr>
      </w:pPr>
      <w:r>
        <w:rPr>
          <w:rFonts w:ascii="KCFTRC+CMR10"/>
          <w:color w:val="000000"/>
          <w:sz w:val="20"/>
        </w:rPr>
        <w:t>consumption,</w:t>
      </w:r>
      <w:r>
        <w:rPr>
          <w:rFonts w:ascii="Times New Roman"/>
          <w:color w:val="000000"/>
          <w:spacing w:val="7"/>
          <w:sz w:val="20"/>
        </w:rPr>
        <w:t xml:space="preserve"> </w:t>
      </w:r>
      <w:r>
        <w:rPr>
          <w:rFonts w:ascii="KCFTRC+CMR10"/>
          <w:color w:val="000000"/>
          <w:sz w:val="20"/>
        </w:rPr>
        <w:t>not</w:t>
      </w:r>
      <w:r>
        <w:rPr>
          <w:rFonts w:ascii="Times New Roman"/>
          <w:color w:val="000000"/>
          <w:spacing w:val="4"/>
          <w:sz w:val="20"/>
        </w:rPr>
        <w:t xml:space="preserve"> </w:t>
      </w:r>
      <w:r>
        <w:rPr>
          <w:rFonts w:ascii="KCFTRC+CMR10"/>
          <w:color w:val="000000"/>
          <w:sz w:val="20"/>
        </w:rPr>
        <w:t>the</w:t>
      </w:r>
      <w:r>
        <w:rPr>
          <w:rFonts w:ascii="Times New Roman"/>
          <w:color w:val="000000"/>
          <w:spacing w:val="4"/>
          <w:sz w:val="20"/>
        </w:rPr>
        <w:t xml:space="preserve"> </w:t>
      </w:r>
      <w:r>
        <w:rPr>
          <w:rFonts w:ascii="KCFTRC+CMR10"/>
          <w:color w:val="000000"/>
          <w:sz w:val="20"/>
        </w:rPr>
        <w:t>mere</w:t>
      </w:r>
      <w:r>
        <w:rPr>
          <w:rFonts w:ascii="Times New Roman"/>
          <w:color w:val="000000"/>
          <w:spacing w:val="4"/>
          <w:sz w:val="20"/>
        </w:rPr>
        <w:t xml:space="preserve"> </w:t>
      </w:r>
      <w:r>
        <w:rPr>
          <w:rFonts w:ascii="KCFTRC+CMR10"/>
          <w:color w:val="000000"/>
          <w:sz w:val="20"/>
        </w:rPr>
        <w:t>existence</w:t>
      </w:r>
      <w:r>
        <w:rPr>
          <w:rFonts w:ascii="Times New Roman"/>
          <w:color w:val="000000"/>
          <w:spacing w:val="4"/>
          <w:sz w:val="20"/>
        </w:rPr>
        <w:t xml:space="preserve"> </w:t>
      </w:r>
      <w:r>
        <w:rPr>
          <w:rFonts w:ascii="KCFTRC+CMR10"/>
          <w:color w:val="000000"/>
          <w:sz w:val="20"/>
        </w:rPr>
        <w:t>of</w:t>
      </w:r>
      <w:r>
        <w:rPr>
          <w:rFonts w:ascii="Times New Roman"/>
          <w:color w:val="000000"/>
          <w:spacing w:val="4"/>
          <w:sz w:val="20"/>
        </w:rPr>
        <w:t xml:space="preserve"> </w:t>
      </w:r>
      <w:r>
        <w:rPr>
          <w:rFonts w:ascii="KCFTRC+CMR10"/>
          <w:color w:val="000000"/>
          <w:sz w:val="20"/>
        </w:rPr>
        <w:t>price</w:t>
      </w:r>
      <w:r>
        <w:rPr>
          <w:rFonts w:ascii="Times New Roman"/>
          <w:color w:val="000000"/>
          <w:spacing w:val="4"/>
          <w:sz w:val="20"/>
        </w:rPr>
        <w:t xml:space="preserve"> </w:t>
      </w:r>
      <w:r>
        <w:rPr>
          <w:rFonts w:ascii="KCFTRC+CMR10"/>
          <w:color w:val="000000"/>
          <w:spacing w:val="-1"/>
          <w:sz w:val="20"/>
        </w:rPr>
        <w:t>changes,</w:t>
      </w:r>
      <w:r>
        <w:rPr>
          <w:rFonts w:ascii="Times New Roman"/>
          <w:color w:val="000000"/>
          <w:spacing w:val="7"/>
          <w:sz w:val="20"/>
        </w:rPr>
        <w:t xml:space="preserve"> </w:t>
      </w:r>
      <w:r>
        <w:rPr>
          <w:rFonts w:ascii="KCFTRC+CMR10"/>
          <w:color w:val="000000"/>
          <w:sz w:val="20"/>
        </w:rPr>
        <w:t>prices</w:t>
      </w:r>
      <w:r>
        <w:rPr>
          <w:rFonts w:ascii="Times New Roman"/>
          <w:color w:val="000000"/>
          <w:spacing w:val="4"/>
          <w:sz w:val="20"/>
        </w:rPr>
        <w:t xml:space="preserve"> </w:t>
      </w:r>
      <w:r>
        <w:rPr>
          <w:rFonts w:ascii="KCFTRC+CMR10"/>
          <w:color w:val="000000"/>
          <w:spacing w:val="-1"/>
          <w:sz w:val="20"/>
        </w:rPr>
        <w:t>themselves</w:t>
      </w:r>
      <w:r>
        <w:rPr>
          <w:rFonts w:ascii="Times New Roman"/>
          <w:color w:val="000000"/>
          <w:spacing w:val="4"/>
          <w:sz w:val="20"/>
        </w:rPr>
        <w:t xml:space="preserve"> </w:t>
      </w:r>
      <w:r>
        <w:rPr>
          <w:rFonts w:ascii="KCFTRC+CMR10"/>
          <w:color w:val="000000"/>
          <w:sz w:val="20"/>
        </w:rPr>
        <w:t>still</w:t>
      </w:r>
      <w:r>
        <w:rPr>
          <w:rFonts w:ascii="Times New Roman"/>
          <w:color w:val="000000"/>
          <w:spacing w:val="4"/>
          <w:sz w:val="20"/>
        </w:rPr>
        <w:t xml:space="preserve"> </w:t>
      </w:r>
      <w:r>
        <w:rPr>
          <w:rFonts w:ascii="KCFTRC+CMR10"/>
          <w:color w:val="000000"/>
          <w:sz w:val="20"/>
        </w:rPr>
        <w:t>matter</w:t>
      </w:r>
      <w:r>
        <w:rPr>
          <w:rFonts w:ascii="Times New Roman"/>
          <w:color w:val="000000"/>
          <w:spacing w:val="4"/>
          <w:sz w:val="20"/>
        </w:rPr>
        <w:t xml:space="preserve"> </w:t>
      </w:r>
      <w:r>
        <w:rPr>
          <w:rFonts w:ascii="KCFTRC+CMR10"/>
          <w:color w:val="000000"/>
          <w:sz w:val="20"/>
        </w:rPr>
        <w:t>under</w:t>
      </w:r>
      <w:r>
        <w:rPr>
          <w:rFonts w:ascii="Times New Roman"/>
          <w:color w:val="000000"/>
          <w:spacing w:val="4"/>
          <w:sz w:val="20"/>
        </w:rPr>
        <w:t xml:space="preserve"> </w:t>
      </w:r>
      <w:r>
        <w:rPr>
          <w:rFonts w:ascii="KCFTRC+CMR10"/>
          <w:color w:val="000000"/>
          <w:sz w:val="20"/>
        </w:rPr>
        <w:t>TOU</w:t>
      </w:r>
      <w:r>
        <w:rPr>
          <w:rFonts w:ascii="Times New Roman"/>
          <w:color w:val="000000"/>
          <w:spacing w:val="4"/>
          <w:sz w:val="20"/>
        </w:rPr>
        <w:t xml:space="preserve"> </w:t>
      </w:r>
      <w:r>
        <w:rPr>
          <w:rFonts w:ascii="KCFTRC+CMR10" w:hAnsi="KCFTRC+CMR10" w:cs="KCFTRC+CMR10"/>
          <w:color w:val="000000"/>
          <w:sz w:val="20"/>
        </w:rPr>
        <w:t>tariﬀ</w:t>
      </w:r>
      <w:r>
        <w:rPr>
          <w:rFonts w:ascii="Times New Roman"/>
          <w:color w:val="000000"/>
          <w:spacing w:val="4"/>
          <w:sz w:val="20"/>
        </w:rPr>
        <w:t xml:space="preserve"> </w:t>
      </w:r>
      <w:r>
        <w:rPr>
          <w:rFonts w:ascii="KCFTRC+CMR10"/>
          <w:color w:val="000000"/>
          <w:sz w:val="20"/>
        </w:rPr>
        <w:t>structures.</w:t>
      </w:r>
    </w:p>
    <w:p w14:paraId="3D09AC8A" w14:textId="77777777" w:rsidR="00CF0253" w:rsidRDefault="00252649">
      <w:pPr>
        <w:spacing w:before="149" w:after="0" w:line="209" w:lineRule="exact"/>
        <w:jc w:val="left"/>
        <w:rPr>
          <w:rFonts w:ascii="Times New Roman"/>
          <w:color w:val="000000"/>
          <w:sz w:val="20"/>
        </w:rPr>
      </w:pPr>
      <w:r>
        <w:rPr>
          <w:rFonts w:ascii="KCFTRC+CMR10"/>
          <w:color w:val="000000"/>
          <w:spacing w:val="-2"/>
          <w:sz w:val="20"/>
        </w:rPr>
        <w:t>Moreover,</w:t>
      </w:r>
      <w:r>
        <w:rPr>
          <w:rFonts w:ascii="Times New Roman"/>
          <w:color w:val="000000"/>
          <w:spacing w:val="14"/>
          <w:sz w:val="20"/>
        </w:rPr>
        <w:t xml:space="preserve"> </w:t>
      </w:r>
      <w:r>
        <w:rPr>
          <w:rFonts w:ascii="KCFTRC+CMR10"/>
          <w:color w:val="000000"/>
          <w:sz w:val="20"/>
        </w:rPr>
        <w:t>the</w:t>
      </w:r>
      <w:r>
        <w:rPr>
          <w:rFonts w:ascii="Times New Roman"/>
          <w:color w:val="000000"/>
          <w:spacing w:val="11"/>
          <w:sz w:val="20"/>
        </w:rPr>
        <w:t xml:space="preserve"> </w:t>
      </w:r>
      <w:r>
        <w:rPr>
          <w:rFonts w:ascii="KCFTRC+CMR10"/>
          <w:color w:val="000000"/>
          <w:spacing w:val="-2"/>
          <w:sz w:val="20"/>
        </w:rPr>
        <w:t>day-varying</w:t>
      </w:r>
      <w:r>
        <w:rPr>
          <w:rFonts w:ascii="Times New Roman"/>
          <w:color w:val="000000"/>
          <w:spacing w:val="13"/>
          <w:sz w:val="20"/>
        </w:rPr>
        <w:t xml:space="preserve"> </w:t>
      </w:r>
      <w:r>
        <w:rPr>
          <w:rFonts w:ascii="KCFTRC+CMR10"/>
          <w:color w:val="000000"/>
          <w:spacing w:val="-1"/>
          <w:sz w:val="20"/>
        </w:rPr>
        <w:t>electricity</w:t>
      </w:r>
      <w:r>
        <w:rPr>
          <w:rFonts w:ascii="Times New Roman"/>
          <w:color w:val="000000"/>
          <w:spacing w:val="11"/>
          <w:sz w:val="20"/>
        </w:rPr>
        <w:t xml:space="preserve"> </w:t>
      </w:r>
      <w:r>
        <w:rPr>
          <w:rFonts w:ascii="KCFTRC+CMR10"/>
          <w:color w:val="000000"/>
          <w:spacing w:val="-1"/>
          <w:sz w:val="20"/>
        </w:rPr>
        <w:t>savings</w:t>
      </w:r>
      <w:r>
        <w:rPr>
          <w:rFonts w:ascii="Times New Roman"/>
          <w:color w:val="000000"/>
          <w:spacing w:val="12"/>
          <w:sz w:val="20"/>
        </w:rPr>
        <w:t xml:space="preserve"> </w:t>
      </w:r>
      <w:r>
        <w:rPr>
          <w:rFonts w:ascii="KCFTRC+CMR10"/>
          <w:color w:val="000000"/>
          <w:sz w:val="20"/>
        </w:rPr>
        <w:t>under</w:t>
      </w:r>
      <w:r>
        <w:rPr>
          <w:rFonts w:ascii="Times New Roman"/>
          <w:color w:val="000000"/>
          <w:spacing w:val="11"/>
          <w:sz w:val="20"/>
        </w:rPr>
        <w:t xml:space="preserve"> </w:t>
      </w:r>
      <w:r>
        <w:rPr>
          <w:rFonts w:ascii="KCFTRC+CMR10"/>
          <w:color w:val="000000"/>
          <w:sz w:val="20"/>
        </w:rPr>
        <w:t>TOU</w:t>
      </w:r>
      <w:r>
        <w:rPr>
          <w:rFonts w:ascii="Times New Roman"/>
          <w:color w:val="000000"/>
          <w:spacing w:val="11"/>
          <w:sz w:val="20"/>
        </w:rPr>
        <w:t xml:space="preserve"> </w:t>
      </w:r>
      <w:r>
        <w:rPr>
          <w:rFonts w:ascii="KCFTRC+CMR10"/>
          <w:color w:val="000000"/>
          <w:sz w:val="20"/>
        </w:rPr>
        <w:t>prices</w:t>
      </w:r>
      <w:r>
        <w:rPr>
          <w:rFonts w:ascii="Times New Roman"/>
          <w:color w:val="000000"/>
          <w:spacing w:val="11"/>
          <w:sz w:val="20"/>
        </w:rPr>
        <w:t xml:space="preserve"> </w:t>
      </w:r>
      <w:r>
        <w:rPr>
          <w:rFonts w:ascii="KCFTRC+CMR10"/>
          <w:color w:val="000000"/>
          <w:sz w:val="20"/>
        </w:rPr>
        <w:t>suggest</w:t>
      </w:r>
      <w:r>
        <w:rPr>
          <w:rFonts w:ascii="Times New Roman"/>
          <w:color w:val="000000"/>
          <w:spacing w:val="11"/>
          <w:sz w:val="20"/>
        </w:rPr>
        <w:t xml:space="preserve"> </w:t>
      </w:r>
      <w:r>
        <w:rPr>
          <w:rFonts w:ascii="KCFTRC+CMR10"/>
          <w:color w:val="000000"/>
          <w:sz w:val="20"/>
        </w:rPr>
        <w:t>a</w:t>
      </w:r>
      <w:r>
        <w:rPr>
          <w:rFonts w:ascii="Times New Roman"/>
          <w:color w:val="000000"/>
          <w:spacing w:val="10"/>
          <w:sz w:val="20"/>
        </w:rPr>
        <w:t xml:space="preserve"> </w:t>
      </w:r>
      <w:r>
        <w:rPr>
          <w:rFonts w:ascii="KCFTRC+CMR10"/>
          <w:color w:val="000000"/>
          <w:sz w:val="20"/>
        </w:rPr>
        <w:t>vital</w:t>
      </w:r>
      <w:r>
        <w:rPr>
          <w:rFonts w:ascii="Times New Roman"/>
          <w:color w:val="000000"/>
          <w:spacing w:val="11"/>
          <w:sz w:val="20"/>
        </w:rPr>
        <w:t xml:space="preserve"> </w:t>
      </w:r>
      <w:r>
        <w:rPr>
          <w:rFonts w:ascii="KCFTRC+CMR10"/>
          <w:color w:val="000000"/>
          <w:spacing w:val="1"/>
          <w:sz w:val="20"/>
        </w:rPr>
        <w:t>policy</w:t>
      </w:r>
      <w:r>
        <w:rPr>
          <w:rFonts w:ascii="Times New Roman"/>
          <w:color w:val="000000"/>
          <w:spacing w:val="10"/>
          <w:sz w:val="20"/>
        </w:rPr>
        <w:t xml:space="preserve"> </w:t>
      </w:r>
      <w:r>
        <w:rPr>
          <w:rFonts w:ascii="KCFTRC+CMR10"/>
          <w:color w:val="000000"/>
          <w:sz w:val="20"/>
        </w:rPr>
        <w:t>implication:</w:t>
      </w:r>
      <w:r>
        <w:rPr>
          <w:rFonts w:ascii="Times New Roman"/>
          <w:color w:val="000000"/>
          <w:spacing w:val="36"/>
          <w:sz w:val="20"/>
        </w:rPr>
        <w:t xml:space="preserve"> </w:t>
      </w:r>
      <w:r>
        <w:rPr>
          <w:rFonts w:ascii="KCFTRC+CMR10"/>
          <w:color w:val="000000"/>
          <w:sz w:val="20"/>
        </w:rPr>
        <w:t>shifting</w:t>
      </w:r>
      <w:r>
        <w:rPr>
          <w:rFonts w:ascii="Times New Roman"/>
          <w:color w:val="000000"/>
          <w:spacing w:val="11"/>
          <w:sz w:val="20"/>
        </w:rPr>
        <w:t xml:space="preserve"> </w:t>
      </w:r>
      <w:r>
        <w:rPr>
          <w:rFonts w:ascii="KCFTRC+CMR10"/>
          <w:color w:val="000000"/>
          <w:sz w:val="20"/>
        </w:rPr>
        <w:t>from</w:t>
      </w:r>
    </w:p>
    <w:p w14:paraId="372D0B77" w14:textId="77777777" w:rsidR="00CF0253" w:rsidRDefault="00252649">
      <w:pPr>
        <w:spacing w:before="149" w:after="0" w:line="209" w:lineRule="exact"/>
        <w:jc w:val="left"/>
        <w:rPr>
          <w:rFonts w:ascii="Times New Roman"/>
          <w:color w:val="000000"/>
          <w:sz w:val="20"/>
        </w:rPr>
      </w:pPr>
      <w:r>
        <w:rPr>
          <w:rFonts w:ascii="KCFTRC+CMR10"/>
          <w:color w:val="000000"/>
          <w:sz w:val="20"/>
        </w:rPr>
        <w:t>TOU</w:t>
      </w:r>
      <w:r>
        <w:rPr>
          <w:rFonts w:ascii="Times New Roman"/>
          <w:color w:val="000000"/>
          <w:spacing w:val="20"/>
          <w:sz w:val="20"/>
        </w:rPr>
        <w:t xml:space="preserve"> </w:t>
      </w:r>
      <w:r>
        <w:rPr>
          <w:rFonts w:ascii="KCFTRC+CMR10"/>
          <w:color w:val="000000"/>
          <w:spacing w:val="-2"/>
          <w:sz w:val="20"/>
        </w:rPr>
        <w:t>towards</w:t>
      </w:r>
      <w:r>
        <w:rPr>
          <w:rFonts w:ascii="Times New Roman"/>
          <w:color w:val="000000"/>
          <w:spacing w:val="22"/>
          <w:sz w:val="20"/>
        </w:rPr>
        <w:t xml:space="preserve"> </w:t>
      </w:r>
      <w:r>
        <w:rPr>
          <w:rFonts w:ascii="KCFTRC+CMR10"/>
          <w:color w:val="000000"/>
          <w:spacing w:val="-3"/>
          <w:sz w:val="20"/>
        </w:rPr>
        <w:t>RTP-like</w:t>
      </w:r>
      <w:r>
        <w:rPr>
          <w:rFonts w:ascii="Times New Roman"/>
          <w:color w:val="000000"/>
          <w:spacing w:val="23"/>
          <w:sz w:val="20"/>
        </w:rPr>
        <w:t xml:space="preserve"> </w:t>
      </w:r>
      <w:r>
        <w:rPr>
          <w:rFonts w:ascii="KCFTRC+CMR10"/>
          <w:color w:val="000000"/>
          <w:sz w:val="20"/>
        </w:rPr>
        <w:t>pricing</w:t>
      </w:r>
      <w:r>
        <w:rPr>
          <w:rFonts w:ascii="Times New Roman"/>
          <w:color w:val="000000"/>
          <w:spacing w:val="20"/>
          <w:sz w:val="20"/>
        </w:rPr>
        <w:t xml:space="preserve"> </w:t>
      </w:r>
      <w:r>
        <w:rPr>
          <w:rFonts w:ascii="KCFTRC+CMR10"/>
          <w:color w:val="000000"/>
          <w:sz w:val="20"/>
        </w:rPr>
        <w:t>can</w:t>
      </w:r>
      <w:r>
        <w:rPr>
          <w:rFonts w:ascii="Times New Roman"/>
          <w:color w:val="000000"/>
          <w:spacing w:val="20"/>
          <w:sz w:val="20"/>
        </w:rPr>
        <w:t xml:space="preserve"> </w:t>
      </w:r>
      <w:r>
        <w:rPr>
          <w:rFonts w:ascii="KCFTRC+CMR10"/>
          <w:color w:val="000000"/>
          <w:spacing w:val="-2"/>
          <w:sz w:val="20"/>
        </w:rPr>
        <w:t>improve</w:t>
      </w:r>
      <w:r>
        <w:rPr>
          <w:rFonts w:ascii="Times New Roman"/>
          <w:color w:val="000000"/>
          <w:spacing w:val="22"/>
          <w:sz w:val="20"/>
        </w:rPr>
        <w:t xml:space="preserve"> </w:t>
      </w:r>
      <w:r>
        <w:rPr>
          <w:rFonts w:ascii="KCFTRC+CMR10"/>
          <w:color w:val="000000"/>
          <w:spacing w:val="-1"/>
          <w:sz w:val="20"/>
        </w:rPr>
        <w:t>residential</w:t>
      </w:r>
      <w:r>
        <w:rPr>
          <w:rFonts w:ascii="Times New Roman"/>
          <w:color w:val="000000"/>
          <w:spacing w:val="21"/>
          <w:sz w:val="20"/>
        </w:rPr>
        <w:t xml:space="preserve"> </w:t>
      </w:r>
      <w:r>
        <w:rPr>
          <w:rFonts w:ascii="KCFTRC+CMR10"/>
          <w:color w:val="000000"/>
          <w:spacing w:val="-1"/>
          <w:sz w:val="20"/>
        </w:rPr>
        <w:t>electricity</w:t>
      </w:r>
      <w:r>
        <w:rPr>
          <w:rFonts w:ascii="Times New Roman"/>
          <w:color w:val="000000"/>
          <w:spacing w:val="21"/>
          <w:sz w:val="20"/>
        </w:rPr>
        <w:t xml:space="preserve"> </w:t>
      </w:r>
      <w:r>
        <w:rPr>
          <w:rFonts w:ascii="KCFTRC+CMR10"/>
          <w:color w:val="000000"/>
          <w:spacing w:val="-1"/>
          <w:sz w:val="20"/>
        </w:rPr>
        <w:t>savings</w:t>
      </w:r>
      <w:r>
        <w:rPr>
          <w:rFonts w:ascii="Times New Roman"/>
          <w:color w:val="000000"/>
          <w:spacing w:val="21"/>
          <w:sz w:val="20"/>
        </w:rPr>
        <w:t xml:space="preserve"> </w:t>
      </w:r>
      <w:r>
        <w:rPr>
          <w:rFonts w:ascii="KCFTRC+CMR10"/>
          <w:color w:val="000000"/>
          <w:sz w:val="20"/>
        </w:rPr>
        <w:t>on</w:t>
      </w:r>
      <w:r>
        <w:rPr>
          <w:rFonts w:ascii="Times New Roman"/>
          <w:color w:val="000000"/>
          <w:spacing w:val="20"/>
          <w:sz w:val="20"/>
        </w:rPr>
        <w:t xml:space="preserve"> </w:t>
      </w:r>
      <w:r>
        <w:rPr>
          <w:rFonts w:ascii="KCFTRC+CMR10"/>
          <w:color w:val="000000"/>
          <w:sz w:val="20"/>
        </w:rPr>
        <w:t>extremely</w:t>
      </w:r>
      <w:r>
        <w:rPr>
          <w:rFonts w:ascii="Times New Roman"/>
          <w:color w:val="000000"/>
          <w:spacing w:val="20"/>
          <w:sz w:val="20"/>
        </w:rPr>
        <w:t xml:space="preserve"> </w:t>
      </w:r>
      <w:r>
        <w:rPr>
          <w:rFonts w:ascii="KCFTRC+CMR10"/>
          <w:color w:val="000000"/>
          <w:sz w:val="20"/>
        </w:rPr>
        <w:t>cold</w:t>
      </w:r>
      <w:r>
        <w:rPr>
          <w:rFonts w:ascii="Times New Roman"/>
          <w:color w:val="000000"/>
          <w:spacing w:val="20"/>
          <w:sz w:val="20"/>
        </w:rPr>
        <w:t xml:space="preserve"> </w:t>
      </w:r>
      <w:r>
        <w:rPr>
          <w:rFonts w:ascii="KCFTRC+CMR10"/>
          <w:color w:val="000000"/>
          <w:spacing w:val="-2"/>
          <w:sz w:val="20"/>
        </w:rPr>
        <w:t>days.</w:t>
      </w:r>
      <w:r>
        <w:rPr>
          <w:rFonts w:ascii="Times New Roman"/>
          <w:color w:val="000000"/>
          <w:spacing w:val="52"/>
          <w:sz w:val="20"/>
        </w:rPr>
        <w:t xml:space="preserve"> </w:t>
      </w:r>
      <w:r>
        <w:rPr>
          <w:rFonts w:ascii="KCFTRC+CMR10"/>
          <w:color w:val="000000"/>
          <w:sz w:val="20"/>
        </w:rPr>
        <w:t>In</w:t>
      </w:r>
      <w:r>
        <w:rPr>
          <w:rFonts w:ascii="Times New Roman"/>
          <w:color w:val="000000"/>
          <w:spacing w:val="20"/>
          <w:sz w:val="20"/>
        </w:rPr>
        <w:t xml:space="preserve"> </w:t>
      </w:r>
      <w:r>
        <w:rPr>
          <w:rFonts w:ascii="KCFTRC+CMR10"/>
          <w:color w:val="000000"/>
          <w:sz w:val="20"/>
        </w:rPr>
        <w:t>addition,</w:t>
      </w:r>
    </w:p>
    <w:p w14:paraId="561DAC32" w14:textId="77777777" w:rsidR="00CF0253" w:rsidRDefault="00252649">
      <w:pPr>
        <w:spacing w:before="149" w:after="0" w:line="209" w:lineRule="exact"/>
        <w:jc w:val="left"/>
        <w:rPr>
          <w:rFonts w:ascii="Times New Roman"/>
          <w:color w:val="000000"/>
          <w:sz w:val="20"/>
        </w:rPr>
      </w:pPr>
      <w:r>
        <w:rPr>
          <w:rFonts w:ascii="KCFTRC+CMR10"/>
          <w:color w:val="000000"/>
          <w:sz w:val="20"/>
        </w:rPr>
        <w:t>examining</w:t>
      </w:r>
      <w:r>
        <w:rPr>
          <w:rFonts w:ascii="Times New Roman"/>
          <w:color w:val="000000"/>
          <w:spacing w:val="-1"/>
          <w:sz w:val="20"/>
        </w:rPr>
        <w:t xml:space="preserve"> </w:t>
      </w:r>
      <w:r>
        <w:rPr>
          <w:rFonts w:ascii="KCFTRC+CMR10"/>
          <w:color w:val="000000"/>
          <w:sz w:val="20"/>
        </w:rPr>
        <w:t>the</w:t>
      </w:r>
      <w:r>
        <w:rPr>
          <w:rFonts w:ascii="Times New Roman"/>
          <w:color w:val="000000"/>
          <w:spacing w:val="-1"/>
          <w:sz w:val="20"/>
        </w:rPr>
        <w:t xml:space="preserve"> </w:t>
      </w:r>
      <w:r>
        <w:rPr>
          <w:rFonts w:ascii="KCFTRC+CMR10"/>
          <w:color w:val="000000"/>
          <w:spacing w:val="-1"/>
          <w:sz w:val="20"/>
        </w:rPr>
        <w:t>electricity</w:t>
      </w:r>
      <w:r>
        <w:rPr>
          <w:rFonts w:ascii="Times New Roman"/>
          <w:color w:val="000000"/>
          <w:sz w:val="20"/>
        </w:rPr>
        <w:t xml:space="preserve"> </w:t>
      </w:r>
      <w:r>
        <w:rPr>
          <w:rFonts w:ascii="KCFTRC+CMR10"/>
          <w:color w:val="000000"/>
          <w:spacing w:val="-1"/>
          <w:sz w:val="20"/>
        </w:rPr>
        <w:t>savings</w:t>
      </w:r>
      <w:r>
        <w:rPr>
          <w:rFonts w:ascii="Times New Roman"/>
          <w:color w:val="000000"/>
          <w:sz w:val="20"/>
        </w:rPr>
        <w:t xml:space="preserve"> </w:t>
      </w:r>
      <w:r>
        <w:rPr>
          <w:rFonts w:ascii="KCFTRC+CMR10"/>
          <w:color w:val="000000"/>
          <w:sz w:val="20"/>
        </w:rPr>
        <w:t>from</w:t>
      </w:r>
      <w:r>
        <w:rPr>
          <w:rFonts w:ascii="Times New Roman"/>
          <w:color w:val="000000"/>
          <w:spacing w:val="-1"/>
          <w:sz w:val="20"/>
        </w:rPr>
        <w:t xml:space="preserve"> </w:t>
      </w:r>
      <w:r>
        <w:rPr>
          <w:rFonts w:ascii="KCFTRC+CMR10"/>
          <w:color w:val="000000"/>
          <w:sz w:val="20"/>
        </w:rPr>
        <w:t>the</w:t>
      </w:r>
      <w:r>
        <w:rPr>
          <w:rFonts w:ascii="Times New Roman"/>
          <w:color w:val="000000"/>
          <w:spacing w:val="-1"/>
          <w:sz w:val="20"/>
        </w:rPr>
        <w:t xml:space="preserve"> </w:t>
      </w:r>
      <w:r>
        <w:rPr>
          <w:rFonts w:ascii="KCFTRC+CMR10"/>
          <w:color w:val="000000"/>
          <w:spacing w:val="-6"/>
          <w:sz w:val="20"/>
        </w:rPr>
        <w:t>two</w:t>
      </w:r>
      <w:r>
        <w:rPr>
          <w:rFonts w:ascii="Times New Roman"/>
          <w:color w:val="000000"/>
          <w:spacing w:val="5"/>
          <w:sz w:val="20"/>
        </w:rPr>
        <w:t xml:space="preserve"> </w:t>
      </w:r>
      <w:r>
        <w:rPr>
          <w:rFonts w:ascii="KCFTRC+CMR10"/>
          <w:color w:val="000000"/>
          <w:sz w:val="20"/>
        </w:rPr>
        <w:t>distinct</w:t>
      </w:r>
      <w:r>
        <w:rPr>
          <w:rFonts w:ascii="Times New Roman"/>
          <w:color w:val="000000"/>
          <w:spacing w:val="-1"/>
          <w:sz w:val="20"/>
        </w:rPr>
        <w:t xml:space="preserve"> </w:t>
      </w:r>
      <w:r>
        <w:rPr>
          <w:rFonts w:ascii="KCFTRC+CMR10"/>
          <w:color w:val="000000"/>
          <w:sz w:val="20"/>
        </w:rPr>
        <w:t>sources,</w:t>
      </w:r>
      <w:r>
        <w:rPr>
          <w:rFonts w:ascii="Times New Roman"/>
          <w:color w:val="000000"/>
          <w:spacing w:val="3"/>
          <w:sz w:val="20"/>
        </w:rPr>
        <w:t xml:space="preserve"> </w:t>
      </w:r>
      <w:r>
        <w:rPr>
          <w:rFonts w:ascii="KCFTRC+CMR10"/>
          <w:color w:val="000000"/>
          <w:sz w:val="20"/>
        </w:rPr>
        <w:t>not</w:t>
      </w:r>
      <w:r>
        <w:rPr>
          <w:rFonts w:ascii="Times New Roman"/>
          <w:color w:val="000000"/>
          <w:spacing w:val="-1"/>
          <w:sz w:val="20"/>
        </w:rPr>
        <w:t xml:space="preserve"> </w:t>
      </w:r>
      <w:r>
        <w:rPr>
          <w:rFonts w:ascii="KCFTRC+CMR10"/>
          <w:color w:val="000000"/>
          <w:sz w:val="20"/>
        </w:rPr>
        <w:t>in</w:t>
      </w:r>
      <w:r>
        <w:rPr>
          <w:rFonts w:ascii="Times New Roman"/>
          <w:color w:val="000000"/>
          <w:spacing w:val="-1"/>
          <w:sz w:val="20"/>
        </w:rPr>
        <w:t xml:space="preserve"> </w:t>
      </w:r>
      <w:r>
        <w:rPr>
          <w:rFonts w:ascii="KCFTRC+CMR10"/>
          <w:color w:val="000000"/>
          <w:sz w:val="20"/>
        </w:rPr>
        <w:t>the</w:t>
      </w:r>
      <w:r>
        <w:rPr>
          <w:rFonts w:ascii="Times New Roman"/>
          <w:color w:val="000000"/>
          <w:spacing w:val="-1"/>
          <w:sz w:val="20"/>
        </w:rPr>
        <w:t xml:space="preserve"> </w:t>
      </w:r>
      <w:r>
        <w:rPr>
          <w:rFonts w:ascii="KCFTRC+CMR10"/>
          <w:color w:val="000000"/>
          <w:spacing w:val="2"/>
          <w:sz w:val="20"/>
        </w:rPr>
        <w:t>peak</w:t>
      </w:r>
      <w:r>
        <w:rPr>
          <w:rFonts w:ascii="Times New Roman"/>
          <w:color w:val="000000"/>
          <w:spacing w:val="-3"/>
          <w:sz w:val="20"/>
        </w:rPr>
        <w:t xml:space="preserve"> </w:t>
      </w:r>
      <w:r>
        <w:rPr>
          <w:rFonts w:ascii="KCFTRC+CMR10"/>
          <w:color w:val="000000"/>
          <w:sz w:val="20"/>
        </w:rPr>
        <w:t>rate</w:t>
      </w:r>
      <w:r>
        <w:rPr>
          <w:rFonts w:ascii="Times New Roman"/>
          <w:color w:val="000000"/>
          <w:spacing w:val="-1"/>
          <w:sz w:val="20"/>
        </w:rPr>
        <w:t xml:space="preserve"> </w:t>
      </w:r>
      <w:r>
        <w:rPr>
          <w:rFonts w:ascii="KCFTRC+CMR10"/>
          <w:color w:val="000000"/>
          <w:spacing w:val="2"/>
          <w:sz w:val="20"/>
        </w:rPr>
        <w:t>period</w:t>
      </w:r>
      <w:r>
        <w:rPr>
          <w:rFonts w:ascii="Times New Roman"/>
          <w:color w:val="000000"/>
          <w:spacing w:val="-3"/>
          <w:sz w:val="20"/>
        </w:rPr>
        <w:t xml:space="preserve"> </w:t>
      </w:r>
      <w:r>
        <w:rPr>
          <w:rFonts w:ascii="KCFTRC+CMR10"/>
          <w:color w:val="000000"/>
          <w:sz w:val="20"/>
        </w:rPr>
        <w:t>but</w:t>
      </w:r>
      <w:r>
        <w:rPr>
          <w:rFonts w:ascii="Times New Roman"/>
          <w:color w:val="000000"/>
          <w:spacing w:val="-1"/>
          <w:sz w:val="20"/>
        </w:rPr>
        <w:t xml:space="preserve"> </w:t>
      </w:r>
      <w:r>
        <w:rPr>
          <w:rFonts w:ascii="KCFTRC+CMR10"/>
          <w:color w:val="000000"/>
          <w:sz w:val="20"/>
        </w:rPr>
        <w:t>around</w:t>
      </w:r>
      <w:r>
        <w:rPr>
          <w:rFonts w:ascii="Times New Roman"/>
          <w:color w:val="000000"/>
          <w:spacing w:val="-1"/>
          <w:sz w:val="20"/>
        </w:rPr>
        <w:t xml:space="preserve"> </w:t>
      </w:r>
      <w:r>
        <w:rPr>
          <w:rFonts w:ascii="KCFTRC+CMR10"/>
          <w:color w:val="000000"/>
          <w:sz w:val="20"/>
        </w:rPr>
        <w:t>the</w:t>
      </w:r>
      <w:r>
        <w:rPr>
          <w:rFonts w:ascii="Times New Roman"/>
          <w:color w:val="000000"/>
          <w:spacing w:val="-1"/>
          <w:sz w:val="20"/>
        </w:rPr>
        <w:t xml:space="preserve"> </w:t>
      </w:r>
      <w:r>
        <w:rPr>
          <w:rFonts w:ascii="KCFTRC+CMR10"/>
          <w:color w:val="000000"/>
          <w:spacing w:val="2"/>
          <w:sz w:val="20"/>
        </w:rPr>
        <w:t>period,</w:t>
      </w:r>
    </w:p>
    <w:p w14:paraId="4B63DD72" w14:textId="77777777" w:rsidR="00CF0253" w:rsidRDefault="00252649">
      <w:pPr>
        <w:spacing w:before="149" w:after="0" w:line="209" w:lineRule="exact"/>
        <w:jc w:val="left"/>
        <w:rPr>
          <w:rFonts w:ascii="Times New Roman"/>
          <w:color w:val="000000"/>
          <w:sz w:val="20"/>
        </w:rPr>
      </w:pPr>
      <w:r>
        <w:rPr>
          <w:rFonts w:ascii="KCFTRC+CMR10"/>
          <w:color w:val="000000"/>
          <w:sz w:val="20"/>
        </w:rPr>
        <w:t>enables</w:t>
      </w:r>
      <w:r>
        <w:rPr>
          <w:rFonts w:ascii="Times New Roman"/>
          <w:color w:val="000000"/>
          <w:spacing w:val="8"/>
          <w:sz w:val="20"/>
        </w:rPr>
        <w:t xml:space="preserve"> </w:t>
      </w:r>
      <w:r>
        <w:rPr>
          <w:rFonts w:ascii="KCFTRC+CMR10"/>
          <w:color w:val="000000"/>
          <w:sz w:val="20"/>
        </w:rPr>
        <w:t>unlocking</w:t>
      </w:r>
      <w:r>
        <w:rPr>
          <w:rFonts w:ascii="Times New Roman"/>
          <w:color w:val="000000"/>
          <w:spacing w:val="8"/>
          <w:sz w:val="20"/>
        </w:rPr>
        <w:t xml:space="preserve"> </w:t>
      </w:r>
      <w:r>
        <w:rPr>
          <w:rFonts w:ascii="KCFTRC+CMR10"/>
          <w:color w:val="000000"/>
          <w:sz w:val="20"/>
        </w:rPr>
        <w:t>the</w:t>
      </w:r>
      <w:r>
        <w:rPr>
          <w:rFonts w:ascii="Times New Roman"/>
          <w:color w:val="000000"/>
          <w:spacing w:val="8"/>
          <w:sz w:val="20"/>
        </w:rPr>
        <w:t xml:space="preserve"> </w:t>
      </w:r>
      <w:r>
        <w:rPr>
          <w:rFonts w:ascii="KCFTRC+CMR10"/>
          <w:color w:val="000000"/>
          <w:sz w:val="20"/>
        </w:rPr>
        <w:t>full</w:t>
      </w:r>
      <w:r>
        <w:rPr>
          <w:rFonts w:ascii="Times New Roman"/>
          <w:color w:val="000000"/>
          <w:spacing w:val="8"/>
          <w:sz w:val="20"/>
        </w:rPr>
        <w:t xml:space="preserve"> </w:t>
      </w:r>
      <w:r>
        <w:rPr>
          <w:rFonts w:ascii="KCFTRC+CMR10" w:hAnsi="KCFTRC+CMR10" w:cs="KCFTRC+CMR10"/>
          <w:color w:val="000000"/>
          <w:spacing w:val="1"/>
          <w:sz w:val="20"/>
        </w:rPr>
        <w:t>beneﬁts</w:t>
      </w:r>
      <w:r>
        <w:rPr>
          <w:rFonts w:ascii="Times New Roman"/>
          <w:color w:val="000000"/>
          <w:spacing w:val="7"/>
          <w:sz w:val="20"/>
        </w:rPr>
        <w:t xml:space="preserve"> </w:t>
      </w:r>
      <w:r>
        <w:rPr>
          <w:rFonts w:ascii="KCFTRC+CMR10"/>
          <w:color w:val="000000"/>
          <w:sz w:val="20"/>
        </w:rPr>
        <w:t>of</w:t>
      </w:r>
      <w:r>
        <w:rPr>
          <w:rFonts w:ascii="Times New Roman"/>
          <w:color w:val="000000"/>
          <w:spacing w:val="9"/>
          <w:sz w:val="20"/>
        </w:rPr>
        <w:t xml:space="preserve"> </w:t>
      </w:r>
      <w:r>
        <w:rPr>
          <w:rFonts w:ascii="KCFTRC+CMR10"/>
          <w:color w:val="000000"/>
          <w:sz w:val="20"/>
        </w:rPr>
        <w:t>TOU</w:t>
      </w:r>
      <w:r>
        <w:rPr>
          <w:rFonts w:ascii="Times New Roman"/>
          <w:color w:val="000000"/>
          <w:spacing w:val="8"/>
          <w:sz w:val="20"/>
        </w:rPr>
        <w:t xml:space="preserve"> </w:t>
      </w:r>
      <w:r>
        <w:rPr>
          <w:rFonts w:ascii="KCFTRC+CMR10"/>
          <w:color w:val="000000"/>
          <w:spacing w:val="-1"/>
          <w:sz w:val="20"/>
        </w:rPr>
        <w:t>electricity</w:t>
      </w:r>
      <w:r>
        <w:rPr>
          <w:rFonts w:ascii="Times New Roman"/>
          <w:color w:val="000000"/>
          <w:spacing w:val="9"/>
          <w:sz w:val="20"/>
        </w:rPr>
        <w:t xml:space="preserve"> </w:t>
      </w:r>
      <w:r>
        <w:rPr>
          <w:rFonts w:ascii="KCFTRC+CMR10"/>
          <w:color w:val="000000"/>
          <w:sz w:val="20"/>
        </w:rPr>
        <w:t>pricing</w:t>
      </w:r>
      <w:r>
        <w:rPr>
          <w:rFonts w:ascii="Times New Roman"/>
          <w:color w:val="000000"/>
          <w:spacing w:val="8"/>
          <w:sz w:val="20"/>
        </w:rPr>
        <w:t xml:space="preserve"> </w:t>
      </w:r>
      <w:r>
        <w:rPr>
          <w:rFonts w:ascii="KCFTRC+CMR10"/>
          <w:color w:val="000000"/>
          <w:sz w:val="20"/>
        </w:rPr>
        <w:t>through</w:t>
      </w:r>
      <w:r>
        <w:rPr>
          <w:rFonts w:ascii="Times New Roman"/>
          <w:color w:val="000000"/>
          <w:spacing w:val="8"/>
          <w:sz w:val="20"/>
        </w:rPr>
        <w:t xml:space="preserve"> </w:t>
      </w:r>
      <w:r>
        <w:rPr>
          <w:rFonts w:ascii="KCFTRC+CMR10"/>
          <w:color w:val="000000"/>
          <w:sz w:val="20"/>
        </w:rPr>
        <w:t>the</w:t>
      </w:r>
      <w:r>
        <w:rPr>
          <w:rFonts w:ascii="Times New Roman"/>
          <w:color w:val="000000"/>
          <w:spacing w:val="8"/>
          <w:sz w:val="20"/>
        </w:rPr>
        <w:t xml:space="preserve"> </w:t>
      </w:r>
      <w:r>
        <w:rPr>
          <w:rFonts w:ascii="KCFTRC+CMR10"/>
          <w:color w:val="000000"/>
          <w:spacing w:val="-1"/>
          <w:sz w:val="20"/>
        </w:rPr>
        <w:t>automation-technology-relevant</w:t>
      </w:r>
      <w:r>
        <w:rPr>
          <w:rFonts w:ascii="Times New Roman"/>
          <w:color w:val="000000"/>
          <w:spacing w:val="9"/>
          <w:sz w:val="20"/>
        </w:rPr>
        <w:t xml:space="preserve"> </w:t>
      </w:r>
      <w:r>
        <w:rPr>
          <w:rFonts w:ascii="KCFTRC+CMR10"/>
          <w:color w:val="000000"/>
          <w:spacing w:val="1"/>
          <w:sz w:val="20"/>
        </w:rPr>
        <w:t>policy</w:t>
      </w:r>
    </w:p>
    <w:p w14:paraId="51332BBD" w14:textId="77777777" w:rsidR="00CF0253" w:rsidRDefault="00252649">
      <w:pPr>
        <w:spacing w:before="149" w:after="0" w:line="209" w:lineRule="exact"/>
        <w:jc w:val="left"/>
        <w:rPr>
          <w:rFonts w:ascii="Times New Roman"/>
          <w:color w:val="000000"/>
          <w:sz w:val="20"/>
        </w:rPr>
      </w:pPr>
      <w:r>
        <w:rPr>
          <w:rFonts w:ascii="KCFTRC+CMR10"/>
          <w:color w:val="000000"/>
          <w:sz w:val="20"/>
        </w:rPr>
        <w:t>implication.</w:t>
      </w:r>
    </w:p>
    <w:p w14:paraId="3321DCE2" w14:textId="77777777" w:rsidR="00CF0253" w:rsidRDefault="00252649">
      <w:pPr>
        <w:spacing w:before="563" w:after="0" w:line="297" w:lineRule="exact"/>
        <w:jc w:val="left"/>
        <w:rPr>
          <w:rFonts w:ascii="Times New Roman"/>
          <w:color w:val="000000"/>
          <w:sz w:val="29"/>
        </w:rPr>
      </w:pPr>
      <w:r>
        <w:rPr>
          <w:rFonts w:ascii="VIOHQD+CMBX12"/>
          <w:color w:val="000000"/>
          <w:sz w:val="29"/>
        </w:rPr>
        <w:t>2</w:t>
      </w:r>
      <w:r>
        <w:rPr>
          <w:rFonts w:ascii="Times New Roman"/>
          <w:color w:val="000000"/>
          <w:spacing w:val="249"/>
          <w:sz w:val="29"/>
        </w:rPr>
        <w:t xml:space="preserve"> </w:t>
      </w:r>
      <w:r>
        <w:rPr>
          <w:rFonts w:ascii="VIOHQD+CMBX12"/>
          <w:color w:val="000000"/>
          <w:spacing w:val="-2"/>
          <w:sz w:val="29"/>
        </w:rPr>
        <w:t>Data</w:t>
      </w:r>
    </w:p>
    <w:p w14:paraId="3523A12B" w14:textId="77777777" w:rsidR="00CF0253" w:rsidRDefault="00252649">
      <w:pPr>
        <w:spacing w:before="300" w:after="0" w:line="276" w:lineRule="exact"/>
        <w:jc w:val="left"/>
        <w:rPr>
          <w:rFonts w:ascii="Times New Roman"/>
          <w:color w:val="000000"/>
          <w:sz w:val="24"/>
        </w:rPr>
      </w:pPr>
      <w:r>
        <w:rPr>
          <w:rFonts w:ascii="VIOHQD+CMBX12"/>
          <w:color w:val="000000"/>
          <w:sz w:val="24"/>
        </w:rPr>
        <w:t>2.1</w:t>
      </w:r>
      <w:r>
        <w:rPr>
          <w:rFonts w:ascii="Times New Roman"/>
          <w:color w:val="000000"/>
          <w:spacing w:val="209"/>
          <w:sz w:val="24"/>
        </w:rPr>
        <w:t xml:space="preserve"> </w:t>
      </w:r>
      <w:r>
        <w:rPr>
          <w:rFonts w:ascii="VIOHQD+CMBX12"/>
          <w:color w:val="000000"/>
          <w:sz w:val="24"/>
        </w:rPr>
        <w:t>Description</w:t>
      </w:r>
      <w:r>
        <w:rPr>
          <w:rFonts w:ascii="Times New Roman"/>
          <w:color w:val="000000"/>
          <w:spacing w:val="29"/>
          <w:sz w:val="24"/>
        </w:rPr>
        <w:t xml:space="preserve"> </w:t>
      </w:r>
      <w:r>
        <w:rPr>
          <w:rFonts w:ascii="VIOHQD+CMBX12"/>
          <w:color w:val="000000"/>
          <w:sz w:val="24"/>
        </w:rPr>
        <w:t>of</w:t>
      </w:r>
      <w:r>
        <w:rPr>
          <w:rFonts w:ascii="Times New Roman"/>
          <w:color w:val="000000"/>
          <w:spacing w:val="30"/>
          <w:sz w:val="24"/>
        </w:rPr>
        <w:t xml:space="preserve"> </w:t>
      </w:r>
      <w:r>
        <w:rPr>
          <w:rFonts w:ascii="VIOHQD+CMBX12"/>
          <w:color w:val="000000"/>
          <w:spacing w:val="-1"/>
          <w:sz w:val="24"/>
        </w:rPr>
        <w:t>CER</w:t>
      </w:r>
      <w:r>
        <w:rPr>
          <w:rFonts w:ascii="Times New Roman"/>
          <w:color w:val="000000"/>
          <w:spacing w:val="30"/>
          <w:sz w:val="24"/>
        </w:rPr>
        <w:t xml:space="preserve"> </w:t>
      </w:r>
      <w:r>
        <w:rPr>
          <w:rFonts w:ascii="VIOHQD+CMBX12"/>
          <w:color w:val="000000"/>
          <w:sz w:val="24"/>
        </w:rPr>
        <w:t>Experiment</w:t>
      </w:r>
      <w:hyperlink w:anchor="br7" w:history="1">
        <w:r>
          <w:rPr>
            <w:rFonts w:ascii="QMLHOO+CMR8"/>
            <w:color w:val="000000"/>
            <w:sz w:val="24"/>
            <w:vertAlign w:val="superscript"/>
          </w:rPr>
          <w:t>5</w:t>
        </w:r>
      </w:hyperlink>
    </w:p>
    <w:p w14:paraId="32EACB02" w14:textId="77777777" w:rsidR="00CF0253" w:rsidRDefault="00252649">
      <w:pPr>
        <w:spacing w:before="268" w:after="0" w:line="209" w:lineRule="exact"/>
        <w:jc w:val="left"/>
        <w:rPr>
          <w:rFonts w:ascii="Times New Roman"/>
          <w:color w:val="000000"/>
          <w:sz w:val="20"/>
        </w:rPr>
      </w:pPr>
      <w:r>
        <w:rPr>
          <w:rFonts w:ascii="KCFTRC+CMR10"/>
          <w:color w:val="000000"/>
          <w:sz w:val="20"/>
        </w:rPr>
        <w:t>The</w:t>
      </w:r>
      <w:r>
        <w:rPr>
          <w:rFonts w:ascii="Times New Roman"/>
          <w:color w:val="000000"/>
          <w:spacing w:val="27"/>
          <w:sz w:val="20"/>
        </w:rPr>
        <w:t xml:space="preserve"> </w:t>
      </w:r>
      <w:r>
        <w:rPr>
          <w:rFonts w:ascii="KCFTRC+CMR10"/>
          <w:color w:val="000000"/>
          <w:sz w:val="20"/>
        </w:rPr>
        <w:t>Commission</w:t>
      </w:r>
      <w:r>
        <w:rPr>
          <w:rFonts w:ascii="Times New Roman"/>
          <w:color w:val="000000"/>
          <w:spacing w:val="27"/>
          <w:sz w:val="20"/>
        </w:rPr>
        <w:t xml:space="preserve"> </w:t>
      </w:r>
      <w:r>
        <w:rPr>
          <w:rFonts w:ascii="KCFTRC+CMR10"/>
          <w:color w:val="000000"/>
          <w:sz w:val="20"/>
        </w:rPr>
        <w:t>for</w:t>
      </w:r>
      <w:r>
        <w:rPr>
          <w:rFonts w:ascii="Times New Roman"/>
          <w:color w:val="000000"/>
          <w:spacing w:val="27"/>
          <w:sz w:val="20"/>
        </w:rPr>
        <w:t xml:space="preserve"> </w:t>
      </w:r>
      <w:r>
        <w:rPr>
          <w:rFonts w:ascii="KCFTRC+CMR10"/>
          <w:color w:val="000000"/>
          <w:sz w:val="20"/>
        </w:rPr>
        <w:t>Energy</w:t>
      </w:r>
      <w:r>
        <w:rPr>
          <w:rFonts w:ascii="Times New Roman"/>
          <w:color w:val="000000"/>
          <w:spacing w:val="27"/>
          <w:sz w:val="20"/>
        </w:rPr>
        <w:t xml:space="preserve"> </w:t>
      </w:r>
      <w:r>
        <w:rPr>
          <w:rFonts w:ascii="KCFTRC+CMR10"/>
          <w:color w:val="000000"/>
          <w:sz w:val="20"/>
        </w:rPr>
        <w:t>Regulation</w:t>
      </w:r>
      <w:r>
        <w:rPr>
          <w:rFonts w:ascii="Times New Roman"/>
          <w:color w:val="000000"/>
          <w:spacing w:val="27"/>
          <w:sz w:val="20"/>
        </w:rPr>
        <w:t xml:space="preserve"> </w:t>
      </w:r>
      <w:r>
        <w:rPr>
          <w:rFonts w:ascii="KCFTRC+CMR10"/>
          <w:color w:val="000000"/>
          <w:sz w:val="20"/>
        </w:rPr>
        <w:t>(CER),</w:t>
      </w:r>
      <w:r>
        <w:rPr>
          <w:rFonts w:ascii="Times New Roman"/>
          <w:color w:val="000000"/>
          <w:spacing w:val="27"/>
          <w:sz w:val="20"/>
        </w:rPr>
        <w:t xml:space="preserve"> </w:t>
      </w:r>
      <w:r>
        <w:rPr>
          <w:rFonts w:ascii="KCFTRC+CMR10"/>
          <w:color w:val="000000"/>
          <w:sz w:val="20"/>
        </w:rPr>
        <w:t>the</w:t>
      </w:r>
      <w:r>
        <w:rPr>
          <w:rFonts w:ascii="Times New Roman"/>
          <w:color w:val="000000"/>
          <w:spacing w:val="27"/>
          <w:sz w:val="20"/>
        </w:rPr>
        <w:t xml:space="preserve"> </w:t>
      </w:r>
      <w:r>
        <w:rPr>
          <w:rFonts w:ascii="KCFTRC+CMR10"/>
          <w:color w:val="000000"/>
          <w:sz w:val="20"/>
        </w:rPr>
        <w:t>regulator</w:t>
      </w:r>
      <w:r>
        <w:rPr>
          <w:rFonts w:ascii="Times New Roman"/>
          <w:color w:val="000000"/>
          <w:spacing w:val="27"/>
          <w:sz w:val="20"/>
        </w:rPr>
        <w:t xml:space="preserve"> </w:t>
      </w:r>
      <w:r>
        <w:rPr>
          <w:rFonts w:ascii="KCFTRC+CMR10"/>
          <w:color w:val="000000"/>
          <w:sz w:val="20"/>
        </w:rPr>
        <w:t>for</w:t>
      </w:r>
      <w:r>
        <w:rPr>
          <w:rFonts w:ascii="Times New Roman"/>
          <w:color w:val="000000"/>
          <w:spacing w:val="27"/>
          <w:sz w:val="20"/>
        </w:rPr>
        <w:t xml:space="preserve"> </w:t>
      </w:r>
      <w:r>
        <w:rPr>
          <w:rFonts w:ascii="KCFTRC+CMR10" w:hAnsi="KCFTRC+CMR10" w:cs="KCFTRC+CMR10"/>
          <w:color w:val="000000"/>
          <w:sz w:val="20"/>
        </w:rPr>
        <w:t>Ireland’s</w:t>
      </w:r>
      <w:r>
        <w:rPr>
          <w:rFonts w:ascii="Times New Roman"/>
          <w:color w:val="000000"/>
          <w:spacing w:val="27"/>
          <w:sz w:val="20"/>
        </w:rPr>
        <w:t xml:space="preserve"> </w:t>
      </w:r>
      <w:r>
        <w:rPr>
          <w:rFonts w:ascii="KCFTRC+CMR10"/>
          <w:color w:val="000000"/>
          <w:spacing w:val="-1"/>
          <w:sz w:val="20"/>
        </w:rPr>
        <w:t>electricity</w:t>
      </w:r>
      <w:r>
        <w:rPr>
          <w:rFonts w:ascii="Times New Roman"/>
          <w:color w:val="000000"/>
          <w:spacing w:val="27"/>
          <w:sz w:val="20"/>
        </w:rPr>
        <w:t xml:space="preserve"> </w:t>
      </w:r>
      <w:r>
        <w:rPr>
          <w:rFonts w:ascii="KCFTRC+CMR10"/>
          <w:color w:val="000000"/>
          <w:sz w:val="20"/>
        </w:rPr>
        <w:t>and</w:t>
      </w:r>
      <w:r>
        <w:rPr>
          <w:rFonts w:ascii="Times New Roman"/>
          <w:color w:val="000000"/>
          <w:spacing w:val="27"/>
          <w:sz w:val="20"/>
        </w:rPr>
        <w:t xml:space="preserve"> </w:t>
      </w:r>
      <w:r>
        <w:rPr>
          <w:rFonts w:ascii="KCFTRC+CMR10"/>
          <w:color w:val="000000"/>
          <w:sz w:val="20"/>
        </w:rPr>
        <w:t>natural</w:t>
      </w:r>
      <w:r>
        <w:rPr>
          <w:rFonts w:ascii="Times New Roman"/>
          <w:color w:val="000000"/>
          <w:spacing w:val="27"/>
          <w:sz w:val="20"/>
        </w:rPr>
        <w:t xml:space="preserve"> </w:t>
      </w:r>
      <w:r>
        <w:rPr>
          <w:rFonts w:ascii="KCFTRC+CMR10"/>
          <w:color w:val="000000"/>
          <w:sz w:val="20"/>
        </w:rPr>
        <w:t>gas</w:t>
      </w:r>
      <w:r>
        <w:rPr>
          <w:rFonts w:ascii="Times New Roman"/>
          <w:color w:val="000000"/>
          <w:spacing w:val="27"/>
          <w:sz w:val="20"/>
        </w:rPr>
        <w:t xml:space="preserve"> </w:t>
      </w:r>
      <w:r>
        <w:rPr>
          <w:rFonts w:ascii="KCFTRC+CMR10"/>
          <w:color w:val="000000"/>
          <w:sz w:val="20"/>
        </w:rPr>
        <w:t>sectors,</w:t>
      </w:r>
    </w:p>
    <w:p w14:paraId="747AE424" w14:textId="77777777" w:rsidR="00CF0253" w:rsidRDefault="00252649">
      <w:pPr>
        <w:spacing w:before="149" w:after="0" w:line="209" w:lineRule="exact"/>
        <w:jc w:val="left"/>
        <w:rPr>
          <w:rFonts w:ascii="Times New Roman"/>
          <w:color w:val="000000"/>
          <w:sz w:val="20"/>
        </w:rPr>
      </w:pPr>
      <w:r>
        <w:rPr>
          <w:rFonts w:ascii="KCFTRC+CMR10"/>
          <w:color w:val="000000"/>
          <w:sz w:val="20"/>
        </w:rPr>
        <w:t>conducted</w:t>
      </w:r>
      <w:r>
        <w:rPr>
          <w:rFonts w:ascii="Times New Roman"/>
          <w:color w:val="000000"/>
          <w:spacing w:val="23"/>
          <w:sz w:val="20"/>
        </w:rPr>
        <w:t xml:space="preserve"> </w:t>
      </w:r>
      <w:r>
        <w:rPr>
          <w:rFonts w:ascii="KCFTRC+CMR10"/>
          <w:color w:val="000000"/>
          <w:sz w:val="20"/>
        </w:rPr>
        <w:t>the</w:t>
      </w:r>
      <w:r>
        <w:rPr>
          <w:rFonts w:ascii="Times New Roman"/>
          <w:color w:val="000000"/>
          <w:spacing w:val="23"/>
          <w:sz w:val="20"/>
        </w:rPr>
        <w:t xml:space="preserve"> </w:t>
      </w:r>
      <w:r>
        <w:rPr>
          <w:rFonts w:ascii="KCFTRC+CMR10"/>
          <w:color w:val="000000"/>
          <w:sz w:val="20"/>
        </w:rPr>
        <w:t>Smart</w:t>
      </w:r>
      <w:r>
        <w:rPr>
          <w:rFonts w:ascii="Times New Roman"/>
          <w:color w:val="000000"/>
          <w:spacing w:val="23"/>
          <w:sz w:val="20"/>
        </w:rPr>
        <w:t xml:space="preserve"> </w:t>
      </w:r>
      <w:r>
        <w:rPr>
          <w:rFonts w:ascii="KCFTRC+CMR10"/>
          <w:color w:val="000000"/>
          <w:sz w:val="20"/>
        </w:rPr>
        <w:t>Metering</w:t>
      </w:r>
      <w:r>
        <w:rPr>
          <w:rFonts w:ascii="Times New Roman"/>
          <w:color w:val="000000"/>
          <w:spacing w:val="23"/>
          <w:sz w:val="20"/>
        </w:rPr>
        <w:t xml:space="preserve"> </w:t>
      </w:r>
      <w:r>
        <w:rPr>
          <w:rFonts w:ascii="KCFTRC+CMR10"/>
          <w:color w:val="000000"/>
          <w:spacing w:val="-1"/>
          <w:sz w:val="20"/>
        </w:rPr>
        <w:t>Electricity</w:t>
      </w:r>
      <w:r>
        <w:rPr>
          <w:rFonts w:ascii="Times New Roman"/>
          <w:color w:val="000000"/>
          <w:spacing w:val="24"/>
          <w:sz w:val="20"/>
        </w:rPr>
        <w:t xml:space="preserve"> </w:t>
      </w:r>
      <w:r>
        <w:rPr>
          <w:rFonts w:ascii="KCFTRC+CMR10"/>
          <w:color w:val="000000"/>
          <w:sz w:val="20"/>
        </w:rPr>
        <w:t>Consumer</w:t>
      </w:r>
      <w:r>
        <w:rPr>
          <w:rFonts w:ascii="Times New Roman"/>
          <w:color w:val="000000"/>
          <w:spacing w:val="23"/>
          <w:sz w:val="20"/>
        </w:rPr>
        <w:t xml:space="preserve"> </w:t>
      </w:r>
      <w:r>
        <w:rPr>
          <w:rFonts w:ascii="KCFTRC+CMR10"/>
          <w:color w:val="000000"/>
          <w:spacing w:val="-1"/>
          <w:sz w:val="20"/>
        </w:rPr>
        <w:t>Behavior</w:t>
      </w:r>
      <w:r>
        <w:rPr>
          <w:rFonts w:ascii="Times New Roman"/>
          <w:color w:val="000000"/>
          <w:spacing w:val="24"/>
          <w:sz w:val="20"/>
        </w:rPr>
        <w:t xml:space="preserve"> </w:t>
      </w:r>
      <w:r>
        <w:rPr>
          <w:rFonts w:ascii="KCFTRC+CMR10"/>
          <w:color w:val="000000"/>
          <w:spacing w:val="-4"/>
          <w:sz w:val="20"/>
        </w:rPr>
        <w:t>Trial</w:t>
      </w:r>
      <w:r>
        <w:rPr>
          <w:rFonts w:ascii="Times New Roman"/>
          <w:color w:val="000000"/>
          <w:spacing w:val="27"/>
          <w:sz w:val="20"/>
        </w:rPr>
        <w:t xml:space="preserve"> </w:t>
      </w:r>
      <w:r>
        <w:rPr>
          <w:rFonts w:ascii="KCFTRC+CMR10"/>
          <w:color w:val="000000"/>
          <w:sz w:val="20"/>
        </w:rPr>
        <w:t>(hereafter,</w:t>
      </w:r>
      <w:r>
        <w:rPr>
          <w:rFonts w:ascii="Times New Roman"/>
          <w:color w:val="000000"/>
          <w:spacing w:val="25"/>
          <w:sz w:val="20"/>
        </w:rPr>
        <w:t xml:space="preserve"> </w:t>
      </w:r>
      <w:r>
        <w:rPr>
          <w:rFonts w:ascii="KCFTRC+CMR10"/>
          <w:color w:val="000000"/>
          <w:sz w:val="20"/>
        </w:rPr>
        <w:t>the</w:t>
      </w:r>
      <w:r>
        <w:rPr>
          <w:rFonts w:ascii="Times New Roman"/>
          <w:color w:val="000000"/>
          <w:spacing w:val="23"/>
          <w:sz w:val="20"/>
        </w:rPr>
        <w:t xml:space="preserve"> </w:t>
      </w:r>
      <w:r>
        <w:rPr>
          <w:rFonts w:ascii="KCFTRC+CMR10" w:hAnsi="KCFTRC+CMR10" w:cs="KCFTRC+CMR10"/>
          <w:color w:val="000000"/>
          <w:sz w:val="20"/>
        </w:rPr>
        <w:t>“trial”)</w:t>
      </w:r>
      <w:r>
        <w:rPr>
          <w:rFonts w:ascii="Times New Roman"/>
          <w:color w:val="000000"/>
          <w:spacing w:val="23"/>
          <w:sz w:val="20"/>
        </w:rPr>
        <w:t xml:space="preserve"> </w:t>
      </w:r>
      <w:r>
        <w:rPr>
          <w:rFonts w:ascii="KCFTRC+CMR10"/>
          <w:color w:val="000000"/>
          <w:spacing w:val="-1"/>
          <w:sz w:val="20"/>
        </w:rPr>
        <w:t>between</w:t>
      </w:r>
      <w:r>
        <w:rPr>
          <w:rFonts w:ascii="Times New Roman"/>
          <w:color w:val="000000"/>
          <w:spacing w:val="24"/>
          <w:sz w:val="20"/>
        </w:rPr>
        <w:t xml:space="preserve"> </w:t>
      </w:r>
      <w:r>
        <w:rPr>
          <w:rFonts w:ascii="KCFTRC+CMR10"/>
          <w:color w:val="000000"/>
          <w:sz w:val="20"/>
        </w:rPr>
        <w:t>July</w:t>
      </w:r>
      <w:r>
        <w:rPr>
          <w:rFonts w:ascii="Times New Roman"/>
          <w:color w:val="000000"/>
          <w:spacing w:val="23"/>
          <w:sz w:val="20"/>
        </w:rPr>
        <w:t xml:space="preserve"> </w:t>
      </w:r>
      <w:r>
        <w:rPr>
          <w:rFonts w:ascii="KCFTRC+CMR10"/>
          <w:color w:val="000000"/>
          <w:sz w:val="20"/>
        </w:rPr>
        <w:t>2009</w:t>
      </w:r>
    </w:p>
    <w:p w14:paraId="298F1FCE" w14:textId="77777777" w:rsidR="00CF0253" w:rsidRDefault="00252649">
      <w:pPr>
        <w:spacing w:before="149" w:after="0" w:line="209" w:lineRule="exact"/>
        <w:jc w:val="left"/>
        <w:rPr>
          <w:rFonts w:ascii="Times New Roman"/>
          <w:color w:val="000000"/>
          <w:sz w:val="20"/>
        </w:rPr>
      </w:pPr>
      <w:r>
        <w:rPr>
          <w:rFonts w:ascii="KCFTRC+CMR10"/>
          <w:color w:val="000000"/>
          <w:sz w:val="20"/>
        </w:rPr>
        <w:t>and</w:t>
      </w:r>
      <w:r>
        <w:rPr>
          <w:rFonts w:ascii="Times New Roman"/>
          <w:color w:val="000000"/>
          <w:spacing w:val="19"/>
          <w:sz w:val="20"/>
        </w:rPr>
        <w:t xml:space="preserve"> </w:t>
      </w:r>
      <w:r>
        <w:rPr>
          <w:rFonts w:ascii="KCFTRC+CMR10"/>
          <w:color w:val="000000"/>
          <w:sz w:val="20"/>
        </w:rPr>
        <w:t>December</w:t>
      </w:r>
      <w:r>
        <w:rPr>
          <w:rFonts w:ascii="Times New Roman"/>
          <w:color w:val="000000"/>
          <w:spacing w:val="19"/>
          <w:sz w:val="20"/>
        </w:rPr>
        <w:t xml:space="preserve"> </w:t>
      </w:r>
      <w:r>
        <w:rPr>
          <w:rFonts w:ascii="KCFTRC+CMR10"/>
          <w:color w:val="000000"/>
          <w:sz w:val="20"/>
        </w:rPr>
        <w:t>2010.</w:t>
      </w:r>
      <w:r>
        <w:rPr>
          <w:rFonts w:ascii="Times New Roman"/>
          <w:color w:val="000000"/>
          <w:spacing w:val="46"/>
          <w:sz w:val="20"/>
        </w:rPr>
        <w:t xml:space="preserve"> </w:t>
      </w:r>
      <w:r>
        <w:rPr>
          <w:rFonts w:ascii="KCFTRC+CMR10"/>
          <w:color w:val="000000"/>
          <w:spacing w:val="-1"/>
          <w:sz w:val="20"/>
        </w:rPr>
        <w:t>As</w:t>
      </w:r>
      <w:r>
        <w:rPr>
          <w:rFonts w:ascii="Times New Roman"/>
          <w:color w:val="000000"/>
          <w:spacing w:val="19"/>
          <w:sz w:val="20"/>
        </w:rPr>
        <w:t xml:space="preserve"> </w:t>
      </w:r>
      <w:r>
        <w:rPr>
          <w:rFonts w:ascii="KCFTRC+CMR10"/>
          <w:color w:val="000000"/>
          <w:sz w:val="20"/>
        </w:rPr>
        <w:t>part</w:t>
      </w:r>
      <w:r>
        <w:rPr>
          <w:rFonts w:ascii="Times New Roman"/>
          <w:color w:val="000000"/>
          <w:spacing w:val="19"/>
          <w:sz w:val="20"/>
        </w:rPr>
        <w:t xml:space="preserve"> </w:t>
      </w:r>
      <w:r>
        <w:rPr>
          <w:rFonts w:ascii="KCFTRC+CMR10"/>
          <w:color w:val="000000"/>
          <w:sz w:val="20"/>
        </w:rPr>
        <w:t>of</w:t>
      </w:r>
      <w:r>
        <w:rPr>
          <w:rFonts w:ascii="Times New Roman"/>
          <w:color w:val="000000"/>
          <w:spacing w:val="19"/>
          <w:sz w:val="20"/>
        </w:rPr>
        <w:t xml:space="preserve"> </w:t>
      </w:r>
      <w:r>
        <w:rPr>
          <w:rFonts w:ascii="KCFTRC+CMR10"/>
          <w:color w:val="000000"/>
          <w:sz w:val="20"/>
        </w:rPr>
        <w:t>the</w:t>
      </w:r>
      <w:r>
        <w:rPr>
          <w:rFonts w:ascii="Times New Roman"/>
          <w:color w:val="000000"/>
          <w:spacing w:val="19"/>
          <w:sz w:val="20"/>
        </w:rPr>
        <w:t xml:space="preserve"> </w:t>
      </w:r>
      <w:r>
        <w:rPr>
          <w:rFonts w:ascii="KCFTRC+CMR10"/>
          <w:color w:val="000000"/>
          <w:sz w:val="20"/>
        </w:rPr>
        <w:t>Smart</w:t>
      </w:r>
      <w:r>
        <w:rPr>
          <w:rFonts w:ascii="Times New Roman"/>
          <w:color w:val="000000"/>
          <w:spacing w:val="19"/>
          <w:sz w:val="20"/>
        </w:rPr>
        <w:t xml:space="preserve"> </w:t>
      </w:r>
      <w:r>
        <w:rPr>
          <w:rFonts w:ascii="KCFTRC+CMR10"/>
          <w:color w:val="000000"/>
          <w:sz w:val="20"/>
        </w:rPr>
        <w:t>Metering</w:t>
      </w:r>
      <w:r>
        <w:rPr>
          <w:rFonts w:ascii="Times New Roman"/>
          <w:color w:val="000000"/>
          <w:spacing w:val="18"/>
          <w:sz w:val="20"/>
        </w:rPr>
        <w:t xml:space="preserve"> </w:t>
      </w:r>
      <w:r>
        <w:rPr>
          <w:rFonts w:ascii="KCFTRC+CMR10"/>
          <w:color w:val="000000"/>
          <w:spacing w:val="2"/>
          <w:sz w:val="20"/>
        </w:rPr>
        <w:t>Project</w:t>
      </w:r>
      <w:r>
        <w:rPr>
          <w:rFonts w:ascii="Times New Roman"/>
          <w:color w:val="000000"/>
          <w:spacing w:val="17"/>
          <w:sz w:val="20"/>
        </w:rPr>
        <w:t xml:space="preserve"> </w:t>
      </w:r>
      <w:r>
        <w:rPr>
          <w:rFonts w:ascii="KCFTRC+CMR10"/>
          <w:color w:val="000000"/>
          <w:sz w:val="20"/>
        </w:rPr>
        <w:t>initiated</w:t>
      </w:r>
      <w:r>
        <w:rPr>
          <w:rFonts w:ascii="Times New Roman"/>
          <w:color w:val="000000"/>
          <w:spacing w:val="19"/>
          <w:sz w:val="20"/>
        </w:rPr>
        <w:t xml:space="preserve"> </w:t>
      </w:r>
      <w:r>
        <w:rPr>
          <w:rFonts w:ascii="KCFTRC+CMR10"/>
          <w:color w:val="000000"/>
          <w:sz w:val="20"/>
        </w:rPr>
        <w:t>in</w:t>
      </w:r>
      <w:r>
        <w:rPr>
          <w:rFonts w:ascii="Times New Roman"/>
          <w:color w:val="000000"/>
          <w:spacing w:val="18"/>
          <w:sz w:val="20"/>
        </w:rPr>
        <w:t xml:space="preserve"> </w:t>
      </w:r>
      <w:r>
        <w:rPr>
          <w:rFonts w:ascii="KCFTRC+CMR10"/>
          <w:color w:val="000000"/>
          <w:sz w:val="20"/>
        </w:rPr>
        <w:t>2007,</w:t>
      </w:r>
      <w:r>
        <w:rPr>
          <w:rFonts w:ascii="Times New Roman"/>
          <w:color w:val="000000"/>
          <w:spacing w:val="20"/>
          <w:sz w:val="20"/>
        </w:rPr>
        <w:t xml:space="preserve"> </w:t>
      </w:r>
      <w:r>
        <w:rPr>
          <w:rFonts w:ascii="KCFTRC+CMR10"/>
          <w:color w:val="000000"/>
          <w:sz w:val="20"/>
        </w:rPr>
        <w:t>the</w:t>
      </w:r>
      <w:r>
        <w:rPr>
          <w:rFonts w:ascii="Times New Roman"/>
          <w:color w:val="000000"/>
          <w:spacing w:val="18"/>
          <w:sz w:val="20"/>
        </w:rPr>
        <w:t xml:space="preserve"> </w:t>
      </w:r>
      <w:r>
        <w:rPr>
          <w:rFonts w:ascii="KCFTRC+CMR10" w:hAnsi="KCFTRC+CMR10" w:cs="KCFTRC+CMR10"/>
          <w:color w:val="000000"/>
          <w:sz w:val="20"/>
        </w:rPr>
        <w:t>trial’s</w:t>
      </w:r>
      <w:r>
        <w:rPr>
          <w:rFonts w:ascii="Times New Roman"/>
          <w:color w:val="000000"/>
          <w:spacing w:val="19"/>
          <w:sz w:val="20"/>
        </w:rPr>
        <w:t xml:space="preserve"> </w:t>
      </w:r>
      <w:r>
        <w:rPr>
          <w:rFonts w:ascii="KCFTRC+CMR10"/>
          <w:color w:val="000000"/>
          <w:spacing w:val="1"/>
          <w:sz w:val="20"/>
        </w:rPr>
        <w:t>purpose</w:t>
      </w:r>
      <w:r>
        <w:rPr>
          <w:rFonts w:ascii="Times New Roman"/>
          <w:color w:val="000000"/>
          <w:spacing w:val="18"/>
          <w:sz w:val="20"/>
        </w:rPr>
        <w:t xml:space="preserve"> </w:t>
      </w:r>
      <w:r>
        <w:rPr>
          <w:rFonts w:ascii="KCFTRC+CMR10"/>
          <w:color w:val="000000"/>
          <w:spacing w:val="-3"/>
          <w:sz w:val="20"/>
        </w:rPr>
        <w:t>was</w:t>
      </w:r>
      <w:r>
        <w:rPr>
          <w:rFonts w:ascii="Times New Roman"/>
          <w:color w:val="000000"/>
          <w:spacing w:val="21"/>
          <w:sz w:val="20"/>
        </w:rPr>
        <w:t xml:space="preserve"> </w:t>
      </w:r>
      <w:r>
        <w:rPr>
          <w:rFonts w:ascii="KCFTRC+CMR10"/>
          <w:color w:val="000000"/>
          <w:sz w:val="20"/>
        </w:rPr>
        <w:t>to</w:t>
      </w:r>
      <w:r>
        <w:rPr>
          <w:rFonts w:ascii="Times New Roman"/>
          <w:color w:val="000000"/>
          <w:spacing w:val="18"/>
          <w:sz w:val="20"/>
        </w:rPr>
        <w:t xml:space="preserve"> </w:t>
      </w:r>
      <w:r>
        <w:rPr>
          <w:rFonts w:ascii="KCFTRC+CMR10"/>
          <w:color w:val="000000"/>
          <w:sz w:val="20"/>
        </w:rPr>
        <w:t>assess</w:t>
      </w:r>
    </w:p>
    <w:p w14:paraId="72C3FCDF" w14:textId="77777777" w:rsidR="00CF0253" w:rsidRDefault="00252649">
      <w:pPr>
        <w:spacing w:before="149" w:after="0" w:line="209" w:lineRule="exact"/>
        <w:jc w:val="left"/>
        <w:rPr>
          <w:rFonts w:ascii="Times New Roman"/>
          <w:color w:val="000000"/>
          <w:sz w:val="20"/>
        </w:rPr>
      </w:pPr>
      <w:r>
        <w:rPr>
          <w:rFonts w:ascii="KCFTRC+CMR10"/>
          <w:color w:val="000000"/>
          <w:sz w:val="20"/>
        </w:rPr>
        <w:t>the</w:t>
      </w:r>
      <w:r>
        <w:rPr>
          <w:rFonts w:ascii="Times New Roman"/>
          <w:color w:val="000000"/>
          <w:spacing w:val="37"/>
          <w:sz w:val="20"/>
        </w:rPr>
        <w:t xml:space="preserve"> </w:t>
      </w:r>
      <w:r>
        <w:rPr>
          <w:rFonts w:ascii="KCFTRC+CMR10"/>
          <w:color w:val="000000"/>
          <w:sz w:val="20"/>
        </w:rPr>
        <w:t>impact</w:t>
      </w:r>
      <w:r>
        <w:rPr>
          <w:rFonts w:ascii="Times New Roman"/>
          <w:color w:val="000000"/>
          <w:spacing w:val="37"/>
          <w:sz w:val="20"/>
        </w:rPr>
        <w:t xml:space="preserve"> </w:t>
      </w:r>
      <w:r>
        <w:rPr>
          <w:rFonts w:ascii="KCFTRC+CMR10"/>
          <w:color w:val="000000"/>
          <w:sz w:val="20"/>
        </w:rPr>
        <w:t>of</w:t>
      </w:r>
      <w:r>
        <w:rPr>
          <w:rFonts w:ascii="Times New Roman"/>
          <w:color w:val="000000"/>
          <w:spacing w:val="38"/>
          <w:sz w:val="20"/>
        </w:rPr>
        <w:t xml:space="preserve"> </w:t>
      </w:r>
      <w:r>
        <w:rPr>
          <w:rFonts w:ascii="KCFTRC+CMR10"/>
          <w:color w:val="000000"/>
          <w:spacing w:val="-2"/>
          <w:sz w:val="20"/>
        </w:rPr>
        <w:t>various</w:t>
      </w:r>
      <w:r>
        <w:rPr>
          <w:rFonts w:ascii="Times New Roman"/>
          <w:color w:val="000000"/>
          <w:spacing w:val="39"/>
          <w:sz w:val="20"/>
        </w:rPr>
        <w:t xml:space="preserve"> </w:t>
      </w:r>
      <w:r>
        <w:rPr>
          <w:rFonts w:ascii="KCFTRC+CMR10"/>
          <w:color w:val="000000"/>
          <w:sz w:val="20"/>
        </w:rPr>
        <w:t>TOU</w:t>
      </w:r>
      <w:r>
        <w:rPr>
          <w:rFonts w:ascii="Times New Roman"/>
          <w:color w:val="000000"/>
          <w:spacing w:val="37"/>
          <w:sz w:val="20"/>
        </w:rPr>
        <w:t xml:space="preserve"> </w:t>
      </w:r>
      <w:r>
        <w:rPr>
          <w:rFonts w:ascii="KCFTRC+CMR10" w:hAnsi="KCFTRC+CMR10" w:cs="KCFTRC+CMR10"/>
          <w:color w:val="000000"/>
          <w:sz w:val="20"/>
        </w:rPr>
        <w:t>tariﬀ</w:t>
      </w:r>
      <w:r>
        <w:rPr>
          <w:rFonts w:ascii="Times New Roman"/>
          <w:color w:val="000000"/>
          <w:spacing w:val="37"/>
          <w:sz w:val="20"/>
        </w:rPr>
        <w:t xml:space="preserve"> </w:t>
      </w:r>
      <w:r>
        <w:rPr>
          <w:rFonts w:ascii="KCFTRC+CMR10"/>
          <w:color w:val="000000"/>
          <w:sz w:val="20"/>
        </w:rPr>
        <w:t>structures,</w:t>
      </w:r>
      <w:r>
        <w:rPr>
          <w:rFonts w:ascii="Times New Roman"/>
          <w:color w:val="000000"/>
          <w:spacing w:val="43"/>
          <w:sz w:val="20"/>
        </w:rPr>
        <w:t xml:space="preserve"> </w:t>
      </w:r>
      <w:r>
        <w:rPr>
          <w:rFonts w:ascii="KCFTRC+CMR10"/>
          <w:color w:val="000000"/>
          <w:sz w:val="20"/>
        </w:rPr>
        <w:t>along</w:t>
      </w:r>
      <w:r>
        <w:rPr>
          <w:rFonts w:ascii="Times New Roman"/>
          <w:color w:val="000000"/>
          <w:spacing w:val="37"/>
          <w:sz w:val="20"/>
        </w:rPr>
        <w:t xml:space="preserve"> </w:t>
      </w:r>
      <w:r>
        <w:rPr>
          <w:rFonts w:ascii="KCFTRC+CMR10"/>
          <w:color w:val="000000"/>
          <w:sz w:val="20"/>
        </w:rPr>
        <w:t>with</w:t>
      </w:r>
      <w:r>
        <w:rPr>
          <w:rFonts w:ascii="Times New Roman"/>
          <w:color w:val="000000"/>
          <w:spacing w:val="37"/>
          <w:sz w:val="20"/>
        </w:rPr>
        <w:t xml:space="preserve"> </w:t>
      </w:r>
      <w:r>
        <w:rPr>
          <w:rFonts w:ascii="KCFTRC+CMR10" w:hAnsi="KCFTRC+CMR10" w:cs="KCFTRC+CMR10"/>
          <w:color w:val="000000"/>
          <w:spacing w:val="-1"/>
          <w:sz w:val="20"/>
        </w:rPr>
        <w:t>diﬀerent</w:t>
      </w:r>
      <w:r>
        <w:rPr>
          <w:rFonts w:ascii="Times New Roman"/>
          <w:color w:val="000000"/>
          <w:spacing w:val="38"/>
          <w:sz w:val="20"/>
        </w:rPr>
        <w:t xml:space="preserve"> </w:t>
      </w:r>
      <w:r>
        <w:rPr>
          <w:rFonts w:ascii="KCFTRC+CMR10"/>
          <w:color w:val="000000"/>
          <w:sz w:val="20"/>
        </w:rPr>
        <w:t>Demand-Side</w:t>
      </w:r>
      <w:r>
        <w:rPr>
          <w:rFonts w:ascii="Times New Roman"/>
          <w:color w:val="000000"/>
          <w:spacing w:val="38"/>
          <w:sz w:val="20"/>
        </w:rPr>
        <w:t xml:space="preserve"> </w:t>
      </w:r>
      <w:r>
        <w:rPr>
          <w:rFonts w:ascii="KCFTRC+CMR10"/>
          <w:color w:val="000000"/>
          <w:spacing w:val="-1"/>
          <w:sz w:val="20"/>
        </w:rPr>
        <w:t>Management</w:t>
      </w:r>
      <w:r>
        <w:rPr>
          <w:rFonts w:ascii="Times New Roman"/>
          <w:color w:val="000000"/>
          <w:spacing w:val="38"/>
          <w:sz w:val="20"/>
        </w:rPr>
        <w:t xml:space="preserve"> </w:t>
      </w:r>
      <w:r>
        <w:rPr>
          <w:rFonts w:ascii="KCFTRC+CMR10"/>
          <w:color w:val="000000"/>
          <w:sz w:val="20"/>
        </w:rPr>
        <w:t>(DSM)</w:t>
      </w:r>
      <w:r>
        <w:rPr>
          <w:rFonts w:ascii="Times New Roman"/>
          <w:color w:val="000000"/>
          <w:spacing w:val="37"/>
          <w:sz w:val="20"/>
        </w:rPr>
        <w:t xml:space="preserve"> </w:t>
      </w:r>
      <w:r>
        <w:rPr>
          <w:rFonts w:ascii="KCFTRC+CMR10"/>
          <w:color w:val="000000"/>
          <w:spacing w:val="-1"/>
          <w:sz w:val="20"/>
        </w:rPr>
        <w:t>stimuli,</w:t>
      </w:r>
    </w:p>
    <w:p w14:paraId="63C8EB73" w14:textId="77777777" w:rsidR="00CF0253" w:rsidRDefault="00252649">
      <w:pPr>
        <w:spacing w:before="149" w:after="0" w:line="209" w:lineRule="exact"/>
        <w:jc w:val="left"/>
        <w:rPr>
          <w:rFonts w:ascii="Times New Roman"/>
          <w:color w:val="000000"/>
          <w:sz w:val="20"/>
        </w:rPr>
      </w:pPr>
      <w:r>
        <w:rPr>
          <w:rFonts w:ascii="KCFTRC+CMR10"/>
          <w:color w:val="000000"/>
          <w:sz w:val="20"/>
        </w:rPr>
        <w:t>on</w:t>
      </w:r>
      <w:r>
        <w:rPr>
          <w:rFonts w:ascii="Times New Roman"/>
          <w:color w:val="000000"/>
          <w:spacing w:val="32"/>
          <w:sz w:val="20"/>
        </w:rPr>
        <w:t xml:space="preserve"> </w:t>
      </w:r>
      <w:r>
        <w:rPr>
          <w:rFonts w:ascii="KCFTRC+CMR10"/>
          <w:color w:val="000000"/>
          <w:spacing w:val="-1"/>
          <w:sz w:val="20"/>
        </w:rPr>
        <w:t>residential</w:t>
      </w:r>
      <w:r>
        <w:rPr>
          <w:rFonts w:ascii="Times New Roman"/>
          <w:color w:val="000000"/>
          <w:spacing w:val="33"/>
          <w:sz w:val="20"/>
        </w:rPr>
        <w:t xml:space="preserve"> </w:t>
      </w:r>
      <w:r>
        <w:rPr>
          <w:rFonts w:ascii="KCFTRC+CMR10"/>
          <w:color w:val="000000"/>
          <w:spacing w:val="-1"/>
          <w:sz w:val="20"/>
        </w:rPr>
        <w:t>electricity</w:t>
      </w:r>
      <w:r>
        <w:rPr>
          <w:rFonts w:ascii="Times New Roman"/>
          <w:color w:val="000000"/>
          <w:spacing w:val="33"/>
          <w:sz w:val="20"/>
        </w:rPr>
        <w:t xml:space="preserve"> </w:t>
      </w:r>
      <w:r>
        <w:rPr>
          <w:rFonts w:ascii="KCFTRC+CMR10"/>
          <w:color w:val="000000"/>
          <w:sz w:val="20"/>
        </w:rPr>
        <w:t>consumption.</w:t>
      </w:r>
      <w:r>
        <w:rPr>
          <w:rFonts w:ascii="Times New Roman"/>
          <w:color w:val="000000"/>
          <w:spacing w:val="86"/>
          <w:sz w:val="20"/>
        </w:rPr>
        <w:t xml:space="preserve"> </w:t>
      </w:r>
      <w:r>
        <w:rPr>
          <w:rFonts w:ascii="KCFTRC+CMR10"/>
          <w:color w:val="000000"/>
          <w:sz w:val="20"/>
        </w:rPr>
        <w:t>The</w:t>
      </w:r>
      <w:r>
        <w:rPr>
          <w:rFonts w:ascii="Times New Roman"/>
          <w:color w:val="000000"/>
          <w:spacing w:val="32"/>
          <w:sz w:val="20"/>
        </w:rPr>
        <w:t xml:space="preserve"> </w:t>
      </w:r>
      <w:r>
        <w:rPr>
          <w:rFonts w:ascii="KCFTRC+CMR10"/>
          <w:color w:val="000000"/>
          <w:sz w:val="20"/>
        </w:rPr>
        <w:t>CER</w:t>
      </w:r>
      <w:r>
        <w:rPr>
          <w:rFonts w:ascii="Times New Roman"/>
          <w:color w:val="000000"/>
          <w:spacing w:val="32"/>
          <w:sz w:val="20"/>
        </w:rPr>
        <w:t xml:space="preserve"> </w:t>
      </w:r>
      <w:r>
        <w:rPr>
          <w:rFonts w:ascii="KCFTRC+CMR10"/>
          <w:color w:val="000000"/>
          <w:sz w:val="20"/>
        </w:rPr>
        <w:t>carefully</w:t>
      </w:r>
      <w:r>
        <w:rPr>
          <w:rFonts w:ascii="Times New Roman"/>
          <w:color w:val="000000"/>
          <w:spacing w:val="32"/>
          <w:sz w:val="20"/>
        </w:rPr>
        <w:t xml:space="preserve"> </w:t>
      </w:r>
      <w:r>
        <w:rPr>
          <w:rFonts w:ascii="KCFTRC+CMR10"/>
          <w:color w:val="000000"/>
          <w:sz w:val="20"/>
        </w:rPr>
        <w:t>recruited</w:t>
      </w:r>
      <w:r>
        <w:rPr>
          <w:rFonts w:ascii="Times New Roman"/>
          <w:color w:val="000000"/>
          <w:spacing w:val="32"/>
          <w:sz w:val="20"/>
        </w:rPr>
        <w:t xml:space="preserve"> </w:t>
      </w:r>
      <w:r>
        <w:rPr>
          <w:rFonts w:ascii="KCFTRC+CMR10"/>
          <w:color w:val="000000"/>
          <w:sz w:val="20"/>
        </w:rPr>
        <w:t>households</w:t>
      </w:r>
      <w:r>
        <w:rPr>
          <w:rFonts w:ascii="Times New Roman"/>
          <w:color w:val="000000"/>
          <w:spacing w:val="32"/>
          <w:sz w:val="20"/>
        </w:rPr>
        <w:t xml:space="preserve"> </w:t>
      </w:r>
      <w:r>
        <w:rPr>
          <w:rFonts w:ascii="KCFTRC+CMR10"/>
          <w:color w:val="000000"/>
          <w:sz w:val="20"/>
        </w:rPr>
        <w:t>to</w:t>
      </w:r>
      <w:r>
        <w:rPr>
          <w:rFonts w:ascii="Times New Roman"/>
          <w:color w:val="000000"/>
          <w:spacing w:val="32"/>
          <w:sz w:val="20"/>
        </w:rPr>
        <w:t xml:space="preserve"> </w:t>
      </w:r>
      <w:r>
        <w:rPr>
          <w:rFonts w:ascii="KCFTRC+CMR10"/>
          <w:color w:val="000000"/>
          <w:sz w:val="20"/>
        </w:rPr>
        <w:t>construct</w:t>
      </w:r>
      <w:r>
        <w:rPr>
          <w:rFonts w:ascii="Times New Roman"/>
          <w:color w:val="000000"/>
          <w:spacing w:val="32"/>
          <w:sz w:val="20"/>
        </w:rPr>
        <w:t xml:space="preserve"> </w:t>
      </w:r>
      <w:r>
        <w:rPr>
          <w:rFonts w:ascii="KCFTRC+CMR10"/>
          <w:color w:val="000000"/>
          <w:sz w:val="20"/>
        </w:rPr>
        <w:t>a</w:t>
      </w:r>
      <w:r>
        <w:rPr>
          <w:rFonts w:ascii="Times New Roman"/>
          <w:color w:val="000000"/>
          <w:spacing w:val="32"/>
          <w:sz w:val="20"/>
        </w:rPr>
        <w:t xml:space="preserve"> </w:t>
      </w:r>
      <w:r>
        <w:rPr>
          <w:rFonts w:ascii="KCFTRC+CMR10"/>
          <w:color w:val="000000"/>
          <w:spacing w:val="-1"/>
          <w:sz w:val="20"/>
        </w:rPr>
        <w:t>representative</w:t>
      </w:r>
    </w:p>
    <w:p w14:paraId="2DFD7F1C" w14:textId="77777777" w:rsidR="00CF0253" w:rsidRDefault="00252649">
      <w:pPr>
        <w:spacing w:before="149" w:after="0" w:line="209" w:lineRule="exact"/>
        <w:jc w:val="left"/>
        <w:rPr>
          <w:rFonts w:ascii="Times New Roman"/>
          <w:color w:val="000000"/>
          <w:sz w:val="20"/>
        </w:rPr>
      </w:pPr>
      <w:r>
        <w:rPr>
          <w:rFonts w:ascii="KCFTRC+CMR10"/>
          <w:color w:val="000000"/>
          <w:sz w:val="20"/>
        </w:rPr>
        <w:t>sample</w:t>
      </w:r>
      <w:r>
        <w:rPr>
          <w:rFonts w:ascii="Times New Roman"/>
          <w:color w:val="000000"/>
          <w:spacing w:val="30"/>
          <w:sz w:val="20"/>
        </w:rPr>
        <w:t xml:space="preserve"> </w:t>
      </w:r>
      <w:r>
        <w:rPr>
          <w:rFonts w:ascii="KCFTRC+CMR10"/>
          <w:color w:val="000000"/>
          <w:sz w:val="20"/>
        </w:rPr>
        <w:t>of</w:t>
      </w:r>
      <w:r>
        <w:rPr>
          <w:rFonts w:ascii="Times New Roman"/>
          <w:color w:val="000000"/>
          <w:spacing w:val="30"/>
          <w:sz w:val="20"/>
        </w:rPr>
        <w:t xml:space="preserve"> </w:t>
      </w:r>
      <w:r>
        <w:rPr>
          <w:rFonts w:ascii="KCFTRC+CMR10"/>
          <w:color w:val="000000"/>
          <w:sz w:val="20"/>
        </w:rPr>
        <w:t>the</w:t>
      </w:r>
      <w:r>
        <w:rPr>
          <w:rFonts w:ascii="Times New Roman"/>
          <w:color w:val="000000"/>
          <w:spacing w:val="29"/>
          <w:sz w:val="20"/>
        </w:rPr>
        <w:t xml:space="preserve"> </w:t>
      </w:r>
      <w:r>
        <w:rPr>
          <w:rFonts w:ascii="KCFTRC+CMR10"/>
          <w:color w:val="000000"/>
          <w:sz w:val="20"/>
        </w:rPr>
        <w:t>national</w:t>
      </w:r>
      <w:r>
        <w:rPr>
          <w:rFonts w:ascii="Times New Roman"/>
          <w:color w:val="000000"/>
          <w:spacing w:val="30"/>
          <w:sz w:val="20"/>
        </w:rPr>
        <w:t xml:space="preserve"> </w:t>
      </w:r>
      <w:r>
        <w:rPr>
          <w:rFonts w:ascii="KCFTRC+CMR10"/>
          <w:color w:val="000000"/>
          <w:sz w:val="20"/>
        </w:rPr>
        <w:t>population.</w:t>
      </w:r>
      <w:r>
        <w:rPr>
          <w:rFonts w:ascii="Times New Roman"/>
          <w:color w:val="000000"/>
          <w:spacing w:val="78"/>
          <w:sz w:val="20"/>
        </w:rPr>
        <w:t xml:space="preserve"> </w:t>
      </w:r>
      <w:r>
        <w:rPr>
          <w:rFonts w:ascii="KCFTRC+CMR10"/>
          <w:color w:val="000000"/>
          <w:sz w:val="20"/>
        </w:rPr>
        <w:t>Opt-in</w:t>
      </w:r>
      <w:r>
        <w:rPr>
          <w:rFonts w:ascii="Times New Roman"/>
          <w:color w:val="000000"/>
          <w:spacing w:val="29"/>
          <w:sz w:val="20"/>
        </w:rPr>
        <w:t xml:space="preserve"> </w:t>
      </w:r>
      <w:r>
        <w:rPr>
          <w:rFonts w:ascii="KCFTRC+CMR10"/>
          <w:color w:val="000000"/>
          <w:sz w:val="20"/>
        </w:rPr>
        <w:t>to</w:t>
      </w:r>
      <w:r>
        <w:rPr>
          <w:rFonts w:ascii="Times New Roman"/>
          <w:color w:val="000000"/>
          <w:spacing w:val="29"/>
          <w:sz w:val="20"/>
        </w:rPr>
        <w:t xml:space="preserve"> </w:t>
      </w:r>
      <w:r>
        <w:rPr>
          <w:rFonts w:ascii="KCFTRC+CMR10"/>
          <w:color w:val="000000"/>
          <w:sz w:val="20"/>
        </w:rPr>
        <w:t>the</w:t>
      </w:r>
      <w:r>
        <w:rPr>
          <w:rFonts w:ascii="Times New Roman"/>
          <w:color w:val="000000"/>
          <w:spacing w:val="29"/>
          <w:sz w:val="20"/>
        </w:rPr>
        <w:t xml:space="preserve"> </w:t>
      </w:r>
      <w:r>
        <w:rPr>
          <w:rFonts w:ascii="KCFTRC+CMR10"/>
          <w:color w:val="000000"/>
          <w:sz w:val="20"/>
        </w:rPr>
        <w:t>trial</w:t>
      </w:r>
      <w:r>
        <w:rPr>
          <w:rFonts w:ascii="Times New Roman"/>
          <w:color w:val="000000"/>
          <w:spacing w:val="30"/>
          <w:sz w:val="20"/>
        </w:rPr>
        <w:t xml:space="preserve"> </w:t>
      </w:r>
      <w:r>
        <w:rPr>
          <w:rFonts w:ascii="KCFTRC+CMR10"/>
          <w:color w:val="000000"/>
          <w:spacing w:val="-3"/>
          <w:sz w:val="20"/>
        </w:rPr>
        <w:t>was</w:t>
      </w:r>
      <w:r>
        <w:rPr>
          <w:rFonts w:ascii="Times New Roman"/>
          <w:color w:val="000000"/>
          <w:spacing w:val="33"/>
          <w:sz w:val="20"/>
        </w:rPr>
        <w:t xml:space="preserve"> </w:t>
      </w:r>
      <w:r>
        <w:rPr>
          <w:rFonts w:ascii="KCFTRC+CMR10"/>
          <w:color w:val="000000"/>
          <w:spacing w:val="-3"/>
          <w:sz w:val="20"/>
        </w:rPr>
        <w:t>voluntary.</w:t>
      </w:r>
      <w:r>
        <w:rPr>
          <w:rFonts w:ascii="Times New Roman"/>
          <w:color w:val="000000"/>
          <w:spacing w:val="81"/>
          <w:sz w:val="20"/>
        </w:rPr>
        <w:t xml:space="preserve"> </w:t>
      </w:r>
      <w:r>
        <w:rPr>
          <w:rFonts w:ascii="KCFTRC+CMR10"/>
          <w:color w:val="000000"/>
          <w:spacing w:val="-1"/>
          <w:sz w:val="20"/>
        </w:rPr>
        <w:t>Participants</w:t>
      </w:r>
      <w:r>
        <w:rPr>
          <w:rFonts w:ascii="Times New Roman"/>
          <w:color w:val="000000"/>
          <w:spacing w:val="31"/>
          <w:sz w:val="20"/>
        </w:rPr>
        <w:t xml:space="preserve"> </w:t>
      </w:r>
      <w:r>
        <w:rPr>
          <w:rFonts w:ascii="KCFTRC+CMR10"/>
          <w:color w:val="000000"/>
          <w:spacing w:val="-1"/>
          <w:sz w:val="20"/>
        </w:rPr>
        <w:t>received</w:t>
      </w:r>
      <w:r>
        <w:rPr>
          <w:rFonts w:ascii="Times New Roman"/>
          <w:color w:val="000000"/>
          <w:spacing w:val="30"/>
          <w:sz w:val="20"/>
        </w:rPr>
        <w:t xml:space="preserve"> </w:t>
      </w:r>
      <w:r>
        <w:rPr>
          <w:rFonts w:ascii="KCFTRC+CMR10"/>
          <w:color w:val="000000"/>
          <w:sz w:val="20"/>
        </w:rPr>
        <w:t>balancing</w:t>
      </w:r>
      <w:r>
        <w:rPr>
          <w:rFonts w:ascii="Times New Roman"/>
          <w:color w:val="000000"/>
          <w:spacing w:val="30"/>
          <w:sz w:val="20"/>
        </w:rPr>
        <w:t xml:space="preserve"> </w:t>
      </w:r>
      <w:r>
        <w:rPr>
          <w:rFonts w:ascii="KCFTRC+CMR10"/>
          <w:color w:val="000000"/>
          <w:sz w:val="20"/>
        </w:rPr>
        <w:t>credits</w:t>
      </w:r>
    </w:p>
    <w:p w14:paraId="710210F6" w14:textId="77777777" w:rsidR="00CF0253" w:rsidRDefault="00252649">
      <w:pPr>
        <w:spacing w:before="119" w:after="0" w:line="196" w:lineRule="exact"/>
        <w:ind w:left="222"/>
        <w:jc w:val="left"/>
        <w:rPr>
          <w:rFonts w:ascii="Times New Roman"/>
          <w:color w:val="000000"/>
          <w:sz w:val="16"/>
        </w:rPr>
      </w:pPr>
      <w:r>
        <w:rPr>
          <w:rFonts w:ascii="JCIRTO+CMR6"/>
          <w:color w:val="000000"/>
          <w:spacing w:val="10"/>
          <w:sz w:val="18"/>
          <w:vertAlign w:val="superscript"/>
        </w:rPr>
        <w:t>5</w:t>
      </w:r>
      <w:r>
        <w:rPr>
          <w:rFonts w:ascii="QMLHOO+CMR8"/>
          <w:color w:val="000000"/>
          <w:sz w:val="16"/>
        </w:rPr>
        <w:t>The</w:t>
      </w:r>
      <w:r>
        <w:rPr>
          <w:rFonts w:ascii="Times New Roman"/>
          <w:color w:val="000000"/>
          <w:spacing w:val="17"/>
          <w:sz w:val="16"/>
        </w:rPr>
        <w:t xml:space="preserve"> </w:t>
      </w:r>
      <w:r>
        <w:rPr>
          <w:rFonts w:ascii="QMLHOO+CMR8"/>
          <w:color w:val="000000"/>
          <w:sz w:val="16"/>
        </w:rPr>
        <w:t>detail</w:t>
      </w:r>
      <w:r>
        <w:rPr>
          <w:rFonts w:ascii="Times New Roman"/>
          <w:color w:val="000000"/>
          <w:spacing w:val="17"/>
          <w:sz w:val="16"/>
        </w:rPr>
        <w:t xml:space="preserve"> </w:t>
      </w:r>
      <w:r>
        <w:rPr>
          <w:rFonts w:ascii="QMLHOO+CMR8"/>
          <w:color w:val="000000"/>
          <w:spacing w:val="1"/>
          <w:sz w:val="16"/>
        </w:rPr>
        <w:t>about</w:t>
      </w:r>
      <w:r>
        <w:rPr>
          <w:rFonts w:ascii="Times New Roman"/>
          <w:color w:val="000000"/>
          <w:spacing w:val="15"/>
          <w:sz w:val="16"/>
        </w:rPr>
        <w:t xml:space="preserve"> </w:t>
      </w:r>
      <w:r>
        <w:rPr>
          <w:rFonts w:ascii="QMLHOO+CMR8"/>
          <w:color w:val="000000"/>
          <w:sz w:val="16"/>
        </w:rPr>
        <w:t>the</w:t>
      </w:r>
      <w:r>
        <w:rPr>
          <w:rFonts w:ascii="Times New Roman"/>
          <w:color w:val="000000"/>
          <w:spacing w:val="16"/>
          <w:sz w:val="16"/>
        </w:rPr>
        <w:t xml:space="preserve"> </w:t>
      </w:r>
      <w:r>
        <w:rPr>
          <w:rFonts w:ascii="QMLHOO+CMR8"/>
          <w:color w:val="000000"/>
          <w:sz w:val="16"/>
        </w:rPr>
        <w:t>CER</w:t>
      </w:r>
      <w:r>
        <w:rPr>
          <w:rFonts w:ascii="Times New Roman"/>
          <w:color w:val="000000"/>
          <w:spacing w:val="16"/>
          <w:sz w:val="16"/>
        </w:rPr>
        <w:t xml:space="preserve"> </w:t>
      </w:r>
      <w:r>
        <w:rPr>
          <w:rFonts w:ascii="QMLHOO+CMR8"/>
          <w:color w:val="000000"/>
          <w:sz w:val="16"/>
        </w:rPr>
        <w:t>experiment</w:t>
      </w:r>
      <w:r>
        <w:rPr>
          <w:rFonts w:ascii="Times New Roman"/>
          <w:color w:val="000000"/>
          <w:spacing w:val="17"/>
          <w:sz w:val="16"/>
        </w:rPr>
        <w:t xml:space="preserve"> </w:t>
      </w:r>
      <w:r>
        <w:rPr>
          <w:rFonts w:ascii="QMLHOO+CMR8"/>
          <w:color w:val="000000"/>
          <w:spacing w:val="-1"/>
          <w:sz w:val="16"/>
        </w:rPr>
        <w:t>presented</w:t>
      </w:r>
      <w:r>
        <w:rPr>
          <w:rFonts w:ascii="Times New Roman"/>
          <w:color w:val="000000"/>
          <w:spacing w:val="17"/>
          <w:sz w:val="16"/>
        </w:rPr>
        <w:t xml:space="preserve"> </w:t>
      </w:r>
      <w:r>
        <w:rPr>
          <w:rFonts w:ascii="QMLHOO+CMR8"/>
          <w:color w:val="000000"/>
          <w:spacing w:val="-1"/>
          <w:sz w:val="16"/>
        </w:rPr>
        <w:t>hereinbelow</w:t>
      </w:r>
      <w:r>
        <w:rPr>
          <w:rFonts w:ascii="Times New Roman"/>
          <w:color w:val="000000"/>
          <w:spacing w:val="17"/>
          <w:sz w:val="16"/>
        </w:rPr>
        <w:t xml:space="preserve"> </w:t>
      </w:r>
      <w:r>
        <w:rPr>
          <w:rFonts w:ascii="QMLHOO+CMR8"/>
          <w:color w:val="000000"/>
          <w:sz w:val="16"/>
        </w:rPr>
        <w:t>is</w:t>
      </w:r>
      <w:r>
        <w:rPr>
          <w:rFonts w:ascii="Times New Roman"/>
          <w:color w:val="000000"/>
          <w:spacing w:val="16"/>
          <w:sz w:val="16"/>
        </w:rPr>
        <w:t xml:space="preserve"> </w:t>
      </w:r>
      <w:r>
        <w:rPr>
          <w:rFonts w:ascii="QMLHOO+CMR8"/>
          <w:color w:val="000000"/>
          <w:sz w:val="16"/>
        </w:rPr>
        <w:t>a</w:t>
      </w:r>
      <w:r>
        <w:rPr>
          <w:rFonts w:ascii="Times New Roman"/>
          <w:color w:val="000000"/>
          <w:spacing w:val="16"/>
          <w:sz w:val="16"/>
        </w:rPr>
        <w:t xml:space="preserve"> </w:t>
      </w:r>
      <w:r>
        <w:rPr>
          <w:rFonts w:ascii="QMLHOO+CMR8"/>
          <w:color w:val="000000"/>
          <w:sz w:val="16"/>
        </w:rPr>
        <w:t>summary</w:t>
      </w:r>
      <w:r>
        <w:rPr>
          <w:rFonts w:ascii="Times New Roman"/>
          <w:color w:val="000000"/>
          <w:spacing w:val="17"/>
          <w:sz w:val="16"/>
        </w:rPr>
        <w:t xml:space="preserve"> </w:t>
      </w:r>
      <w:r>
        <w:rPr>
          <w:rFonts w:ascii="QMLHOO+CMR8"/>
          <w:color w:val="000000"/>
          <w:sz w:val="16"/>
        </w:rPr>
        <w:t>of</w:t>
      </w:r>
      <w:r>
        <w:rPr>
          <w:rFonts w:ascii="Times New Roman"/>
          <w:color w:val="000000"/>
          <w:spacing w:val="17"/>
          <w:sz w:val="16"/>
        </w:rPr>
        <w:t xml:space="preserve"> </w:t>
      </w:r>
      <w:hyperlink w:anchor="br24" w:history="1">
        <w:r>
          <w:rPr>
            <w:rFonts w:ascii="QMLHOO+CMR8"/>
            <w:color w:val="0000FF"/>
            <w:sz w:val="16"/>
          </w:rPr>
          <w:t>Commission</w:t>
        </w:r>
      </w:hyperlink>
      <w:hyperlink w:anchor="br24" w:history="1">
        <w:r>
          <w:rPr>
            <w:rFonts w:ascii="Times New Roman"/>
            <w:color w:val="0000FF"/>
            <w:spacing w:val="17"/>
            <w:sz w:val="16"/>
          </w:rPr>
          <w:t xml:space="preserve"> </w:t>
        </w:r>
      </w:hyperlink>
      <w:hyperlink w:anchor="br24" w:history="1">
        <w:r>
          <w:rPr>
            <w:rFonts w:ascii="QMLHOO+CMR8"/>
            <w:color w:val="0000FF"/>
            <w:sz w:val="16"/>
          </w:rPr>
          <w:t>for</w:t>
        </w:r>
      </w:hyperlink>
      <w:hyperlink w:anchor="br24" w:history="1">
        <w:r>
          <w:rPr>
            <w:rFonts w:ascii="Times New Roman"/>
            <w:color w:val="0000FF"/>
            <w:spacing w:val="16"/>
            <w:sz w:val="16"/>
          </w:rPr>
          <w:t xml:space="preserve"> </w:t>
        </w:r>
      </w:hyperlink>
      <w:hyperlink w:anchor="br24" w:history="1">
        <w:r>
          <w:rPr>
            <w:rFonts w:ascii="QMLHOO+CMR8"/>
            <w:color w:val="0000FF"/>
            <w:sz w:val="16"/>
          </w:rPr>
          <w:t>Energy</w:t>
        </w:r>
      </w:hyperlink>
      <w:hyperlink w:anchor="br24" w:history="1">
        <w:r>
          <w:rPr>
            <w:rFonts w:ascii="Times New Roman"/>
            <w:color w:val="0000FF"/>
            <w:spacing w:val="16"/>
            <w:sz w:val="16"/>
          </w:rPr>
          <w:t xml:space="preserve"> </w:t>
        </w:r>
      </w:hyperlink>
      <w:hyperlink w:anchor="br24" w:history="1">
        <w:r>
          <w:rPr>
            <w:rFonts w:ascii="QMLHOO+CMR8"/>
            <w:color w:val="0000FF"/>
            <w:sz w:val="16"/>
          </w:rPr>
          <w:t>Regulation</w:t>
        </w:r>
      </w:hyperlink>
      <w:hyperlink w:anchor="br24" w:history="1">
        <w:r>
          <w:rPr>
            <w:rFonts w:ascii="Times New Roman"/>
            <w:color w:val="0000FF"/>
            <w:spacing w:val="16"/>
            <w:sz w:val="16"/>
          </w:rPr>
          <w:t xml:space="preserve"> </w:t>
        </w:r>
      </w:hyperlink>
      <w:r>
        <w:rPr>
          <w:rFonts w:ascii="QMLHOO+CMR8"/>
          <w:color w:val="000000"/>
          <w:sz w:val="16"/>
        </w:rPr>
        <w:t>(</w:t>
      </w:r>
      <w:hyperlink w:anchor="br24" w:history="1">
        <w:r>
          <w:rPr>
            <w:rFonts w:ascii="QMLHOO+CMR8"/>
            <w:color w:val="0000FF"/>
            <w:sz w:val="16"/>
          </w:rPr>
          <w:t>2011</w:t>
        </w:r>
      </w:hyperlink>
      <w:r>
        <w:rPr>
          <w:rFonts w:ascii="QMLHOO+CMR8"/>
          <w:color w:val="000000"/>
          <w:sz w:val="16"/>
        </w:rPr>
        <w:t>).</w:t>
      </w:r>
    </w:p>
    <w:p w14:paraId="7751AB9E" w14:textId="77777777" w:rsidR="00CF0253" w:rsidRDefault="00252649">
      <w:pPr>
        <w:spacing w:before="660" w:after="0" w:line="169" w:lineRule="exact"/>
        <w:ind w:left="8697"/>
        <w:jc w:val="left"/>
        <w:rPr>
          <w:rFonts w:ascii="Times New Roman"/>
          <w:color w:val="000000"/>
          <w:sz w:val="16"/>
        </w:rPr>
      </w:pPr>
      <w:r>
        <w:rPr>
          <w:rFonts w:ascii="QMLHOO+CMR8"/>
          <w:color w:val="000000"/>
          <w:spacing w:val="-2"/>
          <w:sz w:val="16"/>
        </w:rPr>
        <w:t>Page</w:t>
      </w:r>
      <w:r>
        <w:rPr>
          <w:rFonts w:ascii="Times New Roman"/>
          <w:color w:val="000000"/>
          <w:spacing w:val="18"/>
          <w:sz w:val="16"/>
        </w:rPr>
        <w:t xml:space="preserve"> </w:t>
      </w:r>
      <w:r>
        <w:rPr>
          <w:rFonts w:ascii="QMLHOO+CMR8"/>
          <w:color w:val="000000"/>
          <w:sz w:val="16"/>
        </w:rPr>
        <w:t>7</w:t>
      </w:r>
      <w:r>
        <w:rPr>
          <w:rFonts w:ascii="Times New Roman"/>
          <w:color w:val="000000"/>
          <w:spacing w:val="36"/>
          <w:sz w:val="16"/>
        </w:rPr>
        <w:t xml:space="preserve"> </w:t>
      </w:r>
      <w:r>
        <w:rPr>
          <w:rFonts w:ascii="QMLHOO+CMR8"/>
          <w:color w:val="000000"/>
          <w:sz w:val="16"/>
        </w:rPr>
        <w:t>of</w:t>
      </w:r>
      <w:r>
        <w:rPr>
          <w:rFonts w:ascii="Times New Roman"/>
          <w:color w:val="000000"/>
          <w:spacing w:val="17"/>
          <w:sz w:val="16"/>
        </w:rPr>
        <w:t xml:space="preserve"> </w:t>
      </w:r>
      <w:hyperlink w:anchor="br24" w:history="1">
        <w:r>
          <w:rPr>
            <w:rFonts w:ascii="QMLHOO+CMR8"/>
            <w:color w:val="000000"/>
            <w:sz w:val="16"/>
          </w:rPr>
          <w:t>24</w:t>
        </w:r>
      </w:hyperlink>
    </w:p>
    <w:p w14:paraId="1331CF27" w14:textId="77777777" w:rsidR="00CF0253" w:rsidRDefault="00CF0253">
      <w:pPr>
        <w:spacing w:before="0" w:after="0" w:line="0" w:lineRule="atLeast"/>
        <w:jc w:val="left"/>
        <w:rPr>
          <w:rFonts w:ascii="Arial"/>
          <w:color w:val="FF0000"/>
          <w:sz w:val="2"/>
        </w:rPr>
      </w:pPr>
    </w:p>
    <w:p w14:paraId="78E4BD4B" w14:textId="77777777" w:rsidR="00CF0253" w:rsidRDefault="00252649">
      <w:pPr>
        <w:spacing w:before="0" w:after="0" w:line="0" w:lineRule="atLeast"/>
        <w:jc w:val="left"/>
        <w:rPr>
          <w:rFonts w:ascii="Arial"/>
          <w:color w:val="FF0000"/>
          <w:sz w:val="2"/>
        </w:rPr>
      </w:pPr>
      <w:r>
        <w:rPr>
          <w:rFonts w:ascii="Arial"/>
          <w:color w:val="FF0000"/>
          <w:sz w:val="2"/>
        </w:rPr>
        <w:cr/>
      </w:r>
      <w:r>
        <w:rPr>
          <w:rFonts w:ascii="Arial"/>
          <w:color w:val="FF0000"/>
          <w:sz w:val="2"/>
        </w:rPr>
        <w:br w:type="page"/>
      </w:r>
    </w:p>
    <w:p w14:paraId="7A3ED3F0" w14:textId="77777777" w:rsidR="00CF0253" w:rsidRDefault="00CF0253">
      <w:pPr>
        <w:pStyle w:val="NoList1"/>
        <w:sectPr w:rsidR="00CF0253">
          <w:pgSz w:w="12240" w:h="15840"/>
          <w:pgMar w:top="894" w:right="100" w:bottom="0" w:left="1134" w:header="720" w:footer="720" w:gutter="0"/>
          <w:pgNumType w:start="1"/>
          <w:cols w:space="720"/>
          <w:docGrid w:linePitch="1"/>
        </w:sectPr>
      </w:pPr>
    </w:p>
    <w:p w14:paraId="57559B64" w14:textId="77777777" w:rsidR="00CF0253" w:rsidRDefault="00CF0253">
      <w:pPr>
        <w:spacing w:before="0" w:after="0" w:line="0" w:lineRule="atLeast"/>
        <w:jc w:val="left"/>
        <w:rPr>
          <w:rFonts w:ascii="Arial"/>
          <w:color w:val="FF0000"/>
          <w:sz w:val="2"/>
        </w:rPr>
      </w:pPr>
    </w:p>
    <w:p w14:paraId="0A373940" w14:textId="77777777" w:rsidR="00CF0253" w:rsidRDefault="00252649">
      <w:pPr>
        <w:spacing w:before="0" w:after="0" w:line="189" w:lineRule="exact"/>
        <w:ind w:left="71"/>
        <w:jc w:val="left"/>
        <w:rPr>
          <w:rFonts w:ascii="Times New Roman"/>
          <w:color w:val="000000"/>
          <w:sz w:val="18"/>
        </w:rPr>
      </w:pPr>
      <w:bookmarkStart w:id="178" w:name="br8"/>
      <w:bookmarkEnd w:id="178"/>
      <w:r>
        <w:rPr>
          <w:noProof/>
        </w:rPr>
        <w:drawing>
          <wp:anchor distT="0" distB="0" distL="114300" distR="114300" simplePos="0" relativeHeight="251664384" behindDoc="1" locked="0" layoutInCell="1" allowOverlap="1" wp14:anchorId="07E7BB6E" wp14:editId="600E3178">
            <wp:simplePos x="0" y="0"/>
            <wp:positionH relativeFrom="page">
              <wp:posOffset>707390</wp:posOffset>
            </wp:positionH>
            <wp:positionV relativeFrom="page">
              <wp:posOffset>679450</wp:posOffset>
            </wp:positionV>
            <wp:extent cx="1817370" cy="38100"/>
            <wp:effectExtent l="0" t="0" r="0" b="0"/>
            <wp:wrapNone/>
            <wp:docPr id="26" name="_x000011" descr="ooxWord://word/media/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1" descr="ooxWord://word/media/image12.jpe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817370" cy="381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1" locked="0" layoutInCell="1" allowOverlap="1" wp14:anchorId="1B8C9F83" wp14:editId="7CD03309">
            <wp:simplePos x="0" y="0"/>
            <wp:positionH relativeFrom="page">
              <wp:posOffset>707390</wp:posOffset>
            </wp:positionH>
            <wp:positionV relativeFrom="page">
              <wp:posOffset>7499985</wp:posOffset>
            </wp:positionV>
            <wp:extent cx="2486025" cy="38100"/>
            <wp:effectExtent l="0" t="0" r="9525" b="0"/>
            <wp:wrapNone/>
            <wp:docPr id="25" name="_x000012" descr="ooxWord://word/media/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2" descr="ooxWord://word/media/image13.jpe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86025" cy="38100"/>
                    </a:xfrm>
                    <a:prstGeom prst="rect">
                      <a:avLst/>
                    </a:prstGeom>
                    <a:noFill/>
                  </pic:spPr>
                </pic:pic>
              </a:graphicData>
            </a:graphic>
            <wp14:sizeRelH relativeFrom="page">
              <wp14:pctWidth>0</wp14:pctWidth>
            </wp14:sizeRelH>
            <wp14:sizeRelV relativeFrom="page">
              <wp14:pctHeight>0</wp14:pctHeight>
            </wp14:sizeRelV>
          </wp:anchor>
        </w:drawing>
      </w:r>
      <w:r>
        <w:rPr>
          <w:rFonts w:ascii="UDJGFS+CMBX9"/>
          <w:color w:val="000000"/>
          <w:sz w:val="18"/>
        </w:rPr>
        <w:t>Dissertation:</w:t>
      </w:r>
      <w:r>
        <w:rPr>
          <w:rFonts w:ascii="Times New Roman"/>
          <w:color w:val="000000"/>
          <w:spacing w:val="49"/>
          <w:sz w:val="18"/>
        </w:rPr>
        <w:t xml:space="preserve"> </w:t>
      </w:r>
      <w:r>
        <w:rPr>
          <w:rFonts w:ascii="UDJGFS+CMBX9"/>
          <w:color w:val="000000"/>
          <w:sz w:val="18"/>
        </w:rPr>
        <w:t>Chapter</w:t>
      </w:r>
      <w:r>
        <w:rPr>
          <w:rFonts w:ascii="Times New Roman"/>
          <w:color w:val="000000"/>
          <w:spacing w:val="26"/>
          <w:sz w:val="18"/>
        </w:rPr>
        <w:t xml:space="preserve"> </w:t>
      </w:r>
      <w:r>
        <w:rPr>
          <w:rFonts w:ascii="UDJGFS+CMBX9"/>
          <w:color w:val="000000"/>
          <w:sz w:val="18"/>
        </w:rPr>
        <w:t>2</w:t>
      </w:r>
      <w:r>
        <w:rPr>
          <w:rFonts w:ascii="Times New Roman"/>
          <w:color w:val="000000"/>
          <w:spacing w:val="26"/>
          <w:sz w:val="18"/>
        </w:rPr>
        <w:t xml:space="preserve"> </w:t>
      </w:r>
      <w:r>
        <w:rPr>
          <w:rFonts w:ascii="UDJGFS+CMBX9"/>
          <w:color w:val="000000"/>
          <w:sz w:val="18"/>
        </w:rPr>
        <w:t>only</w:t>
      </w:r>
    </w:p>
    <w:p w14:paraId="039C11A3" w14:textId="77777777" w:rsidR="00CF0253" w:rsidRDefault="00252649">
      <w:pPr>
        <w:spacing w:before="127" w:after="0" w:line="190" w:lineRule="exact"/>
        <w:jc w:val="left"/>
        <w:rPr>
          <w:rFonts w:ascii="Times New Roman"/>
          <w:color w:val="000000"/>
          <w:sz w:val="18"/>
        </w:rPr>
      </w:pPr>
      <w:proofErr w:type="spellStart"/>
      <w:r>
        <w:rPr>
          <w:rFonts w:ascii="MTBMSK+CMBXTI10"/>
          <w:color w:val="000000"/>
          <w:sz w:val="18"/>
        </w:rPr>
        <w:t>Jinmahn</w:t>
      </w:r>
      <w:proofErr w:type="spellEnd"/>
      <w:r>
        <w:rPr>
          <w:rFonts w:ascii="Times New Roman"/>
          <w:color w:val="000000"/>
          <w:spacing w:val="29"/>
          <w:sz w:val="18"/>
        </w:rPr>
        <w:t xml:space="preserve"> </w:t>
      </w:r>
      <w:r>
        <w:rPr>
          <w:rFonts w:ascii="MTBMSK+CMBXTI10"/>
          <w:color w:val="000000"/>
          <w:sz w:val="18"/>
        </w:rPr>
        <w:t>Jo</w:t>
      </w:r>
      <w:r>
        <w:rPr>
          <w:rFonts w:ascii="Times New Roman"/>
          <w:color w:val="000000"/>
          <w:spacing w:val="40"/>
          <w:sz w:val="18"/>
        </w:rPr>
        <w:t xml:space="preserve"> </w:t>
      </w:r>
      <w:r>
        <w:rPr>
          <w:rFonts w:ascii="UDJGFS+CMBX9"/>
          <w:color w:val="000000"/>
          <w:sz w:val="18"/>
        </w:rPr>
        <w:t>(ID#:</w:t>
      </w:r>
      <w:r>
        <w:rPr>
          <w:rFonts w:ascii="Times New Roman"/>
          <w:color w:val="000000"/>
          <w:spacing w:val="50"/>
          <w:sz w:val="18"/>
        </w:rPr>
        <w:t xml:space="preserve"> </w:t>
      </w:r>
      <w:r>
        <w:rPr>
          <w:rFonts w:ascii="UDJGFS+CMBX9"/>
          <w:color w:val="000000"/>
          <w:sz w:val="18"/>
        </w:rPr>
        <w:t>915528897)</w:t>
      </w:r>
    </w:p>
    <w:p w14:paraId="155D5556" w14:textId="77777777" w:rsidR="00CF0253" w:rsidRDefault="00252649">
      <w:pPr>
        <w:spacing w:before="634" w:after="0" w:line="209" w:lineRule="exact"/>
        <w:jc w:val="left"/>
        <w:rPr>
          <w:rFonts w:ascii="Times New Roman"/>
          <w:color w:val="000000"/>
          <w:sz w:val="20"/>
        </w:rPr>
      </w:pPr>
      <w:r>
        <w:rPr>
          <w:rFonts w:ascii="KCFTRC+CMR10"/>
          <w:color w:val="000000"/>
          <w:sz w:val="20"/>
        </w:rPr>
        <w:t>not</w:t>
      </w:r>
      <w:r>
        <w:rPr>
          <w:rFonts w:ascii="Times New Roman"/>
          <w:color w:val="000000"/>
          <w:spacing w:val="24"/>
          <w:sz w:val="20"/>
        </w:rPr>
        <w:t xml:space="preserve"> </w:t>
      </w:r>
      <w:r>
        <w:rPr>
          <w:rFonts w:ascii="KCFTRC+CMR10"/>
          <w:color w:val="000000"/>
          <w:sz w:val="20"/>
        </w:rPr>
        <w:t>to</w:t>
      </w:r>
      <w:r>
        <w:rPr>
          <w:rFonts w:ascii="Times New Roman"/>
          <w:color w:val="000000"/>
          <w:spacing w:val="24"/>
          <w:sz w:val="20"/>
        </w:rPr>
        <w:t xml:space="preserve"> </w:t>
      </w:r>
      <w:r>
        <w:rPr>
          <w:rFonts w:ascii="KCFTRC+CMR10"/>
          <w:color w:val="000000"/>
          <w:sz w:val="20"/>
        </w:rPr>
        <w:t>incur</w:t>
      </w:r>
      <w:r>
        <w:rPr>
          <w:rFonts w:ascii="Times New Roman"/>
          <w:color w:val="000000"/>
          <w:spacing w:val="24"/>
          <w:sz w:val="20"/>
        </w:rPr>
        <w:t xml:space="preserve"> </w:t>
      </w:r>
      <w:r>
        <w:rPr>
          <w:rFonts w:ascii="KCFTRC+CMR10"/>
          <w:color w:val="000000"/>
          <w:spacing w:val="-3"/>
          <w:sz w:val="20"/>
        </w:rPr>
        <w:t>any</w:t>
      </w:r>
      <w:r>
        <w:rPr>
          <w:rFonts w:ascii="Times New Roman"/>
          <w:color w:val="000000"/>
          <w:spacing w:val="27"/>
          <w:sz w:val="20"/>
        </w:rPr>
        <w:t xml:space="preserve"> </w:t>
      </w:r>
      <w:r>
        <w:rPr>
          <w:rFonts w:ascii="KCFTRC+CMR10"/>
          <w:color w:val="000000"/>
          <w:sz w:val="20"/>
        </w:rPr>
        <w:t>extra</w:t>
      </w:r>
      <w:r>
        <w:rPr>
          <w:rFonts w:ascii="Times New Roman"/>
          <w:color w:val="000000"/>
          <w:spacing w:val="24"/>
          <w:sz w:val="20"/>
        </w:rPr>
        <w:t xml:space="preserve"> </w:t>
      </w:r>
      <w:r>
        <w:rPr>
          <w:rFonts w:ascii="KCFTRC+CMR10"/>
          <w:color w:val="000000"/>
          <w:sz w:val="20"/>
        </w:rPr>
        <w:t>costs</w:t>
      </w:r>
      <w:r>
        <w:rPr>
          <w:rFonts w:ascii="Times New Roman"/>
          <w:color w:val="000000"/>
          <w:spacing w:val="24"/>
          <w:sz w:val="20"/>
        </w:rPr>
        <w:t xml:space="preserve"> </w:t>
      </w:r>
      <w:r>
        <w:rPr>
          <w:rFonts w:ascii="KCFTRC+CMR10"/>
          <w:color w:val="000000"/>
          <w:sz w:val="20"/>
        </w:rPr>
        <w:t>than</w:t>
      </w:r>
      <w:r>
        <w:rPr>
          <w:rFonts w:ascii="Times New Roman"/>
          <w:color w:val="000000"/>
          <w:spacing w:val="24"/>
          <w:sz w:val="20"/>
        </w:rPr>
        <w:t xml:space="preserve"> </w:t>
      </w:r>
      <w:r>
        <w:rPr>
          <w:rFonts w:ascii="KCFTRC+CMR10"/>
          <w:color w:val="000000"/>
          <w:sz w:val="20"/>
        </w:rPr>
        <w:t>if</w:t>
      </w:r>
      <w:r>
        <w:rPr>
          <w:rFonts w:ascii="Times New Roman"/>
          <w:color w:val="000000"/>
          <w:spacing w:val="24"/>
          <w:sz w:val="20"/>
        </w:rPr>
        <w:t xml:space="preserve"> </w:t>
      </w:r>
      <w:r>
        <w:rPr>
          <w:rFonts w:ascii="KCFTRC+CMR10"/>
          <w:color w:val="000000"/>
          <w:sz w:val="20"/>
        </w:rPr>
        <w:t>they</w:t>
      </w:r>
      <w:r>
        <w:rPr>
          <w:rFonts w:ascii="Times New Roman"/>
          <w:color w:val="000000"/>
          <w:spacing w:val="24"/>
          <w:sz w:val="20"/>
        </w:rPr>
        <w:t xml:space="preserve"> </w:t>
      </w:r>
      <w:r>
        <w:rPr>
          <w:rFonts w:ascii="KCFTRC+CMR10"/>
          <w:color w:val="000000"/>
          <w:spacing w:val="-2"/>
          <w:sz w:val="20"/>
        </w:rPr>
        <w:t>were</w:t>
      </w:r>
      <w:r>
        <w:rPr>
          <w:rFonts w:ascii="Times New Roman"/>
          <w:color w:val="000000"/>
          <w:spacing w:val="26"/>
          <w:sz w:val="20"/>
        </w:rPr>
        <w:t xml:space="preserve"> </w:t>
      </w:r>
      <w:r>
        <w:rPr>
          <w:rFonts w:ascii="KCFTRC+CMR10"/>
          <w:color w:val="000000"/>
          <w:sz w:val="20"/>
        </w:rPr>
        <w:t>on</w:t>
      </w:r>
      <w:r>
        <w:rPr>
          <w:rFonts w:ascii="Times New Roman"/>
          <w:color w:val="000000"/>
          <w:spacing w:val="24"/>
          <w:sz w:val="20"/>
        </w:rPr>
        <w:t xml:space="preserve"> </w:t>
      </w:r>
      <w:r>
        <w:rPr>
          <w:rFonts w:ascii="KCFTRC+CMR10"/>
          <w:color w:val="000000"/>
          <w:sz w:val="20"/>
        </w:rPr>
        <w:t>the</w:t>
      </w:r>
      <w:r>
        <w:rPr>
          <w:rFonts w:ascii="Times New Roman"/>
          <w:color w:val="000000"/>
          <w:spacing w:val="24"/>
          <w:sz w:val="20"/>
        </w:rPr>
        <w:t xml:space="preserve"> </w:t>
      </w:r>
      <w:r>
        <w:rPr>
          <w:rFonts w:ascii="KCFTRC+CMR10"/>
          <w:color w:val="000000"/>
          <w:sz w:val="20"/>
        </w:rPr>
        <w:t>regular</w:t>
      </w:r>
      <w:r>
        <w:rPr>
          <w:rFonts w:ascii="Times New Roman"/>
          <w:color w:val="000000"/>
          <w:spacing w:val="24"/>
          <w:sz w:val="20"/>
        </w:rPr>
        <w:t xml:space="preserve"> </w:t>
      </w:r>
      <w:r>
        <w:rPr>
          <w:rFonts w:ascii="KCFTRC+CMR10"/>
          <w:color w:val="000000"/>
          <w:sz w:val="20"/>
        </w:rPr>
        <w:t>electric</w:t>
      </w:r>
      <w:r>
        <w:rPr>
          <w:rFonts w:ascii="Times New Roman"/>
          <w:color w:val="000000"/>
          <w:spacing w:val="24"/>
          <w:sz w:val="20"/>
        </w:rPr>
        <w:t xml:space="preserve"> </w:t>
      </w:r>
      <w:r>
        <w:rPr>
          <w:rFonts w:ascii="KCFTRC+CMR10" w:hAnsi="KCFTRC+CMR10" w:cs="KCFTRC+CMR10"/>
          <w:color w:val="000000"/>
          <w:sz w:val="20"/>
        </w:rPr>
        <w:t>tariﬀ</w:t>
      </w:r>
      <w:r>
        <w:rPr>
          <w:rFonts w:ascii="Times New Roman"/>
          <w:color w:val="000000"/>
          <w:spacing w:val="24"/>
          <w:sz w:val="20"/>
        </w:rPr>
        <w:t xml:space="preserve"> </w:t>
      </w:r>
      <w:r>
        <w:rPr>
          <w:rFonts w:ascii="KCFTRC+CMR10"/>
          <w:color w:val="000000"/>
          <w:sz w:val="20"/>
        </w:rPr>
        <w:t>(i.e.,</w:t>
      </w:r>
      <w:r>
        <w:rPr>
          <w:rFonts w:ascii="Times New Roman"/>
          <w:color w:val="000000"/>
          <w:spacing w:val="26"/>
          <w:sz w:val="20"/>
        </w:rPr>
        <w:t xml:space="preserve"> </w:t>
      </w:r>
      <w:r>
        <w:rPr>
          <w:rFonts w:ascii="KCFTRC+CMR10"/>
          <w:color w:val="000000"/>
          <w:sz w:val="20"/>
        </w:rPr>
        <w:t>the</w:t>
      </w:r>
      <w:r>
        <w:rPr>
          <w:rFonts w:ascii="Times New Roman"/>
          <w:color w:val="000000"/>
          <w:spacing w:val="24"/>
          <w:sz w:val="20"/>
        </w:rPr>
        <w:t xml:space="preserve"> </w:t>
      </w:r>
      <w:r>
        <w:rPr>
          <w:rFonts w:ascii="KCFTRC+CMR10" w:hAnsi="KCFTRC+CMR10" w:cs="KCFTRC+CMR10"/>
          <w:color w:val="000000"/>
          <w:sz w:val="20"/>
        </w:rPr>
        <w:t>ﬂat</w:t>
      </w:r>
      <w:r>
        <w:rPr>
          <w:rFonts w:ascii="Times New Roman"/>
          <w:color w:val="000000"/>
          <w:spacing w:val="24"/>
          <w:sz w:val="20"/>
        </w:rPr>
        <w:t xml:space="preserve"> </w:t>
      </w:r>
      <w:r>
        <w:rPr>
          <w:rFonts w:ascii="KCFTRC+CMR10"/>
          <w:color w:val="000000"/>
          <w:sz w:val="20"/>
        </w:rPr>
        <w:t>rate</w:t>
      </w:r>
      <w:r>
        <w:rPr>
          <w:rFonts w:ascii="Times New Roman"/>
          <w:color w:val="000000"/>
          <w:spacing w:val="24"/>
          <w:sz w:val="20"/>
        </w:rPr>
        <w:t xml:space="preserve"> </w:t>
      </w:r>
      <w:r>
        <w:rPr>
          <w:rFonts w:ascii="KCFTRC+CMR10"/>
          <w:color w:val="000000"/>
          <w:sz w:val="20"/>
        </w:rPr>
        <w:t>of</w:t>
      </w:r>
      <w:r>
        <w:rPr>
          <w:rFonts w:ascii="Times New Roman"/>
          <w:color w:val="000000"/>
          <w:spacing w:val="24"/>
          <w:sz w:val="20"/>
        </w:rPr>
        <w:t xml:space="preserve"> </w:t>
      </w:r>
      <w:r>
        <w:rPr>
          <w:rFonts w:ascii="KCFTRC+CMR10"/>
          <w:color w:val="000000"/>
          <w:sz w:val="20"/>
        </w:rPr>
        <w:t>14.1</w:t>
      </w:r>
      <w:r>
        <w:rPr>
          <w:rFonts w:ascii="Times New Roman"/>
          <w:color w:val="000000"/>
          <w:spacing w:val="24"/>
          <w:sz w:val="20"/>
        </w:rPr>
        <w:t xml:space="preserve"> </w:t>
      </w:r>
      <w:r>
        <w:rPr>
          <w:rFonts w:ascii="KCFTRC+CMR10"/>
          <w:color w:val="000000"/>
          <w:spacing w:val="-2"/>
          <w:sz w:val="20"/>
        </w:rPr>
        <w:t>cents</w:t>
      </w:r>
      <w:r>
        <w:rPr>
          <w:rFonts w:ascii="Times New Roman"/>
          <w:color w:val="000000"/>
          <w:spacing w:val="26"/>
          <w:sz w:val="20"/>
        </w:rPr>
        <w:t xml:space="preserve"> </w:t>
      </w:r>
      <w:r>
        <w:rPr>
          <w:rFonts w:ascii="KCFTRC+CMR10"/>
          <w:color w:val="000000"/>
          <w:spacing w:val="2"/>
          <w:sz w:val="20"/>
        </w:rPr>
        <w:t>per</w:t>
      </w:r>
    </w:p>
    <w:p w14:paraId="389F83C8" w14:textId="77777777" w:rsidR="00CF0253" w:rsidRDefault="00252649">
      <w:pPr>
        <w:spacing w:before="149" w:after="0" w:line="209" w:lineRule="exact"/>
        <w:jc w:val="left"/>
        <w:rPr>
          <w:rFonts w:ascii="Times New Roman"/>
          <w:color w:val="000000"/>
          <w:sz w:val="20"/>
        </w:rPr>
      </w:pPr>
      <w:r>
        <w:rPr>
          <w:rFonts w:ascii="KCFTRC+CMR10"/>
          <w:color w:val="000000"/>
          <w:sz w:val="20"/>
        </w:rPr>
        <w:t>kWh).</w:t>
      </w:r>
      <w:r>
        <w:rPr>
          <w:rFonts w:ascii="Times New Roman"/>
          <w:color w:val="000000"/>
          <w:spacing w:val="56"/>
          <w:sz w:val="20"/>
        </w:rPr>
        <w:t xml:space="preserve"> </w:t>
      </w:r>
      <w:r>
        <w:rPr>
          <w:rFonts w:ascii="KCFTRC+CMR10"/>
          <w:color w:val="000000"/>
          <w:sz w:val="20"/>
        </w:rPr>
        <w:t>Also,</w:t>
      </w:r>
      <w:r>
        <w:rPr>
          <w:rFonts w:ascii="Times New Roman"/>
          <w:color w:val="000000"/>
          <w:spacing w:val="24"/>
          <w:sz w:val="20"/>
        </w:rPr>
        <w:t xml:space="preserve"> </w:t>
      </w:r>
      <w:r>
        <w:rPr>
          <w:rFonts w:ascii="KCFTRC+CMR10"/>
          <w:color w:val="000000"/>
          <w:sz w:val="20"/>
        </w:rPr>
        <w:t>they</w:t>
      </w:r>
      <w:r>
        <w:rPr>
          <w:rFonts w:ascii="Times New Roman"/>
          <w:color w:val="000000"/>
          <w:spacing w:val="22"/>
          <w:sz w:val="20"/>
        </w:rPr>
        <w:t xml:space="preserve"> </w:t>
      </w:r>
      <w:r>
        <w:rPr>
          <w:rFonts w:ascii="KCFTRC+CMR10"/>
          <w:color w:val="000000"/>
          <w:spacing w:val="-1"/>
          <w:sz w:val="20"/>
        </w:rPr>
        <w:t>received</w:t>
      </w:r>
      <w:r>
        <w:rPr>
          <w:rFonts w:ascii="Times New Roman"/>
          <w:color w:val="000000"/>
          <w:spacing w:val="23"/>
          <w:sz w:val="20"/>
        </w:rPr>
        <w:t xml:space="preserve"> </w:t>
      </w:r>
      <w:r>
        <w:rPr>
          <w:rFonts w:ascii="KCFTRC+CMR10"/>
          <w:color w:val="000000"/>
          <w:sz w:val="20"/>
        </w:rPr>
        <w:t>a</w:t>
      </w:r>
      <w:r>
        <w:rPr>
          <w:rFonts w:ascii="Times New Roman"/>
          <w:color w:val="000000"/>
          <w:spacing w:val="22"/>
          <w:sz w:val="20"/>
        </w:rPr>
        <w:t xml:space="preserve"> </w:t>
      </w:r>
      <w:r>
        <w:rPr>
          <w:rFonts w:ascii="KCFTRC+CMR10"/>
          <w:color w:val="000000"/>
          <w:spacing w:val="-1"/>
          <w:sz w:val="20"/>
        </w:rPr>
        <w:t>thank-you</w:t>
      </w:r>
      <w:r>
        <w:rPr>
          <w:rFonts w:ascii="Times New Roman"/>
          <w:color w:val="000000"/>
          <w:spacing w:val="23"/>
          <w:sz w:val="20"/>
        </w:rPr>
        <w:t xml:space="preserve"> </w:t>
      </w:r>
      <w:r>
        <w:rPr>
          <w:rFonts w:ascii="KCFTRC+CMR10"/>
          <w:color w:val="000000"/>
          <w:spacing w:val="-2"/>
          <w:sz w:val="20"/>
        </w:rPr>
        <w:t>payment</w:t>
      </w:r>
      <w:r>
        <w:rPr>
          <w:rFonts w:ascii="Times New Roman"/>
          <w:color w:val="000000"/>
          <w:spacing w:val="24"/>
          <w:sz w:val="20"/>
        </w:rPr>
        <w:t xml:space="preserve"> </w:t>
      </w:r>
      <w:r>
        <w:rPr>
          <w:rFonts w:ascii="KCFTRC+CMR10"/>
          <w:color w:val="000000"/>
          <w:sz w:val="20"/>
        </w:rPr>
        <w:t>of</w:t>
      </w:r>
      <w:r>
        <w:rPr>
          <w:rFonts w:ascii="Times New Roman"/>
          <w:color w:val="000000"/>
          <w:spacing w:val="22"/>
          <w:sz w:val="20"/>
        </w:rPr>
        <w:t xml:space="preserve"> </w:t>
      </w:r>
      <w:r>
        <w:rPr>
          <w:rFonts w:ascii="KCFTRC+CMR10"/>
          <w:color w:val="000000"/>
          <w:sz w:val="20"/>
        </w:rPr>
        <w:t>25</w:t>
      </w:r>
      <w:r>
        <w:rPr>
          <w:rFonts w:ascii="Times New Roman"/>
          <w:color w:val="000000"/>
          <w:spacing w:val="22"/>
          <w:sz w:val="20"/>
        </w:rPr>
        <w:t xml:space="preserve"> </w:t>
      </w:r>
      <w:r>
        <w:rPr>
          <w:rFonts w:ascii="KCFTRC+CMR10"/>
          <w:color w:val="000000"/>
          <w:spacing w:val="-2"/>
          <w:sz w:val="20"/>
        </w:rPr>
        <w:t>cents</w:t>
      </w:r>
      <w:r>
        <w:rPr>
          <w:rFonts w:ascii="Times New Roman"/>
          <w:color w:val="000000"/>
          <w:spacing w:val="24"/>
          <w:sz w:val="20"/>
        </w:rPr>
        <w:t xml:space="preserve"> </w:t>
      </w:r>
      <w:r>
        <w:rPr>
          <w:rFonts w:ascii="KCFTRC+CMR10"/>
          <w:color w:val="000000"/>
          <w:sz w:val="20"/>
        </w:rPr>
        <w:t>after</w:t>
      </w:r>
      <w:r>
        <w:rPr>
          <w:rFonts w:ascii="Times New Roman"/>
          <w:color w:val="000000"/>
          <w:spacing w:val="22"/>
          <w:sz w:val="20"/>
        </w:rPr>
        <w:t xml:space="preserve"> </w:t>
      </w:r>
      <w:r>
        <w:rPr>
          <w:rFonts w:ascii="KCFTRC+CMR10"/>
          <w:color w:val="000000"/>
          <w:sz w:val="20"/>
        </w:rPr>
        <w:t>pre-</w:t>
      </w:r>
      <w:r>
        <w:rPr>
          <w:rFonts w:ascii="Times New Roman"/>
          <w:color w:val="000000"/>
          <w:spacing w:val="22"/>
          <w:sz w:val="20"/>
        </w:rPr>
        <w:t xml:space="preserve"> </w:t>
      </w:r>
      <w:r>
        <w:rPr>
          <w:rFonts w:ascii="KCFTRC+CMR10"/>
          <w:color w:val="000000"/>
          <w:sz w:val="20"/>
        </w:rPr>
        <w:t>and</w:t>
      </w:r>
      <w:r>
        <w:rPr>
          <w:rFonts w:ascii="Times New Roman"/>
          <w:color w:val="000000"/>
          <w:spacing w:val="22"/>
          <w:sz w:val="20"/>
        </w:rPr>
        <w:t xml:space="preserve"> </w:t>
      </w:r>
      <w:r>
        <w:rPr>
          <w:rFonts w:ascii="KCFTRC+CMR10"/>
          <w:color w:val="000000"/>
          <w:sz w:val="20"/>
        </w:rPr>
        <w:t>post-trial</w:t>
      </w:r>
      <w:r>
        <w:rPr>
          <w:rFonts w:ascii="Times New Roman"/>
          <w:color w:val="000000"/>
          <w:spacing w:val="22"/>
          <w:sz w:val="20"/>
        </w:rPr>
        <w:t xml:space="preserve"> </w:t>
      </w:r>
      <w:r>
        <w:rPr>
          <w:rFonts w:ascii="KCFTRC+CMR10"/>
          <w:color w:val="000000"/>
          <w:spacing w:val="-1"/>
          <w:sz w:val="20"/>
        </w:rPr>
        <w:t>surveys.</w:t>
      </w:r>
      <w:r>
        <w:rPr>
          <w:rFonts w:ascii="Times New Roman"/>
          <w:color w:val="000000"/>
          <w:spacing w:val="56"/>
          <w:sz w:val="20"/>
        </w:rPr>
        <w:t xml:space="preserve"> </w:t>
      </w:r>
      <w:r>
        <w:rPr>
          <w:rFonts w:ascii="KCFTRC+CMR10"/>
          <w:color w:val="000000"/>
          <w:sz w:val="20"/>
        </w:rPr>
        <w:t>All</w:t>
      </w:r>
      <w:r>
        <w:rPr>
          <w:rFonts w:ascii="Times New Roman"/>
          <w:color w:val="000000"/>
          <w:spacing w:val="22"/>
          <w:sz w:val="20"/>
        </w:rPr>
        <w:t xml:space="preserve"> </w:t>
      </w:r>
      <w:r>
        <w:rPr>
          <w:rFonts w:ascii="KCFTRC+CMR10"/>
          <w:color w:val="000000"/>
          <w:sz w:val="20"/>
        </w:rPr>
        <w:t>credits</w:t>
      </w:r>
      <w:r>
        <w:rPr>
          <w:rFonts w:ascii="Times New Roman"/>
          <w:color w:val="000000"/>
          <w:spacing w:val="22"/>
          <w:sz w:val="20"/>
        </w:rPr>
        <w:t xml:space="preserve"> </w:t>
      </w:r>
      <w:r>
        <w:rPr>
          <w:rFonts w:ascii="KCFTRC+CMR10"/>
          <w:color w:val="000000"/>
          <w:spacing w:val="-2"/>
          <w:sz w:val="20"/>
        </w:rPr>
        <w:t>were</w:t>
      </w:r>
    </w:p>
    <w:p w14:paraId="5A8F6AB1" w14:textId="77777777" w:rsidR="00CF0253" w:rsidRDefault="00252649">
      <w:pPr>
        <w:spacing w:before="94" w:after="0" w:line="237" w:lineRule="exact"/>
        <w:jc w:val="left"/>
        <w:rPr>
          <w:rFonts w:ascii="Times New Roman"/>
          <w:color w:val="000000"/>
          <w:sz w:val="21"/>
        </w:rPr>
      </w:pPr>
      <w:r>
        <w:rPr>
          <w:rFonts w:ascii="KCFTRC+CMR10"/>
          <w:color w:val="000000"/>
          <w:sz w:val="20"/>
        </w:rPr>
        <w:t>distributed</w:t>
      </w:r>
      <w:r>
        <w:rPr>
          <w:rFonts w:ascii="Times New Roman"/>
          <w:color w:val="000000"/>
          <w:spacing w:val="16"/>
          <w:sz w:val="20"/>
        </w:rPr>
        <w:t xml:space="preserve"> </w:t>
      </w:r>
      <w:r>
        <w:rPr>
          <w:rFonts w:ascii="KCFTRC+CMR10"/>
          <w:color w:val="000000"/>
          <w:sz w:val="20"/>
        </w:rPr>
        <w:t>outside</w:t>
      </w:r>
      <w:r>
        <w:rPr>
          <w:rFonts w:ascii="Times New Roman"/>
          <w:color w:val="000000"/>
          <w:spacing w:val="16"/>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pacing w:val="-1"/>
          <w:sz w:val="20"/>
        </w:rPr>
        <w:t>treatment</w:t>
      </w:r>
      <w:r>
        <w:rPr>
          <w:rFonts w:ascii="Times New Roman"/>
          <w:color w:val="000000"/>
          <w:spacing w:val="17"/>
          <w:sz w:val="20"/>
        </w:rPr>
        <w:t xml:space="preserve"> </w:t>
      </w:r>
      <w:r>
        <w:rPr>
          <w:rFonts w:ascii="KCFTRC+CMR10"/>
          <w:color w:val="000000"/>
          <w:spacing w:val="2"/>
          <w:sz w:val="20"/>
        </w:rPr>
        <w:t>period</w:t>
      </w:r>
      <w:r>
        <w:rPr>
          <w:rFonts w:ascii="Times New Roman"/>
          <w:color w:val="000000"/>
          <w:spacing w:val="14"/>
          <w:sz w:val="20"/>
        </w:rPr>
        <w:t xml:space="preserve"> </w:t>
      </w:r>
      <w:r>
        <w:rPr>
          <w:rFonts w:ascii="KCFTRC+CMR10"/>
          <w:color w:val="000000"/>
          <w:sz w:val="20"/>
        </w:rPr>
        <w:t>to</w:t>
      </w:r>
      <w:r>
        <w:rPr>
          <w:rFonts w:ascii="Times New Roman"/>
          <w:color w:val="000000"/>
          <w:spacing w:val="16"/>
          <w:sz w:val="20"/>
        </w:rPr>
        <w:t xml:space="preserve"> </w:t>
      </w:r>
      <w:r>
        <w:rPr>
          <w:rFonts w:ascii="KCFTRC+CMR10"/>
          <w:color w:val="000000"/>
          <w:spacing w:val="-3"/>
          <w:sz w:val="20"/>
        </w:rPr>
        <w:t>avoid</w:t>
      </w:r>
      <w:r>
        <w:rPr>
          <w:rFonts w:ascii="Times New Roman"/>
          <w:color w:val="000000"/>
          <w:spacing w:val="19"/>
          <w:sz w:val="20"/>
        </w:rPr>
        <w:t xml:space="preserve"> </w:t>
      </w:r>
      <w:r>
        <w:rPr>
          <w:rFonts w:ascii="KCFTRC+CMR10"/>
          <w:color w:val="000000"/>
          <w:spacing w:val="-1"/>
          <w:sz w:val="20"/>
        </w:rPr>
        <w:t>unintended</w:t>
      </w:r>
      <w:r>
        <w:rPr>
          <w:rFonts w:ascii="Times New Roman"/>
          <w:color w:val="000000"/>
          <w:spacing w:val="17"/>
          <w:sz w:val="20"/>
        </w:rPr>
        <w:t xml:space="preserve"> </w:t>
      </w:r>
      <w:r>
        <w:rPr>
          <w:rFonts w:ascii="KCFTRC+CMR10" w:hAnsi="KCFTRC+CMR10" w:cs="KCFTRC+CMR10"/>
          <w:color w:val="000000"/>
          <w:sz w:val="20"/>
        </w:rPr>
        <w:t>eﬀects</w:t>
      </w:r>
      <w:r>
        <w:rPr>
          <w:rFonts w:ascii="Times New Roman"/>
          <w:color w:val="000000"/>
          <w:spacing w:val="16"/>
          <w:sz w:val="20"/>
        </w:rPr>
        <w:t xml:space="preserve"> </w:t>
      </w:r>
      <w:r>
        <w:rPr>
          <w:rFonts w:ascii="KCFTRC+CMR10"/>
          <w:color w:val="000000"/>
          <w:sz w:val="20"/>
        </w:rPr>
        <w:t>on</w:t>
      </w:r>
      <w:r>
        <w:rPr>
          <w:rFonts w:ascii="Times New Roman"/>
          <w:color w:val="000000"/>
          <w:spacing w:val="16"/>
          <w:sz w:val="20"/>
        </w:rPr>
        <w:t xml:space="preserve"> </w:t>
      </w:r>
      <w:r>
        <w:rPr>
          <w:rFonts w:ascii="KCFTRC+CMR10" w:hAnsi="KCFTRC+CMR10" w:cs="KCFTRC+CMR10"/>
          <w:color w:val="000000"/>
          <w:spacing w:val="-1"/>
          <w:sz w:val="20"/>
        </w:rPr>
        <w:t>participants’</w:t>
      </w:r>
      <w:r>
        <w:rPr>
          <w:rFonts w:ascii="Times New Roman"/>
          <w:color w:val="000000"/>
          <w:spacing w:val="17"/>
          <w:sz w:val="20"/>
        </w:rPr>
        <w:t xml:space="preserve"> </w:t>
      </w:r>
      <w:r>
        <w:rPr>
          <w:rFonts w:ascii="KCFTRC+CMR10"/>
          <w:color w:val="000000"/>
          <w:spacing w:val="-1"/>
          <w:sz w:val="20"/>
        </w:rPr>
        <w:t>electricity</w:t>
      </w:r>
      <w:r>
        <w:rPr>
          <w:rFonts w:ascii="Times New Roman"/>
          <w:color w:val="000000"/>
          <w:spacing w:val="17"/>
          <w:sz w:val="20"/>
        </w:rPr>
        <w:t xml:space="preserve"> </w:t>
      </w:r>
      <w:r>
        <w:rPr>
          <w:rFonts w:ascii="KCFTRC+CMR10"/>
          <w:color w:val="000000"/>
          <w:sz w:val="20"/>
        </w:rPr>
        <w:t>consumption.</w:t>
      </w:r>
      <w:hyperlink w:anchor="br8" w:history="1">
        <w:r>
          <w:rPr>
            <w:rFonts w:ascii="PTDUEJ+CMR7"/>
            <w:color w:val="000000"/>
            <w:sz w:val="21"/>
            <w:vertAlign w:val="superscript"/>
          </w:rPr>
          <w:t>6</w:t>
        </w:r>
      </w:hyperlink>
    </w:p>
    <w:p w14:paraId="4AFCFCBD" w14:textId="77777777" w:rsidR="00CF0253" w:rsidRDefault="00252649">
      <w:pPr>
        <w:spacing w:before="149" w:after="0" w:line="209" w:lineRule="exact"/>
        <w:ind w:left="299"/>
        <w:jc w:val="left"/>
        <w:rPr>
          <w:rFonts w:ascii="Times New Roman"/>
          <w:color w:val="000000"/>
          <w:sz w:val="20"/>
        </w:rPr>
      </w:pPr>
      <w:r>
        <w:rPr>
          <w:rFonts w:ascii="KCFTRC+CMR10"/>
          <w:color w:val="000000"/>
          <w:sz w:val="20"/>
        </w:rPr>
        <w:t>The</w:t>
      </w:r>
      <w:r>
        <w:rPr>
          <w:rFonts w:ascii="Times New Roman"/>
          <w:color w:val="000000"/>
          <w:spacing w:val="19"/>
          <w:sz w:val="20"/>
        </w:rPr>
        <w:t xml:space="preserve"> </w:t>
      </w:r>
      <w:r>
        <w:rPr>
          <w:rFonts w:ascii="KCFTRC+CMR10"/>
          <w:color w:val="000000"/>
          <w:sz w:val="20"/>
        </w:rPr>
        <w:t>households</w:t>
      </w:r>
      <w:r>
        <w:rPr>
          <w:rFonts w:ascii="Times New Roman"/>
          <w:color w:val="000000"/>
          <w:spacing w:val="19"/>
          <w:sz w:val="20"/>
        </w:rPr>
        <w:t xml:space="preserve"> </w:t>
      </w:r>
      <w:r>
        <w:rPr>
          <w:rFonts w:ascii="KCFTRC+CMR10"/>
          <w:color w:val="000000"/>
          <w:sz w:val="20"/>
        </w:rPr>
        <w:t>who</w:t>
      </w:r>
      <w:r>
        <w:rPr>
          <w:rFonts w:ascii="Times New Roman"/>
          <w:color w:val="000000"/>
          <w:spacing w:val="19"/>
          <w:sz w:val="20"/>
        </w:rPr>
        <w:t xml:space="preserve"> </w:t>
      </w:r>
      <w:r>
        <w:rPr>
          <w:rFonts w:ascii="KCFTRC+CMR10"/>
          <w:color w:val="000000"/>
          <w:spacing w:val="-1"/>
          <w:sz w:val="20"/>
        </w:rPr>
        <w:t>voluntarily</w:t>
      </w:r>
      <w:r>
        <w:rPr>
          <w:rFonts w:ascii="Times New Roman"/>
          <w:color w:val="000000"/>
          <w:spacing w:val="20"/>
          <w:sz w:val="20"/>
        </w:rPr>
        <w:t xml:space="preserve"> </w:t>
      </w:r>
      <w:r>
        <w:rPr>
          <w:rFonts w:ascii="KCFTRC+CMR10"/>
          <w:color w:val="000000"/>
          <w:sz w:val="20"/>
        </w:rPr>
        <w:t>opt-in</w:t>
      </w:r>
      <w:r>
        <w:rPr>
          <w:rFonts w:ascii="Times New Roman"/>
          <w:color w:val="000000"/>
          <w:spacing w:val="19"/>
          <w:sz w:val="20"/>
        </w:rPr>
        <w:t xml:space="preserve"> </w:t>
      </w:r>
      <w:r>
        <w:rPr>
          <w:rFonts w:ascii="KCFTRC+CMR10"/>
          <w:color w:val="000000"/>
          <w:sz w:val="20"/>
        </w:rPr>
        <w:t>to</w:t>
      </w:r>
      <w:r>
        <w:rPr>
          <w:rFonts w:ascii="Times New Roman"/>
          <w:color w:val="000000"/>
          <w:spacing w:val="18"/>
          <w:sz w:val="20"/>
        </w:rPr>
        <w:t xml:space="preserve"> </w:t>
      </w:r>
      <w:r>
        <w:rPr>
          <w:rFonts w:ascii="KCFTRC+CMR10"/>
          <w:color w:val="000000"/>
          <w:sz w:val="20"/>
        </w:rPr>
        <w:t>the</w:t>
      </w:r>
      <w:r>
        <w:rPr>
          <w:rFonts w:ascii="Times New Roman"/>
          <w:color w:val="000000"/>
          <w:spacing w:val="19"/>
          <w:sz w:val="20"/>
        </w:rPr>
        <w:t xml:space="preserve"> </w:t>
      </w:r>
      <w:r>
        <w:rPr>
          <w:rFonts w:ascii="KCFTRC+CMR10"/>
          <w:color w:val="000000"/>
          <w:sz w:val="20"/>
        </w:rPr>
        <w:t>experiment</w:t>
      </w:r>
      <w:r>
        <w:rPr>
          <w:rFonts w:ascii="Times New Roman"/>
          <w:color w:val="000000"/>
          <w:spacing w:val="19"/>
          <w:sz w:val="20"/>
        </w:rPr>
        <w:t xml:space="preserve"> </w:t>
      </w:r>
      <w:r>
        <w:rPr>
          <w:rFonts w:ascii="KCFTRC+CMR10"/>
          <w:color w:val="000000"/>
          <w:spacing w:val="-2"/>
          <w:sz w:val="20"/>
        </w:rPr>
        <w:t>were</w:t>
      </w:r>
      <w:r>
        <w:rPr>
          <w:rFonts w:ascii="Times New Roman"/>
          <w:color w:val="000000"/>
          <w:spacing w:val="21"/>
          <w:sz w:val="20"/>
        </w:rPr>
        <w:t xml:space="preserve"> </w:t>
      </w:r>
      <w:r>
        <w:rPr>
          <w:rFonts w:ascii="KCFTRC+CMR10"/>
          <w:color w:val="000000"/>
          <w:sz w:val="20"/>
        </w:rPr>
        <w:t>randomly</w:t>
      </w:r>
      <w:r>
        <w:rPr>
          <w:rFonts w:ascii="Times New Roman"/>
          <w:color w:val="000000"/>
          <w:spacing w:val="19"/>
          <w:sz w:val="20"/>
        </w:rPr>
        <w:t xml:space="preserve"> </w:t>
      </w:r>
      <w:r>
        <w:rPr>
          <w:rFonts w:ascii="KCFTRC+CMR10"/>
          <w:color w:val="000000"/>
          <w:sz w:val="20"/>
        </w:rPr>
        <w:t>assigned</w:t>
      </w:r>
      <w:r>
        <w:rPr>
          <w:rFonts w:ascii="Times New Roman"/>
          <w:color w:val="000000"/>
          <w:spacing w:val="19"/>
          <w:sz w:val="20"/>
        </w:rPr>
        <w:t xml:space="preserve"> </w:t>
      </w:r>
      <w:r>
        <w:rPr>
          <w:rFonts w:ascii="KCFTRC+CMR10"/>
          <w:color w:val="000000"/>
          <w:sz w:val="20"/>
        </w:rPr>
        <w:t>to</w:t>
      </w:r>
      <w:r>
        <w:rPr>
          <w:rFonts w:ascii="Times New Roman"/>
          <w:color w:val="000000"/>
          <w:spacing w:val="18"/>
          <w:sz w:val="20"/>
        </w:rPr>
        <w:t xml:space="preserve"> </w:t>
      </w:r>
      <w:r>
        <w:rPr>
          <w:rFonts w:ascii="KCFTRC+CMR10"/>
          <w:color w:val="000000"/>
          <w:spacing w:val="-1"/>
          <w:sz w:val="20"/>
        </w:rPr>
        <w:t>control</w:t>
      </w:r>
      <w:r>
        <w:rPr>
          <w:rFonts w:ascii="Times New Roman"/>
          <w:color w:val="000000"/>
          <w:spacing w:val="20"/>
          <w:sz w:val="20"/>
        </w:rPr>
        <w:t xml:space="preserve"> </w:t>
      </w:r>
      <w:r>
        <w:rPr>
          <w:rFonts w:ascii="KCFTRC+CMR10"/>
          <w:color w:val="000000"/>
          <w:sz w:val="20"/>
        </w:rPr>
        <w:t>and</w:t>
      </w:r>
      <w:r>
        <w:rPr>
          <w:rFonts w:ascii="Times New Roman"/>
          <w:color w:val="000000"/>
          <w:spacing w:val="19"/>
          <w:sz w:val="20"/>
        </w:rPr>
        <w:t xml:space="preserve"> </w:t>
      </w:r>
      <w:r>
        <w:rPr>
          <w:rFonts w:ascii="KCFTRC+CMR10"/>
          <w:color w:val="000000"/>
          <w:spacing w:val="-1"/>
          <w:sz w:val="20"/>
        </w:rPr>
        <w:t>treatment</w:t>
      </w:r>
    </w:p>
    <w:p w14:paraId="6678C2D6" w14:textId="77777777" w:rsidR="00CF0253" w:rsidRDefault="00252649">
      <w:pPr>
        <w:spacing w:before="94" w:after="0" w:line="237" w:lineRule="exact"/>
        <w:jc w:val="left"/>
        <w:rPr>
          <w:rFonts w:ascii="Times New Roman"/>
          <w:color w:val="000000"/>
          <w:sz w:val="20"/>
        </w:rPr>
      </w:pPr>
      <w:r>
        <w:rPr>
          <w:rFonts w:ascii="KCFTRC+CMR10"/>
          <w:color w:val="000000"/>
          <w:sz w:val="20"/>
        </w:rPr>
        <w:t>groups.</w:t>
      </w:r>
      <w:hyperlink w:anchor="br8" w:history="1">
        <w:r>
          <w:rPr>
            <w:rFonts w:ascii="PTDUEJ+CMR7"/>
            <w:color w:val="000000"/>
            <w:sz w:val="21"/>
            <w:vertAlign w:val="superscript"/>
          </w:rPr>
          <w:t>7</w:t>
        </w:r>
      </w:hyperlink>
      <w:hyperlink w:anchor="br8" w:history="1">
        <w:r>
          <w:rPr>
            <w:rFonts w:ascii="Times New Roman"/>
            <w:color w:val="000000"/>
            <w:spacing w:val="132"/>
            <w:sz w:val="21"/>
            <w:vertAlign w:val="superscript"/>
          </w:rPr>
          <w:t xml:space="preserve"> </w:t>
        </w:r>
      </w:hyperlink>
      <w:r>
        <w:rPr>
          <w:rFonts w:ascii="KCFTRC+CMR10"/>
          <w:color w:val="000000"/>
          <w:sz w:val="20"/>
        </w:rPr>
        <w:t>Baseline</w:t>
      </w:r>
      <w:r>
        <w:rPr>
          <w:rFonts w:ascii="Times New Roman"/>
          <w:color w:val="000000"/>
          <w:spacing w:val="45"/>
          <w:sz w:val="20"/>
        </w:rPr>
        <w:t xml:space="preserve"> </w:t>
      </w:r>
      <w:r>
        <w:rPr>
          <w:rFonts w:ascii="KCFTRC+CMR10"/>
          <w:color w:val="000000"/>
          <w:spacing w:val="-1"/>
          <w:sz w:val="20"/>
        </w:rPr>
        <w:t>electricity</w:t>
      </w:r>
      <w:r>
        <w:rPr>
          <w:rFonts w:ascii="Times New Roman"/>
          <w:color w:val="000000"/>
          <w:spacing w:val="46"/>
          <w:sz w:val="20"/>
        </w:rPr>
        <w:t xml:space="preserve"> </w:t>
      </w:r>
      <w:r>
        <w:rPr>
          <w:rFonts w:ascii="KCFTRC+CMR10"/>
          <w:color w:val="000000"/>
          <w:sz w:val="20"/>
        </w:rPr>
        <w:t>consumption</w:t>
      </w:r>
      <w:r>
        <w:rPr>
          <w:rFonts w:ascii="Times New Roman"/>
          <w:color w:val="000000"/>
          <w:spacing w:val="45"/>
          <w:sz w:val="20"/>
        </w:rPr>
        <w:t xml:space="preserve"> </w:t>
      </w:r>
      <w:r>
        <w:rPr>
          <w:rFonts w:ascii="KCFTRC+CMR10"/>
          <w:color w:val="000000"/>
          <w:sz w:val="20"/>
        </w:rPr>
        <w:t>data</w:t>
      </w:r>
      <w:r>
        <w:rPr>
          <w:rFonts w:ascii="Times New Roman"/>
          <w:color w:val="000000"/>
          <w:spacing w:val="45"/>
          <w:sz w:val="20"/>
        </w:rPr>
        <w:t xml:space="preserve"> </w:t>
      </w:r>
      <w:r>
        <w:rPr>
          <w:rFonts w:ascii="KCFTRC+CMR10"/>
          <w:color w:val="000000"/>
          <w:spacing w:val="-2"/>
          <w:sz w:val="20"/>
        </w:rPr>
        <w:t>were</w:t>
      </w:r>
      <w:r>
        <w:rPr>
          <w:rFonts w:ascii="Times New Roman"/>
          <w:color w:val="000000"/>
          <w:spacing w:val="47"/>
          <w:sz w:val="20"/>
        </w:rPr>
        <w:t xml:space="preserve"> </w:t>
      </w:r>
      <w:r>
        <w:rPr>
          <w:rFonts w:ascii="KCFTRC+CMR10"/>
          <w:color w:val="000000"/>
          <w:sz w:val="20"/>
        </w:rPr>
        <w:t>collected</w:t>
      </w:r>
      <w:r>
        <w:rPr>
          <w:rFonts w:ascii="Times New Roman"/>
          <w:color w:val="000000"/>
          <w:spacing w:val="45"/>
          <w:sz w:val="20"/>
        </w:rPr>
        <w:t xml:space="preserve"> </w:t>
      </w:r>
      <w:r>
        <w:rPr>
          <w:rFonts w:ascii="KCFTRC+CMR10"/>
          <w:color w:val="000000"/>
          <w:sz w:val="20"/>
        </w:rPr>
        <w:t>during</w:t>
      </w:r>
      <w:r>
        <w:rPr>
          <w:rFonts w:ascii="Times New Roman"/>
          <w:color w:val="000000"/>
          <w:spacing w:val="45"/>
          <w:sz w:val="20"/>
        </w:rPr>
        <w:t xml:space="preserve"> </w:t>
      </w:r>
      <w:r>
        <w:rPr>
          <w:rFonts w:ascii="KCFTRC+CMR10"/>
          <w:color w:val="000000"/>
          <w:sz w:val="20"/>
        </w:rPr>
        <w:t>the</w:t>
      </w:r>
      <w:r>
        <w:rPr>
          <w:rFonts w:ascii="Times New Roman"/>
          <w:color w:val="000000"/>
          <w:spacing w:val="45"/>
          <w:sz w:val="20"/>
        </w:rPr>
        <w:t xml:space="preserve"> </w:t>
      </w:r>
      <w:r>
        <w:rPr>
          <w:rFonts w:ascii="KCFTRC+CMR10"/>
          <w:color w:val="000000"/>
          <w:sz w:val="20"/>
        </w:rPr>
        <w:t>second</w:t>
      </w:r>
      <w:r>
        <w:rPr>
          <w:rFonts w:ascii="Times New Roman"/>
          <w:color w:val="000000"/>
          <w:spacing w:val="45"/>
          <w:sz w:val="20"/>
        </w:rPr>
        <w:t xml:space="preserve"> </w:t>
      </w:r>
      <w:r>
        <w:rPr>
          <w:rFonts w:ascii="KCFTRC+CMR10"/>
          <w:color w:val="000000"/>
          <w:sz w:val="20"/>
        </w:rPr>
        <w:t>half</w:t>
      </w:r>
      <w:r>
        <w:rPr>
          <w:rFonts w:ascii="Times New Roman"/>
          <w:color w:val="000000"/>
          <w:spacing w:val="45"/>
          <w:sz w:val="20"/>
        </w:rPr>
        <w:t xml:space="preserve"> </w:t>
      </w:r>
      <w:r>
        <w:rPr>
          <w:rFonts w:ascii="KCFTRC+CMR10"/>
          <w:color w:val="000000"/>
          <w:sz w:val="20"/>
        </w:rPr>
        <w:t>of</w:t>
      </w:r>
      <w:r>
        <w:rPr>
          <w:rFonts w:ascii="Times New Roman"/>
          <w:color w:val="000000"/>
          <w:spacing w:val="45"/>
          <w:sz w:val="20"/>
        </w:rPr>
        <w:t xml:space="preserve"> </w:t>
      </w:r>
      <w:r>
        <w:rPr>
          <w:rFonts w:ascii="KCFTRC+CMR10"/>
          <w:color w:val="000000"/>
          <w:sz w:val="20"/>
        </w:rPr>
        <w:t>2009</w:t>
      </w:r>
      <w:r>
        <w:rPr>
          <w:rFonts w:ascii="Times New Roman"/>
          <w:color w:val="000000"/>
          <w:spacing w:val="45"/>
          <w:sz w:val="20"/>
        </w:rPr>
        <w:t xml:space="preserve"> </w:t>
      </w:r>
      <w:r>
        <w:rPr>
          <w:rFonts w:ascii="KCFTRC+CMR10"/>
          <w:color w:val="000000"/>
          <w:sz w:val="20"/>
        </w:rPr>
        <w:t>(i.e.,</w:t>
      </w:r>
      <w:r>
        <w:rPr>
          <w:rFonts w:ascii="Times New Roman"/>
          <w:color w:val="000000"/>
          <w:spacing w:val="52"/>
          <w:sz w:val="20"/>
        </w:rPr>
        <w:t xml:space="preserve"> </w:t>
      </w:r>
      <w:r>
        <w:rPr>
          <w:rFonts w:ascii="KCFTRC+CMR10"/>
          <w:color w:val="000000"/>
          <w:sz w:val="20"/>
        </w:rPr>
        <w:t>July</w:t>
      </w:r>
      <w:r>
        <w:rPr>
          <w:rFonts w:ascii="Times New Roman"/>
          <w:color w:val="000000"/>
          <w:spacing w:val="45"/>
          <w:sz w:val="20"/>
        </w:rPr>
        <w:t xml:space="preserve"> </w:t>
      </w:r>
      <w:r>
        <w:rPr>
          <w:rFonts w:ascii="KCFTRC+CMR10"/>
          <w:color w:val="000000"/>
          <w:sz w:val="20"/>
        </w:rPr>
        <w:t>to</w:t>
      </w:r>
    </w:p>
    <w:p w14:paraId="41D78653" w14:textId="77777777" w:rsidR="00CF0253" w:rsidRDefault="00252649">
      <w:pPr>
        <w:spacing w:before="149" w:after="0" w:line="209" w:lineRule="exact"/>
        <w:jc w:val="left"/>
        <w:rPr>
          <w:rFonts w:ascii="Times New Roman"/>
          <w:color w:val="000000"/>
          <w:sz w:val="20"/>
        </w:rPr>
      </w:pPr>
      <w:r>
        <w:rPr>
          <w:rFonts w:ascii="KCFTRC+CMR10"/>
          <w:color w:val="000000"/>
          <w:sz w:val="20"/>
        </w:rPr>
        <w:t>December</w:t>
      </w:r>
      <w:r>
        <w:rPr>
          <w:rFonts w:ascii="Times New Roman"/>
          <w:color w:val="000000"/>
          <w:spacing w:val="13"/>
          <w:sz w:val="20"/>
        </w:rPr>
        <w:t xml:space="preserve"> </w:t>
      </w:r>
      <w:r>
        <w:rPr>
          <w:rFonts w:ascii="KCFTRC+CMR10"/>
          <w:color w:val="000000"/>
          <w:sz w:val="20"/>
        </w:rPr>
        <w:t>2009),</w:t>
      </w:r>
      <w:r>
        <w:rPr>
          <w:rFonts w:ascii="Times New Roman"/>
          <w:color w:val="000000"/>
          <w:spacing w:val="14"/>
          <w:sz w:val="20"/>
        </w:rPr>
        <w:t xml:space="preserve"> </w:t>
      </w:r>
      <w:r>
        <w:rPr>
          <w:rFonts w:ascii="KCFTRC+CMR10"/>
          <w:color w:val="000000"/>
          <w:sz w:val="20"/>
        </w:rPr>
        <w:t>while</w:t>
      </w:r>
      <w:r>
        <w:rPr>
          <w:rFonts w:ascii="Times New Roman"/>
          <w:color w:val="000000"/>
          <w:spacing w:val="13"/>
          <w:sz w:val="20"/>
        </w:rPr>
        <w:t xml:space="preserve"> </w:t>
      </w:r>
      <w:r>
        <w:rPr>
          <w:rFonts w:ascii="KCFTRC+CMR10"/>
          <w:color w:val="000000"/>
          <w:sz w:val="20"/>
        </w:rPr>
        <w:t>the</w:t>
      </w:r>
      <w:r>
        <w:rPr>
          <w:rFonts w:ascii="Times New Roman"/>
          <w:color w:val="000000"/>
          <w:spacing w:val="13"/>
          <w:sz w:val="20"/>
        </w:rPr>
        <w:t xml:space="preserve"> </w:t>
      </w:r>
      <w:r>
        <w:rPr>
          <w:rFonts w:ascii="KCFTRC+CMR10"/>
          <w:color w:val="000000"/>
          <w:spacing w:val="-1"/>
          <w:sz w:val="20"/>
        </w:rPr>
        <w:t>treatment</w:t>
      </w:r>
      <w:r>
        <w:rPr>
          <w:rFonts w:ascii="Times New Roman"/>
          <w:color w:val="000000"/>
          <w:spacing w:val="14"/>
          <w:sz w:val="20"/>
        </w:rPr>
        <w:t xml:space="preserve"> </w:t>
      </w:r>
      <w:r>
        <w:rPr>
          <w:rFonts w:ascii="KCFTRC+CMR10"/>
          <w:color w:val="000000"/>
          <w:spacing w:val="2"/>
          <w:sz w:val="20"/>
        </w:rPr>
        <w:t>period</w:t>
      </w:r>
      <w:r>
        <w:rPr>
          <w:rFonts w:ascii="Times New Roman"/>
          <w:color w:val="000000"/>
          <w:spacing w:val="10"/>
          <w:sz w:val="20"/>
        </w:rPr>
        <w:t xml:space="preserve"> </w:t>
      </w:r>
      <w:r>
        <w:rPr>
          <w:rFonts w:ascii="KCFTRC+CMR10"/>
          <w:color w:val="000000"/>
          <w:spacing w:val="-3"/>
          <w:sz w:val="20"/>
        </w:rPr>
        <w:t>was</w:t>
      </w:r>
      <w:r>
        <w:rPr>
          <w:rFonts w:ascii="Times New Roman"/>
          <w:color w:val="000000"/>
          <w:spacing w:val="16"/>
          <w:sz w:val="20"/>
        </w:rPr>
        <w:t xml:space="preserve"> </w:t>
      </w:r>
      <w:r>
        <w:rPr>
          <w:rFonts w:ascii="KCFTRC+CMR10"/>
          <w:color w:val="000000"/>
          <w:sz w:val="20"/>
        </w:rPr>
        <w:t>from</w:t>
      </w:r>
      <w:r>
        <w:rPr>
          <w:rFonts w:ascii="Times New Roman"/>
          <w:color w:val="000000"/>
          <w:spacing w:val="13"/>
          <w:sz w:val="20"/>
        </w:rPr>
        <w:t xml:space="preserve"> </w:t>
      </w:r>
      <w:r>
        <w:rPr>
          <w:rFonts w:ascii="KCFTRC+CMR10"/>
          <w:color w:val="000000"/>
          <w:spacing w:val="-1"/>
          <w:sz w:val="20"/>
        </w:rPr>
        <w:t>January</w:t>
      </w:r>
      <w:r>
        <w:rPr>
          <w:rFonts w:ascii="Times New Roman"/>
          <w:color w:val="000000"/>
          <w:spacing w:val="14"/>
          <w:sz w:val="20"/>
        </w:rPr>
        <w:t xml:space="preserve"> </w:t>
      </w:r>
      <w:r>
        <w:rPr>
          <w:rFonts w:ascii="KCFTRC+CMR10"/>
          <w:color w:val="000000"/>
          <w:sz w:val="20"/>
        </w:rPr>
        <w:t>through</w:t>
      </w:r>
      <w:r>
        <w:rPr>
          <w:rFonts w:ascii="Times New Roman"/>
          <w:color w:val="000000"/>
          <w:spacing w:val="13"/>
          <w:sz w:val="20"/>
        </w:rPr>
        <w:t xml:space="preserve"> </w:t>
      </w:r>
      <w:r>
        <w:rPr>
          <w:rFonts w:ascii="KCFTRC+CMR10"/>
          <w:color w:val="000000"/>
          <w:sz w:val="20"/>
        </w:rPr>
        <w:t>December</w:t>
      </w:r>
      <w:r>
        <w:rPr>
          <w:rFonts w:ascii="Times New Roman"/>
          <w:color w:val="000000"/>
          <w:spacing w:val="13"/>
          <w:sz w:val="20"/>
        </w:rPr>
        <w:t xml:space="preserve"> </w:t>
      </w:r>
      <w:r>
        <w:rPr>
          <w:rFonts w:ascii="KCFTRC+CMR10"/>
          <w:color w:val="000000"/>
          <w:sz w:val="20"/>
        </w:rPr>
        <w:t>2010.</w:t>
      </w:r>
      <w:r>
        <w:rPr>
          <w:rFonts w:ascii="Times New Roman"/>
          <w:color w:val="000000"/>
          <w:spacing w:val="38"/>
          <w:sz w:val="20"/>
        </w:rPr>
        <w:t xml:space="preserve"> </w:t>
      </w:r>
      <w:r>
        <w:rPr>
          <w:rFonts w:ascii="KCFTRC+CMR10"/>
          <w:color w:val="000000"/>
          <w:sz w:val="20"/>
        </w:rPr>
        <w:t>All</w:t>
      </w:r>
      <w:r>
        <w:rPr>
          <w:rFonts w:ascii="Times New Roman"/>
          <w:color w:val="000000"/>
          <w:spacing w:val="13"/>
          <w:sz w:val="20"/>
        </w:rPr>
        <w:t xml:space="preserve"> </w:t>
      </w:r>
      <w:r>
        <w:rPr>
          <w:rFonts w:ascii="KCFTRC+CMR10"/>
          <w:color w:val="000000"/>
          <w:sz w:val="20"/>
        </w:rPr>
        <w:t>treated</w:t>
      </w:r>
      <w:r>
        <w:rPr>
          <w:rFonts w:ascii="Times New Roman"/>
          <w:color w:val="000000"/>
          <w:spacing w:val="13"/>
          <w:sz w:val="20"/>
        </w:rPr>
        <w:t xml:space="preserve"> </w:t>
      </w:r>
      <w:r>
        <w:rPr>
          <w:rFonts w:ascii="KCFTRC+CMR10"/>
          <w:color w:val="000000"/>
          <w:sz w:val="20"/>
        </w:rPr>
        <w:t>households</w:t>
      </w:r>
    </w:p>
    <w:p w14:paraId="0448FE4A"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received</w:t>
      </w:r>
      <w:r>
        <w:rPr>
          <w:rFonts w:ascii="Times New Roman"/>
          <w:color w:val="000000"/>
          <w:spacing w:val="22"/>
          <w:sz w:val="20"/>
        </w:rPr>
        <w:t xml:space="preserve"> </w:t>
      </w:r>
      <w:r>
        <w:rPr>
          <w:rFonts w:ascii="KCFTRC+CMR10"/>
          <w:color w:val="000000"/>
          <w:spacing w:val="-6"/>
          <w:sz w:val="20"/>
        </w:rPr>
        <w:t>two</w:t>
      </w:r>
      <w:r>
        <w:rPr>
          <w:rFonts w:ascii="Times New Roman"/>
          <w:color w:val="000000"/>
          <w:spacing w:val="26"/>
          <w:sz w:val="20"/>
        </w:rPr>
        <w:t xml:space="preserve"> </w:t>
      </w:r>
      <w:r>
        <w:rPr>
          <w:rFonts w:ascii="KCFTRC+CMR10"/>
          <w:color w:val="000000"/>
          <w:sz w:val="20"/>
        </w:rPr>
        <w:t>kinds</w:t>
      </w:r>
      <w:r>
        <w:rPr>
          <w:rFonts w:ascii="Times New Roman"/>
          <w:color w:val="000000"/>
          <w:spacing w:val="21"/>
          <w:sz w:val="20"/>
        </w:rPr>
        <w:t xml:space="preserve"> </w:t>
      </w:r>
      <w:r>
        <w:rPr>
          <w:rFonts w:ascii="KCFTRC+CMR10"/>
          <w:color w:val="000000"/>
          <w:sz w:val="20"/>
        </w:rPr>
        <w:t>of</w:t>
      </w:r>
      <w:r>
        <w:rPr>
          <w:rFonts w:ascii="Times New Roman"/>
          <w:color w:val="000000"/>
          <w:spacing w:val="21"/>
          <w:sz w:val="20"/>
        </w:rPr>
        <w:t xml:space="preserve"> </w:t>
      </w:r>
      <w:r>
        <w:rPr>
          <w:rFonts w:ascii="KCFTRC+CMR10"/>
          <w:color w:val="000000"/>
          <w:spacing w:val="-1"/>
          <w:sz w:val="20"/>
        </w:rPr>
        <w:t>treatments</w:t>
      </w:r>
      <w:r>
        <w:rPr>
          <w:rFonts w:ascii="Times New Roman"/>
          <w:color w:val="000000"/>
          <w:spacing w:val="21"/>
          <w:sz w:val="20"/>
        </w:rPr>
        <w:t xml:space="preserve"> </w:t>
      </w:r>
      <w:r>
        <w:rPr>
          <w:rFonts w:ascii="KCFTRC+CMR10"/>
          <w:color w:val="000000"/>
          <w:spacing w:val="-1"/>
          <w:sz w:val="20"/>
        </w:rPr>
        <w:t>simultaneously:</w:t>
      </w:r>
      <w:r>
        <w:rPr>
          <w:rFonts w:ascii="Times New Roman"/>
          <w:color w:val="000000"/>
          <w:spacing w:val="48"/>
          <w:sz w:val="20"/>
        </w:rPr>
        <w:t xml:space="preserve"> </w:t>
      </w:r>
      <w:r>
        <w:rPr>
          <w:rFonts w:ascii="KCFTRC+CMR10"/>
          <w:color w:val="000000"/>
          <w:sz w:val="20"/>
        </w:rPr>
        <w:t>1)</w:t>
      </w:r>
      <w:r>
        <w:rPr>
          <w:rFonts w:ascii="Times New Roman"/>
          <w:color w:val="000000"/>
          <w:spacing w:val="21"/>
          <w:sz w:val="20"/>
        </w:rPr>
        <w:t xml:space="preserve"> </w:t>
      </w:r>
      <w:r>
        <w:rPr>
          <w:rFonts w:ascii="KCFTRC+CMR10"/>
          <w:color w:val="000000"/>
          <w:sz w:val="20"/>
        </w:rPr>
        <w:t>one</w:t>
      </w:r>
      <w:r>
        <w:rPr>
          <w:rFonts w:ascii="Times New Roman"/>
          <w:color w:val="000000"/>
          <w:spacing w:val="21"/>
          <w:sz w:val="20"/>
        </w:rPr>
        <w:t xml:space="preserve"> </w:t>
      </w:r>
      <w:r>
        <w:rPr>
          <w:rFonts w:ascii="KCFTRC+CMR10"/>
          <w:color w:val="000000"/>
          <w:sz w:val="20"/>
        </w:rPr>
        <w:t>of</w:t>
      </w:r>
      <w:r>
        <w:rPr>
          <w:rFonts w:ascii="Times New Roman"/>
          <w:color w:val="000000"/>
          <w:spacing w:val="21"/>
          <w:sz w:val="20"/>
        </w:rPr>
        <w:t xml:space="preserve"> </w:t>
      </w:r>
      <w:r>
        <w:rPr>
          <w:rFonts w:ascii="KCFTRC+CMR10"/>
          <w:color w:val="000000"/>
          <w:sz w:val="20"/>
        </w:rPr>
        <w:t>four</w:t>
      </w:r>
      <w:r>
        <w:rPr>
          <w:rFonts w:ascii="Times New Roman"/>
          <w:color w:val="000000"/>
          <w:spacing w:val="21"/>
          <w:sz w:val="20"/>
        </w:rPr>
        <w:t xml:space="preserve"> </w:t>
      </w:r>
      <w:r>
        <w:rPr>
          <w:rFonts w:ascii="KCFTRC+CMR10"/>
          <w:color w:val="000000"/>
          <w:sz w:val="20"/>
        </w:rPr>
        <w:t>TOU</w:t>
      </w:r>
      <w:r>
        <w:rPr>
          <w:rFonts w:ascii="Times New Roman"/>
          <w:color w:val="000000"/>
          <w:spacing w:val="21"/>
          <w:sz w:val="20"/>
        </w:rPr>
        <w:t xml:space="preserve"> </w:t>
      </w:r>
      <w:r>
        <w:rPr>
          <w:rFonts w:ascii="KCFTRC+CMR10" w:hAnsi="KCFTRC+CMR10" w:cs="KCFTRC+CMR10"/>
          <w:color w:val="000000"/>
          <w:sz w:val="20"/>
        </w:rPr>
        <w:t>tariﬀ</w:t>
      </w:r>
      <w:r>
        <w:rPr>
          <w:rFonts w:ascii="Times New Roman"/>
          <w:color w:val="000000"/>
          <w:spacing w:val="21"/>
          <w:sz w:val="20"/>
        </w:rPr>
        <w:t xml:space="preserve"> </w:t>
      </w:r>
      <w:r>
        <w:rPr>
          <w:rFonts w:ascii="KCFTRC+CMR10"/>
          <w:color w:val="000000"/>
          <w:sz w:val="20"/>
        </w:rPr>
        <w:t>structures</w:t>
      </w:r>
      <w:r>
        <w:rPr>
          <w:rFonts w:ascii="Times New Roman"/>
          <w:color w:val="000000"/>
          <w:spacing w:val="21"/>
          <w:sz w:val="20"/>
        </w:rPr>
        <w:t xml:space="preserve"> </w:t>
      </w:r>
      <w:r>
        <w:rPr>
          <w:rFonts w:ascii="KCFTRC+CMR10"/>
          <w:color w:val="000000"/>
          <w:sz w:val="20"/>
        </w:rPr>
        <w:t>and</w:t>
      </w:r>
      <w:r>
        <w:rPr>
          <w:rFonts w:ascii="Times New Roman"/>
          <w:color w:val="000000"/>
          <w:spacing w:val="21"/>
          <w:sz w:val="20"/>
        </w:rPr>
        <w:t xml:space="preserve"> </w:t>
      </w:r>
      <w:r>
        <w:rPr>
          <w:rFonts w:ascii="KCFTRC+CMR10"/>
          <w:color w:val="000000"/>
          <w:sz w:val="20"/>
        </w:rPr>
        <w:t>2)</w:t>
      </w:r>
      <w:r>
        <w:rPr>
          <w:rFonts w:ascii="Times New Roman"/>
          <w:color w:val="000000"/>
          <w:spacing w:val="21"/>
          <w:sz w:val="20"/>
        </w:rPr>
        <w:t xml:space="preserve"> </w:t>
      </w:r>
      <w:r>
        <w:rPr>
          <w:rFonts w:ascii="KCFTRC+CMR10"/>
          <w:color w:val="000000"/>
          <w:sz w:val="20"/>
        </w:rPr>
        <w:t>one</w:t>
      </w:r>
      <w:r>
        <w:rPr>
          <w:rFonts w:ascii="Times New Roman"/>
          <w:color w:val="000000"/>
          <w:spacing w:val="21"/>
          <w:sz w:val="20"/>
        </w:rPr>
        <w:t xml:space="preserve"> </w:t>
      </w:r>
      <w:r>
        <w:rPr>
          <w:rFonts w:ascii="KCFTRC+CMR10"/>
          <w:color w:val="000000"/>
          <w:sz w:val="20"/>
        </w:rPr>
        <w:t>of</w:t>
      </w:r>
      <w:r>
        <w:rPr>
          <w:rFonts w:ascii="Times New Roman"/>
          <w:color w:val="000000"/>
          <w:spacing w:val="21"/>
          <w:sz w:val="20"/>
        </w:rPr>
        <w:t xml:space="preserve"> </w:t>
      </w:r>
      <w:r>
        <w:rPr>
          <w:rFonts w:ascii="KCFTRC+CMR10"/>
          <w:color w:val="000000"/>
          <w:sz w:val="20"/>
        </w:rPr>
        <w:t>four</w:t>
      </w:r>
      <w:r>
        <w:rPr>
          <w:rFonts w:ascii="Times New Roman"/>
          <w:color w:val="000000"/>
          <w:spacing w:val="21"/>
          <w:sz w:val="20"/>
        </w:rPr>
        <w:t xml:space="preserve"> </w:t>
      </w:r>
      <w:r>
        <w:rPr>
          <w:rFonts w:ascii="KCFTRC+CMR10"/>
          <w:color w:val="000000"/>
          <w:sz w:val="20"/>
        </w:rPr>
        <w:t>DSM</w:t>
      </w:r>
    </w:p>
    <w:p w14:paraId="7F501214"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stimuli,</w:t>
      </w:r>
      <w:r>
        <w:rPr>
          <w:rFonts w:ascii="Times New Roman"/>
          <w:color w:val="000000"/>
          <w:spacing w:val="7"/>
          <w:sz w:val="20"/>
        </w:rPr>
        <w:t xml:space="preserve"> </w:t>
      </w:r>
      <w:r>
        <w:rPr>
          <w:rFonts w:ascii="KCFTRC+CMR10"/>
          <w:color w:val="000000"/>
          <w:sz w:val="20"/>
        </w:rPr>
        <w:t>described</w:t>
      </w:r>
      <w:r>
        <w:rPr>
          <w:rFonts w:ascii="Times New Roman"/>
          <w:color w:val="000000"/>
          <w:spacing w:val="2"/>
          <w:sz w:val="20"/>
        </w:rPr>
        <w:t xml:space="preserve"> </w:t>
      </w:r>
      <w:r>
        <w:rPr>
          <w:rFonts w:ascii="KCFTRC+CMR10"/>
          <w:color w:val="000000"/>
          <w:sz w:val="20"/>
        </w:rPr>
        <w:t>in</w:t>
      </w:r>
      <w:r>
        <w:rPr>
          <w:rFonts w:ascii="Times New Roman"/>
          <w:color w:val="000000"/>
          <w:spacing w:val="3"/>
          <w:sz w:val="20"/>
        </w:rPr>
        <w:t xml:space="preserve"> </w:t>
      </w:r>
      <w:r>
        <w:rPr>
          <w:rFonts w:ascii="KCFTRC+CMR10"/>
          <w:color w:val="000000"/>
          <w:sz w:val="20"/>
        </w:rPr>
        <w:t>detail</w:t>
      </w:r>
      <w:r>
        <w:rPr>
          <w:rFonts w:ascii="Times New Roman"/>
          <w:color w:val="000000"/>
          <w:spacing w:val="3"/>
          <w:sz w:val="20"/>
        </w:rPr>
        <w:t xml:space="preserve"> </w:t>
      </w:r>
      <w:r>
        <w:rPr>
          <w:rFonts w:ascii="KCFTRC+CMR10"/>
          <w:color w:val="000000"/>
          <w:sz w:val="20"/>
        </w:rPr>
        <w:t>later.</w:t>
      </w:r>
      <w:r>
        <w:rPr>
          <w:rFonts w:ascii="Times New Roman"/>
          <w:color w:val="000000"/>
          <w:spacing w:val="34"/>
          <w:sz w:val="20"/>
        </w:rPr>
        <w:t xml:space="preserve"> </w:t>
      </w:r>
      <w:r>
        <w:rPr>
          <w:rFonts w:ascii="KCFTRC+CMR10"/>
          <w:color w:val="000000"/>
          <w:sz w:val="20"/>
        </w:rPr>
        <w:t>In</w:t>
      </w:r>
      <w:r>
        <w:rPr>
          <w:rFonts w:ascii="Times New Roman"/>
          <w:color w:val="000000"/>
          <w:spacing w:val="3"/>
          <w:sz w:val="20"/>
        </w:rPr>
        <w:t xml:space="preserve"> </w:t>
      </w:r>
      <w:r>
        <w:rPr>
          <w:rFonts w:ascii="KCFTRC+CMR10"/>
          <w:color w:val="000000"/>
          <w:sz w:val="20"/>
        </w:rPr>
        <w:t>other</w:t>
      </w:r>
      <w:r>
        <w:rPr>
          <w:rFonts w:ascii="Times New Roman"/>
          <w:color w:val="000000"/>
          <w:spacing w:val="3"/>
          <w:sz w:val="20"/>
        </w:rPr>
        <w:t xml:space="preserve"> </w:t>
      </w:r>
      <w:r>
        <w:rPr>
          <w:rFonts w:ascii="KCFTRC+CMR10"/>
          <w:color w:val="000000"/>
          <w:spacing w:val="-1"/>
          <w:sz w:val="20"/>
        </w:rPr>
        <w:t>words,</w:t>
      </w:r>
      <w:r>
        <w:rPr>
          <w:rFonts w:ascii="Times New Roman"/>
          <w:color w:val="000000"/>
          <w:spacing w:val="7"/>
          <w:sz w:val="20"/>
        </w:rPr>
        <w:t xml:space="preserve"> </w:t>
      </w:r>
      <w:r>
        <w:rPr>
          <w:rFonts w:ascii="KCFTRC+CMR10"/>
          <w:color w:val="000000"/>
          <w:sz w:val="20"/>
        </w:rPr>
        <w:t>there</w:t>
      </w:r>
      <w:r>
        <w:rPr>
          <w:rFonts w:ascii="Times New Roman"/>
          <w:color w:val="000000"/>
          <w:spacing w:val="3"/>
          <w:sz w:val="20"/>
        </w:rPr>
        <w:t xml:space="preserve"> </w:t>
      </w:r>
      <w:r>
        <w:rPr>
          <w:rFonts w:ascii="KCFTRC+CMR10"/>
          <w:color w:val="000000"/>
          <w:spacing w:val="-2"/>
          <w:sz w:val="20"/>
        </w:rPr>
        <w:t>were</w:t>
      </w:r>
      <w:r>
        <w:rPr>
          <w:rFonts w:ascii="Times New Roman"/>
          <w:color w:val="000000"/>
          <w:spacing w:val="5"/>
          <w:sz w:val="20"/>
        </w:rPr>
        <w:t xml:space="preserve"> </w:t>
      </w:r>
      <w:r>
        <w:rPr>
          <w:rFonts w:ascii="KCFTRC+CMR10"/>
          <w:color w:val="000000"/>
          <w:sz w:val="20"/>
        </w:rPr>
        <w:t>16</w:t>
      </w:r>
      <w:r>
        <w:rPr>
          <w:rFonts w:ascii="Times New Roman"/>
          <w:color w:val="000000"/>
          <w:spacing w:val="3"/>
          <w:sz w:val="20"/>
        </w:rPr>
        <w:t xml:space="preserve"> </w:t>
      </w:r>
      <w:r>
        <w:rPr>
          <w:rFonts w:ascii="KCFTRC+CMR10"/>
          <w:color w:val="000000"/>
          <w:sz w:val="20"/>
        </w:rPr>
        <w:t>distinct</w:t>
      </w:r>
      <w:r>
        <w:rPr>
          <w:rFonts w:ascii="Times New Roman"/>
          <w:color w:val="000000"/>
          <w:spacing w:val="3"/>
          <w:sz w:val="20"/>
        </w:rPr>
        <w:t xml:space="preserve"> </w:t>
      </w:r>
      <w:r>
        <w:rPr>
          <w:rFonts w:ascii="KCFTRC+CMR10"/>
          <w:color w:val="000000"/>
          <w:spacing w:val="-1"/>
          <w:sz w:val="20"/>
        </w:rPr>
        <w:t>treatment</w:t>
      </w:r>
      <w:r>
        <w:rPr>
          <w:rFonts w:ascii="Times New Roman"/>
          <w:color w:val="000000"/>
          <w:spacing w:val="4"/>
          <w:sz w:val="20"/>
        </w:rPr>
        <w:t xml:space="preserve"> </w:t>
      </w:r>
      <w:r>
        <w:rPr>
          <w:rFonts w:ascii="KCFTRC+CMR10"/>
          <w:color w:val="000000"/>
          <w:sz w:val="20"/>
        </w:rPr>
        <w:t>subgroups.</w:t>
      </w:r>
      <w:r>
        <w:rPr>
          <w:rFonts w:ascii="Times New Roman"/>
          <w:color w:val="000000"/>
          <w:spacing w:val="34"/>
          <w:sz w:val="20"/>
        </w:rPr>
        <w:t xml:space="preserve"> </w:t>
      </w:r>
      <w:r>
        <w:rPr>
          <w:rFonts w:ascii="KCFTRC+CMR10"/>
          <w:color w:val="000000"/>
          <w:sz w:val="20"/>
        </w:rPr>
        <w:t>The</w:t>
      </w:r>
      <w:r>
        <w:rPr>
          <w:rFonts w:ascii="Times New Roman"/>
          <w:color w:val="000000"/>
          <w:spacing w:val="3"/>
          <w:sz w:val="20"/>
        </w:rPr>
        <w:t xml:space="preserve"> </w:t>
      </w:r>
      <w:r>
        <w:rPr>
          <w:rFonts w:ascii="KCFTRC+CMR10"/>
          <w:color w:val="000000"/>
          <w:sz w:val="20"/>
        </w:rPr>
        <w:t>CER</w:t>
      </w:r>
      <w:r>
        <w:rPr>
          <w:rFonts w:ascii="Times New Roman"/>
          <w:color w:val="000000"/>
          <w:spacing w:val="3"/>
          <w:sz w:val="20"/>
        </w:rPr>
        <w:t xml:space="preserve"> </w:t>
      </w:r>
      <w:r>
        <w:rPr>
          <w:rFonts w:ascii="KCFTRC+CMR10"/>
          <w:color w:val="000000"/>
          <w:spacing w:val="-1"/>
          <w:sz w:val="20"/>
        </w:rPr>
        <w:t>provided</w:t>
      </w:r>
    </w:p>
    <w:p w14:paraId="3DD2881F" w14:textId="77777777" w:rsidR="00CF0253" w:rsidRDefault="00252649">
      <w:pPr>
        <w:spacing w:before="94" w:after="0" w:line="237" w:lineRule="exact"/>
        <w:jc w:val="left"/>
        <w:rPr>
          <w:rFonts w:ascii="Times New Roman"/>
          <w:color w:val="000000"/>
          <w:sz w:val="20"/>
        </w:rPr>
      </w:pPr>
      <w:r>
        <w:rPr>
          <w:rFonts w:ascii="KCFTRC+CMR10"/>
          <w:color w:val="000000"/>
          <w:sz w:val="20"/>
        </w:rPr>
        <w:t>the</w:t>
      </w:r>
      <w:r>
        <w:rPr>
          <w:rFonts w:ascii="Times New Roman"/>
          <w:color w:val="000000"/>
          <w:spacing w:val="16"/>
          <w:sz w:val="20"/>
        </w:rPr>
        <w:t xml:space="preserve"> </w:t>
      </w:r>
      <w:r>
        <w:rPr>
          <w:rFonts w:ascii="KCFTRC+CMR10"/>
          <w:color w:val="000000"/>
          <w:sz w:val="20"/>
        </w:rPr>
        <w:t>treated</w:t>
      </w:r>
      <w:r>
        <w:rPr>
          <w:rFonts w:ascii="Times New Roman"/>
          <w:color w:val="000000"/>
          <w:spacing w:val="16"/>
          <w:sz w:val="20"/>
        </w:rPr>
        <w:t xml:space="preserve"> </w:t>
      </w:r>
      <w:r>
        <w:rPr>
          <w:rFonts w:ascii="KCFTRC+CMR10"/>
          <w:color w:val="000000"/>
          <w:sz w:val="20"/>
        </w:rPr>
        <w:t>with</w:t>
      </w:r>
      <w:r>
        <w:rPr>
          <w:rFonts w:ascii="Times New Roman"/>
          <w:color w:val="000000"/>
          <w:spacing w:val="16"/>
          <w:sz w:val="20"/>
        </w:rPr>
        <w:t xml:space="preserve"> </w:t>
      </w:r>
      <w:r>
        <w:rPr>
          <w:rFonts w:ascii="KCFTRC+CMR10"/>
          <w:color w:val="000000"/>
          <w:sz w:val="20"/>
        </w:rPr>
        <w:t>a</w:t>
      </w:r>
      <w:r>
        <w:rPr>
          <w:rFonts w:ascii="Times New Roman"/>
          <w:color w:val="000000"/>
          <w:spacing w:val="16"/>
          <w:sz w:val="20"/>
        </w:rPr>
        <w:t xml:space="preserve"> </w:t>
      </w:r>
      <w:r>
        <w:rPr>
          <w:rFonts w:ascii="KCFTRC+CMR10"/>
          <w:color w:val="000000"/>
          <w:sz w:val="20"/>
        </w:rPr>
        <w:t>fridge</w:t>
      </w:r>
      <w:r>
        <w:rPr>
          <w:rFonts w:ascii="Times New Roman"/>
          <w:color w:val="000000"/>
          <w:spacing w:val="16"/>
          <w:sz w:val="20"/>
        </w:rPr>
        <w:t xml:space="preserve"> </w:t>
      </w:r>
      <w:r>
        <w:rPr>
          <w:rFonts w:ascii="KCFTRC+CMR10"/>
          <w:color w:val="000000"/>
          <w:sz w:val="20"/>
        </w:rPr>
        <w:t>magnet</w:t>
      </w:r>
      <w:r>
        <w:rPr>
          <w:rFonts w:ascii="Times New Roman"/>
          <w:color w:val="000000"/>
          <w:spacing w:val="17"/>
          <w:sz w:val="20"/>
        </w:rPr>
        <w:t xml:space="preserve"> </w:t>
      </w:r>
      <w:r>
        <w:rPr>
          <w:rFonts w:ascii="KCFTRC+CMR10"/>
          <w:color w:val="000000"/>
          <w:sz w:val="20"/>
        </w:rPr>
        <w:t>and</w:t>
      </w:r>
      <w:r>
        <w:rPr>
          <w:rFonts w:ascii="Times New Roman"/>
          <w:color w:val="000000"/>
          <w:spacing w:val="16"/>
          <w:sz w:val="20"/>
        </w:rPr>
        <w:t xml:space="preserve"> </w:t>
      </w:r>
      <w:r>
        <w:rPr>
          <w:rFonts w:ascii="KCFTRC+CMR10"/>
          <w:color w:val="000000"/>
          <w:spacing w:val="-2"/>
          <w:sz w:val="20"/>
        </w:rPr>
        <w:t>stickers</w:t>
      </w:r>
      <w:r>
        <w:rPr>
          <w:rFonts w:ascii="Times New Roman"/>
          <w:color w:val="000000"/>
          <w:spacing w:val="18"/>
          <w:sz w:val="20"/>
        </w:rPr>
        <w:t xml:space="preserve"> </w:t>
      </w:r>
      <w:r>
        <w:rPr>
          <w:rFonts w:ascii="KCFTRC+CMR10"/>
          <w:color w:val="000000"/>
          <w:sz w:val="20"/>
        </w:rPr>
        <w:t>to</w:t>
      </w:r>
      <w:r>
        <w:rPr>
          <w:rFonts w:ascii="Times New Roman"/>
          <w:color w:val="000000"/>
          <w:spacing w:val="16"/>
          <w:sz w:val="20"/>
        </w:rPr>
        <w:t xml:space="preserve"> </w:t>
      </w:r>
      <w:r>
        <w:rPr>
          <w:rFonts w:ascii="KCFTRC+CMR10"/>
          <w:color w:val="000000"/>
          <w:sz w:val="20"/>
        </w:rPr>
        <w:t>facilitate</w:t>
      </w:r>
      <w:r>
        <w:rPr>
          <w:rFonts w:ascii="Times New Roman"/>
          <w:color w:val="000000"/>
          <w:spacing w:val="16"/>
          <w:sz w:val="20"/>
        </w:rPr>
        <w:t xml:space="preserve"> </w:t>
      </w:r>
      <w:r>
        <w:rPr>
          <w:rFonts w:ascii="KCFTRC+CMR10"/>
          <w:color w:val="000000"/>
          <w:sz w:val="20"/>
        </w:rPr>
        <w:t>accustoming</w:t>
      </w:r>
      <w:r>
        <w:rPr>
          <w:rFonts w:ascii="Times New Roman"/>
          <w:color w:val="000000"/>
          <w:spacing w:val="16"/>
          <w:sz w:val="20"/>
        </w:rPr>
        <w:t xml:space="preserve"> </w:t>
      </w:r>
      <w:r>
        <w:rPr>
          <w:rFonts w:ascii="KCFTRC+CMR10"/>
          <w:color w:val="000000"/>
          <w:sz w:val="20"/>
        </w:rPr>
        <w:t>them</w:t>
      </w:r>
      <w:r>
        <w:rPr>
          <w:rFonts w:ascii="Times New Roman"/>
          <w:color w:val="000000"/>
          <w:spacing w:val="16"/>
          <w:sz w:val="20"/>
        </w:rPr>
        <w:t xml:space="preserve"> </w:t>
      </w:r>
      <w:r>
        <w:rPr>
          <w:rFonts w:ascii="KCFTRC+CMR10"/>
          <w:color w:val="000000"/>
          <w:sz w:val="20"/>
        </w:rPr>
        <w:t>to</w:t>
      </w:r>
      <w:r>
        <w:rPr>
          <w:rFonts w:ascii="Times New Roman"/>
          <w:color w:val="000000"/>
          <w:spacing w:val="16"/>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z w:val="20"/>
        </w:rPr>
        <w:t>TOU</w:t>
      </w:r>
      <w:r>
        <w:rPr>
          <w:rFonts w:ascii="Times New Roman"/>
          <w:color w:val="000000"/>
          <w:spacing w:val="16"/>
          <w:sz w:val="20"/>
        </w:rPr>
        <w:t xml:space="preserve"> </w:t>
      </w:r>
      <w:r>
        <w:rPr>
          <w:rFonts w:ascii="KCFTRC+CMR10"/>
          <w:color w:val="000000"/>
          <w:sz w:val="20"/>
        </w:rPr>
        <w:t>pricing</w:t>
      </w:r>
      <w:r>
        <w:rPr>
          <w:rFonts w:ascii="Times New Roman"/>
          <w:color w:val="000000"/>
          <w:spacing w:val="16"/>
          <w:sz w:val="20"/>
        </w:rPr>
        <w:t xml:space="preserve"> </w:t>
      </w:r>
      <w:r>
        <w:rPr>
          <w:rFonts w:ascii="KCFTRC+CMR10"/>
          <w:color w:val="000000"/>
          <w:spacing w:val="-1"/>
          <w:sz w:val="20"/>
        </w:rPr>
        <w:t>schemes.</w:t>
      </w:r>
      <w:hyperlink w:anchor="br8" w:history="1">
        <w:r>
          <w:rPr>
            <w:rFonts w:ascii="PTDUEJ+CMR7"/>
            <w:color w:val="000000"/>
            <w:sz w:val="21"/>
            <w:vertAlign w:val="superscript"/>
          </w:rPr>
          <w:t>8</w:t>
        </w:r>
      </w:hyperlink>
      <w:hyperlink w:anchor="br8" w:history="1">
        <w:r>
          <w:rPr>
            <w:rFonts w:ascii="Times New Roman"/>
            <w:color w:val="000000"/>
            <w:spacing w:val="46"/>
            <w:sz w:val="21"/>
            <w:vertAlign w:val="superscript"/>
          </w:rPr>
          <w:t xml:space="preserve"> </w:t>
        </w:r>
      </w:hyperlink>
      <w:r>
        <w:rPr>
          <w:rFonts w:ascii="KCFTRC+CMR10"/>
          <w:color w:val="000000"/>
          <w:sz w:val="20"/>
        </w:rPr>
        <w:t>On</w:t>
      </w:r>
    </w:p>
    <w:p w14:paraId="50BCD4AB" w14:textId="77777777" w:rsidR="00CF0253" w:rsidRDefault="00252649">
      <w:pPr>
        <w:spacing w:before="149" w:after="0" w:line="209" w:lineRule="exact"/>
        <w:jc w:val="left"/>
        <w:rPr>
          <w:rFonts w:ascii="Times New Roman"/>
          <w:color w:val="000000"/>
          <w:sz w:val="20"/>
        </w:rPr>
      </w:pPr>
      <w:r>
        <w:rPr>
          <w:rFonts w:ascii="KCFTRC+CMR10"/>
          <w:color w:val="000000"/>
          <w:sz w:val="20"/>
        </w:rPr>
        <w:t>the</w:t>
      </w:r>
      <w:r>
        <w:rPr>
          <w:rFonts w:ascii="Times New Roman"/>
          <w:color w:val="000000"/>
          <w:spacing w:val="16"/>
          <w:sz w:val="20"/>
        </w:rPr>
        <w:t xml:space="preserve"> </w:t>
      </w:r>
      <w:r>
        <w:rPr>
          <w:rFonts w:ascii="KCFTRC+CMR10"/>
          <w:color w:val="000000"/>
          <w:spacing w:val="-3"/>
          <w:sz w:val="20"/>
        </w:rPr>
        <w:t>contrary,</w:t>
      </w:r>
      <w:r>
        <w:rPr>
          <w:rFonts w:ascii="Times New Roman"/>
          <w:color w:val="000000"/>
          <w:spacing w:val="19"/>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z w:val="20"/>
        </w:rPr>
        <w:t>households</w:t>
      </w:r>
      <w:r>
        <w:rPr>
          <w:rFonts w:ascii="Times New Roman"/>
          <w:color w:val="000000"/>
          <w:spacing w:val="16"/>
          <w:sz w:val="20"/>
        </w:rPr>
        <w:t xml:space="preserve"> </w:t>
      </w:r>
      <w:r>
        <w:rPr>
          <w:rFonts w:ascii="KCFTRC+CMR10"/>
          <w:color w:val="000000"/>
          <w:sz w:val="20"/>
        </w:rPr>
        <w:t>allocated</w:t>
      </w:r>
      <w:r>
        <w:rPr>
          <w:rFonts w:ascii="Times New Roman"/>
          <w:color w:val="000000"/>
          <w:spacing w:val="16"/>
          <w:sz w:val="20"/>
        </w:rPr>
        <w:t xml:space="preserve"> </w:t>
      </w:r>
      <w:r>
        <w:rPr>
          <w:rFonts w:ascii="KCFTRC+CMR10"/>
          <w:color w:val="000000"/>
          <w:sz w:val="20"/>
        </w:rPr>
        <w:t>to</w:t>
      </w:r>
      <w:r>
        <w:rPr>
          <w:rFonts w:ascii="Times New Roman"/>
          <w:color w:val="000000"/>
          <w:spacing w:val="16"/>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pacing w:val="-1"/>
          <w:sz w:val="20"/>
        </w:rPr>
        <w:t>control</w:t>
      </w:r>
      <w:r>
        <w:rPr>
          <w:rFonts w:ascii="Times New Roman"/>
          <w:color w:val="000000"/>
          <w:spacing w:val="17"/>
          <w:sz w:val="20"/>
        </w:rPr>
        <w:t xml:space="preserve"> </w:t>
      </w:r>
      <w:r>
        <w:rPr>
          <w:rFonts w:ascii="KCFTRC+CMR10"/>
          <w:color w:val="000000"/>
          <w:sz w:val="20"/>
        </w:rPr>
        <w:t>group</w:t>
      </w:r>
      <w:r>
        <w:rPr>
          <w:rFonts w:ascii="Times New Roman"/>
          <w:color w:val="000000"/>
          <w:spacing w:val="17"/>
          <w:sz w:val="20"/>
        </w:rPr>
        <w:t xml:space="preserve"> </w:t>
      </w:r>
      <w:r>
        <w:rPr>
          <w:rFonts w:ascii="KCFTRC+CMR10"/>
          <w:color w:val="000000"/>
          <w:sz w:val="20"/>
        </w:rPr>
        <w:t>remained</w:t>
      </w:r>
      <w:r>
        <w:rPr>
          <w:rFonts w:ascii="Times New Roman"/>
          <w:color w:val="000000"/>
          <w:spacing w:val="16"/>
          <w:sz w:val="20"/>
        </w:rPr>
        <w:t xml:space="preserve"> </w:t>
      </w:r>
      <w:r>
        <w:rPr>
          <w:rFonts w:ascii="KCFTRC+CMR10"/>
          <w:color w:val="000000"/>
          <w:sz w:val="20"/>
        </w:rPr>
        <w:t>on</w:t>
      </w:r>
      <w:r>
        <w:rPr>
          <w:rFonts w:ascii="Times New Roman"/>
          <w:color w:val="000000"/>
          <w:spacing w:val="16"/>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z w:val="20"/>
        </w:rPr>
        <w:t>normal</w:t>
      </w:r>
      <w:r>
        <w:rPr>
          <w:rFonts w:ascii="Times New Roman"/>
          <w:color w:val="000000"/>
          <w:spacing w:val="17"/>
          <w:sz w:val="20"/>
        </w:rPr>
        <w:t xml:space="preserve"> </w:t>
      </w:r>
      <w:r>
        <w:rPr>
          <w:rFonts w:ascii="KCFTRC+CMR10" w:hAnsi="KCFTRC+CMR10" w:cs="KCFTRC+CMR10"/>
          <w:color w:val="000000"/>
          <w:sz w:val="20"/>
        </w:rPr>
        <w:t>ﬂat</w:t>
      </w:r>
      <w:r>
        <w:rPr>
          <w:rFonts w:ascii="Times New Roman"/>
          <w:color w:val="000000"/>
          <w:spacing w:val="17"/>
          <w:sz w:val="20"/>
        </w:rPr>
        <w:t xml:space="preserve"> </w:t>
      </w:r>
      <w:r>
        <w:rPr>
          <w:rFonts w:ascii="KCFTRC+CMR10" w:hAnsi="KCFTRC+CMR10" w:cs="KCFTRC+CMR10"/>
          <w:color w:val="000000"/>
          <w:sz w:val="20"/>
        </w:rPr>
        <w:t>tariﬀ.</w:t>
      </w:r>
    </w:p>
    <w:p w14:paraId="773781EE" w14:textId="77777777" w:rsidR="00CF0253" w:rsidRDefault="00252649">
      <w:pPr>
        <w:spacing w:before="149" w:after="0" w:line="209" w:lineRule="exact"/>
        <w:ind w:left="299"/>
        <w:jc w:val="left"/>
        <w:rPr>
          <w:rFonts w:ascii="Times New Roman"/>
          <w:color w:val="000000"/>
          <w:sz w:val="20"/>
        </w:rPr>
      </w:pPr>
      <w:r>
        <w:rPr>
          <w:rFonts w:ascii="KCFTRC+CMR10"/>
          <w:color w:val="000000"/>
          <w:sz w:val="20"/>
        </w:rPr>
        <w:t>The</w:t>
      </w:r>
      <w:r>
        <w:rPr>
          <w:rFonts w:ascii="Times New Roman"/>
          <w:color w:val="000000"/>
          <w:spacing w:val="8"/>
          <w:sz w:val="20"/>
        </w:rPr>
        <w:t xml:space="preserve"> </w:t>
      </w:r>
      <w:r>
        <w:rPr>
          <w:rFonts w:ascii="KCFTRC+CMR10"/>
          <w:color w:val="000000"/>
          <w:sz w:val="20"/>
        </w:rPr>
        <w:t>four</w:t>
      </w:r>
      <w:r>
        <w:rPr>
          <w:rFonts w:ascii="Times New Roman"/>
          <w:color w:val="000000"/>
          <w:spacing w:val="8"/>
          <w:sz w:val="20"/>
        </w:rPr>
        <w:t xml:space="preserve"> </w:t>
      </w:r>
      <w:r>
        <w:rPr>
          <w:rFonts w:ascii="KCFTRC+CMR10"/>
          <w:color w:val="000000"/>
          <w:sz w:val="20"/>
        </w:rPr>
        <w:t>TOU</w:t>
      </w:r>
      <w:r>
        <w:rPr>
          <w:rFonts w:ascii="Times New Roman"/>
          <w:color w:val="000000"/>
          <w:spacing w:val="7"/>
          <w:sz w:val="20"/>
        </w:rPr>
        <w:t xml:space="preserve"> </w:t>
      </w:r>
      <w:r>
        <w:rPr>
          <w:rFonts w:ascii="KCFTRC+CMR10" w:hAnsi="KCFTRC+CMR10" w:cs="KCFTRC+CMR10"/>
          <w:color w:val="000000"/>
          <w:sz w:val="20"/>
        </w:rPr>
        <w:t>tariﬀ</w:t>
      </w:r>
      <w:r>
        <w:rPr>
          <w:rFonts w:ascii="Times New Roman"/>
          <w:color w:val="000000"/>
          <w:spacing w:val="7"/>
          <w:sz w:val="20"/>
        </w:rPr>
        <w:t xml:space="preserve"> </w:t>
      </w:r>
      <w:r>
        <w:rPr>
          <w:rFonts w:ascii="KCFTRC+CMR10"/>
          <w:color w:val="000000"/>
          <w:sz w:val="20"/>
        </w:rPr>
        <w:t>structures</w:t>
      </w:r>
      <w:r>
        <w:rPr>
          <w:rFonts w:ascii="Times New Roman"/>
          <w:color w:val="000000"/>
          <w:spacing w:val="8"/>
          <w:sz w:val="20"/>
        </w:rPr>
        <w:t xml:space="preserve"> </w:t>
      </w:r>
      <w:r>
        <w:rPr>
          <w:rFonts w:ascii="KCFTRC+CMR10"/>
          <w:color w:val="000000"/>
          <w:sz w:val="20"/>
        </w:rPr>
        <w:t>had</w:t>
      </w:r>
      <w:r>
        <w:rPr>
          <w:rFonts w:ascii="Times New Roman"/>
          <w:color w:val="000000"/>
          <w:spacing w:val="7"/>
          <w:sz w:val="20"/>
        </w:rPr>
        <w:t xml:space="preserve"> </w:t>
      </w:r>
      <w:r>
        <w:rPr>
          <w:rFonts w:ascii="KCFTRC+CMR10" w:hAnsi="KCFTRC+CMR10" w:cs="KCFTRC+CMR10"/>
          <w:color w:val="000000"/>
          <w:spacing w:val="-1"/>
          <w:sz w:val="20"/>
        </w:rPr>
        <w:t>diﬀerent</w:t>
      </w:r>
      <w:r>
        <w:rPr>
          <w:rFonts w:ascii="Times New Roman"/>
          <w:color w:val="000000"/>
          <w:spacing w:val="9"/>
          <w:sz w:val="20"/>
        </w:rPr>
        <w:t xml:space="preserve"> </w:t>
      </w:r>
      <w:r>
        <w:rPr>
          <w:rFonts w:ascii="KCFTRC+CMR10"/>
          <w:color w:val="000000"/>
          <w:sz w:val="20"/>
        </w:rPr>
        <w:t>prices</w:t>
      </w:r>
      <w:r>
        <w:rPr>
          <w:rFonts w:ascii="Times New Roman"/>
          <w:color w:val="000000"/>
          <w:spacing w:val="7"/>
          <w:sz w:val="20"/>
        </w:rPr>
        <w:t xml:space="preserve"> </w:t>
      </w:r>
      <w:r>
        <w:rPr>
          <w:rFonts w:ascii="KCFTRC+CMR10"/>
          <w:color w:val="000000"/>
          <w:sz w:val="20"/>
        </w:rPr>
        <w:t>during</w:t>
      </w:r>
      <w:r>
        <w:rPr>
          <w:rFonts w:ascii="Times New Roman"/>
          <w:color w:val="000000"/>
          <w:spacing w:val="7"/>
          <w:sz w:val="20"/>
        </w:rPr>
        <w:t xml:space="preserve"> </w:t>
      </w:r>
      <w:r>
        <w:rPr>
          <w:rFonts w:ascii="KCFTRC+CMR10"/>
          <w:color w:val="000000"/>
          <w:spacing w:val="-2"/>
          <w:sz w:val="20"/>
        </w:rPr>
        <w:t>each</w:t>
      </w:r>
      <w:r>
        <w:rPr>
          <w:rFonts w:ascii="Times New Roman"/>
          <w:color w:val="000000"/>
          <w:spacing w:val="9"/>
          <w:sz w:val="20"/>
        </w:rPr>
        <w:t xml:space="preserve"> </w:t>
      </w:r>
      <w:r>
        <w:rPr>
          <w:rFonts w:ascii="KCFTRC+CMR10"/>
          <w:color w:val="000000"/>
          <w:sz w:val="20"/>
        </w:rPr>
        <w:t>of</w:t>
      </w:r>
      <w:r>
        <w:rPr>
          <w:rFonts w:ascii="Times New Roman"/>
          <w:color w:val="000000"/>
          <w:spacing w:val="8"/>
          <w:sz w:val="20"/>
        </w:rPr>
        <w:t xml:space="preserve"> </w:t>
      </w:r>
      <w:r>
        <w:rPr>
          <w:rFonts w:ascii="KCFTRC+CMR10"/>
          <w:color w:val="000000"/>
          <w:sz w:val="20"/>
        </w:rPr>
        <w:t>the</w:t>
      </w:r>
      <w:r>
        <w:rPr>
          <w:rFonts w:ascii="Times New Roman"/>
          <w:color w:val="000000"/>
          <w:spacing w:val="8"/>
          <w:sz w:val="20"/>
        </w:rPr>
        <w:t xml:space="preserve"> </w:t>
      </w:r>
      <w:r>
        <w:rPr>
          <w:rFonts w:ascii="KCFTRC+CMR10"/>
          <w:color w:val="000000"/>
          <w:sz w:val="20"/>
        </w:rPr>
        <w:t>three</w:t>
      </w:r>
      <w:r>
        <w:rPr>
          <w:rFonts w:ascii="Times New Roman"/>
          <w:color w:val="000000"/>
          <w:spacing w:val="7"/>
          <w:sz w:val="20"/>
        </w:rPr>
        <w:t xml:space="preserve"> </w:t>
      </w:r>
      <w:r>
        <w:rPr>
          <w:rFonts w:ascii="KCFTRC+CMR10"/>
          <w:color w:val="000000"/>
          <w:sz w:val="20"/>
        </w:rPr>
        <w:t>rate</w:t>
      </w:r>
      <w:r>
        <w:rPr>
          <w:rFonts w:ascii="Times New Roman"/>
          <w:color w:val="000000"/>
          <w:spacing w:val="8"/>
          <w:sz w:val="20"/>
        </w:rPr>
        <w:t xml:space="preserve"> </w:t>
      </w:r>
      <w:r>
        <w:rPr>
          <w:rFonts w:ascii="KCFTRC+CMR10"/>
          <w:color w:val="000000"/>
          <w:spacing w:val="2"/>
          <w:sz w:val="20"/>
        </w:rPr>
        <w:t>periods</w:t>
      </w:r>
      <w:r>
        <w:rPr>
          <w:rFonts w:ascii="Times New Roman"/>
          <w:color w:val="000000"/>
          <w:spacing w:val="6"/>
          <w:sz w:val="20"/>
        </w:rPr>
        <w:t xml:space="preserve"> </w:t>
      </w:r>
      <w:r>
        <w:rPr>
          <w:rFonts w:ascii="KCFTRC+CMR10"/>
          <w:color w:val="000000"/>
          <w:sz w:val="20"/>
        </w:rPr>
        <w:t>in</w:t>
      </w:r>
      <w:r>
        <w:rPr>
          <w:rFonts w:ascii="Times New Roman"/>
          <w:color w:val="000000"/>
          <w:spacing w:val="7"/>
          <w:sz w:val="20"/>
        </w:rPr>
        <w:t xml:space="preserve"> </w:t>
      </w:r>
      <w:r>
        <w:rPr>
          <w:rFonts w:ascii="KCFTRC+CMR10"/>
          <w:color w:val="000000"/>
          <w:sz w:val="20"/>
        </w:rPr>
        <w:t>a</w:t>
      </w:r>
      <w:r>
        <w:rPr>
          <w:rFonts w:ascii="Times New Roman"/>
          <w:color w:val="000000"/>
          <w:spacing w:val="7"/>
          <w:sz w:val="20"/>
        </w:rPr>
        <w:t xml:space="preserve"> </w:t>
      </w:r>
      <w:r>
        <w:rPr>
          <w:rFonts w:ascii="KCFTRC+CMR10"/>
          <w:color w:val="000000"/>
          <w:spacing w:val="-8"/>
          <w:sz w:val="20"/>
        </w:rPr>
        <w:t>day.</w:t>
      </w:r>
      <w:r>
        <w:rPr>
          <w:rFonts w:ascii="Times New Roman"/>
          <w:color w:val="000000"/>
          <w:spacing w:val="43"/>
          <w:sz w:val="20"/>
        </w:rPr>
        <w:t xml:space="preserve"> </w:t>
      </w:r>
      <w:r>
        <w:rPr>
          <w:rFonts w:ascii="KCFTRC+CMR10"/>
          <w:color w:val="000000"/>
          <w:sz w:val="20"/>
        </w:rPr>
        <w:t>The</w:t>
      </w:r>
      <w:r>
        <w:rPr>
          <w:rFonts w:ascii="Times New Roman"/>
          <w:color w:val="000000"/>
          <w:spacing w:val="8"/>
          <w:sz w:val="20"/>
        </w:rPr>
        <w:t xml:space="preserve"> </w:t>
      </w:r>
      <w:r>
        <w:rPr>
          <w:rFonts w:ascii="KCFTRC+CMR10"/>
          <w:color w:val="000000"/>
          <w:spacing w:val="-3"/>
          <w:sz w:val="20"/>
        </w:rPr>
        <w:t>day</w:t>
      </w:r>
      <w:r>
        <w:rPr>
          <w:rFonts w:ascii="Times New Roman"/>
          <w:color w:val="000000"/>
          <w:spacing w:val="10"/>
          <w:sz w:val="20"/>
        </w:rPr>
        <w:t xml:space="preserve"> </w:t>
      </w:r>
      <w:r>
        <w:rPr>
          <w:rFonts w:ascii="KCFTRC+CMR10"/>
          <w:color w:val="000000"/>
          <w:sz w:val="20"/>
        </w:rPr>
        <w:t>in</w:t>
      </w:r>
    </w:p>
    <w:p w14:paraId="27807130" w14:textId="77777777" w:rsidR="00CF0253" w:rsidRDefault="00252649">
      <w:pPr>
        <w:spacing w:before="149" w:after="0" w:line="209" w:lineRule="exact"/>
        <w:jc w:val="left"/>
        <w:rPr>
          <w:rFonts w:ascii="Times New Roman"/>
          <w:color w:val="000000"/>
          <w:sz w:val="20"/>
        </w:rPr>
      </w:pPr>
      <w:r>
        <w:rPr>
          <w:rFonts w:ascii="KCFTRC+CMR10"/>
          <w:color w:val="000000"/>
          <w:sz w:val="20"/>
        </w:rPr>
        <w:t>the</w:t>
      </w:r>
      <w:r>
        <w:rPr>
          <w:rFonts w:ascii="Times New Roman"/>
          <w:color w:val="000000"/>
          <w:spacing w:val="8"/>
          <w:sz w:val="20"/>
        </w:rPr>
        <w:t xml:space="preserve"> </w:t>
      </w:r>
      <w:r>
        <w:rPr>
          <w:rFonts w:ascii="KCFTRC+CMR10"/>
          <w:color w:val="000000"/>
          <w:spacing w:val="-1"/>
          <w:sz w:val="20"/>
        </w:rPr>
        <w:t>treatment</w:t>
      </w:r>
      <w:r>
        <w:rPr>
          <w:rFonts w:ascii="Times New Roman"/>
          <w:color w:val="000000"/>
          <w:spacing w:val="9"/>
          <w:sz w:val="20"/>
        </w:rPr>
        <w:t xml:space="preserve"> </w:t>
      </w:r>
      <w:r>
        <w:rPr>
          <w:rFonts w:ascii="KCFTRC+CMR10"/>
          <w:color w:val="000000"/>
          <w:spacing w:val="2"/>
          <w:sz w:val="20"/>
        </w:rPr>
        <w:t>period</w:t>
      </w:r>
      <w:r>
        <w:rPr>
          <w:rFonts w:ascii="Times New Roman"/>
          <w:color w:val="000000"/>
          <w:spacing w:val="6"/>
          <w:sz w:val="20"/>
        </w:rPr>
        <w:t xml:space="preserve"> </w:t>
      </w:r>
      <w:r>
        <w:rPr>
          <w:rFonts w:ascii="KCFTRC+CMR10"/>
          <w:color w:val="000000"/>
          <w:spacing w:val="-3"/>
          <w:sz w:val="20"/>
        </w:rPr>
        <w:t>was</w:t>
      </w:r>
      <w:r>
        <w:rPr>
          <w:rFonts w:ascii="Times New Roman"/>
          <w:color w:val="000000"/>
          <w:spacing w:val="12"/>
          <w:sz w:val="20"/>
        </w:rPr>
        <w:t xml:space="preserve"> </w:t>
      </w:r>
      <w:r>
        <w:rPr>
          <w:rFonts w:ascii="KCFTRC+CMR10"/>
          <w:color w:val="000000"/>
          <w:sz w:val="20"/>
        </w:rPr>
        <w:t>divided</w:t>
      </w:r>
      <w:r>
        <w:rPr>
          <w:rFonts w:ascii="Times New Roman"/>
          <w:color w:val="000000"/>
          <w:spacing w:val="8"/>
          <w:sz w:val="20"/>
        </w:rPr>
        <w:t xml:space="preserve"> </w:t>
      </w:r>
      <w:r>
        <w:rPr>
          <w:rFonts w:ascii="KCFTRC+CMR10"/>
          <w:color w:val="000000"/>
          <w:spacing w:val="-2"/>
          <w:sz w:val="20"/>
        </w:rPr>
        <w:t>into</w:t>
      </w:r>
      <w:r>
        <w:rPr>
          <w:rFonts w:ascii="Times New Roman"/>
          <w:color w:val="000000"/>
          <w:spacing w:val="10"/>
          <w:sz w:val="20"/>
        </w:rPr>
        <w:t xml:space="preserve"> </w:t>
      </w:r>
      <w:r>
        <w:rPr>
          <w:rFonts w:ascii="KCFTRC+CMR10"/>
          <w:color w:val="000000"/>
          <w:sz w:val="20"/>
        </w:rPr>
        <w:t>three</w:t>
      </w:r>
      <w:r>
        <w:rPr>
          <w:rFonts w:ascii="Times New Roman"/>
          <w:color w:val="000000"/>
          <w:spacing w:val="9"/>
          <w:sz w:val="20"/>
        </w:rPr>
        <w:t xml:space="preserve"> </w:t>
      </w:r>
      <w:r>
        <w:rPr>
          <w:rFonts w:ascii="KCFTRC+CMR10"/>
          <w:color w:val="000000"/>
          <w:spacing w:val="1"/>
          <w:sz w:val="20"/>
        </w:rPr>
        <w:t>periods:</w:t>
      </w:r>
      <w:r>
        <w:rPr>
          <w:rFonts w:ascii="Times New Roman"/>
          <w:color w:val="000000"/>
          <w:spacing w:val="33"/>
          <w:sz w:val="20"/>
        </w:rPr>
        <w:t xml:space="preserve"> </w:t>
      </w:r>
      <w:r>
        <w:rPr>
          <w:rFonts w:ascii="KCFTRC+CMR10"/>
          <w:color w:val="000000"/>
          <w:sz w:val="20"/>
        </w:rPr>
        <w:t>1)</w:t>
      </w:r>
      <w:r>
        <w:rPr>
          <w:rFonts w:ascii="Times New Roman"/>
          <w:color w:val="000000"/>
          <w:spacing w:val="9"/>
          <w:sz w:val="20"/>
        </w:rPr>
        <w:t xml:space="preserve"> </w:t>
      </w:r>
      <w:r>
        <w:rPr>
          <w:rFonts w:ascii="KCFTRC+CMR10"/>
          <w:color w:val="000000"/>
          <w:spacing w:val="2"/>
          <w:sz w:val="20"/>
        </w:rPr>
        <w:t>peak</w:t>
      </w:r>
      <w:r>
        <w:rPr>
          <w:rFonts w:ascii="Times New Roman"/>
          <w:color w:val="000000"/>
          <w:spacing w:val="7"/>
          <w:sz w:val="20"/>
        </w:rPr>
        <w:t xml:space="preserve"> </w:t>
      </w:r>
      <w:r>
        <w:rPr>
          <w:rFonts w:ascii="KCFTRC+CMR10"/>
          <w:color w:val="000000"/>
          <w:sz w:val="20"/>
        </w:rPr>
        <w:t>rate</w:t>
      </w:r>
      <w:r>
        <w:rPr>
          <w:rFonts w:ascii="Times New Roman"/>
          <w:color w:val="000000"/>
          <w:spacing w:val="9"/>
          <w:sz w:val="20"/>
        </w:rPr>
        <w:t xml:space="preserve"> </w:t>
      </w:r>
      <w:r>
        <w:rPr>
          <w:rFonts w:ascii="KCFTRC+CMR10"/>
          <w:color w:val="000000"/>
          <w:spacing w:val="2"/>
          <w:sz w:val="20"/>
        </w:rPr>
        <w:t>period</w:t>
      </w:r>
      <w:r>
        <w:rPr>
          <w:rFonts w:ascii="Times New Roman"/>
          <w:color w:val="000000"/>
          <w:spacing w:val="6"/>
          <w:sz w:val="20"/>
        </w:rPr>
        <w:t xml:space="preserve"> </w:t>
      </w:r>
      <w:r>
        <w:rPr>
          <w:rFonts w:ascii="KCFTRC+CMR10"/>
          <w:color w:val="000000"/>
          <w:sz w:val="20"/>
        </w:rPr>
        <w:t>from</w:t>
      </w:r>
      <w:r>
        <w:rPr>
          <w:rFonts w:ascii="Times New Roman"/>
          <w:color w:val="000000"/>
          <w:spacing w:val="8"/>
          <w:sz w:val="20"/>
        </w:rPr>
        <w:t xml:space="preserve"> </w:t>
      </w:r>
      <w:r>
        <w:rPr>
          <w:rFonts w:ascii="KCFTRC+CMR10"/>
          <w:color w:val="000000"/>
          <w:sz w:val="20"/>
        </w:rPr>
        <w:t>5:00</w:t>
      </w:r>
      <w:r>
        <w:rPr>
          <w:rFonts w:ascii="Times New Roman"/>
          <w:color w:val="000000"/>
          <w:spacing w:val="8"/>
          <w:sz w:val="20"/>
        </w:rPr>
        <w:t xml:space="preserve"> </w:t>
      </w:r>
      <w:proofErr w:type="spellStart"/>
      <w:r>
        <w:rPr>
          <w:rFonts w:ascii="KCFTRC+CMR10"/>
          <w:color w:val="000000"/>
          <w:sz w:val="20"/>
        </w:rPr>
        <w:t>p.m</w:t>
      </w:r>
      <w:proofErr w:type="spellEnd"/>
      <w:r>
        <w:rPr>
          <w:rFonts w:ascii="Times New Roman"/>
          <w:color w:val="000000"/>
          <w:spacing w:val="8"/>
          <w:sz w:val="20"/>
        </w:rPr>
        <w:t xml:space="preserve"> </w:t>
      </w:r>
      <w:r>
        <w:rPr>
          <w:rFonts w:ascii="KCFTRC+CMR10"/>
          <w:color w:val="000000"/>
          <w:sz w:val="20"/>
        </w:rPr>
        <w:t>to</w:t>
      </w:r>
      <w:r>
        <w:rPr>
          <w:rFonts w:ascii="Times New Roman"/>
          <w:color w:val="000000"/>
          <w:spacing w:val="8"/>
          <w:sz w:val="20"/>
        </w:rPr>
        <w:t xml:space="preserve"> </w:t>
      </w:r>
      <w:r>
        <w:rPr>
          <w:rFonts w:ascii="KCFTRC+CMR10"/>
          <w:color w:val="000000"/>
          <w:sz w:val="20"/>
        </w:rPr>
        <w:t>7:00</w:t>
      </w:r>
      <w:r>
        <w:rPr>
          <w:rFonts w:ascii="Times New Roman"/>
          <w:color w:val="000000"/>
          <w:spacing w:val="8"/>
          <w:sz w:val="20"/>
        </w:rPr>
        <w:t xml:space="preserve"> </w:t>
      </w:r>
      <w:r>
        <w:rPr>
          <w:rFonts w:ascii="KCFTRC+CMR10"/>
          <w:color w:val="000000"/>
          <w:sz w:val="20"/>
        </w:rPr>
        <w:t>p.m.,</w:t>
      </w:r>
      <w:r>
        <w:rPr>
          <w:rFonts w:ascii="Times New Roman"/>
          <w:color w:val="000000"/>
          <w:spacing w:val="10"/>
          <w:sz w:val="20"/>
        </w:rPr>
        <w:t xml:space="preserve"> </w:t>
      </w:r>
      <w:r>
        <w:rPr>
          <w:rFonts w:ascii="KCFTRC+CMR10"/>
          <w:color w:val="000000"/>
          <w:sz w:val="20"/>
        </w:rPr>
        <w:t>2)</w:t>
      </w:r>
      <w:r>
        <w:rPr>
          <w:rFonts w:ascii="Times New Roman"/>
          <w:color w:val="000000"/>
          <w:spacing w:val="9"/>
          <w:sz w:val="20"/>
        </w:rPr>
        <w:t xml:space="preserve"> </w:t>
      </w:r>
      <w:r>
        <w:rPr>
          <w:rFonts w:ascii="KCFTRC+CMR10"/>
          <w:color w:val="000000"/>
          <w:spacing w:val="-3"/>
          <w:sz w:val="20"/>
        </w:rPr>
        <w:t>day</w:t>
      </w:r>
      <w:r>
        <w:rPr>
          <w:rFonts w:ascii="Times New Roman"/>
          <w:color w:val="000000"/>
          <w:spacing w:val="11"/>
          <w:sz w:val="20"/>
        </w:rPr>
        <w:t xml:space="preserve"> </w:t>
      </w:r>
      <w:r>
        <w:rPr>
          <w:rFonts w:ascii="KCFTRC+CMR10"/>
          <w:color w:val="000000"/>
          <w:sz w:val="20"/>
        </w:rPr>
        <w:t>rate</w:t>
      </w:r>
    </w:p>
    <w:p w14:paraId="0582FD4E" w14:textId="77777777" w:rsidR="00CF0253" w:rsidRDefault="00252649">
      <w:pPr>
        <w:spacing w:before="149" w:after="0" w:line="209" w:lineRule="exact"/>
        <w:jc w:val="left"/>
        <w:rPr>
          <w:rFonts w:ascii="Times New Roman"/>
          <w:color w:val="000000"/>
          <w:sz w:val="20"/>
        </w:rPr>
      </w:pPr>
      <w:r>
        <w:rPr>
          <w:rFonts w:ascii="KCFTRC+CMR10"/>
          <w:color w:val="000000"/>
          <w:spacing w:val="2"/>
          <w:sz w:val="20"/>
        </w:rPr>
        <w:t>period</w:t>
      </w:r>
      <w:r>
        <w:rPr>
          <w:rFonts w:ascii="Times New Roman"/>
          <w:color w:val="000000"/>
          <w:spacing w:val="13"/>
          <w:sz w:val="20"/>
        </w:rPr>
        <w:t xml:space="preserve"> </w:t>
      </w:r>
      <w:r>
        <w:rPr>
          <w:rFonts w:ascii="KCFTRC+CMR10"/>
          <w:color w:val="000000"/>
          <w:sz w:val="20"/>
        </w:rPr>
        <w:t>from</w:t>
      </w:r>
      <w:r>
        <w:rPr>
          <w:rFonts w:ascii="Times New Roman"/>
          <w:color w:val="000000"/>
          <w:spacing w:val="15"/>
          <w:sz w:val="20"/>
        </w:rPr>
        <w:t xml:space="preserve"> </w:t>
      </w:r>
      <w:r>
        <w:rPr>
          <w:rFonts w:ascii="KCFTRC+CMR10"/>
          <w:color w:val="000000"/>
          <w:sz w:val="20"/>
        </w:rPr>
        <w:t>8:00</w:t>
      </w:r>
      <w:r>
        <w:rPr>
          <w:rFonts w:ascii="Times New Roman"/>
          <w:color w:val="000000"/>
          <w:spacing w:val="16"/>
          <w:sz w:val="20"/>
        </w:rPr>
        <w:t xml:space="preserve"> </w:t>
      </w:r>
      <w:r>
        <w:rPr>
          <w:rFonts w:ascii="KCFTRC+CMR10"/>
          <w:color w:val="000000"/>
          <w:sz w:val="20"/>
        </w:rPr>
        <w:t>a.m.</w:t>
      </w:r>
      <w:r>
        <w:rPr>
          <w:rFonts w:ascii="Times New Roman"/>
          <w:color w:val="000000"/>
          <w:spacing w:val="39"/>
          <w:sz w:val="20"/>
        </w:rPr>
        <w:t xml:space="preserve"> </w:t>
      </w:r>
      <w:r>
        <w:rPr>
          <w:rFonts w:ascii="KCFTRC+CMR10"/>
          <w:color w:val="000000"/>
          <w:sz w:val="20"/>
        </w:rPr>
        <w:t>to</w:t>
      </w:r>
      <w:r>
        <w:rPr>
          <w:rFonts w:ascii="Times New Roman"/>
          <w:color w:val="000000"/>
          <w:spacing w:val="15"/>
          <w:sz w:val="20"/>
        </w:rPr>
        <w:t xml:space="preserve"> </w:t>
      </w:r>
      <w:r>
        <w:rPr>
          <w:rFonts w:ascii="KCFTRC+CMR10"/>
          <w:color w:val="000000"/>
          <w:sz w:val="20"/>
        </w:rPr>
        <w:t>5:00</w:t>
      </w:r>
      <w:r>
        <w:rPr>
          <w:rFonts w:ascii="Times New Roman"/>
          <w:color w:val="000000"/>
          <w:spacing w:val="16"/>
          <w:sz w:val="20"/>
        </w:rPr>
        <w:t xml:space="preserve"> </w:t>
      </w:r>
      <w:r>
        <w:rPr>
          <w:rFonts w:ascii="KCFTRC+CMR10"/>
          <w:color w:val="000000"/>
          <w:sz w:val="20"/>
        </w:rPr>
        <w:t>p.m.</w:t>
      </w:r>
      <w:r>
        <w:rPr>
          <w:rFonts w:ascii="Times New Roman"/>
          <w:color w:val="000000"/>
          <w:spacing w:val="39"/>
          <w:sz w:val="20"/>
        </w:rPr>
        <w:t xml:space="preserve"> </w:t>
      </w:r>
      <w:r>
        <w:rPr>
          <w:rFonts w:ascii="KCFTRC+CMR10"/>
          <w:color w:val="000000"/>
          <w:sz w:val="20"/>
        </w:rPr>
        <w:t>and</w:t>
      </w:r>
      <w:r>
        <w:rPr>
          <w:rFonts w:ascii="Times New Roman"/>
          <w:color w:val="000000"/>
          <w:spacing w:val="16"/>
          <w:sz w:val="20"/>
        </w:rPr>
        <w:t xml:space="preserve"> </w:t>
      </w:r>
      <w:r>
        <w:rPr>
          <w:rFonts w:ascii="KCFTRC+CMR10"/>
          <w:color w:val="000000"/>
          <w:sz w:val="20"/>
        </w:rPr>
        <w:t>from</w:t>
      </w:r>
      <w:r>
        <w:rPr>
          <w:rFonts w:ascii="Times New Roman"/>
          <w:color w:val="000000"/>
          <w:spacing w:val="15"/>
          <w:sz w:val="20"/>
        </w:rPr>
        <w:t xml:space="preserve"> </w:t>
      </w:r>
      <w:r>
        <w:rPr>
          <w:rFonts w:ascii="KCFTRC+CMR10"/>
          <w:color w:val="000000"/>
          <w:sz w:val="20"/>
        </w:rPr>
        <w:t>7:00</w:t>
      </w:r>
      <w:r>
        <w:rPr>
          <w:rFonts w:ascii="Times New Roman"/>
          <w:color w:val="000000"/>
          <w:spacing w:val="16"/>
          <w:sz w:val="20"/>
        </w:rPr>
        <w:t xml:space="preserve"> </w:t>
      </w:r>
      <w:r>
        <w:rPr>
          <w:rFonts w:ascii="KCFTRC+CMR10"/>
          <w:color w:val="000000"/>
          <w:sz w:val="20"/>
        </w:rPr>
        <w:t>p.m.</w:t>
      </w:r>
      <w:r>
        <w:rPr>
          <w:rFonts w:ascii="Times New Roman"/>
          <w:color w:val="000000"/>
          <w:spacing w:val="39"/>
          <w:sz w:val="20"/>
        </w:rPr>
        <w:t xml:space="preserve"> </w:t>
      </w:r>
      <w:r>
        <w:rPr>
          <w:rFonts w:ascii="KCFTRC+CMR10"/>
          <w:color w:val="000000"/>
          <w:sz w:val="20"/>
        </w:rPr>
        <w:t>to</w:t>
      </w:r>
      <w:r>
        <w:rPr>
          <w:rFonts w:ascii="Times New Roman"/>
          <w:color w:val="000000"/>
          <w:spacing w:val="15"/>
          <w:sz w:val="20"/>
        </w:rPr>
        <w:t xml:space="preserve"> </w:t>
      </w:r>
      <w:r>
        <w:rPr>
          <w:rFonts w:ascii="KCFTRC+CMR10"/>
          <w:color w:val="000000"/>
          <w:sz w:val="20"/>
        </w:rPr>
        <w:t>11:00</w:t>
      </w:r>
      <w:r>
        <w:rPr>
          <w:rFonts w:ascii="Times New Roman"/>
          <w:color w:val="000000"/>
          <w:spacing w:val="16"/>
          <w:sz w:val="20"/>
        </w:rPr>
        <w:t xml:space="preserve"> </w:t>
      </w:r>
      <w:r>
        <w:rPr>
          <w:rFonts w:ascii="KCFTRC+CMR10"/>
          <w:color w:val="000000"/>
          <w:sz w:val="20"/>
        </w:rPr>
        <w:t>p.m.,</w:t>
      </w:r>
      <w:r>
        <w:rPr>
          <w:rFonts w:ascii="Times New Roman"/>
          <w:color w:val="000000"/>
          <w:spacing w:val="16"/>
          <w:sz w:val="20"/>
        </w:rPr>
        <w:t xml:space="preserve"> </w:t>
      </w:r>
      <w:r>
        <w:rPr>
          <w:rFonts w:ascii="KCFTRC+CMR10"/>
          <w:color w:val="000000"/>
          <w:sz w:val="20"/>
        </w:rPr>
        <w:t>and</w:t>
      </w:r>
      <w:r>
        <w:rPr>
          <w:rFonts w:ascii="Times New Roman"/>
          <w:color w:val="000000"/>
          <w:spacing w:val="16"/>
          <w:sz w:val="20"/>
        </w:rPr>
        <w:t xml:space="preserve"> </w:t>
      </w:r>
      <w:r>
        <w:rPr>
          <w:rFonts w:ascii="KCFTRC+CMR10"/>
          <w:color w:val="000000"/>
          <w:sz w:val="20"/>
        </w:rPr>
        <w:t>3)</w:t>
      </w:r>
      <w:r>
        <w:rPr>
          <w:rFonts w:ascii="Times New Roman"/>
          <w:color w:val="000000"/>
          <w:spacing w:val="16"/>
          <w:sz w:val="20"/>
        </w:rPr>
        <w:t xml:space="preserve"> </w:t>
      </w:r>
      <w:r>
        <w:rPr>
          <w:rFonts w:ascii="KCFTRC+CMR10"/>
          <w:color w:val="000000"/>
          <w:spacing w:val="-2"/>
          <w:sz w:val="20"/>
        </w:rPr>
        <w:t>night</w:t>
      </w:r>
      <w:r>
        <w:rPr>
          <w:rFonts w:ascii="Times New Roman"/>
          <w:color w:val="000000"/>
          <w:spacing w:val="17"/>
          <w:sz w:val="20"/>
        </w:rPr>
        <w:t xml:space="preserve"> </w:t>
      </w:r>
      <w:r>
        <w:rPr>
          <w:rFonts w:ascii="KCFTRC+CMR10"/>
          <w:color w:val="000000"/>
          <w:sz w:val="20"/>
        </w:rPr>
        <w:t>rate</w:t>
      </w:r>
      <w:r>
        <w:rPr>
          <w:rFonts w:ascii="Times New Roman"/>
          <w:color w:val="000000"/>
          <w:spacing w:val="16"/>
          <w:sz w:val="20"/>
        </w:rPr>
        <w:t xml:space="preserve"> </w:t>
      </w:r>
      <w:r>
        <w:rPr>
          <w:rFonts w:ascii="KCFTRC+CMR10"/>
          <w:color w:val="000000"/>
          <w:spacing w:val="2"/>
          <w:sz w:val="20"/>
        </w:rPr>
        <w:t>period</w:t>
      </w:r>
      <w:r>
        <w:rPr>
          <w:rFonts w:ascii="Times New Roman"/>
          <w:color w:val="000000"/>
          <w:spacing w:val="13"/>
          <w:sz w:val="20"/>
        </w:rPr>
        <w:t xml:space="preserve"> </w:t>
      </w:r>
      <w:r>
        <w:rPr>
          <w:rFonts w:ascii="KCFTRC+CMR10"/>
          <w:color w:val="000000"/>
          <w:sz w:val="20"/>
        </w:rPr>
        <w:t>from</w:t>
      </w:r>
      <w:r>
        <w:rPr>
          <w:rFonts w:ascii="Times New Roman"/>
          <w:color w:val="000000"/>
          <w:spacing w:val="15"/>
          <w:sz w:val="20"/>
        </w:rPr>
        <w:t xml:space="preserve"> </w:t>
      </w:r>
      <w:r>
        <w:rPr>
          <w:rFonts w:ascii="KCFTRC+CMR10"/>
          <w:color w:val="000000"/>
          <w:sz w:val="20"/>
        </w:rPr>
        <w:t>11:00</w:t>
      </w:r>
      <w:r>
        <w:rPr>
          <w:rFonts w:ascii="Times New Roman"/>
          <w:color w:val="000000"/>
          <w:spacing w:val="16"/>
          <w:sz w:val="20"/>
        </w:rPr>
        <w:t xml:space="preserve"> </w:t>
      </w:r>
      <w:r>
        <w:rPr>
          <w:rFonts w:ascii="KCFTRC+CMR10"/>
          <w:color w:val="000000"/>
          <w:sz w:val="20"/>
        </w:rPr>
        <w:t>p.m.</w:t>
      </w:r>
    </w:p>
    <w:p w14:paraId="0D3C5C07" w14:textId="77777777" w:rsidR="00CF0253" w:rsidRDefault="00252649">
      <w:pPr>
        <w:spacing w:before="149" w:after="0" w:line="209" w:lineRule="exact"/>
        <w:jc w:val="left"/>
        <w:rPr>
          <w:rFonts w:ascii="Times New Roman"/>
          <w:color w:val="000000"/>
          <w:sz w:val="20"/>
        </w:rPr>
      </w:pPr>
      <w:r>
        <w:rPr>
          <w:rFonts w:ascii="KCFTRC+CMR10"/>
          <w:color w:val="000000"/>
          <w:sz w:val="20"/>
        </w:rPr>
        <w:t>to</w:t>
      </w:r>
      <w:r>
        <w:rPr>
          <w:rFonts w:ascii="Times New Roman"/>
          <w:color w:val="000000"/>
          <w:spacing w:val="23"/>
          <w:sz w:val="20"/>
        </w:rPr>
        <w:t xml:space="preserve"> </w:t>
      </w:r>
      <w:r>
        <w:rPr>
          <w:rFonts w:ascii="KCFTRC+CMR10"/>
          <w:color w:val="000000"/>
          <w:sz w:val="20"/>
        </w:rPr>
        <w:t>8:00</w:t>
      </w:r>
      <w:r>
        <w:rPr>
          <w:rFonts w:ascii="Times New Roman"/>
          <w:color w:val="000000"/>
          <w:spacing w:val="23"/>
          <w:sz w:val="20"/>
        </w:rPr>
        <w:t xml:space="preserve"> </w:t>
      </w:r>
      <w:r>
        <w:rPr>
          <w:rFonts w:ascii="KCFTRC+CMR10"/>
          <w:color w:val="000000"/>
          <w:sz w:val="20"/>
        </w:rPr>
        <w:t>a.m.</w:t>
      </w:r>
      <w:r>
        <w:rPr>
          <w:rFonts w:ascii="Times New Roman"/>
          <w:color w:val="000000"/>
          <w:spacing w:val="60"/>
          <w:sz w:val="20"/>
        </w:rPr>
        <w:t xml:space="preserve"> </w:t>
      </w:r>
      <w:r>
        <w:rPr>
          <w:rFonts w:ascii="KCFTRC+CMR10"/>
          <w:color w:val="000000"/>
          <w:spacing w:val="-1"/>
          <w:sz w:val="20"/>
        </w:rPr>
        <w:t>As</w:t>
      </w:r>
      <w:r>
        <w:rPr>
          <w:rFonts w:ascii="Times New Roman"/>
          <w:color w:val="000000"/>
          <w:spacing w:val="24"/>
          <w:sz w:val="20"/>
        </w:rPr>
        <w:t xml:space="preserve"> </w:t>
      </w:r>
      <w:r>
        <w:rPr>
          <w:rFonts w:ascii="KCFTRC+CMR10"/>
          <w:color w:val="000000"/>
          <w:sz w:val="20"/>
        </w:rPr>
        <w:t>illustrated</w:t>
      </w:r>
      <w:r>
        <w:rPr>
          <w:rFonts w:ascii="Times New Roman"/>
          <w:color w:val="000000"/>
          <w:spacing w:val="23"/>
          <w:sz w:val="20"/>
        </w:rPr>
        <w:t xml:space="preserve"> </w:t>
      </w:r>
      <w:r>
        <w:rPr>
          <w:rFonts w:ascii="KCFTRC+CMR10"/>
          <w:color w:val="000000"/>
          <w:sz w:val="20"/>
        </w:rPr>
        <w:t>in</w:t>
      </w:r>
      <w:r>
        <w:rPr>
          <w:rFonts w:ascii="Times New Roman"/>
          <w:color w:val="000000"/>
          <w:spacing w:val="23"/>
          <w:sz w:val="20"/>
        </w:rPr>
        <w:t xml:space="preserve"> </w:t>
      </w:r>
      <w:r>
        <w:rPr>
          <w:rFonts w:ascii="KCFTRC+CMR10"/>
          <w:color w:val="000000"/>
          <w:sz w:val="20"/>
        </w:rPr>
        <w:t>Figure</w:t>
      </w:r>
      <w:r>
        <w:rPr>
          <w:rFonts w:ascii="Times New Roman"/>
          <w:color w:val="000000"/>
          <w:spacing w:val="24"/>
          <w:sz w:val="20"/>
        </w:rPr>
        <w:t xml:space="preserve"> </w:t>
      </w:r>
      <w:hyperlink w:anchor="br9" w:history="1">
        <w:r>
          <w:rPr>
            <w:rFonts w:ascii="KCFTRC+CMR10"/>
            <w:color w:val="000000"/>
            <w:sz w:val="20"/>
          </w:rPr>
          <w:t>1</w:t>
        </w:r>
      </w:hyperlink>
      <w:r>
        <w:rPr>
          <w:rFonts w:ascii="KCFTRC+CMR10"/>
          <w:color w:val="000000"/>
          <w:sz w:val="20"/>
        </w:rPr>
        <w:t>,</w:t>
      </w:r>
      <w:r>
        <w:rPr>
          <w:rFonts w:ascii="Times New Roman"/>
          <w:color w:val="000000"/>
          <w:spacing w:val="25"/>
          <w:sz w:val="20"/>
        </w:rPr>
        <w:t xml:space="preserve"> </w:t>
      </w:r>
      <w:r>
        <w:rPr>
          <w:rFonts w:ascii="KCFTRC+CMR10"/>
          <w:color w:val="000000"/>
          <w:sz w:val="20"/>
        </w:rPr>
        <w:t>the</w:t>
      </w:r>
      <w:r>
        <w:rPr>
          <w:rFonts w:ascii="Times New Roman"/>
          <w:color w:val="000000"/>
          <w:spacing w:val="23"/>
          <w:sz w:val="20"/>
        </w:rPr>
        <w:t xml:space="preserve"> </w:t>
      </w:r>
      <w:r>
        <w:rPr>
          <w:rFonts w:ascii="KCFTRC+CMR10"/>
          <w:color w:val="000000"/>
          <w:sz w:val="20"/>
        </w:rPr>
        <w:t>order</w:t>
      </w:r>
      <w:r>
        <w:rPr>
          <w:rFonts w:ascii="Times New Roman"/>
          <w:color w:val="000000"/>
          <w:spacing w:val="24"/>
          <w:sz w:val="20"/>
        </w:rPr>
        <w:t xml:space="preserve"> </w:t>
      </w:r>
      <w:r>
        <w:rPr>
          <w:rFonts w:ascii="KCFTRC+CMR10"/>
          <w:color w:val="000000"/>
          <w:sz w:val="20"/>
        </w:rPr>
        <w:t>of</w:t>
      </w:r>
      <w:r>
        <w:rPr>
          <w:rFonts w:ascii="Times New Roman"/>
          <w:color w:val="000000"/>
          <w:spacing w:val="24"/>
          <w:sz w:val="20"/>
        </w:rPr>
        <w:t xml:space="preserve"> </w:t>
      </w:r>
      <w:r>
        <w:rPr>
          <w:rFonts w:ascii="KCFTRC+CMR10"/>
          <w:color w:val="000000"/>
          <w:sz w:val="20"/>
        </w:rPr>
        <w:t>magnitude</w:t>
      </w:r>
      <w:r>
        <w:rPr>
          <w:rFonts w:ascii="Times New Roman"/>
          <w:color w:val="000000"/>
          <w:spacing w:val="23"/>
          <w:sz w:val="20"/>
        </w:rPr>
        <w:t xml:space="preserve"> </w:t>
      </w:r>
      <w:r>
        <w:rPr>
          <w:rFonts w:ascii="KCFTRC+CMR10"/>
          <w:color w:val="000000"/>
          <w:sz w:val="20"/>
        </w:rPr>
        <w:t>in</w:t>
      </w:r>
      <w:r>
        <w:rPr>
          <w:rFonts w:ascii="Times New Roman"/>
          <w:color w:val="000000"/>
          <w:spacing w:val="23"/>
          <w:sz w:val="20"/>
        </w:rPr>
        <w:t xml:space="preserve"> </w:t>
      </w:r>
      <w:r>
        <w:rPr>
          <w:rFonts w:ascii="KCFTRC+CMR10"/>
          <w:color w:val="000000"/>
          <w:sz w:val="20"/>
        </w:rPr>
        <w:t>rate</w:t>
      </w:r>
      <w:r>
        <w:rPr>
          <w:rFonts w:ascii="Times New Roman"/>
          <w:color w:val="000000"/>
          <w:spacing w:val="23"/>
          <w:sz w:val="20"/>
        </w:rPr>
        <w:t xml:space="preserve"> </w:t>
      </w:r>
      <w:r>
        <w:rPr>
          <w:rFonts w:ascii="KCFTRC+CMR10"/>
          <w:color w:val="000000"/>
          <w:spacing w:val="-1"/>
          <w:sz w:val="20"/>
        </w:rPr>
        <w:t>changes</w:t>
      </w:r>
      <w:r>
        <w:rPr>
          <w:rFonts w:ascii="Times New Roman"/>
          <w:color w:val="000000"/>
          <w:spacing w:val="25"/>
          <w:sz w:val="20"/>
        </w:rPr>
        <w:t xml:space="preserve"> </w:t>
      </w:r>
      <w:r>
        <w:rPr>
          <w:rFonts w:ascii="KCFTRC+CMR10"/>
          <w:color w:val="000000"/>
          <w:sz w:val="20"/>
        </w:rPr>
        <w:t>during</w:t>
      </w:r>
      <w:r>
        <w:rPr>
          <w:rFonts w:ascii="Times New Roman"/>
          <w:color w:val="000000"/>
          <w:spacing w:val="23"/>
          <w:sz w:val="20"/>
        </w:rPr>
        <w:t xml:space="preserve"> </w:t>
      </w:r>
      <w:r>
        <w:rPr>
          <w:rFonts w:ascii="KCFTRC+CMR10"/>
          <w:color w:val="000000"/>
          <w:sz w:val="20"/>
        </w:rPr>
        <w:t>the</w:t>
      </w:r>
      <w:r>
        <w:rPr>
          <w:rFonts w:ascii="Times New Roman"/>
          <w:color w:val="000000"/>
          <w:spacing w:val="23"/>
          <w:sz w:val="20"/>
        </w:rPr>
        <w:t xml:space="preserve"> </w:t>
      </w:r>
      <w:r>
        <w:rPr>
          <w:rFonts w:ascii="KCFTRC+CMR10"/>
          <w:color w:val="000000"/>
          <w:spacing w:val="1"/>
          <w:sz w:val="20"/>
        </w:rPr>
        <w:t>peak</w:t>
      </w:r>
      <w:r>
        <w:rPr>
          <w:rFonts w:ascii="Times New Roman"/>
          <w:color w:val="000000"/>
          <w:spacing w:val="22"/>
          <w:sz w:val="20"/>
        </w:rPr>
        <w:t xml:space="preserve"> </w:t>
      </w:r>
      <w:r>
        <w:rPr>
          <w:rFonts w:ascii="KCFTRC+CMR10"/>
          <w:color w:val="000000"/>
          <w:sz w:val="20"/>
        </w:rPr>
        <w:t>rate</w:t>
      </w:r>
      <w:r>
        <w:rPr>
          <w:rFonts w:ascii="Times New Roman"/>
          <w:color w:val="000000"/>
          <w:spacing w:val="23"/>
          <w:sz w:val="20"/>
        </w:rPr>
        <w:t xml:space="preserve"> </w:t>
      </w:r>
      <w:r>
        <w:rPr>
          <w:rFonts w:ascii="KCFTRC+CMR10"/>
          <w:color w:val="000000"/>
          <w:spacing w:val="2"/>
          <w:sz w:val="20"/>
        </w:rPr>
        <w:t>period</w:t>
      </w:r>
      <w:r>
        <w:rPr>
          <w:rFonts w:ascii="Times New Roman"/>
          <w:color w:val="000000"/>
          <w:spacing w:val="21"/>
          <w:sz w:val="20"/>
        </w:rPr>
        <w:t xml:space="preserve"> </w:t>
      </w:r>
      <w:r>
        <w:rPr>
          <w:rFonts w:ascii="KCFTRC+CMR10"/>
          <w:color w:val="000000"/>
          <w:sz w:val="20"/>
        </w:rPr>
        <w:t>is</w:t>
      </w:r>
    </w:p>
    <w:p w14:paraId="5FA31EFB" w14:textId="77777777" w:rsidR="00CF0253" w:rsidRDefault="00252649">
      <w:pPr>
        <w:spacing w:before="149" w:after="0" w:line="209" w:lineRule="exact"/>
        <w:jc w:val="left"/>
        <w:rPr>
          <w:rFonts w:ascii="Times New Roman"/>
          <w:color w:val="000000"/>
          <w:sz w:val="20"/>
        </w:rPr>
      </w:pPr>
      <w:r>
        <w:rPr>
          <w:rFonts w:ascii="KCFTRC+CMR10"/>
          <w:color w:val="000000"/>
          <w:sz w:val="20"/>
        </w:rPr>
        <w:t>the</w:t>
      </w:r>
      <w:r>
        <w:rPr>
          <w:rFonts w:ascii="Times New Roman"/>
          <w:color w:val="000000"/>
          <w:spacing w:val="13"/>
          <w:sz w:val="20"/>
        </w:rPr>
        <w:t xml:space="preserve"> </w:t>
      </w:r>
      <w:r>
        <w:rPr>
          <w:rFonts w:ascii="KCFTRC+CMR10"/>
          <w:color w:val="000000"/>
          <w:spacing w:val="1"/>
          <w:sz w:val="20"/>
        </w:rPr>
        <w:t>opposite</w:t>
      </w:r>
      <w:r>
        <w:rPr>
          <w:rFonts w:ascii="Times New Roman"/>
          <w:color w:val="000000"/>
          <w:spacing w:val="12"/>
          <w:sz w:val="20"/>
        </w:rPr>
        <w:t xml:space="preserve"> </w:t>
      </w:r>
      <w:r>
        <w:rPr>
          <w:rFonts w:ascii="KCFTRC+CMR10"/>
          <w:color w:val="000000"/>
          <w:sz w:val="20"/>
        </w:rPr>
        <w:t>of</w:t>
      </w:r>
      <w:r>
        <w:rPr>
          <w:rFonts w:ascii="Times New Roman"/>
          <w:color w:val="000000"/>
          <w:spacing w:val="13"/>
          <w:sz w:val="20"/>
        </w:rPr>
        <w:t xml:space="preserve"> </w:t>
      </w:r>
      <w:r>
        <w:rPr>
          <w:rFonts w:ascii="KCFTRC+CMR10"/>
          <w:color w:val="000000"/>
          <w:sz w:val="20"/>
        </w:rPr>
        <w:t>that</w:t>
      </w:r>
      <w:r>
        <w:rPr>
          <w:rFonts w:ascii="Times New Roman"/>
          <w:color w:val="000000"/>
          <w:spacing w:val="13"/>
          <w:sz w:val="20"/>
        </w:rPr>
        <w:t xml:space="preserve"> </w:t>
      </w:r>
      <w:r>
        <w:rPr>
          <w:rFonts w:ascii="KCFTRC+CMR10"/>
          <w:color w:val="000000"/>
          <w:sz w:val="20"/>
        </w:rPr>
        <w:t>for</w:t>
      </w:r>
      <w:r>
        <w:rPr>
          <w:rFonts w:ascii="Times New Roman"/>
          <w:color w:val="000000"/>
          <w:spacing w:val="13"/>
          <w:sz w:val="20"/>
        </w:rPr>
        <w:t xml:space="preserve"> </w:t>
      </w:r>
      <w:r>
        <w:rPr>
          <w:rFonts w:ascii="KCFTRC+CMR10"/>
          <w:color w:val="000000"/>
          <w:sz w:val="20"/>
        </w:rPr>
        <w:t>the</w:t>
      </w:r>
      <w:r>
        <w:rPr>
          <w:rFonts w:ascii="Times New Roman"/>
          <w:color w:val="000000"/>
          <w:spacing w:val="13"/>
          <w:sz w:val="20"/>
        </w:rPr>
        <w:t xml:space="preserve"> </w:t>
      </w:r>
      <w:r>
        <w:rPr>
          <w:rFonts w:ascii="KCFTRC+CMR10"/>
          <w:color w:val="000000"/>
          <w:sz w:val="20"/>
        </w:rPr>
        <w:t>rest</w:t>
      </w:r>
      <w:r>
        <w:rPr>
          <w:rFonts w:ascii="Times New Roman"/>
          <w:color w:val="000000"/>
          <w:spacing w:val="13"/>
          <w:sz w:val="20"/>
        </w:rPr>
        <w:t xml:space="preserve"> </w:t>
      </w:r>
      <w:r>
        <w:rPr>
          <w:rFonts w:ascii="KCFTRC+CMR10"/>
          <w:color w:val="000000"/>
          <w:sz w:val="20"/>
        </w:rPr>
        <w:t>of</w:t>
      </w:r>
      <w:r>
        <w:rPr>
          <w:rFonts w:ascii="Times New Roman"/>
          <w:color w:val="000000"/>
          <w:spacing w:val="13"/>
          <w:sz w:val="20"/>
        </w:rPr>
        <w:t xml:space="preserve"> </w:t>
      </w:r>
      <w:r>
        <w:rPr>
          <w:rFonts w:ascii="KCFTRC+CMR10"/>
          <w:color w:val="000000"/>
          <w:sz w:val="20"/>
        </w:rPr>
        <w:t>the</w:t>
      </w:r>
      <w:r>
        <w:rPr>
          <w:rFonts w:ascii="Times New Roman"/>
          <w:color w:val="000000"/>
          <w:spacing w:val="13"/>
          <w:sz w:val="20"/>
        </w:rPr>
        <w:t xml:space="preserve"> </w:t>
      </w:r>
      <w:r>
        <w:rPr>
          <w:rFonts w:ascii="KCFTRC+CMR10"/>
          <w:color w:val="000000"/>
          <w:sz w:val="20"/>
        </w:rPr>
        <w:t>rate</w:t>
      </w:r>
      <w:r>
        <w:rPr>
          <w:rFonts w:ascii="Times New Roman"/>
          <w:color w:val="000000"/>
          <w:spacing w:val="13"/>
          <w:sz w:val="20"/>
        </w:rPr>
        <w:t xml:space="preserve"> </w:t>
      </w:r>
      <w:r>
        <w:rPr>
          <w:rFonts w:ascii="KCFTRC+CMR10"/>
          <w:color w:val="000000"/>
          <w:spacing w:val="1"/>
          <w:sz w:val="20"/>
        </w:rPr>
        <w:t>periods.</w:t>
      </w:r>
      <w:r>
        <w:rPr>
          <w:rFonts w:ascii="Times New Roman"/>
          <w:color w:val="000000"/>
          <w:spacing w:val="36"/>
          <w:sz w:val="20"/>
        </w:rPr>
        <w:t xml:space="preserve"> </w:t>
      </w:r>
      <w:r>
        <w:rPr>
          <w:rFonts w:ascii="KCFTRC+CMR10"/>
          <w:color w:val="000000"/>
          <w:sz w:val="20"/>
        </w:rPr>
        <w:t>The</w:t>
      </w:r>
      <w:r>
        <w:rPr>
          <w:rFonts w:ascii="Times New Roman"/>
          <w:color w:val="000000"/>
          <w:spacing w:val="13"/>
          <w:sz w:val="20"/>
        </w:rPr>
        <w:t xml:space="preserve"> </w:t>
      </w:r>
      <w:r>
        <w:rPr>
          <w:rFonts w:ascii="KCFTRC+CMR10"/>
          <w:color w:val="000000"/>
          <w:sz w:val="20"/>
        </w:rPr>
        <w:t>reason</w:t>
      </w:r>
      <w:r>
        <w:rPr>
          <w:rFonts w:ascii="Times New Roman"/>
          <w:color w:val="000000"/>
          <w:spacing w:val="13"/>
          <w:sz w:val="20"/>
        </w:rPr>
        <w:t xml:space="preserve"> </w:t>
      </w:r>
      <w:r>
        <w:rPr>
          <w:rFonts w:ascii="KCFTRC+CMR10"/>
          <w:color w:val="000000"/>
          <w:sz w:val="20"/>
        </w:rPr>
        <w:t>for</w:t>
      </w:r>
      <w:r>
        <w:rPr>
          <w:rFonts w:ascii="Times New Roman"/>
          <w:color w:val="000000"/>
          <w:spacing w:val="13"/>
          <w:sz w:val="20"/>
        </w:rPr>
        <w:t xml:space="preserve"> </w:t>
      </w:r>
      <w:r>
        <w:rPr>
          <w:rFonts w:ascii="KCFTRC+CMR10"/>
          <w:color w:val="000000"/>
          <w:sz w:val="20"/>
        </w:rPr>
        <w:t>designing</w:t>
      </w:r>
      <w:r>
        <w:rPr>
          <w:rFonts w:ascii="Times New Roman"/>
          <w:color w:val="000000"/>
          <w:spacing w:val="13"/>
          <w:sz w:val="20"/>
        </w:rPr>
        <w:t xml:space="preserve"> </w:t>
      </w:r>
      <w:r>
        <w:rPr>
          <w:rFonts w:ascii="KCFTRC+CMR10"/>
          <w:color w:val="000000"/>
          <w:sz w:val="20"/>
        </w:rPr>
        <w:t>the</w:t>
      </w:r>
      <w:r>
        <w:rPr>
          <w:rFonts w:ascii="Times New Roman"/>
          <w:color w:val="000000"/>
          <w:spacing w:val="13"/>
          <w:sz w:val="20"/>
        </w:rPr>
        <w:t xml:space="preserve"> </w:t>
      </w:r>
      <w:r>
        <w:rPr>
          <w:rFonts w:ascii="KCFTRC+CMR10" w:hAnsi="KCFTRC+CMR10" w:cs="KCFTRC+CMR10"/>
          <w:color w:val="000000"/>
          <w:sz w:val="20"/>
        </w:rPr>
        <w:t>tariﬀ</w:t>
      </w:r>
      <w:r>
        <w:rPr>
          <w:rFonts w:ascii="Times New Roman"/>
          <w:color w:val="000000"/>
          <w:spacing w:val="13"/>
          <w:sz w:val="20"/>
        </w:rPr>
        <w:t xml:space="preserve"> </w:t>
      </w:r>
      <w:r>
        <w:rPr>
          <w:rFonts w:ascii="KCFTRC+CMR10"/>
          <w:color w:val="000000"/>
          <w:sz w:val="20"/>
        </w:rPr>
        <w:t>structures</w:t>
      </w:r>
      <w:r>
        <w:rPr>
          <w:rFonts w:ascii="Times New Roman"/>
          <w:color w:val="000000"/>
          <w:spacing w:val="13"/>
          <w:sz w:val="20"/>
        </w:rPr>
        <w:t xml:space="preserve"> </w:t>
      </w:r>
      <w:r>
        <w:rPr>
          <w:rFonts w:ascii="KCFTRC+CMR10"/>
          <w:color w:val="000000"/>
          <w:sz w:val="20"/>
        </w:rPr>
        <w:t>in</w:t>
      </w:r>
      <w:r>
        <w:rPr>
          <w:rFonts w:ascii="Times New Roman"/>
          <w:color w:val="000000"/>
          <w:spacing w:val="13"/>
          <w:sz w:val="20"/>
        </w:rPr>
        <w:t xml:space="preserve"> </w:t>
      </w:r>
      <w:r>
        <w:rPr>
          <w:rFonts w:ascii="KCFTRC+CMR10"/>
          <w:color w:val="000000"/>
          <w:spacing w:val="-2"/>
          <w:sz w:val="20"/>
        </w:rPr>
        <w:t>such</w:t>
      </w:r>
      <w:r>
        <w:rPr>
          <w:rFonts w:ascii="Times New Roman"/>
          <w:color w:val="000000"/>
          <w:spacing w:val="15"/>
          <w:sz w:val="20"/>
        </w:rPr>
        <w:t xml:space="preserve"> </w:t>
      </w:r>
      <w:r>
        <w:rPr>
          <w:rFonts w:ascii="KCFTRC+CMR10"/>
          <w:color w:val="000000"/>
          <w:sz w:val="20"/>
        </w:rPr>
        <w:t>a</w:t>
      </w:r>
      <w:r>
        <w:rPr>
          <w:rFonts w:ascii="Times New Roman"/>
          <w:color w:val="000000"/>
          <w:spacing w:val="13"/>
          <w:sz w:val="20"/>
        </w:rPr>
        <w:t xml:space="preserve"> </w:t>
      </w:r>
      <w:r>
        <w:rPr>
          <w:rFonts w:ascii="KCFTRC+CMR10"/>
          <w:color w:val="000000"/>
          <w:spacing w:val="-6"/>
          <w:sz w:val="20"/>
        </w:rPr>
        <w:t>way</w:t>
      </w:r>
    </w:p>
    <w:p w14:paraId="0FE863FF" w14:textId="77777777" w:rsidR="00CF0253" w:rsidRDefault="00252649">
      <w:pPr>
        <w:spacing w:before="149" w:after="0" w:line="209" w:lineRule="exact"/>
        <w:jc w:val="left"/>
        <w:rPr>
          <w:rFonts w:ascii="Times New Roman"/>
          <w:color w:val="000000"/>
          <w:sz w:val="20"/>
        </w:rPr>
      </w:pPr>
      <w:r>
        <w:rPr>
          <w:rFonts w:ascii="KCFTRC+CMR10"/>
          <w:color w:val="000000"/>
          <w:sz w:val="20"/>
        </w:rPr>
        <w:t>is</w:t>
      </w:r>
      <w:r>
        <w:rPr>
          <w:rFonts w:ascii="Times New Roman"/>
          <w:color w:val="000000"/>
          <w:spacing w:val="25"/>
          <w:sz w:val="20"/>
        </w:rPr>
        <w:t xml:space="preserve"> </w:t>
      </w:r>
      <w:r>
        <w:rPr>
          <w:rFonts w:ascii="KCFTRC+CMR10"/>
          <w:color w:val="000000"/>
          <w:sz w:val="20"/>
        </w:rPr>
        <w:t>to</w:t>
      </w:r>
      <w:r>
        <w:rPr>
          <w:rFonts w:ascii="Times New Roman"/>
          <w:color w:val="000000"/>
          <w:spacing w:val="25"/>
          <w:sz w:val="20"/>
        </w:rPr>
        <w:t xml:space="preserve"> </w:t>
      </w:r>
      <w:r>
        <w:rPr>
          <w:rFonts w:ascii="KCFTRC+CMR10"/>
          <w:color w:val="000000"/>
          <w:sz w:val="20"/>
        </w:rPr>
        <w:t>enable</w:t>
      </w:r>
      <w:r>
        <w:rPr>
          <w:rFonts w:ascii="Times New Roman"/>
          <w:color w:val="000000"/>
          <w:spacing w:val="25"/>
          <w:sz w:val="20"/>
        </w:rPr>
        <w:t xml:space="preserve"> </w:t>
      </w:r>
      <w:r>
        <w:rPr>
          <w:rFonts w:ascii="KCFTRC+CMR10"/>
          <w:color w:val="000000"/>
          <w:sz w:val="20"/>
        </w:rPr>
        <w:t>participating</w:t>
      </w:r>
      <w:r>
        <w:rPr>
          <w:rFonts w:ascii="Times New Roman"/>
          <w:color w:val="000000"/>
          <w:spacing w:val="25"/>
          <w:sz w:val="20"/>
        </w:rPr>
        <w:t xml:space="preserve"> </w:t>
      </w:r>
      <w:r>
        <w:rPr>
          <w:rFonts w:ascii="KCFTRC+CMR10"/>
          <w:color w:val="000000"/>
          <w:sz w:val="20"/>
        </w:rPr>
        <w:t>households</w:t>
      </w:r>
      <w:r>
        <w:rPr>
          <w:rFonts w:ascii="Times New Roman"/>
          <w:color w:val="000000"/>
          <w:spacing w:val="25"/>
          <w:sz w:val="20"/>
        </w:rPr>
        <w:t xml:space="preserve"> </w:t>
      </w:r>
      <w:r>
        <w:rPr>
          <w:rFonts w:ascii="KCFTRC+CMR10"/>
          <w:color w:val="000000"/>
          <w:sz w:val="20"/>
        </w:rPr>
        <w:t>to</w:t>
      </w:r>
      <w:r>
        <w:rPr>
          <w:rFonts w:ascii="Times New Roman"/>
          <w:color w:val="000000"/>
          <w:spacing w:val="25"/>
          <w:sz w:val="20"/>
        </w:rPr>
        <w:t xml:space="preserve"> </w:t>
      </w:r>
      <w:r>
        <w:rPr>
          <w:rFonts w:ascii="KCFTRC+CMR10"/>
          <w:color w:val="000000"/>
          <w:sz w:val="20"/>
        </w:rPr>
        <w:t>face</w:t>
      </w:r>
      <w:r>
        <w:rPr>
          <w:rFonts w:ascii="Times New Roman"/>
          <w:color w:val="000000"/>
          <w:spacing w:val="25"/>
          <w:sz w:val="20"/>
        </w:rPr>
        <w:t xml:space="preserve"> </w:t>
      </w:r>
      <w:r>
        <w:rPr>
          <w:rFonts w:ascii="KCFTRC+CMR10"/>
          <w:color w:val="000000"/>
          <w:sz w:val="20"/>
        </w:rPr>
        <w:t>similar</w:t>
      </w:r>
      <w:r>
        <w:rPr>
          <w:rFonts w:ascii="Times New Roman"/>
          <w:color w:val="000000"/>
          <w:spacing w:val="25"/>
          <w:sz w:val="20"/>
        </w:rPr>
        <w:t xml:space="preserve"> </w:t>
      </w:r>
      <w:r>
        <w:rPr>
          <w:rFonts w:ascii="KCFTRC+CMR10"/>
          <w:color w:val="000000"/>
          <w:sz w:val="20"/>
        </w:rPr>
        <w:t>energy</w:t>
      </w:r>
      <w:r>
        <w:rPr>
          <w:rFonts w:ascii="Times New Roman"/>
          <w:color w:val="000000"/>
          <w:spacing w:val="25"/>
          <w:sz w:val="20"/>
        </w:rPr>
        <w:t xml:space="preserve"> </w:t>
      </w:r>
      <w:r>
        <w:rPr>
          <w:rFonts w:ascii="KCFTRC+CMR10"/>
          <w:color w:val="000000"/>
          <w:sz w:val="20"/>
        </w:rPr>
        <w:t>bills</w:t>
      </w:r>
      <w:r>
        <w:rPr>
          <w:rFonts w:ascii="Times New Roman"/>
          <w:color w:val="000000"/>
          <w:spacing w:val="25"/>
          <w:sz w:val="20"/>
        </w:rPr>
        <w:t xml:space="preserve"> </w:t>
      </w:r>
      <w:r>
        <w:rPr>
          <w:rFonts w:ascii="KCFTRC+CMR10"/>
          <w:color w:val="000000"/>
          <w:sz w:val="20"/>
        </w:rPr>
        <w:t>on</w:t>
      </w:r>
      <w:r>
        <w:rPr>
          <w:rFonts w:ascii="Times New Roman"/>
          <w:color w:val="000000"/>
          <w:spacing w:val="25"/>
          <w:sz w:val="20"/>
        </w:rPr>
        <w:t xml:space="preserve"> </w:t>
      </w:r>
      <w:r>
        <w:rPr>
          <w:rFonts w:ascii="KCFTRC+CMR10"/>
          <w:color w:val="000000"/>
          <w:spacing w:val="-2"/>
          <w:sz w:val="20"/>
        </w:rPr>
        <w:t>average</w:t>
      </w:r>
      <w:r>
        <w:rPr>
          <w:rFonts w:ascii="Times New Roman"/>
          <w:color w:val="000000"/>
          <w:spacing w:val="27"/>
          <w:sz w:val="20"/>
        </w:rPr>
        <w:t xml:space="preserve"> </w:t>
      </w:r>
      <w:r>
        <w:rPr>
          <w:rFonts w:ascii="KCFTRC+CMR10"/>
          <w:color w:val="000000"/>
          <w:sz w:val="20"/>
        </w:rPr>
        <w:t>when</w:t>
      </w:r>
      <w:r>
        <w:rPr>
          <w:rFonts w:ascii="Times New Roman"/>
          <w:color w:val="000000"/>
          <w:spacing w:val="25"/>
          <w:sz w:val="20"/>
        </w:rPr>
        <w:t xml:space="preserve"> </w:t>
      </w:r>
      <w:r>
        <w:rPr>
          <w:rFonts w:ascii="KCFTRC+CMR10"/>
          <w:color w:val="000000"/>
          <w:spacing w:val="-1"/>
          <w:sz w:val="20"/>
        </w:rPr>
        <w:t>maintaining</w:t>
      </w:r>
      <w:r>
        <w:rPr>
          <w:rFonts w:ascii="Times New Roman"/>
          <w:color w:val="000000"/>
          <w:spacing w:val="25"/>
          <w:sz w:val="20"/>
        </w:rPr>
        <w:t xml:space="preserve"> </w:t>
      </w:r>
      <w:r>
        <w:rPr>
          <w:rFonts w:ascii="KCFTRC+CMR10"/>
          <w:color w:val="000000"/>
          <w:sz w:val="20"/>
        </w:rPr>
        <w:t>their</w:t>
      </w:r>
      <w:r>
        <w:rPr>
          <w:rFonts w:ascii="Times New Roman"/>
          <w:color w:val="000000"/>
          <w:spacing w:val="25"/>
          <w:sz w:val="20"/>
        </w:rPr>
        <w:t xml:space="preserve"> </w:t>
      </w:r>
      <w:r>
        <w:rPr>
          <w:rFonts w:ascii="KCFTRC+CMR10"/>
          <w:color w:val="000000"/>
          <w:spacing w:val="-1"/>
          <w:sz w:val="20"/>
        </w:rPr>
        <w:t>electricity</w:t>
      </w:r>
    </w:p>
    <w:p w14:paraId="6150D4D3" w14:textId="77777777" w:rsidR="00CF0253" w:rsidRDefault="00252649">
      <w:pPr>
        <w:spacing w:before="149" w:after="0" w:line="209" w:lineRule="exact"/>
        <w:jc w:val="left"/>
        <w:rPr>
          <w:rFonts w:ascii="Times New Roman"/>
          <w:color w:val="000000"/>
          <w:sz w:val="20"/>
        </w:rPr>
      </w:pPr>
      <w:r>
        <w:rPr>
          <w:rFonts w:ascii="KCFTRC+CMR10"/>
          <w:color w:val="000000"/>
          <w:sz w:val="20"/>
        </w:rPr>
        <w:t>consumption</w:t>
      </w:r>
      <w:r>
        <w:rPr>
          <w:rFonts w:ascii="Times New Roman"/>
          <w:color w:val="000000"/>
          <w:spacing w:val="16"/>
          <w:sz w:val="20"/>
        </w:rPr>
        <w:t xml:space="preserve"> </w:t>
      </w:r>
      <w:r>
        <w:rPr>
          <w:rFonts w:ascii="KCFTRC+CMR10"/>
          <w:color w:val="000000"/>
          <w:sz w:val="20"/>
        </w:rPr>
        <w:t>pattern,</w:t>
      </w:r>
      <w:r>
        <w:rPr>
          <w:rFonts w:ascii="Times New Roman"/>
          <w:color w:val="000000"/>
          <w:spacing w:val="17"/>
          <w:sz w:val="20"/>
        </w:rPr>
        <w:t xml:space="preserve"> </w:t>
      </w:r>
      <w:r>
        <w:rPr>
          <w:rFonts w:ascii="KCFTRC+CMR10"/>
          <w:color w:val="000000"/>
          <w:sz w:val="20"/>
        </w:rPr>
        <w:t>regardless</w:t>
      </w:r>
      <w:r>
        <w:rPr>
          <w:rFonts w:ascii="Times New Roman"/>
          <w:color w:val="000000"/>
          <w:spacing w:val="16"/>
          <w:sz w:val="20"/>
        </w:rPr>
        <w:t xml:space="preserve"> </w:t>
      </w:r>
      <w:r>
        <w:rPr>
          <w:rFonts w:ascii="KCFTRC+CMR10"/>
          <w:color w:val="000000"/>
          <w:sz w:val="20"/>
        </w:rPr>
        <w:t>of</w:t>
      </w:r>
      <w:r>
        <w:rPr>
          <w:rFonts w:ascii="Times New Roman"/>
          <w:color w:val="000000"/>
          <w:spacing w:val="17"/>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z w:val="20"/>
        </w:rPr>
        <w:t>rate</w:t>
      </w:r>
      <w:r>
        <w:rPr>
          <w:rFonts w:ascii="Times New Roman"/>
          <w:color w:val="000000"/>
          <w:spacing w:val="17"/>
          <w:sz w:val="20"/>
        </w:rPr>
        <w:t xml:space="preserve"> </w:t>
      </w:r>
      <w:r>
        <w:rPr>
          <w:rFonts w:ascii="KCFTRC+CMR10"/>
          <w:color w:val="000000"/>
          <w:sz w:val="20"/>
        </w:rPr>
        <w:t>structures</w:t>
      </w:r>
      <w:r>
        <w:rPr>
          <w:rFonts w:ascii="Times New Roman"/>
          <w:color w:val="000000"/>
          <w:spacing w:val="16"/>
          <w:sz w:val="20"/>
        </w:rPr>
        <w:t xml:space="preserve"> </w:t>
      </w:r>
      <w:r>
        <w:rPr>
          <w:rFonts w:ascii="KCFTRC+CMR10"/>
          <w:color w:val="000000"/>
          <w:sz w:val="20"/>
        </w:rPr>
        <w:t>to</w:t>
      </w:r>
      <w:r>
        <w:rPr>
          <w:rFonts w:ascii="Times New Roman"/>
          <w:color w:val="000000"/>
          <w:spacing w:val="16"/>
          <w:sz w:val="20"/>
        </w:rPr>
        <w:t xml:space="preserve"> </w:t>
      </w:r>
      <w:r>
        <w:rPr>
          <w:rFonts w:ascii="KCFTRC+CMR10"/>
          <w:color w:val="000000"/>
          <w:spacing w:val="-2"/>
          <w:sz w:val="20"/>
        </w:rPr>
        <w:t>which</w:t>
      </w:r>
      <w:r>
        <w:rPr>
          <w:rFonts w:ascii="Times New Roman"/>
          <w:color w:val="000000"/>
          <w:spacing w:val="18"/>
          <w:sz w:val="20"/>
        </w:rPr>
        <w:t xml:space="preserve"> </w:t>
      </w:r>
      <w:r>
        <w:rPr>
          <w:rFonts w:ascii="KCFTRC+CMR10"/>
          <w:color w:val="000000"/>
          <w:sz w:val="20"/>
        </w:rPr>
        <w:t>they</w:t>
      </w:r>
      <w:r>
        <w:rPr>
          <w:rFonts w:ascii="Times New Roman"/>
          <w:color w:val="000000"/>
          <w:spacing w:val="16"/>
          <w:sz w:val="20"/>
        </w:rPr>
        <w:t xml:space="preserve"> </w:t>
      </w:r>
      <w:r>
        <w:rPr>
          <w:rFonts w:ascii="KCFTRC+CMR10"/>
          <w:color w:val="000000"/>
          <w:spacing w:val="-2"/>
          <w:sz w:val="20"/>
        </w:rPr>
        <w:t>were</w:t>
      </w:r>
      <w:r>
        <w:rPr>
          <w:rFonts w:ascii="Times New Roman"/>
          <w:color w:val="000000"/>
          <w:spacing w:val="18"/>
          <w:sz w:val="20"/>
        </w:rPr>
        <w:t xml:space="preserve"> </w:t>
      </w:r>
      <w:r>
        <w:rPr>
          <w:rFonts w:ascii="KCFTRC+CMR10"/>
          <w:color w:val="000000"/>
          <w:sz w:val="20"/>
        </w:rPr>
        <w:t>assigned.</w:t>
      </w:r>
    </w:p>
    <w:p w14:paraId="75017C6A" w14:textId="77777777" w:rsidR="00CF0253" w:rsidRDefault="00252649">
      <w:pPr>
        <w:spacing w:before="149" w:after="0" w:line="209" w:lineRule="exact"/>
        <w:ind w:left="299"/>
        <w:jc w:val="left"/>
        <w:rPr>
          <w:rFonts w:ascii="Times New Roman"/>
          <w:color w:val="000000"/>
          <w:sz w:val="20"/>
        </w:rPr>
      </w:pPr>
      <w:r>
        <w:rPr>
          <w:rFonts w:ascii="KCFTRC+CMR10"/>
          <w:color w:val="000000"/>
          <w:sz w:val="20"/>
        </w:rPr>
        <w:t>The</w:t>
      </w:r>
      <w:r>
        <w:rPr>
          <w:rFonts w:ascii="Times New Roman"/>
          <w:color w:val="000000"/>
          <w:spacing w:val="3"/>
          <w:sz w:val="20"/>
        </w:rPr>
        <w:t xml:space="preserve"> </w:t>
      </w:r>
      <w:r>
        <w:rPr>
          <w:rFonts w:ascii="KCFTRC+CMR10"/>
          <w:color w:val="000000"/>
          <w:sz w:val="20"/>
        </w:rPr>
        <w:t>four</w:t>
      </w:r>
      <w:r>
        <w:rPr>
          <w:rFonts w:ascii="Times New Roman"/>
          <w:color w:val="000000"/>
          <w:spacing w:val="3"/>
          <w:sz w:val="20"/>
        </w:rPr>
        <w:t xml:space="preserve"> </w:t>
      </w:r>
      <w:r>
        <w:rPr>
          <w:rFonts w:ascii="KCFTRC+CMR10"/>
          <w:color w:val="000000"/>
          <w:sz w:val="20"/>
        </w:rPr>
        <w:t>DSM</w:t>
      </w:r>
      <w:r>
        <w:rPr>
          <w:rFonts w:ascii="Times New Roman"/>
          <w:color w:val="000000"/>
          <w:spacing w:val="2"/>
          <w:sz w:val="20"/>
        </w:rPr>
        <w:t xml:space="preserve"> </w:t>
      </w:r>
      <w:r>
        <w:rPr>
          <w:rFonts w:ascii="KCFTRC+CMR10"/>
          <w:color w:val="000000"/>
          <w:spacing w:val="-1"/>
          <w:sz w:val="20"/>
        </w:rPr>
        <w:t>stimuli</w:t>
      </w:r>
      <w:r>
        <w:rPr>
          <w:rFonts w:ascii="Times New Roman"/>
          <w:color w:val="000000"/>
          <w:spacing w:val="4"/>
          <w:sz w:val="20"/>
        </w:rPr>
        <w:t xml:space="preserve"> </w:t>
      </w:r>
      <w:r>
        <w:rPr>
          <w:rFonts w:ascii="KCFTRC+CMR10" w:hAnsi="KCFTRC+CMR10" w:cs="KCFTRC+CMR10"/>
          <w:color w:val="000000"/>
          <w:sz w:val="20"/>
        </w:rPr>
        <w:t>diﬀered</w:t>
      </w:r>
      <w:r>
        <w:rPr>
          <w:rFonts w:ascii="Times New Roman"/>
          <w:color w:val="000000"/>
          <w:spacing w:val="3"/>
          <w:sz w:val="20"/>
        </w:rPr>
        <w:t xml:space="preserve"> </w:t>
      </w:r>
      <w:r>
        <w:rPr>
          <w:rFonts w:ascii="KCFTRC+CMR10"/>
          <w:color w:val="000000"/>
          <w:sz w:val="20"/>
        </w:rPr>
        <w:t>in</w:t>
      </w:r>
      <w:r>
        <w:rPr>
          <w:rFonts w:ascii="Times New Roman"/>
          <w:color w:val="000000"/>
          <w:spacing w:val="2"/>
          <w:sz w:val="20"/>
        </w:rPr>
        <w:t xml:space="preserve"> </w:t>
      </w:r>
      <w:r>
        <w:rPr>
          <w:rFonts w:ascii="KCFTRC+CMR10"/>
          <w:color w:val="000000"/>
          <w:sz w:val="20"/>
        </w:rPr>
        <w:t>the</w:t>
      </w:r>
      <w:r>
        <w:rPr>
          <w:rFonts w:ascii="Times New Roman"/>
          <w:color w:val="000000"/>
          <w:spacing w:val="3"/>
          <w:sz w:val="20"/>
        </w:rPr>
        <w:t xml:space="preserve"> </w:t>
      </w:r>
      <w:r>
        <w:rPr>
          <w:rFonts w:ascii="KCFTRC+CMR10"/>
          <w:color w:val="000000"/>
          <w:sz w:val="20"/>
        </w:rPr>
        <w:t>degree</w:t>
      </w:r>
      <w:r>
        <w:rPr>
          <w:rFonts w:ascii="Times New Roman"/>
          <w:color w:val="000000"/>
          <w:spacing w:val="3"/>
          <w:sz w:val="20"/>
        </w:rPr>
        <w:t xml:space="preserve"> </w:t>
      </w:r>
      <w:r>
        <w:rPr>
          <w:rFonts w:ascii="KCFTRC+CMR10"/>
          <w:color w:val="000000"/>
          <w:sz w:val="20"/>
        </w:rPr>
        <w:t>or</w:t>
      </w:r>
      <w:r>
        <w:rPr>
          <w:rFonts w:ascii="Times New Roman"/>
          <w:color w:val="000000"/>
          <w:spacing w:val="3"/>
          <w:sz w:val="20"/>
        </w:rPr>
        <w:t xml:space="preserve"> </w:t>
      </w:r>
      <w:r>
        <w:rPr>
          <w:rFonts w:ascii="KCFTRC+CMR10"/>
          <w:color w:val="000000"/>
          <w:sz w:val="20"/>
        </w:rPr>
        <w:t>the</w:t>
      </w:r>
      <w:r>
        <w:rPr>
          <w:rFonts w:ascii="Times New Roman"/>
          <w:color w:val="000000"/>
          <w:spacing w:val="3"/>
          <w:sz w:val="20"/>
        </w:rPr>
        <w:t xml:space="preserve"> </w:t>
      </w:r>
      <w:r>
        <w:rPr>
          <w:rFonts w:ascii="KCFTRC+CMR10"/>
          <w:color w:val="000000"/>
          <w:sz w:val="20"/>
        </w:rPr>
        <w:t>frequency</w:t>
      </w:r>
      <w:r>
        <w:rPr>
          <w:rFonts w:ascii="Times New Roman"/>
          <w:color w:val="000000"/>
          <w:spacing w:val="3"/>
          <w:sz w:val="20"/>
        </w:rPr>
        <w:t xml:space="preserve"> </w:t>
      </w:r>
      <w:r>
        <w:rPr>
          <w:rFonts w:ascii="KCFTRC+CMR10"/>
          <w:color w:val="000000"/>
          <w:sz w:val="20"/>
        </w:rPr>
        <w:t>of</w:t>
      </w:r>
      <w:r>
        <w:rPr>
          <w:rFonts w:ascii="Times New Roman"/>
          <w:color w:val="000000"/>
          <w:spacing w:val="3"/>
          <w:sz w:val="20"/>
        </w:rPr>
        <w:t xml:space="preserve"> </w:t>
      </w:r>
      <w:r>
        <w:rPr>
          <w:rFonts w:ascii="KCFTRC+CMR10"/>
          <w:color w:val="000000"/>
          <w:spacing w:val="-1"/>
          <w:sz w:val="20"/>
        </w:rPr>
        <w:t>feedback</w:t>
      </w:r>
      <w:r>
        <w:rPr>
          <w:rFonts w:ascii="Times New Roman"/>
          <w:color w:val="000000"/>
          <w:spacing w:val="3"/>
          <w:sz w:val="20"/>
        </w:rPr>
        <w:t xml:space="preserve"> </w:t>
      </w:r>
      <w:r>
        <w:rPr>
          <w:rFonts w:ascii="KCFTRC+CMR10"/>
          <w:color w:val="000000"/>
          <w:sz w:val="20"/>
        </w:rPr>
        <w:t>on</w:t>
      </w:r>
      <w:r>
        <w:rPr>
          <w:rFonts w:ascii="Times New Roman"/>
          <w:color w:val="000000"/>
          <w:spacing w:val="3"/>
          <w:sz w:val="20"/>
        </w:rPr>
        <w:t xml:space="preserve"> </w:t>
      </w:r>
      <w:r>
        <w:rPr>
          <w:rFonts w:ascii="KCFTRC+CMR10"/>
          <w:color w:val="000000"/>
          <w:spacing w:val="-2"/>
          <w:sz w:val="20"/>
        </w:rPr>
        <w:t>each</w:t>
      </w:r>
      <w:r>
        <w:rPr>
          <w:rFonts w:ascii="Times New Roman"/>
          <w:color w:val="000000"/>
          <w:spacing w:val="4"/>
          <w:sz w:val="20"/>
        </w:rPr>
        <w:t xml:space="preserve"> </w:t>
      </w:r>
      <w:r>
        <w:rPr>
          <w:rFonts w:ascii="KCFTRC+CMR10" w:hAnsi="KCFTRC+CMR10" w:cs="KCFTRC+CMR10"/>
          <w:color w:val="000000"/>
          <w:sz w:val="20"/>
        </w:rPr>
        <w:t>household’s</w:t>
      </w:r>
      <w:r>
        <w:rPr>
          <w:rFonts w:ascii="Times New Roman"/>
          <w:color w:val="000000"/>
          <w:spacing w:val="3"/>
          <w:sz w:val="20"/>
        </w:rPr>
        <w:t xml:space="preserve"> </w:t>
      </w:r>
      <w:r>
        <w:rPr>
          <w:rFonts w:ascii="KCFTRC+CMR10"/>
          <w:color w:val="000000"/>
          <w:spacing w:val="-1"/>
          <w:sz w:val="20"/>
        </w:rPr>
        <w:t>electricity</w:t>
      </w:r>
      <w:r>
        <w:rPr>
          <w:rFonts w:ascii="Times New Roman"/>
          <w:color w:val="000000"/>
          <w:spacing w:val="3"/>
          <w:sz w:val="20"/>
        </w:rPr>
        <w:t xml:space="preserve"> </w:t>
      </w:r>
      <w:r>
        <w:rPr>
          <w:rFonts w:ascii="KCFTRC+CMR10"/>
          <w:color w:val="000000"/>
          <w:sz w:val="20"/>
        </w:rPr>
        <w:t>usage</w:t>
      </w:r>
    </w:p>
    <w:p w14:paraId="550EDF93" w14:textId="77777777" w:rsidR="00CF0253" w:rsidRDefault="00252649">
      <w:pPr>
        <w:spacing w:before="149" w:after="0" w:line="209" w:lineRule="exact"/>
        <w:jc w:val="left"/>
        <w:rPr>
          <w:rFonts w:ascii="Times New Roman"/>
          <w:color w:val="000000"/>
          <w:sz w:val="20"/>
        </w:rPr>
      </w:pPr>
      <w:r>
        <w:rPr>
          <w:rFonts w:ascii="KCFTRC+CMR10"/>
          <w:color w:val="000000"/>
          <w:sz w:val="20"/>
        </w:rPr>
        <w:t>information.</w:t>
      </w:r>
      <w:r>
        <w:rPr>
          <w:rFonts w:ascii="Times New Roman"/>
          <w:color w:val="000000"/>
          <w:spacing w:val="84"/>
          <w:sz w:val="20"/>
        </w:rPr>
        <w:t xml:space="preserve"> </w:t>
      </w:r>
      <w:r>
        <w:rPr>
          <w:rFonts w:ascii="KCFTRC+CMR10"/>
          <w:color w:val="000000"/>
          <w:sz w:val="20"/>
        </w:rPr>
        <w:t>The</w:t>
      </w:r>
      <w:r>
        <w:rPr>
          <w:rFonts w:ascii="Times New Roman"/>
          <w:color w:val="000000"/>
          <w:spacing w:val="31"/>
          <w:sz w:val="20"/>
        </w:rPr>
        <w:t xml:space="preserve"> </w:t>
      </w:r>
      <w:r>
        <w:rPr>
          <w:rFonts w:ascii="KCFTRC+CMR10"/>
          <w:color w:val="000000"/>
          <w:spacing w:val="-1"/>
          <w:sz w:val="20"/>
        </w:rPr>
        <w:t>control</w:t>
      </w:r>
      <w:r>
        <w:rPr>
          <w:rFonts w:ascii="Times New Roman"/>
          <w:color w:val="000000"/>
          <w:spacing w:val="33"/>
          <w:sz w:val="20"/>
        </w:rPr>
        <w:t xml:space="preserve"> </w:t>
      </w:r>
      <w:r>
        <w:rPr>
          <w:rFonts w:ascii="KCFTRC+CMR10"/>
          <w:color w:val="000000"/>
          <w:sz w:val="20"/>
        </w:rPr>
        <w:t>group</w:t>
      </w:r>
      <w:r>
        <w:rPr>
          <w:rFonts w:ascii="Times New Roman"/>
          <w:color w:val="000000"/>
          <w:spacing w:val="31"/>
          <w:sz w:val="20"/>
        </w:rPr>
        <w:t xml:space="preserve"> </w:t>
      </w:r>
      <w:r>
        <w:rPr>
          <w:rFonts w:ascii="KCFTRC+CMR10"/>
          <w:color w:val="000000"/>
          <w:spacing w:val="-1"/>
          <w:sz w:val="20"/>
        </w:rPr>
        <w:t>received</w:t>
      </w:r>
      <w:r>
        <w:rPr>
          <w:rFonts w:ascii="Times New Roman"/>
          <w:color w:val="000000"/>
          <w:spacing w:val="32"/>
          <w:sz w:val="20"/>
        </w:rPr>
        <w:t xml:space="preserve"> </w:t>
      </w:r>
      <w:r>
        <w:rPr>
          <w:rFonts w:ascii="KCFTRC+CMR10"/>
          <w:color w:val="000000"/>
          <w:sz w:val="20"/>
        </w:rPr>
        <w:t>their</w:t>
      </w:r>
      <w:r>
        <w:rPr>
          <w:rFonts w:ascii="Times New Roman"/>
          <w:color w:val="000000"/>
          <w:spacing w:val="31"/>
          <w:sz w:val="20"/>
        </w:rPr>
        <w:t xml:space="preserve"> </w:t>
      </w:r>
      <w:r>
        <w:rPr>
          <w:rFonts w:ascii="KCFTRC+CMR10"/>
          <w:color w:val="000000"/>
          <w:sz w:val="20"/>
        </w:rPr>
        <w:t>bills</w:t>
      </w:r>
      <w:r>
        <w:rPr>
          <w:rFonts w:ascii="Times New Roman"/>
          <w:color w:val="000000"/>
          <w:spacing w:val="31"/>
          <w:sz w:val="20"/>
        </w:rPr>
        <w:t xml:space="preserve"> </w:t>
      </w:r>
      <w:r>
        <w:rPr>
          <w:rFonts w:ascii="KCFTRC+CMR10"/>
          <w:color w:val="000000"/>
          <w:sz w:val="20"/>
        </w:rPr>
        <w:t>in</w:t>
      </w:r>
      <w:r>
        <w:rPr>
          <w:rFonts w:ascii="Times New Roman"/>
          <w:color w:val="000000"/>
          <w:spacing w:val="31"/>
          <w:sz w:val="20"/>
        </w:rPr>
        <w:t xml:space="preserve"> </w:t>
      </w:r>
      <w:r>
        <w:rPr>
          <w:rFonts w:ascii="KCFTRC+CMR10"/>
          <w:color w:val="000000"/>
          <w:sz w:val="20"/>
        </w:rPr>
        <w:t>the</w:t>
      </w:r>
      <w:r>
        <w:rPr>
          <w:rFonts w:ascii="Times New Roman"/>
          <w:color w:val="000000"/>
          <w:spacing w:val="31"/>
          <w:sz w:val="20"/>
        </w:rPr>
        <w:t xml:space="preserve"> </w:t>
      </w:r>
      <w:r>
        <w:rPr>
          <w:rFonts w:ascii="KCFTRC+CMR10"/>
          <w:color w:val="000000"/>
          <w:sz w:val="20"/>
        </w:rPr>
        <w:t>same</w:t>
      </w:r>
      <w:r>
        <w:rPr>
          <w:rFonts w:ascii="Times New Roman"/>
          <w:color w:val="000000"/>
          <w:spacing w:val="32"/>
          <w:sz w:val="20"/>
        </w:rPr>
        <w:t xml:space="preserve"> </w:t>
      </w:r>
      <w:r>
        <w:rPr>
          <w:rFonts w:ascii="KCFTRC+CMR10"/>
          <w:color w:val="000000"/>
          <w:sz w:val="20"/>
        </w:rPr>
        <w:t>cycle</w:t>
      </w:r>
      <w:r>
        <w:rPr>
          <w:rFonts w:ascii="Times New Roman"/>
          <w:color w:val="000000"/>
          <w:spacing w:val="31"/>
          <w:sz w:val="20"/>
        </w:rPr>
        <w:t xml:space="preserve"> </w:t>
      </w:r>
      <w:r>
        <w:rPr>
          <w:rFonts w:ascii="KCFTRC+CMR10"/>
          <w:color w:val="000000"/>
          <w:sz w:val="20"/>
        </w:rPr>
        <w:t>(i.e.,</w:t>
      </w:r>
      <w:r>
        <w:rPr>
          <w:rFonts w:ascii="Times New Roman"/>
          <w:color w:val="000000"/>
          <w:spacing w:val="35"/>
          <w:sz w:val="20"/>
        </w:rPr>
        <w:t xml:space="preserve"> </w:t>
      </w:r>
      <w:r>
        <w:rPr>
          <w:rFonts w:ascii="KCFTRC+CMR10"/>
          <w:color w:val="000000"/>
          <w:spacing w:val="-1"/>
          <w:sz w:val="20"/>
        </w:rPr>
        <w:t>bi-monthly).</w:t>
      </w:r>
      <w:r>
        <w:rPr>
          <w:rFonts w:ascii="Times New Roman"/>
          <w:color w:val="000000"/>
          <w:spacing w:val="84"/>
          <w:sz w:val="20"/>
        </w:rPr>
        <w:t xml:space="preserve"> </w:t>
      </w:r>
      <w:r>
        <w:rPr>
          <w:rFonts w:ascii="KCFTRC+CMR10"/>
          <w:color w:val="000000"/>
          <w:sz w:val="20"/>
        </w:rPr>
        <w:t>On</w:t>
      </w:r>
      <w:r>
        <w:rPr>
          <w:rFonts w:ascii="Times New Roman"/>
          <w:color w:val="000000"/>
          <w:spacing w:val="32"/>
          <w:sz w:val="20"/>
        </w:rPr>
        <w:t xml:space="preserve"> </w:t>
      </w:r>
      <w:r>
        <w:rPr>
          <w:rFonts w:ascii="KCFTRC+CMR10"/>
          <w:color w:val="000000"/>
          <w:sz w:val="20"/>
        </w:rPr>
        <w:t>the</w:t>
      </w:r>
      <w:r>
        <w:rPr>
          <w:rFonts w:ascii="Times New Roman"/>
          <w:color w:val="000000"/>
          <w:spacing w:val="31"/>
          <w:sz w:val="20"/>
        </w:rPr>
        <w:t xml:space="preserve"> </w:t>
      </w:r>
      <w:r>
        <w:rPr>
          <w:rFonts w:ascii="KCFTRC+CMR10"/>
          <w:color w:val="000000"/>
          <w:spacing w:val="-3"/>
          <w:sz w:val="20"/>
        </w:rPr>
        <w:t>contrary,</w:t>
      </w:r>
      <w:r>
        <w:rPr>
          <w:rFonts w:ascii="Times New Roman"/>
          <w:color w:val="000000"/>
          <w:spacing w:val="38"/>
          <w:sz w:val="20"/>
        </w:rPr>
        <w:t xml:space="preserve"> </w:t>
      </w:r>
      <w:r>
        <w:rPr>
          <w:rFonts w:ascii="KCFTRC+CMR10"/>
          <w:color w:val="000000"/>
          <w:sz w:val="20"/>
        </w:rPr>
        <w:t>all</w:t>
      </w:r>
    </w:p>
    <w:p w14:paraId="36A3E7FD" w14:textId="77777777" w:rsidR="00CF0253" w:rsidRDefault="00252649">
      <w:pPr>
        <w:spacing w:before="149" w:after="0" w:line="209" w:lineRule="exact"/>
        <w:jc w:val="left"/>
        <w:rPr>
          <w:rFonts w:ascii="Times New Roman"/>
          <w:color w:val="000000"/>
          <w:sz w:val="20"/>
        </w:rPr>
      </w:pPr>
      <w:r>
        <w:rPr>
          <w:rFonts w:ascii="KCFTRC+CMR10"/>
          <w:color w:val="000000"/>
          <w:sz w:val="20"/>
        </w:rPr>
        <w:t>households</w:t>
      </w:r>
      <w:r>
        <w:rPr>
          <w:rFonts w:ascii="Times New Roman"/>
          <w:color w:val="000000"/>
          <w:spacing w:val="8"/>
          <w:sz w:val="20"/>
        </w:rPr>
        <w:t xml:space="preserve"> </w:t>
      </w:r>
      <w:r>
        <w:rPr>
          <w:rFonts w:ascii="KCFTRC+CMR10"/>
          <w:color w:val="000000"/>
          <w:sz w:val="20"/>
        </w:rPr>
        <w:t>assigned</w:t>
      </w:r>
      <w:r>
        <w:rPr>
          <w:rFonts w:ascii="Times New Roman"/>
          <w:color w:val="000000"/>
          <w:spacing w:val="8"/>
          <w:sz w:val="20"/>
        </w:rPr>
        <w:t xml:space="preserve"> </w:t>
      </w:r>
      <w:r>
        <w:rPr>
          <w:rFonts w:ascii="KCFTRC+CMR10"/>
          <w:color w:val="000000"/>
          <w:sz w:val="20"/>
        </w:rPr>
        <w:t>to</w:t>
      </w:r>
      <w:r>
        <w:rPr>
          <w:rFonts w:ascii="Times New Roman"/>
          <w:color w:val="000000"/>
          <w:spacing w:val="8"/>
          <w:sz w:val="20"/>
        </w:rPr>
        <w:t xml:space="preserve"> </w:t>
      </w:r>
      <w:r>
        <w:rPr>
          <w:rFonts w:ascii="KCFTRC+CMR10"/>
          <w:color w:val="000000"/>
          <w:sz w:val="20"/>
        </w:rPr>
        <w:t>the</w:t>
      </w:r>
      <w:r>
        <w:rPr>
          <w:rFonts w:ascii="Times New Roman"/>
          <w:color w:val="000000"/>
          <w:spacing w:val="8"/>
          <w:sz w:val="20"/>
        </w:rPr>
        <w:t xml:space="preserve"> </w:t>
      </w:r>
      <w:r>
        <w:rPr>
          <w:rFonts w:ascii="KCFTRC+CMR10"/>
          <w:color w:val="000000"/>
          <w:spacing w:val="-1"/>
          <w:sz w:val="20"/>
        </w:rPr>
        <w:t>treatment</w:t>
      </w:r>
      <w:r>
        <w:rPr>
          <w:rFonts w:ascii="Times New Roman"/>
          <w:color w:val="000000"/>
          <w:spacing w:val="9"/>
          <w:sz w:val="20"/>
        </w:rPr>
        <w:t xml:space="preserve"> </w:t>
      </w:r>
      <w:r>
        <w:rPr>
          <w:rFonts w:ascii="KCFTRC+CMR10"/>
          <w:color w:val="000000"/>
          <w:sz w:val="20"/>
        </w:rPr>
        <w:t>group</w:t>
      </w:r>
      <w:r>
        <w:rPr>
          <w:rFonts w:ascii="Times New Roman"/>
          <w:color w:val="000000"/>
          <w:spacing w:val="8"/>
          <w:sz w:val="20"/>
        </w:rPr>
        <w:t xml:space="preserve"> </w:t>
      </w:r>
      <w:r>
        <w:rPr>
          <w:rFonts w:ascii="KCFTRC+CMR10"/>
          <w:color w:val="000000"/>
          <w:spacing w:val="-1"/>
          <w:sz w:val="20"/>
        </w:rPr>
        <w:t>received</w:t>
      </w:r>
      <w:r>
        <w:rPr>
          <w:rFonts w:ascii="Times New Roman"/>
          <w:color w:val="000000"/>
          <w:spacing w:val="8"/>
          <w:sz w:val="20"/>
        </w:rPr>
        <w:t xml:space="preserve"> </w:t>
      </w:r>
      <w:r>
        <w:rPr>
          <w:rFonts w:ascii="KCFTRC+CMR10"/>
          <w:color w:val="000000"/>
          <w:sz w:val="20"/>
        </w:rPr>
        <w:t>a</w:t>
      </w:r>
      <w:r>
        <w:rPr>
          <w:rFonts w:ascii="Times New Roman"/>
          <w:color w:val="000000"/>
          <w:spacing w:val="8"/>
          <w:sz w:val="20"/>
        </w:rPr>
        <w:t xml:space="preserve"> </w:t>
      </w:r>
      <w:r>
        <w:rPr>
          <w:rFonts w:ascii="KCFTRC+CMR10"/>
          <w:color w:val="000000"/>
          <w:sz w:val="20"/>
        </w:rPr>
        <w:t>detailed</w:t>
      </w:r>
      <w:r>
        <w:rPr>
          <w:rFonts w:ascii="Times New Roman"/>
          <w:color w:val="000000"/>
          <w:spacing w:val="8"/>
          <w:sz w:val="20"/>
        </w:rPr>
        <w:t xml:space="preserve"> </w:t>
      </w:r>
      <w:r>
        <w:rPr>
          <w:rFonts w:ascii="KCFTRC+CMR10"/>
          <w:color w:val="000000"/>
          <w:sz w:val="20"/>
        </w:rPr>
        <w:t>energy</w:t>
      </w:r>
      <w:r>
        <w:rPr>
          <w:rFonts w:ascii="Times New Roman"/>
          <w:color w:val="000000"/>
          <w:spacing w:val="8"/>
          <w:sz w:val="20"/>
        </w:rPr>
        <w:t xml:space="preserve"> </w:t>
      </w:r>
      <w:r>
        <w:rPr>
          <w:rFonts w:ascii="KCFTRC+CMR10"/>
          <w:color w:val="000000"/>
          <w:sz w:val="20"/>
        </w:rPr>
        <w:t>usage</w:t>
      </w:r>
      <w:r>
        <w:rPr>
          <w:rFonts w:ascii="Times New Roman"/>
          <w:color w:val="000000"/>
          <w:spacing w:val="8"/>
          <w:sz w:val="20"/>
        </w:rPr>
        <w:t xml:space="preserve"> </w:t>
      </w:r>
      <w:r>
        <w:rPr>
          <w:rFonts w:ascii="KCFTRC+CMR10"/>
          <w:color w:val="000000"/>
          <w:spacing w:val="-1"/>
          <w:sz w:val="20"/>
        </w:rPr>
        <w:t>statement</w:t>
      </w:r>
      <w:r>
        <w:rPr>
          <w:rFonts w:ascii="Times New Roman"/>
          <w:color w:val="000000"/>
          <w:spacing w:val="9"/>
          <w:sz w:val="20"/>
        </w:rPr>
        <w:t xml:space="preserve"> </w:t>
      </w:r>
      <w:r>
        <w:rPr>
          <w:rFonts w:ascii="KCFTRC+CMR10"/>
          <w:color w:val="000000"/>
          <w:spacing w:val="-1"/>
          <w:sz w:val="20"/>
        </w:rPr>
        <w:t>combined</w:t>
      </w:r>
      <w:r>
        <w:rPr>
          <w:rFonts w:ascii="Times New Roman"/>
          <w:color w:val="000000"/>
          <w:spacing w:val="9"/>
          <w:sz w:val="20"/>
        </w:rPr>
        <w:t xml:space="preserve"> </w:t>
      </w:r>
      <w:r>
        <w:rPr>
          <w:rFonts w:ascii="KCFTRC+CMR10"/>
          <w:color w:val="000000"/>
          <w:sz w:val="20"/>
        </w:rPr>
        <w:t>with</w:t>
      </w:r>
      <w:r>
        <w:rPr>
          <w:rFonts w:ascii="Times New Roman"/>
          <w:color w:val="000000"/>
          <w:spacing w:val="8"/>
          <w:sz w:val="20"/>
        </w:rPr>
        <w:t xml:space="preserve"> </w:t>
      </w:r>
      <w:r>
        <w:rPr>
          <w:rFonts w:ascii="KCFTRC+CMR10"/>
          <w:color w:val="000000"/>
          <w:sz w:val="20"/>
        </w:rPr>
        <w:t>their</w:t>
      </w:r>
      <w:r>
        <w:rPr>
          <w:rFonts w:ascii="Times New Roman"/>
          <w:color w:val="000000"/>
          <w:spacing w:val="8"/>
          <w:sz w:val="20"/>
        </w:rPr>
        <w:t xml:space="preserve"> </w:t>
      </w:r>
      <w:r>
        <w:rPr>
          <w:rFonts w:ascii="KCFTRC+CMR10"/>
          <w:color w:val="000000"/>
          <w:sz w:val="20"/>
        </w:rPr>
        <w:t>bill,</w:t>
      </w:r>
    </w:p>
    <w:p w14:paraId="4907A9BB" w14:textId="77777777" w:rsidR="00CF0253" w:rsidRDefault="00252649">
      <w:pPr>
        <w:spacing w:before="149" w:after="0" w:line="209" w:lineRule="exact"/>
        <w:jc w:val="left"/>
        <w:rPr>
          <w:rFonts w:ascii="Times New Roman"/>
          <w:color w:val="000000"/>
          <w:sz w:val="20"/>
        </w:rPr>
      </w:pPr>
      <w:r>
        <w:rPr>
          <w:rFonts w:ascii="KCFTRC+CMR10"/>
          <w:color w:val="000000"/>
          <w:sz w:val="20"/>
        </w:rPr>
        <w:t>including</w:t>
      </w:r>
      <w:r>
        <w:rPr>
          <w:rFonts w:ascii="Times New Roman"/>
          <w:color w:val="000000"/>
          <w:spacing w:val="13"/>
          <w:sz w:val="20"/>
        </w:rPr>
        <w:t xml:space="preserve"> </w:t>
      </w:r>
      <w:r>
        <w:rPr>
          <w:rFonts w:ascii="KCFTRC+CMR10"/>
          <w:color w:val="000000"/>
          <w:sz w:val="20"/>
        </w:rPr>
        <w:t>their</w:t>
      </w:r>
      <w:r>
        <w:rPr>
          <w:rFonts w:ascii="Times New Roman"/>
          <w:color w:val="000000"/>
          <w:spacing w:val="13"/>
          <w:sz w:val="20"/>
        </w:rPr>
        <w:t xml:space="preserve"> </w:t>
      </w:r>
      <w:r>
        <w:rPr>
          <w:rFonts w:ascii="KCFTRC+CMR10"/>
          <w:color w:val="000000"/>
          <w:sz w:val="20"/>
        </w:rPr>
        <w:t>detailed</w:t>
      </w:r>
      <w:r>
        <w:rPr>
          <w:rFonts w:ascii="Times New Roman"/>
          <w:color w:val="000000"/>
          <w:spacing w:val="13"/>
          <w:sz w:val="20"/>
        </w:rPr>
        <w:t xml:space="preserve"> </w:t>
      </w:r>
      <w:r>
        <w:rPr>
          <w:rFonts w:ascii="KCFTRC+CMR10"/>
          <w:color w:val="000000"/>
          <w:spacing w:val="-1"/>
          <w:sz w:val="20"/>
        </w:rPr>
        <w:t>weekly</w:t>
      </w:r>
      <w:r>
        <w:rPr>
          <w:rFonts w:ascii="Times New Roman"/>
          <w:color w:val="000000"/>
          <w:spacing w:val="14"/>
          <w:sz w:val="20"/>
        </w:rPr>
        <w:t xml:space="preserve"> </w:t>
      </w:r>
      <w:r>
        <w:rPr>
          <w:rFonts w:ascii="KCFTRC+CMR10"/>
          <w:color w:val="000000"/>
          <w:sz w:val="20"/>
        </w:rPr>
        <w:t>usage,</w:t>
      </w:r>
      <w:r>
        <w:rPr>
          <w:rFonts w:ascii="Times New Roman"/>
          <w:color w:val="000000"/>
          <w:spacing w:val="14"/>
          <w:sz w:val="20"/>
        </w:rPr>
        <w:t xml:space="preserve"> </w:t>
      </w:r>
      <w:r>
        <w:rPr>
          <w:rFonts w:ascii="KCFTRC+CMR10"/>
          <w:color w:val="000000"/>
          <w:spacing w:val="-2"/>
          <w:sz w:val="20"/>
        </w:rPr>
        <w:t>average</w:t>
      </w:r>
      <w:r>
        <w:rPr>
          <w:rFonts w:ascii="Times New Roman"/>
          <w:color w:val="000000"/>
          <w:spacing w:val="15"/>
          <w:sz w:val="20"/>
        </w:rPr>
        <w:t xml:space="preserve"> </w:t>
      </w:r>
      <w:r>
        <w:rPr>
          <w:rFonts w:ascii="KCFTRC+CMR10"/>
          <w:color w:val="000000"/>
          <w:spacing w:val="-1"/>
          <w:sz w:val="20"/>
        </w:rPr>
        <w:t>weekly</w:t>
      </w:r>
      <w:r>
        <w:rPr>
          <w:rFonts w:ascii="Times New Roman"/>
          <w:color w:val="000000"/>
          <w:spacing w:val="14"/>
          <w:sz w:val="20"/>
        </w:rPr>
        <w:t xml:space="preserve"> </w:t>
      </w:r>
      <w:r>
        <w:rPr>
          <w:rFonts w:ascii="KCFTRC+CMR10"/>
          <w:color w:val="000000"/>
          <w:sz w:val="20"/>
        </w:rPr>
        <w:t>costs,</w:t>
      </w:r>
      <w:r>
        <w:rPr>
          <w:rFonts w:ascii="Times New Roman"/>
          <w:color w:val="000000"/>
          <w:spacing w:val="14"/>
          <w:sz w:val="20"/>
        </w:rPr>
        <w:t xml:space="preserve"> </w:t>
      </w:r>
      <w:r>
        <w:rPr>
          <w:rFonts w:ascii="KCFTRC+CMR10"/>
          <w:color w:val="000000"/>
          <w:sz w:val="20"/>
        </w:rPr>
        <w:t>tips</w:t>
      </w:r>
      <w:r>
        <w:rPr>
          <w:rFonts w:ascii="Times New Roman"/>
          <w:color w:val="000000"/>
          <w:spacing w:val="13"/>
          <w:sz w:val="20"/>
        </w:rPr>
        <w:t xml:space="preserve"> </w:t>
      </w:r>
      <w:r>
        <w:rPr>
          <w:rFonts w:ascii="KCFTRC+CMR10"/>
          <w:color w:val="000000"/>
          <w:sz w:val="20"/>
        </w:rPr>
        <w:t>on</w:t>
      </w:r>
      <w:r>
        <w:rPr>
          <w:rFonts w:ascii="Times New Roman"/>
          <w:color w:val="000000"/>
          <w:spacing w:val="13"/>
          <w:sz w:val="20"/>
        </w:rPr>
        <w:t xml:space="preserve"> </w:t>
      </w:r>
      <w:r>
        <w:rPr>
          <w:rFonts w:ascii="KCFTRC+CMR10"/>
          <w:color w:val="000000"/>
          <w:sz w:val="20"/>
        </w:rPr>
        <w:t>reducing</w:t>
      </w:r>
      <w:r>
        <w:rPr>
          <w:rFonts w:ascii="Times New Roman"/>
          <w:color w:val="000000"/>
          <w:spacing w:val="13"/>
          <w:sz w:val="20"/>
        </w:rPr>
        <w:t xml:space="preserve"> </w:t>
      </w:r>
      <w:r>
        <w:rPr>
          <w:rFonts w:ascii="KCFTRC+CMR10"/>
          <w:color w:val="000000"/>
          <w:spacing w:val="-1"/>
          <w:sz w:val="20"/>
        </w:rPr>
        <w:t>electricity</w:t>
      </w:r>
      <w:r>
        <w:rPr>
          <w:rFonts w:ascii="Times New Roman"/>
          <w:color w:val="000000"/>
          <w:spacing w:val="14"/>
          <w:sz w:val="20"/>
        </w:rPr>
        <w:t xml:space="preserve"> </w:t>
      </w:r>
      <w:r>
        <w:rPr>
          <w:rFonts w:ascii="KCFTRC+CMR10"/>
          <w:color w:val="000000"/>
          <w:sz w:val="20"/>
        </w:rPr>
        <w:t>use,</w:t>
      </w:r>
      <w:r>
        <w:rPr>
          <w:rFonts w:ascii="Times New Roman"/>
          <w:color w:val="000000"/>
          <w:spacing w:val="14"/>
          <w:sz w:val="20"/>
        </w:rPr>
        <w:t xml:space="preserve"> </w:t>
      </w:r>
      <w:r>
        <w:rPr>
          <w:rFonts w:ascii="KCFTRC+CMR10"/>
          <w:color w:val="000000"/>
          <w:sz w:val="20"/>
        </w:rPr>
        <w:t>and</w:t>
      </w:r>
      <w:r>
        <w:rPr>
          <w:rFonts w:ascii="Times New Roman"/>
          <w:color w:val="000000"/>
          <w:spacing w:val="13"/>
          <w:sz w:val="20"/>
        </w:rPr>
        <w:t xml:space="preserve"> </w:t>
      </w:r>
      <w:r>
        <w:rPr>
          <w:rFonts w:ascii="KCFTRC+CMR10"/>
          <w:color w:val="000000"/>
          <w:sz w:val="20"/>
        </w:rPr>
        <w:t>comparisons</w:t>
      </w:r>
      <w:r>
        <w:rPr>
          <w:rFonts w:ascii="Times New Roman"/>
          <w:color w:val="000000"/>
          <w:spacing w:val="13"/>
          <w:sz w:val="20"/>
        </w:rPr>
        <w:t xml:space="preserve"> </w:t>
      </w:r>
      <w:r>
        <w:rPr>
          <w:rFonts w:ascii="KCFTRC+CMR10"/>
          <w:color w:val="000000"/>
          <w:sz w:val="20"/>
        </w:rPr>
        <w:t>to</w:t>
      </w:r>
    </w:p>
    <w:p w14:paraId="46073616" w14:textId="77777777" w:rsidR="00CF0253" w:rsidRDefault="00252649">
      <w:pPr>
        <w:spacing w:before="149" w:after="0" w:line="209" w:lineRule="exact"/>
        <w:jc w:val="left"/>
        <w:rPr>
          <w:rFonts w:ascii="Times New Roman"/>
          <w:color w:val="000000"/>
          <w:sz w:val="20"/>
        </w:rPr>
      </w:pPr>
      <w:r>
        <w:rPr>
          <w:rFonts w:ascii="KCFTRC+CMR10"/>
          <w:color w:val="000000"/>
          <w:spacing w:val="2"/>
          <w:sz w:val="20"/>
        </w:rPr>
        <w:t>peer</w:t>
      </w:r>
      <w:r>
        <w:rPr>
          <w:rFonts w:ascii="Times New Roman"/>
          <w:color w:val="000000"/>
          <w:spacing w:val="12"/>
          <w:sz w:val="20"/>
        </w:rPr>
        <w:t xml:space="preserve"> </w:t>
      </w:r>
      <w:r>
        <w:rPr>
          <w:rFonts w:ascii="KCFTRC+CMR10"/>
          <w:color w:val="000000"/>
          <w:sz w:val="20"/>
        </w:rPr>
        <w:t>households.</w:t>
      </w:r>
      <w:r>
        <w:rPr>
          <w:rFonts w:ascii="Times New Roman"/>
          <w:color w:val="000000"/>
          <w:spacing w:val="38"/>
          <w:sz w:val="20"/>
        </w:rPr>
        <w:t xml:space="preserve"> </w:t>
      </w:r>
      <w:r>
        <w:rPr>
          <w:rFonts w:ascii="KCFTRC+CMR10"/>
          <w:color w:val="000000"/>
          <w:sz w:val="20"/>
        </w:rPr>
        <w:t>The</w:t>
      </w:r>
      <w:r>
        <w:rPr>
          <w:rFonts w:ascii="Times New Roman"/>
          <w:color w:val="000000"/>
          <w:spacing w:val="14"/>
          <w:sz w:val="20"/>
        </w:rPr>
        <w:t xml:space="preserve"> </w:t>
      </w:r>
      <w:r>
        <w:rPr>
          <w:rFonts w:ascii="KCFTRC+CMR10" w:hAnsi="KCFTRC+CMR10" w:cs="KCFTRC+CMR10"/>
          <w:color w:val="000000"/>
          <w:sz w:val="20"/>
        </w:rPr>
        <w:t>ﬁrst</w:t>
      </w:r>
      <w:r>
        <w:rPr>
          <w:rFonts w:ascii="Times New Roman"/>
          <w:color w:val="000000"/>
          <w:spacing w:val="14"/>
          <w:sz w:val="20"/>
        </w:rPr>
        <w:t xml:space="preserve"> </w:t>
      </w:r>
      <w:r>
        <w:rPr>
          <w:rFonts w:ascii="KCFTRC+CMR10"/>
          <w:color w:val="000000"/>
          <w:spacing w:val="-1"/>
          <w:sz w:val="20"/>
        </w:rPr>
        <w:t>stimulus</w:t>
      </w:r>
      <w:r>
        <w:rPr>
          <w:rFonts w:ascii="Times New Roman"/>
          <w:color w:val="000000"/>
          <w:spacing w:val="15"/>
          <w:sz w:val="20"/>
        </w:rPr>
        <w:t xml:space="preserve"> </w:t>
      </w:r>
      <w:r>
        <w:rPr>
          <w:rFonts w:ascii="KCFTRC+CMR10"/>
          <w:color w:val="000000"/>
          <w:sz w:val="20"/>
        </w:rPr>
        <w:t>subgroup</w:t>
      </w:r>
      <w:r>
        <w:rPr>
          <w:rFonts w:ascii="Times New Roman"/>
          <w:color w:val="000000"/>
          <w:spacing w:val="14"/>
          <w:sz w:val="20"/>
        </w:rPr>
        <w:t xml:space="preserve"> </w:t>
      </w:r>
      <w:r>
        <w:rPr>
          <w:rFonts w:ascii="KCFTRC+CMR10"/>
          <w:color w:val="000000"/>
          <w:spacing w:val="-1"/>
          <w:sz w:val="20"/>
        </w:rPr>
        <w:t>received</w:t>
      </w:r>
      <w:r>
        <w:rPr>
          <w:rFonts w:ascii="Times New Roman"/>
          <w:color w:val="000000"/>
          <w:spacing w:val="15"/>
          <w:sz w:val="20"/>
        </w:rPr>
        <w:t xml:space="preserve"> </w:t>
      </w:r>
      <w:r>
        <w:rPr>
          <w:rFonts w:ascii="KCFTRC+CMR10"/>
          <w:color w:val="000000"/>
          <w:sz w:val="20"/>
        </w:rPr>
        <w:t>a</w:t>
      </w:r>
      <w:r>
        <w:rPr>
          <w:rFonts w:ascii="Times New Roman"/>
          <w:color w:val="000000"/>
          <w:spacing w:val="14"/>
          <w:sz w:val="20"/>
        </w:rPr>
        <w:t xml:space="preserve"> </w:t>
      </w:r>
      <w:r>
        <w:rPr>
          <w:rFonts w:ascii="KCFTRC+CMR10"/>
          <w:color w:val="000000"/>
          <w:sz w:val="20"/>
        </w:rPr>
        <w:t>bill</w:t>
      </w:r>
      <w:r>
        <w:rPr>
          <w:rFonts w:ascii="Times New Roman"/>
          <w:color w:val="000000"/>
          <w:spacing w:val="14"/>
          <w:sz w:val="20"/>
        </w:rPr>
        <w:t xml:space="preserve"> </w:t>
      </w:r>
      <w:r>
        <w:rPr>
          <w:rFonts w:ascii="KCFTRC+CMR10"/>
          <w:color w:val="000000"/>
          <w:sz w:val="20"/>
        </w:rPr>
        <w:t>with</w:t>
      </w:r>
      <w:r>
        <w:rPr>
          <w:rFonts w:ascii="Times New Roman"/>
          <w:color w:val="000000"/>
          <w:spacing w:val="14"/>
          <w:sz w:val="20"/>
        </w:rPr>
        <w:t xml:space="preserve"> </w:t>
      </w:r>
      <w:r>
        <w:rPr>
          <w:rFonts w:ascii="KCFTRC+CMR10"/>
          <w:color w:val="000000"/>
          <w:sz w:val="20"/>
        </w:rPr>
        <w:t>a</w:t>
      </w:r>
      <w:r>
        <w:rPr>
          <w:rFonts w:ascii="Times New Roman"/>
          <w:color w:val="000000"/>
          <w:spacing w:val="14"/>
          <w:sz w:val="20"/>
        </w:rPr>
        <w:t xml:space="preserve"> </w:t>
      </w:r>
      <w:r>
        <w:rPr>
          <w:rFonts w:ascii="KCFTRC+CMR10"/>
          <w:color w:val="000000"/>
          <w:sz w:val="20"/>
        </w:rPr>
        <w:t>detailed</w:t>
      </w:r>
      <w:r>
        <w:rPr>
          <w:rFonts w:ascii="Times New Roman"/>
          <w:color w:val="000000"/>
          <w:spacing w:val="14"/>
          <w:sz w:val="20"/>
        </w:rPr>
        <w:t xml:space="preserve"> </w:t>
      </w:r>
      <w:r>
        <w:rPr>
          <w:rFonts w:ascii="KCFTRC+CMR10"/>
          <w:color w:val="000000"/>
          <w:sz w:val="20"/>
        </w:rPr>
        <w:t>energy</w:t>
      </w:r>
      <w:r>
        <w:rPr>
          <w:rFonts w:ascii="Times New Roman"/>
          <w:color w:val="000000"/>
          <w:spacing w:val="14"/>
          <w:sz w:val="20"/>
        </w:rPr>
        <w:t xml:space="preserve"> </w:t>
      </w:r>
      <w:r>
        <w:rPr>
          <w:rFonts w:ascii="KCFTRC+CMR10"/>
          <w:color w:val="000000"/>
          <w:spacing w:val="-1"/>
          <w:sz w:val="20"/>
        </w:rPr>
        <w:t>statement</w:t>
      </w:r>
      <w:r>
        <w:rPr>
          <w:rFonts w:ascii="Times New Roman"/>
          <w:color w:val="000000"/>
          <w:spacing w:val="15"/>
          <w:sz w:val="20"/>
        </w:rPr>
        <w:t xml:space="preserve"> </w:t>
      </w:r>
      <w:r>
        <w:rPr>
          <w:rFonts w:ascii="KCFTRC+CMR10"/>
          <w:color w:val="000000"/>
          <w:spacing w:val="-2"/>
          <w:sz w:val="20"/>
        </w:rPr>
        <w:t>bi-monthly,</w:t>
      </w:r>
      <w:r>
        <w:rPr>
          <w:rFonts w:ascii="Times New Roman"/>
          <w:color w:val="000000"/>
          <w:spacing w:val="17"/>
          <w:sz w:val="20"/>
        </w:rPr>
        <w:t xml:space="preserve"> </w:t>
      </w:r>
      <w:r>
        <w:rPr>
          <w:rFonts w:ascii="KCFTRC+CMR10"/>
          <w:color w:val="000000"/>
          <w:sz w:val="20"/>
        </w:rPr>
        <w:t>while</w:t>
      </w:r>
    </w:p>
    <w:p w14:paraId="1DB2CAF4" w14:textId="77777777" w:rsidR="00CF0253" w:rsidRDefault="00252649">
      <w:pPr>
        <w:spacing w:before="149" w:after="0" w:line="209" w:lineRule="exact"/>
        <w:jc w:val="left"/>
        <w:rPr>
          <w:rFonts w:ascii="Times New Roman"/>
          <w:color w:val="000000"/>
          <w:sz w:val="20"/>
        </w:rPr>
      </w:pPr>
      <w:r>
        <w:rPr>
          <w:rFonts w:ascii="KCFTRC+CMR10"/>
          <w:color w:val="000000"/>
          <w:sz w:val="20"/>
        </w:rPr>
        <w:t>the</w:t>
      </w:r>
      <w:r>
        <w:rPr>
          <w:rFonts w:ascii="Times New Roman"/>
          <w:color w:val="000000"/>
          <w:spacing w:val="27"/>
          <w:sz w:val="20"/>
        </w:rPr>
        <w:t xml:space="preserve"> </w:t>
      </w:r>
      <w:r>
        <w:rPr>
          <w:rFonts w:ascii="KCFTRC+CMR10"/>
          <w:color w:val="000000"/>
          <w:sz w:val="20"/>
        </w:rPr>
        <w:t>second</w:t>
      </w:r>
      <w:r>
        <w:rPr>
          <w:rFonts w:ascii="Times New Roman"/>
          <w:color w:val="000000"/>
          <w:spacing w:val="27"/>
          <w:sz w:val="20"/>
        </w:rPr>
        <w:t xml:space="preserve"> </w:t>
      </w:r>
      <w:r>
        <w:rPr>
          <w:rFonts w:ascii="KCFTRC+CMR10"/>
          <w:color w:val="000000"/>
          <w:sz w:val="20"/>
        </w:rPr>
        <w:t>subgroup</w:t>
      </w:r>
      <w:r>
        <w:rPr>
          <w:rFonts w:ascii="Times New Roman"/>
          <w:color w:val="000000"/>
          <w:spacing w:val="27"/>
          <w:sz w:val="20"/>
        </w:rPr>
        <w:t xml:space="preserve"> </w:t>
      </w:r>
      <w:r>
        <w:rPr>
          <w:rFonts w:ascii="KCFTRC+CMR10"/>
          <w:color w:val="000000"/>
          <w:spacing w:val="-1"/>
          <w:sz w:val="20"/>
        </w:rPr>
        <w:t>received</w:t>
      </w:r>
      <w:r>
        <w:rPr>
          <w:rFonts w:ascii="Times New Roman"/>
          <w:color w:val="000000"/>
          <w:spacing w:val="28"/>
          <w:sz w:val="20"/>
        </w:rPr>
        <w:t xml:space="preserve"> </w:t>
      </w:r>
      <w:r>
        <w:rPr>
          <w:rFonts w:ascii="KCFTRC+CMR10"/>
          <w:color w:val="000000"/>
          <w:sz w:val="20"/>
        </w:rPr>
        <w:t>the</w:t>
      </w:r>
      <w:r>
        <w:rPr>
          <w:rFonts w:ascii="Times New Roman"/>
          <w:color w:val="000000"/>
          <w:spacing w:val="27"/>
          <w:sz w:val="20"/>
        </w:rPr>
        <w:t xml:space="preserve"> </w:t>
      </w:r>
      <w:r>
        <w:rPr>
          <w:rFonts w:ascii="KCFTRC+CMR10"/>
          <w:color w:val="000000"/>
          <w:sz w:val="20"/>
        </w:rPr>
        <w:t>documents</w:t>
      </w:r>
      <w:r>
        <w:rPr>
          <w:rFonts w:ascii="Times New Roman"/>
          <w:color w:val="000000"/>
          <w:spacing w:val="27"/>
          <w:sz w:val="20"/>
        </w:rPr>
        <w:t xml:space="preserve"> </w:t>
      </w:r>
      <w:r>
        <w:rPr>
          <w:rFonts w:ascii="KCFTRC+CMR10"/>
          <w:color w:val="000000"/>
          <w:spacing w:val="-2"/>
          <w:sz w:val="20"/>
        </w:rPr>
        <w:t>every</w:t>
      </w:r>
      <w:r>
        <w:rPr>
          <w:rFonts w:ascii="Times New Roman"/>
          <w:color w:val="000000"/>
          <w:spacing w:val="28"/>
          <w:sz w:val="20"/>
        </w:rPr>
        <w:t xml:space="preserve"> </w:t>
      </w:r>
      <w:r>
        <w:rPr>
          <w:rFonts w:ascii="KCFTRC+CMR10"/>
          <w:color w:val="000000"/>
          <w:spacing w:val="-1"/>
          <w:sz w:val="20"/>
        </w:rPr>
        <w:t>month.</w:t>
      </w:r>
      <w:r>
        <w:rPr>
          <w:rFonts w:ascii="Times New Roman"/>
          <w:color w:val="000000"/>
          <w:spacing w:val="71"/>
          <w:sz w:val="20"/>
        </w:rPr>
        <w:t xml:space="preserve"> </w:t>
      </w:r>
      <w:r>
        <w:rPr>
          <w:rFonts w:ascii="KCFTRC+CMR10"/>
          <w:color w:val="000000"/>
          <w:spacing w:val="-1"/>
          <w:sz w:val="20"/>
        </w:rPr>
        <w:t>An</w:t>
      </w:r>
      <w:r>
        <w:rPr>
          <w:rFonts w:ascii="Times New Roman"/>
          <w:color w:val="000000"/>
          <w:spacing w:val="27"/>
          <w:sz w:val="20"/>
        </w:rPr>
        <w:t xml:space="preserve"> </w:t>
      </w:r>
      <w:r>
        <w:rPr>
          <w:rFonts w:ascii="KCFTRC+CMR10"/>
          <w:color w:val="000000"/>
          <w:spacing w:val="-1"/>
          <w:sz w:val="20"/>
        </w:rPr>
        <w:t>electricity</w:t>
      </w:r>
      <w:r>
        <w:rPr>
          <w:rFonts w:ascii="Times New Roman"/>
          <w:color w:val="000000"/>
          <w:spacing w:val="27"/>
          <w:sz w:val="20"/>
        </w:rPr>
        <w:t xml:space="preserve"> </w:t>
      </w:r>
      <w:r>
        <w:rPr>
          <w:rFonts w:ascii="KCFTRC+CMR10"/>
          <w:color w:val="000000"/>
          <w:sz w:val="20"/>
        </w:rPr>
        <w:t>monitor,</w:t>
      </w:r>
      <w:r>
        <w:rPr>
          <w:rFonts w:ascii="Times New Roman"/>
          <w:color w:val="000000"/>
          <w:spacing w:val="30"/>
          <w:sz w:val="20"/>
        </w:rPr>
        <w:t xml:space="preserve"> </w:t>
      </w:r>
      <w:r>
        <w:rPr>
          <w:rFonts w:ascii="KCFTRC+CMR10"/>
          <w:color w:val="000000"/>
          <w:spacing w:val="-2"/>
          <w:sz w:val="20"/>
        </w:rPr>
        <w:t>which</w:t>
      </w:r>
      <w:r>
        <w:rPr>
          <w:rFonts w:ascii="Times New Roman"/>
          <w:color w:val="000000"/>
          <w:spacing w:val="28"/>
          <w:sz w:val="20"/>
        </w:rPr>
        <w:t xml:space="preserve"> </w:t>
      </w:r>
      <w:r>
        <w:rPr>
          <w:rFonts w:ascii="KCFTRC+CMR10"/>
          <w:color w:val="000000"/>
          <w:spacing w:val="-1"/>
          <w:sz w:val="20"/>
        </w:rPr>
        <w:t>displays</w:t>
      </w:r>
      <w:r>
        <w:rPr>
          <w:rFonts w:ascii="Times New Roman"/>
          <w:color w:val="000000"/>
          <w:spacing w:val="28"/>
          <w:sz w:val="20"/>
        </w:rPr>
        <w:t xml:space="preserve"> </w:t>
      </w:r>
      <w:r>
        <w:rPr>
          <w:rFonts w:ascii="KCFTRC+CMR10"/>
          <w:color w:val="000000"/>
          <w:sz w:val="20"/>
        </w:rPr>
        <w:t>their</w:t>
      </w:r>
      <w:r>
        <w:rPr>
          <w:rFonts w:ascii="Times New Roman"/>
          <w:color w:val="000000"/>
          <w:spacing w:val="27"/>
          <w:sz w:val="20"/>
        </w:rPr>
        <w:t xml:space="preserve"> </w:t>
      </w:r>
      <w:r>
        <w:rPr>
          <w:rFonts w:ascii="KCFTRC+CMR10"/>
          <w:color w:val="000000"/>
          <w:sz w:val="20"/>
        </w:rPr>
        <w:t>usage</w:t>
      </w:r>
    </w:p>
    <w:p w14:paraId="6F20A7C3" w14:textId="77777777" w:rsidR="00CF0253" w:rsidRDefault="00252649">
      <w:pPr>
        <w:spacing w:before="149" w:after="0" w:line="209" w:lineRule="exact"/>
        <w:jc w:val="left"/>
        <w:rPr>
          <w:rFonts w:ascii="Times New Roman"/>
          <w:color w:val="000000"/>
          <w:sz w:val="20"/>
        </w:rPr>
      </w:pPr>
      <w:r>
        <w:rPr>
          <w:rFonts w:ascii="KCFTRC+CMR10"/>
          <w:color w:val="000000"/>
          <w:sz w:val="20"/>
        </w:rPr>
        <w:t>against</w:t>
      </w:r>
      <w:r>
        <w:rPr>
          <w:rFonts w:ascii="Times New Roman"/>
          <w:color w:val="000000"/>
          <w:spacing w:val="30"/>
          <w:sz w:val="20"/>
        </w:rPr>
        <w:t xml:space="preserve"> </w:t>
      </w:r>
      <w:r>
        <w:rPr>
          <w:rFonts w:ascii="KCFTRC+CMR10"/>
          <w:color w:val="000000"/>
          <w:sz w:val="20"/>
        </w:rPr>
        <w:t>their</w:t>
      </w:r>
      <w:r>
        <w:rPr>
          <w:rFonts w:ascii="Times New Roman"/>
          <w:color w:val="000000"/>
          <w:spacing w:val="31"/>
          <w:sz w:val="20"/>
        </w:rPr>
        <w:t xml:space="preserve"> </w:t>
      </w:r>
      <w:r>
        <w:rPr>
          <w:rFonts w:ascii="KCFTRC+CMR10"/>
          <w:color w:val="000000"/>
          <w:sz w:val="20"/>
        </w:rPr>
        <w:t>pre-set</w:t>
      </w:r>
      <w:r>
        <w:rPr>
          <w:rFonts w:ascii="Times New Roman"/>
          <w:color w:val="000000"/>
          <w:spacing w:val="30"/>
          <w:sz w:val="20"/>
        </w:rPr>
        <w:t xml:space="preserve"> </w:t>
      </w:r>
      <w:r>
        <w:rPr>
          <w:rFonts w:ascii="KCFTRC+CMR10"/>
          <w:color w:val="000000"/>
          <w:sz w:val="20"/>
        </w:rPr>
        <w:t>daily</w:t>
      </w:r>
      <w:r>
        <w:rPr>
          <w:rFonts w:ascii="Times New Roman"/>
          <w:color w:val="000000"/>
          <w:spacing w:val="30"/>
          <w:sz w:val="20"/>
        </w:rPr>
        <w:t xml:space="preserve"> </w:t>
      </w:r>
      <w:r>
        <w:rPr>
          <w:rFonts w:ascii="KCFTRC+CMR10"/>
          <w:color w:val="000000"/>
          <w:sz w:val="20"/>
        </w:rPr>
        <w:t>budget,</w:t>
      </w:r>
      <w:r>
        <w:rPr>
          <w:rFonts w:ascii="Times New Roman"/>
          <w:color w:val="000000"/>
          <w:spacing w:val="34"/>
          <w:sz w:val="20"/>
        </w:rPr>
        <w:t xml:space="preserve"> </w:t>
      </w:r>
      <w:r>
        <w:rPr>
          <w:rFonts w:ascii="KCFTRC+CMR10"/>
          <w:color w:val="000000"/>
          <w:spacing w:val="-3"/>
          <w:sz w:val="20"/>
        </w:rPr>
        <w:t>was</w:t>
      </w:r>
      <w:r>
        <w:rPr>
          <w:rFonts w:ascii="Times New Roman"/>
          <w:color w:val="000000"/>
          <w:spacing w:val="33"/>
          <w:sz w:val="20"/>
        </w:rPr>
        <w:t xml:space="preserve"> </w:t>
      </w:r>
      <w:r>
        <w:rPr>
          <w:rFonts w:ascii="KCFTRC+CMR10"/>
          <w:color w:val="000000"/>
          <w:sz w:val="20"/>
        </w:rPr>
        <w:t>also</w:t>
      </w:r>
      <w:r>
        <w:rPr>
          <w:rFonts w:ascii="Times New Roman"/>
          <w:color w:val="000000"/>
          <w:spacing w:val="30"/>
          <w:sz w:val="20"/>
        </w:rPr>
        <w:t xml:space="preserve"> </w:t>
      </w:r>
      <w:r>
        <w:rPr>
          <w:rFonts w:ascii="KCFTRC+CMR10"/>
          <w:color w:val="000000"/>
          <w:spacing w:val="-1"/>
          <w:sz w:val="20"/>
        </w:rPr>
        <w:t>provided</w:t>
      </w:r>
      <w:r>
        <w:rPr>
          <w:rFonts w:ascii="Times New Roman"/>
          <w:color w:val="000000"/>
          <w:spacing w:val="31"/>
          <w:sz w:val="20"/>
        </w:rPr>
        <w:t xml:space="preserve"> </w:t>
      </w:r>
      <w:r>
        <w:rPr>
          <w:rFonts w:ascii="KCFTRC+CMR10"/>
          <w:color w:val="000000"/>
          <w:sz w:val="20"/>
        </w:rPr>
        <w:t>for</w:t>
      </w:r>
      <w:r>
        <w:rPr>
          <w:rFonts w:ascii="Times New Roman"/>
          <w:color w:val="000000"/>
          <w:spacing w:val="30"/>
          <w:sz w:val="20"/>
        </w:rPr>
        <w:t xml:space="preserve"> </w:t>
      </w:r>
      <w:r>
        <w:rPr>
          <w:rFonts w:ascii="KCFTRC+CMR10"/>
          <w:color w:val="000000"/>
          <w:sz w:val="20"/>
        </w:rPr>
        <w:t>the</w:t>
      </w:r>
      <w:r>
        <w:rPr>
          <w:rFonts w:ascii="Times New Roman"/>
          <w:color w:val="000000"/>
          <w:spacing w:val="30"/>
          <w:sz w:val="20"/>
        </w:rPr>
        <w:t xml:space="preserve"> </w:t>
      </w:r>
      <w:r>
        <w:rPr>
          <w:rFonts w:ascii="KCFTRC+CMR10"/>
          <w:color w:val="000000"/>
          <w:sz w:val="20"/>
        </w:rPr>
        <w:t>households</w:t>
      </w:r>
      <w:r>
        <w:rPr>
          <w:rFonts w:ascii="Times New Roman"/>
          <w:color w:val="000000"/>
          <w:spacing w:val="30"/>
          <w:sz w:val="20"/>
        </w:rPr>
        <w:t xml:space="preserve"> </w:t>
      </w:r>
      <w:r>
        <w:rPr>
          <w:rFonts w:ascii="KCFTRC+CMR10"/>
          <w:color w:val="000000"/>
          <w:sz w:val="20"/>
        </w:rPr>
        <w:t>allocated</w:t>
      </w:r>
      <w:r>
        <w:rPr>
          <w:rFonts w:ascii="Times New Roman"/>
          <w:color w:val="000000"/>
          <w:spacing w:val="30"/>
          <w:sz w:val="20"/>
        </w:rPr>
        <w:t xml:space="preserve"> </w:t>
      </w:r>
      <w:r>
        <w:rPr>
          <w:rFonts w:ascii="KCFTRC+CMR10"/>
          <w:color w:val="000000"/>
          <w:sz w:val="20"/>
        </w:rPr>
        <w:t>to</w:t>
      </w:r>
      <w:r>
        <w:rPr>
          <w:rFonts w:ascii="Times New Roman"/>
          <w:color w:val="000000"/>
          <w:spacing w:val="30"/>
          <w:sz w:val="20"/>
        </w:rPr>
        <w:t xml:space="preserve"> </w:t>
      </w:r>
      <w:r>
        <w:rPr>
          <w:rFonts w:ascii="KCFTRC+CMR10"/>
          <w:color w:val="000000"/>
          <w:sz w:val="20"/>
        </w:rPr>
        <w:t>the</w:t>
      </w:r>
      <w:r>
        <w:rPr>
          <w:rFonts w:ascii="Times New Roman"/>
          <w:color w:val="000000"/>
          <w:spacing w:val="30"/>
          <w:sz w:val="20"/>
        </w:rPr>
        <w:t xml:space="preserve"> </w:t>
      </w:r>
      <w:r>
        <w:rPr>
          <w:rFonts w:ascii="KCFTRC+CMR10"/>
          <w:color w:val="000000"/>
          <w:sz w:val="20"/>
        </w:rPr>
        <w:t>third</w:t>
      </w:r>
      <w:r>
        <w:rPr>
          <w:rFonts w:ascii="Times New Roman"/>
          <w:color w:val="000000"/>
          <w:spacing w:val="30"/>
          <w:sz w:val="20"/>
        </w:rPr>
        <w:t xml:space="preserve"> </w:t>
      </w:r>
      <w:r>
        <w:rPr>
          <w:rFonts w:ascii="KCFTRC+CMR10"/>
          <w:color w:val="000000"/>
          <w:sz w:val="20"/>
        </w:rPr>
        <w:t>DSM</w:t>
      </w:r>
      <w:r>
        <w:rPr>
          <w:rFonts w:ascii="Times New Roman"/>
          <w:color w:val="000000"/>
          <w:spacing w:val="30"/>
          <w:sz w:val="20"/>
        </w:rPr>
        <w:t xml:space="preserve"> </w:t>
      </w:r>
      <w:r>
        <w:rPr>
          <w:rFonts w:ascii="KCFTRC+CMR10"/>
          <w:color w:val="000000"/>
          <w:spacing w:val="-1"/>
          <w:sz w:val="20"/>
        </w:rPr>
        <w:t>stimulus</w:t>
      </w:r>
    </w:p>
    <w:p w14:paraId="52D0DBB9" w14:textId="77777777" w:rsidR="00CF0253" w:rsidRDefault="00252649">
      <w:pPr>
        <w:spacing w:before="149" w:after="0" w:line="209" w:lineRule="exact"/>
        <w:jc w:val="left"/>
        <w:rPr>
          <w:rFonts w:ascii="Times New Roman"/>
          <w:color w:val="000000"/>
          <w:sz w:val="20"/>
        </w:rPr>
      </w:pPr>
      <w:r>
        <w:rPr>
          <w:rFonts w:ascii="KCFTRC+CMR10"/>
          <w:color w:val="000000"/>
          <w:sz w:val="20"/>
        </w:rPr>
        <w:t>subgroup.</w:t>
      </w:r>
      <w:r>
        <w:rPr>
          <w:rFonts w:ascii="Times New Roman"/>
          <w:color w:val="000000"/>
          <w:spacing w:val="67"/>
          <w:sz w:val="20"/>
        </w:rPr>
        <w:t xml:space="preserve"> </w:t>
      </w:r>
      <w:r>
        <w:rPr>
          <w:rFonts w:ascii="KCFTRC+CMR10"/>
          <w:color w:val="000000"/>
          <w:sz w:val="20"/>
        </w:rPr>
        <w:t>The</w:t>
      </w:r>
      <w:r>
        <w:rPr>
          <w:rFonts w:ascii="Times New Roman"/>
          <w:color w:val="000000"/>
          <w:spacing w:val="26"/>
          <w:sz w:val="20"/>
        </w:rPr>
        <w:t xml:space="preserve"> </w:t>
      </w:r>
      <w:r>
        <w:rPr>
          <w:rFonts w:ascii="KCFTRC+CMR10"/>
          <w:color w:val="000000"/>
          <w:sz w:val="20"/>
        </w:rPr>
        <w:t>last</w:t>
      </w:r>
      <w:r>
        <w:rPr>
          <w:rFonts w:ascii="Times New Roman"/>
          <w:color w:val="000000"/>
          <w:spacing w:val="26"/>
          <w:sz w:val="20"/>
        </w:rPr>
        <w:t xml:space="preserve"> </w:t>
      </w:r>
      <w:r>
        <w:rPr>
          <w:rFonts w:ascii="KCFTRC+CMR10"/>
          <w:color w:val="000000"/>
          <w:spacing w:val="-1"/>
          <w:sz w:val="20"/>
        </w:rPr>
        <w:t>stimulus</w:t>
      </w:r>
      <w:r>
        <w:rPr>
          <w:rFonts w:ascii="Times New Roman"/>
          <w:color w:val="000000"/>
          <w:spacing w:val="27"/>
          <w:sz w:val="20"/>
        </w:rPr>
        <w:t xml:space="preserve"> </w:t>
      </w:r>
      <w:r>
        <w:rPr>
          <w:rFonts w:ascii="KCFTRC+CMR10"/>
          <w:color w:val="000000"/>
          <w:sz w:val="20"/>
        </w:rPr>
        <w:t>subgroup</w:t>
      </w:r>
      <w:r>
        <w:rPr>
          <w:rFonts w:ascii="Times New Roman"/>
          <w:color w:val="000000"/>
          <w:spacing w:val="26"/>
          <w:sz w:val="20"/>
        </w:rPr>
        <w:t xml:space="preserve"> </w:t>
      </w:r>
      <w:r>
        <w:rPr>
          <w:rFonts w:ascii="KCFTRC+CMR10"/>
          <w:color w:val="000000"/>
          <w:spacing w:val="-1"/>
          <w:sz w:val="20"/>
        </w:rPr>
        <w:t>received</w:t>
      </w:r>
      <w:r>
        <w:rPr>
          <w:rFonts w:ascii="Times New Roman"/>
          <w:color w:val="000000"/>
          <w:spacing w:val="27"/>
          <w:sz w:val="20"/>
        </w:rPr>
        <w:t xml:space="preserve"> </w:t>
      </w:r>
      <w:r>
        <w:rPr>
          <w:rFonts w:ascii="KCFTRC+CMR10"/>
          <w:color w:val="000000"/>
          <w:sz w:val="20"/>
        </w:rPr>
        <w:t>an</w:t>
      </w:r>
      <w:r>
        <w:rPr>
          <w:rFonts w:ascii="Times New Roman"/>
          <w:color w:val="000000"/>
          <w:spacing w:val="26"/>
          <w:sz w:val="20"/>
        </w:rPr>
        <w:t xml:space="preserve"> </w:t>
      </w:r>
      <w:r>
        <w:rPr>
          <w:rFonts w:ascii="KCFTRC+CMR10"/>
          <w:color w:val="000000"/>
          <w:spacing w:val="-1"/>
          <w:sz w:val="20"/>
        </w:rPr>
        <w:t>Overall</w:t>
      </w:r>
      <w:r>
        <w:rPr>
          <w:rFonts w:ascii="Times New Roman"/>
          <w:color w:val="000000"/>
          <w:spacing w:val="27"/>
          <w:sz w:val="20"/>
        </w:rPr>
        <w:t xml:space="preserve"> </w:t>
      </w:r>
      <w:r>
        <w:rPr>
          <w:rFonts w:ascii="KCFTRC+CMR10"/>
          <w:color w:val="000000"/>
          <w:sz w:val="20"/>
        </w:rPr>
        <w:t>Load</w:t>
      </w:r>
      <w:r>
        <w:rPr>
          <w:rFonts w:ascii="Times New Roman"/>
          <w:color w:val="000000"/>
          <w:spacing w:val="26"/>
          <w:sz w:val="20"/>
        </w:rPr>
        <w:t xml:space="preserve"> </w:t>
      </w:r>
      <w:r>
        <w:rPr>
          <w:rFonts w:ascii="KCFTRC+CMR10"/>
          <w:color w:val="000000"/>
          <w:sz w:val="20"/>
        </w:rPr>
        <w:t>Reduction</w:t>
      </w:r>
      <w:r>
        <w:rPr>
          <w:rFonts w:ascii="Times New Roman"/>
          <w:color w:val="000000"/>
          <w:spacing w:val="26"/>
          <w:sz w:val="20"/>
        </w:rPr>
        <w:t xml:space="preserve"> </w:t>
      </w:r>
      <w:r>
        <w:rPr>
          <w:rFonts w:ascii="KCFTRC+CMR10"/>
          <w:color w:val="000000"/>
          <w:sz w:val="20"/>
        </w:rPr>
        <w:t>(OLR)</w:t>
      </w:r>
      <w:r>
        <w:rPr>
          <w:rFonts w:ascii="Times New Roman"/>
          <w:color w:val="000000"/>
          <w:spacing w:val="26"/>
          <w:sz w:val="20"/>
        </w:rPr>
        <w:t xml:space="preserve"> </w:t>
      </w:r>
      <w:r>
        <w:rPr>
          <w:rFonts w:ascii="KCFTRC+CMR10"/>
          <w:color w:val="000000"/>
          <w:spacing w:val="-1"/>
          <w:sz w:val="20"/>
        </w:rPr>
        <w:t>incentive.</w:t>
      </w:r>
      <w:r>
        <w:rPr>
          <w:rFonts w:ascii="Times New Roman"/>
          <w:color w:val="000000"/>
          <w:spacing w:val="69"/>
          <w:sz w:val="20"/>
        </w:rPr>
        <w:t xml:space="preserve"> </w:t>
      </w:r>
      <w:r>
        <w:rPr>
          <w:rFonts w:ascii="KCFTRC+CMR10"/>
          <w:color w:val="000000"/>
          <w:sz w:val="20"/>
        </w:rPr>
        <w:t>Under</w:t>
      </w:r>
      <w:r>
        <w:rPr>
          <w:rFonts w:ascii="Times New Roman"/>
          <w:color w:val="000000"/>
          <w:spacing w:val="26"/>
          <w:sz w:val="20"/>
        </w:rPr>
        <w:t xml:space="preserve"> </w:t>
      </w:r>
      <w:r>
        <w:rPr>
          <w:rFonts w:ascii="KCFTRC+CMR10"/>
          <w:color w:val="000000"/>
          <w:sz w:val="20"/>
        </w:rPr>
        <w:t>the</w:t>
      </w:r>
      <w:r>
        <w:rPr>
          <w:rFonts w:ascii="Times New Roman"/>
          <w:color w:val="000000"/>
          <w:spacing w:val="26"/>
          <w:sz w:val="20"/>
        </w:rPr>
        <w:t xml:space="preserve"> </w:t>
      </w:r>
      <w:r>
        <w:rPr>
          <w:rFonts w:ascii="KCFTRC+CMR10"/>
          <w:color w:val="000000"/>
          <w:sz w:val="20"/>
        </w:rPr>
        <w:t>OLR</w:t>
      </w:r>
    </w:p>
    <w:p w14:paraId="318A3A06"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incentive,</w:t>
      </w:r>
      <w:r>
        <w:rPr>
          <w:rFonts w:ascii="Times New Roman"/>
          <w:color w:val="000000"/>
          <w:spacing w:val="27"/>
          <w:sz w:val="20"/>
        </w:rPr>
        <w:t xml:space="preserve"> </w:t>
      </w:r>
      <w:r>
        <w:rPr>
          <w:rFonts w:ascii="KCFTRC+CMR10"/>
          <w:color w:val="000000"/>
          <w:sz w:val="20"/>
        </w:rPr>
        <w:t>the</w:t>
      </w:r>
      <w:r>
        <w:rPr>
          <w:rFonts w:ascii="Times New Roman"/>
          <w:color w:val="000000"/>
          <w:spacing w:val="23"/>
          <w:sz w:val="20"/>
        </w:rPr>
        <w:t xml:space="preserve"> </w:t>
      </w:r>
      <w:r>
        <w:rPr>
          <w:rFonts w:ascii="KCFTRC+CMR10"/>
          <w:color w:val="000000"/>
          <w:sz w:val="20"/>
        </w:rPr>
        <w:t>households</w:t>
      </w:r>
      <w:r>
        <w:rPr>
          <w:rFonts w:ascii="Times New Roman"/>
          <w:color w:val="000000"/>
          <w:spacing w:val="24"/>
          <w:sz w:val="20"/>
        </w:rPr>
        <w:t xml:space="preserve"> </w:t>
      </w:r>
      <w:r>
        <w:rPr>
          <w:rFonts w:ascii="KCFTRC+CMR10"/>
          <w:color w:val="000000"/>
          <w:sz w:val="20"/>
        </w:rPr>
        <w:t>that</w:t>
      </w:r>
      <w:r>
        <w:rPr>
          <w:rFonts w:ascii="Times New Roman"/>
          <w:color w:val="000000"/>
          <w:spacing w:val="24"/>
          <w:sz w:val="20"/>
        </w:rPr>
        <w:t xml:space="preserve"> </w:t>
      </w:r>
      <w:r>
        <w:rPr>
          <w:rFonts w:ascii="KCFTRC+CMR10"/>
          <w:color w:val="000000"/>
          <w:spacing w:val="-1"/>
          <w:sz w:val="20"/>
        </w:rPr>
        <w:t>reached</w:t>
      </w:r>
      <w:r>
        <w:rPr>
          <w:rFonts w:ascii="Times New Roman"/>
          <w:color w:val="000000"/>
          <w:spacing w:val="25"/>
          <w:sz w:val="20"/>
        </w:rPr>
        <w:t xml:space="preserve"> </w:t>
      </w:r>
      <w:r>
        <w:rPr>
          <w:rFonts w:ascii="KCFTRC+CMR10"/>
          <w:color w:val="000000"/>
          <w:sz w:val="20"/>
        </w:rPr>
        <w:t>their</w:t>
      </w:r>
      <w:r>
        <w:rPr>
          <w:rFonts w:ascii="Times New Roman"/>
          <w:color w:val="000000"/>
          <w:spacing w:val="24"/>
          <w:sz w:val="20"/>
        </w:rPr>
        <w:t xml:space="preserve"> </w:t>
      </w:r>
      <w:r>
        <w:rPr>
          <w:rFonts w:ascii="KCFTRC+CMR10"/>
          <w:color w:val="000000"/>
          <w:sz w:val="20"/>
        </w:rPr>
        <w:t>10%</w:t>
      </w:r>
      <w:r>
        <w:rPr>
          <w:rFonts w:ascii="Times New Roman"/>
          <w:color w:val="000000"/>
          <w:spacing w:val="24"/>
          <w:sz w:val="20"/>
        </w:rPr>
        <w:t xml:space="preserve"> </w:t>
      </w:r>
      <w:r>
        <w:rPr>
          <w:rFonts w:ascii="KCFTRC+CMR10"/>
          <w:color w:val="000000"/>
          <w:sz w:val="20"/>
        </w:rPr>
        <w:t>reduction</w:t>
      </w:r>
      <w:r>
        <w:rPr>
          <w:rFonts w:ascii="Times New Roman"/>
          <w:color w:val="000000"/>
          <w:spacing w:val="23"/>
          <w:sz w:val="20"/>
        </w:rPr>
        <w:t xml:space="preserve"> </w:t>
      </w:r>
      <w:r>
        <w:rPr>
          <w:rFonts w:ascii="KCFTRC+CMR10"/>
          <w:color w:val="000000"/>
          <w:sz w:val="20"/>
        </w:rPr>
        <w:t>target</w:t>
      </w:r>
      <w:r>
        <w:rPr>
          <w:rFonts w:ascii="Times New Roman"/>
          <w:color w:val="000000"/>
          <w:spacing w:val="24"/>
          <w:sz w:val="20"/>
        </w:rPr>
        <w:t xml:space="preserve"> </w:t>
      </w:r>
      <w:r>
        <w:rPr>
          <w:rFonts w:ascii="KCFTRC+CMR10"/>
          <w:color w:val="000000"/>
          <w:spacing w:val="-4"/>
          <w:sz w:val="20"/>
        </w:rPr>
        <w:t>over</w:t>
      </w:r>
      <w:r>
        <w:rPr>
          <w:rFonts w:ascii="Times New Roman"/>
          <w:color w:val="000000"/>
          <w:spacing w:val="27"/>
          <w:sz w:val="20"/>
        </w:rPr>
        <w:t xml:space="preserve"> </w:t>
      </w:r>
      <w:r>
        <w:rPr>
          <w:rFonts w:ascii="KCFTRC+CMR10"/>
          <w:color w:val="000000"/>
          <w:sz w:val="20"/>
        </w:rPr>
        <w:t>the</w:t>
      </w:r>
      <w:r>
        <w:rPr>
          <w:rFonts w:ascii="Times New Roman"/>
          <w:color w:val="000000"/>
          <w:spacing w:val="24"/>
          <w:sz w:val="20"/>
        </w:rPr>
        <w:t xml:space="preserve"> </w:t>
      </w:r>
      <w:r>
        <w:rPr>
          <w:rFonts w:ascii="KCFTRC+CMR10"/>
          <w:color w:val="000000"/>
          <w:spacing w:val="-1"/>
          <w:sz w:val="20"/>
        </w:rPr>
        <w:t>eight-month</w:t>
      </w:r>
      <w:r>
        <w:rPr>
          <w:rFonts w:ascii="Times New Roman"/>
          <w:color w:val="000000"/>
          <w:spacing w:val="25"/>
          <w:sz w:val="20"/>
        </w:rPr>
        <w:t xml:space="preserve"> </w:t>
      </w:r>
      <w:r>
        <w:rPr>
          <w:rFonts w:ascii="KCFTRC+CMR10"/>
          <w:color w:val="000000"/>
          <w:spacing w:val="2"/>
          <w:sz w:val="20"/>
        </w:rPr>
        <w:t>period</w:t>
      </w:r>
      <w:r>
        <w:rPr>
          <w:rFonts w:ascii="Times New Roman"/>
          <w:color w:val="000000"/>
          <w:spacing w:val="21"/>
          <w:sz w:val="20"/>
        </w:rPr>
        <w:t xml:space="preserve"> </w:t>
      </w:r>
      <w:r>
        <w:rPr>
          <w:rFonts w:ascii="KCFTRC+CMR10"/>
          <w:color w:val="000000"/>
          <w:sz w:val="20"/>
        </w:rPr>
        <w:t>beginning</w:t>
      </w:r>
      <w:r>
        <w:rPr>
          <w:rFonts w:ascii="Times New Roman"/>
          <w:color w:val="000000"/>
          <w:spacing w:val="23"/>
          <w:sz w:val="20"/>
        </w:rPr>
        <w:t xml:space="preserve"> </w:t>
      </w:r>
      <w:r>
        <w:rPr>
          <w:rFonts w:ascii="KCFTRC+CMR10"/>
          <w:color w:val="000000"/>
          <w:spacing w:val="-3"/>
          <w:sz w:val="20"/>
        </w:rPr>
        <w:t>May</w:t>
      </w:r>
    </w:p>
    <w:p w14:paraId="1EE0CEA6" w14:textId="77777777" w:rsidR="00CF0253" w:rsidRDefault="00252649">
      <w:pPr>
        <w:spacing w:before="94" w:after="0" w:line="237" w:lineRule="exact"/>
        <w:jc w:val="left"/>
        <w:rPr>
          <w:rFonts w:ascii="Times New Roman"/>
          <w:color w:val="000000"/>
          <w:sz w:val="21"/>
        </w:rPr>
      </w:pPr>
      <w:r>
        <w:rPr>
          <w:rFonts w:ascii="KCFTRC+CMR10"/>
          <w:color w:val="000000"/>
          <w:sz w:val="20"/>
        </w:rPr>
        <w:t>2010</w:t>
      </w:r>
      <w:r>
        <w:rPr>
          <w:rFonts w:ascii="Times New Roman"/>
          <w:color w:val="000000"/>
          <w:spacing w:val="16"/>
          <w:sz w:val="20"/>
        </w:rPr>
        <w:t xml:space="preserve"> </w:t>
      </w:r>
      <w:r>
        <w:rPr>
          <w:rFonts w:ascii="KCFTRC+CMR10"/>
          <w:color w:val="000000"/>
          <w:spacing w:val="-2"/>
          <w:sz w:val="20"/>
        </w:rPr>
        <w:t>were</w:t>
      </w:r>
      <w:r>
        <w:rPr>
          <w:rFonts w:ascii="Times New Roman"/>
          <w:color w:val="000000"/>
          <w:spacing w:val="18"/>
          <w:sz w:val="20"/>
        </w:rPr>
        <w:t xml:space="preserve"> </w:t>
      </w:r>
      <w:r>
        <w:rPr>
          <w:rFonts w:ascii="KCFTRC+CMR10"/>
          <w:color w:val="000000"/>
          <w:spacing w:val="-1"/>
          <w:sz w:val="20"/>
        </w:rPr>
        <w:t>rewarded</w:t>
      </w:r>
      <w:r>
        <w:rPr>
          <w:rFonts w:ascii="Times New Roman"/>
          <w:color w:val="000000"/>
          <w:spacing w:val="17"/>
          <w:sz w:val="20"/>
        </w:rPr>
        <w:t xml:space="preserve"> </w:t>
      </w:r>
      <w:r>
        <w:rPr>
          <w:rFonts w:ascii="KCFTRC+CMR10"/>
          <w:color w:val="000000"/>
          <w:sz w:val="20"/>
        </w:rPr>
        <w:t>with</w:t>
      </w:r>
      <w:r>
        <w:rPr>
          <w:rFonts w:ascii="Times New Roman"/>
          <w:color w:val="000000"/>
          <w:spacing w:val="16"/>
          <w:sz w:val="20"/>
        </w:rPr>
        <w:t xml:space="preserve"> </w:t>
      </w:r>
      <w:r>
        <w:rPr>
          <w:rFonts w:ascii="KCFTRC+CMR10"/>
          <w:color w:val="000000"/>
          <w:sz w:val="20"/>
        </w:rPr>
        <w:t>20</w:t>
      </w:r>
      <w:r>
        <w:rPr>
          <w:rFonts w:ascii="Times New Roman"/>
          <w:color w:val="000000"/>
          <w:spacing w:val="16"/>
          <w:sz w:val="20"/>
        </w:rPr>
        <w:t xml:space="preserve"> </w:t>
      </w:r>
      <w:r>
        <w:rPr>
          <w:rFonts w:ascii="KCFTRC+CMR10"/>
          <w:color w:val="000000"/>
          <w:sz w:val="20"/>
        </w:rPr>
        <w:t>Euros.</w:t>
      </w:r>
      <w:hyperlink w:anchor="br8" w:history="1">
        <w:r>
          <w:rPr>
            <w:rFonts w:ascii="PTDUEJ+CMR7"/>
            <w:color w:val="000000"/>
            <w:sz w:val="21"/>
            <w:vertAlign w:val="superscript"/>
          </w:rPr>
          <w:t>9</w:t>
        </w:r>
      </w:hyperlink>
    </w:p>
    <w:p w14:paraId="3164814F" w14:textId="77777777" w:rsidR="00CF0253" w:rsidRDefault="00252649">
      <w:pPr>
        <w:spacing w:before="280" w:after="0" w:line="196" w:lineRule="exact"/>
        <w:ind w:left="222"/>
        <w:jc w:val="left"/>
        <w:rPr>
          <w:rFonts w:ascii="Times New Roman"/>
          <w:color w:val="000000"/>
          <w:sz w:val="16"/>
        </w:rPr>
      </w:pPr>
      <w:r>
        <w:rPr>
          <w:rFonts w:ascii="JCIRTO+CMR6"/>
          <w:color w:val="000000"/>
          <w:spacing w:val="10"/>
          <w:sz w:val="18"/>
          <w:vertAlign w:val="superscript"/>
        </w:rPr>
        <w:t>6</w:t>
      </w:r>
      <w:r>
        <w:rPr>
          <w:rFonts w:ascii="QMLHOO+CMR8"/>
          <w:color w:val="000000"/>
          <w:sz w:val="16"/>
        </w:rPr>
        <w:t>While</w:t>
      </w:r>
      <w:r>
        <w:rPr>
          <w:rFonts w:ascii="Times New Roman"/>
          <w:color w:val="000000"/>
          <w:spacing w:val="21"/>
          <w:sz w:val="16"/>
        </w:rPr>
        <w:t xml:space="preserve"> </w:t>
      </w:r>
      <w:r>
        <w:rPr>
          <w:rFonts w:ascii="QMLHOO+CMR8"/>
          <w:color w:val="000000"/>
          <w:sz w:val="16"/>
        </w:rPr>
        <w:t>the</w:t>
      </w:r>
      <w:r>
        <w:rPr>
          <w:rFonts w:ascii="Times New Roman"/>
          <w:color w:val="000000"/>
          <w:spacing w:val="21"/>
          <w:sz w:val="16"/>
        </w:rPr>
        <w:t xml:space="preserve"> </w:t>
      </w:r>
      <w:r>
        <w:rPr>
          <w:rFonts w:ascii="QMLHOO+CMR8" w:hAnsi="QMLHOO+CMR8" w:cs="QMLHOO+CMR8"/>
          <w:color w:val="000000"/>
          <w:sz w:val="16"/>
        </w:rPr>
        <w:t>ﬁrst</w:t>
      </w:r>
      <w:r>
        <w:rPr>
          <w:rFonts w:ascii="Times New Roman"/>
          <w:color w:val="000000"/>
          <w:spacing w:val="21"/>
          <w:sz w:val="16"/>
        </w:rPr>
        <w:t xml:space="preserve"> </w:t>
      </w:r>
      <w:r>
        <w:rPr>
          <w:rFonts w:ascii="QMLHOO+CMR8"/>
          <w:color w:val="000000"/>
          <w:sz w:val="16"/>
        </w:rPr>
        <w:t>balancing</w:t>
      </w:r>
      <w:r>
        <w:rPr>
          <w:rFonts w:ascii="Times New Roman"/>
          <w:color w:val="000000"/>
          <w:spacing w:val="21"/>
          <w:sz w:val="16"/>
        </w:rPr>
        <w:t xml:space="preserve"> </w:t>
      </w:r>
      <w:r>
        <w:rPr>
          <w:rFonts w:ascii="QMLHOO+CMR8"/>
          <w:color w:val="000000"/>
          <w:sz w:val="16"/>
        </w:rPr>
        <w:t>credit</w:t>
      </w:r>
      <w:r>
        <w:rPr>
          <w:rFonts w:ascii="Times New Roman"/>
          <w:color w:val="000000"/>
          <w:spacing w:val="21"/>
          <w:sz w:val="16"/>
        </w:rPr>
        <w:t xml:space="preserve"> </w:t>
      </w:r>
      <w:r>
        <w:rPr>
          <w:rFonts w:ascii="QMLHOO+CMR8"/>
          <w:color w:val="000000"/>
          <w:spacing w:val="-3"/>
          <w:sz w:val="16"/>
        </w:rPr>
        <w:t>was</w:t>
      </w:r>
      <w:r>
        <w:rPr>
          <w:rFonts w:ascii="Times New Roman"/>
          <w:color w:val="000000"/>
          <w:spacing w:val="24"/>
          <w:sz w:val="16"/>
        </w:rPr>
        <w:t xml:space="preserve"> </w:t>
      </w:r>
      <w:r>
        <w:rPr>
          <w:rFonts w:ascii="QMLHOO+CMR8"/>
          <w:color w:val="000000"/>
          <w:sz w:val="16"/>
        </w:rPr>
        <w:t>paid</w:t>
      </w:r>
      <w:r>
        <w:rPr>
          <w:rFonts w:ascii="Times New Roman"/>
          <w:color w:val="000000"/>
          <w:spacing w:val="21"/>
          <w:sz w:val="16"/>
        </w:rPr>
        <w:t xml:space="preserve"> </w:t>
      </w:r>
      <w:r>
        <w:rPr>
          <w:rFonts w:ascii="QMLHOO+CMR8"/>
          <w:color w:val="000000"/>
          <w:sz w:val="16"/>
        </w:rPr>
        <w:t>at</w:t>
      </w:r>
      <w:r>
        <w:rPr>
          <w:rFonts w:ascii="Times New Roman"/>
          <w:color w:val="000000"/>
          <w:spacing w:val="21"/>
          <w:sz w:val="16"/>
        </w:rPr>
        <w:t xml:space="preserve"> </w:t>
      </w:r>
      <w:r>
        <w:rPr>
          <w:rFonts w:ascii="QMLHOO+CMR8"/>
          <w:color w:val="000000"/>
          <w:sz w:val="16"/>
        </w:rPr>
        <w:t>the</w:t>
      </w:r>
      <w:r>
        <w:rPr>
          <w:rFonts w:ascii="Times New Roman"/>
          <w:color w:val="000000"/>
          <w:spacing w:val="21"/>
          <w:sz w:val="16"/>
        </w:rPr>
        <w:t xml:space="preserve"> </w:t>
      </w:r>
      <w:r>
        <w:rPr>
          <w:rFonts w:ascii="QMLHOO+CMR8"/>
          <w:color w:val="000000"/>
          <w:sz w:val="16"/>
        </w:rPr>
        <w:t>end</w:t>
      </w:r>
      <w:r>
        <w:rPr>
          <w:rFonts w:ascii="Times New Roman"/>
          <w:color w:val="000000"/>
          <w:spacing w:val="21"/>
          <w:sz w:val="16"/>
        </w:rPr>
        <w:t xml:space="preserve"> </w:t>
      </w:r>
      <w:r>
        <w:rPr>
          <w:rFonts w:ascii="QMLHOO+CMR8"/>
          <w:color w:val="000000"/>
          <w:sz w:val="16"/>
        </w:rPr>
        <w:t>of</w:t>
      </w:r>
      <w:r>
        <w:rPr>
          <w:rFonts w:ascii="Times New Roman"/>
          <w:color w:val="000000"/>
          <w:spacing w:val="21"/>
          <w:sz w:val="16"/>
        </w:rPr>
        <w:t xml:space="preserve"> </w:t>
      </w:r>
      <w:r>
        <w:rPr>
          <w:rFonts w:ascii="QMLHOO+CMR8"/>
          <w:color w:val="000000"/>
          <w:sz w:val="16"/>
        </w:rPr>
        <w:t>the</w:t>
      </w:r>
      <w:r>
        <w:rPr>
          <w:rFonts w:ascii="Times New Roman"/>
          <w:color w:val="000000"/>
          <w:spacing w:val="21"/>
          <w:sz w:val="16"/>
        </w:rPr>
        <w:t xml:space="preserve"> </w:t>
      </w:r>
      <w:r>
        <w:rPr>
          <w:rFonts w:ascii="QMLHOO+CMR8"/>
          <w:color w:val="000000"/>
          <w:sz w:val="16"/>
        </w:rPr>
        <w:t>base</w:t>
      </w:r>
      <w:r>
        <w:rPr>
          <w:rFonts w:ascii="Times New Roman"/>
          <w:color w:val="000000"/>
          <w:spacing w:val="21"/>
          <w:sz w:val="16"/>
        </w:rPr>
        <w:t xml:space="preserve"> </w:t>
      </w:r>
      <w:r>
        <w:rPr>
          <w:rFonts w:ascii="QMLHOO+CMR8"/>
          <w:color w:val="000000"/>
          <w:spacing w:val="2"/>
          <w:sz w:val="16"/>
        </w:rPr>
        <w:t>period</w:t>
      </w:r>
      <w:r>
        <w:rPr>
          <w:rFonts w:ascii="Times New Roman"/>
          <w:color w:val="000000"/>
          <w:spacing w:val="19"/>
          <w:sz w:val="16"/>
        </w:rPr>
        <w:t xml:space="preserve"> </w:t>
      </w:r>
      <w:r>
        <w:rPr>
          <w:rFonts w:ascii="QMLHOO+CMR8"/>
          <w:color w:val="000000"/>
          <w:sz w:val="16"/>
        </w:rPr>
        <w:t>(i.e.,</w:t>
      </w:r>
      <w:r>
        <w:rPr>
          <w:rFonts w:ascii="Times New Roman"/>
          <w:color w:val="000000"/>
          <w:spacing w:val="23"/>
          <w:sz w:val="16"/>
        </w:rPr>
        <w:t xml:space="preserve"> </w:t>
      </w:r>
      <w:r>
        <w:rPr>
          <w:rFonts w:ascii="QMLHOO+CMR8"/>
          <w:color w:val="000000"/>
          <w:sz w:val="16"/>
        </w:rPr>
        <w:t>in</w:t>
      </w:r>
      <w:r>
        <w:rPr>
          <w:rFonts w:ascii="Times New Roman"/>
          <w:color w:val="000000"/>
          <w:spacing w:val="21"/>
          <w:sz w:val="16"/>
        </w:rPr>
        <w:t xml:space="preserve"> </w:t>
      </w:r>
      <w:r>
        <w:rPr>
          <w:rFonts w:ascii="QMLHOO+CMR8"/>
          <w:color w:val="000000"/>
          <w:sz w:val="16"/>
        </w:rPr>
        <w:t>December</w:t>
      </w:r>
      <w:r>
        <w:rPr>
          <w:rFonts w:ascii="Times New Roman"/>
          <w:color w:val="000000"/>
          <w:spacing w:val="21"/>
          <w:sz w:val="16"/>
        </w:rPr>
        <w:t xml:space="preserve"> </w:t>
      </w:r>
      <w:r>
        <w:rPr>
          <w:rFonts w:ascii="QMLHOO+CMR8"/>
          <w:color w:val="000000"/>
          <w:sz w:val="16"/>
        </w:rPr>
        <w:t>2009),</w:t>
      </w:r>
      <w:r>
        <w:rPr>
          <w:rFonts w:ascii="Times New Roman"/>
          <w:color w:val="000000"/>
          <w:spacing w:val="23"/>
          <w:sz w:val="16"/>
        </w:rPr>
        <w:t xml:space="preserve"> </w:t>
      </w:r>
      <w:r>
        <w:rPr>
          <w:rFonts w:ascii="QMLHOO+CMR8"/>
          <w:color w:val="000000"/>
          <w:sz w:val="16"/>
        </w:rPr>
        <w:t>the</w:t>
      </w:r>
      <w:r>
        <w:rPr>
          <w:rFonts w:ascii="Times New Roman"/>
          <w:color w:val="000000"/>
          <w:spacing w:val="21"/>
          <w:sz w:val="16"/>
        </w:rPr>
        <w:t xml:space="preserve"> </w:t>
      </w:r>
      <w:r>
        <w:rPr>
          <w:rFonts w:ascii="QMLHOO+CMR8"/>
          <w:color w:val="000000"/>
          <w:spacing w:val="-1"/>
          <w:sz w:val="16"/>
        </w:rPr>
        <w:t>participants</w:t>
      </w:r>
      <w:r>
        <w:rPr>
          <w:rFonts w:ascii="Times New Roman"/>
          <w:color w:val="000000"/>
          <w:spacing w:val="22"/>
          <w:sz w:val="16"/>
        </w:rPr>
        <w:t xml:space="preserve"> </w:t>
      </w:r>
      <w:r>
        <w:rPr>
          <w:rFonts w:ascii="QMLHOO+CMR8"/>
          <w:color w:val="000000"/>
          <w:spacing w:val="-1"/>
          <w:sz w:val="16"/>
        </w:rPr>
        <w:t>received</w:t>
      </w:r>
      <w:r>
        <w:rPr>
          <w:rFonts w:ascii="Times New Roman"/>
          <w:color w:val="000000"/>
          <w:spacing w:val="22"/>
          <w:sz w:val="16"/>
        </w:rPr>
        <w:t xml:space="preserve"> </w:t>
      </w:r>
      <w:r>
        <w:rPr>
          <w:rFonts w:ascii="QMLHOO+CMR8"/>
          <w:color w:val="000000"/>
          <w:sz w:val="16"/>
        </w:rPr>
        <w:t>the</w:t>
      </w:r>
    </w:p>
    <w:p w14:paraId="77C186B7" w14:textId="77777777" w:rsidR="00CF0253" w:rsidRDefault="00252649">
      <w:pPr>
        <w:spacing w:before="115" w:after="0" w:line="169" w:lineRule="exact"/>
        <w:jc w:val="left"/>
        <w:rPr>
          <w:rFonts w:ascii="Times New Roman"/>
          <w:color w:val="000000"/>
          <w:sz w:val="16"/>
        </w:rPr>
      </w:pPr>
      <w:r>
        <w:rPr>
          <w:rFonts w:ascii="QMLHOO+CMR8"/>
          <w:color w:val="000000"/>
          <w:sz w:val="16"/>
        </w:rPr>
        <w:t>second</w:t>
      </w:r>
      <w:r>
        <w:rPr>
          <w:rFonts w:ascii="Times New Roman"/>
          <w:color w:val="000000"/>
          <w:spacing w:val="9"/>
          <w:sz w:val="16"/>
        </w:rPr>
        <w:t xml:space="preserve"> </w:t>
      </w:r>
      <w:r>
        <w:rPr>
          <w:rFonts w:ascii="QMLHOO+CMR8"/>
          <w:color w:val="000000"/>
          <w:sz w:val="16"/>
        </w:rPr>
        <w:t>one</w:t>
      </w:r>
      <w:r>
        <w:rPr>
          <w:rFonts w:ascii="Times New Roman"/>
          <w:color w:val="000000"/>
          <w:spacing w:val="9"/>
          <w:sz w:val="16"/>
        </w:rPr>
        <w:t xml:space="preserve"> </w:t>
      </w:r>
      <w:r>
        <w:rPr>
          <w:rFonts w:ascii="QMLHOO+CMR8"/>
          <w:color w:val="000000"/>
          <w:sz w:val="16"/>
        </w:rPr>
        <w:t>at</w:t>
      </w:r>
      <w:r>
        <w:rPr>
          <w:rFonts w:ascii="Times New Roman"/>
          <w:color w:val="000000"/>
          <w:spacing w:val="9"/>
          <w:sz w:val="16"/>
        </w:rPr>
        <w:t xml:space="preserve"> </w:t>
      </w:r>
      <w:r>
        <w:rPr>
          <w:rFonts w:ascii="QMLHOO+CMR8"/>
          <w:color w:val="000000"/>
          <w:sz w:val="16"/>
        </w:rPr>
        <w:t>the</w:t>
      </w:r>
      <w:r>
        <w:rPr>
          <w:rFonts w:ascii="Times New Roman"/>
          <w:color w:val="000000"/>
          <w:spacing w:val="9"/>
          <w:sz w:val="16"/>
        </w:rPr>
        <w:t xml:space="preserve"> </w:t>
      </w:r>
      <w:r>
        <w:rPr>
          <w:rFonts w:ascii="QMLHOO+CMR8"/>
          <w:color w:val="000000"/>
          <w:sz w:val="16"/>
        </w:rPr>
        <w:t>immediate</w:t>
      </w:r>
      <w:r>
        <w:rPr>
          <w:rFonts w:ascii="Times New Roman"/>
          <w:color w:val="000000"/>
          <w:spacing w:val="9"/>
          <w:sz w:val="16"/>
        </w:rPr>
        <w:t xml:space="preserve"> </w:t>
      </w:r>
      <w:r>
        <w:rPr>
          <w:rFonts w:ascii="QMLHOO+CMR8"/>
          <w:color w:val="000000"/>
          <w:spacing w:val="-1"/>
          <w:sz w:val="16"/>
        </w:rPr>
        <w:t>month</w:t>
      </w:r>
      <w:r>
        <w:rPr>
          <w:rFonts w:ascii="Times New Roman"/>
          <w:color w:val="000000"/>
          <w:spacing w:val="10"/>
          <w:sz w:val="16"/>
        </w:rPr>
        <w:t xml:space="preserve"> </w:t>
      </w:r>
      <w:r>
        <w:rPr>
          <w:rFonts w:ascii="QMLHOO+CMR8"/>
          <w:color w:val="000000"/>
          <w:sz w:val="16"/>
        </w:rPr>
        <w:t>after</w:t>
      </w:r>
      <w:r>
        <w:rPr>
          <w:rFonts w:ascii="Times New Roman"/>
          <w:color w:val="000000"/>
          <w:spacing w:val="9"/>
          <w:sz w:val="16"/>
        </w:rPr>
        <w:t xml:space="preserve"> </w:t>
      </w:r>
      <w:r>
        <w:rPr>
          <w:rFonts w:ascii="QMLHOO+CMR8"/>
          <w:color w:val="000000"/>
          <w:sz w:val="16"/>
        </w:rPr>
        <w:t>the</w:t>
      </w:r>
      <w:r>
        <w:rPr>
          <w:rFonts w:ascii="Times New Roman"/>
          <w:color w:val="000000"/>
          <w:spacing w:val="9"/>
          <w:sz w:val="16"/>
        </w:rPr>
        <w:t xml:space="preserve"> </w:t>
      </w:r>
      <w:r>
        <w:rPr>
          <w:rFonts w:ascii="QMLHOO+CMR8"/>
          <w:color w:val="000000"/>
          <w:spacing w:val="-1"/>
          <w:sz w:val="16"/>
        </w:rPr>
        <w:t>treatment</w:t>
      </w:r>
      <w:r>
        <w:rPr>
          <w:rFonts w:ascii="Times New Roman"/>
          <w:color w:val="000000"/>
          <w:spacing w:val="10"/>
          <w:sz w:val="16"/>
        </w:rPr>
        <w:t xml:space="preserve"> </w:t>
      </w:r>
      <w:r>
        <w:rPr>
          <w:rFonts w:ascii="QMLHOO+CMR8"/>
          <w:color w:val="000000"/>
          <w:spacing w:val="2"/>
          <w:sz w:val="16"/>
        </w:rPr>
        <w:t>period</w:t>
      </w:r>
      <w:r>
        <w:rPr>
          <w:rFonts w:ascii="Times New Roman"/>
          <w:color w:val="000000"/>
          <w:spacing w:val="7"/>
          <w:sz w:val="16"/>
        </w:rPr>
        <w:t xml:space="preserve"> </w:t>
      </w:r>
      <w:r>
        <w:rPr>
          <w:rFonts w:ascii="QMLHOO+CMR8"/>
          <w:color w:val="000000"/>
          <w:sz w:val="16"/>
        </w:rPr>
        <w:t>(i.e.,</w:t>
      </w:r>
      <w:r>
        <w:rPr>
          <w:rFonts w:ascii="Times New Roman"/>
          <w:color w:val="000000"/>
          <w:spacing w:val="11"/>
          <w:sz w:val="16"/>
        </w:rPr>
        <w:t xml:space="preserve"> </w:t>
      </w:r>
      <w:r>
        <w:rPr>
          <w:rFonts w:ascii="QMLHOO+CMR8"/>
          <w:color w:val="000000"/>
          <w:sz w:val="16"/>
        </w:rPr>
        <w:t>in</w:t>
      </w:r>
      <w:r>
        <w:rPr>
          <w:rFonts w:ascii="Times New Roman"/>
          <w:color w:val="000000"/>
          <w:spacing w:val="9"/>
          <w:sz w:val="16"/>
        </w:rPr>
        <w:t xml:space="preserve"> </w:t>
      </w:r>
      <w:r>
        <w:rPr>
          <w:rFonts w:ascii="QMLHOO+CMR8"/>
          <w:color w:val="000000"/>
          <w:spacing w:val="-1"/>
          <w:sz w:val="16"/>
        </w:rPr>
        <w:t>January</w:t>
      </w:r>
      <w:r>
        <w:rPr>
          <w:rFonts w:ascii="Times New Roman"/>
          <w:color w:val="000000"/>
          <w:spacing w:val="10"/>
          <w:sz w:val="16"/>
        </w:rPr>
        <w:t xml:space="preserve"> </w:t>
      </w:r>
      <w:r>
        <w:rPr>
          <w:rFonts w:ascii="QMLHOO+CMR8"/>
          <w:color w:val="000000"/>
          <w:sz w:val="16"/>
        </w:rPr>
        <w:t>2011).</w:t>
      </w:r>
      <w:r>
        <w:rPr>
          <w:rFonts w:ascii="Times New Roman"/>
          <w:color w:val="000000"/>
          <w:spacing w:val="33"/>
          <w:sz w:val="16"/>
        </w:rPr>
        <w:t xml:space="preserve"> </w:t>
      </w:r>
      <w:r>
        <w:rPr>
          <w:rFonts w:ascii="QMLHOO+CMR8"/>
          <w:color w:val="000000"/>
          <w:sz w:val="16"/>
        </w:rPr>
        <w:t>And</w:t>
      </w:r>
      <w:r>
        <w:rPr>
          <w:rFonts w:ascii="Times New Roman"/>
          <w:color w:val="000000"/>
          <w:spacing w:val="9"/>
          <w:sz w:val="16"/>
        </w:rPr>
        <w:t xml:space="preserve"> </w:t>
      </w:r>
      <w:r>
        <w:rPr>
          <w:rFonts w:ascii="QMLHOO+CMR8"/>
          <w:color w:val="000000"/>
          <w:sz w:val="16"/>
        </w:rPr>
        <w:t>the</w:t>
      </w:r>
      <w:r>
        <w:rPr>
          <w:rFonts w:ascii="Times New Roman"/>
          <w:color w:val="000000"/>
          <w:spacing w:val="9"/>
          <w:sz w:val="16"/>
        </w:rPr>
        <w:t xml:space="preserve"> </w:t>
      </w:r>
      <w:r>
        <w:rPr>
          <w:rFonts w:ascii="QMLHOO+CMR8"/>
          <w:color w:val="000000"/>
          <w:spacing w:val="-1"/>
          <w:sz w:val="16"/>
        </w:rPr>
        <w:t>after-survey</w:t>
      </w:r>
      <w:r>
        <w:rPr>
          <w:rFonts w:ascii="Times New Roman"/>
          <w:color w:val="000000"/>
          <w:spacing w:val="10"/>
          <w:sz w:val="16"/>
        </w:rPr>
        <w:t xml:space="preserve"> </w:t>
      </w:r>
      <w:r>
        <w:rPr>
          <w:rFonts w:ascii="QMLHOO+CMR8"/>
          <w:color w:val="000000"/>
          <w:spacing w:val="-2"/>
          <w:sz w:val="16"/>
        </w:rPr>
        <w:t>payments</w:t>
      </w:r>
      <w:r>
        <w:rPr>
          <w:rFonts w:ascii="Times New Roman"/>
          <w:color w:val="000000"/>
          <w:spacing w:val="11"/>
          <w:sz w:val="16"/>
        </w:rPr>
        <w:t xml:space="preserve"> </w:t>
      </w:r>
      <w:r>
        <w:rPr>
          <w:rFonts w:ascii="QMLHOO+CMR8"/>
          <w:color w:val="000000"/>
          <w:spacing w:val="-2"/>
          <w:sz w:val="16"/>
        </w:rPr>
        <w:t>were</w:t>
      </w:r>
      <w:r>
        <w:rPr>
          <w:rFonts w:ascii="Times New Roman"/>
          <w:color w:val="000000"/>
          <w:spacing w:val="11"/>
          <w:sz w:val="16"/>
        </w:rPr>
        <w:t xml:space="preserve"> </w:t>
      </w:r>
      <w:r>
        <w:rPr>
          <w:rFonts w:ascii="QMLHOO+CMR8"/>
          <w:color w:val="000000"/>
          <w:sz w:val="16"/>
        </w:rPr>
        <w:t>credited</w:t>
      </w:r>
    </w:p>
    <w:p w14:paraId="565A2493" w14:textId="77777777" w:rsidR="00CF0253" w:rsidRDefault="00252649">
      <w:pPr>
        <w:spacing w:before="115" w:after="0" w:line="169" w:lineRule="exact"/>
        <w:jc w:val="left"/>
        <w:rPr>
          <w:rFonts w:ascii="Times New Roman"/>
          <w:color w:val="000000"/>
          <w:sz w:val="16"/>
        </w:rPr>
      </w:pPr>
      <w:r>
        <w:rPr>
          <w:rFonts w:ascii="QMLHOO+CMR8"/>
          <w:color w:val="000000"/>
          <w:sz w:val="16"/>
        </w:rPr>
        <w:t>to</w:t>
      </w:r>
      <w:r>
        <w:rPr>
          <w:rFonts w:ascii="Times New Roman"/>
          <w:color w:val="000000"/>
          <w:spacing w:val="16"/>
          <w:sz w:val="16"/>
        </w:rPr>
        <w:t xml:space="preserve"> </w:t>
      </w:r>
      <w:r>
        <w:rPr>
          <w:rFonts w:ascii="QMLHOO+CMR8"/>
          <w:color w:val="000000"/>
          <w:sz w:val="16"/>
        </w:rPr>
        <w:t>their</w:t>
      </w:r>
      <w:r>
        <w:rPr>
          <w:rFonts w:ascii="Times New Roman"/>
          <w:color w:val="000000"/>
          <w:spacing w:val="16"/>
          <w:sz w:val="16"/>
        </w:rPr>
        <w:t xml:space="preserve"> </w:t>
      </w:r>
      <w:r>
        <w:rPr>
          <w:rFonts w:ascii="QMLHOO+CMR8"/>
          <w:color w:val="000000"/>
          <w:sz w:val="16"/>
        </w:rPr>
        <w:t>bill</w:t>
      </w:r>
      <w:r>
        <w:rPr>
          <w:rFonts w:ascii="Times New Roman"/>
          <w:color w:val="000000"/>
          <w:spacing w:val="17"/>
          <w:sz w:val="16"/>
        </w:rPr>
        <w:t xml:space="preserve"> </w:t>
      </w:r>
      <w:r>
        <w:rPr>
          <w:rFonts w:ascii="QMLHOO+CMR8"/>
          <w:color w:val="000000"/>
          <w:sz w:val="16"/>
        </w:rPr>
        <w:t>with</w:t>
      </w:r>
      <w:r>
        <w:rPr>
          <w:rFonts w:ascii="Times New Roman"/>
          <w:color w:val="000000"/>
          <w:spacing w:val="16"/>
          <w:sz w:val="16"/>
        </w:rPr>
        <w:t xml:space="preserve"> </w:t>
      </w:r>
      <w:r>
        <w:rPr>
          <w:rFonts w:ascii="QMLHOO+CMR8"/>
          <w:color w:val="000000"/>
          <w:sz w:val="16"/>
        </w:rPr>
        <w:t>the</w:t>
      </w:r>
      <w:r>
        <w:rPr>
          <w:rFonts w:ascii="Times New Roman"/>
          <w:color w:val="000000"/>
          <w:spacing w:val="16"/>
          <w:sz w:val="16"/>
        </w:rPr>
        <w:t xml:space="preserve"> </w:t>
      </w:r>
      <w:r>
        <w:rPr>
          <w:rFonts w:ascii="QMLHOO+CMR8"/>
          <w:color w:val="000000"/>
          <w:sz w:val="16"/>
        </w:rPr>
        <w:t>balancing</w:t>
      </w:r>
      <w:r>
        <w:rPr>
          <w:rFonts w:ascii="Times New Roman"/>
          <w:color w:val="000000"/>
          <w:spacing w:val="16"/>
          <w:sz w:val="16"/>
        </w:rPr>
        <w:t xml:space="preserve"> </w:t>
      </w:r>
      <w:r>
        <w:rPr>
          <w:rFonts w:ascii="QMLHOO+CMR8"/>
          <w:color w:val="000000"/>
          <w:sz w:val="16"/>
        </w:rPr>
        <w:t>credits.</w:t>
      </w:r>
    </w:p>
    <w:p w14:paraId="5B39EC40" w14:textId="77777777" w:rsidR="00CF0253" w:rsidRDefault="00252649">
      <w:pPr>
        <w:spacing w:before="0" w:after="0" w:line="196" w:lineRule="exact"/>
        <w:ind w:left="222"/>
        <w:jc w:val="left"/>
        <w:rPr>
          <w:rFonts w:ascii="Times New Roman"/>
          <w:color w:val="000000"/>
          <w:sz w:val="16"/>
        </w:rPr>
      </w:pPr>
      <w:r>
        <w:rPr>
          <w:rFonts w:ascii="JCIRTO+CMR6"/>
          <w:color w:val="000000"/>
          <w:spacing w:val="10"/>
          <w:sz w:val="18"/>
          <w:vertAlign w:val="superscript"/>
        </w:rPr>
        <w:t>7</w:t>
      </w:r>
      <w:r>
        <w:rPr>
          <w:rFonts w:ascii="QMLHOO+CMR8"/>
          <w:color w:val="000000"/>
          <w:sz w:val="16"/>
        </w:rPr>
        <w:t>The</w:t>
      </w:r>
      <w:r>
        <w:rPr>
          <w:rFonts w:ascii="Times New Roman"/>
          <w:color w:val="000000"/>
          <w:spacing w:val="9"/>
          <w:sz w:val="16"/>
        </w:rPr>
        <w:t xml:space="preserve"> </w:t>
      </w:r>
      <w:r>
        <w:rPr>
          <w:rFonts w:ascii="QMLHOO+CMR8"/>
          <w:color w:val="000000"/>
          <w:sz w:val="16"/>
        </w:rPr>
        <w:t>optimal</w:t>
      </w:r>
      <w:r>
        <w:rPr>
          <w:rFonts w:ascii="Times New Roman"/>
          <w:color w:val="000000"/>
          <w:spacing w:val="9"/>
          <w:sz w:val="16"/>
        </w:rPr>
        <w:t xml:space="preserve"> </w:t>
      </w:r>
      <w:r>
        <w:rPr>
          <w:rFonts w:ascii="QMLHOO+CMR8"/>
          <w:color w:val="000000"/>
          <w:sz w:val="16"/>
        </w:rPr>
        <w:t>sample</w:t>
      </w:r>
      <w:r>
        <w:rPr>
          <w:rFonts w:ascii="Times New Roman"/>
          <w:color w:val="000000"/>
          <w:spacing w:val="9"/>
          <w:sz w:val="16"/>
        </w:rPr>
        <w:t xml:space="preserve"> </w:t>
      </w:r>
      <w:r>
        <w:rPr>
          <w:rFonts w:ascii="QMLHOO+CMR8"/>
          <w:color w:val="000000"/>
          <w:sz w:val="16"/>
        </w:rPr>
        <w:t>size</w:t>
      </w:r>
      <w:r>
        <w:rPr>
          <w:rFonts w:ascii="Times New Roman"/>
          <w:color w:val="000000"/>
          <w:spacing w:val="9"/>
          <w:sz w:val="16"/>
        </w:rPr>
        <w:t xml:space="preserve"> </w:t>
      </w:r>
      <w:r>
        <w:rPr>
          <w:rFonts w:ascii="QMLHOO+CMR8"/>
          <w:color w:val="000000"/>
          <w:sz w:val="16"/>
        </w:rPr>
        <w:t>for</w:t>
      </w:r>
      <w:r>
        <w:rPr>
          <w:rFonts w:ascii="Times New Roman"/>
          <w:color w:val="000000"/>
          <w:spacing w:val="9"/>
          <w:sz w:val="16"/>
        </w:rPr>
        <w:t xml:space="preserve"> </w:t>
      </w:r>
      <w:r>
        <w:rPr>
          <w:rFonts w:ascii="QMLHOO+CMR8"/>
          <w:color w:val="000000"/>
          <w:sz w:val="16"/>
        </w:rPr>
        <w:t>the</w:t>
      </w:r>
      <w:r>
        <w:rPr>
          <w:rFonts w:ascii="Times New Roman"/>
          <w:color w:val="000000"/>
          <w:spacing w:val="9"/>
          <w:sz w:val="16"/>
        </w:rPr>
        <w:t xml:space="preserve"> </w:t>
      </w:r>
      <w:r>
        <w:rPr>
          <w:rFonts w:ascii="QMLHOO+CMR8"/>
          <w:color w:val="000000"/>
          <w:sz w:val="16"/>
        </w:rPr>
        <w:t>trial</w:t>
      </w:r>
      <w:r>
        <w:rPr>
          <w:rFonts w:ascii="Times New Roman"/>
          <w:color w:val="000000"/>
          <w:spacing w:val="9"/>
          <w:sz w:val="16"/>
        </w:rPr>
        <w:t xml:space="preserve"> </w:t>
      </w:r>
      <w:r>
        <w:rPr>
          <w:rFonts w:ascii="QMLHOO+CMR8"/>
          <w:color w:val="000000"/>
          <w:spacing w:val="-3"/>
          <w:sz w:val="16"/>
        </w:rPr>
        <w:t>was</w:t>
      </w:r>
      <w:r>
        <w:rPr>
          <w:rFonts w:ascii="Times New Roman"/>
          <w:color w:val="000000"/>
          <w:spacing w:val="12"/>
          <w:sz w:val="16"/>
        </w:rPr>
        <w:t xml:space="preserve"> </w:t>
      </w:r>
      <w:r>
        <w:rPr>
          <w:rFonts w:ascii="QMLHOO+CMR8"/>
          <w:color w:val="000000"/>
          <w:sz w:val="16"/>
        </w:rPr>
        <w:t>determined</w:t>
      </w:r>
      <w:r>
        <w:rPr>
          <w:rFonts w:ascii="Times New Roman"/>
          <w:color w:val="000000"/>
          <w:spacing w:val="9"/>
          <w:sz w:val="16"/>
        </w:rPr>
        <w:t xml:space="preserve"> </w:t>
      </w:r>
      <w:r>
        <w:rPr>
          <w:rFonts w:ascii="QMLHOO+CMR8"/>
          <w:color w:val="000000"/>
          <w:sz w:val="16"/>
        </w:rPr>
        <w:t>to</w:t>
      </w:r>
      <w:r>
        <w:rPr>
          <w:rFonts w:ascii="Times New Roman"/>
          <w:color w:val="000000"/>
          <w:spacing w:val="9"/>
          <w:sz w:val="16"/>
        </w:rPr>
        <w:t xml:space="preserve"> </w:t>
      </w:r>
      <w:r>
        <w:rPr>
          <w:rFonts w:ascii="QMLHOO+CMR8"/>
          <w:color w:val="000000"/>
          <w:spacing w:val="4"/>
          <w:sz w:val="16"/>
        </w:rPr>
        <w:t>be</w:t>
      </w:r>
      <w:r>
        <w:rPr>
          <w:rFonts w:ascii="Times New Roman"/>
          <w:color w:val="000000"/>
          <w:spacing w:val="5"/>
          <w:sz w:val="16"/>
        </w:rPr>
        <w:t xml:space="preserve"> </w:t>
      </w:r>
      <w:r>
        <w:rPr>
          <w:rFonts w:ascii="QMLHOO+CMR8"/>
          <w:color w:val="000000"/>
          <w:sz w:val="16"/>
        </w:rPr>
        <w:t>4,300</w:t>
      </w:r>
      <w:r>
        <w:rPr>
          <w:rFonts w:ascii="Times New Roman"/>
          <w:color w:val="000000"/>
          <w:spacing w:val="9"/>
          <w:sz w:val="16"/>
        </w:rPr>
        <w:t xml:space="preserve"> </w:t>
      </w:r>
      <w:r>
        <w:rPr>
          <w:rFonts w:ascii="QMLHOO+CMR8"/>
          <w:color w:val="000000"/>
          <w:spacing w:val="-1"/>
          <w:sz w:val="16"/>
        </w:rPr>
        <w:t>participants</w:t>
      </w:r>
      <w:r>
        <w:rPr>
          <w:rFonts w:ascii="Times New Roman"/>
          <w:color w:val="000000"/>
          <w:spacing w:val="10"/>
          <w:sz w:val="16"/>
        </w:rPr>
        <w:t xml:space="preserve"> </w:t>
      </w:r>
      <w:r>
        <w:rPr>
          <w:rFonts w:ascii="QMLHOO+CMR8"/>
          <w:color w:val="000000"/>
          <w:sz w:val="16"/>
        </w:rPr>
        <w:t>in</w:t>
      </w:r>
      <w:r>
        <w:rPr>
          <w:rFonts w:ascii="Times New Roman"/>
          <w:color w:val="000000"/>
          <w:spacing w:val="9"/>
          <w:sz w:val="16"/>
        </w:rPr>
        <w:t xml:space="preserve"> </w:t>
      </w:r>
      <w:r>
        <w:rPr>
          <w:rFonts w:ascii="QMLHOO+CMR8"/>
          <w:color w:val="000000"/>
          <w:sz w:val="16"/>
        </w:rPr>
        <w:t>the</w:t>
      </w:r>
      <w:r>
        <w:rPr>
          <w:rFonts w:ascii="Times New Roman"/>
          <w:color w:val="000000"/>
          <w:spacing w:val="9"/>
          <w:sz w:val="16"/>
        </w:rPr>
        <w:t xml:space="preserve"> </w:t>
      </w:r>
      <w:r>
        <w:rPr>
          <w:rFonts w:ascii="QMLHOO+CMR8"/>
          <w:color w:val="000000"/>
          <w:sz w:val="16"/>
        </w:rPr>
        <w:t>design</w:t>
      </w:r>
      <w:r>
        <w:rPr>
          <w:rFonts w:ascii="Times New Roman"/>
          <w:color w:val="000000"/>
          <w:spacing w:val="9"/>
          <w:sz w:val="16"/>
        </w:rPr>
        <w:t xml:space="preserve"> </w:t>
      </w:r>
      <w:r>
        <w:rPr>
          <w:rFonts w:ascii="QMLHOO+CMR8"/>
          <w:color w:val="000000"/>
          <w:sz w:val="16"/>
        </w:rPr>
        <w:t>phase.</w:t>
      </w:r>
      <w:r>
        <w:rPr>
          <w:rFonts w:ascii="Times New Roman"/>
          <w:color w:val="000000"/>
          <w:spacing w:val="33"/>
          <w:sz w:val="16"/>
        </w:rPr>
        <w:t xml:space="preserve"> </w:t>
      </w:r>
      <w:r>
        <w:rPr>
          <w:rFonts w:ascii="QMLHOO+CMR8"/>
          <w:color w:val="000000"/>
          <w:sz w:val="16"/>
        </w:rPr>
        <w:t>In</w:t>
      </w:r>
      <w:r>
        <w:rPr>
          <w:rFonts w:ascii="Times New Roman"/>
          <w:color w:val="000000"/>
          <w:spacing w:val="9"/>
          <w:sz w:val="16"/>
        </w:rPr>
        <w:t xml:space="preserve"> </w:t>
      </w:r>
      <w:r>
        <w:rPr>
          <w:rFonts w:ascii="QMLHOO+CMR8"/>
          <w:color w:val="000000"/>
          <w:sz w:val="16"/>
        </w:rPr>
        <w:t>the</w:t>
      </w:r>
      <w:r>
        <w:rPr>
          <w:rFonts w:ascii="Times New Roman"/>
          <w:color w:val="000000"/>
          <w:spacing w:val="9"/>
          <w:sz w:val="16"/>
        </w:rPr>
        <w:t xml:space="preserve"> </w:t>
      </w:r>
      <w:r>
        <w:rPr>
          <w:rFonts w:ascii="QMLHOO+CMR8"/>
          <w:color w:val="000000"/>
          <w:sz w:val="16"/>
        </w:rPr>
        <w:t>allocation</w:t>
      </w:r>
      <w:r>
        <w:rPr>
          <w:rFonts w:ascii="Times New Roman"/>
          <w:color w:val="000000"/>
          <w:spacing w:val="9"/>
          <w:sz w:val="16"/>
        </w:rPr>
        <w:t xml:space="preserve"> </w:t>
      </w:r>
      <w:r>
        <w:rPr>
          <w:rFonts w:ascii="QMLHOO+CMR8"/>
          <w:color w:val="000000"/>
          <w:sz w:val="16"/>
        </w:rPr>
        <w:t>phase,</w:t>
      </w:r>
      <w:r>
        <w:rPr>
          <w:rFonts w:ascii="Times New Roman"/>
          <w:color w:val="000000"/>
          <w:spacing w:val="11"/>
          <w:sz w:val="16"/>
        </w:rPr>
        <w:t xml:space="preserve"> </w:t>
      </w:r>
      <w:r>
        <w:rPr>
          <w:rFonts w:ascii="QMLHOO+CMR8"/>
          <w:color w:val="000000"/>
          <w:sz w:val="16"/>
        </w:rPr>
        <w:t>5,028</w:t>
      </w:r>
    </w:p>
    <w:p w14:paraId="58292CB7" w14:textId="77777777" w:rsidR="00CF0253" w:rsidRDefault="00252649">
      <w:pPr>
        <w:spacing w:before="115" w:after="0" w:line="169" w:lineRule="exact"/>
        <w:jc w:val="left"/>
        <w:rPr>
          <w:rFonts w:ascii="Times New Roman"/>
          <w:color w:val="000000"/>
          <w:sz w:val="16"/>
        </w:rPr>
      </w:pPr>
      <w:r>
        <w:rPr>
          <w:rFonts w:ascii="QMLHOO+CMR8"/>
          <w:color w:val="000000"/>
          <w:sz w:val="16"/>
        </w:rPr>
        <w:t>households</w:t>
      </w:r>
      <w:r>
        <w:rPr>
          <w:rFonts w:ascii="Times New Roman"/>
          <w:color w:val="000000"/>
          <w:spacing w:val="28"/>
          <w:sz w:val="16"/>
        </w:rPr>
        <w:t xml:space="preserve"> </w:t>
      </w:r>
      <w:r>
        <w:rPr>
          <w:rFonts w:ascii="QMLHOO+CMR8"/>
          <w:color w:val="000000"/>
          <w:spacing w:val="-2"/>
          <w:sz w:val="16"/>
        </w:rPr>
        <w:t>were</w:t>
      </w:r>
      <w:r>
        <w:rPr>
          <w:rFonts w:ascii="Times New Roman"/>
          <w:color w:val="000000"/>
          <w:spacing w:val="30"/>
          <w:sz w:val="16"/>
        </w:rPr>
        <w:t xml:space="preserve"> </w:t>
      </w:r>
      <w:r>
        <w:rPr>
          <w:rFonts w:ascii="QMLHOO+CMR8"/>
          <w:color w:val="000000"/>
          <w:sz w:val="16"/>
        </w:rPr>
        <w:t>assigned</w:t>
      </w:r>
      <w:r>
        <w:rPr>
          <w:rFonts w:ascii="Times New Roman"/>
          <w:color w:val="000000"/>
          <w:spacing w:val="28"/>
          <w:sz w:val="16"/>
        </w:rPr>
        <w:t xml:space="preserve"> </w:t>
      </w:r>
      <w:r>
        <w:rPr>
          <w:rFonts w:ascii="QMLHOO+CMR8"/>
          <w:color w:val="000000"/>
          <w:sz w:val="16"/>
        </w:rPr>
        <w:t>to</w:t>
      </w:r>
      <w:r>
        <w:rPr>
          <w:rFonts w:ascii="Times New Roman"/>
          <w:color w:val="000000"/>
          <w:spacing w:val="28"/>
          <w:sz w:val="16"/>
        </w:rPr>
        <w:t xml:space="preserve"> </w:t>
      </w:r>
      <w:r>
        <w:rPr>
          <w:rFonts w:ascii="QMLHOO+CMR8"/>
          <w:color w:val="000000"/>
          <w:sz w:val="16"/>
        </w:rPr>
        <w:t>the</w:t>
      </w:r>
      <w:r>
        <w:rPr>
          <w:rFonts w:ascii="Times New Roman"/>
          <w:color w:val="000000"/>
          <w:spacing w:val="28"/>
          <w:sz w:val="16"/>
        </w:rPr>
        <w:t xml:space="preserve"> </w:t>
      </w:r>
      <w:r>
        <w:rPr>
          <w:rFonts w:ascii="QMLHOO+CMR8"/>
          <w:color w:val="000000"/>
          <w:spacing w:val="-1"/>
          <w:sz w:val="16"/>
        </w:rPr>
        <w:t>control</w:t>
      </w:r>
      <w:r>
        <w:rPr>
          <w:rFonts w:ascii="Times New Roman"/>
          <w:color w:val="000000"/>
          <w:spacing w:val="29"/>
          <w:sz w:val="16"/>
        </w:rPr>
        <w:t xml:space="preserve"> </w:t>
      </w:r>
      <w:r>
        <w:rPr>
          <w:rFonts w:ascii="QMLHOO+CMR8"/>
          <w:color w:val="000000"/>
          <w:sz w:val="16"/>
        </w:rPr>
        <w:t>and</w:t>
      </w:r>
      <w:r>
        <w:rPr>
          <w:rFonts w:ascii="Times New Roman"/>
          <w:color w:val="000000"/>
          <w:spacing w:val="28"/>
          <w:sz w:val="16"/>
        </w:rPr>
        <w:t xml:space="preserve"> </w:t>
      </w:r>
      <w:r>
        <w:rPr>
          <w:rFonts w:ascii="QMLHOO+CMR8"/>
          <w:color w:val="000000"/>
          <w:spacing w:val="-1"/>
          <w:sz w:val="16"/>
        </w:rPr>
        <w:t>treatment</w:t>
      </w:r>
      <w:r>
        <w:rPr>
          <w:rFonts w:ascii="Times New Roman"/>
          <w:color w:val="000000"/>
          <w:spacing w:val="29"/>
          <w:sz w:val="16"/>
        </w:rPr>
        <w:t xml:space="preserve"> </w:t>
      </w:r>
      <w:r>
        <w:rPr>
          <w:rFonts w:ascii="QMLHOO+CMR8"/>
          <w:color w:val="000000"/>
          <w:sz w:val="16"/>
        </w:rPr>
        <w:t>groups</w:t>
      </w:r>
      <w:r>
        <w:rPr>
          <w:rFonts w:ascii="Times New Roman"/>
          <w:color w:val="000000"/>
          <w:spacing w:val="28"/>
          <w:sz w:val="16"/>
        </w:rPr>
        <w:t xml:space="preserve"> </w:t>
      </w:r>
      <w:r>
        <w:rPr>
          <w:rFonts w:ascii="QMLHOO+CMR8"/>
          <w:color w:val="000000"/>
          <w:sz w:val="16"/>
        </w:rPr>
        <w:t>to</w:t>
      </w:r>
      <w:r>
        <w:rPr>
          <w:rFonts w:ascii="Times New Roman"/>
          <w:color w:val="000000"/>
          <w:spacing w:val="28"/>
          <w:sz w:val="16"/>
        </w:rPr>
        <w:t xml:space="preserve"> </w:t>
      </w:r>
      <w:r>
        <w:rPr>
          <w:rFonts w:ascii="QMLHOO+CMR8"/>
          <w:color w:val="000000"/>
          <w:sz w:val="16"/>
        </w:rPr>
        <w:t>consider</w:t>
      </w:r>
      <w:r>
        <w:rPr>
          <w:rFonts w:ascii="Times New Roman"/>
          <w:color w:val="000000"/>
          <w:spacing w:val="28"/>
          <w:sz w:val="16"/>
        </w:rPr>
        <w:t xml:space="preserve"> </w:t>
      </w:r>
      <w:r>
        <w:rPr>
          <w:rFonts w:ascii="QMLHOO+CMR8"/>
          <w:color w:val="000000"/>
          <w:spacing w:val="-1"/>
          <w:sz w:val="16"/>
        </w:rPr>
        <w:t>participant</w:t>
      </w:r>
      <w:r>
        <w:rPr>
          <w:rFonts w:ascii="Times New Roman"/>
          <w:color w:val="000000"/>
          <w:spacing w:val="28"/>
          <w:sz w:val="16"/>
        </w:rPr>
        <w:t xml:space="preserve"> </w:t>
      </w:r>
      <w:r>
        <w:rPr>
          <w:rFonts w:ascii="QMLHOO+CMR8"/>
          <w:color w:val="000000"/>
          <w:sz w:val="16"/>
        </w:rPr>
        <w:t>attrition.</w:t>
      </w:r>
      <w:r>
        <w:rPr>
          <w:rFonts w:ascii="Times New Roman"/>
          <w:color w:val="000000"/>
          <w:spacing w:val="70"/>
          <w:sz w:val="16"/>
        </w:rPr>
        <w:t xml:space="preserve"> </w:t>
      </w:r>
      <w:r>
        <w:rPr>
          <w:rFonts w:ascii="QMLHOO+CMR8"/>
          <w:color w:val="000000"/>
          <w:sz w:val="16"/>
        </w:rPr>
        <w:t>The</w:t>
      </w:r>
      <w:r>
        <w:rPr>
          <w:rFonts w:ascii="Times New Roman"/>
          <w:color w:val="000000"/>
          <w:spacing w:val="28"/>
          <w:sz w:val="16"/>
        </w:rPr>
        <w:t xml:space="preserve"> </w:t>
      </w:r>
      <w:r>
        <w:rPr>
          <w:rFonts w:ascii="QMLHOO+CMR8"/>
          <w:color w:val="000000"/>
          <w:sz w:val="16"/>
        </w:rPr>
        <w:t>published</w:t>
      </w:r>
      <w:r>
        <w:rPr>
          <w:rFonts w:ascii="Times New Roman"/>
          <w:color w:val="000000"/>
          <w:spacing w:val="28"/>
          <w:sz w:val="16"/>
        </w:rPr>
        <w:t xml:space="preserve"> </w:t>
      </w:r>
      <w:r>
        <w:rPr>
          <w:rFonts w:ascii="QMLHOO+CMR8"/>
          <w:color w:val="000000"/>
          <w:sz w:val="16"/>
        </w:rPr>
        <w:t>CER</w:t>
      </w:r>
      <w:r>
        <w:rPr>
          <w:rFonts w:ascii="Times New Roman"/>
          <w:color w:val="000000"/>
          <w:spacing w:val="28"/>
          <w:sz w:val="16"/>
        </w:rPr>
        <w:t xml:space="preserve"> </w:t>
      </w:r>
      <w:r>
        <w:rPr>
          <w:rFonts w:ascii="QMLHOO+CMR8"/>
          <w:color w:val="000000"/>
          <w:sz w:val="16"/>
        </w:rPr>
        <w:t>experiment</w:t>
      </w:r>
    </w:p>
    <w:p w14:paraId="3EA53DAD" w14:textId="77777777" w:rsidR="00CF0253" w:rsidRDefault="00252649">
      <w:pPr>
        <w:spacing w:before="115" w:after="0" w:line="169" w:lineRule="exact"/>
        <w:jc w:val="left"/>
        <w:rPr>
          <w:rFonts w:ascii="Times New Roman"/>
          <w:color w:val="000000"/>
          <w:sz w:val="16"/>
        </w:rPr>
      </w:pPr>
      <w:r>
        <w:rPr>
          <w:rFonts w:ascii="QMLHOO+CMR8"/>
          <w:color w:val="000000"/>
          <w:sz w:val="16"/>
        </w:rPr>
        <w:t>data</w:t>
      </w:r>
      <w:r>
        <w:rPr>
          <w:rFonts w:ascii="Times New Roman"/>
          <w:color w:val="000000"/>
          <w:spacing w:val="16"/>
          <w:sz w:val="16"/>
        </w:rPr>
        <w:t xml:space="preserve"> </w:t>
      </w:r>
      <w:r>
        <w:rPr>
          <w:rFonts w:ascii="QMLHOO+CMR8"/>
          <w:color w:val="000000"/>
          <w:sz w:val="16"/>
        </w:rPr>
        <w:t>include</w:t>
      </w:r>
      <w:r>
        <w:rPr>
          <w:rFonts w:ascii="Times New Roman"/>
          <w:color w:val="000000"/>
          <w:spacing w:val="16"/>
          <w:sz w:val="16"/>
        </w:rPr>
        <w:t xml:space="preserve"> </w:t>
      </w:r>
      <w:r>
        <w:rPr>
          <w:rFonts w:ascii="QMLHOO+CMR8"/>
          <w:color w:val="000000"/>
          <w:spacing w:val="-1"/>
          <w:sz w:val="16"/>
        </w:rPr>
        <w:t>electricity</w:t>
      </w:r>
      <w:r>
        <w:rPr>
          <w:rFonts w:ascii="Times New Roman"/>
          <w:color w:val="000000"/>
          <w:spacing w:val="17"/>
          <w:sz w:val="16"/>
        </w:rPr>
        <w:t xml:space="preserve"> </w:t>
      </w:r>
      <w:r>
        <w:rPr>
          <w:rFonts w:ascii="QMLHOO+CMR8"/>
          <w:color w:val="000000"/>
          <w:sz w:val="16"/>
        </w:rPr>
        <w:t>consumption</w:t>
      </w:r>
      <w:r>
        <w:rPr>
          <w:rFonts w:ascii="Times New Roman"/>
          <w:color w:val="000000"/>
          <w:spacing w:val="16"/>
          <w:sz w:val="16"/>
        </w:rPr>
        <w:t xml:space="preserve"> </w:t>
      </w:r>
      <w:r>
        <w:rPr>
          <w:rFonts w:ascii="QMLHOO+CMR8"/>
          <w:color w:val="000000"/>
          <w:sz w:val="16"/>
        </w:rPr>
        <w:t>data</w:t>
      </w:r>
      <w:r>
        <w:rPr>
          <w:rFonts w:ascii="Times New Roman"/>
          <w:color w:val="000000"/>
          <w:spacing w:val="16"/>
          <w:sz w:val="16"/>
        </w:rPr>
        <w:t xml:space="preserve"> </w:t>
      </w:r>
      <w:r>
        <w:rPr>
          <w:rFonts w:ascii="QMLHOO+CMR8"/>
          <w:color w:val="000000"/>
          <w:sz w:val="16"/>
        </w:rPr>
        <w:t>only</w:t>
      </w:r>
      <w:r>
        <w:rPr>
          <w:rFonts w:ascii="Times New Roman"/>
          <w:color w:val="000000"/>
          <w:spacing w:val="17"/>
          <w:sz w:val="16"/>
        </w:rPr>
        <w:t xml:space="preserve"> </w:t>
      </w:r>
      <w:r>
        <w:rPr>
          <w:rFonts w:ascii="QMLHOO+CMR8"/>
          <w:color w:val="000000"/>
          <w:sz w:val="16"/>
        </w:rPr>
        <w:t>for</w:t>
      </w:r>
      <w:r>
        <w:rPr>
          <w:rFonts w:ascii="Times New Roman"/>
          <w:color w:val="000000"/>
          <w:spacing w:val="17"/>
          <w:sz w:val="16"/>
        </w:rPr>
        <w:t xml:space="preserve"> </w:t>
      </w:r>
      <w:r>
        <w:rPr>
          <w:rFonts w:ascii="QMLHOO+CMR8"/>
          <w:color w:val="000000"/>
          <w:sz w:val="16"/>
        </w:rPr>
        <w:t>4,225</w:t>
      </w:r>
      <w:r>
        <w:rPr>
          <w:rFonts w:ascii="Times New Roman"/>
          <w:color w:val="000000"/>
          <w:spacing w:val="17"/>
          <w:sz w:val="16"/>
        </w:rPr>
        <w:t xml:space="preserve"> </w:t>
      </w:r>
      <w:r>
        <w:rPr>
          <w:rFonts w:ascii="QMLHOO+CMR8"/>
          <w:color w:val="000000"/>
          <w:sz w:val="16"/>
        </w:rPr>
        <w:t>households.</w:t>
      </w:r>
    </w:p>
    <w:p w14:paraId="643BDD7A" w14:textId="77777777" w:rsidR="00CF0253" w:rsidRDefault="00252649">
      <w:pPr>
        <w:spacing w:before="0" w:after="0" w:line="196" w:lineRule="exact"/>
        <w:ind w:left="222"/>
        <w:jc w:val="left"/>
        <w:rPr>
          <w:rFonts w:ascii="Times New Roman"/>
          <w:color w:val="000000"/>
          <w:sz w:val="16"/>
        </w:rPr>
      </w:pPr>
      <w:r>
        <w:rPr>
          <w:rFonts w:ascii="JCIRTO+CMR6"/>
          <w:color w:val="000000"/>
          <w:spacing w:val="10"/>
          <w:sz w:val="18"/>
          <w:vertAlign w:val="superscript"/>
        </w:rPr>
        <w:t>8</w:t>
      </w:r>
      <w:r>
        <w:rPr>
          <w:rFonts w:ascii="QMLHOO+CMR8"/>
          <w:color w:val="000000"/>
          <w:sz w:val="16"/>
        </w:rPr>
        <w:t>The</w:t>
      </w:r>
      <w:r>
        <w:rPr>
          <w:rFonts w:ascii="Times New Roman"/>
          <w:color w:val="000000"/>
          <w:spacing w:val="11"/>
          <w:sz w:val="16"/>
        </w:rPr>
        <w:t xml:space="preserve"> </w:t>
      </w:r>
      <w:r>
        <w:rPr>
          <w:rFonts w:ascii="QMLHOO+CMR8"/>
          <w:color w:val="000000"/>
          <w:sz w:val="16"/>
        </w:rPr>
        <w:t>fridge</w:t>
      </w:r>
      <w:r>
        <w:rPr>
          <w:rFonts w:ascii="Times New Roman"/>
          <w:color w:val="000000"/>
          <w:spacing w:val="11"/>
          <w:sz w:val="16"/>
        </w:rPr>
        <w:t xml:space="preserve"> </w:t>
      </w:r>
      <w:r>
        <w:rPr>
          <w:rFonts w:ascii="QMLHOO+CMR8"/>
          <w:color w:val="000000"/>
          <w:sz w:val="16"/>
        </w:rPr>
        <w:t>magnet</w:t>
      </w:r>
      <w:r>
        <w:rPr>
          <w:rFonts w:ascii="Times New Roman"/>
          <w:color w:val="000000"/>
          <w:spacing w:val="11"/>
          <w:sz w:val="16"/>
        </w:rPr>
        <w:t xml:space="preserve"> </w:t>
      </w:r>
      <w:r>
        <w:rPr>
          <w:rFonts w:ascii="QMLHOO+CMR8"/>
          <w:color w:val="000000"/>
          <w:sz w:val="16"/>
        </w:rPr>
        <w:t>and</w:t>
      </w:r>
      <w:r>
        <w:rPr>
          <w:rFonts w:ascii="Times New Roman"/>
          <w:color w:val="000000"/>
          <w:spacing w:val="11"/>
          <w:sz w:val="16"/>
        </w:rPr>
        <w:t xml:space="preserve"> </w:t>
      </w:r>
      <w:r>
        <w:rPr>
          <w:rFonts w:ascii="QMLHOO+CMR8"/>
          <w:color w:val="000000"/>
          <w:spacing w:val="-2"/>
          <w:sz w:val="16"/>
        </w:rPr>
        <w:t>stickers</w:t>
      </w:r>
      <w:r>
        <w:rPr>
          <w:rFonts w:ascii="Times New Roman"/>
          <w:color w:val="000000"/>
          <w:spacing w:val="12"/>
          <w:sz w:val="16"/>
        </w:rPr>
        <w:t xml:space="preserve"> </w:t>
      </w:r>
      <w:r>
        <w:rPr>
          <w:rFonts w:ascii="QMLHOO+CMR8"/>
          <w:color w:val="000000"/>
          <w:sz w:val="16"/>
        </w:rPr>
        <w:t>outlined</w:t>
      </w:r>
      <w:r>
        <w:rPr>
          <w:rFonts w:ascii="Times New Roman"/>
          <w:color w:val="000000"/>
          <w:spacing w:val="11"/>
          <w:sz w:val="16"/>
        </w:rPr>
        <w:t xml:space="preserve"> </w:t>
      </w:r>
      <w:r>
        <w:rPr>
          <w:rFonts w:ascii="QMLHOO+CMR8"/>
          <w:color w:val="000000"/>
          <w:sz w:val="16"/>
        </w:rPr>
        <w:t>the</w:t>
      </w:r>
      <w:r>
        <w:rPr>
          <w:rFonts w:ascii="Times New Roman"/>
          <w:color w:val="000000"/>
          <w:spacing w:val="11"/>
          <w:sz w:val="16"/>
        </w:rPr>
        <w:t xml:space="preserve"> </w:t>
      </w:r>
      <w:proofErr w:type="spellStart"/>
      <w:r>
        <w:rPr>
          <w:rFonts w:ascii="QMLHOO+CMR8"/>
          <w:color w:val="000000"/>
          <w:sz w:val="16"/>
        </w:rPr>
        <w:t>timebands</w:t>
      </w:r>
      <w:proofErr w:type="spellEnd"/>
      <w:r>
        <w:rPr>
          <w:rFonts w:ascii="Times New Roman"/>
          <w:color w:val="000000"/>
          <w:spacing w:val="11"/>
          <w:sz w:val="16"/>
        </w:rPr>
        <w:t xml:space="preserve"> </w:t>
      </w:r>
      <w:r>
        <w:rPr>
          <w:rFonts w:ascii="QMLHOO+CMR8"/>
          <w:color w:val="000000"/>
          <w:sz w:val="16"/>
        </w:rPr>
        <w:t>during</w:t>
      </w:r>
      <w:r>
        <w:rPr>
          <w:rFonts w:ascii="Times New Roman"/>
          <w:color w:val="000000"/>
          <w:spacing w:val="11"/>
          <w:sz w:val="16"/>
        </w:rPr>
        <w:t xml:space="preserve"> </w:t>
      </w:r>
      <w:r>
        <w:rPr>
          <w:rFonts w:ascii="QMLHOO+CMR8"/>
          <w:color w:val="000000"/>
          <w:spacing w:val="-1"/>
          <w:sz w:val="16"/>
        </w:rPr>
        <w:t>which</w:t>
      </w:r>
      <w:r>
        <w:rPr>
          <w:rFonts w:ascii="Times New Roman"/>
          <w:color w:val="000000"/>
          <w:spacing w:val="12"/>
          <w:sz w:val="16"/>
        </w:rPr>
        <w:t xml:space="preserve"> </w:t>
      </w:r>
      <w:r>
        <w:rPr>
          <w:rFonts w:ascii="QMLHOO+CMR8" w:hAnsi="QMLHOO+CMR8" w:cs="QMLHOO+CMR8"/>
          <w:color w:val="000000"/>
          <w:spacing w:val="-1"/>
          <w:sz w:val="16"/>
        </w:rPr>
        <w:t>diﬀerent</w:t>
      </w:r>
      <w:r>
        <w:rPr>
          <w:rFonts w:ascii="Times New Roman"/>
          <w:color w:val="000000"/>
          <w:spacing w:val="12"/>
          <w:sz w:val="16"/>
        </w:rPr>
        <w:t xml:space="preserve"> </w:t>
      </w:r>
      <w:r>
        <w:rPr>
          <w:rFonts w:ascii="QMLHOO+CMR8"/>
          <w:color w:val="000000"/>
          <w:sz w:val="16"/>
        </w:rPr>
        <w:t>prices</w:t>
      </w:r>
      <w:r>
        <w:rPr>
          <w:rFonts w:ascii="Times New Roman"/>
          <w:color w:val="000000"/>
          <w:spacing w:val="11"/>
          <w:sz w:val="16"/>
        </w:rPr>
        <w:t xml:space="preserve"> </w:t>
      </w:r>
      <w:r>
        <w:rPr>
          <w:rFonts w:ascii="QMLHOO+CMR8"/>
          <w:color w:val="000000"/>
          <w:spacing w:val="-2"/>
          <w:sz w:val="16"/>
        </w:rPr>
        <w:t>were</w:t>
      </w:r>
      <w:r>
        <w:rPr>
          <w:rFonts w:ascii="Times New Roman"/>
          <w:color w:val="000000"/>
          <w:spacing w:val="13"/>
          <w:sz w:val="16"/>
        </w:rPr>
        <w:t xml:space="preserve"> </w:t>
      </w:r>
      <w:r>
        <w:rPr>
          <w:rFonts w:ascii="QMLHOO+CMR8"/>
          <w:color w:val="000000"/>
          <w:sz w:val="16"/>
        </w:rPr>
        <w:t>applied.</w:t>
      </w:r>
      <w:r>
        <w:rPr>
          <w:rFonts w:ascii="Times New Roman"/>
          <w:color w:val="000000"/>
          <w:spacing w:val="34"/>
          <w:sz w:val="16"/>
        </w:rPr>
        <w:t xml:space="preserve"> </w:t>
      </w:r>
      <w:r>
        <w:rPr>
          <w:rFonts w:ascii="QMLHOO+CMR8"/>
          <w:color w:val="000000"/>
          <w:spacing w:val="-1"/>
          <w:sz w:val="16"/>
        </w:rPr>
        <w:t>Moreover,</w:t>
      </w:r>
      <w:r>
        <w:rPr>
          <w:rFonts w:ascii="Times New Roman"/>
          <w:color w:val="000000"/>
          <w:spacing w:val="13"/>
          <w:sz w:val="16"/>
        </w:rPr>
        <w:t xml:space="preserve"> </w:t>
      </w:r>
      <w:r>
        <w:rPr>
          <w:rFonts w:ascii="QMLHOO+CMR8"/>
          <w:color w:val="000000"/>
          <w:sz w:val="16"/>
        </w:rPr>
        <w:t>they</w:t>
      </w:r>
      <w:r>
        <w:rPr>
          <w:rFonts w:ascii="Times New Roman"/>
          <w:color w:val="000000"/>
          <w:spacing w:val="11"/>
          <w:sz w:val="16"/>
        </w:rPr>
        <w:t xml:space="preserve"> </w:t>
      </w:r>
      <w:r>
        <w:rPr>
          <w:rFonts w:ascii="QMLHOO+CMR8"/>
          <w:color w:val="000000"/>
          <w:spacing w:val="-2"/>
          <w:sz w:val="16"/>
        </w:rPr>
        <w:t>were</w:t>
      </w:r>
      <w:r>
        <w:rPr>
          <w:rFonts w:ascii="Times New Roman"/>
          <w:color w:val="000000"/>
          <w:spacing w:val="13"/>
          <w:sz w:val="16"/>
        </w:rPr>
        <w:t xml:space="preserve"> </w:t>
      </w:r>
      <w:r>
        <w:rPr>
          <w:rFonts w:ascii="QMLHOO+CMR8"/>
          <w:color w:val="000000"/>
          <w:sz w:val="16"/>
        </w:rPr>
        <w:t>tailored</w:t>
      </w:r>
    </w:p>
    <w:p w14:paraId="67AC8409" w14:textId="77777777" w:rsidR="00CF0253" w:rsidRDefault="00252649">
      <w:pPr>
        <w:spacing w:before="115" w:after="0" w:line="169" w:lineRule="exact"/>
        <w:jc w:val="left"/>
        <w:rPr>
          <w:rFonts w:ascii="Times New Roman"/>
          <w:color w:val="000000"/>
          <w:sz w:val="16"/>
        </w:rPr>
      </w:pPr>
      <w:r>
        <w:rPr>
          <w:rFonts w:ascii="QMLHOO+CMR8"/>
          <w:color w:val="000000"/>
          <w:sz w:val="16"/>
        </w:rPr>
        <w:t>for</w:t>
      </w:r>
      <w:r>
        <w:rPr>
          <w:rFonts w:ascii="Times New Roman"/>
          <w:color w:val="000000"/>
          <w:spacing w:val="16"/>
          <w:sz w:val="16"/>
        </w:rPr>
        <w:t xml:space="preserve"> </w:t>
      </w:r>
      <w:r>
        <w:rPr>
          <w:rFonts w:ascii="QMLHOO+CMR8"/>
          <w:color w:val="000000"/>
          <w:spacing w:val="-2"/>
          <w:sz w:val="16"/>
        </w:rPr>
        <w:t>each</w:t>
      </w:r>
      <w:r>
        <w:rPr>
          <w:rFonts w:ascii="Times New Roman"/>
          <w:color w:val="000000"/>
          <w:spacing w:val="18"/>
          <w:sz w:val="16"/>
        </w:rPr>
        <w:t xml:space="preserve"> </w:t>
      </w:r>
      <w:r>
        <w:rPr>
          <w:rFonts w:ascii="QMLHOO+CMR8" w:hAnsi="QMLHOO+CMR8" w:cs="QMLHOO+CMR8"/>
          <w:color w:val="000000"/>
          <w:sz w:val="16"/>
        </w:rPr>
        <w:t>tariﬀ</w:t>
      </w:r>
      <w:r>
        <w:rPr>
          <w:rFonts w:ascii="Times New Roman"/>
          <w:color w:val="000000"/>
          <w:spacing w:val="16"/>
          <w:sz w:val="16"/>
        </w:rPr>
        <w:t xml:space="preserve"> </w:t>
      </w:r>
      <w:r>
        <w:rPr>
          <w:rFonts w:ascii="QMLHOO+CMR8"/>
          <w:color w:val="000000"/>
          <w:sz w:val="16"/>
        </w:rPr>
        <w:t>group.</w:t>
      </w:r>
    </w:p>
    <w:p w14:paraId="60522AA1" w14:textId="77777777" w:rsidR="00CF0253" w:rsidRDefault="00252649">
      <w:pPr>
        <w:spacing w:before="0" w:after="0" w:line="196" w:lineRule="exact"/>
        <w:ind w:left="222"/>
        <w:jc w:val="left"/>
        <w:rPr>
          <w:rFonts w:ascii="Times New Roman"/>
          <w:color w:val="000000"/>
          <w:sz w:val="16"/>
        </w:rPr>
      </w:pPr>
      <w:r>
        <w:rPr>
          <w:rFonts w:ascii="JCIRTO+CMR6"/>
          <w:color w:val="000000"/>
          <w:spacing w:val="10"/>
          <w:sz w:val="18"/>
          <w:vertAlign w:val="superscript"/>
        </w:rPr>
        <w:t>9</w:t>
      </w:r>
      <w:r>
        <w:rPr>
          <w:rFonts w:ascii="QMLHOO+CMR8"/>
          <w:color w:val="000000"/>
          <w:sz w:val="16"/>
        </w:rPr>
        <w:t>A</w:t>
      </w:r>
      <w:r>
        <w:rPr>
          <w:rFonts w:ascii="Times New Roman"/>
          <w:color w:val="000000"/>
          <w:spacing w:val="19"/>
          <w:sz w:val="16"/>
        </w:rPr>
        <w:t xml:space="preserve"> </w:t>
      </w:r>
      <w:r>
        <w:rPr>
          <w:rFonts w:ascii="QMLHOO+CMR8" w:hAnsi="QMLHOO+CMR8" w:cs="QMLHOO+CMR8"/>
          <w:color w:val="000000"/>
          <w:sz w:val="16"/>
        </w:rPr>
        <w:t>household’s</w:t>
      </w:r>
      <w:r>
        <w:rPr>
          <w:rFonts w:ascii="Times New Roman"/>
          <w:color w:val="000000"/>
          <w:spacing w:val="19"/>
          <w:sz w:val="16"/>
        </w:rPr>
        <w:t xml:space="preserve"> </w:t>
      </w:r>
      <w:r>
        <w:rPr>
          <w:rFonts w:ascii="QMLHOO+CMR8"/>
          <w:color w:val="000000"/>
          <w:sz w:val="16"/>
        </w:rPr>
        <w:t>reduction</w:t>
      </w:r>
      <w:r>
        <w:rPr>
          <w:rFonts w:ascii="Times New Roman"/>
          <w:color w:val="000000"/>
          <w:spacing w:val="19"/>
          <w:sz w:val="16"/>
        </w:rPr>
        <w:t xml:space="preserve"> </w:t>
      </w:r>
      <w:r>
        <w:rPr>
          <w:rFonts w:ascii="QMLHOO+CMR8"/>
          <w:color w:val="000000"/>
          <w:sz w:val="16"/>
        </w:rPr>
        <w:t>target</w:t>
      </w:r>
      <w:r>
        <w:rPr>
          <w:rFonts w:ascii="Times New Roman"/>
          <w:color w:val="000000"/>
          <w:spacing w:val="19"/>
          <w:sz w:val="16"/>
        </w:rPr>
        <w:t xml:space="preserve"> </w:t>
      </w:r>
      <w:r>
        <w:rPr>
          <w:rFonts w:ascii="QMLHOO+CMR8"/>
          <w:color w:val="000000"/>
          <w:sz w:val="16"/>
        </w:rPr>
        <w:t>in</w:t>
      </w:r>
      <w:r>
        <w:rPr>
          <w:rFonts w:ascii="Times New Roman"/>
          <w:color w:val="000000"/>
          <w:spacing w:val="19"/>
          <w:sz w:val="16"/>
        </w:rPr>
        <w:t xml:space="preserve"> </w:t>
      </w:r>
      <w:r>
        <w:rPr>
          <w:rFonts w:ascii="QMLHOO+CMR8"/>
          <w:color w:val="000000"/>
          <w:spacing w:val="-1"/>
          <w:sz w:val="16"/>
        </w:rPr>
        <w:t>electricity</w:t>
      </w:r>
      <w:r>
        <w:rPr>
          <w:rFonts w:ascii="Times New Roman"/>
          <w:color w:val="000000"/>
          <w:spacing w:val="20"/>
          <w:sz w:val="16"/>
        </w:rPr>
        <w:t xml:space="preserve"> </w:t>
      </w:r>
      <w:r>
        <w:rPr>
          <w:rFonts w:ascii="QMLHOO+CMR8"/>
          <w:color w:val="000000"/>
          <w:sz w:val="16"/>
        </w:rPr>
        <w:t>consumption</w:t>
      </w:r>
      <w:r>
        <w:rPr>
          <w:rFonts w:ascii="Times New Roman"/>
          <w:color w:val="000000"/>
          <w:spacing w:val="19"/>
          <w:sz w:val="16"/>
        </w:rPr>
        <w:t xml:space="preserve"> </w:t>
      </w:r>
      <w:r>
        <w:rPr>
          <w:rFonts w:ascii="QMLHOO+CMR8"/>
          <w:color w:val="000000"/>
          <w:spacing w:val="-3"/>
          <w:sz w:val="16"/>
        </w:rPr>
        <w:t>was</w:t>
      </w:r>
      <w:r>
        <w:rPr>
          <w:rFonts w:ascii="Times New Roman"/>
          <w:color w:val="000000"/>
          <w:spacing w:val="22"/>
          <w:sz w:val="16"/>
        </w:rPr>
        <w:t xml:space="preserve"> </w:t>
      </w:r>
      <w:r>
        <w:rPr>
          <w:rFonts w:ascii="QMLHOO+CMR8"/>
          <w:color w:val="000000"/>
          <w:sz w:val="16"/>
        </w:rPr>
        <w:t>set</w:t>
      </w:r>
      <w:r>
        <w:rPr>
          <w:rFonts w:ascii="Times New Roman"/>
          <w:color w:val="000000"/>
          <w:spacing w:val="19"/>
          <w:sz w:val="16"/>
        </w:rPr>
        <w:t xml:space="preserve"> </w:t>
      </w:r>
      <w:r>
        <w:rPr>
          <w:rFonts w:ascii="QMLHOO+CMR8"/>
          <w:color w:val="000000"/>
          <w:sz w:val="16"/>
        </w:rPr>
        <w:t>based</w:t>
      </w:r>
      <w:r>
        <w:rPr>
          <w:rFonts w:ascii="Times New Roman"/>
          <w:color w:val="000000"/>
          <w:spacing w:val="19"/>
          <w:sz w:val="16"/>
        </w:rPr>
        <w:t xml:space="preserve"> </w:t>
      </w:r>
      <w:r>
        <w:rPr>
          <w:rFonts w:ascii="QMLHOO+CMR8"/>
          <w:color w:val="000000"/>
          <w:sz w:val="16"/>
        </w:rPr>
        <w:t>on</w:t>
      </w:r>
      <w:r>
        <w:rPr>
          <w:rFonts w:ascii="Times New Roman"/>
          <w:color w:val="000000"/>
          <w:spacing w:val="19"/>
          <w:sz w:val="16"/>
        </w:rPr>
        <w:t xml:space="preserve"> </w:t>
      </w:r>
      <w:r>
        <w:rPr>
          <w:rFonts w:ascii="QMLHOO+CMR8"/>
          <w:color w:val="000000"/>
          <w:sz w:val="16"/>
        </w:rPr>
        <w:t>the</w:t>
      </w:r>
      <w:r>
        <w:rPr>
          <w:rFonts w:ascii="Times New Roman"/>
          <w:color w:val="000000"/>
          <w:spacing w:val="19"/>
          <w:sz w:val="16"/>
        </w:rPr>
        <w:t xml:space="preserve"> </w:t>
      </w:r>
      <w:r>
        <w:rPr>
          <w:rFonts w:ascii="QMLHOO+CMR8" w:hAnsi="QMLHOO+CMR8" w:cs="QMLHOO+CMR8"/>
          <w:color w:val="000000"/>
          <w:spacing w:val="-1"/>
          <w:sz w:val="16"/>
        </w:rPr>
        <w:t>participant’s</w:t>
      </w:r>
      <w:r>
        <w:rPr>
          <w:rFonts w:ascii="Times New Roman"/>
          <w:color w:val="000000"/>
          <w:spacing w:val="20"/>
          <w:sz w:val="16"/>
        </w:rPr>
        <w:t xml:space="preserve"> </w:t>
      </w:r>
      <w:r>
        <w:rPr>
          <w:rFonts w:ascii="QMLHOO+CMR8"/>
          <w:color w:val="000000"/>
          <w:sz w:val="16"/>
        </w:rPr>
        <w:t>actual</w:t>
      </w:r>
      <w:r>
        <w:rPr>
          <w:rFonts w:ascii="Times New Roman"/>
          <w:color w:val="000000"/>
          <w:spacing w:val="19"/>
          <w:sz w:val="16"/>
        </w:rPr>
        <w:t xml:space="preserve"> </w:t>
      </w:r>
      <w:r>
        <w:rPr>
          <w:rFonts w:ascii="QMLHOO+CMR8"/>
          <w:color w:val="000000"/>
          <w:sz w:val="16"/>
        </w:rPr>
        <w:t>usage</w:t>
      </w:r>
      <w:r>
        <w:rPr>
          <w:rFonts w:ascii="Times New Roman"/>
          <w:color w:val="000000"/>
          <w:spacing w:val="19"/>
          <w:sz w:val="16"/>
        </w:rPr>
        <w:t xml:space="preserve"> </w:t>
      </w:r>
      <w:r>
        <w:rPr>
          <w:rFonts w:ascii="QMLHOO+CMR8"/>
          <w:color w:val="000000"/>
          <w:sz w:val="16"/>
        </w:rPr>
        <w:t>during</w:t>
      </w:r>
      <w:r>
        <w:rPr>
          <w:rFonts w:ascii="Times New Roman"/>
          <w:color w:val="000000"/>
          <w:spacing w:val="19"/>
          <w:sz w:val="16"/>
        </w:rPr>
        <w:t xml:space="preserve"> </w:t>
      </w:r>
      <w:r>
        <w:rPr>
          <w:rFonts w:ascii="QMLHOO+CMR8"/>
          <w:color w:val="000000"/>
          <w:sz w:val="16"/>
        </w:rPr>
        <w:t>the</w:t>
      </w:r>
      <w:r>
        <w:rPr>
          <w:rFonts w:ascii="Times New Roman"/>
          <w:color w:val="000000"/>
          <w:spacing w:val="19"/>
          <w:sz w:val="16"/>
        </w:rPr>
        <w:t xml:space="preserve"> </w:t>
      </w:r>
      <w:r>
        <w:rPr>
          <w:rFonts w:ascii="QMLHOO+CMR8" w:hAnsi="QMLHOO+CMR8" w:cs="QMLHOO+CMR8"/>
          <w:color w:val="000000"/>
          <w:sz w:val="16"/>
        </w:rPr>
        <w:t>ﬁrst</w:t>
      </w:r>
      <w:r>
        <w:rPr>
          <w:rFonts w:ascii="Times New Roman"/>
          <w:color w:val="000000"/>
          <w:spacing w:val="19"/>
          <w:sz w:val="16"/>
        </w:rPr>
        <w:t xml:space="preserve"> </w:t>
      </w:r>
      <w:r>
        <w:rPr>
          <w:rFonts w:ascii="QMLHOO+CMR8"/>
          <w:color w:val="000000"/>
          <w:sz w:val="16"/>
        </w:rPr>
        <w:t>four</w:t>
      </w:r>
    </w:p>
    <w:p w14:paraId="4B3A48C4" w14:textId="77777777" w:rsidR="00CF0253" w:rsidRDefault="00252649">
      <w:pPr>
        <w:spacing w:before="115" w:after="0" w:line="169" w:lineRule="exact"/>
        <w:jc w:val="left"/>
        <w:rPr>
          <w:rFonts w:ascii="Times New Roman"/>
          <w:color w:val="000000"/>
          <w:sz w:val="16"/>
        </w:rPr>
      </w:pPr>
      <w:r>
        <w:rPr>
          <w:rFonts w:ascii="QMLHOO+CMR8"/>
          <w:color w:val="000000"/>
          <w:spacing w:val="-1"/>
          <w:sz w:val="16"/>
        </w:rPr>
        <w:t>months</w:t>
      </w:r>
      <w:r>
        <w:rPr>
          <w:rFonts w:ascii="Times New Roman"/>
          <w:color w:val="000000"/>
          <w:spacing w:val="17"/>
          <w:sz w:val="16"/>
        </w:rPr>
        <w:t xml:space="preserve"> </w:t>
      </w:r>
      <w:r>
        <w:rPr>
          <w:rFonts w:ascii="QMLHOO+CMR8"/>
          <w:color w:val="000000"/>
          <w:sz w:val="16"/>
        </w:rPr>
        <w:t>of</w:t>
      </w:r>
      <w:r>
        <w:rPr>
          <w:rFonts w:ascii="Times New Roman"/>
          <w:color w:val="000000"/>
          <w:spacing w:val="16"/>
          <w:sz w:val="16"/>
        </w:rPr>
        <w:t xml:space="preserve"> </w:t>
      </w:r>
      <w:r>
        <w:rPr>
          <w:rFonts w:ascii="QMLHOO+CMR8"/>
          <w:color w:val="000000"/>
          <w:sz w:val="16"/>
        </w:rPr>
        <w:t>the</w:t>
      </w:r>
      <w:r>
        <w:rPr>
          <w:rFonts w:ascii="Times New Roman"/>
          <w:color w:val="000000"/>
          <w:spacing w:val="16"/>
          <w:sz w:val="16"/>
        </w:rPr>
        <w:t xml:space="preserve"> </w:t>
      </w:r>
      <w:r>
        <w:rPr>
          <w:rFonts w:ascii="QMLHOO+CMR8"/>
          <w:color w:val="000000"/>
          <w:spacing w:val="-1"/>
          <w:sz w:val="16"/>
        </w:rPr>
        <w:t>treatment</w:t>
      </w:r>
      <w:r>
        <w:rPr>
          <w:rFonts w:ascii="Times New Roman"/>
          <w:color w:val="000000"/>
          <w:spacing w:val="16"/>
          <w:sz w:val="16"/>
        </w:rPr>
        <w:t xml:space="preserve"> </w:t>
      </w:r>
      <w:r>
        <w:rPr>
          <w:rFonts w:ascii="QMLHOO+CMR8"/>
          <w:color w:val="000000"/>
          <w:spacing w:val="1"/>
          <w:sz w:val="16"/>
        </w:rPr>
        <w:t>period.</w:t>
      </w:r>
      <w:r>
        <w:rPr>
          <w:rFonts w:ascii="Times New Roman"/>
          <w:color w:val="000000"/>
          <w:spacing w:val="34"/>
          <w:sz w:val="16"/>
        </w:rPr>
        <w:t xml:space="preserve"> </w:t>
      </w:r>
      <w:r>
        <w:rPr>
          <w:rFonts w:ascii="QMLHOO+CMR8"/>
          <w:color w:val="000000"/>
          <w:sz w:val="16"/>
        </w:rPr>
        <w:t>And</w:t>
      </w:r>
      <w:r>
        <w:rPr>
          <w:rFonts w:ascii="Times New Roman"/>
          <w:color w:val="000000"/>
          <w:spacing w:val="16"/>
          <w:sz w:val="16"/>
        </w:rPr>
        <w:t xml:space="preserve"> </w:t>
      </w:r>
      <w:r>
        <w:rPr>
          <w:rFonts w:ascii="QMLHOO+CMR8"/>
          <w:color w:val="000000"/>
          <w:sz w:val="16"/>
        </w:rPr>
        <w:t>the</w:t>
      </w:r>
      <w:r>
        <w:rPr>
          <w:rFonts w:ascii="Times New Roman"/>
          <w:color w:val="000000"/>
          <w:spacing w:val="16"/>
          <w:sz w:val="16"/>
        </w:rPr>
        <w:t xml:space="preserve"> </w:t>
      </w:r>
      <w:r>
        <w:rPr>
          <w:rFonts w:ascii="QMLHOO+CMR8"/>
          <w:color w:val="000000"/>
          <w:sz w:val="16"/>
        </w:rPr>
        <w:t>households</w:t>
      </w:r>
      <w:r>
        <w:rPr>
          <w:rFonts w:ascii="Times New Roman"/>
          <w:color w:val="000000"/>
          <w:spacing w:val="16"/>
          <w:sz w:val="16"/>
        </w:rPr>
        <w:t xml:space="preserve"> </w:t>
      </w:r>
      <w:r>
        <w:rPr>
          <w:rFonts w:ascii="QMLHOO+CMR8"/>
          <w:color w:val="000000"/>
          <w:sz w:val="16"/>
        </w:rPr>
        <w:t>in</w:t>
      </w:r>
      <w:r>
        <w:rPr>
          <w:rFonts w:ascii="Times New Roman"/>
          <w:color w:val="000000"/>
          <w:spacing w:val="15"/>
          <w:sz w:val="16"/>
        </w:rPr>
        <w:t xml:space="preserve"> </w:t>
      </w:r>
      <w:r>
        <w:rPr>
          <w:rFonts w:ascii="QMLHOO+CMR8"/>
          <w:color w:val="000000"/>
          <w:sz w:val="16"/>
        </w:rPr>
        <w:t>the</w:t>
      </w:r>
      <w:r>
        <w:rPr>
          <w:rFonts w:ascii="Times New Roman"/>
          <w:color w:val="000000"/>
          <w:spacing w:val="16"/>
          <w:sz w:val="16"/>
        </w:rPr>
        <w:t xml:space="preserve"> </w:t>
      </w:r>
      <w:r>
        <w:rPr>
          <w:rFonts w:ascii="QMLHOO+CMR8"/>
          <w:color w:val="000000"/>
          <w:sz w:val="16"/>
        </w:rPr>
        <w:t>last</w:t>
      </w:r>
      <w:r>
        <w:rPr>
          <w:rFonts w:ascii="Times New Roman"/>
          <w:color w:val="000000"/>
          <w:spacing w:val="16"/>
          <w:sz w:val="16"/>
        </w:rPr>
        <w:t xml:space="preserve"> </w:t>
      </w:r>
      <w:r>
        <w:rPr>
          <w:rFonts w:ascii="QMLHOO+CMR8"/>
          <w:color w:val="000000"/>
          <w:sz w:val="16"/>
        </w:rPr>
        <w:t>DSM</w:t>
      </w:r>
      <w:r>
        <w:rPr>
          <w:rFonts w:ascii="Times New Roman"/>
          <w:color w:val="000000"/>
          <w:spacing w:val="16"/>
          <w:sz w:val="16"/>
        </w:rPr>
        <w:t xml:space="preserve"> </w:t>
      </w:r>
      <w:r>
        <w:rPr>
          <w:rFonts w:ascii="QMLHOO+CMR8"/>
          <w:color w:val="000000"/>
          <w:spacing w:val="-1"/>
          <w:sz w:val="16"/>
        </w:rPr>
        <w:t>stimulus</w:t>
      </w:r>
      <w:r>
        <w:rPr>
          <w:rFonts w:ascii="Times New Roman"/>
          <w:color w:val="000000"/>
          <w:spacing w:val="16"/>
          <w:sz w:val="16"/>
        </w:rPr>
        <w:t xml:space="preserve"> </w:t>
      </w:r>
      <w:r>
        <w:rPr>
          <w:rFonts w:ascii="QMLHOO+CMR8"/>
          <w:color w:val="000000"/>
          <w:sz w:val="16"/>
        </w:rPr>
        <w:t>subgroup</w:t>
      </w:r>
      <w:r>
        <w:rPr>
          <w:rFonts w:ascii="Times New Roman"/>
          <w:color w:val="000000"/>
          <w:spacing w:val="16"/>
          <w:sz w:val="16"/>
        </w:rPr>
        <w:t xml:space="preserve"> </w:t>
      </w:r>
      <w:r>
        <w:rPr>
          <w:rFonts w:ascii="QMLHOO+CMR8"/>
          <w:color w:val="000000"/>
          <w:spacing w:val="-2"/>
          <w:sz w:val="16"/>
        </w:rPr>
        <w:t>were</w:t>
      </w:r>
      <w:r>
        <w:rPr>
          <w:rFonts w:ascii="Times New Roman"/>
          <w:color w:val="000000"/>
          <w:spacing w:val="17"/>
          <w:sz w:val="16"/>
        </w:rPr>
        <w:t xml:space="preserve"> </w:t>
      </w:r>
      <w:r>
        <w:rPr>
          <w:rFonts w:ascii="QMLHOO+CMR8"/>
          <w:color w:val="000000"/>
          <w:sz w:val="16"/>
        </w:rPr>
        <w:t>updated</w:t>
      </w:r>
      <w:r>
        <w:rPr>
          <w:rFonts w:ascii="Times New Roman"/>
          <w:color w:val="000000"/>
          <w:spacing w:val="15"/>
          <w:sz w:val="16"/>
        </w:rPr>
        <w:t xml:space="preserve"> </w:t>
      </w:r>
      <w:r>
        <w:rPr>
          <w:rFonts w:ascii="QMLHOO+CMR8"/>
          <w:color w:val="000000"/>
          <w:sz w:val="16"/>
        </w:rPr>
        <w:t>on</w:t>
      </w:r>
      <w:r>
        <w:rPr>
          <w:rFonts w:ascii="Times New Roman"/>
          <w:color w:val="000000"/>
          <w:spacing w:val="16"/>
          <w:sz w:val="16"/>
        </w:rPr>
        <w:t xml:space="preserve"> </w:t>
      </w:r>
      <w:r>
        <w:rPr>
          <w:rFonts w:ascii="QMLHOO+CMR8"/>
          <w:color w:val="000000"/>
          <w:sz w:val="16"/>
        </w:rPr>
        <w:t>their</w:t>
      </w:r>
      <w:r>
        <w:rPr>
          <w:rFonts w:ascii="Times New Roman"/>
          <w:color w:val="000000"/>
          <w:spacing w:val="16"/>
          <w:sz w:val="16"/>
        </w:rPr>
        <w:t xml:space="preserve"> </w:t>
      </w:r>
      <w:r>
        <w:rPr>
          <w:rFonts w:ascii="QMLHOO+CMR8"/>
          <w:color w:val="000000"/>
          <w:sz w:val="16"/>
        </w:rPr>
        <w:t>progress</w:t>
      </w:r>
      <w:r>
        <w:rPr>
          <w:rFonts w:ascii="Times New Roman"/>
          <w:color w:val="000000"/>
          <w:spacing w:val="16"/>
          <w:sz w:val="16"/>
        </w:rPr>
        <w:t xml:space="preserve"> </w:t>
      </w:r>
      <w:r>
        <w:rPr>
          <w:rFonts w:ascii="QMLHOO+CMR8"/>
          <w:color w:val="000000"/>
          <w:sz w:val="16"/>
        </w:rPr>
        <w:t>with</w:t>
      </w:r>
      <w:r>
        <w:rPr>
          <w:rFonts w:ascii="Times New Roman"/>
          <w:color w:val="000000"/>
          <w:spacing w:val="16"/>
          <w:sz w:val="16"/>
        </w:rPr>
        <w:t xml:space="preserve"> </w:t>
      </w:r>
      <w:r>
        <w:rPr>
          <w:rFonts w:ascii="QMLHOO+CMR8"/>
          <w:color w:val="000000"/>
          <w:spacing w:val="-2"/>
          <w:sz w:val="16"/>
        </w:rPr>
        <w:t>each</w:t>
      </w:r>
    </w:p>
    <w:p w14:paraId="16065EB9" w14:textId="77777777" w:rsidR="00CF0253" w:rsidRDefault="00252649">
      <w:pPr>
        <w:spacing w:before="441" w:after="0" w:line="169" w:lineRule="exact"/>
        <w:ind w:left="8697"/>
        <w:jc w:val="left"/>
        <w:rPr>
          <w:rFonts w:ascii="Times New Roman"/>
          <w:color w:val="000000"/>
          <w:sz w:val="16"/>
        </w:rPr>
      </w:pPr>
      <w:r>
        <w:rPr>
          <w:rFonts w:ascii="QMLHOO+CMR8"/>
          <w:color w:val="000000"/>
          <w:spacing w:val="-2"/>
          <w:sz w:val="16"/>
        </w:rPr>
        <w:t>Page</w:t>
      </w:r>
      <w:r>
        <w:rPr>
          <w:rFonts w:ascii="Times New Roman"/>
          <w:color w:val="000000"/>
          <w:spacing w:val="18"/>
          <w:sz w:val="16"/>
        </w:rPr>
        <w:t xml:space="preserve"> </w:t>
      </w:r>
      <w:r>
        <w:rPr>
          <w:rFonts w:ascii="QMLHOO+CMR8"/>
          <w:color w:val="000000"/>
          <w:sz w:val="16"/>
        </w:rPr>
        <w:t>8</w:t>
      </w:r>
      <w:r>
        <w:rPr>
          <w:rFonts w:ascii="Times New Roman"/>
          <w:color w:val="000000"/>
          <w:spacing w:val="36"/>
          <w:sz w:val="16"/>
        </w:rPr>
        <w:t xml:space="preserve"> </w:t>
      </w:r>
      <w:r>
        <w:rPr>
          <w:rFonts w:ascii="QMLHOO+CMR8"/>
          <w:color w:val="000000"/>
          <w:sz w:val="16"/>
        </w:rPr>
        <w:t>of</w:t>
      </w:r>
      <w:r>
        <w:rPr>
          <w:rFonts w:ascii="Times New Roman"/>
          <w:color w:val="000000"/>
          <w:spacing w:val="17"/>
          <w:sz w:val="16"/>
        </w:rPr>
        <w:t xml:space="preserve"> </w:t>
      </w:r>
      <w:hyperlink w:anchor="br24" w:history="1">
        <w:r>
          <w:rPr>
            <w:rFonts w:ascii="QMLHOO+CMR8"/>
            <w:color w:val="000000"/>
            <w:sz w:val="16"/>
          </w:rPr>
          <w:t>24</w:t>
        </w:r>
      </w:hyperlink>
    </w:p>
    <w:p w14:paraId="0D6C98AE" w14:textId="77777777" w:rsidR="00CF0253" w:rsidRDefault="00CF0253">
      <w:pPr>
        <w:spacing w:before="0" w:after="0" w:line="0" w:lineRule="atLeast"/>
        <w:jc w:val="left"/>
        <w:rPr>
          <w:rFonts w:ascii="Arial"/>
          <w:color w:val="FF0000"/>
          <w:sz w:val="2"/>
        </w:rPr>
      </w:pPr>
    </w:p>
    <w:p w14:paraId="1A2A0AE7" w14:textId="77777777" w:rsidR="00CF0253" w:rsidRDefault="00252649">
      <w:pPr>
        <w:spacing w:before="0" w:after="0" w:line="0" w:lineRule="atLeast"/>
        <w:jc w:val="left"/>
        <w:rPr>
          <w:rFonts w:ascii="Arial"/>
          <w:color w:val="FF0000"/>
          <w:sz w:val="2"/>
        </w:rPr>
      </w:pPr>
      <w:r>
        <w:rPr>
          <w:rFonts w:ascii="Arial"/>
          <w:color w:val="FF0000"/>
          <w:sz w:val="2"/>
        </w:rPr>
        <w:cr/>
      </w:r>
      <w:r>
        <w:rPr>
          <w:rFonts w:ascii="Arial"/>
          <w:color w:val="FF0000"/>
          <w:sz w:val="2"/>
        </w:rPr>
        <w:br w:type="page"/>
      </w:r>
    </w:p>
    <w:p w14:paraId="59F10287" w14:textId="77777777" w:rsidR="00CF0253" w:rsidRDefault="00CF0253">
      <w:pPr>
        <w:pStyle w:val="NoList1"/>
        <w:sectPr w:rsidR="00CF0253">
          <w:pgSz w:w="12240" w:h="15840"/>
          <w:pgMar w:top="894" w:right="100" w:bottom="0" w:left="1134" w:header="720" w:footer="720" w:gutter="0"/>
          <w:pgNumType w:start="1"/>
          <w:cols w:space="720"/>
          <w:docGrid w:linePitch="1"/>
        </w:sectPr>
      </w:pPr>
    </w:p>
    <w:p w14:paraId="0DFAE13E" w14:textId="77777777" w:rsidR="00CF0253" w:rsidRDefault="00CF0253">
      <w:pPr>
        <w:spacing w:before="0" w:after="0" w:line="0" w:lineRule="atLeast"/>
        <w:jc w:val="left"/>
        <w:rPr>
          <w:rFonts w:ascii="Arial"/>
          <w:color w:val="FF0000"/>
          <w:sz w:val="2"/>
        </w:rPr>
      </w:pPr>
    </w:p>
    <w:p w14:paraId="6C9FC616" w14:textId="77777777" w:rsidR="00CF0253" w:rsidRDefault="00252649">
      <w:pPr>
        <w:spacing w:before="0" w:after="0" w:line="189" w:lineRule="exact"/>
        <w:ind w:left="71"/>
        <w:jc w:val="left"/>
        <w:rPr>
          <w:rFonts w:ascii="Times New Roman"/>
          <w:color w:val="000000"/>
          <w:sz w:val="18"/>
        </w:rPr>
      </w:pPr>
      <w:bookmarkStart w:id="179" w:name="br9"/>
      <w:bookmarkEnd w:id="179"/>
      <w:r>
        <w:rPr>
          <w:noProof/>
        </w:rPr>
        <w:drawing>
          <wp:anchor distT="0" distB="0" distL="114300" distR="114300" simplePos="0" relativeHeight="251662336" behindDoc="1" locked="0" layoutInCell="1" allowOverlap="1" wp14:anchorId="5A42E74A" wp14:editId="53AFE802">
            <wp:simplePos x="0" y="0"/>
            <wp:positionH relativeFrom="page">
              <wp:posOffset>707390</wp:posOffset>
            </wp:positionH>
            <wp:positionV relativeFrom="page">
              <wp:posOffset>679450</wp:posOffset>
            </wp:positionV>
            <wp:extent cx="1817370" cy="38100"/>
            <wp:effectExtent l="0" t="0" r="0" b="0"/>
            <wp:wrapNone/>
            <wp:docPr id="24" name="_x000013" descr="ooxWord://word/media/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3" descr="ooxWord://word/media/image14.jpe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817370" cy="381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1" locked="0" layoutInCell="1" allowOverlap="1" wp14:anchorId="1E6484AC" wp14:editId="11427C33">
            <wp:simplePos x="0" y="0"/>
            <wp:positionH relativeFrom="page">
              <wp:posOffset>707390</wp:posOffset>
            </wp:positionH>
            <wp:positionV relativeFrom="page">
              <wp:posOffset>6361430</wp:posOffset>
            </wp:positionV>
            <wp:extent cx="2486025" cy="38100"/>
            <wp:effectExtent l="0" t="0" r="9525" b="0"/>
            <wp:wrapNone/>
            <wp:docPr id="23" name="_x000014" descr="ooxWord://word/media/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4" descr="ooxWord://word/media/image15.jpe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86025" cy="38100"/>
                    </a:xfrm>
                    <a:prstGeom prst="rect">
                      <a:avLst/>
                    </a:prstGeom>
                    <a:noFill/>
                  </pic:spPr>
                </pic:pic>
              </a:graphicData>
            </a:graphic>
            <wp14:sizeRelH relativeFrom="page">
              <wp14:pctWidth>0</wp14:pctWidth>
            </wp14:sizeRelH>
            <wp14:sizeRelV relativeFrom="page">
              <wp14:pctHeight>0</wp14:pctHeight>
            </wp14:sizeRelV>
          </wp:anchor>
        </w:drawing>
      </w:r>
      <w:r>
        <w:rPr>
          <w:rFonts w:ascii="UDJGFS+CMBX9"/>
          <w:color w:val="000000"/>
          <w:sz w:val="18"/>
        </w:rPr>
        <w:t>Dissertation:</w:t>
      </w:r>
      <w:r>
        <w:rPr>
          <w:rFonts w:ascii="Times New Roman"/>
          <w:color w:val="000000"/>
          <w:spacing w:val="49"/>
          <w:sz w:val="18"/>
        </w:rPr>
        <w:t xml:space="preserve"> </w:t>
      </w:r>
      <w:r>
        <w:rPr>
          <w:rFonts w:ascii="UDJGFS+CMBX9"/>
          <w:color w:val="000000"/>
          <w:sz w:val="18"/>
        </w:rPr>
        <w:t>Chapter</w:t>
      </w:r>
      <w:r>
        <w:rPr>
          <w:rFonts w:ascii="Times New Roman"/>
          <w:color w:val="000000"/>
          <w:spacing w:val="26"/>
          <w:sz w:val="18"/>
        </w:rPr>
        <w:t xml:space="preserve"> </w:t>
      </w:r>
      <w:r>
        <w:rPr>
          <w:rFonts w:ascii="UDJGFS+CMBX9"/>
          <w:color w:val="000000"/>
          <w:sz w:val="18"/>
        </w:rPr>
        <w:t>2</w:t>
      </w:r>
      <w:r>
        <w:rPr>
          <w:rFonts w:ascii="Times New Roman"/>
          <w:color w:val="000000"/>
          <w:spacing w:val="26"/>
          <w:sz w:val="18"/>
        </w:rPr>
        <w:t xml:space="preserve"> </w:t>
      </w:r>
      <w:r>
        <w:rPr>
          <w:rFonts w:ascii="UDJGFS+CMBX9"/>
          <w:color w:val="000000"/>
          <w:sz w:val="18"/>
        </w:rPr>
        <w:t>only</w:t>
      </w:r>
    </w:p>
    <w:p w14:paraId="487F2D88" w14:textId="77777777" w:rsidR="00CF0253" w:rsidRDefault="00252649">
      <w:pPr>
        <w:spacing w:before="127" w:after="0" w:line="190" w:lineRule="exact"/>
        <w:jc w:val="left"/>
        <w:rPr>
          <w:rFonts w:ascii="Times New Roman"/>
          <w:color w:val="000000"/>
          <w:sz w:val="18"/>
        </w:rPr>
      </w:pPr>
      <w:proofErr w:type="spellStart"/>
      <w:r>
        <w:rPr>
          <w:rFonts w:ascii="MTBMSK+CMBXTI10"/>
          <w:color w:val="000000"/>
          <w:sz w:val="18"/>
        </w:rPr>
        <w:t>Jinmahn</w:t>
      </w:r>
      <w:proofErr w:type="spellEnd"/>
      <w:r>
        <w:rPr>
          <w:rFonts w:ascii="Times New Roman"/>
          <w:color w:val="000000"/>
          <w:spacing w:val="29"/>
          <w:sz w:val="18"/>
        </w:rPr>
        <w:t xml:space="preserve"> </w:t>
      </w:r>
      <w:r>
        <w:rPr>
          <w:rFonts w:ascii="MTBMSK+CMBXTI10"/>
          <w:color w:val="000000"/>
          <w:sz w:val="18"/>
        </w:rPr>
        <w:t>Jo</w:t>
      </w:r>
      <w:r>
        <w:rPr>
          <w:rFonts w:ascii="Times New Roman"/>
          <w:color w:val="000000"/>
          <w:spacing w:val="40"/>
          <w:sz w:val="18"/>
        </w:rPr>
        <w:t xml:space="preserve"> </w:t>
      </w:r>
      <w:r>
        <w:rPr>
          <w:rFonts w:ascii="UDJGFS+CMBX9"/>
          <w:color w:val="000000"/>
          <w:sz w:val="18"/>
        </w:rPr>
        <w:t>(ID#:</w:t>
      </w:r>
      <w:r>
        <w:rPr>
          <w:rFonts w:ascii="Times New Roman"/>
          <w:color w:val="000000"/>
          <w:spacing w:val="50"/>
          <w:sz w:val="18"/>
        </w:rPr>
        <w:t xml:space="preserve"> </w:t>
      </w:r>
      <w:r>
        <w:rPr>
          <w:rFonts w:ascii="UDJGFS+CMBX9"/>
          <w:color w:val="000000"/>
          <w:sz w:val="18"/>
        </w:rPr>
        <w:t>915528897)</w:t>
      </w:r>
    </w:p>
    <w:p w14:paraId="520297D7" w14:textId="77777777" w:rsidR="00CF0253" w:rsidRDefault="00252649">
      <w:pPr>
        <w:spacing w:before="685" w:after="0" w:line="209" w:lineRule="exact"/>
        <w:ind w:left="3021"/>
        <w:jc w:val="left"/>
        <w:rPr>
          <w:rFonts w:ascii="Times New Roman"/>
          <w:color w:val="000000"/>
          <w:sz w:val="20"/>
        </w:rPr>
      </w:pPr>
      <w:r>
        <w:rPr>
          <w:rFonts w:ascii="KCFTRC+CMR10"/>
          <w:color w:val="000000"/>
          <w:sz w:val="20"/>
        </w:rPr>
        <w:t>Figure</w:t>
      </w:r>
      <w:r>
        <w:rPr>
          <w:rFonts w:ascii="Times New Roman"/>
          <w:color w:val="000000"/>
          <w:spacing w:val="16"/>
          <w:sz w:val="20"/>
        </w:rPr>
        <w:t xml:space="preserve"> </w:t>
      </w:r>
      <w:r>
        <w:rPr>
          <w:rFonts w:ascii="KCFTRC+CMR10"/>
          <w:color w:val="000000"/>
          <w:sz w:val="20"/>
        </w:rPr>
        <w:t>1:</w:t>
      </w:r>
      <w:r>
        <w:rPr>
          <w:rFonts w:ascii="Times New Roman"/>
          <w:color w:val="000000"/>
          <w:spacing w:val="39"/>
          <w:sz w:val="20"/>
        </w:rPr>
        <w:t xml:space="preserve"> </w:t>
      </w:r>
      <w:r>
        <w:rPr>
          <w:rFonts w:ascii="KCFTRC+CMR10"/>
          <w:color w:val="000000"/>
          <w:sz w:val="20"/>
        </w:rPr>
        <w:t>Time-Of-Use</w:t>
      </w:r>
      <w:r>
        <w:rPr>
          <w:rFonts w:ascii="Times New Roman"/>
          <w:color w:val="000000"/>
          <w:spacing w:val="16"/>
          <w:sz w:val="20"/>
        </w:rPr>
        <w:t xml:space="preserve"> </w:t>
      </w:r>
      <w:r>
        <w:rPr>
          <w:rFonts w:ascii="KCFTRC+CMR10"/>
          <w:color w:val="000000"/>
          <w:sz w:val="20"/>
        </w:rPr>
        <w:t>Pricing</w:t>
      </w:r>
      <w:r>
        <w:rPr>
          <w:rFonts w:ascii="Times New Roman"/>
          <w:color w:val="000000"/>
          <w:spacing w:val="16"/>
          <w:sz w:val="20"/>
        </w:rPr>
        <w:t xml:space="preserve"> </w:t>
      </w:r>
      <w:r>
        <w:rPr>
          <w:rFonts w:ascii="KCFTRC+CMR10"/>
          <w:color w:val="000000"/>
          <w:sz w:val="20"/>
        </w:rPr>
        <w:t>Structures</w:t>
      </w:r>
    </w:p>
    <w:p w14:paraId="4888005A" w14:textId="77777777" w:rsidR="00CF0253" w:rsidRDefault="00252649">
      <w:pPr>
        <w:spacing w:before="817" w:after="0" w:line="249" w:lineRule="exact"/>
        <w:jc w:val="left"/>
        <w:rPr>
          <w:rFonts w:ascii="Times New Roman"/>
          <w:color w:val="000000"/>
          <w:sz w:val="24"/>
        </w:rPr>
      </w:pPr>
      <w:r>
        <w:rPr>
          <w:rFonts w:ascii="VIOHQD+CMBX12"/>
          <w:color w:val="000000"/>
          <w:sz w:val="24"/>
        </w:rPr>
        <w:t>2.2</w:t>
      </w:r>
      <w:r>
        <w:rPr>
          <w:rFonts w:ascii="Times New Roman"/>
          <w:color w:val="000000"/>
          <w:spacing w:val="209"/>
          <w:sz w:val="24"/>
        </w:rPr>
        <w:t xml:space="preserve"> </w:t>
      </w:r>
      <w:r>
        <w:rPr>
          <w:rFonts w:ascii="VIOHQD+CMBX12"/>
          <w:color w:val="000000"/>
          <w:sz w:val="24"/>
        </w:rPr>
        <w:t>Description</w:t>
      </w:r>
      <w:r>
        <w:rPr>
          <w:rFonts w:ascii="Times New Roman"/>
          <w:color w:val="000000"/>
          <w:spacing w:val="29"/>
          <w:sz w:val="24"/>
        </w:rPr>
        <w:t xml:space="preserve"> </w:t>
      </w:r>
      <w:r>
        <w:rPr>
          <w:rFonts w:ascii="VIOHQD+CMBX12"/>
          <w:color w:val="000000"/>
          <w:sz w:val="24"/>
        </w:rPr>
        <w:t>of</w:t>
      </w:r>
      <w:r>
        <w:rPr>
          <w:rFonts w:ascii="Times New Roman"/>
          <w:color w:val="000000"/>
          <w:spacing w:val="30"/>
          <w:sz w:val="24"/>
        </w:rPr>
        <w:t xml:space="preserve"> </w:t>
      </w:r>
      <w:r>
        <w:rPr>
          <w:rFonts w:ascii="VIOHQD+CMBX12"/>
          <w:color w:val="000000"/>
          <w:spacing w:val="-1"/>
          <w:sz w:val="24"/>
        </w:rPr>
        <w:t>CER</w:t>
      </w:r>
      <w:r>
        <w:rPr>
          <w:rFonts w:ascii="Times New Roman"/>
          <w:color w:val="000000"/>
          <w:spacing w:val="30"/>
          <w:sz w:val="24"/>
        </w:rPr>
        <w:t xml:space="preserve"> </w:t>
      </w:r>
      <w:r>
        <w:rPr>
          <w:rFonts w:ascii="VIOHQD+CMBX12"/>
          <w:color w:val="000000"/>
          <w:sz w:val="24"/>
        </w:rPr>
        <w:t>Experiment</w:t>
      </w:r>
      <w:r>
        <w:rPr>
          <w:rFonts w:ascii="Times New Roman"/>
          <w:color w:val="000000"/>
          <w:spacing w:val="30"/>
          <w:sz w:val="24"/>
        </w:rPr>
        <w:t xml:space="preserve"> </w:t>
      </w:r>
      <w:r>
        <w:rPr>
          <w:rFonts w:ascii="VIOHQD+CMBX12"/>
          <w:color w:val="000000"/>
          <w:sz w:val="24"/>
        </w:rPr>
        <w:t>Data</w:t>
      </w:r>
    </w:p>
    <w:p w14:paraId="24825018" w14:textId="77777777" w:rsidR="00CF0253" w:rsidRDefault="00252649">
      <w:pPr>
        <w:spacing w:before="268" w:after="0" w:line="209" w:lineRule="exact"/>
        <w:jc w:val="left"/>
        <w:rPr>
          <w:rFonts w:ascii="Times New Roman"/>
          <w:color w:val="000000"/>
          <w:sz w:val="20"/>
        </w:rPr>
      </w:pPr>
      <w:r>
        <w:rPr>
          <w:rFonts w:ascii="KCFTRC+CMR10"/>
          <w:color w:val="000000"/>
          <w:sz w:val="20"/>
        </w:rPr>
        <w:t>The</w:t>
      </w:r>
      <w:r>
        <w:rPr>
          <w:rFonts w:ascii="Times New Roman"/>
          <w:color w:val="000000"/>
          <w:spacing w:val="12"/>
          <w:sz w:val="20"/>
        </w:rPr>
        <w:t xml:space="preserve"> </w:t>
      </w:r>
      <w:r>
        <w:rPr>
          <w:rFonts w:ascii="KCFTRC+CMR10"/>
          <w:color w:val="000000"/>
          <w:sz w:val="20"/>
        </w:rPr>
        <w:t>CER</w:t>
      </w:r>
      <w:r>
        <w:rPr>
          <w:rFonts w:ascii="Times New Roman"/>
          <w:color w:val="000000"/>
          <w:spacing w:val="12"/>
          <w:sz w:val="20"/>
        </w:rPr>
        <w:t xml:space="preserve"> </w:t>
      </w:r>
      <w:r>
        <w:rPr>
          <w:rFonts w:ascii="KCFTRC+CMR10"/>
          <w:color w:val="000000"/>
          <w:sz w:val="20"/>
        </w:rPr>
        <w:t>experiment</w:t>
      </w:r>
      <w:r>
        <w:rPr>
          <w:rFonts w:ascii="Times New Roman"/>
          <w:color w:val="000000"/>
          <w:spacing w:val="12"/>
          <w:sz w:val="20"/>
        </w:rPr>
        <w:t xml:space="preserve"> </w:t>
      </w:r>
      <w:r>
        <w:rPr>
          <w:rFonts w:ascii="KCFTRC+CMR10"/>
          <w:color w:val="000000"/>
          <w:sz w:val="20"/>
        </w:rPr>
        <w:t>dataset</w:t>
      </w:r>
      <w:r>
        <w:rPr>
          <w:rFonts w:ascii="Times New Roman"/>
          <w:color w:val="000000"/>
          <w:spacing w:val="12"/>
          <w:sz w:val="20"/>
        </w:rPr>
        <w:t xml:space="preserve"> </w:t>
      </w:r>
      <w:r>
        <w:rPr>
          <w:rFonts w:ascii="KCFTRC+CMR10"/>
          <w:color w:val="000000"/>
          <w:sz w:val="20"/>
        </w:rPr>
        <w:t>disseminated</w:t>
      </w:r>
      <w:r>
        <w:rPr>
          <w:rFonts w:ascii="Times New Roman"/>
          <w:color w:val="000000"/>
          <w:spacing w:val="12"/>
          <w:sz w:val="20"/>
        </w:rPr>
        <w:t xml:space="preserve"> </w:t>
      </w:r>
      <w:r>
        <w:rPr>
          <w:rFonts w:ascii="KCFTRC+CMR10"/>
          <w:color w:val="000000"/>
          <w:spacing w:val="-6"/>
          <w:sz w:val="20"/>
        </w:rPr>
        <w:t>by</w:t>
      </w:r>
      <w:r>
        <w:rPr>
          <w:rFonts w:ascii="Times New Roman"/>
          <w:color w:val="000000"/>
          <w:spacing w:val="18"/>
          <w:sz w:val="20"/>
        </w:rPr>
        <w:t xml:space="preserve"> </w:t>
      </w:r>
      <w:r>
        <w:rPr>
          <w:rFonts w:ascii="KCFTRC+CMR10"/>
          <w:color w:val="000000"/>
          <w:sz w:val="20"/>
        </w:rPr>
        <w:t>the</w:t>
      </w:r>
      <w:r>
        <w:rPr>
          <w:rFonts w:ascii="Times New Roman"/>
          <w:color w:val="000000"/>
          <w:spacing w:val="12"/>
          <w:sz w:val="20"/>
        </w:rPr>
        <w:t xml:space="preserve"> </w:t>
      </w:r>
      <w:r>
        <w:rPr>
          <w:rFonts w:ascii="KCFTRC+CMR10"/>
          <w:color w:val="000000"/>
          <w:sz w:val="20"/>
        </w:rPr>
        <w:t>Irish</w:t>
      </w:r>
      <w:r>
        <w:rPr>
          <w:rFonts w:ascii="Times New Roman"/>
          <w:color w:val="000000"/>
          <w:spacing w:val="12"/>
          <w:sz w:val="20"/>
        </w:rPr>
        <w:t xml:space="preserve"> </w:t>
      </w:r>
      <w:r>
        <w:rPr>
          <w:rFonts w:ascii="KCFTRC+CMR10"/>
          <w:color w:val="000000"/>
          <w:spacing w:val="1"/>
          <w:sz w:val="20"/>
        </w:rPr>
        <w:t>Social</w:t>
      </w:r>
      <w:r>
        <w:rPr>
          <w:rFonts w:ascii="Times New Roman"/>
          <w:color w:val="000000"/>
          <w:spacing w:val="11"/>
          <w:sz w:val="20"/>
        </w:rPr>
        <w:t xml:space="preserve"> </w:t>
      </w:r>
      <w:r>
        <w:rPr>
          <w:rFonts w:ascii="KCFTRC+CMR10"/>
          <w:color w:val="000000"/>
          <w:sz w:val="20"/>
        </w:rPr>
        <w:t>Science</w:t>
      </w:r>
      <w:r>
        <w:rPr>
          <w:rFonts w:ascii="Times New Roman"/>
          <w:color w:val="000000"/>
          <w:spacing w:val="12"/>
          <w:sz w:val="20"/>
        </w:rPr>
        <w:t xml:space="preserve"> </w:t>
      </w:r>
      <w:r>
        <w:rPr>
          <w:rFonts w:ascii="KCFTRC+CMR10"/>
          <w:color w:val="000000"/>
          <w:sz w:val="20"/>
        </w:rPr>
        <w:t>Data</w:t>
      </w:r>
      <w:r>
        <w:rPr>
          <w:rFonts w:ascii="Times New Roman"/>
          <w:color w:val="000000"/>
          <w:spacing w:val="12"/>
          <w:sz w:val="20"/>
        </w:rPr>
        <w:t xml:space="preserve"> </w:t>
      </w:r>
      <w:r>
        <w:rPr>
          <w:rFonts w:ascii="KCFTRC+CMR10"/>
          <w:color w:val="000000"/>
          <w:spacing w:val="-2"/>
          <w:sz w:val="20"/>
        </w:rPr>
        <w:t>Archive</w:t>
      </w:r>
      <w:r>
        <w:rPr>
          <w:rFonts w:ascii="Times New Roman"/>
          <w:color w:val="000000"/>
          <w:spacing w:val="14"/>
          <w:sz w:val="20"/>
        </w:rPr>
        <w:t xml:space="preserve"> </w:t>
      </w:r>
      <w:r>
        <w:rPr>
          <w:rFonts w:ascii="KCFTRC+CMR10"/>
          <w:color w:val="000000"/>
          <w:spacing w:val="-1"/>
          <w:sz w:val="20"/>
        </w:rPr>
        <w:t>(ISSDA)</w:t>
      </w:r>
      <w:r>
        <w:rPr>
          <w:rFonts w:ascii="Times New Roman"/>
          <w:color w:val="000000"/>
          <w:spacing w:val="13"/>
          <w:sz w:val="20"/>
        </w:rPr>
        <w:t xml:space="preserve"> </w:t>
      </w:r>
      <w:r>
        <w:rPr>
          <w:rFonts w:ascii="KCFTRC+CMR10"/>
          <w:color w:val="000000"/>
          <w:sz w:val="20"/>
        </w:rPr>
        <w:t>consists</w:t>
      </w:r>
      <w:r>
        <w:rPr>
          <w:rFonts w:ascii="Times New Roman"/>
          <w:color w:val="000000"/>
          <w:spacing w:val="12"/>
          <w:sz w:val="20"/>
        </w:rPr>
        <w:t xml:space="preserve"> </w:t>
      </w:r>
      <w:r>
        <w:rPr>
          <w:rFonts w:ascii="KCFTRC+CMR10"/>
          <w:color w:val="000000"/>
          <w:sz w:val="20"/>
        </w:rPr>
        <w:t>of</w:t>
      </w:r>
      <w:r>
        <w:rPr>
          <w:rFonts w:ascii="Times New Roman"/>
          <w:color w:val="000000"/>
          <w:spacing w:val="12"/>
          <w:sz w:val="20"/>
        </w:rPr>
        <w:t xml:space="preserve"> </w:t>
      </w:r>
      <w:proofErr w:type="spellStart"/>
      <w:r>
        <w:rPr>
          <w:rFonts w:ascii="KCFTRC+CMR10"/>
          <w:color w:val="000000"/>
          <w:sz w:val="20"/>
        </w:rPr>
        <w:t>partic</w:t>
      </w:r>
      <w:proofErr w:type="spellEnd"/>
      <w:r>
        <w:rPr>
          <w:rFonts w:ascii="KCFTRC+CMR10"/>
          <w:color w:val="000000"/>
          <w:sz w:val="20"/>
        </w:rPr>
        <w:t>-</w:t>
      </w:r>
    </w:p>
    <w:p w14:paraId="36476290" w14:textId="77777777" w:rsidR="00CF0253" w:rsidRDefault="00252649">
      <w:pPr>
        <w:spacing w:before="149" w:after="0" w:line="209" w:lineRule="exact"/>
        <w:jc w:val="left"/>
        <w:rPr>
          <w:rFonts w:ascii="Times New Roman"/>
          <w:color w:val="000000"/>
          <w:sz w:val="20"/>
        </w:rPr>
      </w:pPr>
      <w:proofErr w:type="spellStart"/>
      <w:r>
        <w:rPr>
          <w:rFonts w:ascii="KCFTRC+CMR10"/>
          <w:color w:val="000000"/>
          <w:sz w:val="20"/>
        </w:rPr>
        <w:t>ipating</w:t>
      </w:r>
      <w:proofErr w:type="spellEnd"/>
      <w:r>
        <w:rPr>
          <w:rFonts w:ascii="Times New Roman"/>
          <w:color w:val="000000"/>
          <w:spacing w:val="16"/>
          <w:sz w:val="20"/>
        </w:rPr>
        <w:t xml:space="preserve"> </w:t>
      </w:r>
      <w:r>
        <w:rPr>
          <w:rFonts w:ascii="KCFTRC+CMR10" w:hAnsi="KCFTRC+CMR10" w:cs="KCFTRC+CMR10"/>
          <w:color w:val="000000"/>
          <w:sz w:val="20"/>
        </w:rPr>
        <w:t>households’</w:t>
      </w:r>
      <w:r>
        <w:rPr>
          <w:rFonts w:ascii="Times New Roman"/>
          <w:color w:val="000000"/>
          <w:spacing w:val="17"/>
          <w:sz w:val="20"/>
        </w:rPr>
        <w:t xml:space="preserve"> </w:t>
      </w:r>
      <w:r>
        <w:rPr>
          <w:rFonts w:ascii="KCFTRC+CMR10"/>
          <w:color w:val="000000"/>
          <w:spacing w:val="-1"/>
          <w:sz w:val="20"/>
        </w:rPr>
        <w:t>electricity</w:t>
      </w:r>
      <w:r>
        <w:rPr>
          <w:rFonts w:ascii="Times New Roman"/>
          <w:color w:val="000000"/>
          <w:spacing w:val="17"/>
          <w:sz w:val="20"/>
        </w:rPr>
        <w:t xml:space="preserve"> </w:t>
      </w:r>
      <w:r>
        <w:rPr>
          <w:rFonts w:ascii="KCFTRC+CMR10"/>
          <w:color w:val="000000"/>
          <w:sz w:val="20"/>
        </w:rPr>
        <w:t>consumption</w:t>
      </w:r>
      <w:r>
        <w:rPr>
          <w:rFonts w:ascii="Times New Roman"/>
          <w:color w:val="000000"/>
          <w:spacing w:val="16"/>
          <w:sz w:val="20"/>
        </w:rPr>
        <w:t xml:space="preserve"> </w:t>
      </w:r>
      <w:r>
        <w:rPr>
          <w:rFonts w:ascii="KCFTRC+CMR10"/>
          <w:color w:val="000000"/>
          <w:sz w:val="20"/>
        </w:rPr>
        <w:t>and</w:t>
      </w:r>
      <w:r>
        <w:rPr>
          <w:rFonts w:ascii="Times New Roman"/>
          <w:color w:val="000000"/>
          <w:spacing w:val="17"/>
          <w:sz w:val="20"/>
        </w:rPr>
        <w:t xml:space="preserve"> </w:t>
      </w:r>
      <w:r>
        <w:rPr>
          <w:rFonts w:ascii="KCFTRC+CMR10"/>
          <w:color w:val="000000"/>
          <w:spacing w:val="-1"/>
          <w:sz w:val="20"/>
        </w:rPr>
        <w:t>survey</w:t>
      </w:r>
      <w:r>
        <w:rPr>
          <w:rFonts w:ascii="Times New Roman"/>
          <w:color w:val="000000"/>
          <w:spacing w:val="17"/>
          <w:sz w:val="20"/>
        </w:rPr>
        <w:t xml:space="preserve"> </w:t>
      </w:r>
      <w:r>
        <w:rPr>
          <w:rFonts w:ascii="KCFTRC+CMR10"/>
          <w:color w:val="000000"/>
          <w:sz w:val="20"/>
        </w:rPr>
        <w:t>data.</w:t>
      </w:r>
    </w:p>
    <w:p w14:paraId="6B9D10D7" w14:textId="77777777" w:rsidR="00CF0253" w:rsidRDefault="00252649">
      <w:pPr>
        <w:spacing w:before="149" w:after="0" w:line="209" w:lineRule="exact"/>
        <w:ind w:left="299"/>
        <w:jc w:val="left"/>
        <w:rPr>
          <w:rFonts w:ascii="Times New Roman"/>
          <w:color w:val="000000"/>
          <w:sz w:val="20"/>
        </w:rPr>
      </w:pPr>
      <w:r>
        <w:rPr>
          <w:rFonts w:ascii="KCFTRC+CMR10"/>
          <w:color w:val="000000"/>
          <w:sz w:val="20"/>
        </w:rPr>
        <w:t>Throughout</w:t>
      </w:r>
      <w:r>
        <w:rPr>
          <w:rFonts w:ascii="Times New Roman"/>
          <w:color w:val="000000"/>
          <w:spacing w:val="34"/>
          <w:sz w:val="20"/>
        </w:rPr>
        <w:t xml:space="preserve"> </w:t>
      </w:r>
      <w:r>
        <w:rPr>
          <w:rFonts w:ascii="KCFTRC+CMR10"/>
          <w:color w:val="000000"/>
          <w:sz w:val="20"/>
        </w:rPr>
        <w:t>the</w:t>
      </w:r>
      <w:r>
        <w:rPr>
          <w:rFonts w:ascii="Times New Roman"/>
          <w:color w:val="000000"/>
          <w:spacing w:val="34"/>
          <w:sz w:val="20"/>
        </w:rPr>
        <w:t xml:space="preserve"> </w:t>
      </w:r>
      <w:r>
        <w:rPr>
          <w:rFonts w:ascii="KCFTRC+CMR10"/>
          <w:color w:val="000000"/>
          <w:sz w:val="20"/>
        </w:rPr>
        <w:t>baseline</w:t>
      </w:r>
      <w:r>
        <w:rPr>
          <w:rFonts w:ascii="Times New Roman"/>
          <w:color w:val="000000"/>
          <w:spacing w:val="34"/>
          <w:sz w:val="20"/>
        </w:rPr>
        <w:t xml:space="preserve"> </w:t>
      </w:r>
      <w:r>
        <w:rPr>
          <w:rFonts w:ascii="KCFTRC+CMR10"/>
          <w:color w:val="000000"/>
          <w:sz w:val="20"/>
        </w:rPr>
        <w:t>and</w:t>
      </w:r>
      <w:r>
        <w:rPr>
          <w:rFonts w:ascii="Times New Roman"/>
          <w:color w:val="000000"/>
          <w:spacing w:val="34"/>
          <w:sz w:val="20"/>
        </w:rPr>
        <w:t xml:space="preserve"> </w:t>
      </w:r>
      <w:r>
        <w:rPr>
          <w:rFonts w:ascii="KCFTRC+CMR10"/>
          <w:color w:val="000000"/>
          <w:spacing w:val="-1"/>
          <w:sz w:val="20"/>
        </w:rPr>
        <w:t>treatment</w:t>
      </w:r>
      <w:r>
        <w:rPr>
          <w:rFonts w:ascii="Times New Roman"/>
          <w:color w:val="000000"/>
          <w:spacing w:val="35"/>
          <w:sz w:val="20"/>
        </w:rPr>
        <w:t xml:space="preserve"> </w:t>
      </w:r>
      <w:r>
        <w:rPr>
          <w:rFonts w:ascii="KCFTRC+CMR10"/>
          <w:color w:val="000000"/>
          <w:spacing w:val="1"/>
          <w:sz w:val="20"/>
        </w:rPr>
        <w:t>periods,</w:t>
      </w:r>
      <w:r>
        <w:rPr>
          <w:rFonts w:ascii="Times New Roman"/>
          <w:color w:val="000000"/>
          <w:spacing w:val="37"/>
          <w:sz w:val="20"/>
        </w:rPr>
        <w:t xml:space="preserve"> </w:t>
      </w:r>
      <w:r>
        <w:rPr>
          <w:rFonts w:ascii="KCFTRC+CMR10"/>
          <w:color w:val="000000"/>
          <w:sz w:val="20"/>
        </w:rPr>
        <w:t>meter</w:t>
      </w:r>
      <w:r>
        <w:rPr>
          <w:rFonts w:ascii="Times New Roman"/>
          <w:color w:val="000000"/>
          <w:spacing w:val="34"/>
          <w:sz w:val="20"/>
        </w:rPr>
        <w:t xml:space="preserve"> </w:t>
      </w:r>
      <w:r>
        <w:rPr>
          <w:rFonts w:ascii="KCFTRC+CMR10"/>
          <w:color w:val="000000"/>
          <w:sz w:val="20"/>
        </w:rPr>
        <w:t>reads</w:t>
      </w:r>
      <w:r>
        <w:rPr>
          <w:rFonts w:ascii="Times New Roman"/>
          <w:color w:val="000000"/>
          <w:spacing w:val="34"/>
          <w:sz w:val="20"/>
        </w:rPr>
        <w:t xml:space="preserve"> </w:t>
      </w:r>
      <w:r>
        <w:rPr>
          <w:rFonts w:ascii="KCFTRC+CMR10"/>
          <w:color w:val="000000"/>
          <w:sz w:val="20"/>
        </w:rPr>
        <w:t>for</w:t>
      </w:r>
      <w:r>
        <w:rPr>
          <w:rFonts w:ascii="Times New Roman"/>
          <w:color w:val="000000"/>
          <w:spacing w:val="34"/>
          <w:sz w:val="20"/>
        </w:rPr>
        <w:t xml:space="preserve"> </w:t>
      </w:r>
      <w:r>
        <w:rPr>
          <w:rFonts w:ascii="KCFTRC+CMR10"/>
          <w:color w:val="000000"/>
          <w:spacing w:val="-1"/>
          <w:sz w:val="20"/>
        </w:rPr>
        <w:t>residential</w:t>
      </w:r>
      <w:r>
        <w:rPr>
          <w:rFonts w:ascii="Times New Roman"/>
          <w:color w:val="000000"/>
          <w:spacing w:val="34"/>
          <w:sz w:val="20"/>
        </w:rPr>
        <w:t xml:space="preserve"> </w:t>
      </w:r>
      <w:r>
        <w:rPr>
          <w:rFonts w:ascii="KCFTRC+CMR10"/>
          <w:color w:val="000000"/>
          <w:spacing w:val="-1"/>
          <w:sz w:val="20"/>
        </w:rPr>
        <w:t>participants</w:t>
      </w:r>
      <w:r>
        <w:rPr>
          <w:rFonts w:ascii="Times New Roman"/>
          <w:color w:val="000000"/>
          <w:spacing w:val="34"/>
          <w:sz w:val="20"/>
        </w:rPr>
        <w:t xml:space="preserve"> </w:t>
      </w:r>
      <w:r>
        <w:rPr>
          <w:rFonts w:ascii="KCFTRC+CMR10"/>
          <w:color w:val="000000"/>
          <w:spacing w:val="-2"/>
          <w:sz w:val="20"/>
        </w:rPr>
        <w:t>were</w:t>
      </w:r>
      <w:r>
        <w:rPr>
          <w:rFonts w:ascii="Times New Roman"/>
          <w:color w:val="000000"/>
          <w:spacing w:val="36"/>
          <w:sz w:val="20"/>
        </w:rPr>
        <w:t xml:space="preserve"> </w:t>
      </w:r>
      <w:r>
        <w:rPr>
          <w:rFonts w:ascii="KCFTRC+CMR10"/>
          <w:color w:val="000000"/>
          <w:sz w:val="20"/>
        </w:rPr>
        <w:t>recorded</w:t>
      </w:r>
      <w:r>
        <w:rPr>
          <w:rFonts w:ascii="Times New Roman"/>
          <w:color w:val="000000"/>
          <w:spacing w:val="34"/>
          <w:sz w:val="20"/>
        </w:rPr>
        <w:t xml:space="preserve"> </w:t>
      </w:r>
      <w:r>
        <w:rPr>
          <w:rFonts w:ascii="KCFTRC+CMR10"/>
          <w:color w:val="000000"/>
          <w:sz w:val="20"/>
        </w:rPr>
        <w:t>in</w:t>
      </w:r>
    </w:p>
    <w:p w14:paraId="039C02D8"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30-minute</w:t>
      </w:r>
      <w:r>
        <w:rPr>
          <w:rFonts w:ascii="Times New Roman"/>
          <w:color w:val="000000"/>
          <w:spacing w:val="30"/>
          <w:sz w:val="20"/>
        </w:rPr>
        <w:t xml:space="preserve"> </w:t>
      </w:r>
      <w:r>
        <w:rPr>
          <w:rFonts w:ascii="KCFTRC+CMR10"/>
          <w:color w:val="000000"/>
          <w:spacing w:val="-2"/>
          <w:sz w:val="20"/>
        </w:rPr>
        <w:t>intervals.</w:t>
      </w:r>
      <w:r>
        <w:rPr>
          <w:rFonts w:ascii="Times New Roman"/>
          <w:color w:val="000000"/>
          <w:spacing w:val="79"/>
          <w:sz w:val="20"/>
        </w:rPr>
        <w:t xml:space="preserve"> </w:t>
      </w:r>
      <w:r>
        <w:rPr>
          <w:rFonts w:ascii="KCFTRC+CMR10"/>
          <w:color w:val="000000"/>
          <w:sz w:val="20"/>
        </w:rPr>
        <w:t>The</w:t>
      </w:r>
      <w:r>
        <w:rPr>
          <w:rFonts w:ascii="Times New Roman"/>
          <w:color w:val="000000"/>
          <w:spacing w:val="29"/>
          <w:sz w:val="20"/>
        </w:rPr>
        <w:t xml:space="preserve"> </w:t>
      </w:r>
      <w:r>
        <w:rPr>
          <w:rFonts w:ascii="KCFTRC+CMR10"/>
          <w:color w:val="000000"/>
          <w:sz w:val="20"/>
        </w:rPr>
        <w:t>high</w:t>
      </w:r>
      <w:r>
        <w:rPr>
          <w:rFonts w:ascii="Times New Roman"/>
          <w:color w:val="000000"/>
          <w:spacing w:val="29"/>
          <w:sz w:val="20"/>
        </w:rPr>
        <w:t xml:space="preserve"> </w:t>
      </w:r>
      <w:r>
        <w:rPr>
          <w:rFonts w:ascii="KCFTRC+CMR10"/>
          <w:color w:val="000000"/>
          <w:spacing w:val="-1"/>
          <w:sz w:val="20"/>
        </w:rPr>
        <w:t>granularity</w:t>
      </w:r>
      <w:r>
        <w:rPr>
          <w:rFonts w:ascii="Times New Roman"/>
          <w:color w:val="000000"/>
          <w:spacing w:val="30"/>
          <w:sz w:val="20"/>
        </w:rPr>
        <w:t xml:space="preserve"> </w:t>
      </w:r>
      <w:r>
        <w:rPr>
          <w:rFonts w:ascii="KCFTRC+CMR10"/>
          <w:color w:val="000000"/>
          <w:sz w:val="20"/>
        </w:rPr>
        <w:t>of</w:t>
      </w:r>
      <w:r>
        <w:rPr>
          <w:rFonts w:ascii="Times New Roman"/>
          <w:color w:val="000000"/>
          <w:spacing w:val="29"/>
          <w:sz w:val="20"/>
        </w:rPr>
        <w:t xml:space="preserve"> </w:t>
      </w:r>
      <w:r>
        <w:rPr>
          <w:rFonts w:ascii="KCFTRC+CMR10"/>
          <w:color w:val="000000"/>
          <w:sz w:val="20"/>
        </w:rPr>
        <w:t>the</w:t>
      </w:r>
      <w:r>
        <w:rPr>
          <w:rFonts w:ascii="Times New Roman"/>
          <w:color w:val="000000"/>
          <w:spacing w:val="29"/>
          <w:sz w:val="20"/>
        </w:rPr>
        <w:t xml:space="preserve"> </w:t>
      </w:r>
      <w:r>
        <w:rPr>
          <w:rFonts w:ascii="KCFTRC+CMR10"/>
          <w:color w:val="000000"/>
          <w:spacing w:val="-1"/>
          <w:sz w:val="20"/>
        </w:rPr>
        <w:t>electricity</w:t>
      </w:r>
      <w:r>
        <w:rPr>
          <w:rFonts w:ascii="Times New Roman"/>
          <w:color w:val="000000"/>
          <w:spacing w:val="30"/>
          <w:sz w:val="20"/>
        </w:rPr>
        <w:t xml:space="preserve"> </w:t>
      </w:r>
      <w:r>
        <w:rPr>
          <w:rFonts w:ascii="KCFTRC+CMR10"/>
          <w:color w:val="000000"/>
          <w:sz w:val="20"/>
        </w:rPr>
        <w:t>consumption</w:t>
      </w:r>
      <w:r>
        <w:rPr>
          <w:rFonts w:ascii="Times New Roman"/>
          <w:color w:val="000000"/>
          <w:spacing w:val="29"/>
          <w:sz w:val="20"/>
        </w:rPr>
        <w:t xml:space="preserve"> </w:t>
      </w:r>
      <w:r>
        <w:rPr>
          <w:rFonts w:ascii="KCFTRC+CMR10"/>
          <w:color w:val="000000"/>
          <w:sz w:val="20"/>
        </w:rPr>
        <w:t>data</w:t>
      </w:r>
      <w:r>
        <w:rPr>
          <w:rFonts w:ascii="Times New Roman"/>
          <w:color w:val="000000"/>
          <w:spacing w:val="29"/>
          <w:sz w:val="20"/>
        </w:rPr>
        <w:t xml:space="preserve"> </w:t>
      </w:r>
      <w:r>
        <w:rPr>
          <w:rFonts w:ascii="KCFTRC+CMR10"/>
          <w:color w:val="000000"/>
          <w:sz w:val="20"/>
        </w:rPr>
        <w:t>generated</w:t>
      </w:r>
      <w:r>
        <w:rPr>
          <w:rFonts w:ascii="Times New Roman"/>
          <w:color w:val="000000"/>
          <w:spacing w:val="29"/>
          <w:sz w:val="20"/>
        </w:rPr>
        <w:t xml:space="preserve"> </w:t>
      </w:r>
      <w:r>
        <w:rPr>
          <w:rFonts w:ascii="KCFTRC+CMR10"/>
          <w:color w:val="000000"/>
          <w:sz w:val="20"/>
        </w:rPr>
        <w:t>from</w:t>
      </w:r>
      <w:r>
        <w:rPr>
          <w:rFonts w:ascii="Times New Roman"/>
          <w:color w:val="000000"/>
          <w:spacing w:val="29"/>
          <w:sz w:val="20"/>
        </w:rPr>
        <w:t xml:space="preserve"> </w:t>
      </w:r>
      <w:r>
        <w:rPr>
          <w:rFonts w:ascii="KCFTRC+CMR10"/>
          <w:color w:val="000000"/>
          <w:sz w:val="20"/>
        </w:rPr>
        <w:t>a</w:t>
      </w:r>
      <w:r>
        <w:rPr>
          <w:rFonts w:ascii="Times New Roman"/>
          <w:color w:val="000000"/>
          <w:spacing w:val="29"/>
          <w:sz w:val="20"/>
        </w:rPr>
        <w:t xml:space="preserve"> </w:t>
      </w:r>
      <w:r>
        <w:rPr>
          <w:rFonts w:ascii="KCFTRC+CMR10"/>
          <w:color w:val="000000"/>
          <w:spacing w:val="-1"/>
          <w:sz w:val="20"/>
        </w:rPr>
        <w:t>well-designed</w:t>
      </w:r>
    </w:p>
    <w:p w14:paraId="1325B9F7" w14:textId="77777777" w:rsidR="00CF0253" w:rsidRDefault="00252649">
      <w:pPr>
        <w:spacing w:before="149" w:after="0" w:line="209" w:lineRule="exact"/>
        <w:jc w:val="left"/>
        <w:rPr>
          <w:rFonts w:ascii="Times New Roman"/>
          <w:color w:val="000000"/>
          <w:sz w:val="20"/>
        </w:rPr>
      </w:pPr>
      <w:r>
        <w:rPr>
          <w:rFonts w:ascii="KCFTRC+CMR10"/>
          <w:color w:val="000000"/>
          <w:sz w:val="20"/>
        </w:rPr>
        <w:t>experiment</w:t>
      </w:r>
      <w:r>
        <w:rPr>
          <w:rFonts w:ascii="Times New Roman"/>
          <w:color w:val="000000"/>
          <w:spacing w:val="19"/>
          <w:sz w:val="20"/>
        </w:rPr>
        <w:t xml:space="preserve"> </w:t>
      </w:r>
      <w:r>
        <w:rPr>
          <w:rFonts w:ascii="KCFTRC+CMR10"/>
          <w:color w:val="000000"/>
          <w:sz w:val="20"/>
        </w:rPr>
        <w:t>enables</w:t>
      </w:r>
      <w:r>
        <w:rPr>
          <w:rFonts w:ascii="Times New Roman"/>
          <w:color w:val="000000"/>
          <w:spacing w:val="19"/>
          <w:sz w:val="20"/>
        </w:rPr>
        <w:t xml:space="preserve"> </w:t>
      </w:r>
      <w:r>
        <w:rPr>
          <w:rFonts w:ascii="KCFTRC+CMR10"/>
          <w:color w:val="000000"/>
          <w:spacing w:val="-1"/>
          <w:sz w:val="20"/>
        </w:rPr>
        <w:t>quantifying</w:t>
      </w:r>
      <w:r>
        <w:rPr>
          <w:rFonts w:ascii="Times New Roman"/>
          <w:color w:val="000000"/>
          <w:spacing w:val="19"/>
          <w:sz w:val="20"/>
        </w:rPr>
        <w:t xml:space="preserve"> </w:t>
      </w:r>
      <w:r>
        <w:rPr>
          <w:rFonts w:ascii="KCFTRC+CMR10"/>
          <w:color w:val="000000"/>
          <w:sz w:val="20"/>
        </w:rPr>
        <w:t>the</w:t>
      </w:r>
      <w:r>
        <w:rPr>
          <w:rFonts w:ascii="Times New Roman"/>
          <w:color w:val="000000"/>
          <w:spacing w:val="18"/>
          <w:sz w:val="20"/>
        </w:rPr>
        <w:t xml:space="preserve"> </w:t>
      </w:r>
      <w:r>
        <w:rPr>
          <w:rFonts w:ascii="KCFTRC+CMR10"/>
          <w:color w:val="000000"/>
          <w:sz w:val="20"/>
        </w:rPr>
        <w:t>energy</w:t>
      </w:r>
      <w:r>
        <w:rPr>
          <w:rFonts w:ascii="Times New Roman"/>
          <w:color w:val="000000"/>
          <w:spacing w:val="19"/>
          <w:sz w:val="20"/>
        </w:rPr>
        <w:t xml:space="preserve"> </w:t>
      </w:r>
      <w:r>
        <w:rPr>
          <w:rFonts w:ascii="KCFTRC+CMR10"/>
          <w:color w:val="000000"/>
          <w:spacing w:val="-1"/>
          <w:sz w:val="20"/>
        </w:rPr>
        <w:t>savings</w:t>
      </w:r>
      <w:r>
        <w:rPr>
          <w:rFonts w:ascii="Times New Roman"/>
          <w:color w:val="000000"/>
          <w:spacing w:val="20"/>
          <w:sz w:val="20"/>
        </w:rPr>
        <w:t xml:space="preserve"> </w:t>
      </w:r>
      <w:r>
        <w:rPr>
          <w:rFonts w:ascii="KCFTRC+CMR10"/>
          <w:color w:val="000000"/>
          <w:sz w:val="20"/>
        </w:rPr>
        <w:t>when</w:t>
      </w:r>
      <w:r>
        <w:rPr>
          <w:rFonts w:ascii="Times New Roman"/>
          <w:color w:val="000000"/>
          <w:spacing w:val="19"/>
          <w:sz w:val="20"/>
        </w:rPr>
        <w:t xml:space="preserve"> </w:t>
      </w:r>
      <w:r>
        <w:rPr>
          <w:rFonts w:ascii="KCFTRC+CMR10"/>
          <w:color w:val="000000"/>
          <w:sz w:val="20"/>
        </w:rPr>
        <w:t>transferring</w:t>
      </w:r>
      <w:r>
        <w:rPr>
          <w:rFonts w:ascii="Times New Roman"/>
          <w:color w:val="000000"/>
          <w:spacing w:val="19"/>
          <w:sz w:val="20"/>
        </w:rPr>
        <w:t xml:space="preserve"> </w:t>
      </w:r>
      <w:r>
        <w:rPr>
          <w:rFonts w:ascii="KCFTRC+CMR10"/>
          <w:color w:val="000000"/>
          <w:sz w:val="20"/>
        </w:rPr>
        <w:t>to</w:t>
      </w:r>
      <w:r>
        <w:rPr>
          <w:rFonts w:ascii="Times New Roman"/>
          <w:color w:val="000000"/>
          <w:spacing w:val="18"/>
          <w:sz w:val="20"/>
        </w:rPr>
        <w:t xml:space="preserve"> </w:t>
      </w:r>
      <w:r>
        <w:rPr>
          <w:rFonts w:ascii="KCFTRC+CMR10"/>
          <w:color w:val="000000"/>
          <w:sz w:val="20"/>
        </w:rPr>
        <w:t>TOU</w:t>
      </w:r>
      <w:r>
        <w:rPr>
          <w:rFonts w:ascii="Times New Roman"/>
          <w:color w:val="000000"/>
          <w:spacing w:val="18"/>
          <w:sz w:val="20"/>
        </w:rPr>
        <w:t xml:space="preserve"> </w:t>
      </w:r>
      <w:r>
        <w:rPr>
          <w:rFonts w:ascii="KCFTRC+CMR10"/>
          <w:color w:val="000000"/>
          <w:spacing w:val="-1"/>
          <w:sz w:val="20"/>
        </w:rPr>
        <w:t>electricity</w:t>
      </w:r>
      <w:r>
        <w:rPr>
          <w:rFonts w:ascii="Times New Roman"/>
          <w:color w:val="000000"/>
          <w:spacing w:val="19"/>
          <w:sz w:val="20"/>
        </w:rPr>
        <w:t xml:space="preserve"> </w:t>
      </w:r>
      <w:r>
        <w:rPr>
          <w:rFonts w:ascii="KCFTRC+CMR10"/>
          <w:color w:val="000000"/>
          <w:sz w:val="20"/>
        </w:rPr>
        <w:t>pricing</w:t>
      </w:r>
      <w:r>
        <w:rPr>
          <w:rFonts w:ascii="Times New Roman"/>
          <w:color w:val="000000"/>
          <w:spacing w:val="18"/>
          <w:sz w:val="20"/>
        </w:rPr>
        <w:t xml:space="preserve"> </w:t>
      </w:r>
      <w:r>
        <w:rPr>
          <w:rFonts w:ascii="KCFTRC+CMR10"/>
          <w:color w:val="000000"/>
          <w:sz w:val="20"/>
        </w:rPr>
        <w:t>for</w:t>
      </w:r>
      <w:r>
        <w:rPr>
          <w:rFonts w:ascii="Times New Roman"/>
          <w:color w:val="000000"/>
          <w:spacing w:val="19"/>
          <w:sz w:val="20"/>
        </w:rPr>
        <w:t xml:space="preserve"> </w:t>
      </w:r>
      <w:r>
        <w:rPr>
          <w:rFonts w:ascii="KCFTRC+CMR10"/>
          <w:color w:val="000000"/>
          <w:spacing w:val="-2"/>
          <w:sz w:val="20"/>
        </w:rPr>
        <w:t>each</w:t>
      </w:r>
      <w:r>
        <w:rPr>
          <w:rFonts w:ascii="Times New Roman"/>
          <w:color w:val="000000"/>
          <w:spacing w:val="20"/>
          <w:sz w:val="20"/>
        </w:rPr>
        <w:t xml:space="preserve"> </w:t>
      </w:r>
      <w:r>
        <w:rPr>
          <w:rFonts w:ascii="KCFTRC+CMR10"/>
          <w:color w:val="000000"/>
          <w:sz w:val="20"/>
        </w:rPr>
        <w:t>of</w:t>
      </w:r>
      <w:r>
        <w:rPr>
          <w:rFonts w:ascii="Times New Roman"/>
          <w:color w:val="000000"/>
          <w:spacing w:val="19"/>
          <w:sz w:val="20"/>
        </w:rPr>
        <w:t xml:space="preserve"> </w:t>
      </w:r>
      <w:r>
        <w:rPr>
          <w:rFonts w:ascii="KCFTRC+CMR10"/>
          <w:color w:val="000000"/>
          <w:sz w:val="20"/>
        </w:rPr>
        <w:t>the</w:t>
      </w:r>
    </w:p>
    <w:p w14:paraId="295BF3A0" w14:textId="77777777" w:rsidR="00CF0253" w:rsidRDefault="00252649">
      <w:pPr>
        <w:spacing w:before="149" w:after="0" w:line="209" w:lineRule="exact"/>
        <w:jc w:val="left"/>
        <w:rPr>
          <w:rFonts w:ascii="Times New Roman"/>
          <w:color w:val="000000"/>
          <w:sz w:val="20"/>
        </w:rPr>
      </w:pPr>
      <w:r>
        <w:rPr>
          <w:rFonts w:ascii="KCFTRC+CMR10"/>
          <w:color w:val="000000"/>
          <w:sz w:val="20"/>
        </w:rPr>
        <w:t>three</w:t>
      </w:r>
      <w:r>
        <w:rPr>
          <w:rFonts w:ascii="Times New Roman"/>
          <w:color w:val="000000"/>
          <w:spacing w:val="16"/>
          <w:sz w:val="20"/>
        </w:rPr>
        <w:t xml:space="preserve"> </w:t>
      </w:r>
      <w:r>
        <w:rPr>
          <w:rFonts w:ascii="KCFTRC+CMR10"/>
          <w:color w:val="000000"/>
          <w:sz w:val="20"/>
        </w:rPr>
        <w:t>rate</w:t>
      </w:r>
      <w:r>
        <w:rPr>
          <w:rFonts w:ascii="Times New Roman"/>
          <w:color w:val="000000"/>
          <w:spacing w:val="17"/>
          <w:sz w:val="20"/>
        </w:rPr>
        <w:t xml:space="preserve"> </w:t>
      </w:r>
      <w:r>
        <w:rPr>
          <w:rFonts w:ascii="KCFTRC+CMR10"/>
          <w:color w:val="000000"/>
          <w:spacing w:val="1"/>
          <w:sz w:val="20"/>
        </w:rPr>
        <w:t>periods.</w:t>
      </w:r>
    </w:p>
    <w:p w14:paraId="479E121F" w14:textId="77777777" w:rsidR="00CF0253" w:rsidRDefault="00252649">
      <w:pPr>
        <w:spacing w:before="149" w:after="0" w:line="209" w:lineRule="exact"/>
        <w:ind w:left="299"/>
        <w:jc w:val="left"/>
        <w:rPr>
          <w:rFonts w:ascii="Times New Roman"/>
          <w:color w:val="000000"/>
          <w:sz w:val="20"/>
        </w:rPr>
      </w:pPr>
      <w:r>
        <w:rPr>
          <w:rFonts w:ascii="KCFTRC+CMR10"/>
          <w:color w:val="000000"/>
          <w:sz w:val="20"/>
        </w:rPr>
        <w:t>The</w:t>
      </w:r>
      <w:r>
        <w:rPr>
          <w:rFonts w:ascii="Times New Roman"/>
          <w:color w:val="000000"/>
          <w:spacing w:val="19"/>
          <w:sz w:val="20"/>
        </w:rPr>
        <w:t xml:space="preserve"> </w:t>
      </w:r>
      <w:r>
        <w:rPr>
          <w:rFonts w:ascii="KCFTRC+CMR10"/>
          <w:color w:val="000000"/>
          <w:spacing w:val="-1"/>
          <w:sz w:val="20"/>
        </w:rPr>
        <w:t>survey</w:t>
      </w:r>
      <w:r>
        <w:rPr>
          <w:rFonts w:ascii="Times New Roman"/>
          <w:color w:val="000000"/>
          <w:spacing w:val="20"/>
          <w:sz w:val="20"/>
        </w:rPr>
        <w:t xml:space="preserve"> </w:t>
      </w:r>
      <w:r>
        <w:rPr>
          <w:rFonts w:ascii="KCFTRC+CMR10"/>
          <w:color w:val="000000"/>
          <w:sz w:val="20"/>
        </w:rPr>
        <w:t>data</w:t>
      </w:r>
      <w:r>
        <w:rPr>
          <w:rFonts w:ascii="Times New Roman"/>
          <w:color w:val="000000"/>
          <w:spacing w:val="19"/>
          <w:sz w:val="20"/>
        </w:rPr>
        <w:t xml:space="preserve"> </w:t>
      </w:r>
      <w:r>
        <w:rPr>
          <w:rFonts w:ascii="KCFTRC+CMR10"/>
          <w:color w:val="000000"/>
          <w:spacing w:val="-1"/>
          <w:sz w:val="20"/>
        </w:rPr>
        <w:t>contains</w:t>
      </w:r>
      <w:r>
        <w:rPr>
          <w:rFonts w:ascii="Times New Roman"/>
          <w:color w:val="000000"/>
          <w:spacing w:val="20"/>
          <w:sz w:val="20"/>
        </w:rPr>
        <w:t xml:space="preserve"> </w:t>
      </w:r>
      <w:r>
        <w:rPr>
          <w:rFonts w:ascii="KCFTRC+CMR10" w:hAnsi="KCFTRC+CMR10" w:cs="KCFTRC+CMR10"/>
          <w:color w:val="000000"/>
          <w:spacing w:val="-1"/>
          <w:sz w:val="20"/>
        </w:rPr>
        <w:t>participants’</w:t>
      </w:r>
      <w:r>
        <w:rPr>
          <w:rFonts w:ascii="Times New Roman"/>
          <w:color w:val="000000"/>
          <w:spacing w:val="19"/>
          <w:sz w:val="20"/>
        </w:rPr>
        <w:t xml:space="preserve"> </w:t>
      </w:r>
      <w:r>
        <w:rPr>
          <w:rFonts w:ascii="KCFTRC+CMR10"/>
          <w:color w:val="000000"/>
          <w:sz w:val="20"/>
        </w:rPr>
        <w:t>responses</w:t>
      </w:r>
      <w:r>
        <w:rPr>
          <w:rFonts w:ascii="Times New Roman"/>
          <w:color w:val="000000"/>
          <w:spacing w:val="18"/>
          <w:sz w:val="20"/>
        </w:rPr>
        <w:t xml:space="preserve"> </w:t>
      </w:r>
      <w:r>
        <w:rPr>
          <w:rFonts w:ascii="KCFTRC+CMR10"/>
          <w:color w:val="000000"/>
          <w:sz w:val="20"/>
        </w:rPr>
        <w:t>to</w:t>
      </w:r>
      <w:r>
        <w:rPr>
          <w:rFonts w:ascii="Times New Roman"/>
          <w:color w:val="000000"/>
          <w:spacing w:val="19"/>
          <w:sz w:val="20"/>
        </w:rPr>
        <w:t xml:space="preserve"> </w:t>
      </w:r>
      <w:r>
        <w:rPr>
          <w:rFonts w:ascii="KCFTRC+CMR10"/>
          <w:color w:val="000000"/>
          <w:sz w:val="20"/>
        </w:rPr>
        <w:t>more</w:t>
      </w:r>
      <w:r>
        <w:rPr>
          <w:rFonts w:ascii="Times New Roman"/>
          <w:color w:val="000000"/>
          <w:spacing w:val="19"/>
          <w:sz w:val="20"/>
        </w:rPr>
        <w:t xml:space="preserve"> </w:t>
      </w:r>
      <w:r>
        <w:rPr>
          <w:rFonts w:ascii="KCFTRC+CMR10"/>
          <w:color w:val="000000"/>
          <w:sz w:val="20"/>
        </w:rPr>
        <w:t>than</w:t>
      </w:r>
      <w:r>
        <w:rPr>
          <w:rFonts w:ascii="Times New Roman"/>
          <w:color w:val="000000"/>
          <w:spacing w:val="19"/>
          <w:sz w:val="20"/>
        </w:rPr>
        <w:t xml:space="preserve"> </w:t>
      </w:r>
      <w:r>
        <w:rPr>
          <w:rFonts w:ascii="KCFTRC+CMR10"/>
          <w:color w:val="000000"/>
          <w:sz w:val="20"/>
        </w:rPr>
        <w:t>300</w:t>
      </w:r>
      <w:r>
        <w:rPr>
          <w:rFonts w:ascii="Times New Roman"/>
          <w:color w:val="000000"/>
          <w:spacing w:val="19"/>
          <w:sz w:val="20"/>
        </w:rPr>
        <w:t xml:space="preserve"> </w:t>
      </w:r>
      <w:r>
        <w:rPr>
          <w:rFonts w:ascii="KCFTRC+CMR10"/>
          <w:color w:val="000000"/>
          <w:sz w:val="20"/>
        </w:rPr>
        <w:t>questions</w:t>
      </w:r>
      <w:r>
        <w:rPr>
          <w:rFonts w:ascii="Times New Roman"/>
          <w:color w:val="000000"/>
          <w:spacing w:val="19"/>
          <w:sz w:val="20"/>
        </w:rPr>
        <w:t xml:space="preserve"> </w:t>
      </w:r>
      <w:r>
        <w:rPr>
          <w:rFonts w:ascii="KCFTRC+CMR10"/>
          <w:color w:val="000000"/>
          <w:sz w:val="20"/>
        </w:rPr>
        <w:t>in</w:t>
      </w:r>
      <w:r>
        <w:rPr>
          <w:rFonts w:ascii="Times New Roman"/>
          <w:color w:val="000000"/>
          <w:spacing w:val="19"/>
          <w:sz w:val="20"/>
        </w:rPr>
        <w:t xml:space="preserve"> </w:t>
      </w:r>
      <w:r>
        <w:rPr>
          <w:rFonts w:ascii="KCFTRC+CMR10"/>
          <w:color w:val="000000"/>
          <w:sz w:val="20"/>
        </w:rPr>
        <w:t>pre-</w:t>
      </w:r>
      <w:r>
        <w:rPr>
          <w:rFonts w:ascii="Times New Roman"/>
          <w:color w:val="000000"/>
          <w:spacing w:val="19"/>
          <w:sz w:val="20"/>
        </w:rPr>
        <w:t xml:space="preserve"> </w:t>
      </w:r>
      <w:r>
        <w:rPr>
          <w:rFonts w:ascii="KCFTRC+CMR10"/>
          <w:color w:val="000000"/>
          <w:sz w:val="20"/>
        </w:rPr>
        <w:t>and</w:t>
      </w:r>
      <w:r>
        <w:rPr>
          <w:rFonts w:ascii="Times New Roman"/>
          <w:color w:val="000000"/>
          <w:spacing w:val="19"/>
          <w:sz w:val="20"/>
        </w:rPr>
        <w:t xml:space="preserve"> </w:t>
      </w:r>
      <w:r>
        <w:rPr>
          <w:rFonts w:ascii="KCFTRC+CMR10"/>
          <w:color w:val="000000"/>
          <w:sz w:val="20"/>
        </w:rPr>
        <w:t>post-trial</w:t>
      </w:r>
      <w:r>
        <w:rPr>
          <w:rFonts w:ascii="Times New Roman"/>
          <w:color w:val="000000"/>
          <w:spacing w:val="19"/>
          <w:sz w:val="20"/>
        </w:rPr>
        <w:t xml:space="preserve"> </w:t>
      </w:r>
      <w:r>
        <w:rPr>
          <w:rFonts w:ascii="KCFTRC+CMR10"/>
          <w:color w:val="000000"/>
          <w:spacing w:val="-1"/>
          <w:sz w:val="20"/>
        </w:rPr>
        <w:t>surveys.</w:t>
      </w:r>
    </w:p>
    <w:p w14:paraId="162A16AA" w14:textId="77777777" w:rsidR="00CF0253" w:rsidRDefault="00252649">
      <w:pPr>
        <w:spacing w:before="149" w:after="0" w:line="209" w:lineRule="exact"/>
        <w:jc w:val="left"/>
        <w:rPr>
          <w:rFonts w:ascii="Times New Roman"/>
          <w:color w:val="000000"/>
          <w:sz w:val="20"/>
        </w:rPr>
      </w:pPr>
      <w:r>
        <w:rPr>
          <w:rFonts w:ascii="KCFTRC+CMR10"/>
          <w:color w:val="000000"/>
          <w:sz w:val="20"/>
        </w:rPr>
        <w:t>The</w:t>
      </w:r>
      <w:r>
        <w:rPr>
          <w:rFonts w:ascii="Times New Roman"/>
          <w:color w:val="000000"/>
          <w:spacing w:val="37"/>
          <w:sz w:val="20"/>
        </w:rPr>
        <w:t xml:space="preserve"> </w:t>
      </w:r>
      <w:r>
        <w:rPr>
          <w:rFonts w:ascii="KCFTRC+CMR10"/>
          <w:color w:val="000000"/>
          <w:sz w:val="20"/>
        </w:rPr>
        <w:t>primary</w:t>
      </w:r>
      <w:r>
        <w:rPr>
          <w:rFonts w:ascii="Times New Roman"/>
          <w:color w:val="000000"/>
          <w:spacing w:val="36"/>
          <w:sz w:val="20"/>
        </w:rPr>
        <w:t xml:space="preserve"> </w:t>
      </w:r>
      <w:r>
        <w:rPr>
          <w:rFonts w:ascii="KCFTRC+CMR10"/>
          <w:color w:val="000000"/>
          <w:spacing w:val="1"/>
          <w:sz w:val="20"/>
        </w:rPr>
        <w:t>purpose</w:t>
      </w:r>
      <w:r>
        <w:rPr>
          <w:rFonts w:ascii="Times New Roman"/>
          <w:color w:val="000000"/>
          <w:spacing w:val="36"/>
          <w:sz w:val="20"/>
        </w:rPr>
        <w:t xml:space="preserve"> </w:t>
      </w:r>
      <w:r>
        <w:rPr>
          <w:rFonts w:ascii="KCFTRC+CMR10"/>
          <w:color w:val="000000"/>
          <w:sz w:val="20"/>
        </w:rPr>
        <w:t>of</w:t>
      </w:r>
      <w:r>
        <w:rPr>
          <w:rFonts w:ascii="Times New Roman"/>
          <w:color w:val="000000"/>
          <w:spacing w:val="37"/>
          <w:sz w:val="20"/>
        </w:rPr>
        <w:t xml:space="preserve"> </w:t>
      </w:r>
      <w:r>
        <w:rPr>
          <w:rFonts w:ascii="KCFTRC+CMR10"/>
          <w:color w:val="000000"/>
          <w:sz w:val="20"/>
        </w:rPr>
        <w:t>the</w:t>
      </w:r>
      <w:r>
        <w:rPr>
          <w:rFonts w:ascii="Times New Roman"/>
          <w:color w:val="000000"/>
          <w:spacing w:val="36"/>
          <w:sz w:val="20"/>
        </w:rPr>
        <w:t xml:space="preserve"> </w:t>
      </w:r>
      <w:r>
        <w:rPr>
          <w:rFonts w:ascii="KCFTRC+CMR10"/>
          <w:color w:val="000000"/>
          <w:spacing w:val="-6"/>
          <w:sz w:val="20"/>
        </w:rPr>
        <w:t>two</w:t>
      </w:r>
      <w:r>
        <w:rPr>
          <w:rFonts w:ascii="Times New Roman"/>
          <w:color w:val="000000"/>
          <w:spacing w:val="42"/>
          <w:sz w:val="20"/>
        </w:rPr>
        <w:t xml:space="preserve"> </w:t>
      </w:r>
      <w:r>
        <w:rPr>
          <w:rFonts w:ascii="KCFTRC+CMR10"/>
          <w:color w:val="000000"/>
          <w:spacing w:val="-1"/>
          <w:sz w:val="20"/>
        </w:rPr>
        <w:t>surveys</w:t>
      </w:r>
      <w:r>
        <w:rPr>
          <w:rFonts w:ascii="Times New Roman"/>
          <w:color w:val="000000"/>
          <w:spacing w:val="37"/>
          <w:sz w:val="20"/>
        </w:rPr>
        <w:t xml:space="preserve"> </w:t>
      </w:r>
      <w:r>
        <w:rPr>
          <w:rFonts w:ascii="KCFTRC+CMR10"/>
          <w:color w:val="000000"/>
          <w:spacing w:val="-3"/>
          <w:sz w:val="20"/>
        </w:rPr>
        <w:t>was</w:t>
      </w:r>
      <w:r>
        <w:rPr>
          <w:rFonts w:ascii="Times New Roman"/>
          <w:color w:val="000000"/>
          <w:spacing w:val="39"/>
          <w:sz w:val="20"/>
        </w:rPr>
        <w:t xml:space="preserve"> </w:t>
      </w:r>
      <w:r>
        <w:rPr>
          <w:rFonts w:ascii="KCFTRC+CMR10"/>
          <w:color w:val="000000"/>
          <w:sz w:val="20"/>
        </w:rPr>
        <w:t>to</w:t>
      </w:r>
      <w:r>
        <w:rPr>
          <w:rFonts w:ascii="Times New Roman"/>
          <w:color w:val="000000"/>
          <w:spacing w:val="36"/>
          <w:sz w:val="20"/>
        </w:rPr>
        <w:t xml:space="preserve"> </w:t>
      </w:r>
      <w:r>
        <w:rPr>
          <w:rFonts w:ascii="KCFTRC+CMR10"/>
          <w:color w:val="000000"/>
          <w:sz w:val="20"/>
        </w:rPr>
        <w:t>gather</w:t>
      </w:r>
      <w:r>
        <w:rPr>
          <w:rFonts w:ascii="Times New Roman"/>
          <w:color w:val="000000"/>
          <w:spacing w:val="36"/>
          <w:sz w:val="20"/>
        </w:rPr>
        <w:t xml:space="preserve"> </w:t>
      </w:r>
      <w:r>
        <w:rPr>
          <w:rFonts w:ascii="KCFTRC+CMR10"/>
          <w:color w:val="000000"/>
          <w:sz w:val="20"/>
        </w:rPr>
        <w:t>trial-associated</w:t>
      </w:r>
      <w:r>
        <w:rPr>
          <w:rFonts w:ascii="Times New Roman"/>
          <w:color w:val="000000"/>
          <w:spacing w:val="36"/>
          <w:sz w:val="20"/>
        </w:rPr>
        <w:t xml:space="preserve"> </w:t>
      </w:r>
      <w:r>
        <w:rPr>
          <w:rFonts w:ascii="KCFTRC+CMR10"/>
          <w:color w:val="000000"/>
          <w:sz w:val="20"/>
        </w:rPr>
        <w:t>experiential</w:t>
      </w:r>
      <w:r>
        <w:rPr>
          <w:rFonts w:ascii="Times New Roman"/>
          <w:color w:val="000000"/>
          <w:spacing w:val="37"/>
          <w:sz w:val="20"/>
        </w:rPr>
        <w:t xml:space="preserve"> </w:t>
      </w:r>
      <w:r>
        <w:rPr>
          <w:rFonts w:ascii="KCFTRC+CMR10"/>
          <w:color w:val="000000"/>
          <w:sz w:val="20"/>
        </w:rPr>
        <w:t>and</w:t>
      </w:r>
      <w:r>
        <w:rPr>
          <w:rFonts w:ascii="Times New Roman"/>
          <w:color w:val="000000"/>
          <w:spacing w:val="36"/>
          <w:sz w:val="20"/>
        </w:rPr>
        <w:t xml:space="preserve"> </w:t>
      </w:r>
      <w:r>
        <w:rPr>
          <w:rFonts w:ascii="KCFTRC+CMR10"/>
          <w:color w:val="000000"/>
          <w:sz w:val="20"/>
        </w:rPr>
        <w:t>attitudinal</w:t>
      </w:r>
      <w:r>
        <w:rPr>
          <w:rFonts w:ascii="Times New Roman"/>
          <w:color w:val="000000"/>
          <w:spacing w:val="37"/>
          <w:sz w:val="20"/>
        </w:rPr>
        <w:t xml:space="preserve"> </w:t>
      </w:r>
      <w:r>
        <w:rPr>
          <w:rFonts w:ascii="KCFTRC+CMR10"/>
          <w:color w:val="000000"/>
          <w:spacing w:val="-1"/>
          <w:sz w:val="20"/>
        </w:rPr>
        <w:t>feedback</w:t>
      </w:r>
    </w:p>
    <w:p w14:paraId="67B444B5" w14:textId="77777777" w:rsidR="00CF0253" w:rsidRDefault="00252649">
      <w:pPr>
        <w:spacing w:before="149" w:after="0" w:line="209" w:lineRule="exact"/>
        <w:jc w:val="left"/>
        <w:rPr>
          <w:rFonts w:ascii="Times New Roman"/>
          <w:color w:val="000000"/>
          <w:sz w:val="20"/>
        </w:rPr>
      </w:pPr>
      <w:r>
        <w:rPr>
          <w:rFonts w:ascii="KCFTRC+CMR10"/>
          <w:color w:val="000000"/>
          <w:sz w:val="20"/>
        </w:rPr>
        <w:t>from</w:t>
      </w:r>
      <w:r>
        <w:rPr>
          <w:rFonts w:ascii="Times New Roman"/>
          <w:color w:val="000000"/>
          <w:spacing w:val="37"/>
          <w:sz w:val="20"/>
        </w:rPr>
        <w:t xml:space="preserve"> </w:t>
      </w:r>
      <w:r>
        <w:rPr>
          <w:rFonts w:ascii="KCFTRC+CMR10"/>
          <w:color w:val="000000"/>
          <w:sz w:val="20"/>
        </w:rPr>
        <w:t>the</w:t>
      </w:r>
      <w:r>
        <w:rPr>
          <w:rFonts w:ascii="Times New Roman"/>
          <w:color w:val="000000"/>
          <w:spacing w:val="37"/>
          <w:sz w:val="20"/>
        </w:rPr>
        <w:t xml:space="preserve"> </w:t>
      </w:r>
      <w:r>
        <w:rPr>
          <w:rFonts w:ascii="KCFTRC+CMR10"/>
          <w:color w:val="000000"/>
          <w:sz w:val="20"/>
        </w:rPr>
        <w:t>households.</w:t>
      </w:r>
      <w:r>
        <w:rPr>
          <w:rFonts w:ascii="Times New Roman"/>
          <w:color w:val="000000"/>
          <w:spacing w:val="102"/>
          <w:sz w:val="20"/>
        </w:rPr>
        <w:t xml:space="preserve"> </w:t>
      </w:r>
      <w:r>
        <w:rPr>
          <w:rFonts w:ascii="KCFTRC+CMR10"/>
          <w:color w:val="000000"/>
          <w:sz w:val="20"/>
        </w:rPr>
        <w:t>The</w:t>
      </w:r>
      <w:r>
        <w:rPr>
          <w:rFonts w:ascii="Times New Roman"/>
          <w:color w:val="000000"/>
          <w:spacing w:val="38"/>
          <w:sz w:val="20"/>
        </w:rPr>
        <w:t xml:space="preserve"> </w:t>
      </w:r>
      <w:r>
        <w:rPr>
          <w:rFonts w:ascii="KCFTRC+CMR10"/>
          <w:color w:val="000000"/>
          <w:spacing w:val="-1"/>
          <w:sz w:val="20"/>
        </w:rPr>
        <w:t>surveys</w:t>
      </w:r>
      <w:r>
        <w:rPr>
          <w:rFonts w:ascii="Times New Roman"/>
          <w:color w:val="000000"/>
          <w:spacing w:val="38"/>
          <w:sz w:val="20"/>
        </w:rPr>
        <w:t xml:space="preserve"> </w:t>
      </w:r>
      <w:r>
        <w:rPr>
          <w:rFonts w:ascii="KCFTRC+CMR10"/>
          <w:color w:val="000000"/>
          <w:sz w:val="20"/>
        </w:rPr>
        <w:t>also</w:t>
      </w:r>
      <w:r>
        <w:rPr>
          <w:rFonts w:ascii="Times New Roman"/>
          <w:color w:val="000000"/>
          <w:spacing w:val="38"/>
          <w:sz w:val="20"/>
        </w:rPr>
        <w:t xml:space="preserve"> </w:t>
      </w:r>
      <w:r>
        <w:rPr>
          <w:rFonts w:ascii="KCFTRC+CMR10"/>
          <w:color w:val="000000"/>
          <w:sz w:val="20"/>
        </w:rPr>
        <w:t>included</w:t>
      </w:r>
      <w:r>
        <w:rPr>
          <w:rFonts w:ascii="Times New Roman"/>
          <w:color w:val="000000"/>
          <w:spacing w:val="37"/>
          <w:sz w:val="20"/>
        </w:rPr>
        <w:t xml:space="preserve"> </w:t>
      </w:r>
      <w:r>
        <w:rPr>
          <w:rFonts w:ascii="KCFTRC+CMR10"/>
          <w:color w:val="000000"/>
          <w:sz w:val="20"/>
        </w:rPr>
        <w:t>questions</w:t>
      </w:r>
      <w:r>
        <w:rPr>
          <w:rFonts w:ascii="Times New Roman"/>
          <w:color w:val="000000"/>
          <w:spacing w:val="37"/>
          <w:sz w:val="20"/>
        </w:rPr>
        <w:t xml:space="preserve"> </w:t>
      </w:r>
      <w:r>
        <w:rPr>
          <w:rFonts w:ascii="KCFTRC+CMR10"/>
          <w:color w:val="000000"/>
          <w:spacing w:val="-1"/>
          <w:sz w:val="20"/>
        </w:rPr>
        <w:t>intended</w:t>
      </w:r>
      <w:r>
        <w:rPr>
          <w:rFonts w:ascii="Times New Roman"/>
          <w:color w:val="000000"/>
          <w:spacing w:val="38"/>
          <w:sz w:val="20"/>
        </w:rPr>
        <w:t xml:space="preserve"> </w:t>
      </w:r>
      <w:r>
        <w:rPr>
          <w:rFonts w:ascii="KCFTRC+CMR10"/>
          <w:color w:val="000000"/>
          <w:sz w:val="20"/>
        </w:rPr>
        <w:t>to</w:t>
      </w:r>
      <w:r>
        <w:rPr>
          <w:rFonts w:ascii="Times New Roman"/>
          <w:color w:val="000000"/>
          <w:spacing w:val="37"/>
          <w:sz w:val="20"/>
        </w:rPr>
        <w:t xml:space="preserve"> </w:t>
      </w:r>
      <w:r>
        <w:rPr>
          <w:rFonts w:ascii="KCFTRC+CMR10"/>
          <w:color w:val="000000"/>
          <w:sz w:val="20"/>
        </w:rPr>
        <w:t>collect</w:t>
      </w:r>
      <w:r>
        <w:rPr>
          <w:rFonts w:ascii="Times New Roman"/>
          <w:color w:val="000000"/>
          <w:spacing w:val="38"/>
          <w:sz w:val="20"/>
        </w:rPr>
        <w:t xml:space="preserve"> </w:t>
      </w:r>
      <w:r>
        <w:rPr>
          <w:rFonts w:ascii="KCFTRC+CMR10"/>
          <w:color w:val="000000"/>
          <w:spacing w:val="-1"/>
          <w:sz w:val="20"/>
        </w:rPr>
        <w:t>residential</w:t>
      </w:r>
      <w:r>
        <w:rPr>
          <w:rFonts w:ascii="Times New Roman"/>
          <w:color w:val="000000"/>
          <w:spacing w:val="38"/>
          <w:sz w:val="20"/>
        </w:rPr>
        <w:t xml:space="preserve"> </w:t>
      </w:r>
      <w:r>
        <w:rPr>
          <w:rFonts w:ascii="KCFTRC+CMR10" w:hAnsi="KCFTRC+CMR10" w:cs="KCFTRC+CMR10"/>
          <w:color w:val="000000"/>
          <w:spacing w:val="-1"/>
          <w:sz w:val="20"/>
        </w:rPr>
        <w:t>participants’</w:t>
      </w:r>
      <w:r>
        <w:rPr>
          <w:rFonts w:ascii="Times New Roman"/>
          <w:color w:val="000000"/>
          <w:spacing w:val="38"/>
          <w:sz w:val="20"/>
        </w:rPr>
        <w:t xml:space="preserve"> </w:t>
      </w:r>
      <w:r>
        <w:rPr>
          <w:rFonts w:ascii="KCFTRC+CMR10"/>
          <w:color w:val="000000"/>
          <w:spacing w:val="1"/>
          <w:sz w:val="20"/>
        </w:rPr>
        <w:t>socio-</w:t>
      </w:r>
    </w:p>
    <w:p w14:paraId="09BCC280" w14:textId="77777777" w:rsidR="00CF0253" w:rsidRDefault="00252649">
      <w:pPr>
        <w:spacing w:before="149" w:after="0" w:line="209" w:lineRule="exact"/>
        <w:jc w:val="left"/>
        <w:rPr>
          <w:rFonts w:ascii="Times New Roman"/>
          <w:color w:val="000000"/>
          <w:sz w:val="20"/>
        </w:rPr>
      </w:pPr>
      <w:r>
        <w:rPr>
          <w:rFonts w:ascii="KCFTRC+CMR10"/>
          <w:color w:val="000000"/>
          <w:sz w:val="20"/>
        </w:rPr>
        <w:t>demographic</w:t>
      </w:r>
      <w:r>
        <w:rPr>
          <w:rFonts w:ascii="Times New Roman"/>
          <w:color w:val="000000"/>
          <w:spacing w:val="25"/>
          <w:sz w:val="20"/>
        </w:rPr>
        <w:t xml:space="preserve"> </w:t>
      </w:r>
      <w:r>
        <w:rPr>
          <w:rFonts w:ascii="KCFTRC+CMR10"/>
          <w:color w:val="000000"/>
          <w:spacing w:val="-1"/>
          <w:sz w:val="20"/>
        </w:rPr>
        <w:t>characteristics.</w:t>
      </w:r>
      <w:r>
        <w:rPr>
          <w:rFonts w:ascii="Times New Roman"/>
          <w:color w:val="000000"/>
          <w:spacing w:val="63"/>
          <w:sz w:val="20"/>
        </w:rPr>
        <w:t xml:space="preserve"> </w:t>
      </w:r>
      <w:r>
        <w:rPr>
          <w:rFonts w:ascii="KCFTRC+CMR10"/>
          <w:color w:val="000000"/>
          <w:sz w:val="20"/>
        </w:rPr>
        <w:t>In</w:t>
      </w:r>
      <w:r>
        <w:rPr>
          <w:rFonts w:ascii="Times New Roman"/>
          <w:color w:val="000000"/>
          <w:spacing w:val="25"/>
          <w:sz w:val="20"/>
        </w:rPr>
        <w:t xml:space="preserve"> </w:t>
      </w:r>
      <w:r>
        <w:rPr>
          <w:rFonts w:ascii="KCFTRC+CMR10"/>
          <w:color w:val="000000"/>
          <w:sz w:val="20"/>
        </w:rPr>
        <w:t>addition,</w:t>
      </w:r>
      <w:r>
        <w:rPr>
          <w:rFonts w:ascii="Times New Roman"/>
          <w:color w:val="000000"/>
          <w:spacing w:val="27"/>
          <w:sz w:val="20"/>
        </w:rPr>
        <w:t xml:space="preserve"> </w:t>
      </w:r>
      <w:r>
        <w:rPr>
          <w:rFonts w:ascii="KCFTRC+CMR10"/>
          <w:color w:val="000000"/>
          <w:sz w:val="20"/>
        </w:rPr>
        <w:t>questions</w:t>
      </w:r>
      <w:r>
        <w:rPr>
          <w:rFonts w:ascii="Times New Roman"/>
          <w:color w:val="000000"/>
          <w:spacing w:val="25"/>
          <w:sz w:val="20"/>
        </w:rPr>
        <w:t xml:space="preserve"> </w:t>
      </w:r>
      <w:r>
        <w:rPr>
          <w:rFonts w:ascii="KCFTRC+CMR10"/>
          <w:color w:val="000000"/>
          <w:spacing w:val="1"/>
          <w:sz w:val="20"/>
        </w:rPr>
        <w:t>about</w:t>
      </w:r>
      <w:r>
        <w:rPr>
          <w:rFonts w:ascii="Times New Roman"/>
          <w:color w:val="000000"/>
          <w:spacing w:val="23"/>
          <w:sz w:val="20"/>
        </w:rPr>
        <w:t xml:space="preserve"> </w:t>
      </w:r>
      <w:r>
        <w:rPr>
          <w:rFonts w:ascii="KCFTRC+CMR10"/>
          <w:color w:val="000000"/>
          <w:sz w:val="20"/>
        </w:rPr>
        <w:t>the</w:t>
      </w:r>
      <w:r>
        <w:rPr>
          <w:rFonts w:ascii="Times New Roman"/>
          <w:color w:val="000000"/>
          <w:spacing w:val="25"/>
          <w:sz w:val="20"/>
        </w:rPr>
        <w:t xml:space="preserve"> </w:t>
      </w:r>
      <w:r>
        <w:rPr>
          <w:rFonts w:ascii="KCFTRC+CMR10"/>
          <w:color w:val="000000"/>
          <w:spacing w:val="-1"/>
          <w:sz w:val="20"/>
        </w:rPr>
        <w:t>physical</w:t>
      </w:r>
      <w:r>
        <w:rPr>
          <w:rFonts w:ascii="Times New Roman"/>
          <w:color w:val="000000"/>
          <w:spacing w:val="26"/>
          <w:sz w:val="20"/>
        </w:rPr>
        <w:t xml:space="preserve"> </w:t>
      </w:r>
      <w:r>
        <w:rPr>
          <w:rFonts w:ascii="KCFTRC+CMR10"/>
          <w:color w:val="000000"/>
          <w:sz w:val="20"/>
        </w:rPr>
        <w:t>attributes</w:t>
      </w:r>
      <w:r>
        <w:rPr>
          <w:rFonts w:ascii="Times New Roman"/>
          <w:color w:val="000000"/>
          <w:spacing w:val="25"/>
          <w:sz w:val="20"/>
        </w:rPr>
        <w:t xml:space="preserve"> </w:t>
      </w:r>
      <w:r>
        <w:rPr>
          <w:rFonts w:ascii="KCFTRC+CMR10"/>
          <w:color w:val="000000"/>
          <w:sz w:val="20"/>
        </w:rPr>
        <w:t>of</w:t>
      </w:r>
      <w:r>
        <w:rPr>
          <w:rFonts w:ascii="Times New Roman"/>
          <w:color w:val="000000"/>
          <w:spacing w:val="25"/>
          <w:sz w:val="20"/>
        </w:rPr>
        <w:t xml:space="preserve"> </w:t>
      </w:r>
      <w:r>
        <w:rPr>
          <w:rFonts w:ascii="KCFTRC+CMR10"/>
          <w:color w:val="000000"/>
          <w:sz w:val="20"/>
        </w:rPr>
        <w:t>their</w:t>
      </w:r>
      <w:r>
        <w:rPr>
          <w:rFonts w:ascii="Times New Roman"/>
          <w:color w:val="000000"/>
          <w:spacing w:val="25"/>
          <w:sz w:val="20"/>
        </w:rPr>
        <w:t xml:space="preserve"> </w:t>
      </w:r>
      <w:r>
        <w:rPr>
          <w:rFonts w:ascii="KCFTRC+CMR10"/>
          <w:color w:val="000000"/>
          <w:sz w:val="20"/>
        </w:rPr>
        <w:t>house</w:t>
      </w:r>
      <w:r>
        <w:rPr>
          <w:rFonts w:ascii="Times New Roman"/>
          <w:color w:val="000000"/>
          <w:spacing w:val="25"/>
          <w:sz w:val="20"/>
        </w:rPr>
        <w:t xml:space="preserve"> </w:t>
      </w:r>
      <w:r>
        <w:rPr>
          <w:rFonts w:ascii="KCFTRC+CMR10"/>
          <w:color w:val="000000"/>
          <w:spacing w:val="-2"/>
          <w:sz w:val="20"/>
        </w:rPr>
        <w:t>were</w:t>
      </w:r>
      <w:r>
        <w:rPr>
          <w:rFonts w:ascii="Times New Roman"/>
          <w:color w:val="000000"/>
          <w:spacing w:val="26"/>
          <w:sz w:val="20"/>
        </w:rPr>
        <w:t xml:space="preserve"> </w:t>
      </w:r>
      <w:r>
        <w:rPr>
          <w:rFonts w:ascii="KCFTRC+CMR10"/>
          <w:color w:val="000000"/>
          <w:sz w:val="20"/>
        </w:rPr>
        <w:t>included</w:t>
      </w:r>
    </w:p>
    <w:p w14:paraId="297E6DCF" w14:textId="77777777" w:rsidR="00CF0253" w:rsidRDefault="00252649">
      <w:pPr>
        <w:spacing w:before="149" w:after="0" w:line="209" w:lineRule="exact"/>
        <w:jc w:val="left"/>
        <w:rPr>
          <w:rFonts w:ascii="Times New Roman"/>
          <w:color w:val="000000"/>
          <w:sz w:val="20"/>
        </w:rPr>
      </w:pPr>
      <w:r>
        <w:rPr>
          <w:rFonts w:ascii="KCFTRC+CMR10"/>
          <w:color w:val="000000"/>
          <w:sz w:val="20"/>
        </w:rPr>
        <w:t>in</w:t>
      </w:r>
      <w:r>
        <w:rPr>
          <w:rFonts w:ascii="Times New Roman"/>
          <w:color w:val="000000"/>
          <w:spacing w:val="16"/>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pacing w:val="-1"/>
          <w:sz w:val="20"/>
        </w:rPr>
        <w:t>surveys.</w:t>
      </w:r>
    </w:p>
    <w:p w14:paraId="724778B6" w14:textId="77777777" w:rsidR="00CF0253" w:rsidRDefault="00252649">
      <w:pPr>
        <w:spacing w:before="149" w:after="0" w:line="209" w:lineRule="exact"/>
        <w:ind w:left="299"/>
        <w:jc w:val="left"/>
        <w:rPr>
          <w:rFonts w:ascii="Times New Roman"/>
          <w:color w:val="000000"/>
          <w:sz w:val="20"/>
        </w:rPr>
      </w:pPr>
      <w:r>
        <w:rPr>
          <w:rFonts w:ascii="KCFTRC+CMR10"/>
          <w:color w:val="000000"/>
          <w:spacing w:val="-1"/>
          <w:sz w:val="20"/>
        </w:rPr>
        <w:t>My</w:t>
      </w:r>
      <w:r>
        <w:rPr>
          <w:rFonts w:ascii="Times New Roman"/>
          <w:color w:val="000000"/>
          <w:spacing w:val="-3"/>
          <w:sz w:val="20"/>
        </w:rPr>
        <w:t xml:space="preserve"> </w:t>
      </w:r>
      <w:r>
        <w:rPr>
          <w:rFonts w:ascii="KCFTRC+CMR10"/>
          <w:color w:val="000000"/>
          <w:sz w:val="20"/>
        </w:rPr>
        <w:t>empirical</w:t>
      </w:r>
      <w:r>
        <w:rPr>
          <w:rFonts w:ascii="Times New Roman"/>
          <w:color w:val="000000"/>
          <w:spacing w:val="-3"/>
          <w:sz w:val="20"/>
        </w:rPr>
        <w:t xml:space="preserve"> </w:t>
      </w:r>
      <w:r>
        <w:rPr>
          <w:rFonts w:ascii="KCFTRC+CMR10"/>
          <w:color w:val="000000"/>
          <w:sz w:val="20"/>
        </w:rPr>
        <w:t>analysis</w:t>
      </w:r>
      <w:r>
        <w:rPr>
          <w:rFonts w:ascii="Times New Roman"/>
          <w:color w:val="000000"/>
          <w:spacing w:val="-4"/>
          <w:sz w:val="20"/>
        </w:rPr>
        <w:t xml:space="preserve"> </w:t>
      </w:r>
      <w:r>
        <w:rPr>
          <w:rFonts w:ascii="KCFTRC+CMR10"/>
          <w:color w:val="000000"/>
          <w:sz w:val="20"/>
        </w:rPr>
        <w:t>throughout</w:t>
      </w:r>
      <w:r>
        <w:rPr>
          <w:rFonts w:ascii="Times New Roman"/>
          <w:color w:val="000000"/>
          <w:spacing w:val="-3"/>
          <w:sz w:val="20"/>
        </w:rPr>
        <w:t xml:space="preserve"> </w:t>
      </w:r>
      <w:r>
        <w:rPr>
          <w:rFonts w:ascii="KCFTRC+CMR10"/>
          <w:color w:val="000000"/>
          <w:sz w:val="20"/>
        </w:rPr>
        <w:t>this</w:t>
      </w:r>
      <w:r>
        <w:rPr>
          <w:rFonts w:ascii="Times New Roman"/>
          <w:color w:val="000000"/>
          <w:spacing w:val="-3"/>
          <w:sz w:val="20"/>
        </w:rPr>
        <w:t xml:space="preserve"> </w:t>
      </w:r>
      <w:r>
        <w:rPr>
          <w:rFonts w:ascii="KCFTRC+CMR10"/>
          <w:color w:val="000000"/>
          <w:spacing w:val="1"/>
          <w:sz w:val="20"/>
        </w:rPr>
        <w:t>paper</w:t>
      </w:r>
      <w:r>
        <w:rPr>
          <w:rFonts w:ascii="Times New Roman"/>
          <w:color w:val="000000"/>
          <w:spacing w:val="-5"/>
          <w:sz w:val="20"/>
        </w:rPr>
        <w:t xml:space="preserve"> </w:t>
      </w:r>
      <w:r>
        <w:rPr>
          <w:rFonts w:ascii="KCFTRC+CMR10"/>
          <w:color w:val="000000"/>
          <w:sz w:val="20"/>
        </w:rPr>
        <w:t>uses</w:t>
      </w:r>
      <w:r>
        <w:rPr>
          <w:rFonts w:ascii="Times New Roman"/>
          <w:color w:val="000000"/>
          <w:spacing w:val="-4"/>
          <w:sz w:val="20"/>
        </w:rPr>
        <w:t xml:space="preserve"> </w:t>
      </w:r>
      <w:r>
        <w:rPr>
          <w:rFonts w:ascii="KCFTRC+CMR10"/>
          <w:color w:val="000000"/>
          <w:sz w:val="20"/>
        </w:rPr>
        <w:t>a</w:t>
      </w:r>
      <w:r>
        <w:rPr>
          <w:rFonts w:ascii="Times New Roman"/>
          <w:color w:val="000000"/>
          <w:spacing w:val="-4"/>
          <w:sz w:val="20"/>
        </w:rPr>
        <w:t xml:space="preserve"> </w:t>
      </w:r>
      <w:r>
        <w:rPr>
          <w:rFonts w:ascii="KCFTRC+CMR10"/>
          <w:color w:val="000000"/>
          <w:sz w:val="20"/>
        </w:rPr>
        <w:t>longitudinal</w:t>
      </w:r>
      <w:r>
        <w:rPr>
          <w:rFonts w:ascii="Times New Roman"/>
          <w:color w:val="000000"/>
          <w:spacing w:val="-3"/>
          <w:sz w:val="20"/>
        </w:rPr>
        <w:t xml:space="preserve"> </w:t>
      </w:r>
      <w:r>
        <w:rPr>
          <w:rFonts w:ascii="KCFTRC+CMR10"/>
          <w:color w:val="000000"/>
          <w:sz w:val="20"/>
        </w:rPr>
        <w:t>sample</w:t>
      </w:r>
      <w:r>
        <w:rPr>
          <w:rFonts w:ascii="Times New Roman"/>
          <w:color w:val="000000"/>
          <w:spacing w:val="-4"/>
          <w:sz w:val="20"/>
        </w:rPr>
        <w:t xml:space="preserve"> </w:t>
      </w:r>
      <w:r>
        <w:rPr>
          <w:rFonts w:ascii="KCFTRC+CMR10"/>
          <w:color w:val="000000"/>
          <w:sz w:val="20"/>
        </w:rPr>
        <w:t>that</w:t>
      </w:r>
      <w:r>
        <w:rPr>
          <w:rFonts w:ascii="Times New Roman"/>
          <w:color w:val="000000"/>
          <w:spacing w:val="-3"/>
          <w:sz w:val="20"/>
        </w:rPr>
        <w:t xml:space="preserve"> </w:t>
      </w:r>
      <w:r>
        <w:rPr>
          <w:rFonts w:ascii="KCFTRC+CMR10"/>
          <w:color w:val="000000"/>
          <w:sz w:val="20"/>
        </w:rPr>
        <w:t>consists</w:t>
      </w:r>
      <w:r>
        <w:rPr>
          <w:rFonts w:ascii="Times New Roman"/>
          <w:color w:val="000000"/>
          <w:spacing w:val="-3"/>
          <w:sz w:val="20"/>
        </w:rPr>
        <w:t xml:space="preserve"> </w:t>
      </w:r>
      <w:r>
        <w:rPr>
          <w:rFonts w:ascii="KCFTRC+CMR10"/>
          <w:color w:val="000000"/>
          <w:sz w:val="20"/>
        </w:rPr>
        <w:t>of</w:t>
      </w:r>
      <w:r>
        <w:rPr>
          <w:rFonts w:ascii="Times New Roman"/>
          <w:color w:val="000000"/>
          <w:spacing w:val="-3"/>
          <w:sz w:val="20"/>
        </w:rPr>
        <w:t xml:space="preserve"> </w:t>
      </w:r>
      <w:r>
        <w:rPr>
          <w:rFonts w:ascii="KCFTRC+CMR10"/>
          <w:color w:val="000000"/>
          <w:spacing w:val="-1"/>
          <w:sz w:val="20"/>
        </w:rPr>
        <w:t>observations</w:t>
      </w:r>
      <w:r>
        <w:rPr>
          <w:rFonts w:ascii="Times New Roman"/>
          <w:color w:val="000000"/>
          <w:spacing w:val="-3"/>
          <w:sz w:val="20"/>
        </w:rPr>
        <w:t xml:space="preserve"> </w:t>
      </w:r>
      <w:r>
        <w:rPr>
          <w:rFonts w:ascii="KCFTRC+CMR10"/>
          <w:color w:val="000000"/>
          <w:sz w:val="20"/>
        </w:rPr>
        <w:t>satisfying</w:t>
      </w:r>
    </w:p>
    <w:p w14:paraId="3AEEC824" w14:textId="77777777" w:rsidR="00CF0253" w:rsidRDefault="00252649">
      <w:pPr>
        <w:spacing w:before="149" w:after="0" w:line="209" w:lineRule="exact"/>
        <w:jc w:val="left"/>
        <w:rPr>
          <w:rFonts w:ascii="Times New Roman"/>
          <w:color w:val="000000"/>
          <w:sz w:val="20"/>
        </w:rPr>
      </w:pPr>
      <w:r>
        <w:rPr>
          <w:rFonts w:ascii="KCFTRC+CMR10"/>
          <w:color w:val="000000"/>
          <w:sz w:val="20"/>
        </w:rPr>
        <w:t>certain</w:t>
      </w:r>
      <w:r>
        <w:rPr>
          <w:rFonts w:ascii="Times New Roman"/>
          <w:color w:val="000000"/>
          <w:spacing w:val="11"/>
          <w:sz w:val="20"/>
        </w:rPr>
        <w:t xml:space="preserve"> </w:t>
      </w:r>
      <w:r>
        <w:rPr>
          <w:rFonts w:ascii="KCFTRC+CMR10"/>
          <w:color w:val="000000"/>
          <w:sz w:val="20"/>
        </w:rPr>
        <w:t>conditions</w:t>
      </w:r>
      <w:r>
        <w:rPr>
          <w:rFonts w:ascii="Times New Roman"/>
          <w:color w:val="000000"/>
          <w:spacing w:val="11"/>
          <w:sz w:val="20"/>
        </w:rPr>
        <w:t xml:space="preserve"> </w:t>
      </w:r>
      <w:r>
        <w:rPr>
          <w:rFonts w:ascii="KCFTRC+CMR10"/>
          <w:color w:val="000000"/>
          <w:spacing w:val="-4"/>
          <w:sz w:val="20"/>
        </w:rPr>
        <w:t>only.</w:t>
      </w:r>
      <w:r>
        <w:rPr>
          <w:rFonts w:ascii="Times New Roman"/>
          <w:color w:val="000000"/>
          <w:spacing w:val="41"/>
          <w:sz w:val="20"/>
        </w:rPr>
        <w:t xml:space="preserve"> </w:t>
      </w:r>
      <w:r>
        <w:rPr>
          <w:rFonts w:ascii="KCFTRC+CMR10"/>
          <w:color w:val="000000"/>
          <w:sz w:val="20"/>
        </w:rPr>
        <w:t>First</w:t>
      </w:r>
      <w:r>
        <w:rPr>
          <w:rFonts w:ascii="Times New Roman"/>
          <w:color w:val="000000"/>
          <w:spacing w:val="11"/>
          <w:sz w:val="20"/>
        </w:rPr>
        <w:t xml:space="preserve"> </w:t>
      </w:r>
      <w:r>
        <w:rPr>
          <w:rFonts w:ascii="KCFTRC+CMR10"/>
          <w:color w:val="000000"/>
          <w:sz w:val="20"/>
        </w:rPr>
        <w:t>of</w:t>
      </w:r>
      <w:r>
        <w:rPr>
          <w:rFonts w:ascii="Times New Roman"/>
          <w:color w:val="000000"/>
          <w:spacing w:val="11"/>
          <w:sz w:val="20"/>
        </w:rPr>
        <w:t xml:space="preserve"> </w:t>
      </w:r>
      <w:r>
        <w:rPr>
          <w:rFonts w:ascii="KCFTRC+CMR10"/>
          <w:color w:val="000000"/>
          <w:sz w:val="20"/>
        </w:rPr>
        <w:t>all,</w:t>
      </w:r>
      <w:r>
        <w:rPr>
          <w:rFonts w:ascii="Times New Roman"/>
          <w:color w:val="000000"/>
          <w:spacing w:val="12"/>
          <w:sz w:val="20"/>
        </w:rPr>
        <w:t xml:space="preserve"> </w:t>
      </w:r>
      <w:r>
        <w:rPr>
          <w:rFonts w:ascii="KCFTRC+CMR10"/>
          <w:color w:val="000000"/>
          <w:sz w:val="20"/>
        </w:rPr>
        <w:t>the</w:t>
      </w:r>
      <w:r>
        <w:rPr>
          <w:rFonts w:ascii="Times New Roman"/>
          <w:color w:val="000000"/>
          <w:spacing w:val="11"/>
          <w:sz w:val="20"/>
        </w:rPr>
        <w:t xml:space="preserve"> </w:t>
      </w:r>
      <w:r>
        <w:rPr>
          <w:rFonts w:ascii="KCFTRC+CMR10"/>
          <w:color w:val="000000"/>
          <w:sz w:val="20"/>
        </w:rPr>
        <w:t>sample</w:t>
      </w:r>
      <w:r>
        <w:rPr>
          <w:rFonts w:ascii="Times New Roman"/>
          <w:color w:val="000000"/>
          <w:spacing w:val="11"/>
          <w:sz w:val="20"/>
        </w:rPr>
        <w:t xml:space="preserve"> </w:t>
      </w:r>
      <w:r>
        <w:rPr>
          <w:rFonts w:ascii="KCFTRC+CMR10"/>
          <w:color w:val="000000"/>
          <w:sz w:val="20"/>
        </w:rPr>
        <w:t>is</w:t>
      </w:r>
      <w:r>
        <w:rPr>
          <w:rFonts w:ascii="Times New Roman"/>
          <w:color w:val="000000"/>
          <w:spacing w:val="11"/>
          <w:sz w:val="20"/>
        </w:rPr>
        <w:t xml:space="preserve"> </w:t>
      </w:r>
      <w:r>
        <w:rPr>
          <w:rFonts w:ascii="KCFTRC+CMR10"/>
          <w:color w:val="000000"/>
          <w:sz w:val="20"/>
        </w:rPr>
        <w:t>constructed</w:t>
      </w:r>
      <w:r>
        <w:rPr>
          <w:rFonts w:ascii="Times New Roman"/>
          <w:color w:val="000000"/>
          <w:spacing w:val="11"/>
          <w:sz w:val="20"/>
        </w:rPr>
        <w:t xml:space="preserve"> </w:t>
      </w:r>
      <w:r>
        <w:rPr>
          <w:rFonts w:ascii="KCFTRC+CMR10"/>
          <w:color w:val="000000"/>
          <w:spacing w:val="-6"/>
          <w:sz w:val="20"/>
        </w:rPr>
        <w:t>by</w:t>
      </w:r>
      <w:r>
        <w:rPr>
          <w:rFonts w:ascii="Times New Roman"/>
          <w:color w:val="000000"/>
          <w:spacing w:val="17"/>
          <w:sz w:val="20"/>
        </w:rPr>
        <w:t xml:space="preserve"> </w:t>
      </w:r>
      <w:r>
        <w:rPr>
          <w:rFonts w:ascii="KCFTRC+CMR10"/>
          <w:color w:val="000000"/>
          <w:sz w:val="20"/>
        </w:rPr>
        <w:t>including</w:t>
      </w:r>
      <w:r>
        <w:rPr>
          <w:rFonts w:ascii="Times New Roman"/>
          <w:color w:val="000000"/>
          <w:spacing w:val="11"/>
          <w:sz w:val="20"/>
        </w:rPr>
        <w:t xml:space="preserve"> </w:t>
      </w:r>
      <w:r>
        <w:rPr>
          <w:rFonts w:ascii="KCFTRC+CMR10"/>
          <w:color w:val="000000"/>
          <w:spacing w:val="-1"/>
          <w:sz w:val="20"/>
        </w:rPr>
        <w:t>observations</w:t>
      </w:r>
      <w:r>
        <w:rPr>
          <w:rFonts w:ascii="Times New Roman"/>
          <w:color w:val="000000"/>
          <w:spacing w:val="12"/>
          <w:sz w:val="20"/>
        </w:rPr>
        <w:t xml:space="preserve"> </w:t>
      </w:r>
      <w:r>
        <w:rPr>
          <w:rFonts w:ascii="KCFTRC+CMR10"/>
          <w:color w:val="000000"/>
          <w:sz w:val="20"/>
        </w:rPr>
        <w:t>only</w:t>
      </w:r>
      <w:r>
        <w:rPr>
          <w:rFonts w:ascii="Times New Roman"/>
          <w:color w:val="000000"/>
          <w:spacing w:val="11"/>
          <w:sz w:val="20"/>
        </w:rPr>
        <w:t xml:space="preserve"> </w:t>
      </w:r>
      <w:r>
        <w:rPr>
          <w:rFonts w:ascii="KCFTRC+CMR10"/>
          <w:color w:val="000000"/>
          <w:sz w:val="20"/>
        </w:rPr>
        <w:t>for</w:t>
      </w:r>
      <w:r>
        <w:rPr>
          <w:rFonts w:ascii="Times New Roman"/>
          <w:color w:val="000000"/>
          <w:spacing w:val="11"/>
          <w:sz w:val="20"/>
        </w:rPr>
        <w:t xml:space="preserve"> </w:t>
      </w:r>
      <w:r>
        <w:rPr>
          <w:rFonts w:ascii="KCFTRC+CMR10"/>
          <w:color w:val="000000"/>
          <w:sz w:val="20"/>
        </w:rPr>
        <w:t>the</w:t>
      </w:r>
      <w:r>
        <w:rPr>
          <w:rFonts w:ascii="Times New Roman"/>
          <w:color w:val="000000"/>
          <w:spacing w:val="11"/>
          <w:sz w:val="20"/>
        </w:rPr>
        <w:t xml:space="preserve"> </w:t>
      </w:r>
      <w:r>
        <w:rPr>
          <w:rFonts w:ascii="KCFTRC+CMR10"/>
          <w:color w:val="000000"/>
          <w:sz w:val="20"/>
        </w:rPr>
        <w:t>second</w:t>
      </w:r>
      <w:r>
        <w:rPr>
          <w:rFonts w:ascii="Times New Roman"/>
          <w:color w:val="000000"/>
          <w:spacing w:val="11"/>
          <w:sz w:val="20"/>
        </w:rPr>
        <w:t xml:space="preserve"> </w:t>
      </w:r>
      <w:r>
        <w:rPr>
          <w:rFonts w:ascii="KCFTRC+CMR10"/>
          <w:color w:val="000000"/>
          <w:sz w:val="20"/>
        </w:rPr>
        <w:t>half</w:t>
      </w:r>
    </w:p>
    <w:p w14:paraId="7580E7D0" w14:textId="77777777" w:rsidR="00CF0253" w:rsidRDefault="00252649">
      <w:pPr>
        <w:spacing w:before="94" w:after="0" w:line="237" w:lineRule="exact"/>
        <w:jc w:val="left"/>
        <w:rPr>
          <w:rFonts w:ascii="Times New Roman"/>
          <w:color w:val="000000"/>
          <w:sz w:val="20"/>
        </w:rPr>
      </w:pPr>
      <w:r>
        <w:rPr>
          <w:rFonts w:ascii="KCFTRC+CMR10"/>
          <w:color w:val="000000"/>
          <w:sz w:val="20"/>
        </w:rPr>
        <w:t>of</w:t>
      </w:r>
      <w:r>
        <w:rPr>
          <w:rFonts w:ascii="Times New Roman"/>
          <w:color w:val="000000"/>
          <w:spacing w:val="20"/>
          <w:sz w:val="20"/>
        </w:rPr>
        <w:t xml:space="preserve"> </w:t>
      </w:r>
      <w:r>
        <w:rPr>
          <w:rFonts w:ascii="KCFTRC+CMR10"/>
          <w:color w:val="000000"/>
          <w:spacing w:val="-2"/>
          <w:sz w:val="20"/>
        </w:rPr>
        <w:t>each</w:t>
      </w:r>
      <w:r>
        <w:rPr>
          <w:rFonts w:ascii="Times New Roman"/>
          <w:color w:val="000000"/>
          <w:spacing w:val="22"/>
          <w:sz w:val="20"/>
        </w:rPr>
        <w:t xml:space="preserve"> </w:t>
      </w:r>
      <w:r>
        <w:rPr>
          <w:rFonts w:ascii="KCFTRC+CMR10"/>
          <w:color w:val="000000"/>
          <w:sz w:val="20"/>
        </w:rPr>
        <w:t>experiment</w:t>
      </w:r>
      <w:r>
        <w:rPr>
          <w:rFonts w:ascii="Times New Roman"/>
          <w:color w:val="000000"/>
          <w:spacing w:val="20"/>
          <w:sz w:val="20"/>
        </w:rPr>
        <w:t xml:space="preserve"> </w:t>
      </w:r>
      <w:r>
        <w:rPr>
          <w:rFonts w:ascii="KCFTRC+CMR10"/>
          <w:color w:val="000000"/>
          <w:spacing w:val="1"/>
          <w:sz w:val="20"/>
        </w:rPr>
        <w:t>period.</w:t>
      </w:r>
      <w:hyperlink w:anchor="br9" w:history="1">
        <w:r>
          <w:rPr>
            <w:rFonts w:ascii="PTDUEJ+CMR7"/>
            <w:color w:val="000000"/>
            <w:sz w:val="21"/>
            <w:vertAlign w:val="superscript"/>
          </w:rPr>
          <w:t>10</w:t>
        </w:r>
      </w:hyperlink>
      <w:hyperlink w:anchor="br9" w:history="1">
        <w:r>
          <w:rPr>
            <w:rFonts w:ascii="Times New Roman"/>
            <w:color w:val="000000"/>
            <w:spacing w:val="57"/>
            <w:sz w:val="21"/>
            <w:vertAlign w:val="superscript"/>
          </w:rPr>
          <w:t xml:space="preserve"> </w:t>
        </w:r>
      </w:hyperlink>
      <w:r>
        <w:rPr>
          <w:rFonts w:ascii="KCFTRC+CMR10"/>
          <w:color w:val="000000"/>
          <w:spacing w:val="-6"/>
          <w:sz w:val="20"/>
        </w:rPr>
        <w:t>From</w:t>
      </w:r>
      <w:r>
        <w:rPr>
          <w:rFonts w:ascii="Times New Roman"/>
          <w:color w:val="000000"/>
          <w:spacing w:val="25"/>
          <w:sz w:val="20"/>
        </w:rPr>
        <w:t xml:space="preserve"> </w:t>
      </w:r>
      <w:r>
        <w:rPr>
          <w:rFonts w:ascii="KCFTRC+CMR10"/>
          <w:color w:val="000000"/>
          <w:sz w:val="20"/>
        </w:rPr>
        <w:t>this</w:t>
      </w:r>
      <w:r>
        <w:rPr>
          <w:rFonts w:ascii="Times New Roman"/>
          <w:color w:val="000000"/>
          <w:spacing w:val="20"/>
          <w:sz w:val="20"/>
        </w:rPr>
        <w:t xml:space="preserve"> </w:t>
      </w:r>
      <w:r>
        <w:rPr>
          <w:rFonts w:ascii="KCFTRC+CMR10"/>
          <w:color w:val="000000"/>
          <w:sz w:val="20"/>
        </w:rPr>
        <w:t>sample,</w:t>
      </w:r>
      <w:r>
        <w:rPr>
          <w:rFonts w:ascii="Times New Roman"/>
          <w:color w:val="000000"/>
          <w:spacing w:val="21"/>
          <w:sz w:val="20"/>
        </w:rPr>
        <w:t xml:space="preserve"> </w:t>
      </w:r>
      <w:r>
        <w:rPr>
          <w:rFonts w:ascii="KCFTRC+CMR10"/>
          <w:color w:val="000000"/>
          <w:sz w:val="20"/>
        </w:rPr>
        <w:t>I</w:t>
      </w:r>
      <w:r>
        <w:rPr>
          <w:rFonts w:ascii="Times New Roman"/>
          <w:color w:val="000000"/>
          <w:spacing w:val="20"/>
          <w:sz w:val="20"/>
        </w:rPr>
        <w:t xml:space="preserve"> </w:t>
      </w:r>
      <w:r>
        <w:rPr>
          <w:rFonts w:ascii="KCFTRC+CMR10"/>
          <w:color w:val="000000"/>
          <w:sz w:val="20"/>
        </w:rPr>
        <w:t>drop</w:t>
      </w:r>
      <w:r>
        <w:rPr>
          <w:rFonts w:ascii="Times New Roman"/>
          <w:color w:val="000000"/>
          <w:spacing w:val="20"/>
          <w:sz w:val="20"/>
        </w:rPr>
        <w:t xml:space="preserve"> </w:t>
      </w:r>
      <w:r>
        <w:rPr>
          <w:rFonts w:ascii="KCFTRC+CMR10"/>
          <w:color w:val="000000"/>
          <w:spacing w:val="-1"/>
          <w:sz w:val="20"/>
        </w:rPr>
        <w:t>observations</w:t>
      </w:r>
      <w:r>
        <w:rPr>
          <w:rFonts w:ascii="Times New Roman"/>
          <w:color w:val="000000"/>
          <w:spacing w:val="21"/>
          <w:sz w:val="20"/>
        </w:rPr>
        <w:t xml:space="preserve"> </w:t>
      </w:r>
      <w:r>
        <w:rPr>
          <w:rFonts w:ascii="KCFTRC+CMR10"/>
          <w:color w:val="000000"/>
          <w:sz w:val="20"/>
        </w:rPr>
        <w:t>for</w:t>
      </w:r>
      <w:r>
        <w:rPr>
          <w:rFonts w:ascii="Times New Roman"/>
          <w:color w:val="000000"/>
          <w:spacing w:val="20"/>
          <w:sz w:val="20"/>
        </w:rPr>
        <w:t xml:space="preserve"> </w:t>
      </w:r>
      <w:r>
        <w:rPr>
          <w:rFonts w:ascii="KCFTRC+CMR10"/>
          <w:color w:val="000000"/>
          <w:spacing w:val="-1"/>
          <w:sz w:val="20"/>
        </w:rPr>
        <w:t>non-holiday</w:t>
      </w:r>
      <w:r>
        <w:rPr>
          <w:rFonts w:ascii="Times New Roman"/>
          <w:color w:val="000000"/>
          <w:spacing w:val="21"/>
          <w:sz w:val="20"/>
        </w:rPr>
        <w:t xml:space="preserve"> </w:t>
      </w:r>
      <w:r>
        <w:rPr>
          <w:rFonts w:ascii="KCFTRC+CMR10"/>
          <w:color w:val="000000"/>
          <w:spacing w:val="-2"/>
          <w:sz w:val="20"/>
        </w:rPr>
        <w:t>weekdays</w:t>
      </w:r>
      <w:r>
        <w:rPr>
          <w:rFonts w:ascii="Times New Roman"/>
          <w:color w:val="000000"/>
          <w:spacing w:val="22"/>
          <w:sz w:val="20"/>
        </w:rPr>
        <w:t xml:space="preserve"> </w:t>
      </w:r>
      <w:r>
        <w:rPr>
          <w:rFonts w:ascii="KCFTRC+CMR10"/>
          <w:color w:val="000000"/>
          <w:sz w:val="20"/>
        </w:rPr>
        <w:t>in</w:t>
      </w:r>
      <w:r>
        <w:rPr>
          <w:rFonts w:ascii="Times New Roman"/>
          <w:color w:val="000000"/>
          <w:spacing w:val="20"/>
          <w:sz w:val="20"/>
        </w:rPr>
        <w:t xml:space="preserve"> </w:t>
      </w:r>
      <w:r>
        <w:rPr>
          <w:rFonts w:ascii="KCFTRC+CMR10"/>
          <w:color w:val="000000"/>
          <w:sz w:val="20"/>
        </w:rPr>
        <w:t>the</w:t>
      </w:r>
      <w:r>
        <w:rPr>
          <w:rFonts w:ascii="Times New Roman"/>
          <w:color w:val="000000"/>
          <w:spacing w:val="20"/>
          <w:sz w:val="20"/>
        </w:rPr>
        <w:t xml:space="preserve"> </w:t>
      </w:r>
      <w:r>
        <w:rPr>
          <w:rFonts w:ascii="KCFTRC+CMR10"/>
          <w:color w:val="000000"/>
          <w:sz w:val="20"/>
        </w:rPr>
        <w:t>published</w:t>
      </w:r>
    </w:p>
    <w:p w14:paraId="6D4A157D"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electricity</w:t>
      </w:r>
      <w:r>
        <w:rPr>
          <w:rFonts w:ascii="Times New Roman"/>
          <w:color w:val="000000"/>
          <w:spacing w:val="15"/>
          <w:sz w:val="20"/>
        </w:rPr>
        <w:t xml:space="preserve"> </w:t>
      </w:r>
      <w:r>
        <w:rPr>
          <w:rFonts w:ascii="KCFTRC+CMR10"/>
          <w:color w:val="000000"/>
          <w:sz w:val="20"/>
        </w:rPr>
        <w:t>consumption</w:t>
      </w:r>
      <w:r>
        <w:rPr>
          <w:rFonts w:ascii="Times New Roman"/>
          <w:color w:val="000000"/>
          <w:spacing w:val="14"/>
          <w:sz w:val="20"/>
        </w:rPr>
        <w:t xml:space="preserve"> </w:t>
      </w:r>
      <w:r>
        <w:rPr>
          <w:rFonts w:ascii="KCFTRC+CMR10"/>
          <w:color w:val="000000"/>
          <w:sz w:val="20"/>
        </w:rPr>
        <w:t>data</w:t>
      </w:r>
      <w:r>
        <w:rPr>
          <w:rFonts w:ascii="Times New Roman"/>
          <w:color w:val="000000"/>
          <w:spacing w:val="14"/>
          <w:sz w:val="20"/>
        </w:rPr>
        <w:t xml:space="preserve"> </w:t>
      </w:r>
      <w:r>
        <w:rPr>
          <w:rFonts w:ascii="KCFTRC+CMR10"/>
          <w:color w:val="000000"/>
          <w:spacing w:val="1"/>
          <w:sz w:val="20"/>
        </w:rPr>
        <w:t>because</w:t>
      </w:r>
      <w:r>
        <w:rPr>
          <w:rFonts w:ascii="Times New Roman"/>
          <w:color w:val="000000"/>
          <w:spacing w:val="14"/>
          <w:sz w:val="20"/>
        </w:rPr>
        <w:t xml:space="preserve"> </w:t>
      </w:r>
      <w:r>
        <w:rPr>
          <w:rFonts w:ascii="KCFTRC+CMR10"/>
          <w:color w:val="000000"/>
          <w:sz w:val="20"/>
        </w:rPr>
        <w:t>the</w:t>
      </w:r>
      <w:r>
        <w:rPr>
          <w:rFonts w:ascii="Times New Roman"/>
          <w:color w:val="000000"/>
          <w:spacing w:val="14"/>
          <w:sz w:val="20"/>
        </w:rPr>
        <w:t xml:space="preserve"> </w:t>
      </w:r>
      <w:r>
        <w:rPr>
          <w:rFonts w:ascii="KCFTRC+CMR10"/>
          <w:color w:val="000000"/>
          <w:sz w:val="20"/>
        </w:rPr>
        <w:t>TOU</w:t>
      </w:r>
      <w:r>
        <w:rPr>
          <w:rFonts w:ascii="Times New Roman"/>
          <w:color w:val="000000"/>
          <w:spacing w:val="14"/>
          <w:sz w:val="20"/>
        </w:rPr>
        <w:t xml:space="preserve"> </w:t>
      </w:r>
      <w:r>
        <w:rPr>
          <w:rFonts w:ascii="KCFTRC+CMR10"/>
          <w:color w:val="000000"/>
          <w:sz w:val="20"/>
        </w:rPr>
        <w:t>rates</w:t>
      </w:r>
      <w:r>
        <w:rPr>
          <w:rFonts w:ascii="Times New Roman"/>
          <w:color w:val="000000"/>
          <w:spacing w:val="14"/>
          <w:sz w:val="20"/>
        </w:rPr>
        <w:t xml:space="preserve"> </w:t>
      </w:r>
      <w:r>
        <w:rPr>
          <w:rFonts w:ascii="KCFTRC+CMR10"/>
          <w:color w:val="000000"/>
          <w:spacing w:val="-2"/>
          <w:sz w:val="20"/>
        </w:rPr>
        <w:t>were</w:t>
      </w:r>
      <w:r>
        <w:rPr>
          <w:rFonts w:ascii="Times New Roman"/>
          <w:color w:val="000000"/>
          <w:spacing w:val="16"/>
          <w:sz w:val="20"/>
        </w:rPr>
        <w:t xml:space="preserve"> </w:t>
      </w:r>
      <w:r>
        <w:rPr>
          <w:rFonts w:ascii="KCFTRC+CMR10"/>
          <w:color w:val="000000"/>
          <w:spacing w:val="-1"/>
          <w:sz w:val="20"/>
        </w:rPr>
        <w:t>active</w:t>
      </w:r>
      <w:r>
        <w:rPr>
          <w:rFonts w:ascii="Times New Roman"/>
          <w:color w:val="000000"/>
          <w:spacing w:val="16"/>
          <w:sz w:val="20"/>
        </w:rPr>
        <w:t xml:space="preserve"> </w:t>
      </w:r>
      <w:r>
        <w:rPr>
          <w:rFonts w:ascii="KCFTRC+CMR10"/>
          <w:color w:val="000000"/>
          <w:sz w:val="20"/>
        </w:rPr>
        <w:t>just</w:t>
      </w:r>
      <w:r>
        <w:rPr>
          <w:rFonts w:ascii="Times New Roman"/>
          <w:color w:val="000000"/>
          <w:spacing w:val="14"/>
          <w:sz w:val="20"/>
        </w:rPr>
        <w:t xml:space="preserve"> </w:t>
      </w:r>
      <w:r>
        <w:rPr>
          <w:rFonts w:ascii="KCFTRC+CMR10"/>
          <w:color w:val="000000"/>
          <w:sz w:val="20"/>
        </w:rPr>
        <w:t>on</w:t>
      </w:r>
      <w:r>
        <w:rPr>
          <w:rFonts w:ascii="Times New Roman"/>
          <w:color w:val="000000"/>
          <w:spacing w:val="15"/>
          <w:sz w:val="20"/>
        </w:rPr>
        <w:t xml:space="preserve"> </w:t>
      </w:r>
      <w:r>
        <w:rPr>
          <w:rFonts w:ascii="KCFTRC+CMR10"/>
          <w:color w:val="000000"/>
          <w:sz w:val="20"/>
        </w:rPr>
        <w:t>those</w:t>
      </w:r>
      <w:r>
        <w:rPr>
          <w:rFonts w:ascii="Times New Roman"/>
          <w:color w:val="000000"/>
          <w:spacing w:val="14"/>
          <w:sz w:val="20"/>
        </w:rPr>
        <w:t xml:space="preserve"> </w:t>
      </w:r>
      <w:r>
        <w:rPr>
          <w:rFonts w:ascii="KCFTRC+CMR10"/>
          <w:color w:val="000000"/>
          <w:spacing w:val="-2"/>
          <w:sz w:val="20"/>
        </w:rPr>
        <w:t>days.</w:t>
      </w:r>
      <w:r>
        <w:rPr>
          <w:rFonts w:ascii="Times New Roman"/>
          <w:color w:val="000000"/>
          <w:spacing w:val="40"/>
          <w:sz w:val="20"/>
        </w:rPr>
        <w:t xml:space="preserve"> </w:t>
      </w:r>
      <w:r>
        <w:rPr>
          <w:rFonts w:ascii="KCFTRC+CMR10"/>
          <w:color w:val="000000"/>
          <w:sz w:val="20"/>
        </w:rPr>
        <w:t>And</w:t>
      </w:r>
      <w:r>
        <w:rPr>
          <w:rFonts w:ascii="Times New Roman"/>
          <w:color w:val="000000"/>
          <w:spacing w:val="14"/>
          <w:sz w:val="20"/>
        </w:rPr>
        <w:t xml:space="preserve"> </w:t>
      </w:r>
      <w:r>
        <w:rPr>
          <w:rFonts w:ascii="KCFTRC+CMR10"/>
          <w:color w:val="000000"/>
          <w:sz w:val="20"/>
        </w:rPr>
        <w:t>then,</w:t>
      </w:r>
      <w:r>
        <w:rPr>
          <w:rFonts w:ascii="Times New Roman"/>
          <w:color w:val="000000"/>
          <w:spacing w:val="15"/>
          <w:sz w:val="20"/>
        </w:rPr>
        <w:t xml:space="preserve"> </w:t>
      </w:r>
      <w:r>
        <w:rPr>
          <w:rFonts w:ascii="KCFTRC+CMR10"/>
          <w:color w:val="000000"/>
          <w:sz w:val="20"/>
        </w:rPr>
        <w:t>only</w:t>
      </w:r>
      <w:r>
        <w:rPr>
          <w:rFonts w:ascii="Times New Roman"/>
          <w:color w:val="000000"/>
          <w:spacing w:val="15"/>
          <w:sz w:val="20"/>
        </w:rPr>
        <w:t xml:space="preserve"> </w:t>
      </w:r>
      <w:r>
        <w:rPr>
          <w:rFonts w:ascii="KCFTRC+CMR10"/>
          <w:color w:val="000000"/>
          <w:sz w:val="20"/>
        </w:rPr>
        <w:t>households</w:t>
      </w:r>
    </w:p>
    <w:p w14:paraId="4E275139" w14:textId="77777777" w:rsidR="00CF0253" w:rsidRDefault="00252649">
      <w:pPr>
        <w:spacing w:before="149" w:after="0" w:line="209" w:lineRule="exact"/>
        <w:jc w:val="left"/>
        <w:rPr>
          <w:rFonts w:ascii="Times New Roman"/>
          <w:color w:val="000000"/>
          <w:sz w:val="20"/>
        </w:rPr>
      </w:pPr>
      <w:r>
        <w:rPr>
          <w:rFonts w:ascii="KCFTRC+CMR10"/>
          <w:color w:val="000000"/>
          <w:sz w:val="20"/>
        </w:rPr>
        <w:t>that</w:t>
      </w:r>
      <w:r>
        <w:rPr>
          <w:rFonts w:ascii="Times New Roman"/>
          <w:color w:val="000000"/>
          <w:spacing w:val="24"/>
          <w:sz w:val="20"/>
        </w:rPr>
        <w:t xml:space="preserve"> </w:t>
      </w:r>
      <w:r>
        <w:rPr>
          <w:rFonts w:ascii="KCFTRC+CMR10"/>
          <w:color w:val="000000"/>
          <w:spacing w:val="-1"/>
          <w:sz w:val="20"/>
        </w:rPr>
        <w:t>continuously</w:t>
      </w:r>
      <w:r>
        <w:rPr>
          <w:rFonts w:ascii="Times New Roman"/>
          <w:color w:val="000000"/>
          <w:spacing w:val="25"/>
          <w:sz w:val="20"/>
        </w:rPr>
        <w:t xml:space="preserve"> </w:t>
      </w:r>
      <w:r>
        <w:rPr>
          <w:rFonts w:ascii="KCFTRC+CMR10"/>
          <w:color w:val="000000"/>
          <w:sz w:val="20"/>
        </w:rPr>
        <w:t>exploited</w:t>
      </w:r>
      <w:r>
        <w:rPr>
          <w:rFonts w:ascii="Times New Roman"/>
          <w:color w:val="000000"/>
          <w:spacing w:val="24"/>
          <w:sz w:val="20"/>
        </w:rPr>
        <w:t xml:space="preserve"> </w:t>
      </w:r>
      <w:r>
        <w:rPr>
          <w:rFonts w:ascii="KCFTRC+CMR10"/>
          <w:color w:val="000000"/>
          <w:sz w:val="20"/>
        </w:rPr>
        <w:t>non-electric</w:t>
      </w:r>
      <w:r>
        <w:rPr>
          <w:rFonts w:ascii="Times New Roman"/>
          <w:color w:val="000000"/>
          <w:spacing w:val="24"/>
          <w:sz w:val="20"/>
        </w:rPr>
        <w:t xml:space="preserve"> </w:t>
      </w:r>
      <w:r>
        <w:rPr>
          <w:rFonts w:ascii="KCFTRC+CMR10"/>
          <w:color w:val="000000"/>
          <w:sz w:val="20"/>
        </w:rPr>
        <w:t>fuels</w:t>
      </w:r>
      <w:r>
        <w:rPr>
          <w:rFonts w:ascii="Times New Roman"/>
          <w:color w:val="000000"/>
          <w:spacing w:val="24"/>
          <w:sz w:val="20"/>
        </w:rPr>
        <w:t xml:space="preserve"> </w:t>
      </w:r>
      <w:r>
        <w:rPr>
          <w:rFonts w:ascii="KCFTRC+CMR10"/>
          <w:color w:val="000000"/>
          <w:sz w:val="20"/>
        </w:rPr>
        <w:t>for</w:t>
      </w:r>
      <w:r>
        <w:rPr>
          <w:rFonts w:ascii="Times New Roman"/>
          <w:color w:val="000000"/>
          <w:spacing w:val="24"/>
          <w:sz w:val="20"/>
        </w:rPr>
        <w:t xml:space="preserve"> </w:t>
      </w:r>
      <w:r>
        <w:rPr>
          <w:rFonts w:ascii="KCFTRC+CMR10"/>
          <w:color w:val="000000"/>
          <w:sz w:val="20"/>
        </w:rPr>
        <w:t>their</w:t>
      </w:r>
      <w:r>
        <w:rPr>
          <w:rFonts w:ascii="Times New Roman"/>
          <w:color w:val="000000"/>
          <w:spacing w:val="24"/>
          <w:sz w:val="20"/>
        </w:rPr>
        <w:t xml:space="preserve"> </w:t>
      </w:r>
      <w:r>
        <w:rPr>
          <w:rFonts w:ascii="KCFTRC+CMR10"/>
          <w:color w:val="000000"/>
          <w:sz w:val="20"/>
        </w:rPr>
        <w:t>space</w:t>
      </w:r>
      <w:r>
        <w:rPr>
          <w:rFonts w:ascii="Times New Roman"/>
          <w:color w:val="000000"/>
          <w:spacing w:val="24"/>
          <w:sz w:val="20"/>
        </w:rPr>
        <w:t xml:space="preserve"> </w:t>
      </w:r>
      <w:r>
        <w:rPr>
          <w:rFonts w:ascii="KCFTRC+CMR10"/>
          <w:color w:val="000000"/>
          <w:sz w:val="20"/>
        </w:rPr>
        <w:t>and</w:t>
      </w:r>
      <w:r>
        <w:rPr>
          <w:rFonts w:ascii="Times New Roman"/>
          <w:color w:val="000000"/>
          <w:spacing w:val="24"/>
          <w:sz w:val="20"/>
        </w:rPr>
        <w:t xml:space="preserve"> </w:t>
      </w:r>
      <w:r>
        <w:rPr>
          <w:rFonts w:ascii="KCFTRC+CMR10"/>
          <w:color w:val="000000"/>
          <w:spacing w:val="-2"/>
          <w:sz w:val="20"/>
        </w:rPr>
        <w:t>water</w:t>
      </w:r>
      <w:r>
        <w:rPr>
          <w:rFonts w:ascii="Times New Roman"/>
          <w:color w:val="000000"/>
          <w:spacing w:val="25"/>
          <w:sz w:val="20"/>
        </w:rPr>
        <w:t xml:space="preserve"> </w:t>
      </w:r>
      <w:r>
        <w:rPr>
          <w:rFonts w:ascii="KCFTRC+CMR10"/>
          <w:color w:val="000000"/>
          <w:sz w:val="20"/>
        </w:rPr>
        <w:t>heating</w:t>
      </w:r>
      <w:r>
        <w:rPr>
          <w:rFonts w:ascii="Times New Roman"/>
          <w:color w:val="000000"/>
          <w:spacing w:val="24"/>
          <w:sz w:val="20"/>
        </w:rPr>
        <w:t xml:space="preserve"> </w:t>
      </w:r>
      <w:r>
        <w:rPr>
          <w:rFonts w:ascii="KCFTRC+CMR10"/>
          <w:color w:val="000000"/>
          <w:sz w:val="20"/>
        </w:rPr>
        <w:t>during</w:t>
      </w:r>
      <w:r>
        <w:rPr>
          <w:rFonts w:ascii="Times New Roman"/>
          <w:color w:val="000000"/>
          <w:spacing w:val="24"/>
          <w:sz w:val="20"/>
        </w:rPr>
        <w:t xml:space="preserve"> </w:t>
      </w:r>
      <w:r>
        <w:rPr>
          <w:rFonts w:ascii="KCFTRC+CMR10"/>
          <w:color w:val="000000"/>
          <w:sz w:val="20"/>
        </w:rPr>
        <w:t>the</w:t>
      </w:r>
      <w:r>
        <w:rPr>
          <w:rFonts w:ascii="Times New Roman"/>
          <w:color w:val="000000"/>
          <w:spacing w:val="24"/>
          <w:sz w:val="20"/>
        </w:rPr>
        <w:t xml:space="preserve"> </w:t>
      </w:r>
      <w:r>
        <w:rPr>
          <w:rFonts w:ascii="KCFTRC+CMR10"/>
          <w:color w:val="000000"/>
          <w:sz w:val="20"/>
        </w:rPr>
        <w:t>experiment</w:t>
      </w:r>
      <w:r>
        <w:rPr>
          <w:rFonts w:ascii="Times New Roman"/>
          <w:color w:val="000000"/>
          <w:spacing w:val="24"/>
          <w:sz w:val="20"/>
        </w:rPr>
        <w:t xml:space="preserve"> </w:t>
      </w:r>
      <w:r>
        <w:rPr>
          <w:rFonts w:ascii="KCFTRC+CMR10"/>
          <w:color w:val="000000"/>
          <w:spacing w:val="2"/>
          <w:sz w:val="20"/>
        </w:rPr>
        <w:t>periods</w:t>
      </w:r>
    </w:p>
    <w:p w14:paraId="5563D870" w14:textId="77777777" w:rsidR="00CF0253" w:rsidRDefault="00252649">
      <w:pPr>
        <w:spacing w:before="94" w:after="0" w:line="237" w:lineRule="exact"/>
        <w:jc w:val="left"/>
        <w:rPr>
          <w:rFonts w:ascii="Times New Roman"/>
          <w:color w:val="000000"/>
          <w:sz w:val="20"/>
        </w:rPr>
      </w:pPr>
      <w:r>
        <w:rPr>
          <w:rFonts w:ascii="KCFTRC+CMR10"/>
          <w:color w:val="000000"/>
          <w:sz w:val="20"/>
        </w:rPr>
        <w:t>(i.e.,</w:t>
      </w:r>
      <w:r>
        <w:rPr>
          <w:rFonts w:ascii="Times New Roman"/>
          <w:color w:val="000000"/>
          <w:spacing w:val="17"/>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z w:val="20"/>
        </w:rPr>
        <w:t>baseline</w:t>
      </w:r>
      <w:r>
        <w:rPr>
          <w:rFonts w:ascii="Times New Roman"/>
          <w:color w:val="000000"/>
          <w:spacing w:val="17"/>
          <w:sz w:val="20"/>
        </w:rPr>
        <w:t xml:space="preserve"> </w:t>
      </w:r>
      <w:r>
        <w:rPr>
          <w:rFonts w:ascii="KCFTRC+CMR10"/>
          <w:color w:val="000000"/>
          <w:sz w:val="20"/>
        </w:rPr>
        <w:t>and</w:t>
      </w:r>
      <w:r>
        <w:rPr>
          <w:rFonts w:ascii="Times New Roman"/>
          <w:color w:val="000000"/>
          <w:spacing w:val="17"/>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pacing w:val="-1"/>
          <w:sz w:val="20"/>
        </w:rPr>
        <w:t>treatment</w:t>
      </w:r>
      <w:r>
        <w:rPr>
          <w:rFonts w:ascii="Times New Roman"/>
          <w:color w:val="000000"/>
          <w:spacing w:val="18"/>
          <w:sz w:val="20"/>
        </w:rPr>
        <w:t xml:space="preserve"> </w:t>
      </w:r>
      <w:r>
        <w:rPr>
          <w:rFonts w:ascii="KCFTRC+CMR10"/>
          <w:color w:val="000000"/>
          <w:spacing w:val="1"/>
          <w:sz w:val="20"/>
        </w:rPr>
        <w:t>periods)</w:t>
      </w:r>
      <w:r>
        <w:rPr>
          <w:rFonts w:ascii="Times New Roman"/>
          <w:color w:val="000000"/>
          <w:spacing w:val="15"/>
          <w:sz w:val="20"/>
        </w:rPr>
        <w:t xml:space="preserve"> </w:t>
      </w:r>
      <w:r>
        <w:rPr>
          <w:rFonts w:ascii="KCFTRC+CMR10"/>
          <w:color w:val="000000"/>
          <w:sz w:val="20"/>
        </w:rPr>
        <w:t>are</w:t>
      </w:r>
      <w:r>
        <w:rPr>
          <w:rFonts w:ascii="Times New Roman"/>
          <w:color w:val="000000"/>
          <w:spacing w:val="17"/>
          <w:sz w:val="20"/>
        </w:rPr>
        <w:t xml:space="preserve"> </w:t>
      </w:r>
      <w:r>
        <w:rPr>
          <w:rFonts w:ascii="KCFTRC+CMR10"/>
          <w:color w:val="000000"/>
          <w:spacing w:val="-1"/>
          <w:sz w:val="20"/>
        </w:rPr>
        <w:t>preserved</w:t>
      </w:r>
      <w:r>
        <w:rPr>
          <w:rFonts w:ascii="Times New Roman"/>
          <w:color w:val="000000"/>
          <w:spacing w:val="18"/>
          <w:sz w:val="20"/>
        </w:rPr>
        <w:t xml:space="preserve"> </w:t>
      </w:r>
      <w:r>
        <w:rPr>
          <w:rFonts w:ascii="KCFTRC+CMR10"/>
          <w:color w:val="000000"/>
          <w:sz w:val="20"/>
        </w:rPr>
        <w:t>in</w:t>
      </w:r>
      <w:r>
        <w:rPr>
          <w:rFonts w:ascii="Times New Roman"/>
          <w:color w:val="000000"/>
          <w:spacing w:val="17"/>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z w:val="20"/>
        </w:rPr>
        <w:t>sample.</w:t>
      </w:r>
      <w:hyperlink w:anchor="br9" w:history="1">
        <w:r>
          <w:rPr>
            <w:rFonts w:ascii="PTDUEJ+CMR7"/>
            <w:color w:val="000000"/>
            <w:sz w:val="21"/>
            <w:vertAlign w:val="superscript"/>
          </w:rPr>
          <w:t>11</w:t>
        </w:r>
      </w:hyperlink>
      <w:hyperlink w:anchor="br9" w:history="1">
        <w:r>
          <w:rPr>
            <w:rFonts w:ascii="Times New Roman"/>
            <w:color w:val="000000"/>
            <w:spacing w:val="47"/>
            <w:sz w:val="21"/>
            <w:vertAlign w:val="superscript"/>
          </w:rPr>
          <w:t xml:space="preserve"> </w:t>
        </w:r>
      </w:hyperlink>
      <w:r>
        <w:rPr>
          <w:rFonts w:ascii="KCFTRC+CMR10"/>
          <w:color w:val="000000"/>
          <w:spacing w:val="-2"/>
          <w:sz w:val="20"/>
        </w:rPr>
        <w:t>Moreover,</w:t>
      </w:r>
      <w:r>
        <w:rPr>
          <w:rFonts w:ascii="Times New Roman"/>
          <w:color w:val="000000"/>
          <w:spacing w:val="19"/>
          <w:sz w:val="20"/>
        </w:rPr>
        <w:t xml:space="preserve"> </w:t>
      </w:r>
      <w:r>
        <w:rPr>
          <w:rFonts w:ascii="KCFTRC+CMR10"/>
          <w:color w:val="000000"/>
          <w:sz w:val="20"/>
        </w:rPr>
        <w:t>among</w:t>
      </w:r>
      <w:r>
        <w:rPr>
          <w:rFonts w:ascii="Times New Roman"/>
          <w:color w:val="000000"/>
          <w:spacing w:val="17"/>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z w:val="20"/>
        </w:rPr>
        <w:t>non-electric-</w:t>
      </w:r>
    </w:p>
    <w:p w14:paraId="72732DA1" w14:textId="77777777" w:rsidR="00CF0253" w:rsidRDefault="00252649">
      <w:pPr>
        <w:spacing w:before="94" w:after="0" w:line="237" w:lineRule="exact"/>
        <w:jc w:val="left"/>
        <w:rPr>
          <w:rFonts w:ascii="Times New Roman"/>
          <w:color w:val="000000"/>
          <w:sz w:val="20"/>
        </w:rPr>
      </w:pPr>
      <w:r>
        <w:rPr>
          <w:rFonts w:ascii="KCFTRC+CMR10"/>
          <w:color w:val="000000"/>
          <w:sz w:val="20"/>
        </w:rPr>
        <w:t>heating</w:t>
      </w:r>
      <w:r>
        <w:rPr>
          <w:rFonts w:ascii="Times New Roman"/>
          <w:color w:val="000000"/>
          <w:spacing w:val="22"/>
          <w:sz w:val="20"/>
        </w:rPr>
        <w:t xml:space="preserve"> </w:t>
      </w:r>
      <w:r>
        <w:rPr>
          <w:rFonts w:ascii="KCFTRC+CMR10"/>
          <w:color w:val="000000"/>
          <w:sz w:val="20"/>
        </w:rPr>
        <w:t>households,</w:t>
      </w:r>
      <w:r>
        <w:rPr>
          <w:rFonts w:ascii="Times New Roman"/>
          <w:color w:val="000000"/>
          <w:spacing w:val="24"/>
          <w:sz w:val="20"/>
        </w:rPr>
        <w:t xml:space="preserve"> </w:t>
      </w:r>
      <w:r>
        <w:rPr>
          <w:rFonts w:ascii="KCFTRC+CMR10"/>
          <w:color w:val="000000"/>
          <w:sz w:val="20"/>
        </w:rPr>
        <w:t>those</w:t>
      </w:r>
      <w:r>
        <w:rPr>
          <w:rFonts w:ascii="Times New Roman"/>
          <w:color w:val="000000"/>
          <w:spacing w:val="22"/>
          <w:sz w:val="20"/>
        </w:rPr>
        <w:t xml:space="preserve"> </w:t>
      </w:r>
      <w:r>
        <w:rPr>
          <w:rFonts w:ascii="KCFTRC+CMR10"/>
          <w:color w:val="000000"/>
          <w:sz w:val="20"/>
        </w:rPr>
        <w:t>with</w:t>
      </w:r>
      <w:r>
        <w:rPr>
          <w:rFonts w:ascii="Times New Roman"/>
          <w:color w:val="000000"/>
          <w:spacing w:val="22"/>
          <w:sz w:val="20"/>
        </w:rPr>
        <w:t xml:space="preserve"> </w:t>
      </w:r>
      <w:r>
        <w:rPr>
          <w:rFonts w:ascii="KCFTRC+CMR10"/>
          <w:color w:val="000000"/>
          <w:sz w:val="20"/>
        </w:rPr>
        <w:t>unreliable</w:t>
      </w:r>
      <w:r>
        <w:rPr>
          <w:rFonts w:ascii="Times New Roman"/>
          <w:color w:val="000000"/>
          <w:spacing w:val="22"/>
          <w:sz w:val="20"/>
        </w:rPr>
        <w:t xml:space="preserve"> </w:t>
      </w:r>
      <w:r>
        <w:rPr>
          <w:rFonts w:ascii="KCFTRC+CMR10"/>
          <w:color w:val="000000"/>
          <w:sz w:val="20"/>
        </w:rPr>
        <w:t>meter</w:t>
      </w:r>
      <w:r>
        <w:rPr>
          <w:rFonts w:ascii="Times New Roman"/>
          <w:color w:val="000000"/>
          <w:spacing w:val="22"/>
          <w:sz w:val="20"/>
        </w:rPr>
        <w:t xml:space="preserve"> </w:t>
      </w:r>
      <w:r>
        <w:rPr>
          <w:rFonts w:ascii="KCFTRC+CMR10"/>
          <w:color w:val="000000"/>
          <w:sz w:val="20"/>
        </w:rPr>
        <w:t>reads</w:t>
      </w:r>
      <w:r>
        <w:rPr>
          <w:rFonts w:ascii="Times New Roman"/>
          <w:color w:val="000000"/>
          <w:spacing w:val="22"/>
          <w:sz w:val="20"/>
        </w:rPr>
        <w:t xml:space="preserve"> </w:t>
      </w:r>
      <w:r>
        <w:rPr>
          <w:rFonts w:ascii="KCFTRC+CMR10"/>
          <w:color w:val="000000"/>
          <w:sz w:val="20"/>
        </w:rPr>
        <w:t>are</w:t>
      </w:r>
      <w:r>
        <w:rPr>
          <w:rFonts w:ascii="Times New Roman"/>
          <w:color w:val="000000"/>
          <w:spacing w:val="22"/>
          <w:sz w:val="20"/>
        </w:rPr>
        <w:t xml:space="preserve"> </w:t>
      </w:r>
      <w:r>
        <w:rPr>
          <w:rFonts w:ascii="KCFTRC+CMR10"/>
          <w:color w:val="000000"/>
          <w:sz w:val="20"/>
        </w:rPr>
        <w:t>excluded</w:t>
      </w:r>
      <w:r>
        <w:rPr>
          <w:rFonts w:ascii="Times New Roman"/>
          <w:color w:val="000000"/>
          <w:spacing w:val="22"/>
          <w:sz w:val="20"/>
        </w:rPr>
        <w:t xml:space="preserve"> </w:t>
      </w:r>
      <w:r>
        <w:rPr>
          <w:rFonts w:ascii="KCFTRC+CMR10"/>
          <w:color w:val="000000"/>
          <w:sz w:val="20"/>
        </w:rPr>
        <w:t>from</w:t>
      </w:r>
      <w:r>
        <w:rPr>
          <w:rFonts w:ascii="Times New Roman"/>
          <w:color w:val="000000"/>
          <w:spacing w:val="22"/>
          <w:sz w:val="20"/>
        </w:rPr>
        <w:t xml:space="preserve"> </w:t>
      </w:r>
      <w:r>
        <w:rPr>
          <w:rFonts w:ascii="KCFTRC+CMR10"/>
          <w:color w:val="000000"/>
          <w:sz w:val="20"/>
        </w:rPr>
        <w:t>the</w:t>
      </w:r>
      <w:r>
        <w:rPr>
          <w:rFonts w:ascii="Times New Roman"/>
          <w:color w:val="000000"/>
          <w:spacing w:val="22"/>
          <w:sz w:val="20"/>
        </w:rPr>
        <w:t xml:space="preserve"> </w:t>
      </w:r>
      <w:r>
        <w:rPr>
          <w:rFonts w:ascii="KCFTRC+CMR10"/>
          <w:color w:val="000000"/>
          <w:sz w:val="20"/>
        </w:rPr>
        <w:t>s</w:t>
      </w:r>
      <w:hyperlink w:anchor="br9" w:history="1">
        <w:r>
          <w:rPr>
            <w:rFonts w:ascii="KCFTRC+CMR10"/>
            <w:color w:val="000000"/>
            <w:sz w:val="20"/>
          </w:rPr>
          <w:t>ample.</w:t>
        </w:r>
      </w:hyperlink>
      <w:hyperlink w:anchor="br9" w:history="1">
        <w:r>
          <w:rPr>
            <w:rFonts w:ascii="PTDUEJ+CMR7"/>
            <w:color w:val="000000"/>
            <w:sz w:val="21"/>
            <w:vertAlign w:val="superscript"/>
          </w:rPr>
          <w:t>12</w:t>
        </w:r>
      </w:hyperlink>
      <w:hyperlink w:anchor="br9" w:history="1">
        <w:r>
          <w:rPr>
            <w:rFonts w:ascii="Times New Roman"/>
            <w:color w:val="000000"/>
            <w:spacing w:val="64"/>
            <w:sz w:val="21"/>
            <w:vertAlign w:val="superscript"/>
          </w:rPr>
          <w:t xml:space="preserve"> </w:t>
        </w:r>
      </w:hyperlink>
      <w:r>
        <w:rPr>
          <w:rFonts w:ascii="KCFTRC+CMR10"/>
          <w:color w:val="000000"/>
          <w:sz w:val="20"/>
        </w:rPr>
        <w:t>This</w:t>
      </w:r>
      <w:r>
        <w:rPr>
          <w:rFonts w:ascii="Times New Roman"/>
          <w:color w:val="000000"/>
          <w:spacing w:val="22"/>
          <w:sz w:val="20"/>
        </w:rPr>
        <w:t xml:space="preserve"> </w:t>
      </w:r>
      <w:r>
        <w:rPr>
          <w:rFonts w:ascii="KCFTRC+CMR10"/>
          <w:color w:val="000000"/>
          <w:spacing w:val="1"/>
          <w:sz w:val="20"/>
        </w:rPr>
        <w:t>process</w:t>
      </w:r>
      <w:r>
        <w:rPr>
          <w:rFonts w:ascii="Times New Roman"/>
          <w:color w:val="000000"/>
          <w:spacing w:val="21"/>
          <w:sz w:val="20"/>
        </w:rPr>
        <w:t xml:space="preserve"> </w:t>
      </w:r>
      <w:r>
        <w:rPr>
          <w:rFonts w:ascii="KCFTRC+CMR10"/>
          <w:color w:val="000000"/>
          <w:sz w:val="20"/>
        </w:rPr>
        <w:t>results</w:t>
      </w:r>
      <w:r>
        <w:rPr>
          <w:rFonts w:ascii="Times New Roman"/>
          <w:color w:val="000000"/>
          <w:spacing w:val="22"/>
          <w:sz w:val="20"/>
        </w:rPr>
        <w:t xml:space="preserve"> </w:t>
      </w:r>
      <w:r>
        <w:rPr>
          <w:rFonts w:ascii="KCFTRC+CMR10"/>
          <w:color w:val="000000"/>
          <w:sz w:val="20"/>
        </w:rPr>
        <w:t>in</w:t>
      </w:r>
    </w:p>
    <w:p w14:paraId="47AA7DBD" w14:textId="77777777" w:rsidR="00CF0253" w:rsidRDefault="00252649">
      <w:pPr>
        <w:spacing w:before="171" w:after="0" w:line="169" w:lineRule="exact"/>
        <w:jc w:val="left"/>
        <w:rPr>
          <w:rFonts w:ascii="Times New Roman"/>
          <w:color w:val="000000"/>
          <w:sz w:val="16"/>
        </w:rPr>
      </w:pPr>
      <w:r>
        <w:rPr>
          <w:rFonts w:ascii="QMLHOO+CMR8"/>
          <w:color w:val="000000"/>
          <w:spacing w:val="-1"/>
          <w:sz w:val="16"/>
        </w:rPr>
        <w:t>bi-monthly</w:t>
      </w:r>
      <w:r>
        <w:rPr>
          <w:rFonts w:ascii="Times New Roman"/>
          <w:color w:val="000000"/>
          <w:spacing w:val="17"/>
          <w:sz w:val="16"/>
        </w:rPr>
        <w:t xml:space="preserve"> </w:t>
      </w:r>
      <w:r>
        <w:rPr>
          <w:rFonts w:ascii="QMLHOO+CMR8"/>
          <w:color w:val="000000"/>
          <w:sz w:val="16"/>
        </w:rPr>
        <w:t>bill.</w:t>
      </w:r>
    </w:p>
    <w:p w14:paraId="72A68610" w14:textId="77777777" w:rsidR="00CF0253" w:rsidRDefault="00252649">
      <w:pPr>
        <w:spacing w:before="0" w:after="0" w:line="196" w:lineRule="exact"/>
        <w:ind w:left="149"/>
        <w:jc w:val="left"/>
        <w:rPr>
          <w:rFonts w:ascii="Times New Roman"/>
          <w:color w:val="000000"/>
          <w:sz w:val="16"/>
        </w:rPr>
      </w:pPr>
      <w:r>
        <w:rPr>
          <w:rFonts w:ascii="JCIRTO+CMR6"/>
          <w:color w:val="000000"/>
          <w:spacing w:val="5"/>
          <w:sz w:val="18"/>
          <w:vertAlign w:val="superscript"/>
        </w:rPr>
        <w:t>10</w:t>
      </w:r>
      <w:r>
        <w:rPr>
          <w:rFonts w:ascii="QMLHOO+CMR8"/>
          <w:color w:val="000000"/>
          <w:sz w:val="16"/>
        </w:rPr>
        <w:t>I</w:t>
      </w:r>
      <w:r>
        <w:rPr>
          <w:rFonts w:ascii="Times New Roman"/>
          <w:color w:val="000000"/>
          <w:spacing w:val="17"/>
          <w:sz w:val="16"/>
        </w:rPr>
        <w:t xml:space="preserve"> </w:t>
      </w:r>
      <w:r>
        <w:rPr>
          <w:rFonts w:ascii="QMLHOO+CMR8"/>
          <w:color w:val="000000"/>
          <w:sz w:val="16"/>
        </w:rPr>
        <w:t>exclude</w:t>
      </w:r>
      <w:r>
        <w:rPr>
          <w:rFonts w:ascii="Times New Roman"/>
          <w:color w:val="000000"/>
          <w:spacing w:val="17"/>
          <w:sz w:val="16"/>
        </w:rPr>
        <w:t xml:space="preserve"> </w:t>
      </w:r>
      <w:r>
        <w:rPr>
          <w:rFonts w:ascii="QMLHOO+CMR8"/>
          <w:color w:val="000000"/>
          <w:sz w:val="16"/>
        </w:rPr>
        <w:t>the</w:t>
      </w:r>
      <w:r>
        <w:rPr>
          <w:rFonts w:ascii="Times New Roman"/>
          <w:color w:val="000000"/>
          <w:spacing w:val="17"/>
          <w:sz w:val="16"/>
        </w:rPr>
        <w:t xml:space="preserve"> </w:t>
      </w:r>
      <w:r>
        <w:rPr>
          <w:rFonts w:ascii="QMLHOO+CMR8"/>
          <w:color w:val="000000"/>
          <w:spacing w:val="-1"/>
          <w:sz w:val="16"/>
        </w:rPr>
        <w:t>observations</w:t>
      </w:r>
      <w:r>
        <w:rPr>
          <w:rFonts w:ascii="Times New Roman"/>
          <w:color w:val="000000"/>
          <w:spacing w:val="18"/>
          <w:sz w:val="16"/>
        </w:rPr>
        <w:t xml:space="preserve"> </w:t>
      </w:r>
      <w:r>
        <w:rPr>
          <w:rFonts w:ascii="QMLHOO+CMR8"/>
          <w:color w:val="000000"/>
          <w:sz w:val="16"/>
        </w:rPr>
        <w:t>for</w:t>
      </w:r>
      <w:r>
        <w:rPr>
          <w:rFonts w:ascii="Times New Roman"/>
          <w:color w:val="000000"/>
          <w:spacing w:val="17"/>
          <w:sz w:val="16"/>
        </w:rPr>
        <w:t xml:space="preserve"> </w:t>
      </w:r>
      <w:r>
        <w:rPr>
          <w:rFonts w:ascii="QMLHOO+CMR8"/>
          <w:color w:val="000000"/>
          <w:sz w:val="16"/>
        </w:rPr>
        <w:t>the</w:t>
      </w:r>
      <w:r>
        <w:rPr>
          <w:rFonts w:ascii="Times New Roman"/>
          <w:color w:val="000000"/>
          <w:spacing w:val="17"/>
          <w:sz w:val="16"/>
        </w:rPr>
        <w:t xml:space="preserve"> </w:t>
      </w:r>
      <w:r>
        <w:rPr>
          <w:rFonts w:ascii="QMLHOO+CMR8" w:hAnsi="QMLHOO+CMR8" w:cs="QMLHOO+CMR8"/>
          <w:color w:val="000000"/>
          <w:sz w:val="16"/>
        </w:rPr>
        <w:t>ﬁrst</w:t>
      </w:r>
      <w:r>
        <w:rPr>
          <w:rFonts w:ascii="Times New Roman"/>
          <w:color w:val="000000"/>
          <w:spacing w:val="17"/>
          <w:sz w:val="16"/>
        </w:rPr>
        <w:t xml:space="preserve"> </w:t>
      </w:r>
      <w:r>
        <w:rPr>
          <w:rFonts w:ascii="QMLHOO+CMR8"/>
          <w:color w:val="000000"/>
          <w:sz w:val="16"/>
        </w:rPr>
        <w:t>half</w:t>
      </w:r>
      <w:r>
        <w:rPr>
          <w:rFonts w:ascii="Times New Roman"/>
          <w:color w:val="000000"/>
          <w:spacing w:val="17"/>
          <w:sz w:val="16"/>
        </w:rPr>
        <w:t xml:space="preserve"> </w:t>
      </w:r>
      <w:r>
        <w:rPr>
          <w:rFonts w:ascii="QMLHOO+CMR8"/>
          <w:color w:val="000000"/>
          <w:sz w:val="16"/>
        </w:rPr>
        <w:t>of</w:t>
      </w:r>
      <w:r>
        <w:rPr>
          <w:rFonts w:ascii="Times New Roman"/>
          <w:color w:val="000000"/>
          <w:spacing w:val="17"/>
          <w:sz w:val="16"/>
        </w:rPr>
        <w:t xml:space="preserve"> </w:t>
      </w:r>
      <w:r>
        <w:rPr>
          <w:rFonts w:ascii="QMLHOO+CMR8"/>
          <w:color w:val="000000"/>
          <w:sz w:val="16"/>
        </w:rPr>
        <w:t>the</w:t>
      </w:r>
      <w:r>
        <w:rPr>
          <w:rFonts w:ascii="Times New Roman"/>
          <w:color w:val="000000"/>
          <w:spacing w:val="17"/>
          <w:sz w:val="16"/>
        </w:rPr>
        <w:t xml:space="preserve"> </w:t>
      </w:r>
      <w:r>
        <w:rPr>
          <w:rFonts w:ascii="QMLHOO+CMR8"/>
          <w:color w:val="000000"/>
          <w:spacing w:val="-1"/>
          <w:sz w:val="16"/>
        </w:rPr>
        <w:t>treatment</w:t>
      </w:r>
      <w:r>
        <w:rPr>
          <w:rFonts w:ascii="Times New Roman"/>
          <w:color w:val="000000"/>
          <w:spacing w:val="18"/>
          <w:sz w:val="16"/>
        </w:rPr>
        <w:t xml:space="preserve"> </w:t>
      </w:r>
      <w:r>
        <w:rPr>
          <w:rFonts w:ascii="QMLHOO+CMR8"/>
          <w:color w:val="000000"/>
          <w:spacing w:val="2"/>
          <w:sz w:val="16"/>
        </w:rPr>
        <w:t>period</w:t>
      </w:r>
      <w:r>
        <w:rPr>
          <w:rFonts w:ascii="Times New Roman"/>
          <w:color w:val="000000"/>
          <w:spacing w:val="15"/>
          <w:sz w:val="16"/>
        </w:rPr>
        <w:t xml:space="preserve"> </w:t>
      </w:r>
      <w:r>
        <w:rPr>
          <w:rFonts w:ascii="QMLHOO+CMR8"/>
          <w:color w:val="000000"/>
          <w:spacing w:val="1"/>
          <w:sz w:val="16"/>
        </w:rPr>
        <w:t>because</w:t>
      </w:r>
      <w:r>
        <w:rPr>
          <w:rFonts w:ascii="Times New Roman"/>
          <w:color w:val="000000"/>
          <w:spacing w:val="16"/>
          <w:sz w:val="16"/>
        </w:rPr>
        <w:t xml:space="preserve"> </w:t>
      </w:r>
      <w:r>
        <w:rPr>
          <w:rFonts w:ascii="QMLHOO+CMR8"/>
          <w:color w:val="000000"/>
          <w:sz w:val="16"/>
        </w:rPr>
        <w:t>there</w:t>
      </w:r>
      <w:r>
        <w:rPr>
          <w:rFonts w:ascii="Times New Roman"/>
          <w:color w:val="000000"/>
          <w:spacing w:val="17"/>
          <w:sz w:val="16"/>
        </w:rPr>
        <w:t xml:space="preserve"> </w:t>
      </w:r>
      <w:r>
        <w:rPr>
          <w:rFonts w:ascii="QMLHOO+CMR8"/>
          <w:color w:val="000000"/>
          <w:sz w:val="16"/>
        </w:rPr>
        <w:t>is</w:t>
      </w:r>
      <w:r>
        <w:rPr>
          <w:rFonts w:ascii="Times New Roman"/>
          <w:color w:val="000000"/>
          <w:spacing w:val="17"/>
          <w:sz w:val="16"/>
        </w:rPr>
        <w:t xml:space="preserve"> </w:t>
      </w:r>
      <w:r>
        <w:rPr>
          <w:rFonts w:ascii="QMLHOO+CMR8"/>
          <w:color w:val="000000"/>
          <w:sz w:val="16"/>
        </w:rPr>
        <w:t>no</w:t>
      </w:r>
      <w:r>
        <w:rPr>
          <w:rFonts w:ascii="Times New Roman"/>
          <w:color w:val="000000"/>
          <w:spacing w:val="17"/>
          <w:sz w:val="16"/>
        </w:rPr>
        <w:t xml:space="preserve"> </w:t>
      </w:r>
      <w:r>
        <w:rPr>
          <w:rFonts w:ascii="QMLHOO+CMR8"/>
          <w:color w:val="000000"/>
          <w:spacing w:val="-1"/>
          <w:sz w:val="16"/>
        </w:rPr>
        <w:t>counterpart</w:t>
      </w:r>
      <w:r>
        <w:rPr>
          <w:rFonts w:ascii="Times New Roman"/>
          <w:color w:val="000000"/>
          <w:spacing w:val="18"/>
          <w:sz w:val="16"/>
        </w:rPr>
        <w:t xml:space="preserve"> </w:t>
      </w:r>
      <w:r>
        <w:rPr>
          <w:rFonts w:ascii="QMLHOO+CMR8"/>
          <w:color w:val="000000"/>
          <w:spacing w:val="-1"/>
          <w:sz w:val="16"/>
        </w:rPr>
        <w:t>observation</w:t>
      </w:r>
      <w:r>
        <w:rPr>
          <w:rFonts w:ascii="Times New Roman"/>
          <w:color w:val="000000"/>
          <w:spacing w:val="18"/>
          <w:sz w:val="16"/>
        </w:rPr>
        <w:t xml:space="preserve"> </w:t>
      </w:r>
      <w:r>
        <w:rPr>
          <w:rFonts w:ascii="QMLHOO+CMR8"/>
          <w:color w:val="000000"/>
          <w:sz w:val="16"/>
        </w:rPr>
        <w:t>in</w:t>
      </w:r>
      <w:r>
        <w:rPr>
          <w:rFonts w:ascii="Times New Roman"/>
          <w:color w:val="000000"/>
          <w:spacing w:val="17"/>
          <w:sz w:val="16"/>
        </w:rPr>
        <w:t xml:space="preserve"> </w:t>
      </w:r>
      <w:r>
        <w:rPr>
          <w:rFonts w:ascii="QMLHOO+CMR8"/>
          <w:color w:val="000000"/>
          <w:sz w:val="16"/>
        </w:rPr>
        <w:t>the</w:t>
      </w:r>
      <w:r>
        <w:rPr>
          <w:rFonts w:ascii="Times New Roman"/>
          <w:color w:val="000000"/>
          <w:spacing w:val="17"/>
          <w:sz w:val="16"/>
        </w:rPr>
        <w:t xml:space="preserve"> </w:t>
      </w:r>
      <w:r>
        <w:rPr>
          <w:rFonts w:ascii="QMLHOO+CMR8"/>
          <w:color w:val="000000"/>
          <w:sz w:val="16"/>
        </w:rPr>
        <w:t>baseline</w:t>
      </w:r>
    </w:p>
    <w:p w14:paraId="7971FBCF" w14:textId="77777777" w:rsidR="00CF0253" w:rsidRDefault="00252649">
      <w:pPr>
        <w:spacing w:before="115" w:after="0" w:line="169" w:lineRule="exact"/>
        <w:jc w:val="left"/>
        <w:rPr>
          <w:rFonts w:ascii="Times New Roman"/>
          <w:color w:val="000000"/>
          <w:sz w:val="16"/>
        </w:rPr>
      </w:pPr>
      <w:r>
        <w:rPr>
          <w:rFonts w:ascii="QMLHOO+CMR8"/>
          <w:color w:val="000000"/>
          <w:spacing w:val="1"/>
          <w:sz w:val="16"/>
        </w:rPr>
        <w:t>period.</w:t>
      </w:r>
    </w:p>
    <w:p w14:paraId="24D638E6" w14:textId="77777777" w:rsidR="00CF0253" w:rsidRDefault="00252649">
      <w:pPr>
        <w:spacing w:before="0" w:after="0" w:line="196" w:lineRule="exact"/>
        <w:ind w:left="149"/>
        <w:jc w:val="left"/>
        <w:rPr>
          <w:rFonts w:ascii="Times New Roman"/>
          <w:color w:val="000000"/>
          <w:sz w:val="16"/>
        </w:rPr>
      </w:pPr>
      <w:r>
        <w:rPr>
          <w:rFonts w:ascii="JCIRTO+CMR6"/>
          <w:color w:val="000000"/>
          <w:spacing w:val="5"/>
          <w:sz w:val="18"/>
          <w:vertAlign w:val="superscript"/>
        </w:rPr>
        <w:t>11</w:t>
      </w:r>
      <w:r>
        <w:rPr>
          <w:rFonts w:ascii="QMLHOO+CMR8"/>
          <w:color w:val="000000"/>
          <w:spacing w:val="-5"/>
          <w:sz w:val="16"/>
        </w:rPr>
        <w:t>From</w:t>
      </w:r>
      <w:r>
        <w:rPr>
          <w:rFonts w:ascii="Times New Roman"/>
          <w:color w:val="000000"/>
          <w:spacing w:val="35"/>
          <w:sz w:val="16"/>
        </w:rPr>
        <w:t xml:space="preserve"> </w:t>
      </w:r>
      <w:r>
        <w:rPr>
          <w:rFonts w:ascii="QMLHOO+CMR8"/>
          <w:color w:val="000000"/>
          <w:sz w:val="16"/>
        </w:rPr>
        <w:t>the</w:t>
      </w:r>
      <w:r>
        <w:rPr>
          <w:rFonts w:ascii="Times New Roman"/>
          <w:color w:val="000000"/>
          <w:spacing w:val="30"/>
          <w:sz w:val="16"/>
        </w:rPr>
        <w:t xml:space="preserve"> </w:t>
      </w:r>
      <w:r>
        <w:rPr>
          <w:rFonts w:ascii="QMLHOO+CMR8"/>
          <w:color w:val="000000"/>
          <w:spacing w:val="-1"/>
          <w:sz w:val="16"/>
        </w:rPr>
        <w:t>survey</w:t>
      </w:r>
      <w:r>
        <w:rPr>
          <w:rFonts w:ascii="Times New Roman"/>
          <w:color w:val="000000"/>
          <w:spacing w:val="31"/>
          <w:sz w:val="16"/>
        </w:rPr>
        <w:t xml:space="preserve"> </w:t>
      </w:r>
      <w:r>
        <w:rPr>
          <w:rFonts w:ascii="QMLHOO+CMR8"/>
          <w:color w:val="000000"/>
          <w:sz w:val="16"/>
        </w:rPr>
        <w:t>data,</w:t>
      </w:r>
      <w:r>
        <w:rPr>
          <w:rFonts w:ascii="Times New Roman"/>
          <w:color w:val="000000"/>
          <w:spacing w:val="34"/>
          <w:sz w:val="16"/>
        </w:rPr>
        <w:t xml:space="preserve"> </w:t>
      </w:r>
      <w:r>
        <w:rPr>
          <w:rFonts w:ascii="QMLHOO+CMR8"/>
          <w:color w:val="000000"/>
          <w:sz w:val="16"/>
        </w:rPr>
        <w:t>it</w:t>
      </w:r>
      <w:r>
        <w:rPr>
          <w:rFonts w:ascii="Times New Roman"/>
          <w:color w:val="000000"/>
          <w:spacing w:val="30"/>
          <w:sz w:val="16"/>
        </w:rPr>
        <w:t xml:space="preserve"> </w:t>
      </w:r>
      <w:r>
        <w:rPr>
          <w:rFonts w:ascii="QMLHOO+CMR8"/>
          <w:color w:val="000000"/>
          <w:sz w:val="16"/>
        </w:rPr>
        <w:t>is</w:t>
      </w:r>
      <w:r>
        <w:rPr>
          <w:rFonts w:ascii="Times New Roman"/>
          <w:color w:val="000000"/>
          <w:spacing w:val="30"/>
          <w:sz w:val="16"/>
        </w:rPr>
        <w:t xml:space="preserve"> </w:t>
      </w:r>
      <w:r>
        <w:rPr>
          <w:rFonts w:ascii="QMLHOO+CMR8"/>
          <w:color w:val="000000"/>
          <w:sz w:val="16"/>
        </w:rPr>
        <w:t>possible</w:t>
      </w:r>
      <w:r>
        <w:rPr>
          <w:rFonts w:ascii="Times New Roman"/>
          <w:color w:val="000000"/>
          <w:spacing w:val="30"/>
          <w:sz w:val="16"/>
        </w:rPr>
        <w:t xml:space="preserve"> </w:t>
      </w:r>
      <w:r>
        <w:rPr>
          <w:rFonts w:ascii="QMLHOO+CMR8"/>
          <w:color w:val="000000"/>
          <w:sz w:val="16"/>
        </w:rPr>
        <w:t>to</w:t>
      </w:r>
      <w:r>
        <w:rPr>
          <w:rFonts w:ascii="Times New Roman"/>
          <w:color w:val="000000"/>
          <w:spacing w:val="30"/>
          <w:sz w:val="16"/>
        </w:rPr>
        <w:t xml:space="preserve"> </w:t>
      </w:r>
      <w:r>
        <w:rPr>
          <w:rFonts w:ascii="QMLHOO+CMR8" w:hAnsi="QMLHOO+CMR8" w:cs="QMLHOO+CMR8"/>
          <w:color w:val="000000"/>
          <w:sz w:val="16"/>
        </w:rPr>
        <w:t>ﬁnd</w:t>
      </w:r>
      <w:r>
        <w:rPr>
          <w:rFonts w:ascii="Times New Roman"/>
          <w:color w:val="000000"/>
          <w:spacing w:val="30"/>
          <w:sz w:val="16"/>
        </w:rPr>
        <w:t xml:space="preserve"> </w:t>
      </w:r>
      <w:r>
        <w:rPr>
          <w:rFonts w:ascii="QMLHOO+CMR8"/>
          <w:color w:val="000000"/>
          <w:sz w:val="16"/>
        </w:rPr>
        <w:t>out</w:t>
      </w:r>
      <w:r>
        <w:rPr>
          <w:rFonts w:ascii="Times New Roman"/>
          <w:color w:val="000000"/>
          <w:spacing w:val="30"/>
          <w:sz w:val="16"/>
        </w:rPr>
        <w:t xml:space="preserve"> </w:t>
      </w:r>
      <w:r>
        <w:rPr>
          <w:rFonts w:ascii="QMLHOO+CMR8"/>
          <w:color w:val="000000"/>
          <w:sz w:val="16"/>
        </w:rPr>
        <w:t>what</w:t>
      </w:r>
      <w:r>
        <w:rPr>
          <w:rFonts w:ascii="Times New Roman"/>
          <w:color w:val="000000"/>
          <w:spacing w:val="30"/>
          <w:sz w:val="16"/>
        </w:rPr>
        <w:t xml:space="preserve"> </w:t>
      </w:r>
      <w:r>
        <w:rPr>
          <w:rFonts w:ascii="QMLHOO+CMR8"/>
          <w:color w:val="000000"/>
          <w:sz w:val="16"/>
        </w:rPr>
        <w:t>type</w:t>
      </w:r>
      <w:r>
        <w:rPr>
          <w:rFonts w:ascii="Times New Roman"/>
          <w:color w:val="000000"/>
          <w:spacing w:val="30"/>
          <w:sz w:val="16"/>
        </w:rPr>
        <w:t xml:space="preserve"> </w:t>
      </w:r>
      <w:r>
        <w:rPr>
          <w:rFonts w:ascii="QMLHOO+CMR8"/>
          <w:color w:val="000000"/>
          <w:sz w:val="16"/>
        </w:rPr>
        <w:t>of</w:t>
      </w:r>
      <w:r>
        <w:rPr>
          <w:rFonts w:ascii="Times New Roman"/>
          <w:color w:val="000000"/>
          <w:spacing w:val="30"/>
          <w:sz w:val="16"/>
        </w:rPr>
        <w:t xml:space="preserve"> </w:t>
      </w:r>
      <w:r>
        <w:rPr>
          <w:rFonts w:ascii="QMLHOO+CMR8"/>
          <w:color w:val="000000"/>
          <w:sz w:val="16"/>
        </w:rPr>
        <w:t>fuel</w:t>
      </w:r>
      <w:r>
        <w:rPr>
          <w:rFonts w:ascii="Times New Roman"/>
          <w:color w:val="000000"/>
          <w:spacing w:val="30"/>
          <w:sz w:val="16"/>
        </w:rPr>
        <w:t xml:space="preserve"> </w:t>
      </w:r>
      <w:r>
        <w:rPr>
          <w:rFonts w:ascii="QMLHOO+CMR8"/>
          <w:color w:val="000000"/>
          <w:spacing w:val="-2"/>
          <w:sz w:val="16"/>
        </w:rPr>
        <w:t>each</w:t>
      </w:r>
      <w:r>
        <w:rPr>
          <w:rFonts w:ascii="Times New Roman"/>
          <w:color w:val="000000"/>
          <w:spacing w:val="32"/>
          <w:sz w:val="16"/>
        </w:rPr>
        <w:t xml:space="preserve"> </w:t>
      </w:r>
      <w:r>
        <w:rPr>
          <w:rFonts w:ascii="QMLHOO+CMR8"/>
          <w:color w:val="000000"/>
          <w:sz w:val="16"/>
        </w:rPr>
        <w:t>responding</w:t>
      </w:r>
      <w:r>
        <w:rPr>
          <w:rFonts w:ascii="Times New Roman"/>
          <w:color w:val="000000"/>
          <w:spacing w:val="30"/>
          <w:sz w:val="16"/>
        </w:rPr>
        <w:t xml:space="preserve"> </w:t>
      </w:r>
      <w:r>
        <w:rPr>
          <w:rFonts w:ascii="QMLHOO+CMR8"/>
          <w:color w:val="000000"/>
          <w:sz w:val="16"/>
        </w:rPr>
        <w:t>household</w:t>
      </w:r>
      <w:r>
        <w:rPr>
          <w:rFonts w:ascii="Times New Roman"/>
          <w:color w:val="000000"/>
          <w:spacing w:val="30"/>
          <w:sz w:val="16"/>
        </w:rPr>
        <w:t xml:space="preserve"> </w:t>
      </w:r>
      <w:r>
        <w:rPr>
          <w:rFonts w:ascii="QMLHOO+CMR8"/>
          <w:color w:val="000000"/>
          <w:sz w:val="16"/>
        </w:rPr>
        <w:t>used</w:t>
      </w:r>
      <w:r>
        <w:rPr>
          <w:rFonts w:ascii="Times New Roman"/>
          <w:color w:val="000000"/>
          <w:spacing w:val="30"/>
          <w:sz w:val="16"/>
        </w:rPr>
        <w:t xml:space="preserve"> </w:t>
      </w:r>
      <w:r>
        <w:rPr>
          <w:rFonts w:ascii="QMLHOO+CMR8"/>
          <w:color w:val="000000"/>
          <w:sz w:val="16"/>
        </w:rPr>
        <w:t>for</w:t>
      </w:r>
      <w:r>
        <w:rPr>
          <w:rFonts w:ascii="Times New Roman"/>
          <w:color w:val="000000"/>
          <w:spacing w:val="30"/>
          <w:sz w:val="16"/>
        </w:rPr>
        <w:t xml:space="preserve"> </w:t>
      </w:r>
      <w:r>
        <w:rPr>
          <w:rFonts w:ascii="QMLHOO+CMR8"/>
          <w:color w:val="000000"/>
          <w:spacing w:val="-2"/>
          <w:sz w:val="16"/>
        </w:rPr>
        <w:t>each</w:t>
      </w:r>
      <w:r>
        <w:rPr>
          <w:rFonts w:ascii="Times New Roman"/>
          <w:color w:val="000000"/>
          <w:spacing w:val="32"/>
          <w:sz w:val="16"/>
        </w:rPr>
        <w:t xml:space="preserve"> </w:t>
      </w:r>
      <w:r>
        <w:rPr>
          <w:rFonts w:ascii="QMLHOO+CMR8"/>
          <w:color w:val="000000"/>
          <w:sz w:val="16"/>
        </w:rPr>
        <w:t>heating</w:t>
      </w:r>
      <w:r>
        <w:rPr>
          <w:rFonts w:ascii="Times New Roman"/>
          <w:color w:val="000000"/>
          <w:spacing w:val="30"/>
          <w:sz w:val="16"/>
        </w:rPr>
        <w:t xml:space="preserve"> </w:t>
      </w:r>
      <w:r>
        <w:rPr>
          <w:rFonts w:ascii="QMLHOO+CMR8"/>
          <w:color w:val="000000"/>
          <w:spacing w:val="1"/>
          <w:sz w:val="16"/>
        </w:rPr>
        <w:t>purpose</w:t>
      </w:r>
    </w:p>
    <w:p w14:paraId="49519D68" w14:textId="77777777" w:rsidR="00CF0253" w:rsidRDefault="00252649">
      <w:pPr>
        <w:spacing w:before="115" w:after="0" w:line="169" w:lineRule="exact"/>
        <w:jc w:val="left"/>
        <w:rPr>
          <w:rFonts w:ascii="Times New Roman"/>
          <w:color w:val="000000"/>
          <w:sz w:val="16"/>
        </w:rPr>
      </w:pPr>
      <w:r>
        <w:rPr>
          <w:rFonts w:ascii="QMLHOO+CMR8"/>
          <w:color w:val="000000"/>
          <w:sz w:val="16"/>
        </w:rPr>
        <w:t>during</w:t>
      </w:r>
      <w:r>
        <w:rPr>
          <w:rFonts w:ascii="Times New Roman"/>
          <w:color w:val="000000"/>
          <w:spacing w:val="16"/>
          <w:sz w:val="16"/>
        </w:rPr>
        <w:t xml:space="preserve"> </w:t>
      </w:r>
      <w:r>
        <w:rPr>
          <w:rFonts w:ascii="QMLHOO+CMR8"/>
          <w:color w:val="000000"/>
          <w:spacing w:val="-2"/>
          <w:sz w:val="16"/>
        </w:rPr>
        <w:t>each</w:t>
      </w:r>
      <w:r>
        <w:rPr>
          <w:rFonts w:ascii="Times New Roman"/>
          <w:color w:val="000000"/>
          <w:spacing w:val="18"/>
          <w:sz w:val="16"/>
        </w:rPr>
        <w:t xml:space="preserve"> </w:t>
      </w:r>
      <w:r>
        <w:rPr>
          <w:rFonts w:ascii="QMLHOO+CMR8"/>
          <w:color w:val="000000"/>
          <w:spacing w:val="1"/>
          <w:sz w:val="16"/>
        </w:rPr>
        <w:t>period.</w:t>
      </w:r>
    </w:p>
    <w:p w14:paraId="5B106E0E" w14:textId="77777777" w:rsidR="00CF0253" w:rsidRDefault="00252649">
      <w:pPr>
        <w:spacing w:before="115" w:after="0" w:line="169" w:lineRule="exact"/>
        <w:ind w:left="169"/>
        <w:jc w:val="left"/>
        <w:rPr>
          <w:rFonts w:ascii="Times New Roman"/>
          <w:color w:val="000000"/>
          <w:sz w:val="16"/>
        </w:rPr>
      </w:pPr>
      <w:r>
        <w:rPr>
          <w:rFonts w:ascii="QMLHOO+CMR8"/>
          <w:color w:val="000000"/>
          <w:sz w:val="16"/>
        </w:rPr>
        <w:t>There</w:t>
      </w:r>
      <w:r>
        <w:rPr>
          <w:rFonts w:ascii="Times New Roman"/>
          <w:color w:val="000000"/>
          <w:spacing w:val="7"/>
          <w:sz w:val="16"/>
        </w:rPr>
        <w:t xml:space="preserve"> </w:t>
      </w:r>
      <w:r>
        <w:rPr>
          <w:rFonts w:ascii="QMLHOO+CMR8"/>
          <w:color w:val="000000"/>
          <w:sz w:val="16"/>
        </w:rPr>
        <w:t>are</w:t>
      </w:r>
      <w:r>
        <w:rPr>
          <w:rFonts w:ascii="Times New Roman"/>
          <w:color w:val="000000"/>
          <w:spacing w:val="7"/>
          <w:sz w:val="16"/>
        </w:rPr>
        <w:t xml:space="preserve"> </w:t>
      </w:r>
      <w:r>
        <w:rPr>
          <w:rFonts w:ascii="QMLHOO+CMR8"/>
          <w:color w:val="000000"/>
          <w:spacing w:val="-5"/>
          <w:sz w:val="16"/>
        </w:rPr>
        <w:t>two</w:t>
      </w:r>
      <w:r>
        <w:rPr>
          <w:rFonts w:ascii="Times New Roman"/>
          <w:color w:val="000000"/>
          <w:spacing w:val="12"/>
          <w:sz w:val="16"/>
        </w:rPr>
        <w:t xml:space="preserve"> </w:t>
      </w:r>
      <w:r>
        <w:rPr>
          <w:rFonts w:ascii="QMLHOO+CMR8"/>
          <w:color w:val="000000"/>
          <w:sz w:val="16"/>
        </w:rPr>
        <w:t>reasons</w:t>
      </w:r>
      <w:r>
        <w:rPr>
          <w:rFonts w:ascii="Times New Roman"/>
          <w:color w:val="000000"/>
          <w:spacing w:val="7"/>
          <w:sz w:val="16"/>
        </w:rPr>
        <w:t xml:space="preserve"> </w:t>
      </w:r>
      <w:r>
        <w:rPr>
          <w:rFonts w:ascii="QMLHOO+CMR8"/>
          <w:color w:val="000000"/>
          <w:spacing w:val="-3"/>
          <w:sz w:val="16"/>
        </w:rPr>
        <w:t>why</w:t>
      </w:r>
      <w:r>
        <w:rPr>
          <w:rFonts w:ascii="Times New Roman"/>
          <w:color w:val="000000"/>
          <w:spacing w:val="10"/>
          <w:sz w:val="16"/>
        </w:rPr>
        <w:t xml:space="preserve"> </w:t>
      </w:r>
      <w:r>
        <w:rPr>
          <w:rFonts w:ascii="QMLHOO+CMR8"/>
          <w:color w:val="000000"/>
          <w:sz w:val="16"/>
        </w:rPr>
        <w:t>only</w:t>
      </w:r>
      <w:r>
        <w:rPr>
          <w:rFonts w:ascii="Times New Roman"/>
          <w:color w:val="000000"/>
          <w:spacing w:val="7"/>
          <w:sz w:val="16"/>
        </w:rPr>
        <w:t xml:space="preserve"> </w:t>
      </w:r>
      <w:r>
        <w:rPr>
          <w:rFonts w:ascii="QMLHOO+CMR8"/>
          <w:color w:val="000000"/>
          <w:sz w:val="16"/>
        </w:rPr>
        <w:t>non-electric-heating</w:t>
      </w:r>
      <w:r>
        <w:rPr>
          <w:rFonts w:ascii="Times New Roman"/>
          <w:color w:val="000000"/>
          <w:spacing w:val="7"/>
          <w:sz w:val="16"/>
        </w:rPr>
        <w:t xml:space="preserve"> </w:t>
      </w:r>
      <w:r>
        <w:rPr>
          <w:rFonts w:ascii="QMLHOO+CMR8"/>
          <w:color w:val="000000"/>
          <w:sz w:val="16"/>
        </w:rPr>
        <w:t>households</w:t>
      </w:r>
      <w:r>
        <w:rPr>
          <w:rFonts w:ascii="Times New Roman"/>
          <w:color w:val="000000"/>
          <w:spacing w:val="7"/>
          <w:sz w:val="16"/>
        </w:rPr>
        <w:t xml:space="preserve"> </w:t>
      </w:r>
      <w:r>
        <w:rPr>
          <w:rFonts w:ascii="QMLHOO+CMR8"/>
          <w:color w:val="000000"/>
          <w:sz w:val="16"/>
        </w:rPr>
        <w:t>are</w:t>
      </w:r>
      <w:r>
        <w:rPr>
          <w:rFonts w:ascii="Times New Roman"/>
          <w:color w:val="000000"/>
          <w:spacing w:val="7"/>
          <w:sz w:val="16"/>
        </w:rPr>
        <w:t xml:space="preserve"> </w:t>
      </w:r>
      <w:r>
        <w:rPr>
          <w:rFonts w:ascii="QMLHOO+CMR8"/>
          <w:color w:val="000000"/>
          <w:sz w:val="16"/>
        </w:rPr>
        <w:t>exploited</w:t>
      </w:r>
      <w:r>
        <w:rPr>
          <w:rFonts w:ascii="Times New Roman"/>
          <w:color w:val="000000"/>
          <w:spacing w:val="7"/>
          <w:sz w:val="16"/>
        </w:rPr>
        <w:t xml:space="preserve"> </w:t>
      </w:r>
      <w:r>
        <w:rPr>
          <w:rFonts w:ascii="QMLHOO+CMR8"/>
          <w:color w:val="000000"/>
          <w:sz w:val="16"/>
        </w:rPr>
        <w:t>in</w:t>
      </w:r>
      <w:r>
        <w:rPr>
          <w:rFonts w:ascii="Times New Roman"/>
          <w:color w:val="000000"/>
          <w:spacing w:val="7"/>
          <w:sz w:val="16"/>
        </w:rPr>
        <w:t xml:space="preserve"> </w:t>
      </w:r>
      <w:r>
        <w:rPr>
          <w:rFonts w:ascii="QMLHOO+CMR8"/>
          <w:color w:val="000000"/>
          <w:sz w:val="16"/>
        </w:rPr>
        <w:t>the</w:t>
      </w:r>
      <w:r>
        <w:rPr>
          <w:rFonts w:ascii="Times New Roman"/>
          <w:color w:val="000000"/>
          <w:spacing w:val="7"/>
          <w:sz w:val="16"/>
        </w:rPr>
        <w:t xml:space="preserve"> </w:t>
      </w:r>
      <w:r>
        <w:rPr>
          <w:rFonts w:ascii="QMLHOO+CMR8"/>
          <w:color w:val="000000"/>
          <w:spacing w:val="-1"/>
          <w:sz w:val="16"/>
        </w:rPr>
        <w:t>following</w:t>
      </w:r>
      <w:r>
        <w:rPr>
          <w:rFonts w:ascii="Times New Roman"/>
          <w:color w:val="000000"/>
          <w:spacing w:val="8"/>
          <w:sz w:val="16"/>
        </w:rPr>
        <w:t xml:space="preserve"> </w:t>
      </w:r>
      <w:r>
        <w:rPr>
          <w:rFonts w:ascii="QMLHOO+CMR8"/>
          <w:color w:val="000000"/>
          <w:sz w:val="16"/>
        </w:rPr>
        <w:t>empirical</w:t>
      </w:r>
      <w:r>
        <w:rPr>
          <w:rFonts w:ascii="Times New Roman"/>
          <w:color w:val="000000"/>
          <w:spacing w:val="7"/>
          <w:sz w:val="16"/>
        </w:rPr>
        <w:t xml:space="preserve"> </w:t>
      </w:r>
      <w:r>
        <w:rPr>
          <w:rFonts w:ascii="QMLHOO+CMR8"/>
          <w:color w:val="000000"/>
          <w:sz w:val="16"/>
        </w:rPr>
        <w:t>analysis.</w:t>
      </w:r>
      <w:r>
        <w:rPr>
          <w:rFonts w:ascii="Times New Roman"/>
          <w:color w:val="000000"/>
          <w:spacing w:val="32"/>
          <w:sz w:val="16"/>
        </w:rPr>
        <w:t xml:space="preserve"> </w:t>
      </w:r>
      <w:r>
        <w:rPr>
          <w:rFonts w:ascii="QMLHOO+CMR8"/>
          <w:color w:val="000000"/>
          <w:sz w:val="16"/>
        </w:rPr>
        <w:t>First,</w:t>
      </w:r>
      <w:r>
        <w:rPr>
          <w:rFonts w:ascii="Times New Roman"/>
          <w:color w:val="000000"/>
          <w:spacing w:val="9"/>
          <w:sz w:val="16"/>
        </w:rPr>
        <w:t xml:space="preserve"> </w:t>
      </w:r>
      <w:r>
        <w:rPr>
          <w:rFonts w:ascii="QMLHOO+CMR8"/>
          <w:color w:val="000000"/>
          <w:sz w:val="16"/>
        </w:rPr>
        <w:t>in</w:t>
      </w:r>
      <w:r>
        <w:rPr>
          <w:rFonts w:ascii="Times New Roman"/>
          <w:color w:val="000000"/>
          <w:spacing w:val="7"/>
          <w:sz w:val="16"/>
        </w:rPr>
        <w:t xml:space="preserve"> </w:t>
      </w:r>
      <w:r>
        <w:rPr>
          <w:rFonts w:ascii="QMLHOO+CMR8"/>
          <w:color w:val="000000"/>
          <w:sz w:val="16"/>
        </w:rPr>
        <w:t>Ireland,</w:t>
      </w:r>
    </w:p>
    <w:p w14:paraId="205AEFAC" w14:textId="77777777" w:rsidR="00CF0253" w:rsidRDefault="00252649">
      <w:pPr>
        <w:spacing w:before="115" w:after="0" w:line="169" w:lineRule="exact"/>
        <w:jc w:val="left"/>
        <w:rPr>
          <w:rFonts w:ascii="Times New Roman"/>
          <w:color w:val="000000"/>
          <w:sz w:val="16"/>
        </w:rPr>
      </w:pPr>
      <w:r>
        <w:rPr>
          <w:rFonts w:ascii="QMLHOO+CMR8"/>
          <w:color w:val="000000"/>
          <w:sz w:val="16"/>
        </w:rPr>
        <w:t>non-electric</w:t>
      </w:r>
      <w:r>
        <w:rPr>
          <w:rFonts w:ascii="Times New Roman"/>
          <w:color w:val="000000"/>
          <w:spacing w:val="3"/>
          <w:sz w:val="16"/>
        </w:rPr>
        <w:t xml:space="preserve"> </w:t>
      </w:r>
      <w:r>
        <w:rPr>
          <w:rFonts w:ascii="QMLHOO+CMR8"/>
          <w:color w:val="000000"/>
          <w:sz w:val="16"/>
        </w:rPr>
        <w:t>fuels,</w:t>
      </w:r>
      <w:r>
        <w:rPr>
          <w:rFonts w:ascii="Times New Roman"/>
          <w:color w:val="000000"/>
          <w:spacing w:val="6"/>
          <w:sz w:val="16"/>
        </w:rPr>
        <w:t xml:space="preserve"> </w:t>
      </w:r>
      <w:r>
        <w:rPr>
          <w:rFonts w:ascii="QMLHOO+CMR8"/>
          <w:color w:val="000000"/>
          <w:spacing w:val="-2"/>
          <w:sz w:val="16"/>
        </w:rPr>
        <w:t>such</w:t>
      </w:r>
      <w:r>
        <w:rPr>
          <w:rFonts w:ascii="Times New Roman"/>
          <w:color w:val="000000"/>
          <w:spacing w:val="5"/>
          <w:sz w:val="16"/>
        </w:rPr>
        <w:t xml:space="preserve"> </w:t>
      </w:r>
      <w:r>
        <w:rPr>
          <w:rFonts w:ascii="QMLHOO+CMR8"/>
          <w:color w:val="000000"/>
          <w:sz w:val="16"/>
        </w:rPr>
        <w:t>as</w:t>
      </w:r>
      <w:r>
        <w:rPr>
          <w:rFonts w:ascii="Times New Roman"/>
          <w:color w:val="000000"/>
          <w:spacing w:val="3"/>
          <w:sz w:val="16"/>
        </w:rPr>
        <w:t xml:space="preserve"> </w:t>
      </w:r>
      <w:r>
        <w:rPr>
          <w:rFonts w:ascii="QMLHOO+CMR8"/>
          <w:color w:val="000000"/>
          <w:sz w:val="16"/>
        </w:rPr>
        <w:t>oil,</w:t>
      </w:r>
      <w:r>
        <w:rPr>
          <w:rFonts w:ascii="Times New Roman"/>
          <w:color w:val="000000"/>
          <w:spacing w:val="6"/>
          <w:sz w:val="16"/>
        </w:rPr>
        <w:t xml:space="preserve"> </w:t>
      </w:r>
      <w:r>
        <w:rPr>
          <w:rFonts w:ascii="QMLHOO+CMR8"/>
          <w:color w:val="000000"/>
          <w:sz w:val="16"/>
        </w:rPr>
        <w:t>gas,</w:t>
      </w:r>
      <w:r>
        <w:rPr>
          <w:rFonts w:ascii="Times New Roman"/>
          <w:color w:val="000000"/>
          <w:spacing w:val="6"/>
          <w:sz w:val="16"/>
        </w:rPr>
        <w:t xml:space="preserve"> </w:t>
      </w:r>
      <w:r>
        <w:rPr>
          <w:rFonts w:ascii="QMLHOO+CMR8"/>
          <w:color w:val="000000"/>
          <w:sz w:val="16"/>
        </w:rPr>
        <w:t>and</w:t>
      </w:r>
      <w:r>
        <w:rPr>
          <w:rFonts w:ascii="Times New Roman"/>
          <w:color w:val="000000"/>
          <w:spacing w:val="3"/>
          <w:sz w:val="16"/>
        </w:rPr>
        <w:t xml:space="preserve"> </w:t>
      </w:r>
      <w:r>
        <w:rPr>
          <w:rFonts w:ascii="QMLHOO+CMR8"/>
          <w:color w:val="000000"/>
          <w:sz w:val="16"/>
        </w:rPr>
        <w:t>solid</w:t>
      </w:r>
      <w:r>
        <w:rPr>
          <w:rFonts w:ascii="Times New Roman"/>
          <w:color w:val="000000"/>
          <w:spacing w:val="3"/>
          <w:sz w:val="16"/>
        </w:rPr>
        <w:t xml:space="preserve"> </w:t>
      </w:r>
      <w:r>
        <w:rPr>
          <w:rFonts w:ascii="QMLHOO+CMR8"/>
          <w:color w:val="000000"/>
          <w:sz w:val="16"/>
        </w:rPr>
        <w:t>fuels,</w:t>
      </w:r>
      <w:r>
        <w:rPr>
          <w:rFonts w:ascii="Times New Roman"/>
          <w:color w:val="000000"/>
          <w:spacing w:val="6"/>
          <w:sz w:val="16"/>
        </w:rPr>
        <w:t xml:space="preserve"> </w:t>
      </w:r>
      <w:r>
        <w:rPr>
          <w:rFonts w:ascii="QMLHOO+CMR8" w:hAnsi="QMLHOO+CMR8" w:cs="QMLHOO+CMR8"/>
          <w:color w:val="000000"/>
          <w:sz w:val="16"/>
        </w:rPr>
        <w:t>fulﬁll</w:t>
      </w:r>
      <w:r>
        <w:rPr>
          <w:rFonts w:ascii="Times New Roman"/>
          <w:color w:val="000000"/>
          <w:spacing w:val="3"/>
          <w:sz w:val="16"/>
        </w:rPr>
        <w:t xml:space="preserve"> </w:t>
      </w:r>
      <w:r>
        <w:rPr>
          <w:rFonts w:ascii="QMLHOO+CMR8"/>
          <w:color w:val="000000"/>
          <w:sz w:val="16"/>
        </w:rPr>
        <w:t>most</w:t>
      </w:r>
      <w:r>
        <w:rPr>
          <w:rFonts w:ascii="Times New Roman"/>
          <w:color w:val="000000"/>
          <w:spacing w:val="3"/>
          <w:sz w:val="16"/>
        </w:rPr>
        <w:t xml:space="preserve"> </w:t>
      </w:r>
      <w:r>
        <w:rPr>
          <w:rFonts w:ascii="QMLHOO+CMR8"/>
          <w:color w:val="000000"/>
          <w:sz w:val="16"/>
        </w:rPr>
        <w:t>of</w:t>
      </w:r>
      <w:r>
        <w:rPr>
          <w:rFonts w:ascii="Times New Roman"/>
          <w:color w:val="000000"/>
          <w:spacing w:val="3"/>
          <w:sz w:val="16"/>
        </w:rPr>
        <w:t xml:space="preserve"> </w:t>
      </w:r>
      <w:r>
        <w:rPr>
          <w:rFonts w:ascii="QMLHOO+CMR8"/>
          <w:color w:val="000000"/>
          <w:sz w:val="16"/>
        </w:rPr>
        <w:t>the</w:t>
      </w:r>
      <w:r>
        <w:rPr>
          <w:rFonts w:ascii="Times New Roman"/>
          <w:color w:val="000000"/>
          <w:spacing w:val="3"/>
          <w:sz w:val="16"/>
        </w:rPr>
        <w:t xml:space="preserve"> </w:t>
      </w:r>
      <w:r>
        <w:rPr>
          <w:rFonts w:ascii="QMLHOO+CMR8"/>
          <w:color w:val="000000"/>
          <w:spacing w:val="-1"/>
          <w:sz w:val="16"/>
        </w:rPr>
        <w:t>residential</w:t>
      </w:r>
      <w:r>
        <w:rPr>
          <w:rFonts w:ascii="Times New Roman"/>
          <w:color w:val="000000"/>
          <w:spacing w:val="4"/>
          <w:sz w:val="16"/>
        </w:rPr>
        <w:t xml:space="preserve"> </w:t>
      </w:r>
      <w:r>
        <w:rPr>
          <w:rFonts w:ascii="QMLHOO+CMR8"/>
          <w:color w:val="000000"/>
          <w:sz w:val="16"/>
        </w:rPr>
        <w:t>heating</w:t>
      </w:r>
      <w:r>
        <w:rPr>
          <w:rFonts w:ascii="Times New Roman"/>
          <w:color w:val="000000"/>
          <w:spacing w:val="3"/>
          <w:sz w:val="16"/>
        </w:rPr>
        <w:t xml:space="preserve"> </w:t>
      </w:r>
      <w:r>
        <w:rPr>
          <w:rFonts w:ascii="QMLHOO+CMR8"/>
          <w:color w:val="000000"/>
          <w:sz w:val="16"/>
        </w:rPr>
        <w:t>demand.</w:t>
      </w:r>
      <w:r>
        <w:rPr>
          <w:rFonts w:ascii="Times New Roman"/>
          <w:color w:val="000000"/>
          <w:spacing w:val="31"/>
          <w:sz w:val="16"/>
        </w:rPr>
        <w:t xml:space="preserve"> </w:t>
      </w:r>
      <w:r>
        <w:rPr>
          <w:rFonts w:ascii="QMLHOO+CMR8" w:hAnsi="QMLHOO+CMR8" w:cs="QMLHOO+CMR8"/>
          <w:color w:val="000000"/>
          <w:spacing w:val="-1"/>
          <w:sz w:val="16"/>
        </w:rPr>
        <w:t>Speciﬁcally,</w:t>
      </w:r>
      <w:r>
        <w:rPr>
          <w:rFonts w:ascii="Times New Roman"/>
          <w:color w:val="000000"/>
          <w:spacing w:val="7"/>
          <w:sz w:val="16"/>
        </w:rPr>
        <w:t xml:space="preserve"> </w:t>
      </w:r>
      <w:r>
        <w:rPr>
          <w:rFonts w:ascii="QMLHOO+CMR8"/>
          <w:color w:val="000000"/>
          <w:sz w:val="16"/>
        </w:rPr>
        <w:t>according</w:t>
      </w:r>
      <w:r>
        <w:rPr>
          <w:rFonts w:ascii="Times New Roman"/>
          <w:color w:val="000000"/>
          <w:spacing w:val="3"/>
          <w:sz w:val="16"/>
        </w:rPr>
        <w:t xml:space="preserve"> </w:t>
      </w:r>
      <w:r>
        <w:rPr>
          <w:rFonts w:ascii="QMLHOO+CMR8"/>
          <w:color w:val="000000"/>
          <w:sz w:val="16"/>
        </w:rPr>
        <w:t>to</w:t>
      </w:r>
      <w:r>
        <w:rPr>
          <w:rFonts w:ascii="Times New Roman"/>
          <w:color w:val="000000"/>
          <w:spacing w:val="3"/>
          <w:sz w:val="16"/>
        </w:rPr>
        <w:t xml:space="preserve"> </w:t>
      </w:r>
      <w:hyperlink w:anchor="br24" w:history="1">
        <w:r>
          <w:rPr>
            <w:rFonts w:ascii="QMLHOO+CMR8"/>
            <w:color w:val="0000FF"/>
            <w:sz w:val="16"/>
          </w:rPr>
          <w:t>Sustainable</w:t>
        </w:r>
      </w:hyperlink>
    </w:p>
    <w:p w14:paraId="5BA95221" w14:textId="77777777" w:rsidR="00CF0253" w:rsidRDefault="0020536A">
      <w:pPr>
        <w:spacing w:before="115" w:after="0" w:line="169" w:lineRule="exact"/>
        <w:jc w:val="left"/>
        <w:rPr>
          <w:rFonts w:ascii="Times New Roman"/>
          <w:color w:val="000000"/>
          <w:sz w:val="16"/>
        </w:rPr>
      </w:pPr>
      <w:hyperlink w:anchor="br24" w:history="1">
        <w:r w:rsidR="00252649">
          <w:rPr>
            <w:rFonts w:ascii="QMLHOO+CMR8"/>
            <w:color w:val="0000FF"/>
            <w:sz w:val="16"/>
          </w:rPr>
          <w:t>Energy</w:t>
        </w:r>
      </w:hyperlink>
      <w:hyperlink w:anchor="br24" w:history="1">
        <w:r w:rsidR="00252649">
          <w:rPr>
            <w:rFonts w:ascii="Times New Roman"/>
            <w:color w:val="0000FF"/>
            <w:spacing w:val="23"/>
            <w:sz w:val="16"/>
          </w:rPr>
          <w:t xml:space="preserve"> </w:t>
        </w:r>
      </w:hyperlink>
      <w:hyperlink w:anchor="br24" w:history="1">
        <w:r w:rsidR="00252649">
          <w:rPr>
            <w:rFonts w:ascii="QMLHOO+CMR8"/>
            <w:color w:val="0000FF"/>
            <w:spacing w:val="-1"/>
            <w:sz w:val="16"/>
          </w:rPr>
          <w:t>Authority</w:t>
        </w:r>
      </w:hyperlink>
      <w:hyperlink w:anchor="br24" w:history="1">
        <w:r w:rsidR="00252649">
          <w:rPr>
            <w:rFonts w:ascii="Times New Roman"/>
            <w:color w:val="0000FF"/>
            <w:spacing w:val="24"/>
            <w:sz w:val="16"/>
          </w:rPr>
          <w:t xml:space="preserve"> </w:t>
        </w:r>
      </w:hyperlink>
      <w:hyperlink w:anchor="br24" w:history="1">
        <w:r w:rsidR="00252649">
          <w:rPr>
            <w:rFonts w:ascii="QMLHOO+CMR8"/>
            <w:color w:val="0000FF"/>
            <w:sz w:val="16"/>
          </w:rPr>
          <w:t>of</w:t>
        </w:r>
      </w:hyperlink>
      <w:hyperlink w:anchor="br24" w:history="1">
        <w:r w:rsidR="00252649">
          <w:rPr>
            <w:rFonts w:ascii="Times New Roman"/>
            <w:color w:val="0000FF"/>
            <w:spacing w:val="23"/>
            <w:sz w:val="16"/>
          </w:rPr>
          <w:t xml:space="preserve"> </w:t>
        </w:r>
      </w:hyperlink>
      <w:hyperlink w:anchor="br24" w:history="1">
        <w:r w:rsidR="00252649">
          <w:rPr>
            <w:rFonts w:ascii="QMLHOO+CMR8"/>
            <w:color w:val="0000FF"/>
            <w:sz w:val="16"/>
          </w:rPr>
          <w:t>Ireland</w:t>
        </w:r>
      </w:hyperlink>
      <w:hyperlink w:anchor="br24" w:history="1">
        <w:r w:rsidR="00252649">
          <w:rPr>
            <w:rFonts w:ascii="Times New Roman"/>
            <w:color w:val="0000FF"/>
            <w:spacing w:val="23"/>
            <w:sz w:val="16"/>
          </w:rPr>
          <w:t xml:space="preserve"> </w:t>
        </w:r>
      </w:hyperlink>
      <w:r w:rsidR="00252649">
        <w:rPr>
          <w:rFonts w:ascii="QMLHOO+CMR8"/>
          <w:color w:val="000000"/>
          <w:sz w:val="16"/>
        </w:rPr>
        <w:t>(</w:t>
      </w:r>
      <w:hyperlink w:anchor="br24" w:history="1">
        <w:r w:rsidR="00252649">
          <w:rPr>
            <w:rFonts w:ascii="QMLHOO+CMR8"/>
            <w:color w:val="0000FF"/>
            <w:sz w:val="16"/>
          </w:rPr>
          <w:t>2022</w:t>
        </w:r>
      </w:hyperlink>
      <w:r w:rsidR="00252649">
        <w:rPr>
          <w:rFonts w:ascii="QMLHOO+CMR8"/>
          <w:color w:val="000000"/>
          <w:sz w:val="16"/>
        </w:rPr>
        <w:t>),</w:t>
      </w:r>
      <w:r w:rsidR="00252649">
        <w:rPr>
          <w:rFonts w:ascii="Times New Roman"/>
          <w:color w:val="000000"/>
          <w:spacing w:val="25"/>
          <w:sz w:val="16"/>
        </w:rPr>
        <w:t xml:space="preserve"> </w:t>
      </w:r>
      <w:r w:rsidR="00252649">
        <w:rPr>
          <w:rFonts w:ascii="QMLHOO+CMR8"/>
          <w:color w:val="000000"/>
          <w:sz w:val="16"/>
        </w:rPr>
        <w:t>only</w:t>
      </w:r>
      <w:r w:rsidR="00252649">
        <w:rPr>
          <w:rFonts w:ascii="Times New Roman"/>
          <w:color w:val="000000"/>
          <w:spacing w:val="23"/>
          <w:sz w:val="16"/>
        </w:rPr>
        <w:t xml:space="preserve"> </w:t>
      </w:r>
      <w:r w:rsidR="00252649">
        <w:rPr>
          <w:rFonts w:ascii="QMLHOO+CMR8"/>
          <w:color w:val="000000"/>
          <w:sz w:val="16"/>
        </w:rPr>
        <w:t>4%</w:t>
      </w:r>
      <w:r w:rsidR="00252649">
        <w:rPr>
          <w:rFonts w:ascii="Times New Roman"/>
          <w:color w:val="000000"/>
          <w:spacing w:val="23"/>
          <w:sz w:val="16"/>
        </w:rPr>
        <w:t xml:space="preserve"> </w:t>
      </w:r>
      <w:r w:rsidR="00252649">
        <w:rPr>
          <w:rFonts w:ascii="QMLHOO+CMR8"/>
          <w:color w:val="000000"/>
          <w:sz w:val="16"/>
        </w:rPr>
        <w:t>of</w:t>
      </w:r>
      <w:r w:rsidR="00252649">
        <w:rPr>
          <w:rFonts w:ascii="Times New Roman"/>
          <w:color w:val="000000"/>
          <w:spacing w:val="23"/>
          <w:sz w:val="16"/>
        </w:rPr>
        <w:t xml:space="preserve"> </w:t>
      </w:r>
      <w:r w:rsidR="00252649">
        <w:rPr>
          <w:rFonts w:ascii="QMLHOO+CMR8"/>
          <w:color w:val="000000"/>
          <w:sz w:val="16"/>
        </w:rPr>
        <w:t>Irish</w:t>
      </w:r>
      <w:r w:rsidR="00252649">
        <w:rPr>
          <w:rFonts w:ascii="Times New Roman"/>
          <w:color w:val="000000"/>
          <w:spacing w:val="23"/>
          <w:sz w:val="16"/>
        </w:rPr>
        <w:t xml:space="preserve"> </w:t>
      </w:r>
      <w:r w:rsidR="00252649">
        <w:rPr>
          <w:rFonts w:ascii="QMLHOO+CMR8"/>
          <w:color w:val="000000"/>
          <w:sz w:val="16"/>
        </w:rPr>
        <w:t>households</w:t>
      </w:r>
      <w:r w:rsidR="00252649">
        <w:rPr>
          <w:rFonts w:ascii="Times New Roman"/>
          <w:color w:val="000000"/>
          <w:spacing w:val="23"/>
          <w:sz w:val="16"/>
        </w:rPr>
        <w:t xml:space="preserve"> </w:t>
      </w:r>
      <w:r w:rsidR="00252649">
        <w:rPr>
          <w:rFonts w:ascii="QMLHOO+CMR8"/>
          <w:color w:val="000000"/>
          <w:sz w:val="16"/>
        </w:rPr>
        <w:t>utilize</w:t>
      </w:r>
      <w:r w:rsidR="00252649">
        <w:rPr>
          <w:rFonts w:ascii="Times New Roman"/>
          <w:color w:val="000000"/>
          <w:spacing w:val="23"/>
          <w:sz w:val="16"/>
        </w:rPr>
        <w:t xml:space="preserve"> </w:t>
      </w:r>
      <w:r w:rsidR="00252649">
        <w:rPr>
          <w:rFonts w:ascii="QMLHOO+CMR8"/>
          <w:color w:val="000000"/>
          <w:spacing w:val="-1"/>
          <w:sz w:val="16"/>
        </w:rPr>
        <w:t>electricity</w:t>
      </w:r>
      <w:r w:rsidR="00252649">
        <w:rPr>
          <w:rFonts w:ascii="Times New Roman"/>
          <w:color w:val="000000"/>
          <w:spacing w:val="24"/>
          <w:sz w:val="16"/>
        </w:rPr>
        <w:t xml:space="preserve"> </w:t>
      </w:r>
      <w:r w:rsidR="00252649">
        <w:rPr>
          <w:rFonts w:ascii="QMLHOO+CMR8"/>
          <w:color w:val="000000"/>
          <w:sz w:val="16"/>
        </w:rPr>
        <w:t>to</w:t>
      </w:r>
      <w:r w:rsidR="00252649">
        <w:rPr>
          <w:rFonts w:ascii="Times New Roman"/>
          <w:color w:val="000000"/>
          <w:spacing w:val="23"/>
          <w:sz w:val="16"/>
        </w:rPr>
        <w:t xml:space="preserve"> </w:t>
      </w:r>
      <w:r w:rsidR="00252649">
        <w:rPr>
          <w:rFonts w:ascii="QMLHOO+CMR8"/>
          <w:color w:val="000000"/>
          <w:sz w:val="16"/>
        </w:rPr>
        <w:t>heat</w:t>
      </w:r>
      <w:r w:rsidR="00252649">
        <w:rPr>
          <w:rFonts w:ascii="Times New Roman"/>
          <w:color w:val="000000"/>
          <w:spacing w:val="23"/>
          <w:sz w:val="16"/>
        </w:rPr>
        <w:t xml:space="preserve"> </w:t>
      </w:r>
      <w:r w:rsidR="00252649">
        <w:rPr>
          <w:rFonts w:ascii="QMLHOO+CMR8"/>
          <w:color w:val="000000"/>
          <w:sz w:val="16"/>
        </w:rPr>
        <w:t>their</w:t>
      </w:r>
      <w:r w:rsidR="00252649">
        <w:rPr>
          <w:rFonts w:ascii="Times New Roman"/>
          <w:color w:val="000000"/>
          <w:spacing w:val="23"/>
          <w:sz w:val="16"/>
        </w:rPr>
        <w:t xml:space="preserve"> </w:t>
      </w:r>
      <w:r w:rsidR="00252649">
        <w:rPr>
          <w:rFonts w:ascii="QMLHOO+CMR8"/>
          <w:color w:val="000000"/>
          <w:sz w:val="16"/>
        </w:rPr>
        <w:t>space</w:t>
      </w:r>
      <w:r w:rsidR="00252649">
        <w:rPr>
          <w:rFonts w:ascii="Times New Roman"/>
          <w:color w:val="000000"/>
          <w:spacing w:val="23"/>
          <w:sz w:val="16"/>
        </w:rPr>
        <w:t xml:space="preserve"> </w:t>
      </w:r>
      <w:r w:rsidR="00252649">
        <w:rPr>
          <w:rFonts w:ascii="QMLHOO+CMR8"/>
          <w:color w:val="000000"/>
          <w:sz w:val="16"/>
        </w:rPr>
        <w:t>and</w:t>
      </w:r>
      <w:r w:rsidR="00252649">
        <w:rPr>
          <w:rFonts w:ascii="Times New Roman"/>
          <w:color w:val="000000"/>
          <w:spacing w:val="23"/>
          <w:sz w:val="16"/>
        </w:rPr>
        <w:t xml:space="preserve"> </w:t>
      </w:r>
      <w:r w:rsidR="00252649">
        <w:rPr>
          <w:rFonts w:ascii="QMLHOO+CMR8"/>
          <w:color w:val="000000"/>
          <w:spacing w:val="-1"/>
          <w:sz w:val="16"/>
        </w:rPr>
        <w:t>water.</w:t>
      </w:r>
      <w:r w:rsidR="00252649">
        <w:rPr>
          <w:rFonts w:ascii="Times New Roman"/>
          <w:color w:val="000000"/>
          <w:spacing w:val="57"/>
          <w:sz w:val="16"/>
        </w:rPr>
        <w:t xml:space="preserve"> </w:t>
      </w:r>
      <w:r w:rsidR="00252649">
        <w:rPr>
          <w:rFonts w:ascii="QMLHOO+CMR8"/>
          <w:color w:val="000000"/>
          <w:sz w:val="16"/>
        </w:rPr>
        <w:t>Therefore,</w:t>
      </w:r>
      <w:r w:rsidR="00252649">
        <w:rPr>
          <w:rFonts w:ascii="Times New Roman"/>
          <w:color w:val="000000"/>
          <w:spacing w:val="25"/>
          <w:sz w:val="16"/>
        </w:rPr>
        <w:t xml:space="preserve"> </w:t>
      </w:r>
      <w:r w:rsidR="00252649">
        <w:rPr>
          <w:rFonts w:ascii="QMLHOO+CMR8"/>
          <w:color w:val="000000"/>
          <w:sz w:val="16"/>
        </w:rPr>
        <w:t>with</w:t>
      </w:r>
    </w:p>
    <w:p w14:paraId="09C0A21F" w14:textId="77777777" w:rsidR="00CF0253" w:rsidRDefault="00252649">
      <w:pPr>
        <w:spacing w:before="115" w:after="0" w:line="169" w:lineRule="exact"/>
        <w:jc w:val="left"/>
        <w:rPr>
          <w:rFonts w:ascii="Times New Roman"/>
          <w:color w:val="000000"/>
          <w:sz w:val="16"/>
        </w:rPr>
      </w:pPr>
      <w:r>
        <w:rPr>
          <w:rFonts w:ascii="QMLHOO+CMR8"/>
          <w:color w:val="000000"/>
          <w:spacing w:val="1"/>
          <w:sz w:val="16"/>
        </w:rPr>
        <w:t>respect</w:t>
      </w:r>
      <w:r>
        <w:rPr>
          <w:rFonts w:ascii="Times New Roman"/>
          <w:color w:val="000000"/>
          <w:spacing w:val="34"/>
          <w:sz w:val="16"/>
        </w:rPr>
        <w:t xml:space="preserve"> </w:t>
      </w:r>
      <w:r>
        <w:rPr>
          <w:rFonts w:ascii="QMLHOO+CMR8"/>
          <w:color w:val="000000"/>
          <w:sz w:val="16"/>
        </w:rPr>
        <w:t>to</w:t>
      </w:r>
      <w:r>
        <w:rPr>
          <w:rFonts w:ascii="Times New Roman"/>
          <w:color w:val="000000"/>
          <w:spacing w:val="35"/>
          <w:sz w:val="16"/>
        </w:rPr>
        <w:t xml:space="preserve"> </w:t>
      </w:r>
      <w:r>
        <w:rPr>
          <w:rFonts w:ascii="QMLHOO+CMR8"/>
          <w:color w:val="000000"/>
          <w:sz w:val="16"/>
        </w:rPr>
        <w:t>fuels</w:t>
      </w:r>
      <w:r>
        <w:rPr>
          <w:rFonts w:ascii="Times New Roman"/>
          <w:color w:val="000000"/>
          <w:spacing w:val="35"/>
          <w:sz w:val="16"/>
        </w:rPr>
        <w:t xml:space="preserve"> </w:t>
      </w:r>
      <w:r>
        <w:rPr>
          <w:rFonts w:ascii="QMLHOO+CMR8"/>
          <w:color w:val="000000"/>
          <w:sz w:val="16"/>
        </w:rPr>
        <w:t>for</w:t>
      </w:r>
      <w:r>
        <w:rPr>
          <w:rFonts w:ascii="Times New Roman"/>
          <w:color w:val="000000"/>
          <w:spacing w:val="35"/>
          <w:sz w:val="16"/>
        </w:rPr>
        <w:t xml:space="preserve"> </w:t>
      </w:r>
      <w:r>
        <w:rPr>
          <w:rFonts w:ascii="QMLHOO+CMR8"/>
          <w:color w:val="000000"/>
          <w:sz w:val="16"/>
        </w:rPr>
        <w:t>heating</w:t>
      </w:r>
      <w:r>
        <w:rPr>
          <w:rFonts w:ascii="Times New Roman"/>
          <w:color w:val="000000"/>
          <w:spacing w:val="35"/>
          <w:sz w:val="16"/>
        </w:rPr>
        <w:t xml:space="preserve"> </w:t>
      </w:r>
      <w:r>
        <w:rPr>
          <w:rFonts w:ascii="QMLHOO+CMR8"/>
          <w:color w:val="000000"/>
          <w:sz w:val="16"/>
        </w:rPr>
        <w:t>in</w:t>
      </w:r>
      <w:r>
        <w:rPr>
          <w:rFonts w:ascii="Times New Roman"/>
          <w:color w:val="000000"/>
          <w:spacing w:val="35"/>
          <w:sz w:val="16"/>
        </w:rPr>
        <w:t xml:space="preserve"> </w:t>
      </w:r>
      <w:r>
        <w:rPr>
          <w:rFonts w:ascii="QMLHOO+CMR8"/>
          <w:color w:val="000000"/>
          <w:sz w:val="16"/>
        </w:rPr>
        <w:t>Ireland,</w:t>
      </w:r>
      <w:r>
        <w:rPr>
          <w:rFonts w:ascii="Times New Roman"/>
          <w:color w:val="000000"/>
          <w:spacing w:val="40"/>
          <w:sz w:val="16"/>
        </w:rPr>
        <w:t xml:space="preserve"> </w:t>
      </w:r>
      <w:r>
        <w:rPr>
          <w:rFonts w:ascii="QMLHOO+CMR8"/>
          <w:color w:val="000000"/>
          <w:sz w:val="16"/>
        </w:rPr>
        <w:t>the</w:t>
      </w:r>
      <w:r>
        <w:rPr>
          <w:rFonts w:ascii="Times New Roman"/>
          <w:color w:val="000000"/>
          <w:spacing w:val="35"/>
          <w:sz w:val="16"/>
        </w:rPr>
        <w:t xml:space="preserve"> </w:t>
      </w:r>
      <w:r>
        <w:rPr>
          <w:rFonts w:ascii="QMLHOO+CMR8"/>
          <w:color w:val="000000"/>
          <w:sz w:val="16"/>
        </w:rPr>
        <w:t>sample</w:t>
      </w:r>
      <w:r>
        <w:rPr>
          <w:rFonts w:ascii="Times New Roman"/>
          <w:color w:val="000000"/>
          <w:spacing w:val="35"/>
          <w:sz w:val="16"/>
        </w:rPr>
        <w:t xml:space="preserve"> </w:t>
      </w:r>
      <w:r>
        <w:rPr>
          <w:rFonts w:ascii="QMLHOO+CMR8"/>
          <w:color w:val="000000"/>
          <w:sz w:val="16"/>
        </w:rPr>
        <w:t>consisting</w:t>
      </w:r>
      <w:r>
        <w:rPr>
          <w:rFonts w:ascii="Times New Roman"/>
          <w:color w:val="000000"/>
          <w:spacing w:val="35"/>
          <w:sz w:val="16"/>
        </w:rPr>
        <w:t xml:space="preserve"> </w:t>
      </w:r>
      <w:r>
        <w:rPr>
          <w:rFonts w:ascii="QMLHOO+CMR8"/>
          <w:color w:val="000000"/>
          <w:sz w:val="16"/>
        </w:rPr>
        <w:t>of</w:t>
      </w:r>
      <w:r>
        <w:rPr>
          <w:rFonts w:ascii="Times New Roman"/>
          <w:color w:val="000000"/>
          <w:spacing w:val="35"/>
          <w:sz w:val="16"/>
        </w:rPr>
        <w:t xml:space="preserve"> </w:t>
      </w:r>
      <w:r>
        <w:rPr>
          <w:rFonts w:ascii="QMLHOO+CMR8"/>
          <w:color w:val="000000"/>
          <w:sz w:val="16"/>
        </w:rPr>
        <w:t>non-electric</w:t>
      </w:r>
      <w:r>
        <w:rPr>
          <w:rFonts w:ascii="Times New Roman"/>
          <w:color w:val="000000"/>
          <w:spacing w:val="35"/>
          <w:sz w:val="16"/>
        </w:rPr>
        <w:t xml:space="preserve"> </w:t>
      </w:r>
      <w:r>
        <w:rPr>
          <w:rFonts w:ascii="QMLHOO+CMR8"/>
          <w:color w:val="000000"/>
          <w:sz w:val="16"/>
        </w:rPr>
        <w:t>heating</w:t>
      </w:r>
      <w:r>
        <w:rPr>
          <w:rFonts w:ascii="Times New Roman"/>
          <w:color w:val="000000"/>
          <w:spacing w:val="35"/>
          <w:sz w:val="16"/>
        </w:rPr>
        <w:t xml:space="preserve"> </w:t>
      </w:r>
      <w:r>
        <w:rPr>
          <w:rFonts w:ascii="QMLHOO+CMR8"/>
          <w:color w:val="000000"/>
          <w:sz w:val="16"/>
        </w:rPr>
        <w:t>households</w:t>
      </w:r>
      <w:r>
        <w:rPr>
          <w:rFonts w:ascii="Times New Roman"/>
          <w:color w:val="000000"/>
          <w:spacing w:val="35"/>
          <w:sz w:val="16"/>
        </w:rPr>
        <w:t xml:space="preserve"> </w:t>
      </w:r>
      <w:r>
        <w:rPr>
          <w:rFonts w:ascii="QMLHOO+CMR8"/>
          <w:color w:val="000000"/>
          <w:sz w:val="16"/>
        </w:rPr>
        <w:t>only</w:t>
      </w:r>
      <w:r>
        <w:rPr>
          <w:rFonts w:ascii="Times New Roman"/>
          <w:color w:val="000000"/>
          <w:spacing w:val="35"/>
          <w:sz w:val="16"/>
        </w:rPr>
        <w:t xml:space="preserve"> </w:t>
      </w:r>
      <w:r>
        <w:rPr>
          <w:rFonts w:ascii="QMLHOO+CMR8"/>
          <w:color w:val="000000"/>
          <w:sz w:val="16"/>
        </w:rPr>
        <w:t>is</w:t>
      </w:r>
      <w:r>
        <w:rPr>
          <w:rFonts w:ascii="Times New Roman"/>
          <w:color w:val="000000"/>
          <w:spacing w:val="35"/>
          <w:sz w:val="16"/>
        </w:rPr>
        <w:t xml:space="preserve"> </w:t>
      </w:r>
      <w:r>
        <w:rPr>
          <w:rFonts w:ascii="QMLHOO+CMR8"/>
          <w:color w:val="000000"/>
          <w:spacing w:val="-1"/>
          <w:sz w:val="16"/>
        </w:rPr>
        <w:t>representative.</w:t>
      </w:r>
      <w:r>
        <w:rPr>
          <w:rFonts w:ascii="Times New Roman"/>
          <w:color w:val="000000"/>
          <w:spacing w:val="92"/>
          <w:sz w:val="16"/>
        </w:rPr>
        <w:t xml:space="preserve"> </w:t>
      </w:r>
      <w:r>
        <w:rPr>
          <w:rFonts w:ascii="QMLHOO+CMR8"/>
          <w:color w:val="000000"/>
          <w:sz w:val="16"/>
        </w:rPr>
        <w:t>Second,</w:t>
      </w:r>
    </w:p>
    <w:p w14:paraId="3E18227A" w14:textId="77777777" w:rsidR="00CF0253" w:rsidRDefault="00252649">
      <w:pPr>
        <w:spacing w:before="115" w:after="0" w:line="169" w:lineRule="exact"/>
        <w:jc w:val="left"/>
        <w:rPr>
          <w:rFonts w:ascii="Times New Roman"/>
          <w:color w:val="000000"/>
          <w:sz w:val="16"/>
        </w:rPr>
      </w:pPr>
      <w:r>
        <w:rPr>
          <w:rFonts w:ascii="QMLHOO+CMR8"/>
          <w:color w:val="000000"/>
          <w:sz w:val="16"/>
        </w:rPr>
        <w:t>as</w:t>
      </w:r>
      <w:r>
        <w:rPr>
          <w:rFonts w:ascii="Times New Roman"/>
          <w:color w:val="000000"/>
          <w:spacing w:val="36"/>
          <w:sz w:val="16"/>
        </w:rPr>
        <w:t xml:space="preserve"> </w:t>
      </w:r>
      <w:r>
        <w:rPr>
          <w:rFonts w:ascii="QMLHOO+CMR8"/>
          <w:color w:val="000000"/>
          <w:sz w:val="16"/>
        </w:rPr>
        <w:t>Figure</w:t>
      </w:r>
      <w:r>
        <w:rPr>
          <w:rFonts w:ascii="Times New Roman"/>
          <w:color w:val="000000"/>
          <w:spacing w:val="36"/>
          <w:sz w:val="16"/>
        </w:rPr>
        <w:t xml:space="preserve"> </w:t>
      </w:r>
      <w:hyperlink w:anchor="br11" w:history="1">
        <w:r>
          <w:rPr>
            <w:rFonts w:ascii="QMLHOO+CMR8"/>
            <w:color w:val="000000"/>
            <w:sz w:val="16"/>
          </w:rPr>
          <w:t>4</w:t>
        </w:r>
      </w:hyperlink>
      <w:hyperlink w:anchor="br11" w:history="1">
        <w:r>
          <w:rPr>
            <w:rFonts w:ascii="Times New Roman"/>
            <w:color w:val="000000"/>
            <w:spacing w:val="35"/>
            <w:sz w:val="16"/>
          </w:rPr>
          <w:t xml:space="preserve"> </w:t>
        </w:r>
      </w:hyperlink>
      <w:r>
        <w:rPr>
          <w:rFonts w:ascii="QMLHOO+CMR8"/>
          <w:color w:val="000000"/>
          <w:sz w:val="16"/>
        </w:rPr>
        <w:t>demonstrates,</w:t>
      </w:r>
      <w:r>
        <w:rPr>
          <w:rFonts w:ascii="Times New Roman"/>
          <w:color w:val="000000"/>
          <w:spacing w:val="40"/>
          <w:sz w:val="16"/>
        </w:rPr>
        <w:t xml:space="preserve"> </w:t>
      </w:r>
      <w:r>
        <w:rPr>
          <w:rFonts w:ascii="QMLHOO+CMR8"/>
          <w:color w:val="000000"/>
          <w:spacing w:val="-2"/>
          <w:sz w:val="16"/>
        </w:rPr>
        <w:t>even</w:t>
      </w:r>
      <w:r>
        <w:rPr>
          <w:rFonts w:ascii="Times New Roman"/>
          <w:color w:val="000000"/>
          <w:spacing w:val="37"/>
          <w:sz w:val="16"/>
        </w:rPr>
        <w:t xml:space="preserve"> </w:t>
      </w:r>
      <w:r>
        <w:rPr>
          <w:rFonts w:ascii="QMLHOO+CMR8"/>
          <w:color w:val="000000"/>
          <w:sz w:val="16"/>
        </w:rPr>
        <w:t>non-electric-heating</w:t>
      </w:r>
      <w:r>
        <w:rPr>
          <w:rFonts w:ascii="Times New Roman"/>
          <w:color w:val="000000"/>
          <w:spacing w:val="35"/>
          <w:sz w:val="16"/>
        </w:rPr>
        <w:t xml:space="preserve"> </w:t>
      </w:r>
      <w:r>
        <w:rPr>
          <w:rFonts w:ascii="QMLHOO+CMR8"/>
          <w:color w:val="000000"/>
          <w:sz w:val="16"/>
        </w:rPr>
        <w:t>households</w:t>
      </w:r>
      <w:r>
        <w:rPr>
          <w:rFonts w:ascii="Times New Roman"/>
          <w:color w:val="000000"/>
          <w:spacing w:val="36"/>
          <w:sz w:val="16"/>
        </w:rPr>
        <w:t xml:space="preserve"> </w:t>
      </w:r>
      <w:r>
        <w:rPr>
          <w:rFonts w:ascii="QMLHOO+CMR8"/>
          <w:color w:val="000000"/>
          <w:sz w:val="16"/>
        </w:rPr>
        <w:t>consumed</w:t>
      </w:r>
      <w:r>
        <w:rPr>
          <w:rFonts w:ascii="Times New Roman"/>
          <w:color w:val="000000"/>
          <w:spacing w:val="36"/>
          <w:sz w:val="16"/>
        </w:rPr>
        <w:t xml:space="preserve"> </w:t>
      </w:r>
      <w:r>
        <w:rPr>
          <w:rFonts w:ascii="QMLHOO+CMR8"/>
          <w:color w:val="000000"/>
          <w:sz w:val="16"/>
        </w:rPr>
        <w:t>more</w:t>
      </w:r>
      <w:r>
        <w:rPr>
          <w:rFonts w:ascii="Times New Roman"/>
          <w:color w:val="000000"/>
          <w:spacing w:val="36"/>
          <w:sz w:val="16"/>
        </w:rPr>
        <w:t xml:space="preserve"> </w:t>
      </w:r>
      <w:r>
        <w:rPr>
          <w:rFonts w:ascii="QMLHOO+CMR8"/>
          <w:color w:val="000000"/>
          <w:spacing w:val="-1"/>
          <w:sz w:val="16"/>
        </w:rPr>
        <w:t>electricity</w:t>
      </w:r>
      <w:r>
        <w:rPr>
          <w:rFonts w:ascii="Times New Roman"/>
          <w:color w:val="000000"/>
          <w:spacing w:val="36"/>
          <w:sz w:val="16"/>
        </w:rPr>
        <w:t xml:space="preserve"> </w:t>
      </w:r>
      <w:r>
        <w:rPr>
          <w:rFonts w:ascii="QMLHOO+CMR8"/>
          <w:color w:val="000000"/>
          <w:sz w:val="16"/>
        </w:rPr>
        <w:t>as</w:t>
      </w:r>
      <w:r>
        <w:rPr>
          <w:rFonts w:ascii="Times New Roman"/>
          <w:color w:val="000000"/>
          <w:spacing w:val="35"/>
          <w:sz w:val="16"/>
        </w:rPr>
        <w:t xml:space="preserve"> </w:t>
      </w:r>
      <w:r>
        <w:rPr>
          <w:rFonts w:ascii="QMLHOO+CMR8"/>
          <w:color w:val="000000"/>
          <w:sz w:val="16"/>
        </w:rPr>
        <w:t>temperatures</w:t>
      </w:r>
      <w:r>
        <w:rPr>
          <w:rFonts w:ascii="Times New Roman"/>
          <w:color w:val="000000"/>
          <w:spacing w:val="35"/>
          <w:sz w:val="16"/>
        </w:rPr>
        <w:t xml:space="preserve"> </w:t>
      </w:r>
      <w:r>
        <w:rPr>
          <w:rFonts w:ascii="QMLHOO+CMR8"/>
          <w:color w:val="000000"/>
          <w:sz w:val="16"/>
        </w:rPr>
        <w:t>decreased.</w:t>
      </w:r>
      <w:r>
        <w:rPr>
          <w:rFonts w:ascii="Times New Roman"/>
          <w:color w:val="000000"/>
          <w:spacing w:val="93"/>
          <w:sz w:val="16"/>
        </w:rPr>
        <w:t xml:space="preserve"> </w:t>
      </w:r>
      <w:r>
        <w:rPr>
          <w:rFonts w:ascii="QMLHOO+CMR8"/>
          <w:color w:val="000000"/>
          <w:sz w:val="16"/>
        </w:rPr>
        <w:t>In</w:t>
      </w:r>
      <w:r>
        <w:rPr>
          <w:rFonts w:ascii="Times New Roman"/>
          <w:color w:val="000000"/>
          <w:spacing w:val="35"/>
          <w:sz w:val="16"/>
        </w:rPr>
        <w:t xml:space="preserve"> </w:t>
      </w:r>
      <w:r>
        <w:rPr>
          <w:rFonts w:ascii="QMLHOO+CMR8"/>
          <w:color w:val="000000"/>
          <w:sz w:val="16"/>
        </w:rPr>
        <w:t>other</w:t>
      </w:r>
    </w:p>
    <w:p w14:paraId="3EEF8A65" w14:textId="77777777" w:rsidR="00CF0253" w:rsidRDefault="00252649">
      <w:pPr>
        <w:spacing w:before="115" w:after="0" w:line="169" w:lineRule="exact"/>
        <w:jc w:val="left"/>
        <w:rPr>
          <w:rFonts w:ascii="Times New Roman"/>
          <w:color w:val="000000"/>
          <w:sz w:val="16"/>
        </w:rPr>
      </w:pPr>
      <w:r>
        <w:rPr>
          <w:rFonts w:ascii="QMLHOO+CMR8"/>
          <w:color w:val="000000"/>
          <w:spacing w:val="-1"/>
          <w:sz w:val="16"/>
        </w:rPr>
        <w:t>words,</w:t>
      </w:r>
      <w:r>
        <w:rPr>
          <w:rFonts w:ascii="Times New Roman"/>
          <w:color w:val="000000"/>
          <w:spacing w:val="28"/>
          <w:sz w:val="16"/>
        </w:rPr>
        <w:t xml:space="preserve"> </w:t>
      </w:r>
      <w:r>
        <w:rPr>
          <w:rFonts w:ascii="QMLHOO+CMR8"/>
          <w:color w:val="000000"/>
          <w:spacing w:val="-1"/>
          <w:sz w:val="16"/>
        </w:rPr>
        <w:t>electricity</w:t>
      </w:r>
      <w:r>
        <w:rPr>
          <w:rFonts w:ascii="Times New Roman"/>
          <w:color w:val="000000"/>
          <w:spacing w:val="25"/>
          <w:sz w:val="16"/>
        </w:rPr>
        <w:t xml:space="preserve"> </w:t>
      </w:r>
      <w:r>
        <w:rPr>
          <w:rFonts w:ascii="QMLHOO+CMR8"/>
          <w:color w:val="000000"/>
          <w:sz w:val="16"/>
        </w:rPr>
        <w:t>is</w:t>
      </w:r>
      <w:r>
        <w:rPr>
          <w:rFonts w:ascii="Times New Roman"/>
          <w:color w:val="000000"/>
          <w:spacing w:val="25"/>
          <w:sz w:val="16"/>
        </w:rPr>
        <w:t xml:space="preserve"> </w:t>
      </w:r>
      <w:r>
        <w:rPr>
          <w:rFonts w:ascii="QMLHOO+CMR8"/>
          <w:color w:val="000000"/>
          <w:sz w:val="16"/>
        </w:rPr>
        <w:t>still</w:t>
      </w:r>
      <w:r>
        <w:rPr>
          <w:rFonts w:ascii="Times New Roman"/>
          <w:color w:val="000000"/>
          <w:spacing w:val="25"/>
          <w:sz w:val="16"/>
        </w:rPr>
        <w:t xml:space="preserve"> </w:t>
      </w:r>
      <w:r>
        <w:rPr>
          <w:rFonts w:ascii="QMLHOO+CMR8"/>
          <w:color w:val="000000"/>
          <w:spacing w:val="-1"/>
          <w:sz w:val="16"/>
        </w:rPr>
        <w:t>essential</w:t>
      </w:r>
      <w:r>
        <w:rPr>
          <w:rFonts w:ascii="Times New Roman"/>
          <w:color w:val="000000"/>
          <w:spacing w:val="26"/>
          <w:sz w:val="16"/>
        </w:rPr>
        <w:t xml:space="preserve"> </w:t>
      </w:r>
      <w:r>
        <w:rPr>
          <w:rFonts w:ascii="QMLHOO+CMR8"/>
          <w:color w:val="000000"/>
          <w:sz w:val="16"/>
        </w:rPr>
        <w:t>for</w:t>
      </w:r>
      <w:r>
        <w:rPr>
          <w:rFonts w:ascii="Times New Roman"/>
          <w:color w:val="000000"/>
          <w:spacing w:val="25"/>
          <w:sz w:val="16"/>
        </w:rPr>
        <w:t xml:space="preserve"> </w:t>
      </w:r>
      <w:r>
        <w:rPr>
          <w:rFonts w:ascii="QMLHOO+CMR8"/>
          <w:color w:val="000000"/>
          <w:sz w:val="16"/>
        </w:rPr>
        <w:t>non-electric-heating</w:t>
      </w:r>
      <w:r>
        <w:rPr>
          <w:rFonts w:ascii="Times New Roman"/>
          <w:color w:val="000000"/>
          <w:spacing w:val="25"/>
          <w:sz w:val="16"/>
        </w:rPr>
        <w:t xml:space="preserve"> </w:t>
      </w:r>
      <w:r>
        <w:rPr>
          <w:rFonts w:ascii="QMLHOO+CMR8"/>
          <w:color w:val="000000"/>
          <w:sz w:val="16"/>
        </w:rPr>
        <w:t>households</w:t>
      </w:r>
      <w:r>
        <w:rPr>
          <w:rFonts w:ascii="Times New Roman"/>
          <w:color w:val="000000"/>
          <w:spacing w:val="25"/>
          <w:sz w:val="16"/>
        </w:rPr>
        <w:t xml:space="preserve"> </w:t>
      </w:r>
      <w:r>
        <w:rPr>
          <w:rFonts w:ascii="QMLHOO+CMR8"/>
          <w:color w:val="000000"/>
          <w:sz w:val="16"/>
        </w:rPr>
        <w:t>to</w:t>
      </w:r>
      <w:r>
        <w:rPr>
          <w:rFonts w:ascii="Times New Roman"/>
          <w:color w:val="000000"/>
          <w:spacing w:val="25"/>
          <w:sz w:val="16"/>
        </w:rPr>
        <w:t xml:space="preserve"> </w:t>
      </w:r>
      <w:r>
        <w:rPr>
          <w:rFonts w:ascii="QMLHOO+CMR8"/>
          <w:color w:val="000000"/>
          <w:spacing w:val="-2"/>
          <w:sz w:val="16"/>
        </w:rPr>
        <w:t>warm</w:t>
      </w:r>
      <w:r>
        <w:rPr>
          <w:rFonts w:ascii="Times New Roman"/>
          <w:color w:val="000000"/>
          <w:spacing w:val="26"/>
          <w:sz w:val="16"/>
        </w:rPr>
        <w:t xml:space="preserve"> </w:t>
      </w:r>
      <w:r>
        <w:rPr>
          <w:rFonts w:ascii="QMLHOO+CMR8"/>
          <w:color w:val="000000"/>
          <w:sz w:val="16"/>
        </w:rPr>
        <w:t>their</w:t>
      </w:r>
      <w:r>
        <w:rPr>
          <w:rFonts w:ascii="Times New Roman"/>
          <w:color w:val="000000"/>
          <w:spacing w:val="25"/>
          <w:sz w:val="16"/>
        </w:rPr>
        <w:t xml:space="preserve"> </w:t>
      </w:r>
      <w:r>
        <w:rPr>
          <w:rFonts w:ascii="QMLHOO+CMR8"/>
          <w:color w:val="000000"/>
          <w:sz w:val="16"/>
        </w:rPr>
        <w:t>space</w:t>
      </w:r>
      <w:r>
        <w:rPr>
          <w:rFonts w:ascii="Times New Roman"/>
          <w:color w:val="000000"/>
          <w:spacing w:val="25"/>
          <w:sz w:val="16"/>
        </w:rPr>
        <w:t xml:space="preserve"> </w:t>
      </w:r>
      <w:r>
        <w:rPr>
          <w:rFonts w:ascii="QMLHOO+CMR8"/>
          <w:color w:val="000000"/>
          <w:sz w:val="16"/>
        </w:rPr>
        <w:t>or</w:t>
      </w:r>
      <w:r>
        <w:rPr>
          <w:rFonts w:ascii="Times New Roman"/>
          <w:color w:val="000000"/>
          <w:spacing w:val="25"/>
          <w:sz w:val="16"/>
        </w:rPr>
        <w:t xml:space="preserve"> </w:t>
      </w:r>
      <w:r>
        <w:rPr>
          <w:rFonts w:ascii="QMLHOO+CMR8"/>
          <w:color w:val="000000"/>
          <w:spacing w:val="-1"/>
          <w:sz w:val="16"/>
        </w:rPr>
        <w:t>water.</w:t>
      </w:r>
      <w:r>
        <w:rPr>
          <w:rFonts w:ascii="Times New Roman"/>
          <w:color w:val="000000"/>
          <w:spacing w:val="62"/>
          <w:sz w:val="16"/>
        </w:rPr>
        <w:t xml:space="preserve"> </w:t>
      </w:r>
      <w:r>
        <w:rPr>
          <w:rFonts w:ascii="QMLHOO+CMR8"/>
          <w:color w:val="000000"/>
          <w:sz w:val="16"/>
        </w:rPr>
        <w:t>Hence,</w:t>
      </w:r>
      <w:r>
        <w:rPr>
          <w:rFonts w:ascii="Times New Roman"/>
          <w:color w:val="000000"/>
          <w:spacing w:val="27"/>
          <w:sz w:val="16"/>
        </w:rPr>
        <w:t xml:space="preserve"> </w:t>
      </w:r>
      <w:r>
        <w:rPr>
          <w:rFonts w:ascii="QMLHOO+CMR8"/>
          <w:color w:val="000000"/>
          <w:sz w:val="16"/>
        </w:rPr>
        <w:t>the</w:t>
      </w:r>
      <w:r>
        <w:rPr>
          <w:rFonts w:ascii="Times New Roman"/>
          <w:color w:val="000000"/>
          <w:spacing w:val="25"/>
          <w:sz w:val="16"/>
        </w:rPr>
        <w:t xml:space="preserve"> </w:t>
      </w:r>
      <w:r>
        <w:rPr>
          <w:rFonts w:ascii="QMLHOO+CMR8"/>
          <w:color w:val="000000"/>
          <w:sz w:val="16"/>
        </w:rPr>
        <w:t>sample,</w:t>
      </w:r>
      <w:r>
        <w:rPr>
          <w:rFonts w:ascii="Times New Roman"/>
          <w:color w:val="000000"/>
          <w:spacing w:val="27"/>
          <w:sz w:val="16"/>
        </w:rPr>
        <w:t xml:space="preserve"> </w:t>
      </w:r>
      <w:r>
        <w:rPr>
          <w:rFonts w:ascii="QMLHOO+CMR8"/>
          <w:color w:val="000000"/>
          <w:sz w:val="16"/>
        </w:rPr>
        <w:t>including</w:t>
      </w:r>
    </w:p>
    <w:p w14:paraId="069D2A00" w14:textId="77777777" w:rsidR="00CF0253" w:rsidRDefault="00252649">
      <w:pPr>
        <w:spacing w:before="115" w:after="0" w:line="169" w:lineRule="exact"/>
        <w:jc w:val="left"/>
        <w:rPr>
          <w:rFonts w:ascii="Times New Roman"/>
          <w:color w:val="000000"/>
          <w:sz w:val="16"/>
        </w:rPr>
      </w:pPr>
      <w:r>
        <w:rPr>
          <w:rFonts w:ascii="QMLHOO+CMR8"/>
          <w:color w:val="000000"/>
          <w:sz w:val="16"/>
        </w:rPr>
        <w:t>non-electric-heating</w:t>
      </w:r>
      <w:r>
        <w:rPr>
          <w:rFonts w:ascii="Times New Roman"/>
          <w:color w:val="000000"/>
          <w:spacing w:val="25"/>
          <w:sz w:val="16"/>
        </w:rPr>
        <w:t xml:space="preserve"> </w:t>
      </w:r>
      <w:r>
        <w:rPr>
          <w:rFonts w:ascii="QMLHOO+CMR8"/>
          <w:color w:val="000000"/>
          <w:sz w:val="16"/>
        </w:rPr>
        <w:t>households</w:t>
      </w:r>
      <w:r>
        <w:rPr>
          <w:rFonts w:ascii="Times New Roman"/>
          <w:color w:val="000000"/>
          <w:spacing w:val="25"/>
          <w:sz w:val="16"/>
        </w:rPr>
        <w:t xml:space="preserve"> </w:t>
      </w:r>
      <w:r>
        <w:rPr>
          <w:rFonts w:ascii="QMLHOO+CMR8"/>
          <w:color w:val="000000"/>
          <w:spacing w:val="-4"/>
          <w:sz w:val="16"/>
        </w:rPr>
        <w:t>only,</w:t>
      </w:r>
      <w:r>
        <w:rPr>
          <w:rFonts w:ascii="Times New Roman"/>
          <w:color w:val="000000"/>
          <w:spacing w:val="31"/>
          <w:sz w:val="16"/>
        </w:rPr>
        <w:t xml:space="preserve"> </w:t>
      </w:r>
      <w:r>
        <w:rPr>
          <w:rFonts w:ascii="QMLHOO+CMR8"/>
          <w:color w:val="000000"/>
          <w:sz w:val="16"/>
        </w:rPr>
        <w:t>is</w:t>
      </w:r>
      <w:r>
        <w:rPr>
          <w:rFonts w:ascii="Times New Roman"/>
          <w:color w:val="000000"/>
          <w:spacing w:val="25"/>
          <w:sz w:val="16"/>
        </w:rPr>
        <w:t xml:space="preserve"> </w:t>
      </w:r>
      <w:r>
        <w:rPr>
          <w:rFonts w:ascii="QMLHOO+CMR8"/>
          <w:color w:val="000000"/>
          <w:spacing w:val="-2"/>
          <w:sz w:val="16"/>
        </w:rPr>
        <w:t>well</w:t>
      </w:r>
      <w:r>
        <w:rPr>
          <w:rFonts w:ascii="Times New Roman"/>
          <w:color w:val="000000"/>
          <w:spacing w:val="27"/>
          <w:sz w:val="16"/>
        </w:rPr>
        <w:t xml:space="preserve"> </w:t>
      </w:r>
      <w:r>
        <w:rPr>
          <w:rFonts w:ascii="QMLHOO+CMR8"/>
          <w:color w:val="000000"/>
          <w:sz w:val="16"/>
        </w:rPr>
        <w:t>aligned</w:t>
      </w:r>
      <w:r>
        <w:rPr>
          <w:rFonts w:ascii="Times New Roman"/>
          <w:color w:val="000000"/>
          <w:spacing w:val="25"/>
          <w:sz w:val="16"/>
        </w:rPr>
        <w:t xml:space="preserve"> </w:t>
      </w:r>
      <w:r>
        <w:rPr>
          <w:rFonts w:ascii="QMLHOO+CMR8"/>
          <w:color w:val="000000"/>
          <w:sz w:val="16"/>
        </w:rPr>
        <w:t>with</w:t>
      </w:r>
      <w:r>
        <w:rPr>
          <w:rFonts w:ascii="Times New Roman"/>
          <w:color w:val="000000"/>
          <w:spacing w:val="25"/>
          <w:sz w:val="16"/>
        </w:rPr>
        <w:t xml:space="preserve"> </w:t>
      </w:r>
      <w:r>
        <w:rPr>
          <w:rFonts w:ascii="QMLHOO+CMR8"/>
          <w:color w:val="000000"/>
          <w:sz w:val="16"/>
        </w:rPr>
        <w:t>one</w:t>
      </w:r>
      <w:r>
        <w:rPr>
          <w:rFonts w:ascii="Times New Roman"/>
          <w:color w:val="000000"/>
          <w:spacing w:val="25"/>
          <w:sz w:val="16"/>
        </w:rPr>
        <w:t xml:space="preserve"> </w:t>
      </w:r>
      <w:r>
        <w:rPr>
          <w:rFonts w:ascii="QMLHOO+CMR8"/>
          <w:color w:val="000000"/>
          <w:sz w:val="16"/>
        </w:rPr>
        <w:t>of</w:t>
      </w:r>
      <w:r>
        <w:rPr>
          <w:rFonts w:ascii="Times New Roman"/>
          <w:color w:val="000000"/>
          <w:spacing w:val="26"/>
          <w:sz w:val="16"/>
        </w:rPr>
        <w:t xml:space="preserve"> </w:t>
      </w:r>
      <w:r>
        <w:rPr>
          <w:rFonts w:ascii="QMLHOO+CMR8"/>
          <w:color w:val="000000"/>
          <w:sz w:val="16"/>
        </w:rPr>
        <w:t>the</w:t>
      </w:r>
      <w:r>
        <w:rPr>
          <w:rFonts w:ascii="Times New Roman"/>
          <w:color w:val="000000"/>
          <w:spacing w:val="25"/>
          <w:sz w:val="16"/>
        </w:rPr>
        <w:t xml:space="preserve"> </w:t>
      </w:r>
      <w:r>
        <w:rPr>
          <w:rFonts w:ascii="QMLHOO+CMR8"/>
          <w:color w:val="000000"/>
          <w:sz w:val="16"/>
        </w:rPr>
        <w:t>primary</w:t>
      </w:r>
      <w:r>
        <w:rPr>
          <w:rFonts w:ascii="Times New Roman"/>
          <w:color w:val="000000"/>
          <w:spacing w:val="25"/>
          <w:sz w:val="16"/>
        </w:rPr>
        <w:t xml:space="preserve"> </w:t>
      </w:r>
      <w:r>
        <w:rPr>
          <w:rFonts w:ascii="QMLHOO+CMR8"/>
          <w:color w:val="000000"/>
          <w:sz w:val="16"/>
        </w:rPr>
        <w:t>purposes</w:t>
      </w:r>
      <w:r>
        <w:rPr>
          <w:rFonts w:ascii="Times New Roman"/>
          <w:color w:val="000000"/>
          <w:spacing w:val="25"/>
          <w:sz w:val="16"/>
        </w:rPr>
        <w:t xml:space="preserve"> </w:t>
      </w:r>
      <w:r>
        <w:rPr>
          <w:rFonts w:ascii="QMLHOO+CMR8"/>
          <w:color w:val="000000"/>
          <w:sz w:val="16"/>
        </w:rPr>
        <w:t>of</w:t>
      </w:r>
      <w:r>
        <w:rPr>
          <w:rFonts w:ascii="Times New Roman"/>
          <w:color w:val="000000"/>
          <w:spacing w:val="25"/>
          <w:sz w:val="16"/>
        </w:rPr>
        <w:t xml:space="preserve"> </w:t>
      </w:r>
      <w:r>
        <w:rPr>
          <w:rFonts w:ascii="QMLHOO+CMR8"/>
          <w:color w:val="000000"/>
          <w:sz w:val="16"/>
        </w:rPr>
        <w:t>this</w:t>
      </w:r>
      <w:r>
        <w:rPr>
          <w:rFonts w:ascii="Times New Roman"/>
          <w:color w:val="000000"/>
          <w:spacing w:val="25"/>
          <w:sz w:val="16"/>
        </w:rPr>
        <w:t xml:space="preserve"> </w:t>
      </w:r>
      <w:r>
        <w:rPr>
          <w:rFonts w:ascii="QMLHOO+CMR8"/>
          <w:color w:val="000000"/>
          <w:spacing w:val="-1"/>
          <w:sz w:val="16"/>
        </w:rPr>
        <w:t>research:</w:t>
      </w:r>
      <w:r>
        <w:rPr>
          <w:rFonts w:ascii="Times New Roman"/>
          <w:color w:val="000000"/>
          <w:spacing w:val="54"/>
          <w:sz w:val="16"/>
        </w:rPr>
        <w:t xml:space="preserve"> </w:t>
      </w:r>
      <w:r>
        <w:rPr>
          <w:rFonts w:ascii="QMLHOO+CMR8"/>
          <w:color w:val="000000"/>
          <w:sz w:val="16"/>
        </w:rPr>
        <w:t>to</w:t>
      </w:r>
      <w:r>
        <w:rPr>
          <w:rFonts w:ascii="Times New Roman"/>
          <w:color w:val="000000"/>
          <w:spacing w:val="25"/>
          <w:sz w:val="16"/>
        </w:rPr>
        <w:t xml:space="preserve"> </w:t>
      </w:r>
      <w:r>
        <w:rPr>
          <w:rFonts w:ascii="QMLHOO+CMR8"/>
          <w:color w:val="000000"/>
          <w:spacing w:val="-2"/>
          <w:sz w:val="16"/>
        </w:rPr>
        <w:t>evaluate</w:t>
      </w:r>
      <w:r>
        <w:rPr>
          <w:rFonts w:ascii="Times New Roman"/>
          <w:color w:val="000000"/>
          <w:spacing w:val="27"/>
          <w:sz w:val="16"/>
        </w:rPr>
        <w:t xml:space="preserve"> </w:t>
      </w:r>
      <w:r>
        <w:rPr>
          <w:rFonts w:ascii="QMLHOO+CMR8"/>
          <w:color w:val="000000"/>
          <w:sz w:val="16"/>
        </w:rPr>
        <w:t>the</w:t>
      </w:r>
      <w:r>
        <w:rPr>
          <w:rFonts w:ascii="Times New Roman"/>
          <w:color w:val="000000"/>
          <w:spacing w:val="25"/>
          <w:sz w:val="16"/>
        </w:rPr>
        <w:t xml:space="preserve"> </w:t>
      </w:r>
      <w:r>
        <w:rPr>
          <w:rFonts w:ascii="QMLHOO+CMR8"/>
          <w:color w:val="000000"/>
          <w:sz w:val="16"/>
        </w:rPr>
        <w:t>impact</w:t>
      </w:r>
      <w:r>
        <w:rPr>
          <w:rFonts w:ascii="Times New Roman"/>
          <w:color w:val="000000"/>
          <w:spacing w:val="25"/>
          <w:sz w:val="16"/>
        </w:rPr>
        <w:t xml:space="preserve"> </w:t>
      </w:r>
      <w:r>
        <w:rPr>
          <w:rFonts w:ascii="QMLHOO+CMR8"/>
          <w:color w:val="000000"/>
          <w:sz w:val="16"/>
        </w:rPr>
        <w:t>of</w:t>
      </w:r>
    </w:p>
    <w:p w14:paraId="5660E54A" w14:textId="77777777" w:rsidR="00CF0253" w:rsidRDefault="00252649">
      <w:pPr>
        <w:spacing w:before="115" w:after="0" w:line="169" w:lineRule="exact"/>
        <w:jc w:val="left"/>
        <w:rPr>
          <w:rFonts w:ascii="Times New Roman"/>
          <w:color w:val="000000"/>
          <w:sz w:val="16"/>
        </w:rPr>
      </w:pPr>
      <w:r>
        <w:rPr>
          <w:rFonts w:ascii="QMLHOO+CMR8"/>
          <w:color w:val="000000"/>
          <w:sz w:val="16"/>
        </w:rPr>
        <w:t>TOU</w:t>
      </w:r>
      <w:r>
        <w:rPr>
          <w:rFonts w:ascii="Times New Roman"/>
          <w:color w:val="000000"/>
          <w:spacing w:val="16"/>
          <w:sz w:val="16"/>
        </w:rPr>
        <w:t xml:space="preserve"> </w:t>
      </w:r>
      <w:r>
        <w:rPr>
          <w:rFonts w:ascii="QMLHOO+CMR8"/>
          <w:color w:val="000000"/>
          <w:sz w:val="16"/>
        </w:rPr>
        <w:t>pricing</w:t>
      </w:r>
      <w:r>
        <w:rPr>
          <w:rFonts w:ascii="Times New Roman"/>
          <w:color w:val="000000"/>
          <w:spacing w:val="16"/>
          <w:sz w:val="16"/>
        </w:rPr>
        <w:t xml:space="preserve"> </w:t>
      </w:r>
      <w:r>
        <w:rPr>
          <w:rFonts w:ascii="QMLHOO+CMR8"/>
          <w:color w:val="000000"/>
          <w:sz w:val="16"/>
        </w:rPr>
        <w:t>on</w:t>
      </w:r>
      <w:r>
        <w:rPr>
          <w:rFonts w:ascii="Times New Roman"/>
          <w:color w:val="000000"/>
          <w:spacing w:val="16"/>
          <w:sz w:val="16"/>
        </w:rPr>
        <w:t xml:space="preserve"> </w:t>
      </w:r>
      <w:r>
        <w:rPr>
          <w:rFonts w:ascii="QMLHOO+CMR8"/>
          <w:color w:val="000000"/>
          <w:sz w:val="16"/>
        </w:rPr>
        <w:t>for-heating-purpose</w:t>
      </w:r>
      <w:r>
        <w:rPr>
          <w:rFonts w:ascii="Times New Roman"/>
          <w:color w:val="000000"/>
          <w:spacing w:val="16"/>
          <w:sz w:val="16"/>
        </w:rPr>
        <w:t xml:space="preserve"> </w:t>
      </w:r>
      <w:r>
        <w:rPr>
          <w:rFonts w:ascii="QMLHOO+CMR8"/>
          <w:color w:val="000000"/>
          <w:spacing w:val="-1"/>
          <w:sz w:val="16"/>
        </w:rPr>
        <w:t>residential</w:t>
      </w:r>
      <w:r>
        <w:rPr>
          <w:rFonts w:ascii="Times New Roman"/>
          <w:color w:val="000000"/>
          <w:spacing w:val="17"/>
          <w:sz w:val="16"/>
        </w:rPr>
        <w:t xml:space="preserve"> </w:t>
      </w:r>
      <w:r>
        <w:rPr>
          <w:rFonts w:ascii="QMLHOO+CMR8"/>
          <w:color w:val="000000"/>
          <w:spacing w:val="-1"/>
          <w:sz w:val="16"/>
        </w:rPr>
        <w:t>electricity</w:t>
      </w:r>
      <w:r>
        <w:rPr>
          <w:rFonts w:ascii="Times New Roman"/>
          <w:color w:val="000000"/>
          <w:spacing w:val="17"/>
          <w:sz w:val="16"/>
        </w:rPr>
        <w:t xml:space="preserve"> </w:t>
      </w:r>
      <w:r>
        <w:rPr>
          <w:rFonts w:ascii="QMLHOO+CMR8"/>
          <w:color w:val="000000"/>
          <w:sz w:val="16"/>
        </w:rPr>
        <w:t>consumption</w:t>
      </w:r>
      <w:r>
        <w:rPr>
          <w:rFonts w:ascii="Times New Roman"/>
          <w:color w:val="000000"/>
          <w:spacing w:val="17"/>
          <w:sz w:val="16"/>
        </w:rPr>
        <w:t xml:space="preserve"> </w:t>
      </w:r>
      <w:r>
        <w:rPr>
          <w:rFonts w:ascii="QMLHOO+CMR8"/>
          <w:color w:val="000000"/>
          <w:spacing w:val="-2"/>
          <w:sz w:val="16"/>
        </w:rPr>
        <w:t>separately.</w:t>
      </w:r>
    </w:p>
    <w:p w14:paraId="5E4936ED" w14:textId="77777777" w:rsidR="00CF0253" w:rsidRDefault="00252649">
      <w:pPr>
        <w:spacing w:before="0" w:after="0" w:line="196" w:lineRule="exact"/>
        <w:ind w:left="149"/>
        <w:jc w:val="left"/>
        <w:rPr>
          <w:rFonts w:ascii="Times New Roman"/>
          <w:color w:val="000000"/>
          <w:sz w:val="16"/>
        </w:rPr>
      </w:pPr>
      <w:r>
        <w:rPr>
          <w:rFonts w:ascii="JCIRTO+CMR6"/>
          <w:color w:val="000000"/>
          <w:spacing w:val="5"/>
          <w:sz w:val="18"/>
          <w:vertAlign w:val="superscript"/>
        </w:rPr>
        <w:t>12</w:t>
      </w:r>
      <w:r>
        <w:rPr>
          <w:rFonts w:ascii="QMLHOO+CMR8"/>
          <w:color w:val="000000"/>
          <w:spacing w:val="-15"/>
          <w:sz w:val="16"/>
        </w:rPr>
        <w:t>To</w:t>
      </w:r>
      <w:r>
        <w:rPr>
          <w:rFonts w:ascii="Times New Roman"/>
          <w:color w:val="000000"/>
          <w:spacing w:val="37"/>
          <w:sz w:val="16"/>
        </w:rPr>
        <w:t xml:space="preserve"> </w:t>
      </w:r>
      <w:r>
        <w:rPr>
          <w:rFonts w:ascii="QMLHOO+CMR8"/>
          <w:color w:val="000000"/>
          <w:spacing w:val="4"/>
          <w:sz w:val="16"/>
        </w:rPr>
        <w:t>be</w:t>
      </w:r>
      <w:r>
        <w:rPr>
          <w:rFonts w:ascii="Times New Roman"/>
          <w:color w:val="000000"/>
          <w:spacing w:val="18"/>
          <w:sz w:val="16"/>
        </w:rPr>
        <w:t xml:space="preserve"> </w:t>
      </w:r>
      <w:r>
        <w:rPr>
          <w:rFonts w:ascii="QMLHOO+CMR8" w:hAnsi="QMLHOO+CMR8" w:cs="QMLHOO+CMR8"/>
          <w:color w:val="000000"/>
          <w:sz w:val="16"/>
        </w:rPr>
        <w:t>speciﬁc,</w:t>
      </w:r>
      <w:r>
        <w:rPr>
          <w:rFonts w:ascii="Times New Roman"/>
          <w:color w:val="000000"/>
          <w:spacing w:val="24"/>
          <w:sz w:val="16"/>
        </w:rPr>
        <w:t xml:space="preserve"> </w:t>
      </w:r>
      <w:r>
        <w:rPr>
          <w:rFonts w:ascii="QMLHOO+CMR8"/>
          <w:color w:val="000000"/>
          <w:sz w:val="16"/>
        </w:rPr>
        <w:t>the</w:t>
      </w:r>
      <w:r>
        <w:rPr>
          <w:rFonts w:ascii="Times New Roman"/>
          <w:color w:val="000000"/>
          <w:spacing w:val="23"/>
          <w:sz w:val="16"/>
        </w:rPr>
        <w:t xml:space="preserve"> </w:t>
      </w:r>
      <w:r>
        <w:rPr>
          <w:rFonts w:ascii="QMLHOO+CMR8"/>
          <w:color w:val="000000"/>
          <w:spacing w:val="-1"/>
          <w:sz w:val="16"/>
        </w:rPr>
        <w:t>residential</w:t>
      </w:r>
      <w:r>
        <w:rPr>
          <w:rFonts w:ascii="Times New Roman"/>
          <w:color w:val="000000"/>
          <w:spacing w:val="24"/>
          <w:sz w:val="16"/>
        </w:rPr>
        <w:t xml:space="preserve"> </w:t>
      </w:r>
      <w:r>
        <w:rPr>
          <w:rFonts w:ascii="QMLHOO+CMR8"/>
          <w:color w:val="000000"/>
          <w:spacing w:val="-1"/>
          <w:sz w:val="16"/>
        </w:rPr>
        <w:t>participants</w:t>
      </w:r>
      <w:r>
        <w:rPr>
          <w:rFonts w:ascii="Times New Roman"/>
          <w:color w:val="000000"/>
          <w:spacing w:val="24"/>
          <w:sz w:val="16"/>
        </w:rPr>
        <w:t xml:space="preserve"> </w:t>
      </w:r>
      <w:r>
        <w:rPr>
          <w:rFonts w:ascii="QMLHOO+CMR8"/>
          <w:color w:val="000000"/>
          <w:sz w:val="16"/>
        </w:rPr>
        <w:t>who</w:t>
      </w:r>
      <w:r>
        <w:rPr>
          <w:rFonts w:ascii="Times New Roman"/>
          <w:color w:val="000000"/>
          <w:spacing w:val="23"/>
          <w:sz w:val="16"/>
        </w:rPr>
        <w:t xml:space="preserve"> </w:t>
      </w:r>
      <w:r>
        <w:rPr>
          <w:rFonts w:ascii="QMLHOO+CMR8"/>
          <w:color w:val="000000"/>
          <w:sz w:val="16"/>
        </w:rPr>
        <w:t>had</w:t>
      </w:r>
      <w:r>
        <w:rPr>
          <w:rFonts w:ascii="Times New Roman"/>
          <w:color w:val="000000"/>
          <w:spacing w:val="23"/>
          <w:sz w:val="16"/>
        </w:rPr>
        <w:t xml:space="preserve"> </w:t>
      </w:r>
      <w:r>
        <w:rPr>
          <w:rFonts w:ascii="QMLHOO+CMR8"/>
          <w:color w:val="000000"/>
          <w:sz w:val="16"/>
        </w:rPr>
        <w:t>no</w:t>
      </w:r>
      <w:r>
        <w:rPr>
          <w:rFonts w:ascii="Times New Roman"/>
          <w:color w:val="000000"/>
          <w:spacing w:val="23"/>
          <w:sz w:val="16"/>
        </w:rPr>
        <w:t xml:space="preserve"> </w:t>
      </w:r>
      <w:r>
        <w:rPr>
          <w:rFonts w:ascii="QMLHOO+CMR8"/>
          <w:color w:val="000000"/>
          <w:sz w:val="16"/>
        </w:rPr>
        <w:t>consumption</w:t>
      </w:r>
      <w:r>
        <w:rPr>
          <w:rFonts w:ascii="Times New Roman"/>
          <w:color w:val="000000"/>
          <w:spacing w:val="23"/>
          <w:sz w:val="16"/>
        </w:rPr>
        <w:t xml:space="preserve"> </w:t>
      </w:r>
      <w:r>
        <w:rPr>
          <w:rFonts w:ascii="QMLHOO+CMR8"/>
          <w:color w:val="000000"/>
          <w:sz w:val="16"/>
        </w:rPr>
        <w:t>for</w:t>
      </w:r>
      <w:r>
        <w:rPr>
          <w:rFonts w:ascii="Times New Roman"/>
          <w:color w:val="000000"/>
          <w:spacing w:val="23"/>
          <w:sz w:val="16"/>
        </w:rPr>
        <w:t xml:space="preserve"> </w:t>
      </w:r>
      <w:r>
        <w:rPr>
          <w:rFonts w:ascii="QMLHOO+CMR8"/>
          <w:color w:val="000000"/>
          <w:spacing w:val="-1"/>
          <w:sz w:val="16"/>
        </w:rPr>
        <w:t>eight</w:t>
      </w:r>
      <w:r>
        <w:rPr>
          <w:rFonts w:ascii="Times New Roman"/>
          <w:color w:val="000000"/>
          <w:spacing w:val="24"/>
          <w:sz w:val="16"/>
        </w:rPr>
        <w:t xml:space="preserve"> </w:t>
      </w:r>
      <w:r>
        <w:rPr>
          <w:rFonts w:ascii="QMLHOO+CMR8"/>
          <w:color w:val="000000"/>
          <w:spacing w:val="-2"/>
          <w:sz w:val="16"/>
        </w:rPr>
        <w:t>days</w:t>
      </w:r>
      <w:r>
        <w:rPr>
          <w:rFonts w:ascii="Times New Roman"/>
          <w:color w:val="000000"/>
          <w:spacing w:val="25"/>
          <w:sz w:val="16"/>
        </w:rPr>
        <w:t xml:space="preserve"> </w:t>
      </w:r>
      <w:r>
        <w:rPr>
          <w:rFonts w:ascii="QMLHOO+CMR8"/>
          <w:color w:val="000000"/>
          <w:sz w:val="16"/>
        </w:rPr>
        <w:t>or</w:t>
      </w:r>
      <w:r>
        <w:rPr>
          <w:rFonts w:ascii="Times New Roman"/>
          <w:color w:val="000000"/>
          <w:spacing w:val="23"/>
          <w:sz w:val="16"/>
        </w:rPr>
        <w:t xml:space="preserve"> </w:t>
      </w:r>
      <w:r>
        <w:rPr>
          <w:rFonts w:ascii="QMLHOO+CMR8"/>
          <w:color w:val="000000"/>
          <w:sz w:val="16"/>
        </w:rPr>
        <w:t>more</w:t>
      </w:r>
      <w:r>
        <w:rPr>
          <w:rFonts w:ascii="Times New Roman"/>
          <w:color w:val="000000"/>
          <w:spacing w:val="23"/>
          <w:sz w:val="16"/>
        </w:rPr>
        <w:t xml:space="preserve"> </w:t>
      </w:r>
      <w:r>
        <w:rPr>
          <w:rFonts w:ascii="QMLHOO+CMR8"/>
          <w:color w:val="000000"/>
          <w:sz w:val="16"/>
        </w:rPr>
        <w:t>are</w:t>
      </w:r>
      <w:r>
        <w:rPr>
          <w:rFonts w:ascii="Times New Roman"/>
          <w:color w:val="000000"/>
          <w:spacing w:val="23"/>
          <w:sz w:val="16"/>
        </w:rPr>
        <w:t xml:space="preserve"> </w:t>
      </w:r>
      <w:r>
        <w:rPr>
          <w:rFonts w:ascii="QMLHOO+CMR8"/>
          <w:color w:val="000000"/>
          <w:sz w:val="16"/>
        </w:rPr>
        <w:t>excluded</w:t>
      </w:r>
      <w:r>
        <w:rPr>
          <w:rFonts w:ascii="Times New Roman"/>
          <w:color w:val="000000"/>
          <w:spacing w:val="23"/>
          <w:sz w:val="16"/>
        </w:rPr>
        <w:t xml:space="preserve"> </w:t>
      </w:r>
      <w:r>
        <w:rPr>
          <w:rFonts w:ascii="QMLHOO+CMR8"/>
          <w:color w:val="000000"/>
          <w:sz w:val="16"/>
        </w:rPr>
        <w:t>from</w:t>
      </w:r>
      <w:r>
        <w:rPr>
          <w:rFonts w:ascii="Times New Roman"/>
          <w:color w:val="000000"/>
          <w:spacing w:val="23"/>
          <w:sz w:val="16"/>
        </w:rPr>
        <w:t xml:space="preserve"> </w:t>
      </w:r>
      <w:r>
        <w:rPr>
          <w:rFonts w:ascii="QMLHOO+CMR8"/>
          <w:color w:val="000000"/>
          <w:sz w:val="16"/>
        </w:rPr>
        <w:t>the</w:t>
      </w:r>
      <w:r>
        <w:rPr>
          <w:rFonts w:ascii="Times New Roman"/>
          <w:color w:val="000000"/>
          <w:spacing w:val="23"/>
          <w:sz w:val="16"/>
        </w:rPr>
        <w:t xml:space="preserve"> </w:t>
      </w:r>
      <w:r>
        <w:rPr>
          <w:rFonts w:ascii="QMLHOO+CMR8"/>
          <w:color w:val="000000"/>
          <w:sz w:val="16"/>
        </w:rPr>
        <w:t>sample.</w:t>
      </w:r>
      <w:r>
        <w:rPr>
          <w:rFonts w:ascii="Times New Roman"/>
          <w:color w:val="000000"/>
          <w:spacing w:val="55"/>
          <w:sz w:val="16"/>
        </w:rPr>
        <w:t xml:space="preserve"> </w:t>
      </w:r>
      <w:r>
        <w:rPr>
          <w:rFonts w:ascii="QMLHOO+CMR8"/>
          <w:color w:val="000000"/>
          <w:sz w:val="16"/>
        </w:rPr>
        <w:t>In</w:t>
      </w:r>
    </w:p>
    <w:p w14:paraId="39CD0348" w14:textId="77777777" w:rsidR="00CF0253" w:rsidRDefault="00252649">
      <w:pPr>
        <w:spacing w:before="115" w:after="0" w:line="169" w:lineRule="exact"/>
        <w:jc w:val="left"/>
        <w:rPr>
          <w:rFonts w:ascii="Times New Roman"/>
          <w:color w:val="000000"/>
          <w:sz w:val="16"/>
        </w:rPr>
      </w:pPr>
      <w:r>
        <w:rPr>
          <w:rFonts w:ascii="QMLHOO+CMR8"/>
          <w:color w:val="000000"/>
          <w:sz w:val="16"/>
        </w:rPr>
        <w:t>addition,</w:t>
      </w:r>
      <w:r>
        <w:rPr>
          <w:rFonts w:ascii="Times New Roman"/>
          <w:color w:val="000000"/>
          <w:spacing w:val="17"/>
          <w:sz w:val="16"/>
        </w:rPr>
        <w:t xml:space="preserve"> </w:t>
      </w:r>
      <w:r>
        <w:rPr>
          <w:rFonts w:ascii="QMLHOO+CMR8"/>
          <w:color w:val="000000"/>
          <w:sz w:val="16"/>
        </w:rPr>
        <w:t>I</w:t>
      </w:r>
      <w:r>
        <w:rPr>
          <w:rFonts w:ascii="Times New Roman"/>
          <w:color w:val="000000"/>
          <w:spacing w:val="16"/>
          <w:sz w:val="16"/>
        </w:rPr>
        <w:t xml:space="preserve"> </w:t>
      </w:r>
      <w:r>
        <w:rPr>
          <w:rFonts w:ascii="QMLHOO+CMR8"/>
          <w:color w:val="000000"/>
          <w:sz w:val="16"/>
        </w:rPr>
        <w:t>drop</w:t>
      </w:r>
      <w:r>
        <w:rPr>
          <w:rFonts w:ascii="Times New Roman"/>
          <w:color w:val="000000"/>
          <w:spacing w:val="16"/>
          <w:sz w:val="16"/>
        </w:rPr>
        <w:t xml:space="preserve"> </w:t>
      </w:r>
      <w:r>
        <w:rPr>
          <w:rFonts w:ascii="QMLHOO+CMR8"/>
          <w:color w:val="000000"/>
          <w:sz w:val="16"/>
        </w:rPr>
        <w:t>the</w:t>
      </w:r>
      <w:r>
        <w:rPr>
          <w:rFonts w:ascii="Times New Roman"/>
          <w:color w:val="000000"/>
          <w:spacing w:val="17"/>
          <w:sz w:val="16"/>
        </w:rPr>
        <w:t xml:space="preserve"> </w:t>
      </w:r>
      <w:r>
        <w:rPr>
          <w:rFonts w:ascii="QMLHOO+CMR8"/>
          <w:color w:val="000000"/>
          <w:sz w:val="16"/>
        </w:rPr>
        <w:t>meter</w:t>
      </w:r>
      <w:r>
        <w:rPr>
          <w:rFonts w:ascii="Times New Roman"/>
          <w:color w:val="000000"/>
          <w:spacing w:val="16"/>
          <w:sz w:val="16"/>
        </w:rPr>
        <w:t xml:space="preserve"> </w:t>
      </w:r>
      <w:r>
        <w:rPr>
          <w:rFonts w:ascii="QMLHOO+CMR8"/>
          <w:color w:val="000000"/>
          <w:sz w:val="16"/>
        </w:rPr>
        <w:t>reads</w:t>
      </w:r>
      <w:r>
        <w:rPr>
          <w:rFonts w:ascii="Times New Roman"/>
          <w:color w:val="000000"/>
          <w:spacing w:val="16"/>
          <w:sz w:val="16"/>
        </w:rPr>
        <w:t xml:space="preserve"> </w:t>
      </w:r>
      <w:r>
        <w:rPr>
          <w:rFonts w:ascii="QMLHOO+CMR8"/>
          <w:color w:val="000000"/>
          <w:sz w:val="16"/>
        </w:rPr>
        <w:t>for</w:t>
      </w:r>
      <w:r>
        <w:rPr>
          <w:rFonts w:ascii="Times New Roman"/>
          <w:color w:val="000000"/>
          <w:spacing w:val="16"/>
          <w:sz w:val="16"/>
        </w:rPr>
        <w:t xml:space="preserve"> </w:t>
      </w:r>
      <w:r>
        <w:rPr>
          <w:rFonts w:ascii="QMLHOO+CMR8"/>
          <w:color w:val="000000"/>
          <w:sz w:val="16"/>
        </w:rPr>
        <w:t>the</w:t>
      </w:r>
      <w:r>
        <w:rPr>
          <w:rFonts w:ascii="Times New Roman"/>
          <w:color w:val="000000"/>
          <w:spacing w:val="16"/>
          <w:sz w:val="16"/>
        </w:rPr>
        <w:t xml:space="preserve"> </w:t>
      </w:r>
      <w:r>
        <w:rPr>
          <w:rFonts w:ascii="QMLHOO+CMR8"/>
          <w:color w:val="000000"/>
          <w:spacing w:val="-2"/>
          <w:sz w:val="16"/>
        </w:rPr>
        <w:t>days</w:t>
      </w:r>
      <w:r>
        <w:rPr>
          <w:rFonts w:ascii="Times New Roman"/>
          <w:color w:val="000000"/>
          <w:spacing w:val="18"/>
          <w:sz w:val="16"/>
        </w:rPr>
        <w:t xml:space="preserve"> </w:t>
      </w:r>
      <w:r>
        <w:rPr>
          <w:rFonts w:ascii="QMLHOO+CMR8"/>
          <w:color w:val="000000"/>
          <w:sz w:val="16"/>
        </w:rPr>
        <w:t>when</w:t>
      </w:r>
      <w:r>
        <w:rPr>
          <w:rFonts w:ascii="Times New Roman"/>
          <w:color w:val="000000"/>
          <w:spacing w:val="16"/>
          <w:sz w:val="16"/>
        </w:rPr>
        <w:t xml:space="preserve"> </w:t>
      </w:r>
      <w:r>
        <w:rPr>
          <w:rFonts w:ascii="QMLHOO+CMR8"/>
          <w:color w:val="000000"/>
          <w:spacing w:val="-1"/>
          <w:sz w:val="16"/>
        </w:rPr>
        <w:t>several</w:t>
      </w:r>
      <w:r>
        <w:rPr>
          <w:rFonts w:ascii="Times New Roman"/>
          <w:color w:val="000000"/>
          <w:spacing w:val="17"/>
          <w:sz w:val="16"/>
        </w:rPr>
        <w:t xml:space="preserve"> </w:t>
      </w:r>
      <w:r>
        <w:rPr>
          <w:rFonts w:ascii="QMLHOO+CMR8"/>
          <w:color w:val="000000"/>
          <w:sz w:val="16"/>
        </w:rPr>
        <w:t>participating</w:t>
      </w:r>
      <w:r>
        <w:rPr>
          <w:rFonts w:ascii="Times New Roman"/>
          <w:color w:val="000000"/>
          <w:spacing w:val="16"/>
          <w:sz w:val="16"/>
        </w:rPr>
        <w:t xml:space="preserve"> </w:t>
      </w:r>
      <w:r>
        <w:rPr>
          <w:rFonts w:ascii="QMLHOO+CMR8" w:hAnsi="QMLHOO+CMR8" w:cs="QMLHOO+CMR8"/>
          <w:color w:val="000000"/>
          <w:sz w:val="16"/>
        </w:rPr>
        <w:t>households’</w:t>
      </w:r>
      <w:r>
        <w:rPr>
          <w:rFonts w:ascii="Times New Roman"/>
          <w:color w:val="000000"/>
          <w:spacing w:val="17"/>
          <w:sz w:val="16"/>
        </w:rPr>
        <w:t xml:space="preserve"> </w:t>
      </w:r>
      <w:r>
        <w:rPr>
          <w:rFonts w:ascii="QMLHOO+CMR8"/>
          <w:color w:val="000000"/>
          <w:sz w:val="16"/>
        </w:rPr>
        <w:t>consumption</w:t>
      </w:r>
      <w:r>
        <w:rPr>
          <w:rFonts w:ascii="Times New Roman"/>
          <w:color w:val="000000"/>
          <w:spacing w:val="16"/>
          <w:sz w:val="16"/>
        </w:rPr>
        <w:t xml:space="preserve"> </w:t>
      </w:r>
      <w:r>
        <w:rPr>
          <w:rFonts w:ascii="QMLHOO+CMR8"/>
          <w:color w:val="000000"/>
          <w:sz w:val="16"/>
        </w:rPr>
        <w:t>data</w:t>
      </w:r>
      <w:r>
        <w:rPr>
          <w:rFonts w:ascii="Times New Roman"/>
          <w:color w:val="000000"/>
          <w:spacing w:val="16"/>
          <w:sz w:val="16"/>
        </w:rPr>
        <w:t xml:space="preserve"> </w:t>
      </w:r>
      <w:r>
        <w:rPr>
          <w:rFonts w:ascii="QMLHOO+CMR8"/>
          <w:color w:val="000000"/>
          <w:spacing w:val="-2"/>
          <w:sz w:val="16"/>
        </w:rPr>
        <w:t>were</w:t>
      </w:r>
      <w:r>
        <w:rPr>
          <w:rFonts w:ascii="Times New Roman"/>
          <w:color w:val="000000"/>
          <w:spacing w:val="18"/>
          <w:sz w:val="16"/>
        </w:rPr>
        <w:t xml:space="preserve"> </w:t>
      </w:r>
      <w:r>
        <w:rPr>
          <w:rFonts w:ascii="QMLHOO+CMR8"/>
          <w:color w:val="000000"/>
          <w:sz w:val="16"/>
        </w:rPr>
        <w:t>missed.</w:t>
      </w:r>
    </w:p>
    <w:p w14:paraId="0903AB30" w14:textId="77777777" w:rsidR="00CF0253" w:rsidRDefault="00252649">
      <w:pPr>
        <w:spacing w:before="115" w:after="0" w:line="169" w:lineRule="exact"/>
        <w:ind w:left="169"/>
        <w:jc w:val="left"/>
        <w:rPr>
          <w:rFonts w:ascii="Times New Roman"/>
          <w:color w:val="000000"/>
          <w:sz w:val="16"/>
        </w:rPr>
      </w:pPr>
      <w:r>
        <w:rPr>
          <w:rFonts w:ascii="QMLHOO+CMR8"/>
          <w:color w:val="000000"/>
          <w:sz w:val="16"/>
        </w:rPr>
        <w:t>Although</w:t>
      </w:r>
      <w:r>
        <w:rPr>
          <w:rFonts w:ascii="Times New Roman"/>
          <w:color w:val="000000"/>
          <w:spacing w:val="12"/>
          <w:sz w:val="16"/>
        </w:rPr>
        <w:t xml:space="preserve"> </w:t>
      </w:r>
      <w:r>
        <w:rPr>
          <w:rFonts w:ascii="QMLHOO+CMR8"/>
          <w:color w:val="000000"/>
          <w:sz w:val="16"/>
        </w:rPr>
        <w:t>I</w:t>
      </w:r>
      <w:r>
        <w:rPr>
          <w:rFonts w:ascii="Times New Roman"/>
          <w:color w:val="000000"/>
          <w:spacing w:val="12"/>
          <w:sz w:val="16"/>
        </w:rPr>
        <w:t xml:space="preserve"> </w:t>
      </w:r>
      <w:r>
        <w:rPr>
          <w:rFonts w:ascii="QMLHOO+CMR8"/>
          <w:color w:val="000000"/>
          <w:sz w:val="16"/>
        </w:rPr>
        <w:t>utilize</w:t>
      </w:r>
      <w:r>
        <w:rPr>
          <w:rFonts w:ascii="Times New Roman"/>
          <w:color w:val="000000"/>
          <w:spacing w:val="12"/>
          <w:sz w:val="16"/>
        </w:rPr>
        <w:t xml:space="preserve"> </w:t>
      </w:r>
      <w:r>
        <w:rPr>
          <w:rFonts w:ascii="QMLHOO+CMR8"/>
          <w:color w:val="000000"/>
          <w:sz w:val="16"/>
        </w:rPr>
        <w:t>the</w:t>
      </w:r>
      <w:r>
        <w:rPr>
          <w:rFonts w:ascii="Times New Roman"/>
          <w:color w:val="000000"/>
          <w:spacing w:val="12"/>
          <w:sz w:val="16"/>
        </w:rPr>
        <w:t xml:space="preserve"> </w:t>
      </w:r>
      <w:r>
        <w:rPr>
          <w:rFonts w:ascii="QMLHOO+CMR8"/>
          <w:color w:val="000000"/>
          <w:sz w:val="16"/>
        </w:rPr>
        <w:t>sample</w:t>
      </w:r>
      <w:r>
        <w:rPr>
          <w:rFonts w:ascii="Times New Roman"/>
          <w:color w:val="000000"/>
          <w:spacing w:val="12"/>
          <w:sz w:val="16"/>
        </w:rPr>
        <w:t xml:space="preserve"> </w:t>
      </w:r>
      <w:r>
        <w:rPr>
          <w:rFonts w:ascii="QMLHOO+CMR8"/>
          <w:color w:val="000000"/>
          <w:sz w:val="16"/>
        </w:rPr>
        <w:t>satisfying</w:t>
      </w:r>
      <w:r>
        <w:rPr>
          <w:rFonts w:ascii="Times New Roman"/>
          <w:color w:val="000000"/>
          <w:spacing w:val="13"/>
          <w:sz w:val="16"/>
        </w:rPr>
        <w:t xml:space="preserve"> </w:t>
      </w:r>
      <w:r>
        <w:rPr>
          <w:rFonts w:ascii="QMLHOO+CMR8"/>
          <w:color w:val="000000"/>
          <w:sz w:val="16"/>
        </w:rPr>
        <w:t>the</w:t>
      </w:r>
      <w:r>
        <w:rPr>
          <w:rFonts w:ascii="Times New Roman"/>
          <w:color w:val="000000"/>
          <w:spacing w:val="12"/>
          <w:sz w:val="16"/>
        </w:rPr>
        <w:t xml:space="preserve"> </w:t>
      </w:r>
      <w:r>
        <w:rPr>
          <w:rFonts w:ascii="QMLHOO+CMR8"/>
          <w:color w:val="000000"/>
          <w:spacing w:val="-1"/>
          <w:sz w:val="16"/>
        </w:rPr>
        <w:t>following</w:t>
      </w:r>
      <w:r>
        <w:rPr>
          <w:rFonts w:ascii="Times New Roman"/>
          <w:color w:val="000000"/>
          <w:spacing w:val="13"/>
          <w:sz w:val="16"/>
        </w:rPr>
        <w:t xml:space="preserve"> </w:t>
      </w:r>
      <w:r>
        <w:rPr>
          <w:rFonts w:ascii="QMLHOO+CMR8"/>
          <w:color w:val="000000"/>
          <w:sz w:val="16"/>
        </w:rPr>
        <w:t>criteria</w:t>
      </w:r>
      <w:r>
        <w:rPr>
          <w:rFonts w:ascii="Times New Roman"/>
          <w:color w:val="000000"/>
          <w:spacing w:val="13"/>
          <w:sz w:val="16"/>
        </w:rPr>
        <w:t xml:space="preserve"> </w:t>
      </w:r>
      <w:r>
        <w:rPr>
          <w:rFonts w:ascii="QMLHOO+CMR8"/>
          <w:color w:val="000000"/>
          <w:spacing w:val="2"/>
          <w:sz w:val="16"/>
        </w:rPr>
        <w:t>too</w:t>
      </w:r>
      <w:r>
        <w:rPr>
          <w:rFonts w:ascii="Times New Roman"/>
          <w:color w:val="000000"/>
          <w:spacing w:val="10"/>
          <w:sz w:val="16"/>
        </w:rPr>
        <w:t xml:space="preserve"> </w:t>
      </w:r>
      <w:r>
        <w:rPr>
          <w:rFonts w:ascii="QMLHOO+CMR8"/>
          <w:color w:val="000000"/>
          <w:sz w:val="16"/>
        </w:rPr>
        <w:t>for</w:t>
      </w:r>
      <w:r>
        <w:rPr>
          <w:rFonts w:ascii="Times New Roman"/>
          <w:color w:val="000000"/>
          <w:spacing w:val="12"/>
          <w:sz w:val="16"/>
        </w:rPr>
        <w:t xml:space="preserve"> </w:t>
      </w:r>
      <w:r>
        <w:rPr>
          <w:rFonts w:ascii="QMLHOO+CMR8"/>
          <w:color w:val="000000"/>
          <w:sz w:val="16"/>
        </w:rPr>
        <w:t>the</w:t>
      </w:r>
      <w:r>
        <w:rPr>
          <w:rFonts w:ascii="Times New Roman"/>
          <w:color w:val="000000"/>
          <w:spacing w:val="13"/>
          <w:sz w:val="16"/>
        </w:rPr>
        <w:t xml:space="preserve"> </w:t>
      </w:r>
      <w:r>
        <w:rPr>
          <w:rFonts w:ascii="QMLHOO+CMR8"/>
          <w:color w:val="000000"/>
          <w:sz w:val="16"/>
        </w:rPr>
        <w:t>empirical</w:t>
      </w:r>
      <w:r>
        <w:rPr>
          <w:rFonts w:ascii="Times New Roman"/>
          <w:color w:val="000000"/>
          <w:spacing w:val="13"/>
          <w:sz w:val="16"/>
        </w:rPr>
        <w:t xml:space="preserve"> </w:t>
      </w:r>
      <w:r>
        <w:rPr>
          <w:rFonts w:ascii="QMLHOO+CMR8"/>
          <w:color w:val="000000"/>
          <w:sz w:val="16"/>
        </w:rPr>
        <w:t>analysis,</w:t>
      </w:r>
      <w:r>
        <w:rPr>
          <w:rFonts w:ascii="Times New Roman"/>
          <w:color w:val="000000"/>
          <w:spacing w:val="13"/>
          <w:sz w:val="16"/>
        </w:rPr>
        <w:t xml:space="preserve"> </w:t>
      </w:r>
      <w:r>
        <w:rPr>
          <w:rFonts w:ascii="QMLHOO+CMR8"/>
          <w:color w:val="000000"/>
          <w:sz w:val="16"/>
        </w:rPr>
        <w:t>applying</w:t>
      </w:r>
      <w:r>
        <w:rPr>
          <w:rFonts w:ascii="Times New Roman"/>
          <w:color w:val="000000"/>
          <w:spacing w:val="12"/>
          <w:sz w:val="16"/>
        </w:rPr>
        <w:t xml:space="preserve"> </w:t>
      </w:r>
      <w:r>
        <w:rPr>
          <w:rFonts w:ascii="QMLHOO+CMR8"/>
          <w:color w:val="000000"/>
          <w:sz w:val="16"/>
        </w:rPr>
        <w:t>the</w:t>
      </w:r>
      <w:r>
        <w:rPr>
          <w:rFonts w:ascii="Times New Roman"/>
          <w:color w:val="000000"/>
          <w:spacing w:val="13"/>
          <w:sz w:val="16"/>
        </w:rPr>
        <w:t xml:space="preserve"> </w:t>
      </w:r>
      <w:r>
        <w:rPr>
          <w:rFonts w:ascii="QMLHOO+CMR8"/>
          <w:color w:val="000000"/>
          <w:sz w:val="16"/>
        </w:rPr>
        <w:t>criteria</w:t>
      </w:r>
      <w:r>
        <w:rPr>
          <w:rFonts w:ascii="Times New Roman"/>
          <w:color w:val="000000"/>
          <w:spacing w:val="12"/>
          <w:sz w:val="16"/>
        </w:rPr>
        <w:t xml:space="preserve"> </w:t>
      </w:r>
      <w:r>
        <w:rPr>
          <w:rFonts w:ascii="QMLHOO+CMR8"/>
          <w:color w:val="000000"/>
          <w:spacing w:val="1"/>
          <w:sz w:val="16"/>
        </w:rPr>
        <w:t>does</w:t>
      </w:r>
      <w:r>
        <w:rPr>
          <w:rFonts w:ascii="Times New Roman"/>
          <w:color w:val="000000"/>
          <w:spacing w:val="11"/>
          <w:sz w:val="16"/>
        </w:rPr>
        <w:t xml:space="preserve"> </w:t>
      </w:r>
      <w:r>
        <w:rPr>
          <w:rFonts w:ascii="QMLHOO+CMR8"/>
          <w:color w:val="000000"/>
          <w:sz w:val="16"/>
        </w:rPr>
        <w:t>not</w:t>
      </w:r>
      <w:r>
        <w:rPr>
          <w:rFonts w:ascii="Times New Roman"/>
          <w:color w:val="000000"/>
          <w:spacing w:val="13"/>
          <w:sz w:val="16"/>
        </w:rPr>
        <w:t xml:space="preserve"> </w:t>
      </w:r>
      <w:r>
        <w:rPr>
          <w:rFonts w:ascii="QMLHOO+CMR8"/>
          <w:color w:val="000000"/>
          <w:spacing w:val="-1"/>
          <w:sz w:val="16"/>
        </w:rPr>
        <w:t>change</w:t>
      </w:r>
    </w:p>
    <w:p w14:paraId="6CCB1598" w14:textId="77777777" w:rsidR="00CF0253" w:rsidRDefault="00252649">
      <w:pPr>
        <w:spacing w:before="531" w:after="0" w:line="169" w:lineRule="exact"/>
        <w:ind w:left="8697"/>
        <w:jc w:val="left"/>
        <w:rPr>
          <w:rFonts w:ascii="Times New Roman"/>
          <w:color w:val="000000"/>
          <w:sz w:val="16"/>
        </w:rPr>
      </w:pPr>
      <w:r>
        <w:rPr>
          <w:rFonts w:ascii="QMLHOO+CMR8"/>
          <w:color w:val="000000"/>
          <w:spacing w:val="-2"/>
          <w:sz w:val="16"/>
        </w:rPr>
        <w:t>Page</w:t>
      </w:r>
      <w:r>
        <w:rPr>
          <w:rFonts w:ascii="Times New Roman"/>
          <w:color w:val="000000"/>
          <w:spacing w:val="18"/>
          <w:sz w:val="16"/>
        </w:rPr>
        <w:t xml:space="preserve"> </w:t>
      </w:r>
      <w:r>
        <w:rPr>
          <w:rFonts w:ascii="QMLHOO+CMR8"/>
          <w:color w:val="000000"/>
          <w:sz w:val="16"/>
        </w:rPr>
        <w:t>9</w:t>
      </w:r>
      <w:r>
        <w:rPr>
          <w:rFonts w:ascii="Times New Roman"/>
          <w:color w:val="000000"/>
          <w:spacing w:val="36"/>
          <w:sz w:val="16"/>
        </w:rPr>
        <w:t xml:space="preserve"> </w:t>
      </w:r>
      <w:r>
        <w:rPr>
          <w:rFonts w:ascii="QMLHOO+CMR8"/>
          <w:color w:val="000000"/>
          <w:sz w:val="16"/>
        </w:rPr>
        <w:t>of</w:t>
      </w:r>
      <w:r>
        <w:rPr>
          <w:rFonts w:ascii="Times New Roman"/>
          <w:color w:val="000000"/>
          <w:spacing w:val="17"/>
          <w:sz w:val="16"/>
        </w:rPr>
        <w:t xml:space="preserve"> </w:t>
      </w:r>
      <w:hyperlink w:anchor="br24" w:history="1">
        <w:r>
          <w:rPr>
            <w:rFonts w:ascii="QMLHOO+CMR8"/>
            <w:color w:val="000000"/>
            <w:sz w:val="16"/>
          </w:rPr>
          <w:t>24</w:t>
        </w:r>
      </w:hyperlink>
    </w:p>
    <w:p w14:paraId="46085B29" w14:textId="77777777" w:rsidR="00CF0253" w:rsidRDefault="00CF0253">
      <w:pPr>
        <w:spacing w:before="0" w:after="0" w:line="0" w:lineRule="atLeast"/>
        <w:jc w:val="left"/>
        <w:rPr>
          <w:rFonts w:ascii="Arial"/>
          <w:color w:val="FF0000"/>
          <w:sz w:val="2"/>
        </w:rPr>
      </w:pPr>
    </w:p>
    <w:p w14:paraId="499DFFF2" w14:textId="77777777" w:rsidR="00CF0253" w:rsidRDefault="00252649">
      <w:pPr>
        <w:spacing w:before="0" w:after="0" w:line="0" w:lineRule="atLeast"/>
        <w:jc w:val="left"/>
        <w:rPr>
          <w:rFonts w:ascii="Arial"/>
          <w:color w:val="FF0000"/>
          <w:sz w:val="2"/>
        </w:rPr>
      </w:pPr>
      <w:r>
        <w:rPr>
          <w:rFonts w:ascii="Arial"/>
          <w:color w:val="FF0000"/>
          <w:sz w:val="2"/>
        </w:rPr>
        <w:cr/>
      </w:r>
      <w:r>
        <w:rPr>
          <w:rFonts w:ascii="Arial"/>
          <w:color w:val="FF0000"/>
          <w:sz w:val="2"/>
        </w:rPr>
        <w:br w:type="page"/>
      </w:r>
    </w:p>
    <w:p w14:paraId="4D70CEC4" w14:textId="77777777" w:rsidR="00CF0253" w:rsidRDefault="00252649">
      <w:pPr>
        <w:spacing w:before="0" w:after="0" w:line="189" w:lineRule="exact"/>
        <w:ind w:left="71"/>
        <w:jc w:val="left"/>
        <w:rPr>
          <w:rFonts w:ascii="Times New Roman"/>
          <w:color w:val="000000"/>
          <w:sz w:val="18"/>
        </w:rPr>
      </w:pPr>
      <w:bookmarkStart w:id="180" w:name="br10"/>
      <w:bookmarkEnd w:id="180"/>
      <w:r>
        <w:rPr>
          <w:noProof/>
        </w:rPr>
        <w:lastRenderedPageBreak/>
        <w:drawing>
          <wp:anchor distT="0" distB="0" distL="114300" distR="114300" simplePos="0" relativeHeight="251660288" behindDoc="1" locked="0" layoutInCell="1" allowOverlap="1" wp14:anchorId="3EA36F78" wp14:editId="1EF81840">
            <wp:simplePos x="0" y="0"/>
            <wp:positionH relativeFrom="page">
              <wp:posOffset>707390</wp:posOffset>
            </wp:positionH>
            <wp:positionV relativeFrom="page">
              <wp:posOffset>679450</wp:posOffset>
            </wp:positionV>
            <wp:extent cx="1817370" cy="38100"/>
            <wp:effectExtent l="0" t="0" r="0" b="0"/>
            <wp:wrapNone/>
            <wp:docPr id="22" name="_x000015" descr="ooxWord://word/media/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5" descr="ooxWord://word/media/image16.jpe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817370" cy="381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1" locked="0" layoutInCell="1" allowOverlap="1" wp14:anchorId="2EC717EF" wp14:editId="26EDE6A5">
            <wp:simplePos x="0" y="0"/>
            <wp:positionH relativeFrom="page">
              <wp:posOffset>707390</wp:posOffset>
            </wp:positionH>
            <wp:positionV relativeFrom="page">
              <wp:posOffset>7818120</wp:posOffset>
            </wp:positionV>
            <wp:extent cx="2486025" cy="38100"/>
            <wp:effectExtent l="0" t="0" r="9525" b="0"/>
            <wp:wrapNone/>
            <wp:docPr id="21" name="_x000016" descr="ooxWord://word/media/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6" descr="ooxWord://word/media/image17.jpe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86025" cy="38100"/>
                    </a:xfrm>
                    <a:prstGeom prst="rect">
                      <a:avLst/>
                    </a:prstGeom>
                    <a:noFill/>
                  </pic:spPr>
                </pic:pic>
              </a:graphicData>
            </a:graphic>
            <wp14:sizeRelH relativeFrom="page">
              <wp14:pctWidth>0</wp14:pctWidth>
            </wp14:sizeRelH>
            <wp14:sizeRelV relativeFrom="page">
              <wp14:pctHeight>0</wp14:pctHeight>
            </wp14:sizeRelV>
          </wp:anchor>
        </w:drawing>
      </w:r>
      <w:r>
        <w:rPr>
          <w:rFonts w:ascii="UDJGFS+CMBX9"/>
          <w:color w:val="000000"/>
          <w:sz w:val="18"/>
        </w:rPr>
        <w:t>Dissertation:</w:t>
      </w:r>
      <w:r>
        <w:rPr>
          <w:rFonts w:ascii="Times New Roman"/>
          <w:color w:val="000000"/>
          <w:spacing w:val="49"/>
          <w:sz w:val="18"/>
        </w:rPr>
        <w:t xml:space="preserve"> </w:t>
      </w:r>
      <w:r>
        <w:rPr>
          <w:rFonts w:ascii="UDJGFS+CMBX9"/>
          <w:color w:val="000000"/>
          <w:sz w:val="18"/>
        </w:rPr>
        <w:t>Chapter</w:t>
      </w:r>
      <w:r>
        <w:rPr>
          <w:rFonts w:ascii="Times New Roman"/>
          <w:color w:val="000000"/>
          <w:spacing w:val="26"/>
          <w:sz w:val="18"/>
        </w:rPr>
        <w:t xml:space="preserve"> </w:t>
      </w:r>
      <w:r>
        <w:rPr>
          <w:rFonts w:ascii="UDJGFS+CMBX9"/>
          <w:color w:val="000000"/>
          <w:sz w:val="18"/>
        </w:rPr>
        <w:t>2</w:t>
      </w:r>
      <w:r>
        <w:rPr>
          <w:rFonts w:ascii="Times New Roman"/>
          <w:color w:val="000000"/>
          <w:spacing w:val="26"/>
          <w:sz w:val="18"/>
        </w:rPr>
        <w:t xml:space="preserve"> </w:t>
      </w:r>
      <w:r>
        <w:rPr>
          <w:rFonts w:ascii="UDJGFS+CMBX9"/>
          <w:color w:val="000000"/>
          <w:sz w:val="18"/>
        </w:rPr>
        <w:t>only</w:t>
      </w:r>
    </w:p>
    <w:p w14:paraId="7BB90599" w14:textId="77777777" w:rsidR="00CF0253" w:rsidRDefault="00252649">
      <w:pPr>
        <w:spacing w:before="127" w:after="0" w:line="190" w:lineRule="exact"/>
        <w:jc w:val="left"/>
        <w:rPr>
          <w:rFonts w:ascii="Times New Roman"/>
          <w:color w:val="000000"/>
          <w:sz w:val="18"/>
        </w:rPr>
      </w:pPr>
      <w:proofErr w:type="spellStart"/>
      <w:r>
        <w:rPr>
          <w:rFonts w:ascii="MTBMSK+CMBXTI10"/>
          <w:color w:val="000000"/>
          <w:sz w:val="18"/>
        </w:rPr>
        <w:t>Jinmahn</w:t>
      </w:r>
      <w:proofErr w:type="spellEnd"/>
      <w:r>
        <w:rPr>
          <w:rFonts w:ascii="Times New Roman"/>
          <w:color w:val="000000"/>
          <w:spacing w:val="29"/>
          <w:sz w:val="18"/>
        </w:rPr>
        <w:t xml:space="preserve"> </w:t>
      </w:r>
      <w:r>
        <w:rPr>
          <w:rFonts w:ascii="MTBMSK+CMBXTI10"/>
          <w:color w:val="000000"/>
          <w:sz w:val="18"/>
        </w:rPr>
        <w:t>Jo</w:t>
      </w:r>
      <w:r>
        <w:rPr>
          <w:rFonts w:ascii="Times New Roman"/>
          <w:color w:val="000000"/>
          <w:spacing w:val="40"/>
          <w:sz w:val="18"/>
        </w:rPr>
        <w:t xml:space="preserve"> </w:t>
      </w:r>
      <w:r>
        <w:rPr>
          <w:rFonts w:ascii="UDJGFS+CMBX9"/>
          <w:color w:val="000000"/>
          <w:sz w:val="18"/>
        </w:rPr>
        <w:t>(ID#:</w:t>
      </w:r>
      <w:r>
        <w:rPr>
          <w:rFonts w:ascii="Times New Roman"/>
          <w:color w:val="000000"/>
          <w:spacing w:val="50"/>
          <w:sz w:val="18"/>
        </w:rPr>
        <w:t xml:space="preserve"> </w:t>
      </w:r>
      <w:r>
        <w:rPr>
          <w:rFonts w:ascii="UDJGFS+CMBX9"/>
          <w:color w:val="000000"/>
          <w:sz w:val="18"/>
        </w:rPr>
        <w:t>915528897)</w:t>
      </w:r>
    </w:p>
    <w:p w14:paraId="0418BAF8" w14:textId="77777777" w:rsidR="00CF0253" w:rsidRDefault="00252649">
      <w:pPr>
        <w:spacing w:before="634" w:after="0" w:line="209" w:lineRule="exact"/>
        <w:jc w:val="left"/>
        <w:rPr>
          <w:rFonts w:ascii="Times New Roman"/>
          <w:color w:val="000000"/>
          <w:sz w:val="20"/>
        </w:rPr>
      </w:pPr>
      <w:r>
        <w:rPr>
          <w:rFonts w:ascii="KCFTRC+CMR10"/>
          <w:color w:val="000000"/>
          <w:sz w:val="20"/>
        </w:rPr>
        <w:t>4,096</w:t>
      </w:r>
      <w:r>
        <w:rPr>
          <w:rFonts w:ascii="Times New Roman"/>
          <w:color w:val="000000"/>
          <w:spacing w:val="16"/>
          <w:sz w:val="20"/>
        </w:rPr>
        <w:t xml:space="preserve"> </w:t>
      </w:r>
      <w:r>
        <w:rPr>
          <w:rFonts w:ascii="KCFTRC+CMR10"/>
          <w:color w:val="000000"/>
          <w:sz w:val="20"/>
        </w:rPr>
        <w:t>households.</w:t>
      </w:r>
    </w:p>
    <w:p w14:paraId="43C95D49" w14:textId="77777777" w:rsidR="00CF0253" w:rsidRDefault="00252649">
      <w:pPr>
        <w:spacing w:before="149" w:after="0" w:line="209" w:lineRule="exact"/>
        <w:ind w:left="299"/>
        <w:jc w:val="left"/>
        <w:rPr>
          <w:rFonts w:ascii="Times New Roman"/>
          <w:color w:val="000000"/>
          <w:sz w:val="20"/>
        </w:rPr>
      </w:pPr>
      <w:r>
        <w:rPr>
          <w:rFonts w:ascii="KCFTRC+CMR10"/>
          <w:color w:val="000000"/>
          <w:sz w:val="20"/>
        </w:rPr>
        <w:t>The</w:t>
      </w:r>
      <w:r>
        <w:rPr>
          <w:rFonts w:ascii="Times New Roman"/>
          <w:color w:val="000000"/>
          <w:spacing w:val="27"/>
          <w:sz w:val="20"/>
        </w:rPr>
        <w:t xml:space="preserve"> </w:t>
      </w:r>
      <w:r>
        <w:rPr>
          <w:rFonts w:ascii="KCFTRC+CMR10"/>
          <w:color w:val="000000"/>
          <w:spacing w:val="-1"/>
          <w:sz w:val="20"/>
        </w:rPr>
        <w:t>control</w:t>
      </w:r>
      <w:r>
        <w:rPr>
          <w:rFonts w:ascii="Times New Roman"/>
          <w:color w:val="000000"/>
          <w:spacing w:val="28"/>
          <w:sz w:val="20"/>
        </w:rPr>
        <w:t xml:space="preserve"> </w:t>
      </w:r>
      <w:r>
        <w:rPr>
          <w:rFonts w:ascii="KCFTRC+CMR10"/>
          <w:color w:val="000000"/>
          <w:sz w:val="20"/>
        </w:rPr>
        <w:t>and</w:t>
      </w:r>
      <w:r>
        <w:rPr>
          <w:rFonts w:ascii="Times New Roman"/>
          <w:color w:val="000000"/>
          <w:spacing w:val="27"/>
          <w:sz w:val="20"/>
        </w:rPr>
        <w:t xml:space="preserve"> </w:t>
      </w:r>
      <w:r>
        <w:rPr>
          <w:rFonts w:ascii="KCFTRC+CMR10"/>
          <w:color w:val="000000"/>
          <w:spacing w:val="-1"/>
          <w:sz w:val="20"/>
        </w:rPr>
        <w:t>treatment</w:t>
      </w:r>
      <w:r>
        <w:rPr>
          <w:rFonts w:ascii="Times New Roman"/>
          <w:color w:val="000000"/>
          <w:spacing w:val="28"/>
          <w:sz w:val="20"/>
        </w:rPr>
        <w:t xml:space="preserve"> </w:t>
      </w:r>
      <w:r>
        <w:rPr>
          <w:rFonts w:ascii="KCFTRC+CMR10"/>
          <w:color w:val="000000"/>
          <w:sz w:val="20"/>
        </w:rPr>
        <w:t>groups</w:t>
      </w:r>
      <w:r>
        <w:rPr>
          <w:rFonts w:ascii="Times New Roman"/>
          <w:color w:val="000000"/>
          <w:spacing w:val="27"/>
          <w:sz w:val="20"/>
        </w:rPr>
        <w:t xml:space="preserve"> </w:t>
      </w:r>
      <w:r>
        <w:rPr>
          <w:rFonts w:ascii="KCFTRC+CMR10"/>
          <w:color w:val="000000"/>
          <w:sz w:val="20"/>
        </w:rPr>
        <w:t>in</w:t>
      </w:r>
      <w:r>
        <w:rPr>
          <w:rFonts w:ascii="Times New Roman"/>
          <w:color w:val="000000"/>
          <w:spacing w:val="27"/>
          <w:sz w:val="20"/>
        </w:rPr>
        <w:t xml:space="preserve"> </w:t>
      </w:r>
      <w:r>
        <w:rPr>
          <w:rFonts w:ascii="KCFTRC+CMR10"/>
          <w:color w:val="000000"/>
          <w:sz w:val="20"/>
        </w:rPr>
        <w:t>the</w:t>
      </w:r>
      <w:r>
        <w:rPr>
          <w:rFonts w:ascii="Times New Roman"/>
          <w:color w:val="000000"/>
          <w:spacing w:val="27"/>
          <w:sz w:val="20"/>
        </w:rPr>
        <w:t xml:space="preserve"> </w:t>
      </w:r>
      <w:r>
        <w:rPr>
          <w:rFonts w:ascii="KCFTRC+CMR10"/>
          <w:color w:val="000000"/>
          <w:sz w:val="20"/>
        </w:rPr>
        <w:t>sample</w:t>
      </w:r>
      <w:r>
        <w:rPr>
          <w:rFonts w:ascii="Times New Roman"/>
          <w:color w:val="000000"/>
          <w:spacing w:val="27"/>
          <w:sz w:val="20"/>
        </w:rPr>
        <w:t xml:space="preserve"> </w:t>
      </w:r>
      <w:r>
        <w:rPr>
          <w:rFonts w:ascii="KCFTRC+CMR10"/>
          <w:color w:val="000000"/>
          <w:sz w:val="20"/>
        </w:rPr>
        <w:t>are</w:t>
      </w:r>
      <w:r>
        <w:rPr>
          <w:rFonts w:ascii="Times New Roman"/>
          <w:color w:val="000000"/>
          <w:spacing w:val="27"/>
          <w:sz w:val="20"/>
        </w:rPr>
        <w:t xml:space="preserve"> </w:t>
      </w:r>
      <w:r>
        <w:rPr>
          <w:rFonts w:ascii="KCFTRC+CMR10"/>
          <w:color w:val="000000"/>
          <w:sz w:val="20"/>
        </w:rPr>
        <w:t>largely</w:t>
      </w:r>
      <w:r>
        <w:rPr>
          <w:rFonts w:ascii="Times New Roman"/>
          <w:color w:val="000000"/>
          <w:spacing w:val="27"/>
          <w:sz w:val="20"/>
        </w:rPr>
        <w:t xml:space="preserve"> </w:t>
      </w:r>
      <w:r>
        <w:rPr>
          <w:rFonts w:ascii="KCFTRC+CMR10"/>
          <w:color w:val="000000"/>
          <w:sz w:val="20"/>
        </w:rPr>
        <w:t>balanced,</w:t>
      </w:r>
      <w:r>
        <w:rPr>
          <w:rFonts w:ascii="Times New Roman"/>
          <w:color w:val="000000"/>
          <w:spacing w:val="30"/>
          <w:sz w:val="20"/>
        </w:rPr>
        <w:t xml:space="preserve"> </w:t>
      </w:r>
      <w:r>
        <w:rPr>
          <w:rFonts w:ascii="KCFTRC+CMR10"/>
          <w:color w:val="000000"/>
          <w:sz w:val="20"/>
        </w:rPr>
        <w:t>as</w:t>
      </w:r>
      <w:r>
        <w:rPr>
          <w:rFonts w:ascii="Times New Roman"/>
          <w:color w:val="000000"/>
          <w:spacing w:val="27"/>
          <w:sz w:val="20"/>
        </w:rPr>
        <w:t xml:space="preserve"> </w:t>
      </w:r>
      <w:r>
        <w:rPr>
          <w:rFonts w:ascii="KCFTRC+CMR10"/>
          <w:color w:val="000000"/>
          <w:spacing w:val="-2"/>
          <w:sz w:val="20"/>
        </w:rPr>
        <w:t>shown</w:t>
      </w:r>
      <w:r>
        <w:rPr>
          <w:rFonts w:ascii="Times New Roman"/>
          <w:color w:val="000000"/>
          <w:spacing w:val="29"/>
          <w:sz w:val="20"/>
        </w:rPr>
        <w:t xml:space="preserve"> </w:t>
      </w:r>
      <w:r>
        <w:rPr>
          <w:rFonts w:ascii="KCFTRC+CMR10"/>
          <w:color w:val="000000"/>
          <w:sz w:val="20"/>
        </w:rPr>
        <w:t>in</w:t>
      </w:r>
      <w:r>
        <w:rPr>
          <w:rFonts w:ascii="Times New Roman"/>
          <w:color w:val="000000"/>
          <w:spacing w:val="27"/>
          <w:sz w:val="20"/>
        </w:rPr>
        <w:t xml:space="preserve"> </w:t>
      </w:r>
      <w:r>
        <w:rPr>
          <w:rFonts w:ascii="KCFTRC+CMR10"/>
          <w:color w:val="000000"/>
          <w:spacing w:val="-4"/>
          <w:sz w:val="20"/>
        </w:rPr>
        <w:t>Table</w:t>
      </w:r>
      <w:r>
        <w:rPr>
          <w:rFonts w:ascii="Times New Roman"/>
          <w:color w:val="000000"/>
          <w:spacing w:val="31"/>
          <w:sz w:val="20"/>
        </w:rPr>
        <w:t xml:space="preserve"> </w:t>
      </w:r>
      <w:hyperlink w:anchor="br10" w:history="1">
        <w:r>
          <w:rPr>
            <w:rFonts w:ascii="KCFTRC+CMR10"/>
            <w:color w:val="000000"/>
            <w:sz w:val="20"/>
          </w:rPr>
          <w:t>2</w:t>
        </w:r>
      </w:hyperlink>
      <w:r>
        <w:rPr>
          <w:rFonts w:ascii="KCFTRC+CMR10"/>
          <w:color w:val="000000"/>
          <w:sz w:val="20"/>
        </w:rPr>
        <w:t>.</w:t>
      </w:r>
      <w:r>
        <w:rPr>
          <w:rFonts w:ascii="Times New Roman"/>
          <w:color w:val="000000"/>
          <w:spacing w:val="71"/>
          <w:sz w:val="20"/>
        </w:rPr>
        <w:t xml:space="preserve"> </w:t>
      </w:r>
      <w:r>
        <w:rPr>
          <w:rFonts w:ascii="KCFTRC+CMR10"/>
          <w:color w:val="000000"/>
          <w:spacing w:val="-2"/>
          <w:sz w:val="20"/>
        </w:rPr>
        <w:t>Such</w:t>
      </w:r>
      <w:r>
        <w:rPr>
          <w:rFonts w:ascii="Times New Roman"/>
          <w:color w:val="000000"/>
          <w:spacing w:val="29"/>
          <w:sz w:val="20"/>
        </w:rPr>
        <w:t xml:space="preserve"> </w:t>
      </w:r>
      <w:proofErr w:type="spellStart"/>
      <w:r>
        <w:rPr>
          <w:rFonts w:ascii="KCFTRC+CMR10" w:hAnsi="KCFTRC+CMR10" w:cs="KCFTRC+CMR10"/>
          <w:color w:val="000000"/>
          <w:sz w:val="20"/>
        </w:rPr>
        <w:t>indiﬀer</w:t>
      </w:r>
      <w:proofErr w:type="spellEnd"/>
      <w:r>
        <w:rPr>
          <w:rFonts w:ascii="KCFTRC+CMR10" w:hAnsi="KCFTRC+CMR10" w:cs="KCFTRC+CMR10"/>
          <w:color w:val="000000"/>
          <w:sz w:val="20"/>
        </w:rPr>
        <w:t>-</w:t>
      </w:r>
    </w:p>
    <w:p w14:paraId="1F0CA545" w14:textId="77777777" w:rsidR="00CF0253" w:rsidRDefault="00252649">
      <w:pPr>
        <w:spacing w:before="149" w:after="0" w:line="209" w:lineRule="exact"/>
        <w:jc w:val="left"/>
        <w:rPr>
          <w:rFonts w:ascii="Times New Roman"/>
          <w:color w:val="000000"/>
          <w:sz w:val="20"/>
        </w:rPr>
      </w:pPr>
      <w:proofErr w:type="spellStart"/>
      <w:r>
        <w:rPr>
          <w:rFonts w:ascii="KCFTRC+CMR10"/>
          <w:color w:val="000000"/>
          <w:sz w:val="20"/>
        </w:rPr>
        <w:t>ences</w:t>
      </w:r>
      <w:proofErr w:type="spellEnd"/>
      <w:r>
        <w:rPr>
          <w:rFonts w:ascii="Times New Roman"/>
          <w:color w:val="000000"/>
          <w:spacing w:val="24"/>
          <w:sz w:val="20"/>
        </w:rPr>
        <w:t xml:space="preserve"> </w:t>
      </w:r>
      <w:r>
        <w:rPr>
          <w:rFonts w:ascii="KCFTRC+CMR10"/>
          <w:color w:val="000000"/>
          <w:spacing w:val="-1"/>
          <w:sz w:val="20"/>
        </w:rPr>
        <w:t>between</w:t>
      </w:r>
      <w:r>
        <w:rPr>
          <w:rFonts w:ascii="Times New Roman"/>
          <w:color w:val="000000"/>
          <w:spacing w:val="25"/>
          <w:sz w:val="20"/>
        </w:rPr>
        <w:t xml:space="preserve"> </w:t>
      </w:r>
      <w:r>
        <w:rPr>
          <w:rFonts w:ascii="KCFTRC+CMR10"/>
          <w:color w:val="000000"/>
          <w:sz w:val="20"/>
        </w:rPr>
        <w:t>the</w:t>
      </w:r>
      <w:r>
        <w:rPr>
          <w:rFonts w:ascii="Times New Roman"/>
          <w:color w:val="000000"/>
          <w:spacing w:val="24"/>
          <w:sz w:val="20"/>
        </w:rPr>
        <w:t xml:space="preserve"> </w:t>
      </w:r>
      <w:r>
        <w:rPr>
          <w:rFonts w:ascii="KCFTRC+CMR10"/>
          <w:color w:val="000000"/>
          <w:spacing w:val="-6"/>
          <w:sz w:val="20"/>
        </w:rPr>
        <w:t>two</w:t>
      </w:r>
      <w:r>
        <w:rPr>
          <w:rFonts w:ascii="Times New Roman"/>
          <w:color w:val="000000"/>
          <w:spacing w:val="30"/>
          <w:sz w:val="20"/>
        </w:rPr>
        <w:t xml:space="preserve"> </w:t>
      </w:r>
      <w:r>
        <w:rPr>
          <w:rFonts w:ascii="KCFTRC+CMR10"/>
          <w:color w:val="000000"/>
          <w:sz w:val="20"/>
        </w:rPr>
        <w:t>groups</w:t>
      </w:r>
      <w:r>
        <w:rPr>
          <w:rFonts w:ascii="Times New Roman"/>
          <w:color w:val="000000"/>
          <w:spacing w:val="24"/>
          <w:sz w:val="20"/>
        </w:rPr>
        <w:t xml:space="preserve"> </w:t>
      </w:r>
      <w:r>
        <w:rPr>
          <w:rFonts w:ascii="KCFTRC+CMR10"/>
          <w:color w:val="000000"/>
          <w:spacing w:val="-4"/>
          <w:sz w:val="20"/>
        </w:rPr>
        <w:t>over</w:t>
      </w:r>
      <w:r>
        <w:rPr>
          <w:rFonts w:ascii="Times New Roman"/>
          <w:color w:val="000000"/>
          <w:spacing w:val="28"/>
          <w:sz w:val="20"/>
        </w:rPr>
        <w:t xml:space="preserve"> </w:t>
      </w:r>
      <w:r>
        <w:rPr>
          <w:rFonts w:ascii="KCFTRC+CMR10"/>
          <w:color w:val="000000"/>
          <w:spacing w:val="-2"/>
          <w:sz w:val="20"/>
        </w:rPr>
        <w:t>many</w:t>
      </w:r>
      <w:r>
        <w:rPr>
          <w:rFonts w:ascii="Times New Roman"/>
          <w:color w:val="000000"/>
          <w:spacing w:val="26"/>
          <w:sz w:val="20"/>
        </w:rPr>
        <w:t xml:space="preserve"> </w:t>
      </w:r>
      <w:r>
        <w:rPr>
          <w:rFonts w:ascii="KCFTRC+CMR10"/>
          <w:color w:val="000000"/>
          <w:spacing w:val="-1"/>
          <w:sz w:val="20"/>
        </w:rPr>
        <w:t>observables</w:t>
      </w:r>
      <w:r>
        <w:rPr>
          <w:rFonts w:ascii="Times New Roman"/>
          <w:color w:val="000000"/>
          <w:spacing w:val="25"/>
          <w:sz w:val="20"/>
        </w:rPr>
        <w:t xml:space="preserve"> </w:t>
      </w:r>
      <w:r>
        <w:rPr>
          <w:rFonts w:ascii="KCFTRC+CMR10"/>
          <w:color w:val="000000"/>
          <w:sz w:val="20"/>
        </w:rPr>
        <w:t>are</w:t>
      </w:r>
      <w:r>
        <w:rPr>
          <w:rFonts w:ascii="Times New Roman"/>
          <w:color w:val="000000"/>
          <w:spacing w:val="24"/>
          <w:sz w:val="20"/>
        </w:rPr>
        <w:t xml:space="preserve"> </w:t>
      </w:r>
      <w:r>
        <w:rPr>
          <w:rFonts w:ascii="KCFTRC+CMR10"/>
          <w:color w:val="000000"/>
          <w:spacing w:val="-1"/>
          <w:sz w:val="20"/>
        </w:rPr>
        <w:t>consistent</w:t>
      </w:r>
      <w:r>
        <w:rPr>
          <w:rFonts w:ascii="Times New Roman"/>
          <w:color w:val="000000"/>
          <w:spacing w:val="25"/>
          <w:sz w:val="20"/>
        </w:rPr>
        <w:t xml:space="preserve"> </w:t>
      </w:r>
      <w:r>
        <w:rPr>
          <w:rFonts w:ascii="KCFTRC+CMR10"/>
          <w:color w:val="000000"/>
          <w:sz w:val="20"/>
        </w:rPr>
        <w:t>with</w:t>
      </w:r>
      <w:r>
        <w:rPr>
          <w:rFonts w:ascii="Times New Roman"/>
          <w:color w:val="000000"/>
          <w:spacing w:val="24"/>
          <w:sz w:val="20"/>
        </w:rPr>
        <w:t xml:space="preserve"> </w:t>
      </w:r>
      <w:r>
        <w:rPr>
          <w:rFonts w:ascii="KCFTRC+CMR10"/>
          <w:color w:val="000000"/>
          <w:sz w:val="20"/>
        </w:rPr>
        <w:t>previous</w:t>
      </w:r>
      <w:r>
        <w:rPr>
          <w:rFonts w:ascii="Times New Roman"/>
          <w:color w:val="000000"/>
          <w:spacing w:val="24"/>
          <w:sz w:val="20"/>
        </w:rPr>
        <w:t xml:space="preserve"> </w:t>
      </w:r>
      <w:r>
        <w:rPr>
          <w:rFonts w:ascii="KCFTRC+CMR10"/>
          <w:color w:val="000000"/>
          <w:sz w:val="20"/>
        </w:rPr>
        <w:t>studies</w:t>
      </w:r>
      <w:r>
        <w:rPr>
          <w:rFonts w:ascii="Times New Roman"/>
          <w:color w:val="000000"/>
          <w:spacing w:val="24"/>
          <w:sz w:val="20"/>
        </w:rPr>
        <w:t xml:space="preserve"> </w:t>
      </w:r>
      <w:r>
        <w:rPr>
          <w:rFonts w:ascii="KCFTRC+CMR10"/>
          <w:color w:val="000000"/>
          <w:sz w:val="20"/>
        </w:rPr>
        <w:t>examining</w:t>
      </w:r>
      <w:r>
        <w:rPr>
          <w:rFonts w:ascii="Times New Roman"/>
          <w:color w:val="000000"/>
          <w:spacing w:val="24"/>
          <w:sz w:val="20"/>
        </w:rPr>
        <w:t xml:space="preserve"> </w:t>
      </w:r>
      <w:r>
        <w:rPr>
          <w:rFonts w:ascii="KCFTRC+CMR10"/>
          <w:color w:val="000000"/>
          <w:sz w:val="20"/>
        </w:rPr>
        <w:t>the</w:t>
      </w:r>
      <w:r>
        <w:rPr>
          <w:rFonts w:ascii="Times New Roman"/>
          <w:color w:val="000000"/>
          <w:spacing w:val="24"/>
          <w:sz w:val="20"/>
        </w:rPr>
        <w:t xml:space="preserve"> </w:t>
      </w:r>
      <w:r>
        <w:rPr>
          <w:rFonts w:ascii="KCFTRC+CMR10"/>
          <w:color w:val="000000"/>
          <w:sz w:val="20"/>
        </w:rPr>
        <w:t>CER</w:t>
      </w:r>
    </w:p>
    <w:p w14:paraId="432D032F" w14:textId="77777777" w:rsidR="00CF0253" w:rsidRDefault="00252649">
      <w:pPr>
        <w:spacing w:before="94" w:after="0" w:line="237" w:lineRule="exact"/>
        <w:jc w:val="left"/>
        <w:rPr>
          <w:rFonts w:ascii="Times New Roman"/>
          <w:color w:val="000000"/>
          <w:sz w:val="21"/>
        </w:rPr>
      </w:pPr>
      <w:r>
        <w:rPr>
          <w:rFonts w:ascii="KCFTRC+CMR10"/>
          <w:color w:val="000000"/>
          <w:sz w:val="20"/>
        </w:rPr>
        <w:t>experiment</w:t>
      </w:r>
      <w:r>
        <w:rPr>
          <w:rFonts w:ascii="Times New Roman"/>
          <w:color w:val="000000"/>
          <w:spacing w:val="17"/>
          <w:sz w:val="20"/>
        </w:rPr>
        <w:t xml:space="preserve"> </w:t>
      </w:r>
      <w:r>
        <w:rPr>
          <w:rFonts w:ascii="KCFTRC+CMR10"/>
          <w:color w:val="000000"/>
          <w:sz w:val="20"/>
        </w:rPr>
        <w:t>dataset.</w:t>
      </w:r>
      <w:hyperlink w:anchor="br10" w:history="1">
        <w:r>
          <w:rPr>
            <w:rFonts w:ascii="PTDUEJ+CMR7"/>
            <w:color w:val="000000"/>
            <w:sz w:val="21"/>
            <w:vertAlign w:val="superscript"/>
          </w:rPr>
          <w:t>13</w:t>
        </w:r>
      </w:hyperlink>
    </w:p>
    <w:p w14:paraId="30E007FA" w14:textId="77777777" w:rsidR="00CF0253" w:rsidRDefault="00252649">
      <w:pPr>
        <w:spacing w:before="479" w:after="0" w:line="209" w:lineRule="exact"/>
        <w:ind w:left="2550"/>
        <w:jc w:val="left"/>
        <w:rPr>
          <w:rFonts w:ascii="Times New Roman"/>
          <w:color w:val="000000"/>
          <w:sz w:val="20"/>
        </w:rPr>
      </w:pPr>
      <w:r>
        <w:rPr>
          <w:rFonts w:ascii="KCFTRC+CMR10"/>
          <w:color w:val="000000"/>
          <w:spacing w:val="-4"/>
          <w:sz w:val="20"/>
        </w:rPr>
        <w:t>Table</w:t>
      </w:r>
      <w:r>
        <w:rPr>
          <w:rFonts w:ascii="Times New Roman"/>
          <w:color w:val="000000"/>
          <w:spacing w:val="21"/>
          <w:sz w:val="20"/>
        </w:rPr>
        <w:t xml:space="preserve"> </w:t>
      </w:r>
      <w:r>
        <w:rPr>
          <w:rFonts w:ascii="KCFTRC+CMR10"/>
          <w:color w:val="000000"/>
          <w:sz w:val="20"/>
        </w:rPr>
        <w:t>1:</w:t>
      </w:r>
      <w:r>
        <w:rPr>
          <w:rFonts w:ascii="Times New Roman"/>
          <w:color w:val="000000"/>
          <w:spacing w:val="39"/>
          <w:sz w:val="20"/>
        </w:rPr>
        <w:t xml:space="preserve"> </w:t>
      </w:r>
      <w:r>
        <w:rPr>
          <w:rFonts w:ascii="KCFTRC+CMR10"/>
          <w:color w:val="000000"/>
          <w:spacing w:val="-3"/>
          <w:sz w:val="20"/>
        </w:rPr>
        <w:t>Treatment</w:t>
      </w:r>
      <w:r>
        <w:rPr>
          <w:rFonts w:ascii="Times New Roman"/>
          <w:color w:val="000000"/>
          <w:spacing w:val="20"/>
          <w:sz w:val="20"/>
        </w:rPr>
        <w:t xml:space="preserve"> </w:t>
      </w:r>
      <w:r>
        <w:rPr>
          <w:rFonts w:ascii="KCFTRC+CMR10"/>
          <w:color w:val="000000"/>
          <w:sz w:val="20"/>
        </w:rPr>
        <w:t>and</w:t>
      </w:r>
      <w:r>
        <w:rPr>
          <w:rFonts w:ascii="Times New Roman"/>
          <w:color w:val="000000"/>
          <w:spacing w:val="16"/>
          <w:sz w:val="20"/>
        </w:rPr>
        <w:t xml:space="preserve"> </w:t>
      </w:r>
      <w:r>
        <w:rPr>
          <w:rFonts w:ascii="KCFTRC+CMR10"/>
          <w:color w:val="000000"/>
          <w:spacing w:val="-1"/>
          <w:sz w:val="20"/>
        </w:rPr>
        <w:t>Control</w:t>
      </w:r>
      <w:r>
        <w:rPr>
          <w:rFonts w:ascii="Times New Roman"/>
          <w:color w:val="000000"/>
          <w:spacing w:val="18"/>
          <w:sz w:val="20"/>
        </w:rPr>
        <w:t xml:space="preserve"> </w:t>
      </w:r>
      <w:r>
        <w:rPr>
          <w:rFonts w:ascii="KCFTRC+CMR10"/>
          <w:color w:val="000000"/>
          <w:sz w:val="20"/>
        </w:rPr>
        <w:t>Group</w:t>
      </w:r>
      <w:r>
        <w:rPr>
          <w:rFonts w:ascii="Times New Roman"/>
          <w:color w:val="000000"/>
          <w:spacing w:val="17"/>
          <w:sz w:val="20"/>
        </w:rPr>
        <w:t xml:space="preserve"> </w:t>
      </w:r>
      <w:r>
        <w:rPr>
          <w:rFonts w:ascii="KCFTRC+CMR10"/>
          <w:color w:val="000000"/>
          <w:spacing w:val="-1"/>
          <w:sz w:val="20"/>
        </w:rPr>
        <w:t>Assignments</w:t>
      </w:r>
    </w:p>
    <w:p w14:paraId="1D9EDCDC" w14:textId="77777777" w:rsidR="00CF0253" w:rsidRDefault="00252649">
      <w:pPr>
        <w:spacing w:before="799" w:after="0" w:line="209" w:lineRule="exact"/>
        <w:ind w:left="922"/>
        <w:jc w:val="left"/>
        <w:rPr>
          <w:rFonts w:ascii="Times New Roman"/>
          <w:color w:val="000000"/>
          <w:sz w:val="20"/>
        </w:rPr>
      </w:pPr>
      <w:r>
        <w:rPr>
          <w:rFonts w:ascii="KCFTRC+CMR10"/>
          <w:color w:val="000000"/>
          <w:spacing w:val="-4"/>
          <w:sz w:val="20"/>
        </w:rPr>
        <w:t>Table</w:t>
      </w:r>
      <w:r>
        <w:rPr>
          <w:rFonts w:ascii="Times New Roman"/>
          <w:color w:val="000000"/>
          <w:spacing w:val="21"/>
          <w:sz w:val="20"/>
        </w:rPr>
        <w:t xml:space="preserve"> </w:t>
      </w:r>
      <w:r>
        <w:rPr>
          <w:rFonts w:ascii="KCFTRC+CMR10"/>
          <w:color w:val="000000"/>
          <w:sz w:val="20"/>
        </w:rPr>
        <w:t>2:</w:t>
      </w:r>
      <w:r>
        <w:rPr>
          <w:rFonts w:ascii="Times New Roman"/>
          <w:color w:val="000000"/>
          <w:spacing w:val="39"/>
          <w:sz w:val="20"/>
        </w:rPr>
        <w:t xml:space="preserve"> </w:t>
      </w:r>
      <w:r>
        <w:rPr>
          <w:rFonts w:ascii="KCFTRC+CMR10"/>
          <w:color w:val="000000"/>
          <w:sz w:val="20"/>
        </w:rPr>
        <w:t>Summary</w:t>
      </w:r>
      <w:r>
        <w:rPr>
          <w:rFonts w:ascii="Times New Roman"/>
          <w:color w:val="000000"/>
          <w:spacing w:val="17"/>
          <w:sz w:val="20"/>
        </w:rPr>
        <w:t xml:space="preserve"> </w:t>
      </w:r>
      <w:r>
        <w:rPr>
          <w:rFonts w:ascii="KCFTRC+CMR10"/>
          <w:color w:val="000000"/>
          <w:sz w:val="20"/>
        </w:rPr>
        <w:t>Statistics</w:t>
      </w:r>
      <w:r>
        <w:rPr>
          <w:rFonts w:ascii="Times New Roman"/>
          <w:color w:val="000000"/>
          <w:spacing w:val="16"/>
          <w:sz w:val="20"/>
        </w:rPr>
        <w:t xml:space="preserve"> </w:t>
      </w:r>
      <w:r>
        <w:rPr>
          <w:rFonts w:ascii="KCFTRC+CMR10"/>
          <w:color w:val="000000"/>
          <w:sz w:val="20"/>
        </w:rPr>
        <w:t>and</w:t>
      </w:r>
      <w:r>
        <w:rPr>
          <w:rFonts w:ascii="Times New Roman"/>
          <w:color w:val="000000"/>
          <w:spacing w:val="16"/>
          <w:sz w:val="20"/>
        </w:rPr>
        <w:t xml:space="preserve"> </w:t>
      </w:r>
      <w:r>
        <w:rPr>
          <w:rFonts w:ascii="KCFTRC+CMR10" w:hAnsi="KCFTRC+CMR10" w:cs="KCFTRC+CMR10"/>
          <w:color w:val="000000"/>
          <w:sz w:val="20"/>
        </w:rPr>
        <w:t>Diﬀerences</w:t>
      </w:r>
      <w:r>
        <w:rPr>
          <w:rFonts w:ascii="Times New Roman"/>
          <w:color w:val="000000"/>
          <w:spacing w:val="16"/>
          <w:sz w:val="20"/>
        </w:rPr>
        <w:t xml:space="preserve"> </w:t>
      </w:r>
      <w:r>
        <w:rPr>
          <w:rFonts w:ascii="KCFTRC+CMR10"/>
          <w:color w:val="000000"/>
          <w:sz w:val="20"/>
        </w:rPr>
        <w:t>in</w:t>
      </w:r>
      <w:r>
        <w:rPr>
          <w:rFonts w:ascii="Times New Roman"/>
          <w:color w:val="000000"/>
          <w:spacing w:val="16"/>
          <w:sz w:val="20"/>
        </w:rPr>
        <w:t xml:space="preserve"> </w:t>
      </w:r>
      <w:r>
        <w:rPr>
          <w:rFonts w:ascii="KCFTRC+CMR10"/>
          <w:color w:val="000000"/>
          <w:sz w:val="20"/>
        </w:rPr>
        <w:t>Means</w:t>
      </w:r>
      <w:r>
        <w:rPr>
          <w:rFonts w:ascii="Times New Roman"/>
          <w:color w:val="000000"/>
          <w:spacing w:val="17"/>
          <w:sz w:val="20"/>
        </w:rPr>
        <w:t xml:space="preserve"> </w:t>
      </w:r>
      <w:r>
        <w:rPr>
          <w:rFonts w:ascii="KCFTRC+CMR10"/>
          <w:color w:val="000000"/>
          <w:sz w:val="20"/>
        </w:rPr>
        <w:t>for</w:t>
      </w:r>
      <w:r>
        <w:rPr>
          <w:rFonts w:ascii="Times New Roman"/>
          <w:color w:val="000000"/>
          <w:spacing w:val="17"/>
          <w:sz w:val="20"/>
        </w:rPr>
        <w:t xml:space="preserve"> </w:t>
      </w:r>
      <w:r>
        <w:rPr>
          <w:rFonts w:ascii="KCFTRC+CMR10"/>
          <w:color w:val="000000"/>
          <w:spacing w:val="-3"/>
          <w:sz w:val="20"/>
        </w:rPr>
        <w:t>Treatment</w:t>
      </w:r>
      <w:r>
        <w:rPr>
          <w:rFonts w:ascii="Times New Roman"/>
          <w:color w:val="000000"/>
          <w:spacing w:val="19"/>
          <w:sz w:val="20"/>
        </w:rPr>
        <w:t xml:space="preserve"> </w:t>
      </w:r>
      <w:r>
        <w:rPr>
          <w:rFonts w:ascii="KCFTRC+CMR10"/>
          <w:color w:val="000000"/>
          <w:sz w:val="20"/>
        </w:rPr>
        <w:t>and</w:t>
      </w:r>
      <w:r>
        <w:rPr>
          <w:rFonts w:ascii="Times New Roman"/>
          <w:color w:val="000000"/>
          <w:spacing w:val="16"/>
          <w:sz w:val="20"/>
        </w:rPr>
        <w:t xml:space="preserve"> </w:t>
      </w:r>
      <w:r>
        <w:rPr>
          <w:rFonts w:ascii="KCFTRC+CMR10"/>
          <w:color w:val="000000"/>
          <w:spacing w:val="-1"/>
          <w:sz w:val="20"/>
        </w:rPr>
        <w:t>Control</w:t>
      </w:r>
      <w:r>
        <w:rPr>
          <w:rFonts w:ascii="Times New Roman"/>
          <w:color w:val="000000"/>
          <w:spacing w:val="18"/>
          <w:sz w:val="20"/>
        </w:rPr>
        <w:t xml:space="preserve"> </w:t>
      </w:r>
      <w:r>
        <w:rPr>
          <w:rFonts w:ascii="KCFTRC+CMR10"/>
          <w:color w:val="000000"/>
          <w:sz w:val="20"/>
        </w:rPr>
        <w:t>Groups</w:t>
      </w:r>
    </w:p>
    <w:p w14:paraId="728BB1FF" w14:textId="77777777" w:rsidR="00CF0253" w:rsidRDefault="00252649">
      <w:pPr>
        <w:spacing w:before="799" w:after="0" w:line="209" w:lineRule="exact"/>
        <w:ind w:left="2729"/>
        <w:jc w:val="left"/>
        <w:rPr>
          <w:rFonts w:ascii="Times New Roman"/>
          <w:color w:val="000000"/>
          <w:sz w:val="20"/>
        </w:rPr>
      </w:pPr>
      <w:r>
        <w:rPr>
          <w:rFonts w:ascii="KCFTRC+CMR10"/>
          <w:color w:val="000000"/>
          <w:sz w:val="20"/>
        </w:rPr>
        <w:t>Figure</w:t>
      </w:r>
      <w:r>
        <w:rPr>
          <w:rFonts w:ascii="Times New Roman"/>
          <w:color w:val="000000"/>
          <w:spacing w:val="16"/>
          <w:sz w:val="20"/>
        </w:rPr>
        <w:t xml:space="preserve"> </w:t>
      </w:r>
      <w:r>
        <w:rPr>
          <w:rFonts w:ascii="KCFTRC+CMR10"/>
          <w:color w:val="000000"/>
          <w:sz w:val="20"/>
        </w:rPr>
        <w:t>2:</w:t>
      </w:r>
      <w:r>
        <w:rPr>
          <w:rFonts w:ascii="Times New Roman"/>
          <w:color w:val="000000"/>
          <w:spacing w:val="39"/>
          <w:sz w:val="20"/>
        </w:rPr>
        <w:t xml:space="preserve"> </w:t>
      </w:r>
      <w:r>
        <w:rPr>
          <w:rFonts w:ascii="KCFTRC+CMR10"/>
          <w:color w:val="000000"/>
          <w:spacing w:val="-1"/>
          <w:sz w:val="20"/>
        </w:rPr>
        <w:t>Average</w:t>
      </w:r>
      <w:r>
        <w:rPr>
          <w:rFonts w:ascii="Times New Roman"/>
          <w:color w:val="000000"/>
          <w:spacing w:val="17"/>
          <w:sz w:val="20"/>
        </w:rPr>
        <w:t xml:space="preserve"> </w:t>
      </w:r>
      <w:r>
        <w:rPr>
          <w:rFonts w:ascii="KCFTRC+CMR10"/>
          <w:color w:val="000000"/>
          <w:sz w:val="20"/>
        </w:rPr>
        <w:t>Consumption</w:t>
      </w:r>
      <w:r>
        <w:rPr>
          <w:rFonts w:ascii="Times New Roman"/>
          <w:color w:val="000000"/>
          <w:spacing w:val="17"/>
          <w:sz w:val="20"/>
        </w:rPr>
        <w:t xml:space="preserve"> </w:t>
      </w:r>
      <w:r>
        <w:rPr>
          <w:rFonts w:ascii="KCFTRC+CMR10"/>
          <w:color w:val="000000"/>
          <w:spacing w:val="-6"/>
          <w:sz w:val="20"/>
        </w:rPr>
        <w:t>by</w:t>
      </w:r>
      <w:r>
        <w:rPr>
          <w:rFonts w:ascii="Times New Roman"/>
          <w:color w:val="000000"/>
          <w:spacing w:val="22"/>
          <w:sz w:val="20"/>
        </w:rPr>
        <w:t xml:space="preserve"> </w:t>
      </w:r>
      <w:r>
        <w:rPr>
          <w:rFonts w:ascii="KCFTRC+CMR10"/>
          <w:color w:val="000000"/>
          <w:sz w:val="20"/>
        </w:rPr>
        <w:t>Hour</w:t>
      </w:r>
      <w:r>
        <w:rPr>
          <w:rFonts w:ascii="Times New Roman"/>
          <w:color w:val="000000"/>
          <w:spacing w:val="17"/>
          <w:sz w:val="20"/>
        </w:rPr>
        <w:t xml:space="preserve"> </w:t>
      </w:r>
      <w:r>
        <w:rPr>
          <w:rFonts w:ascii="KCFTRC+CMR10"/>
          <w:color w:val="000000"/>
          <w:sz w:val="20"/>
        </w:rPr>
        <w:t>of</w:t>
      </w:r>
      <w:r>
        <w:rPr>
          <w:rFonts w:ascii="Times New Roman"/>
          <w:color w:val="000000"/>
          <w:spacing w:val="17"/>
          <w:sz w:val="20"/>
        </w:rPr>
        <w:t xml:space="preserve"> </w:t>
      </w:r>
      <w:r>
        <w:rPr>
          <w:rFonts w:ascii="KCFTRC+CMR10"/>
          <w:color w:val="000000"/>
          <w:spacing w:val="-3"/>
          <w:sz w:val="20"/>
        </w:rPr>
        <w:t>Day</w:t>
      </w:r>
    </w:p>
    <w:p w14:paraId="743867D0" w14:textId="77777777" w:rsidR="00CF0253" w:rsidRDefault="00252649">
      <w:pPr>
        <w:spacing w:before="817" w:after="0" w:line="249" w:lineRule="exact"/>
        <w:jc w:val="left"/>
        <w:rPr>
          <w:rFonts w:ascii="Times New Roman"/>
          <w:color w:val="000000"/>
          <w:sz w:val="24"/>
        </w:rPr>
      </w:pPr>
      <w:r>
        <w:rPr>
          <w:rFonts w:ascii="VIOHQD+CMBX12"/>
          <w:color w:val="000000"/>
          <w:sz w:val="24"/>
        </w:rPr>
        <w:t>2.3</w:t>
      </w:r>
      <w:r>
        <w:rPr>
          <w:rFonts w:ascii="Times New Roman"/>
          <w:color w:val="000000"/>
          <w:spacing w:val="209"/>
          <w:sz w:val="24"/>
        </w:rPr>
        <w:t xml:space="preserve"> </w:t>
      </w:r>
      <w:r>
        <w:rPr>
          <w:rFonts w:ascii="VIOHQD+CMBX12"/>
          <w:color w:val="000000"/>
          <w:sz w:val="24"/>
        </w:rPr>
        <w:t>Description</w:t>
      </w:r>
      <w:r>
        <w:rPr>
          <w:rFonts w:ascii="Times New Roman"/>
          <w:color w:val="000000"/>
          <w:spacing w:val="29"/>
          <w:sz w:val="24"/>
        </w:rPr>
        <w:t xml:space="preserve"> </w:t>
      </w:r>
      <w:r>
        <w:rPr>
          <w:rFonts w:ascii="VIOHQD+CMBX12"/>
          <w:color w:val="000000"/>
          <w:sz w:val="24"/>
        </w:rPr>
        <w:t>of</w:t>
      </w:r>
      <w:r>
        <w:rPr>
          <w:rFonts w:ascii="Times New Roman"/>
          <w:color w:val="000000"/>
          <w:spacing w:val="30"/>
          <w:sz w:val="24"/>
        </w:rPr>
        <w:t xml:space="preserve"> </w:t>
      </w:r>
      <w:r>
        <w:rPr>
          <w:rFonts w:ascii="VIOHQD+CMBX12"/>
          <w:color w:val="000000"/>
          <w:spacing w:val="-4"/>
          <w:sz w:val="24"/>
        </w:rPr>
        <w:t>Weather</w:t>
      </w:r>
      <w:r>
        <w:rPr>
          <w:rFonts w:ascii="Times New Roman"/>
          <w:color w:val="000000"/>
          <w:spacing w:val="34"/>
          <w:sz w:val="24"/>
        </w:rPr>
        <w:t xml:space="preserve"> </w:t>
      </w:r>
      <w:r>
        <w:rPr>
          <w:rFonts w:ascii="VIOHQD+CMBX12"/>
          <w:color w:val="000000"/>
          <w:sz w:val="24"/>
        </w:rPr>
        <w:t>Data</w:t>
      </w:r>
    </w:p>
    <w:p w14:paraId="32F39139" w14:textId="77777777" w:rsidR="00CF0253" w:rsidRDefault="00252649">
      <w:pPr>
        <w:spacing w:before="268" w:after="0" w:line="209" w:lineRule="exact"/>
        <w:jc w:val="left"/>
        <w:rPr>
          <w:rFonts w:ascii="Times New Roman"/>
          <w:color w:val="000000"/>
          <w:sz w:val="20"/>
        </w:rPr>
      </w:pPr>
      <w:r>
        <w:rPr>
          <w:rFonts w:ascii="KCFTRC+CMR10"/>
          <w:color w:val="000000"/>
          <w:sz w:val="20"/>
        </w:rPr>
        <w:t>In</w:t>
      </w:r>
      <w:r>
        <w:rPr>
          <w:rFonts w:ascii="Times New Roman"/>
          <w:color w:val="000000"/>
          <w:spacing w:val="32"/>
          <w:sz w:val="20"/>
        </w:rPr>
        <w:t xml:space="preserve"> </w:t>
      </w:r>
      <w:r>
        <w:rPr>
          <w:rFonts w:ascii="KCFTRC+CMR10"/>
          <w:color w:val="000000"/>
          <w:sz w:val="20"/>
        </w:rPr>
        <w:t>this</w:t>
      </w:r>
      <w:r>
        <w:rPr>
          <w:rFonts w:ascii="Times New Roman"/>
          <w:color w:val="000000"/>
          <w:spacing w:val="32"/>
          <w:sz w:val="20"/>
        </w:rPr>
        <w:t xml:space="preserve"> </w:t>
      </w:r>
      <w:r>
        <w:rPr>
          <w:rFonts w:ascii="KCFTRC+CMR10"/>
          <w:color w:val="000000"/>
          <w:spacing w:val="-1"/>
          <w:sz w:val="20"/>
        </w:rPr>
        <w:t>research,</w:t>
      </w:r>
      <w:r>
        <w:rPr>
          <w:rFonts w:ascii="Times New Roman"/>
          <w:color w:val="000000"/>
          <w:spacing w:val="37"/>
          <w:sz w:val="20"/>
        </w:rPr>
        <w:t xml:space="preserve"> </w:t>
      </w:r>
      <w:r>
        <w:rPr>
          <w:rFonts w:ascii="KCFTRC+CMR10"/>
          <w:color w:val="000000"/>
          <w:spacing w:val="-1"/>
          <w:sz w:val="20"/>
        </w:rPr>
        <w:t>weather</w:t>
      </w:r>
      <w:r>
        <w:rPr>
          <w:rFonts w:ascii="Times New Roman"/>
          <w:color w:val="000000"/>
          <w:spacing w:val="33"/>
          <w:sz w:val="20"/>
        </w:rPr>
        <w:t xml:space="preserve"> </w:t>
      </w:r>
      <w:r>
        <w:rPr>
          <w:rFonts w:ascii="KCFTRC+CMR10"/>
          <w:color w:val="000000"/>
          <w:sz w:val="20"/>
        </w:rPr>
        <w:t>data</w:t>
      </w:r>
      <w:r>
        <w:rPr>
          <w:rFonts w:ascii="Times New Roman"/>
          <w:color w:val="000000"/>
          <w:spacing w:val="32"/>
          <w:sz w:val="20"/>
        </w:rPr>
        <w:t xml:space="preserve"> </w:t>
      </w:r>
      <w:r>
        <w:rPr>
          <w:rFonts w:ascii="KCFTRC+CMR10"/>
          <w:color w:val="000000"/>
          <w:sz w:val="20"/>
        </w:rPr>
        <w:t>are</w:t>
      </w:r>
      <w:r>
        <w:rPr>
          <w:rFonts w:ascii="Times New Roman"/>
          <w:color w:val="000000"/>
          <w:spacing w:val="32"/>
          <w:sz w:val="20"/>
        </w:rPr>
        <w:t xml:space="preserve"> </w:t>
      </w:r>
      <w:r>
        <w:rPr>
          <w:rFonts w:ascii="KCFTRC+CMR10"/>
          <w:color w:val="000000"/>
          <w:sz w:val="20"/>
        </w:rPr>
        <w:t>an</w:t>
      </w:r>
      <w:r>
        <w:rPr>
          <w:rFonts w:ascii="Times New Roman"/>
          <w:color w:val="000000"/>
          <w:spacing w:val="32"/>
          <w:sz w:val="20"/>
        </w:rPr>
        <w:t xml:space="preserve"> </w:t>
      </w:r>
      <w:r>
        <w:rPr>
          <w:rFonts w:ascii="KCFTRC+CMR10"/>
          <w:color w:val="000000"/>
          <w:spacing w:val="-1"/>
          <w:sz w:val="20"/>
        </w:rPr>
        <w:t>essential</w:t>
      </w:r>
      <w:r>
        <w:rPr>
          <w:rFonts w:ascii="Times New Roman"/>
          <w:color w:val="000000"/>
          <w:spacing w:val="33"/>
          <w:sz w:val="20"/>
        </w:rPr>
        <w:t xml:space="preserve"> </w:t>
      </w:r>
      <w:r>
        <w:rPr>
          <w:rFonts w:ascii="KCFTRC+CMR10"/>
          <w:color w:val="000000"/>
          <w:spacing w:val="-1"/>
          <w:sz w:val="20"/>
        </w:rPr>
        <w:t>element.</w:t>
      </w:r>
      <w:r>
        <w:rPr>
          <w:rFonts w:ascii="Times New Roman"/>
          <w:color w:val="000000"/>
          <w:spacing w:val="86"/>
          <w:sz w:val="20"/>
        </w:rPr>
        <w:t xml:space="preserve"> </w:t>
      </w:r>
      <w:r>
        <w:rPr>
          <w:rFonts w:ascii="KCFTRC+CMR10"/>
          <w:color w:val="000000"/>
          <w:sz w:val="20"/>
        </w:rPr>
        <w:t>The</w:t>
      </w:r>
      <w:r>
        <w:rPr>
          <w:rFonts w:ascii="Times New Roman"/>
          <w:color w:val="000000"/>
          <w:spacing w:val="32"/>
          <w:sz w:val="20"/>
        </w:rPr>
        <w:t xml:space="preserve"> </w:t>
      </w:r>
      <w:r>
        <w:rPr>
          <w:rFonts w:ascii="KCFTRC+CMR10"/>
          <w:color w:val="000000"/>
          <w:sz w:val="20"/>
        </w:rPr>
        <w:t>main</w:t>
      </w:r>
      <w:r>
        <w:rPr>
          <w:rFonts w:ascii="Times New Roman"/>
          <w:color w:val="000000"/>
          <w:spacing w:val="32"/>
          <w:sz w:val="20"/>
        </w:rPr>
        <w:t xml:space="preserve"> </w:t>
      </w:r>
      <w:r>
        <w:rPr>
          <w:rFonts w:ascii="KCFTRC+CMR10"/>
          <w:color w:val="000000"/>
          <w:spacing w:val="-1"/>
          <w:sz w:val="20"/>
        </w:rPr>
        <w:t>interest</w:t>
      </w:r>
      <w:r>
        <w:rPr>
          <w:rFonts w:ascii="Times New Roman"/>
          <w:color w:val="000000"/>
          <w:spacing w:val="33"/>
          <w:sz w:val="20"/>
        </w:rPr>
        <w:t xml:space="preserve"> </w:t>
      </w:r>
      <w:r>
        <w:rPr>
          <w:rFonts w:ascii="KCFTRC+CMR10"/>
          <w:color w:val="000000"/>
          <w:sz w:val="20"/>
        </w:rPr>
        <w:t>of</w:t>
      </w:r>
      <w:r>
        <w:rPr>
          <w:rFonts w:ascii="Times New Roman"/>
          <w:color w:val="000000"/>
          <w:spacing w:val="32"/>
          <w:sz w:val="20"/>
        </w:rPr>
        <w:t xml:space="preserve"> </w:t>
      </w:r>
      <w:r>
        <w:rPr>
          <w:rFonts w:ascii="KCFTRC+CMR10"/>
          <w:color w:val="000000"/>
          <w:sz w:val="20"/>
        </w:rPr>
        <w:t>most</w:t>
      </w:r>
      <w:r>
        <w:rPr>
          <w:rFonts w:ascii="Times New Roman"/>
          <w:color w:val="000000"/>
          <w:spacing w:val="32"/>
          <w:sz w:val="20"/>
        </w:rPr>
        <w:t xml:space="preserve"> </w:t>
      </w:r>
      <w:r>
        <w:rPr>
          <w:rFonts w:ascii="KCFTRC+CMR10"/>
          <w:color w:val="000000"/>
          <w:sz w:val="20"/>
        </w:rPr>
        <w:t>TOU</w:t>
      </w:r>
      <w:r>
        <w:rPr>
          <w:rFonts w:ascii="Times New Roman"/>
          <w:color w:val="000000"/>
          <w:spacing w:val="32"/>
          <w:sz w:val="20"/>
        </w:rPr>
        <w:t xml:space="preserve"> </w:t>
      </w:r>
      <w:r>
        <w:rPr>
          <w:rFonts w:ascii="KCFTRC+CMR10"/>
          <w:color w:val="000000"/>
          <w:spacing w:val="1"/>
          <w:sz w:val="20"/>
        </w:rPr>
        <w:t>papers</w:t>
      </w:r>
      <w:r>
        <w:rPr>
          <w:rFonts w:ascii="Times New Roman"/>
          <w:color w:val="000000"/>
          <w:spacing w:val="31"/>
          <w:sz w:val="20"/>
        </w:rPr>
        <w:t xml:space="preserve"> </w:t>
      </w:r>
      <w:r>
        <w:rPr>
          <w:rFonts w:ascii="KCFTRC+CMR10"/>
          <w:color w:val="000000"/>
          <w:sz w:val="20"/>
        </w:rPr>
        <w:t>has</w:t>
      </w:r>
      <w:r>
        <w:rPr>
          <w:rFonts w:ascii="Times New Roman"/>
          <w:color w:val="000000"/>
          <w:spacing w:val="32"/>
          <w:sz w:val="20"/>
        </w:rPr>
        <w:t xml:space="preserve"> </w:t>
      </w:r>
      <w:r>
        <w:rPr>
          <w:rFonts w:ascii="KCFTRC+CMR10"/>
          <w:color w:val="000000"/>
          <w:spacing w:val="2"/>
          <w:sz w:val="20"/>
        </w:rPr>
        <w:t>been</w:t>
      </w:r>
      <w:r>
        <w:rPr>
          <w:rFonts w:ascii="Times New Roman"/>
          <w:color w:val="000000"/>
          <w:spacing w:val="30"/>
          <w:sz w:val="20"/>
        </w:rPr>
        <w:t xml:space="preserve"> </w:t>
      </w:r>
      <w:r>
        <w:rPr>
          <w:rFonts w:ascii="KCFTRC+CMR10"/>
          <w:color w:val="000000"/>
          <w:sz w:val="20"/>
        </w:rPr>
        <w:t>to</w:t>
      </w:r>
    </w:p>
    <w:p w14:paraId="4516F885" w14:textId="77777777" w:rsidR="00CF0253" w:rsidRDefault="00252649">
      <w:pPr>
        <w:spacing w:before="149" w:after="0" w:line="209" w:lineRule="exact"/>
        <w:jc w:val="left"/>
        <w:rPr>
          <w:rFonts w:ascii="Times New Roman"/>
          <w:color w:val="000000"/>
          <w:sz w:val="20"/>
        </w:rPr>
      </w:pPr>
      <w:r>
        <w:rPr>
          <w:rFonts w:ascii="KCFTRC+CMR10"/>
          <w:color w:val="000000"/>
          <w:sz w:val="20"/>
        </w:rPr>
        <w:t>measure</w:t>
      </w:r>
      <w:r>
        <w:rPr>
          <w:rFonts w:ascii="Times New Roman"/>
          <w:color w:val="000000"/>
          <w:spacing w:val="17"/>
          <w:sz w:val="20"/>
        </w:rPr>
        <w:t xml:space="preserve"> </w:t>
      </w:r>
      <w:r>
        <w:rPr>
          <w:rFonts w:ascii="KCFTRC+CMR10"/>
          <w:color w:val="000000"/>
          <w:spacing w:val="-3"/>
          <w:sz w:val="20"/>
        </w:rPr>
        <w:t>how</w:t>
      </w:r>
      <w:r>
        <w:rPr>
          <w:rFonts w:ascii="Times New Roman"/>
          <w:color w:val="000000"/>
          <w:spacing w:val="20"/>
          <w:sz w:val="20"/>
        </w:rPr>
        <w:t xml:space="preserve"> </w:t>
      </w:r>
      <w:r>
        <w:rPr>
          <w:rFonts w:ascii="KCFTRC+CMR10"/>
          <w:color w:val="000000"/>
          <w:sz w:val="20"/>
        </w:rPr>
        <w:t>consumers</w:t>
      </w:r>
      <w:r>
        <w:rPr>
          <w:rFonts w:ascii="Times New Roman"/>
          <w:color w:val="000000"/>
          <w:spacing w:val="17"/>
          <w:sz w:val="20"/>
        </w:rPr>
        <w:t xml:space="preserve"> </w:t>
      </w:r>
      <w:r>
        <w:rPr>
          <w:rFonts w:ascii="KCFTRC+CMR10"/>
          <w:color w:val="000000"/>
          <w:spacing w:val="1"/>
          <w:sz w:val="20"/>
        </w:rPr>
        <w:t>respond</w:t>
      </w:r>
      <w:r>
        <w:rPr>
          <w:rFonts w:ascii="Times New Roman"/>
          <w:color w:val="000000"/>
          <w:spacing w:val="16"/>
          <w:sz w:val="20"/>
        </w:rPr>
        <w:t xml:space="preserve"> </w:t>
      </w:r>
      <w:r>
        <w:rPr>
          <w:rFonts w:ascii="KCFTRC+CMR10"/>
          <w:color w:val="000000"/>
          <w:sz w:val="20"/>
        </w:rPr>
        <w:t>to</w:t>
      </w:r>
      <w:r>
        <w:rPr>
          <w:rFonts w:ascii="Times New Roman"/>
          <w:color w:val="000000"/>
          <w:spacing w:val="17"/>
          <w:sz w:val="20"/>
        </w:rPr>
        <w:t xml:space="preserve"> </w:t>
      </w:r>
      <w:r>
        <w:rPr>
          <w:rFonts w:ascii="KCFTRC+CMR10"/>
          <w:color w:val="000000"/>
          <w:sz w:val="20"/>
        </w:rPr>
        <w:t>TOU</w:t>
      </w:r>
      <w:r>
        <w:rPr>
          <w:rFonts w:ascii="Times New Roman"/>
          <w:color w:val="000000"/>
          <w:spacing w:val="17"/>
          <w:sz w:val="20"/>
        </w:rPr>
        <w:t xml:space="preserve"> </w:t>
      </w:r>
      <w:r>
        <w:rPr>
          <w:rFonts w:ascii="KCFTRC+CMR10"/>
          <w:color w:val="000000"/>
          <w:sz w:val="20"/>
        </w:rPr>
        <w:t>prices</w:t>
      </w:r>
      <w:r>
        <w:rPr>
          <w:rFonts w:ascii="Times New Roman"/>
          <w:color w:val="000000"/>
          <w:spacing w:val="17"/>
          <w:sz w:val="20"/>
        </w:rPr>
        <w:t xml:space="preserve"> </w:t>
      </w:r>
      <w:r>
        <w:rPr>
          <w:rFonts w:ascii="KCFTRC+CMR10"/>
          <w:color w:val="000000"/>
          <w:sz w:val="20"/>
        </w:rPr>
        <w:t>or</w:t>
      </w:r>
      <w:r>
        <w:rPr>
          <w:rFonts w:ascii="Times New Roman"/>
          <w:color w:val="000000"/>
          <w:spacing w:val="17"/>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pacing w:val="-1"/>
          <w:sz w:val="20"/>
        </w:rPr>
        <w:t>heterogeneity</w:t>
      </w:r>
      <w:r>
        <w:rPr>
          <w:rFonts w:ascii="Times New Roman"/>
          <w:color w:val="000000"/>
          <w:spacing w:val="17"/>
          <w:sz w:val="20"/>
        </w:rPr>
        <w:t xml:space="preserve"> </w:t>
      </w:r>
      <w:r>
        <w:rPr>
          <w:rFonts w:ascii="KCFTRC+CMR10"/>
          <w:color w:val="000000"/>
          <w:sz w:val="20"/>
        </w:rPr>
        <w:t>in</w:t>
      </w:r>
      <w:r>
        <w:rPr>
          <w:rFonts w:ascii="Times New Roman"/>
          <w:color w:val="000000"/>
          <w:spacing w:val="17"/>
          <w:sz w:val="20"/>
        </w:rPr>
        <w:t xml:space="preserve"> </w:t>
      </w:r>
      <w:r>
        <w:rPr>
          <w:rFonts w:ascii="KCFTRC+CMR10"/>
          <w:color w:val="000000"/>
          <w:sz w:val="20"/>
        </w:rPr>
        <w:t>their</w:t>
      </w:r>
      <w:r>
        <w:rPr>
          <w:rFonts w:ascii="Times New Roman"/>
          <w:color w:val="000000"/>
          <w:spacing w:val="17"/>
          <w:sz w:val="20"/>
        </w:rPr>
        <w:t xml:space="preserve"> </w:t>
      </w:r>
      <w:r>
        <w:rPr>
          <w:rFonts w:ascii="KCFTRC+CMR10"/>
          <w:color w:val="000000"/>
          <w:sz w:val="20"/>
        </w:rPr>
        <w:t>responsiveness</w:t>
      </w:r>
      <w:r>
        <w:rPr>
          <w:rFonts w:ascii="Times New Roman"/>
          <w:color w:val="000000"/>
          <w:spacing w:val="17"/>
          <w:sz w:val="20"/>
        </w:rPr>
        <w:t xml:space="preserve"> </w:t>
      </w:r>
      <w:r>
        <w:rPr>
          <w:rFonts w:ascii="KCFTRC+CMR10"/>
          <w:color w:val="000000"/>
          <w:sz w:val="20"/>
        </w:rPr>
        <w:t>across</w:t>
      </w:r>
      <w:r>
        <w:rPr>
          <w:rFonts w:ascii="Times New Roman"/>
          <w:color w:val="000000"/>
          <w:spacing w:val="17"/>
          <w:sz w:val="20"/>
        </w:rPr>
        <w:t xml:space="preserve"> </w:t>
      </w:r>
      <w:r>
        <w:rPr>
          <w:rFonts w:ascii="KCFTRC+CMR10" w:hAnsi="KCFTRC+CMR10" w:cs="KCFTRC+CMR10"/>
          <w:color w:val="000000"/>
          <w:spacing w:val="-1"/>
          <w:sz w:val="20"/>
        </w:rPr>
        <w:t>diﬀerent</w:t>
      </w:r>
      <w:r>
        <w:rPr>
          <w:rFonts w:ascii="Times New Roman"/>
          <w:color w:val="000000"/>
          <w:spacing w:val="18"/>
          <w:sz w:val="20"/>
        </w:rPr>
        <w:t xml:space="preserve"> </w:t>
      </w:r>
      <w:r>
        <w:rPr>
          <w:rFonts w:ascii="KCFTRC+CMR10"/>
          <w:color w:val="000000"/>
          <w:sz w:val="20"/>
        </w:rPr>
        <w:t>in-</w:t>
      </w:r>
    </w:p>
    <w:p w14:paraId="1D48E4BA" w14:textId="77777777" w:rsidR="00CF0253" w:rsidRDefault="00252649">
      <w:pPr>
        <w:spacing w:before="149" w:after="0" w:line="209" w:lineRule="exact"/>
        <w:jc w:val="left"/>
        <w:rPr>
          <w:rFonts w:ascii="Times New Roman"/>
          <w:color w:val="000000"/>
          <w:sz w:val="20"/>
        </w:rPr>
      </w:pPr>
      <w:r>
        <w:rPr>
          <w:rFonts w:ascii="KCFTRC+CMR10"/>
          <w:color w:val="000000"/>
          <w:sz w:val="20"/>
        </w:rPr>
        <w:t>formation</w:t>
      </w:r>
      <w:r>
        <w:rPr>
          <w:rFonts w:ascii="Times New Roman"/>
          <w:color w:val="000000"/>
          <w:spacing w:val="4"/>
          <w:sz w:val="20"/>
        </w:rPr>
        <w:t xml:space="preserve"> </w:t>
      </w:r>
      <w:r>
        <w:rPr>
          <w:rFonts w:ascii="KCFTRC+CMR10"/>
          <w:color w:val="000000"/>
          <w:spacing w:val="-1"/>
          <w:sz w:val="20"/>
        </w:rPr>
        <w:t>stimuli.</w:t>
      </w:r>
      <w:r>
        <w:rPr>
          <w:rFonts w:ascii="Times New Roman"/>
          <w:color w:val="000000"/>
          <w:spacing w:val="35"/>
          <w:sz w:val="20"/>
        </w:rPr>
        <w:t xml:space="preserve"> </w:t>
      </w:r>
      <w:r>
        <w:rPr>
          <w:rFonts w:ascii="KCFTRC+CMR10"/>
          <w:color w:val="000000"/>
          <w:sz w:val="20"/>
        </w:rPr>
        <w:t>Hence,</w:t>
      </w:r>
      <w:r>
        <w:rPr>
          <w:rFonts w:ascii="Times New Roman"/>
          <w:color w:val="000000"/>
          <w:spacing w:val="7"/>
          <w:sz w:val="20"/>
        </w:rPr>
        <w:t xml:space="preserve"> </w:t>
      </w:r>
      <w:r>
        <w:rPr>
          <w:rFonts w:ascii="KCFTRC+CMR10"/>
          <w:color w:val="000000"/>
          <w:sz w:val="20"/>
        </w:rPr>
        <w:t>those</w:t>
      </w:r>
      <w:r>
        <w:rPr>
          <w:rFonts w:ascii="Times New Roman"/>
          <w:color w:val="000000"/>
          <w:spacing w:val="4"/>
          <w:sz w:val="20"/>
        </w:rPr>
        <w:t xml:space="preserve"> </w:t>
      </w:r>
      <w:r>
        <w:rPr>
          <w:rFonts w:ascii="KCFTRC+CMR10"/>
          <w:color w:val="000000"/>
          <w:sz w:val="20"/>
        </w:rPr>
        <w:t>studies</w:t>
      </w:r>
      <w:r>
        <w:rPr>
          <w:rFonts w:ascii="Times New Roman"/>
          <w:color w:val="000000"/>
          <w:spacing w:val="4"/>
          <w:sz w:val="20"/>
        </w:rPr>
        <w:t xml:space="preserve"> </w:t>
      </w:r>
      <w:r>
        <w:rPr>
          <w:rFonts w:ascii="KCFTRC+CMR10"/>
          <w:color w:val="000000"/>
          <w:sz w:val="20"/>
        </w:rPr>
        <w:t>usually</w:t>
      </w:r>
      <w:r>
        <w:rPr>
          <w:rFonts w:ascii="Times New Roman"/>
          <w:color w:val="000000"/>
          <w:spacing w:val="4"/>
          <w:sz w:val="20"/>
        </w:rPr>
        <w:t xml:space="preserve"> </w:t>
      </w:r>
      <w:r>
        <w:rPr>
          <w:rFonts w:ascii="KCFTRC+CMR10"/>
          <w:color w:val="000000"/>
          <w:sz w:val="20"/>
        </w:rPr>
        <w:t>do</w:t>
      </w:r>
      <w:r>
        <w:rPr>
          <w:rFonts w:ascii="Times New Roman"/>
          <w:color w:val="000000"/>
          <w:spacing w:val="4"/>
          <w:sz w:val="20"/>
        </w:rPr>
        <w:t xml:space="preserve"> </w:t>
      </w:r>
      <w:r>
        <w:rPr>
          <w:rFonts w:ascii="KCFTRC+CMR10"/>
          <w:color w:val="000000"/>
          <w:sz w:val="20"/>
        </w:rPr>
        <w:t>not</w:t>
      </w:r>
      <w:r>
        <w:rPr>
          <w:rFonts w:ascii="Times New Roman"/>
          <w:color w:val="000000"/>
          <w:spacing w:val="4"/>
          <w:sz w:val="20"/>
        </w:rPr>
        <w:t xml:space="preserve"> </w:t>
      </w:r>
      <w:r>
        <w:rPr>
          <w:rFonts w:ascii="KCFTRC+CMR10"/>
          <w:color w:val="000000"/>
          <w:spacing w:val="-1"/>
          <w:sz w:val="20"/>
        </w:rPr>
        <w:t>control</w:t>
      </w:r>
      <w:r>
        <w:rPr>
          <w:rFonts w:ascii="Times New Roman"/>
          <w:color w:val="000000"/>
          <w:spacing w:val="5"/>
          <w:sz w:val="20"/>
        </w:rPr>
        <w:t xml:space="preserve"> </w:t>
      </w:r>
      <w:r>
        <w:rPr>
          <w:rFonts w:ascii="KCFTRC+CMR10"/>
          <w:color w:val="000000"/>
          <w:sz w:val="20"/>
        </w:rPr>
        <w:t>temperature</w:t>
      </w:r>
      <w:r>
        <w:rPr>
          <w:rFonts w:ascii="Times New Roman"/>
          <w:color w:val="000000"/>
          <w:spacing w:val="3"/>
          <w:sz w:val="20"/>
        </w:rPr>
        <w:t xml:space="preserve"> </w:t>
      </w:r>
      <w:r>
        <w:rPr>
          <w:rFonts w:ascii="KCFTRC+CMR10"/>
          <w:color w:val="000000"/>
          <w:spacing w:val="-1"/>
          <w:sz w:val="20"/>
        </w:rPr>
        <w:t>variations</w:t>
      </w:r>
      <w:r>
        <w:rPr>
          <w:rFonts w:ascii="Times New Roman"/>
          <w:color w:val="000000"/>
          <w:spacing w:val="5"/>
          <w:sz w:val="20"/>
        </w:rPr>
        <w:t xml:space="preserve"> </w:t>
      </w:r>
      <w:r>
        <w:rPr>
          <w:rFonts w:ascii="KCFTRC+CMR10"/>
          <w:color w:val="000000"/>
          <w:spacing w:val="-2"/>
          <w:sz w:val="20"/>
        </w:rPr>
        <w:t>directly.</w:t>
      </w:r>
      <w:r>
        <w:rPr>
          <w:rFonts w:ascii="Times New Roman"/>
          <w:color w:val="000000"/>
          <w:spacing w:val="36"/>
          <w:sz w:val="20"/>
        </w:rPr>
        <w:t xml:space="preserve"> </w:t>
      </w:r>
      <w:r>
        <w:rPr>
          <w:rFonts w:ascii="KCFTRC+CMR10"/>
          <w:color w:val="000000"/>
          <w:spacing w:val="-9"/>
          <w:sz w:val="20"/>
        </w:rPr>
        <w:t>For</w:t>
      </w:r>
      <w:r>
        <w:rPr>
          <w:rFonts w:ascii="Times New Roman"/>
          <w:color w:val="000000"/>
          <w:spacing w:val="12"/>
          <w:sz w:val="20"/>
        </w:rPr>
        <w:t xml:space="preserve"> </w:t>
      </w:r>
      <w:r>
        <w:rPr>
          <w:rFonts w:ascii="KCFTRC+CMR10"/>
          <w:color w:val="000000"/>
          <w:sz w:val="20"/>
        </w:rPr>
        <w:t>example,</w:t>
      </w:r>
      <w:r>
        <w:rPr>
          <w:rFonts w:ascii="Times New Roman"/>
          <w:color w:val="000000"/>
          <w:spacing w:val="7"/>
          <w:sz w:val="20"/>
        </w:rPr>
        <w:t xml:space="preserve"> </w:t>
      </w:r>
      <w:hyperlink w:anchor="br24" w:history="1">
        <w:r>
          <w:rPr>
            <w:rFonts w:ascii="KCFTRC+CMR10"/>
            <w:color w:val="0000FF"/>
            <w:spacing w:val="-3"/>
            <w:sz w:val="20"/>
          </w:rPr>
          <w:t>Pon</w:t>
        </w:r>
      </w:hyperlink>
    </w:p>
    <w:p w14:paraId="107B8851" w14:textId="77777777" w:rsidR="00CF0253" w:rsidRDefault="00252649">
      <w:pPr>
        <w:spacing w:before="149" w:after="0" w:line="209" w:lineRule="exact"/>
        <w:jc w:val="left"/>
        <w:rPr>
          <w:rFonts w:ascii="Times New Roman"/>
          <w:color w:val="000000"/>
          <w:sz w:val="20"/>
        </w:rPr>
      </w:pPr>
      <w:r>
        <w:rPr>
          <w:rFonts w:ascii="KCFTRC+CMR10"/>
          <w:color w:val="000000"/>
          <w:sz w:val="20"/>
        </w:rPr>
        <w:t>(</w:t>
      </w:r>
      <w:hyperlink w:anchor="br24" w:history="1">
        <w:r>
          <w:rPr>
            <w:rFonts w:ascii="KCFTRC+CMR10"/>
            <w:color w:val="0000FF"/>
            <w:sz w:val="20"/>
          </w:rPr>
          <w:t>2017</w:t>
        </w:r>
      </w:hyperlink>
      <w:r>
        <w:rPr>
          <w:rFonts w:ascii="KCFTRC+CMR10"/>
          <w:color w:val="000000"/>
          <w:sz w:val="20"/>
        </w:rPr>
        <w:t>)</w:t>
      </w:r>
      <w:r>
        <w:rPr>
          <w:rFonts w:ascii="Times New Roman"/>
          <w:color w:val="000000"/>
          <w:spacing w:val="19"/>
          <w:sz w:val="20"/>
        </w:rPr>
        <w:t xml:space="preserve"> </w:t>
      </w:r>
      <w:r>
        <w:rPr>
          <w:rFonts w:ascii="KCFTRC+CMR10"/>
          <w:color w:val="000000"/>
          <w:sz w:val="20"/>
        </w:rPr>
        <w:t>and</w:t>
      </w:r>
      <w:r>
        <w:rPr>
          <w:rFonts w:ascii="Times New Roman"/>
          <w:color w:val="000000"/>
          <w:spacing w:val="19"/>
          <w:sz w:val="20"/>
        </w:rPr>
        <w:t xml:space="preserve"> </w:t>
      </w:r>
      <w:hyperlink w:anchor="br24" w:history="1">
        <w:r>
          <w:rPr>
            <w:rFonts w:ascii="KCFTRC+CMR10"/>
            <w:color w:val="0000FF"/>
            <w:sz w:val="20"/>
          </w:rPr>
          <w:t>Prest</w:t>
        </w:r>
      </w:hyperlink>
      <w:hyperlink w:anchor="br24" w:history="1">
        <w:r>
          <w:rPr>
            <w:rFonts w:ascii="Times New Roman"/>
            <w:color w:val="0000FF"/>
            <w:spacing w:val="19"/>
            <w:sz w:val="20"/>
          </w:rPr>
          <w:t xml:space="preserve"> </w:t>
        </w:r>
      </w:hyperlink>
      <w:r>
        <w:rPr>
          <w:rFonts w:ascii="KCFTRC+CMR10"/>
          <w:color w:val="000000"/>
          <w:sz w:val="20"/>
        </w:rPr>
        <w:t>(</w:t>
      </w:r>
      <w:hyperlink w:anchor="br24" w:history="1">
        <w:r>
          <w:rPr>
            <w:rFonts w:ascii="KCFTRC+CMR10"/>
            <w:color w:val="0000FF"/>
            <w:sz w:val="20"/>
          </w:rPr>
          <w:t>2020</w:t>
        </w:r>
      </w:hyperlink>
      <w:r>
        <w:rPr>
          <w:rFonts w:ascii="KCFTRC+CMR10"/>
          <w:color w:val="000000"/>
          <w:sz w:val="20"/>
        </w:rPr>
        <w:t>),</w:t>
      </w:r>
      <w:r>
        <w:rPr>
          <w:rFonts w:ascii="Times New Roman"/>
          <w:color w:val="000000"/>
          <w:spacing w:val="20"/>
          <w:sz w:val="20"/>
        </w:rPr>
        <w:t xml:space="preserve"> </w:t>
      </w:r>
      <w:r>
        <w:rPr>
          <w:rFonts w:ascii="KCFTRC+CMR10"/>
          <w:color w:val="000000"/>
          <w:spacing w:val="-2"/>
          <w:sz w:val="20"/>
        </w:rPr>
        <w:t>which</w:t>
      </w:r>
      <w:r>
        <w:rPr>
          <w:rFonts w:ascii="Times New Roman"/>
          <w:color w:val="000000"/>
          <w:spacing w:val="20"/>
          <w:sz w:val="20"/>
        </w:rPr>
        <w:t xml:space="preserve"> </w:t>
      </w:r>
      <w:r>
        <w:rPr>
          <w:rFonts w:ascii="KCFTRC+CMR10"/>
          <w:color w:val="000000"/>
          <w:sz w:val="20"/>
        </w:rPr>
        <w:t>also</w:t>
      </w:r>
      <w:r>
        <w:rPr>
          <w:rFonts w:ascii="Times New Roman"/>
          <w:color w:val="000000"/>
          <w:spacing w:val="19"/>
          <w:sz w:val="20"/>
        </w:rPr>
        <w:t xml:space="preserve"> </w:t>
      </w:r>
      <w:r>
        <w:rPr>
          <w:rFonts w:ascii="KCFTRC+CMR10"/>
          <w:color w:val="000000"/>
          <w:sz w:val="20"/>
        </w:rPr>
        <w:t>exploited</w:t>
      </w:r>
      <w:r>
        <w:rPr>
          <w:rFonts w:ascii="Times New Roman"/>
          <w:color w:val="000000"/>
          <w:spacing w:val="19"/>
          <w:sz w:val="20"/>
        </w:rPr>
        <w:t xml:space="preserve"> </w:t>
      </w:r>
      <w:r>
        <w:rPr>
          <w:rFonts w:ascii="KCFTRC+CMR10"/>
          <w:color w:val="000000"/>
          <w:sz w:val="20"/>
        </w:rPr>
        <w:t>the</w:t>
      </w:r>
      <w:r>
        <w:rPr>
          <w:rFonts w:ascii="Times New Roman"/>
          <w:color w:val="000000"/>
          <w:spacing w:val="19"/>
          <w:sz w:val="20"/>
        </w:rPr>
        <w:t xml:space="preserve"> </w:t>
      </w:r>
      <w:r>
        <w:rPr>
          <w:rFonts w:ascii="KCFTRC+CMR10"/>
          <w:color w:val="000000"/>
          <w:sz w:val="20"/>
        </w:rPr>
        <w:t>CER</w:t>
      </w:r>
      <w:r>
        <w:rPr>
          <w:rFonts w:ascii="Times New Roman"/>
          <w:color w:val="000000"/>
          <w:spacing w:val="19"/>
          <w:sz w:val="20"/>
        </w:rPr>
        <w:t xml:space="preserve"> </w:t>
      </w:r>
      <w:r>
        <w:rPr>
          <w:rFonts w:ascii="KCFTRC+CMR10"/>
          <w:color w:val="000000"/>
          <w:sz w:val="20"/>
        </w:rPr>
        <w:t>experiment</w:t>
      </w:r>
      <w:r>
        <w:rPr>
          <w:rFonts w:ascii="Times New Roman"/>
          <w:color w:val="000000"/>
          <w:spacing w:val="19"/>
          <w:sz w:val="20"/>
        </w:rPr>
        <w:t xml:space="preserve"> </w:t>
      </w:r>
      <w:r>
        <w:rPr>
          <w:rFonts w:ascii="KCFTRC+CMR10"/>
          <w:color w:val="000000"/>
          <w:sz w:val="20"/>
        </w:rPr>
        <w:t>dataset,</w:t>
      </w:r>
      <w:r>
        <w:rPr>
          <w:rFonts w:ascii="Times New Roman"/>
          <w:color w:val="000000"/>
          <w:spacing w:val="20"/>
          <w:sz w:val="20"/>
        </w:rPr>
        <w:t xml:space="preserve"> </w:t>
      </w:r>
      <w:r>
        <w:rPr>
          <w:rFonts w:ascii="KCFTRC+CMR10"/>
          <w:color w:val="000000"/>
          <w:sz w:val="20"/>
        </w:rPr>
        <w:t>added</w:t>
      </w:r>
      <w:r>
        <w:rPr>
          <w:rFonts w:ascii="Times New Roman"/>
          <w:color w:val="000000"/>
          <w:spacing w:val="19"/>
          <w:sz w:val="20"/>
        </w:rPr>
        <w:t xml:space="preserve"> </w:t>
      </w:r>
      <w:r>
        <w:rPr>
          <w:rFonts w:ascii="KCFTRC+CMR10"/>
          <w:color w:val="000000"/>
          <w:spacing w:val="-1"/>
          <w:sz w:val="20"/>
        </w:rPr>
        <w:t>weak-of-sample</w:t>
      </w:r>
      <w:r>
        <w:rPr>
          <w:rFonts w:ascii="Times New Roman"/>
          <w:color w:val="000000"/>
          <w:spacing w:val="19"/>
          <w:sz w:val="20"/>
        </w:rPr>
        <w:t xml:space="preserve"> </w:t>
      </w:r>
      <w:r>
        <w:rPr>
          <w:rFonts w:ascii="KCFTRC+CMR10"/>
          <w:color w:val="000000"/>
          <w:sz w:val="20"/>
        </w:rPr>
        <w:t>and</w:t>
      </w:r>
      <w:r>
        <w:rPr>
          <w:rFonts w:ascii="Times New Roman"/>
          <w:color w:val="000000"/>
          <w:spacing w:val="19"/>
          <w:sz w:val="20"/>
        </w:rPr>
        <w:t xml:space="preserve"> </w:t>
      </w:r>
      <w:r>
        <w:rPr>
          <w:rFonts w:ascii="KCFTRC+CMR10"/>
          <w:color w:val="000000"/>
          <w:spacing w:val="-1"/>
          <w:sz w:val="20"/>
        </w:rPr>
        <w:t>month-</w:t>
      </w:r>
    </w:p>
    <w:p w14:paraId="6E294F9C" w14:textId="77777777" w:rsidR="00CF0253" w:rsidRDefault="00252649">
      <w:pPr>
        <w:spacing w:before="149" w:after="0" w:line="209" w:lineRule="exact"/>
        <w:jc w:val="left"/>
        <w:rPr>
          <w:rFonts w:ascii="Times New Roman"/>
          <w:color w:val="000000"/>
          <w:sz w:val="20"/>
        </w:rPr>
      </w:pPr>
      <w:proofErr w:type="gramStart"/>
      <w:r>
        <w:rPr>
          <w:rFonts w:ascii="KCFTRC+CMR10"/>
          <w:color w:val="000000"/>
          <w:spacing w:val="-2"/>
          <w:sz w:val="20"/>
        </w:rPr>
        <w:t>by-year</w:t>
      </w:r>
      <w:proofErr w:type="gramEnd"/>
      <w:r>
        <w:rPr>
          <w:rFonts w:ascii="Times New Roman"/>
          <w:color w:val="000000"/>
          <w:spacing w:val="34"/>
          <w:sz w:val="20"/>
        </w:rPr>
        <w:t xml:space="preserve"> </w:t>
      </w:r>
      <w:r>
        <w:rPr>
          <w:rFonts w:ascii="KCFTRC+CMR10" w:hAnsi="KCFTRC+CMR10" w:cs="KCFTRC+CMR10"/>
          <w:color w:val="000000"/>
          <w:sz w:val="20"/>
        </w:rPr>
        <w:t>ﬁxed</w:t>
      </w:r>
      <w:r>
        <w:rPr>
          <w:rFonts w:ascii="Times New Roman"/>
          <w:color w:val="000000"/>
          <w:spacing w:val="32"/>
          <w:sz w:val="20"/>
        </w:rPr>
        <w:t xml:space="preserve"> </w:t>
      </w:r>
      <w:r>
        <w:rPr>
          <w:rFonts w:ascii="KCFTRC+CMR10" w:hAnsi="KCFTRC+CMR10" w:cs="KCFTRC+CMR10"/>
          <w:color w:val="000000"/>
          <w:sz w:val="20"/>
        </w:rPr>
        <w:t>eﬀects</w:t>
      </w:r>
      <w:r>
        <w:rPr>
          <w:rFonts w:ascii="Times New Roman"/>
          <w:color w:val="000000"/>
          <w:spacing w:val="32"/>
          <w:sz w:val="20"/>
        </w:rPr>
        <w:t xml:space="preserve"> </w:t>
      </w:r>
      <w:r>
        <w:rPr>
          <w:rFonts w:ascii="KCFTRC+CMR10"/>
          <w:color w:val="000000"/>
          <w:sz w:val="20"/>
        </w:rPr>
        <w:t>(FEs)</w:t>
      </w:r>
      <w:r>
        <w:rPr>
          <w:rFonts w:ascii="Times New Roman"/>
          <w:color w:val="000000"/>
          <w:spacing w:val="32"/>
          <w:sz w:val="20"/>
        </w:rPr>
        <w:t xml:space="preserve"> </w:t>
      </w:r>
      <w:r>
        <w:rPr>
          <w:rFonts w:ascii="KCFTRC+CMR10"/>
          <w:color w:val="000000"/>
          <w:sz w:val="20"/>
        </w:rPr>
        <w:t>to</w:t>
      </w:r>
      <w:r>
        <w:rPr>
          <w:rFonts w:ascii="Times New Roman"/>
          <w:color w:val="000000"/>
          <w:spacing w:val="32"/>
          <w:sz w:val="20"/>
        </w:rPr>
        <w:t xml:space="preserve"> </w:t>
      </w:r>
      <w:r>
        <w:rPr>
          <w:rFonts w:ascii="KCFTRC+CMR10"/>
          <w:color w:val="000000"/>
          <w:sz w:val="20"/>
        </w:rPr>
        <w:t>their</w:t>
      </w:r>
      <w:r>
        <w:rPr>
          <w:rFonts w:ascii="Times New Roman"/>
          <w:color w:val="000000"/>
          <w:spacing w:val="32"/>
          <w:sz w:val="20"/>
        </w:rPr>
        <w:t xml:space="preserve"> </w:t>
      </w:r>
      <w:r>
        <w:rPr>
          <w:rFonts w:ascii="KCFTRC+CMR10" w:hAnsi="KCFTRC+CMR10" w:cs="KCFTRC+CMR10"/>
          <w:color w:val="000000"/>
          <w:sz w:val="20"/>
        </w:rPr>
        <w:t>speciﬁcations,</w:t>
      </w:r>
      <w:r>
        <w:rPr>
          <w:rFonts w:ascii="Times New Roman"/>
          <w:color w:val="000000"/>
          <w:spacing w:val="36"/>
          <w:sz w:val="20"/>
        </w:rPr>
        <w:t xml:space="preserve"> </w:t>
      </w:r>
      <w:r>
        <w:rPr>
          <w:rFonts w:ascii="KCFTRC+CMR10"/>
          <w:color w:val="000000"/>
          <w:spacing w:val="-2"/>
          <w:sz w:val="20"/>
        </w:rPr>
        <w:t>respectively,</w:t>
      </w:r>
      <w:r>
        <w:rPr>
          <w:rFonts w:ascii="Times New Roman"/>
          <w:color w:val="000000"/>
          <w:spacing w:val="37"/>
          <w:sz w:val="20"/>
        </w:rPr>
        <w:t xml:space="preserve"> </w:t>
      </w:r>
      <w:r>
        <w:rPr>
          <w:rFonts w:ascii="KCFTRC+CMR10"/>
          <w:color w:val="000000"/>
          <w:sz w:val="20"/>
        </w:rPr>
        <w:t>in</w:t>
      </w:r>
      <w:r>
        <w:rPr>
          <w:rFonts w:ascii="Times New Roman"/>
          <w:color w:val="000000"/>
          <w:spacing w:val="32"/>
          <w:sz w:val="20"/>
        </w:rPr>
        <w:t xml:space="preserve"> </w:t>
      </w:r>
      <w:r>
        <w:rPr>
          <w:rFonts w:ascii="KCFTRC+CMR10"/>
          <w:color w:val="000000"/>
          <w:sz w:val="20"/>
        </w:rPr>
        <w:t>order</w:t>
      </w:r>
      <w:r>
        <w:rPr>
          <w:rFonts w:ascii="Times New Roman"/>
          <w:color w:val="000000"/>
          <w:spacing w:val="32"/>
          <w:sz w:val="20"/>
        </w:rPr>
        <w:t xml:space="preserve"> </w:t>
      </w:r>
      <w:r>
        <w:rPr>
          <w:rFonts w:ascii="KCFTRC+CMR10"/>
          <w:color w:val="000000"/>
          <w:sz w:val="20"/>
        </w:rPr>
        <w:t>to</w:t>
      </w:r>
      <w:r>
        <w:rPr>
          <w:rFonts w:ascii="Times New Roman"/>
          <w:color w:val="000000"/>
          <w:spacing w:val="32"/>
          <w:sz w:val="20"/>
        </w:rPr>
        <w:t xml:space="preserve"> </w:t>
      </w:r>
      <w:r>
        <w:rPr>
          <w:rFonts w:ascii="KCFTRC+CMR10"/>
          <w:color w:val="000000"/>
          <w:spacing w:val="-1"/>
          <w:sz w:val="20"/>
        </w:rPr>
        <w:t>control</w:t>
      </w:r>
      <w:r>
        <w:rPr>
          <w:rFonts w:ascii="Times New Roman"/>
          <w:color w:val="000000"/>
          <w:spacing w:val="33"/>
          <w:sz w:val="20"/>
        </w:rPr>
        <w:t xml:space="preserve"> </w:t>
      </w:r>
      <w:r>
        <w:rPr>
          <w:rFonts w:ascii="KCFTRC+CMR10"/>
          <w:color w:val="000000"/>
          <w:sz w:val="20"/>
        </w:rPr>
        <w:t>for</w:t>
      </w:r>
      <w:r>
        <w:rPr>
          <w:rFonts w:ascii="Times New Roman"/>
          <w:color w:val="000000"/>
          <w:spacing w:val="32"/>
          <w:sz w:val="20"/>
        </w:rPr>
        <w:t xml:space="preserve"> </w:t>
      </w:r>
      <w:r>
        <w:rPr>
          <w:rFonts w:ascii="KCFTRC+CMR10"/>
          <w:color w:val="000000"/>
          <w:spacing w:val="-1"/>
          <w:sz w:val="20"/>
        </w:rPr>
        <w:t>variations</w:t>
      </w:r>
      <w:r>
        <w:rPr>
          <w:rFonts w:ascii="Times New Roman"/>
          <w:color w:val="000000"/>
          <w:spacing w:val="33"/>
          <w:sz w:val="20"/>
        </w:rPr>
        <w:t xml:space="preserve"> </w:t>
      </w:r>
      <w:r>
        <w:rPr>
          <w:rFonts w:ascii="KCFTRC+CMR10"/>
          <w:color w:val="000000"/>
          <w:sz w:val="20"/>
        </w:rPr>
        <w:t>in</w:t>
      </w:r>
      <w:r>
        <w:rPr>
          <w:rFonts w:ascii="Times New Roman"/>
          <w:color w:val="000000"/>
          <w:spacing w:val="32"/>
          <w:sz w:val="20"/>
        </w:rPr>
        <w:t xml:space="preserve"> </w:t>
      </w:r>
      <w:r>
        <w:rPr>
          <w:rFonts w:ascii="KCFTRC+CMR10"/>
          <w:color w:val="000000"/>
          <w:spacing w:val="-1"/>
          <w:sz w:val="20"/>
        </w:rPr>
        <w:t>electricity</w:t>
      </w:r>
    </w:p>
    <w:p w14:paraId="41DFF8C0" w14:textId="77777777" w:rsidR="00CF0253" w:rsidRDefault="00252649">
      <w:pPr>
        <w:spacing w:before="149" w:after="0" w:line="209" w:lineRule="exact"/>
        <w:jc w:val="left"/>
        <w:rPr>
          <w:rFonts w:ascii="Times New Roman"/>
          <w:color w:val="000000"/>
          <w:sz w:val="20"/>
        </w:rPr>
      </w:pPr>
      <w:r>
        <w:rPr>
          <w:rFonts w:ascii="KCFTRC+CMR10"/>
          <w:color w:val="000000"/>
          <w:sz w:val="20"/>
        </w:rPr>
        <w:t>usage</w:t>
      </w:r>
      <w:r>
        <w:rPr>
          <w:rFonts w:ascii="Times New Roman"/>
          <w:color w:val="000000"/>
          <w:spacing w:val="33"/>
          <w:sz w:val="20"/>
        </w:rPr>
        <w:t xml:space="preserve"> </w:t>
      </w:r>
      <w:r>
        <w:rPr>
          <w:rFonts w:ascii="KCFTRC+CMR10"/>
          <w:color w:val="000000"/>
          <w:sz w:val="20"/>
        </w:rPr>
        <w:t>due</w:t>
      </w:r>
      <w:r>
        <w:rPr>
          <w:rFonts w:ascii="Times New Roman"/>
          <w:color w:val="000000"/>
          <w:spacing w:val="33"/>
          <w:sz w:val="20"/>
        </w:rPr>
        <w:t xml:space="preserve"> </w:t>
      </w:r>
      <w:r>
        <w:rPr>
          <w:rFonts w:ascii="KCFTRC+CMR10"/>
          <w:color w:val="000000"/>
          <w:sz w:val="20"/>
        </w:rPr>
        <w:t>to</w:t>
      </w:r>
      <w:r>
        <w:rPr>
          <w:rFonts w:ascii="Times New Roman"/>
          <w:color w:val="000000"/>
          <w:spacing w:val="33"/>
          <w:sz w:val="20"/>
        </w:rPr>
        <w:t xml:space="preserve"> </w:t>
      </w:r>
      <w:r>
        <w:rPr>
          <w:rFonts w:ascii="KCFTRC+CMR10"/>
          <w:color w:val="000000"/>
          <w:sz w:val="20"/>
        </w:rPr>
        <w:t>seasonal</w:t>
      </w:r>
      <w:r>
        <w:rPr>
          <w:rFonts w:ascii="Times New Roman"/>
          <w:color w:val="000000"/>
          <w:spacing w:val="33"/>
          <w:sz w:val="20"/>
        </w:rPr>
        <w:t xml:space="preserve"> </w:t>
      </w:r>
      <w:r>
        <w:rPr>
          <w:rFonts w:ascii="KCFTRC+CMR10"/>
          <w:color w:val="000000"/>
          <w:spacing w:val="-1"/>
          <w:sz w:val="20"/>
        </w:rPr>
        <w:t>changes.</w:t>
      </w:r>
      <w:r>
        <w:rPr>
          <w:rFonts w:ascii="Times New Roman"/>
          <w:color w:val="000000"/>
          <w:spacing w:val="89"/>
          <w:sz w:val="20"/>
        </w:rPr>
        <w:t xml:space="preserve"> </w:t>
      </w:r>
      <w:r>
        <w:rPr>
          <w:rFonts w:ascii="KCFTRC+CMR10"/>
          <w:color w:val="000000"/>
          <w:sz w:val="20"/>
        </w:rPr>
        <w:t>On</w:t>
      </w:r>
      <w:r>
        <w:rPr>
          <w:rFonts w:ascii="Times New Roman"/>
          <w:color w:val="000000"/>
          <w:spacing w:val="33"/>
          <w:sz w:val="20"/>
        </w:rPr>
        <w:t xml:space="preserve"> </w:t>
      </w:r>
      <w:r>
        <w:rPr>
          <w:rFonts w:ascii="KCFTRC+CMR10"/>
          <w:color w:val="000000"/>
          <w:sz w:val="20"/>
        </w:rPr>
        <w:t>the</w:t>
      </w:r>
      <w:r>
        <w:rPr>
          <w:rFonts w:ascii="Times New Roman"/>
          <w:color w:val="000000"/>
          <w:spacing w:val="33"/>
          <w:sz w:val="20"/>
        </w:rPr>
        <w:t xml:space="preserve"> </w:t>
      </w:r>
      <w:r>
        <w:rPr>
          <w:rFonts w:ascii="KCFTRC+CMR10"/>
          <w:color w:val="000000"/>
          <w:sz w:val="20"/>
        </w:rPr>
        <w:t>other</w:t>
      </w:r>
      <w:r>
        <w:rPr>
          <w:rFonts w:ascii="Times New Roman"/>
          <w:color w:val="000000"/>
          <w:spacing w:val="33"/>
          <w:sz w:val="20"/>
        </w:rPr>
        <w:t xml:space="preserve"> </w:t>
      </w:r>
      <w:r>
        <w:rPr>
          <w:rFonts w:ascii="KCFTRC+CMR10"/>
          <w:color w:val="000000"/>
          <w:sz w:val="20"/>
        </w:rPr>
        <w:t>hand,</w:t>
      </w:r>
      <w:r>
        <w:rPr>
          <w:rFonts w:ascii="Times New Roman"/>
          <w:color w:val="000000"/>
          <w:spacing w:val="37"/>
          <w:sz w:val="20"/>
        </w:rPr>
        <w:t xml:space="preserve"> </w:t>
      </w:r>
      <w:r>
        <w:rPr>
          <w:rFonts w:ascii="KCFTRC+CMR10"/>
          <w:color w:val="000000"/>
          <w:sz w:val="20"/>
        </w:rPr>
        <w:t>the</w:t>
      </w:r>
      <w:r>
        <w:rPr>
          <w:rFonts w:ascii="Times New Roman"/>
          <w:color w:val="000000"/>
          <w:spacing w:val="33"/>
          <w:sz w:val="20"/>
        </w:rPr>
        <w:t xml:space="preserve"> </w:t>
      </w:r>
      <w:r>
        <w:rPr>
          <w:rFonts w:ascii="KCFTRC+CMR10"/>
          <w:color w:val="000000"/>
          <w:sz w:val="20"/>
        </w:rPr>
        <w:t>primary</w:t>
      </w:r>
      <w:r>
        <w:rPr>
          <w:rFonts w:ascii="Times New Roman"/>
          <w:color w:val="000000"/>
          <w:spacing w:val="33"/>
          <w:sz w:val="20"/>
        </w:rPr>
        <w:t xml:space="preserve"> </w:t>
      </w:r>
      <w:r>
        <w:rPr>
          <w:rFonts w:ascii="KCFTRC+CMR10"/>
          <w:color w:val="000000"/>
          <w:sz w:val="20"/>
        </w:rPr>
        <w:t>objective</w:t>
      </w:r>
      <w:r>
        <w:rPr>
          <w:rFonts w:ascii="Times New Roman"/>
          <w:color w:val="000000"/>
          <w:spacing w:val="32"/>
          <w:sz w:val="20"/>
        </w:rPr>
        <w:t xml:space="preserve"> </w:t>
      </w:r>
      <w:r>
        <w:rPr>
          <w:rFonts w:ascii="KCFTRC+CMR10"/>
          <w:color w:val="000000"/>
          <w:sz w:val="20"/>
        </w:rPr>
        <w:t>of</w:t>
      </w:r>
      <w:r>
        <w:rPr>
          <w:rFonts w:ascii="Times New Roman"/>
          <w:color w:val="000000"/>
          <w:spacing w:val="33"/>
          <w:sz w:val="20"/>
        </w:rPr>
        <w:t xml:space="preserve"> </w:t>
      </w:r>
      <w:r>
        <w:rPr>
          <w:rFonts w:ascii="KCFTRC+CMR10"/>
          <w:color w:val="000000"/>
          <w:sz w:val="20"/>
        </w:rPr>
        <w:t>this</w:t>
      </w:r>
      <w:r>
        <w:rPr>
          <w:rFonts w:ascii="Times New Roman"/>
          <w:color w:val="000000"/>
          <w:spacing w:val="33"/>
          <w:sz w:val="20"/>
        </w:rPr>
        <w:t xml:space="preserve"> </w:t>
      </w:r>
      <w:r>
        <w:rPr>
          <w:rFonts w:ascii="KCFTRC+CMR10"/>
          <w:color w:val="000000"/>
          <w:spacing w:val="1"/>
          <w:sz w:val="20"/>
        </w:rPr>
        <w:t>paper</w:t>
      </w:r>
      <w:r>
        <w:rPr>
          <w:rFonts w:ascii="Times New Roman"/>
          <w:color w:val="000000"/>
          <w:spacing w:val="32"/>
          <w:sz w:val="20"/>
        </w:rPr>
        <w:t xml:space="preserve"> </w:t>
      </w:r>
      <w:r>
        <w:rPr>
          <w:rFonts w:ascii="KCFTRC+CMR10"/>
          <w:color w:val="000000"/>
          <w:sz w:val="20"/>
        </w:rPr>
        <w:t>is</w:t>
      </w:r>
      <w:r>
        <w:rPr>
          <w:rFonts w:ascii="Times New Roman"/>
          <w:color w:val="000000"/>
          <w:spacing w:val="33"/>
          <w:sz w:val="20"/>
        </w:rPr>
        <w:t xml:space="preserve"> </w:t>
      </w:r>
      <w:r>
        <w:rPr>
          <w:rFonts w:ascii="KCFTRC+CMR10"/>
          <w:color w:val="000000"/>
          <w:sz w:val="20"/>
        </w:rPr>
        <w:t>to</w:t>
      </w:r>
      <w:r>
        <w:rPr>
          <w:rFonts w:ascii="Times New Roman"/>
          <w:color w:val="000000"/>
          <w:spacing w:val="33"/>
          <w:sz w:val="20"/>
        </w:rPr>
        <w:t xml:space="preserve"> </w:t>
      </w:r>
      <w:r>
        <w:rPr>
          <w:rFonts w:ascii="KCFTRC+CMR10"/>
          <w:color w:val="000000"/>
          <w:sz w:val="20"/>
        </w:rPr>
        <w:t>decompose</w:t>
      </w:r>
      <w:r>
        <w:rPr>
          <w:rFonts w:ascii="Times New Roman"/>
          <w:color w:val="000000"/>
          <w:spacing w:val="32"/>
          <w:sz w:val="20"/>
        </w:rPr>
        <w:t xml:space="preserve"> </w:t>
      </w:r>
      <w:r>
        <w:rPr>
          <w:rFonts w:ascii="KCFTRC+CMR10"/>
          <w:color w:val="000000"/>
          <w:sz w:val="20"/>
        </w:rPr>
        <w:t>the</w:t>
      </w:r>
    </w:p>
    <w:p w14:paraId="4856B8F0" w14:textId="77777777" w:rsidR="00CF0253" w:rsidRDefault="00252649">
      <w:pPr>
        <w:spacing w:before="149" w:after="0" w:line="209" w:lineRule="exact"/>
        <w:jc w:val="left"/>
        <w:rPr>
          <w:rFonts w:ascii="Times New Roman"/>
          <w:color w:val="000000"/>
          <w:sz w:val="20"/>
        </w:rPr>
      </w:pPr>
      <w:r>
        <w:rPr>
          <w:rFonts w:ascii="KCFTRC+CMR10"/>
          <w:color w:val="000000"/>
          <w:sz w:val="20"/>
        </w:rPr>
        <w:t>TOU-price-inducing</w:t>
      </w:r>
      <w:r>
        <w:rPr>
          <w:rFonts w:ascii="Times New Roman"/>
          <w:color w:val="000000"/>
          <w:spacing w:val="8"/>
          <w:sz w:val="20"/>
        </w:rPr>
        <w:t xml:space="preserve"> </w:t>
      </w:r>
      <w:r>
        <w:rPr>
          <w:rFonts w:ascii="KCFTRC+CMR10"/>
          <w:color w:val="000000"/>
          <w:sz w:val="20"/>
        </w:rPr>
        <w:t>demand</w:t>
      </w:r>
      <w:r>
        <w:rPr>
          <w:rFonts w:ascii="Times New Roman"/>
          <w:color w:val="000000"/>
          <w:spacing w:val="8"/>
          <w:sz w:val="20"/>
        </w:rPr>
        <w:t xml:space="preserve"> </w:t>
      </w:r>
      <w:r>
        <w:rPr>
          <w:rFonts w:ascii="KCFTRC+CMR10"/>
          <w:color w:val="000000"/>
          <w:sz w:val="20"/>
        </w:rPr>
        <w:t>reductions</w:t>
      </w:r>
      <w:r>
        <w:rPr>
          <w:rFonts w:ascii="Times New Roman"/>
          <w:color w:val="000000"/>
          <w:spacing w:val="8"/>
          <w:sz w:val="20"/>
        </w:rPr>
        <w:t xml:space="preserve"> </w:t>
      </w:r>
      <w:r>
        <w:rPr>
          <w:rFonts w:ascii="KCFTRC+CMR10"/>
          <w:color w:val="000000"/>
          <w:spacing w:val="-2"/>
          <w:sz w:val="20"/>
        </w:rPr>
        <w:t>into</w:t>
      </w:r>
      <w:r>
        <w:rPr>
          <w:rFonts w:ascii="Times New Roman"/>
          <w:color w:val="000000"/>
          <w:spacing w:val="9"/>
          <w:sz w:val="20"/>
        </w:rPr>
        <w:t xml:space="preserve"> </w:t>
      </w:r>
      <w:r>
        <w:rPr>
          <w:rFonts w:ascii="KCFTRC+CMR10"/>
          <w:color w:val="000000"/>
          <w:spacing w:val="-6"/>
          <w:sz w:val="20"/>
        </w:rPr>
        <w:t>two</w:t>
      </w:r>
      <w:r>
        <w:rPr>
          <w:rFonts w:ascii="Times New Roman"/>
          <w:color w:val="000000"/>
          <w:spacing w:val="13"/>
          <w:sz w:val="20"/>
        </w:rPr>
        <w:t xml:space="preserve"> </w:t>
      </w:r>
      <w:r>
        <w:rPr>
          <w:rFonts w:ascii="KCFTRC+CMR10" w:hAnsi="KCFTRC+CMR10" w:cs="KCFTRC+CMR10"/>
          <w:color w:val="000000"/>
          <w:sz w:val="20"/>
        </w:rPr>
        <w:t>parts–reductions</w:t>
      </w:r>
      <w:r>
        <w:rPr>
          <w:rFonts w:ascii="Times New Roman"/>
          <w:color w:val="000000"/>
          <w:spacing w:val="8"/>
          <w:sz w:val="20"/>
        </w:rPr>
        <w:t xml:space="preserve"> </w:t>
      </w:r>
      <w:r>
        <w:rPr>
          <w:rFonts w:ascii="KCFTRC+CMR10"/>
          <w:color w:val="000000"/>
          <w:sz w:val="20"/>
        </w:rPr>
        <w:t>in</w:t>
      </w:r>
      <w:r>
        <w:rPr>
          <w:rFonts w:ascii="Times New Roman"/>
          <w:color w:val="000000"/>
          <w:spacing w:val="8"/>
          <w:sz w:val="20"/>
        </w:rPr>
        <w:t xml:space="preserve"> </w:t>
      </w:r>
      <w:r>
        <w:rPr>
          <w:rFonts w:ascii="KCFTRC+CMR10"/>
          <w:color w:val="000000"/>
          <w:sz w:val="20"/>
        </w:rPr>
        <w:t>temperature-control</w:t>
      </w:r>
      <w:r>
        <w:rPr>
          <w:rFonts w:ascii="Times New Roman"/>
          <w:color w:val="000000"/>
          <w:spacing w:val="8"/>
          <w:sz w:val="20"/>
        </w:rPr>
        <w:t xml:space="preserve"> </w:t>
      </w:r>
      <w:r>
        <w:rPr>
          <w:rFonts w:ascii="KCFTRC+CMR10"/>
          <w:color w:val="000000"/>
          <w:sz w:val="20"/>
        </w:rPr>
        <w:t>and</w:t>
      </w:r>
      <w:r>
        <w:rPr>
          <w:rFonts w:ascii="Times New Roman"/>
          <w:color w:val="000000"/>
          <w:spacing w:val="8"/>
          <w:sz w:val="20"/>
        </w:rPr>
        <w:t xml:space="preserve"> </w:t>
      </w:r>
      <w:r>
        <w:rPr>
          <w:rFonts w:ascii="KCFTRC+CMR10"/>
          <w:color w:val="000000"/>
          <w:sz w:val="20"/>
        </w:rPr>
        <w:t>non-temperature-</w:t>
      </w:r>
    </w:p>
    <w:p w14:paraId="4201AB33"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control</w:t>
      </w:r>
      <w:r>
        <w:rPr>
          <w:rFonts w:ascii="Times New Roman"/>
          <w:color w:val="000000"/>
          <w:spacing w:val="38"/>
          <w:sz w:val="20"/>
        </w:rPr>
        <w:t xml:space="preserve"> </w:t>
      </w:r>
      <w:r>
        <w:rPr>
          <w:rFonts w:ascii="KCFTRC+CMR10"/>
          <w:color w:val="000000"/>
          <w:sz w:val="20"/>
        </w:rPr>
        <w:t>uses.</w:t>
      </w:r>
      <w:r>
        <w:rPr>
          <w:rFonts w:ascii="Times New Roman"/>
          <w:color w:val="000000"/>
          <w:spacing w:val="99"/>
          <w:sz w:val="20"/>
        </w:rPr>
        <w:t xml:space="preserve"> </w:t>
      </w:r>
      <w:r>
        <w:rPr>
          <w:rFonts w:ascii="KCFTRC+CMR10"/>
          <w:color w:val="000000"/>
          <w:sz w:val="20"/>
        </w:rPr>
        <w:t>Since</w:t>
      </w:r>
      <w:r>
        <w:rPr>
          <w:rFonts w:ascii="Times New Roman"/>
          <w:color w:val="000000"/>
          <w:spacing w:val="36"/>
          <w:sz w:val="20"/>
        </w:rPr>
        <w:t xml:space="preserve"> </w:t>
      </w:r>
      <w:r>
        <w:rPr>
          <w:rFonts w:ascii="KCFTRC+CMR10"/>
          <w:color w:val="000000"/>
          <w:sz w:val="20"/>
        </w:rPr>
        <w:t>the</w:t>
      </w:r>
      <w:r>
        <w:rPr>
          <w:rFonts w:ascii="Times New Roman"/>
          <w:color w:val="000000"/>
          <w:spacing w:val="36"/>
          <w:sz w:val="20"/>
        </w:rPr>
        <w:t xml:space="preserve"> </w:t>
      </w:r>
      <w:r>
        <w:rPr>
          <w:rFonts w:ascii="KCFTRC+CMR10"/>
          <w:color w:val="000000"/>
          <w:spacing w:val="-1"/>
          <w:sz w:val="20"/>
        </w:rPr>
        <w:t>electricity</w:t>
      </w:r>
      <w:r>
        <w:rPr>
          <w:rFonts w:ascii="Times New Roman"/>
          <w:color w:val="000000"/>
          <w:spacing w:val="37"/>
          <w:sz w:val="20"/>
        </w:rPr>
        <w:t xml:space="preserve"> </w:t>
      </w:r>
      <w:r>
        <w:rPr>
          <w:rFonts w:ascii="KCFTRC+CMR10"/>
          <w:color w:val="000000"/>
          <w:sz w:val="20"/>
        </w:rPr>
        <w:t>consumption</w:t>
      </w:r>
      <w:r>
        <w:rPr>
          <w:rFonts w:ascii="Times New Roman"/>
          <w:color w:val="000000"/>
          <w:spacing w:val="36"/>
          <w:sz w:val="20"/>
        </w:rPr>
        <w:t xml:space="preserve"> </w:t>
      </w:r>
      <w:r>
        <w:rPr>
          <w:rFonts w:ascii="KCFTRC+CMR10"/>
          <w:color w:val="000000"/>
          <w:sz w:val="20"/>
        </w:rPr>
        <w:t>for</w:t>
      </w:r>
      <w:r>
        <w:rPr>
          <w:rFonts w:ascii="Times New Roman"/>
          <w:color w:val="000000"/>
          <w:spacing w:val="37"/>
          <w:sz w:val="20"/>
        </w:rPr>
        <w:t xml:space="preserve"> </w:t>
      </w:r>
      <w:r>
        <w:rPr>
          <w:rFonts w:ascii="KCFTRC+CMR10"/>
          <w:color w:val="000000"/>
          <w:sz w:val="20"/>
        </w:rPr>
        <w:t>temperature-control</w:t>
      </w:r>
      <w:r>
        <w:rPr>
          <w:rFonts w:ascii="Times New Roman"/>
          <w:color w:val="000000"/>
          <w:spacing w:val="37"/>
          <w:sz w:val="20"/>
        </w:rPr>
        <w:t xml:space="preserve"> </w:t>
      </w:r>
      <w:r>
        <w:rPr>
          <w:rFonts w:ascii="KCFTRC+CMR10"/>
          <w:color w:val="000000"/>
          <w:sz w:val="20"/>
        </w:rPr>
        <w:t>uses</w:t>
      </w:r>
      <w:r>
        <w:rPr>
          <w:rFonts w:ascii="Times New Roman"/>
          <w:color w:val="000000"/>
          <w:spacing w:val="37"/>
          <w:sz w:val="20"/>
        </w:rPr>
        <w:t xml:space="preserve"> </w:t>
      </w:r>
      <w:r>
        <w:rPr>
          <w:rFonts w:ascii="KCFTRC+CMR10"/>
          <w:color w:val="000000"/>
          <w:sz w:val="20"/>
        </w:rPr>
        <w:t>is</w:t>
      </w:r>
      <w:r>
        <w:rPr>
          <w:rFonts w:ascii="Times New Roman"/>
          <w:color w:val="000000"/>
          <w:spacing w:val="36"/>
          <w:sz w:val="20"/>
        </w:rPr>
        <w:t xml:space="preserve"> </w:t>
      </w:r>
      <w:r>
        <w:rPr>
          <w:rFonts w:ascii="KCFTRC+CMR10"/>
          <w:color w:val="000000"/>
          <w:spacing w:val="-1"/>
          <w:sz w:val="20"/>
        </w:rPr>
        <w:t>driven</w:t>
      </w:r>
      <w:r>
        <w:rPr>
          <w:rFonts w:ascii="Times New Roman"/>
          <w:color w:val="000000"/>
          <w:spacing w:val="37"/>
          <w:sz w:val="20"/>
        </w:rPr>
        <w:t xml:space="preserve"> </w:t>
      </w:r>
      <w:r>
        <w:rPr>
          <w:rFonts w:ascii="KCFTRC+CMR10"/>
          <w:color w:val="000000"/>
          <w:spacing w:val="-6"/>
          <w:sz w:val="20"/>
        </w:rPr>
        <w:t>by</w:t>
      </w:r>
      <w:r>
        <w:rPr>
          <w:rFonts w:ascii="Times New Roman"/>
          <w:color w:val="000000"/>
          <w:spacing w:val="42"/>
          <w:sz w:val="20"/>
        </w:rPr>
        <w:t xml:space="preserve"> </w:t>
      </w:r>
      <w:r>
        <w:rPr>
          <w:rFonts w:ascii="KCFTRC+CMR10"/>
          <w:color w:val="000000"/>
          <w:spacing w:val="-1"/>
          <w:sz w:val="20"/>
        </w:rPr>
        <w:t>weather,</w:t>
      </w:r>
      <w:r>
        <w:rPr>
          <w:rFonts w:ascii="Times New Roman"/>
          <w:color w:val="000000"/>
          <w:spacing w:val="42"/>
          <w:sz w:val="20"/>
        </w:rPr>
        <w:t xml:space="preserve"> </w:t>
      </w:r>
      <w:r>
        <w:rPr>
          <w:rFonts w:ascii="KCFTRC+CMR10"/>
          <w:color w:val="000000"/>
          <w:sz w:val="20"/>
        </w:rPr>
        <w:t>especially</w:t>
      </w:r>
    </w:p>
    <w:p w14:paraId="55119F77" w14:textId="77777777" w:rsidR="00CF0253" w:rsidRDefault="00252649">
      <w:pPr>
        <w:spacing w:before="149" w:after="0" w:line="209" w:lineRule="exact"/>
        <w:jc w:val="left"/>
        <w:rPr>
          <w:rFonts w:ascii="Times New Roman"/>
          <w:color w:val="000000"/>
          <w:sz w:val="20"/>
        </w:rPr>
      </w:pPr>
      <w:r>
        <w:rPr>
          <w:rFonts w:ascii="KCFTRC+CMR10"/>
          <w:color w:val="000000"/>
          <w:sz w:val="20"/>
        </w:rPr>
        <w:t>temperatures,</w:t>
      </w:r>
      <w:r>
        <w:rPr>
          <w:rFonts w:ascii="Times New Roman"/>
          <w:color w:val="000000"/>
          <w:spacing w:val="12"/>
          <w:sz w:val="20"/>
        </w:rPr>
        <w:t xml:space="preserve"> </w:t>
      </w:r>
      <w:r>
        <w:rPr>
          <w:rFonts w:ascii="KCFTRC+CMR10"/>
          <w:color w:val="000000"/>
          <w:sz w:val="20"/>
        </w:rPr>
        <w:t>it</w:t>
      </w:r>
      <w:r>
        <w:rPr>
          <w:rFonts w:ascii="Times New Roman"/>
          <w:color w:val="000000"/>
          <w:spacing w:val="12"/>
          <w:sz w:val="20"/>
        </w:rPr>
        <w:t xml:space="preserve"> </w:t>
      </w:r>
      <w:r>
        <w:rPr>
          <w:rFonts w:ascii="KCFTRC+CMR10"/>
          <w:color w:val="000000"/>
          <w:sz w:val="20"/>
        </w:rPr>
        <w:t>is</w:t>
      </w:r>
      <w:r>
        <w:rPr>
          <w:rFonts w:ascii="Times New Roman"/>
          <w:color w:val="000000"/>
          <w:spacing w:val="11"/>
          <w:sz w:val="20"/>
        </w:rPr>
        <w:t xml:space="preserve"> </w:t>
      </w:r>
      <w:r>
        <w:rPr>
          <w:rFonts w:ascii="KCFTRC+CMR10"/>
          <w:color w:val="000000"/>
          <w:sz w:val="20"/>
        </w:rPr>
        <w:t>necessary</w:t>
      </w:r>
      <w:r>
        <w:rPr>
          <w:rFonts w:ascii="Times New Roman"/>
          <w:color w:val="000000"/>
          <w:spacing w:val="11"/>
          <w:sz w:val="20"/>
        </w:rPr>
        <w:t xml:space="preserve"> </w:t>
      </w:r>
      <w:r>
        <w:rPr>
          <w:rFonts w:ascii="KCFTRC+CMR10"/>
          <w:color w:val="000000"/>
          <w:sz w:val="20"/>
        </w:rPr>
        <w:t>to</w:t>
      </w:r>
      <w:r>
        <w:rPr>
          <w:rFonts w:ascii="Times New Roman"/>
          <w:color w:val="000000"/>
          <w:spacing w:val="11"/>
          <w:sz w:val="20"/>
        </w:rPr>
        <w:t xml:space="preserve"> </w:t>
      </w:r>
      <w:r>
        <w:rPr>
          <w:rFonts w:ascii="KCFTRC+CMR10"/>
          <w:color w:val="000000"/>
          <w:sz w:val="20"/>
        </w:rPr>
        <w:t>link</w:t>
      </w:r>
      <w:r>
        <w:rPr>
          <w:rFonts w:ascii="Times New Roman"/>
          <w:color w:val="000000"/>
          <w:spacing w:val="11"/>
          <w:sz w:val="20"/>
        </w:rPr>
        <w:t xml:space="preserve"> </w:t>
      </w:r>
      <w:r>
        <w:rPr>
          <w:rFonts w:ascii="KCFTRC+CMR10"/>
          <w:color w:val="000000"/>
          <w:sz w:val="20"/>
        </w:rPr>
        <w:t>the</w:t>
      </w:r>
      <w:r>
        <w:rPr>
          <w:rFonts w:ascii="Times New Roman"/>
          <w:color w:val="000000"/>
          <w:spacing w:val="12"/>
          <w:sz w:val="20"/>
        </w:rPr>
        <w:t xml:space="preserve"> </w:t>
      </w:r>
      <w:r>
        <w:rPr>
          <w:rFonts w:ascii="KCFTRC+CMR10"/>
          <w:color w:val="000000"/>
          <w:spacing w:val="-1"/>
          <w:sz w:val="20"/>
        </w:rPr>
        <w:t>30-minute</w:t>
      </w:r>
      <w:r>
        <w:rPr>
          <w:rFonts w:ascii="Times New Roman"/>
          <w:color w:val="000000"/>
          <w:spacing w:val="12"/>
          <w:sz w:val="20"/>
        </w:rPr>
        <w:t xml:space="preserve"> </w:t>
      </w:r>
      <w:r>
        <w:rPr>
          <w:rFonts w:ascii="KCFTRC+CMR10"/>
          <w:color w:val="000000"/>
          <w:spacing w:val="-3"/>
          <w:sz w:val="20"/>
        </w:rPr>
        <w:t>interval</w:t>
      </w:r>
      <w:r>
        <w:rPr>
          <w:rFonts w:ascii="Times New Roman"/>
          <w:color w:val="000000"/>
          <w:spacing w:val="14"/>
          <w:sz w:val="20"/>
        </w:rPr>
        <w:t xml:space="preserve"> </w:t>
      </w:r>
      <w:r>
        <w:rPr>
          <w:rFonts w:ascii="KCFTRC+CMR10"/>
          <w:color w:val="000000"/>
          <w:sz w:val="20"/>
        </w:rPr>
        <w:t>consumption</w:t>
      </w:r>
      <w:r>
        <w:rPr>
          <w:rFonts w:ascii="Times New Roman"/>
          <w:color w:val="000000"/>
          <w:spacing w:val="11"/>
          <w:sz w:val="20"/>
        </w:rPr>
        <w:t xml:space="preserve"> </w:t>
      </w:r>
      <w:r>
        <w:rPr>
          <w:rFonts w:ascii="KCFTRC+CMR10"/>
          <w:color w:val="000000"/>
          <w:sz w:val="20"/>
        </w:rPr>
        <w:t>data</w:t>
      </w:r>
      <w:r>
        <w:rPr>
          <w:rFonts w:ascii="Times New Roman"/>
          <w:color w:val="000000"/>
          <w:spacing w:val="11"/>
          <w:sz w:val="20"/>
        </w:rPr>
        <w:t xml:space="preserve"> </w:t>
      </w:r>
      <w:r>
        <w:rPr>
          <w:rFonts w:ascii="KCFTRC+CMR10"/>
          <w:color w:val="000000"/>
          <w:sz w:val="20"/>
        </w:rPr>
        <w:t>and</w:t>
      </w:r>
      <w:r>
        <w:rPr>
          <w:rFonts w:ascii="Times New Roman"/>
          <w:color w:val="000000"/>
          <w:spacing w:val="11"/>
          <w:sz w:val="20"/>
        </w:rPr>
        <w:t xml:space="preserve"> </w:t>
      </w:r>
      <w:r>
        <w:rPr>
          <w:rFonts w:ascii="KCFTRC+CMR10"/>
          <w:color w:val="000000"/>
          <w:sz w:val="20"/>
        </w:rPr>
        <w:t>reliable</w:t>
      </w:r>
      <w:r>
        <w:rPr>
          <w:rFonts w:ascii="Times New Roman"/>
          <w:color w:val="000000"/>
          <w:spacing w:val="11"/>
          <w:sz w:val="20"/>
        </w:rPr>
        <w:t xml:space="preserve"> </w:t>
      </w:r>
      <w:r>
        <w:rPr>
          <w:rFonts w:ascii="KCFTRC+CMR10"/>
          <w:color w:val="000000"/>
          <w:spacing w:val="-1"/>
          <w:sz w:val="20"/>
        </w:rPr>
        <w:t>weather</w:t>
      </w:r>
      <w:r>
        <w:rPr>
          <w:rFonts w:ascii="Times New Roman"/>
          <w:color w:val="000000"/>
          <w:spacing w:val="13"/>
          <w:sz w:val="20"/>
        </w:rPr>
        <w:t xml:space="preserve"> </w:t>
      </w:r>
      <w:r>
        <w:rPr>
          <w:rFonts w:ascii="KCFTRC+CMR10"/>
          <w:color w:val="000000"/>
          <w:sz w:val="20"/>
        </w:rPr>
        <w:t>data</w:t>
      </w:r>
      <w:r>
        <w:rPr>
          <w:rFonts w:ascii="Times New Roman"/>
          <w:color w:val="000000"/>
          <w:spacing w:val="11"/>
          <w:sz w:val="20"/>
        </w:rPr>
        <w:t xml:space="preserve"> </w:t>
      </w:r>
      <w:r>
        <w:rPr>
          <w:rFonts w:ascii="KCFTRC+CMR10"/>
          <w:color w:val="000000"/>
          <w:sz w:val="20"/>
        </w:rPr>
        <w:t>with</w:t>
      </w:r>
      <w:r>
        <w:rPr>
          <w:rFonts w:ascii="Times New Roman"/>
          <w:color w:val="000000"/>
          <w:spacing w:val="11"/>
          <w:sz w:val="20"/>
        </w:rPr>
        <w:t xml:space="preserve"> </w:t>
      </w:r>
      <w:r>
        <w:rPr>
          <w:rFonts w:ascii="KCFTRC+CMR10"/>
          <w:color w:val="000000"/>
          <w:sz w:val="20"/>
        </w:rPr>
        <w:t>an</w:t>
      </w:r>
    </w:p>
    <w:p w14:paraId="201F6D34" w14:textId="77777777" w:rsidR="00CF0253" w:rsidRDefault="00252649">
      <w:pPr>
        <w:spacing w:before="149" w:after="0" w:line="209" w:lineRule="exact"/>
        <w:jc w:val="left"/>
        <w:rPr>
          <w:rFonts w:ascii="Times New Roman"/>
          <w:color w:val="000000"/>
          <w:sz w:val="20"/>
        </w:rPr>
      </w:pPr>
      <w:r>
        <w:rPr>
          <w:rFonts w:ascii="KCFTRC+CMR10"/>
          <w:color w:val="000000"/>
          <w:sz w:val="20"/>
        </w:rPr>
        <w:t>appropriate</w:t>
      </w:r>
      <w:r>
        <w:rPr>
          <w:rFonts w:ascii="Times New Roman"/>
          <w:color w:val="000000"/>
          <w:spacing w:val="16"/>
          <w:sz w:val="20"/>
        </w:rPr>
        <w:t xml:space="preserve"> </w:t>
      </w:r>
      <w:r>
        <w:rPr>
          <w:rFonts w:ascii="KCFTRC+CMR10"/>
          <w:color w:val="000000"/>
          <w:spacing w:val="-2"/>
          <w:sz w:val="20"/>
        </w:rPr>
        <w:t>level</w:t>
      </w:r>
      <w:r>
        <w:rPr>
          <w:rFonts w:ascii="Times New Roman"/>
          <w:color w:val="000000"/>
          <w:spacing w:val="18"/>
          <w:sz w:val="20"/>
        </w:rPr>
        <w:t xml:space="preserve"> </w:t>
      </w:r>
      <w:r>
        <w:rPr>
          <w:rFonts w:ascii="KCFTRC+CMR10"/>
          <w:color w:val="000000"/>
          <w:sz w:val="20"/>
        </w:rPr>
        <w:t>of</w:t>
      </w:r>
      <w:r>
        <w:rPr>
          <w:rFonts w:ascii="Times New Roman"/>
          <w:color w:val="000000"/>
          <w:spacing w:val="17"/>
          <w:sz w:val="20"/>
        </w:rPr>
        <w:t xml:space="preserve"> </w:t>
      </w:r>
      <w:r>
        <w:rPr>
          <w:rFonts w:ascii="KCFTRC+CMR10"/>
          <w:color w:val="000000"/>
          <w:sz w:val="20"/>
        </w:rPr>
        <w:t>resolution.</w:t>
      </w:r>
    </w:p>
    <w:p w14:paraId="70AD169D" w14:textId="77777777" w:rsidR="00CF0253" w:rsidRDefault="00252649">
      <w:pPr>
        <w:spacing w:before="149" w:after="0" w:line="209" w:lineRule="exact"/>
        <w:ind w:left="299"/>
        <w:jc w:val="left"/>
        <w:rPr>
          <w:rFonts w:ascii="Times New Roman"/>
          <w:color w:val="000000"/>
          <w:sz w:val="20"/>
        </w:rPr>
      </w:pPr>
      <w:r>
        <w:rPr>
          <w:rFonts w:ascii="KCFTRC+CMR10"/>
          <w:color w:val="000000"/>
          <w:sz w:val="20"/>
        </w:rPr>
        <w:t>The</w:t>
      </w:r>
      <w:r>
        <w:rPr>
          <w:rFonts w:ascii="Times New Roman"/>
          <w:color w:val="000000"/>
          <w:spacing w:val="26"/>
          <w:sz w:val="20"/>
        </w:rPr>
        <w:t xml:space="preserve"> </w:t>
      </w:r>
      <w:r>
        <w:rPr>
          <w:rFonts w:ascii="KCFTRC+CMR10"/>
          <w:color w:val="000000"/>
          <w:spacing w:val="-1"/>
          <w:sz w:val="20"/>
        </w:rPr>
        <w:t>electricity</w:t>
      </w:r>
      <w:r>
        <w:rPr>
          <w:rFonts w:ascii="Times New Roman"/>
          <w:color w:val="000000"/>
          <w:spacing w:val="27"/>
          <w:sz w:val="20"/>
        </w:rPr>
        <w:t xml:space="preserve"> </w:t>
      </w:r>
      <w:r>
        <w:rPr>
          <w:rFonts w:ascii="KCFTRC+CMR10"/>
          <w:color w:val="000000"/>
          <w:spacing w:val="-1"/>
          <w:sz w:val="20"/>
        </w:rPr>
        <w:t>savings</w:t>
      </w:r>
      <w:r>
        <w:rPr>
          <w:rFonts w:ascii="Times New Roman"/>
          <w:color w:val="000000"/>
          <w:spacing w:val="27"/>
          <w:sz w:val="20"/>
        </w:rPr>
        <w:t xml:space="preserve"> </w:t>
      </w:r>
      <w:r>
        <w:rPr>
          <w:rFonts w:ascii="KCFTRC+CMR10"/>
          <w:color w:val="000000"/>
          <w:sz w:val="20"/>
        </w:rPr>
        <w:t>associated</w:t>
      </w:r>
      <w:r>
        <w:rPr>
          <w:rFonts w:ascii="Times New Roman"/>
          <w:color w:val="000000"/>
          <w:spacing w:val="26"/>
          <w:sz w:val="20"/>
        </w:rPr>
        <w:t xml:space="preserve"> </w:t>
      </w:r>
      <w:r>
        <w:rPr>
          <w:rFonts w:ascii="KCFTRC+CMR10"/>
          <w:color w:val="000000"/>
          <w:sz w:val="20"/>
        </w:rPr>
        <w:t>with</w:t>
      </w:r>
      <w:r>
        <w:rPr>
          <w:rFonts w:ascii="Times New Roman"/>
          <w:color w:val="000000"/>
          <w:spacing w:val="26"/>
          <w:sz w:val="20"/>
        </w:rPr>
        <w:t xml:space="preserve"> </w:t>
      </w:r>
      <w:r>
        <w:rPr>
          <w:rFonts w:ascii="KCFTRC+CMR10"/>
          <w:color w:val="000000"/>
          <w:sz w:val="20"/>
        </w:rPr>
        <w:t>for-heating</w:t>
      </w:r>
      <w:r>
        <w:rPr>
          <w:rFonts w:ascii="Times New Roman"/>
          <w:color w:val="000000"/>
          <w:spacing w:val="26"/>
          <w:sz w:val="20"/>
        </w:rPr>
        <w:t xml:space="preserve"> </w:t>
      </w:r>
      <w:r>
        <w:rPr>
          <w:rFonts w:ascii="KCFTRC+CMR10"/>
          <w:color w:val="000000"/>
          <w:spacing w:val="-1"/>
          <w:sz w:val="20"/>
        </w:rPr>
        <w:t>electricity</w:t>
      </w:r>
      <w:r>
        <w:rPr>
          <w:rFonts w:ascii="Times New Roman"/>
          <w:color w:val="000000"/>
          <w:spacing w:val="27"/>
          <w:sz w:val="20"/>
        </w:rPr>
        <w:t xml:space="preserve"> </w:t>
      </w:r>
      <w:r>
        <w:rPr>
          <w:rFonts w:ascii="KCFTRC+CMR10"/>
          <w:color w:val="000000"/>
          <w:sz w:val="20"/>
        </w:rPr>
        <w:t>consumption</w:t>
      </w:r>
      <w:r>
        <w:rPr>
          <w:rFonts w:ascii="Times New Roman"/>
          <w:color w:val="000000"/>
          <w:spacing w:val="26"/>
          <w:sz w:val="20"/>
        </w:rPr>
        <w:t xml:space="preserve"> </w:t>
      </w:r>
      <w:r>
        <w:rPr>
          <w:rFonts w:ascii="KCFTRC+CMR10"/>
          <w:color w:val="000000"/>
          <w:sz w:val="20"/>
        </w:rPr>
        <w:t>are</w:t>
      </w:r>
      <w:r>
        <w:rPr>
          <w:rFonts w:ascii="Times New Roman"/>
          <w:color w:val="000000"/>
          <w:spacing w:val="26"/>
          <w:sz w:val="20"/>
        </w:rPr>
        <w:t xml:space="preserve"> </w:t>
      </w:r>
      <w:r>
        <w:rPr>
          <w:rFonts w:ascii="KCFTRC+CMR10"/>
          <w:color w:val="000000"/>
          <w:sz w:val="20"/>
        </w:rPr>
        <w:t>disaggregated</w:t>
      </w:r>
      <w:r>
        <w:rPr>
          <w:rFonts w:ascii="Times New Roman"/>
          <w:color w:val="000000"/>
          <w:spacing w:val="26"/>
          <w:sz w:val="20"/>
        </w:rPr>
        <w:t xml:space="preserve"> </w:t>
      </w:r>
      <w:r>
        <w:rPr>
          <w:rFonts w:ascii="KCFTRC+CMR10"/>
          <w:color w:val="000000"/>
          <w:sz w:val="20"/>
        </w:rPr>
        <w:t>using</w:t>
      </w:r>
      <w:r>
        <w:rPr>
          <w:rFonts w:ascii="Times New Roman"/>
          <w:color w:val="000000"/>
          <w:spacing w:val="26"/>
          <w:sz w:val="20"/>
        </w:rPr>
        <w:t xml:space="preserve"> </w:t>
      </w:r>
      <w:r>
        <w:rPr>
          <w:rFonts w:ascii="KCFTRC+CMR10"/>
          <w:color w:val="000000"/>
          <w:spacing w:val="-2"/>
          <w:sz w:val="20"/>
        </w:rPr>
        <w:t>average</w:t>
      </w:r>
    </w:p>
    <w:p w14:paraId="3B49841D" w14:textId="77777777" w:rsidR="00CF0253" w:rsidRDefault="00252649">
      <w:pPr>
        <w:spacing w:before="149" w:after="0" w:line="209" w:lineRule="exact"/>
        <w:jc w:val="left"/>
        <w:rPr>
          <w:rFonts w:ascii="Times New Roman"/>
          <w:color w:val="000000"/>
          <w:sz w:val="20"/>
        </w:rPr>
      </w:pPr>
      <w:r>
        <w:rPr>
          <w:rFonts w:ascii="KCFTRC+CMR10"/>
          <w:color w:val="000000"/>
          <w:sz w:val="20"/>
        </w:rPr>
        <w:t>daily</w:t>
      </w:r>
      <w:r>
        <w:rPr>
          <w:rFonts w:ascii="Times New Roman"/>
          <w:color w:val="000000"/>
          <w:spacing w:val="6"/>
          <w:sz w:val="20"/>
        </w:rPr>
        <w:t xml:space="preserve"> </w:t>
      </w:r>
      <w:r>
        <w:rPr>
          <w:rFonts w:ascii="KCFTRC+CMR10"/>
          <w:color w:val="000000"/>
          <w:sz w:val="20"/>
        </w:rPr>
        <w:t>temperatures</w:t>
      </w:r>
      <w:r>
        <w:rPr>
          <w:rFonts w:ascii="Times New Roman"/>
          <w:color w:val="000000"/>
          <w:spacing w:val="6"/>
          <w:sz w:val="20"/>
        </w:rPr>
        <w:t xml:space="preserve"> </w:t>
      </w:r>
      <w:r>
        <w:rPr>
          <w:rFonts w:ascii="KCFTRC+CMR10"/>
          <w:color w:val="000000"/>
          <w:sz w:val="20"/>
        </w:rPr>
        <w:t>from</w:t>
      </w:r>
      <w:r>
        <w:rPr>
          <w:rFonts w:ascii="Times New Roman"/>
          <w:color w:val="000000"/>
          <w:spacing w:val="6"/>
          <w:sz w:val="20"/>
        </w:rPr>
        <w:t xml:space="preserve"> </w:t>
      </w:r>
      <w:r>
        <w:rPr>
          <w:rFonts w:ascii="KCFTRC+CMR10"/>
          <w:color w:val="000000"/>
          <w:sz w:val="20"/>
        </w:rPr>
        <w:t>the</w:t>
      </w:r>
      <w:r>
        <w:rPr>
          <w:rFonts w:ascii="Times New Roman"/>
          <w:color w:val="000000"/>
          <w:spacing w:val="6"/>
          <w:sz w:val="20"/>
        </w:rPr>
        <w:t xml:space="preserve"> </w:t>
      </w:r>
      <w:r>
        <w:rPr>
          <w:rFonts w:ascii="KCFTRC+CMR10"/>
          <w:color w:val="000000"/>
          <w:sz w:val="20"/>
        </w:rPr>
        <w:t>total</w:t>
      </w:r>
      <w:r>
        <w:rPr>
          <w:rFonts w:ascii="Times New Roman"/>
          <w:color w:val="000000"/>
          <w:spacing w:val="6"/>
          <w:sz w:val="20"/>
        </w:rPr>
        <w:t xml:space="preserve"> </w:t>
      </w:r>
      <w:r>
        <w:rPr>
          <w:rFonts w:ascii="KCFTRC+CMR10"/>
          <w:color w:val="000000"/>
          <w:spacing w:val="-1"/>
          <w:sz w:val="20"/>
        </w:rPr>
        <w:t>savings</w:t>
      </w:r>
      <w:r>
        <w:rPr>
          <w:rFonts w:ascii="Times New Roman"/>
          <w:color w:val="000000"/>
          <w:spacing w:val="7"/>
          <w:sz w:val="20"/>
        </w:rPr>
        <w:t xml:space="preserve"> </w:t>
      </w:r>
      <w:r>
        <w:rPr>
          <w:rFonts w:ascii="KCFTRC+CMR10"/>
          <w:color w:val="000000"/>
          <w:sz w:val="20"/>
        </w:rPr>
        <w:t>resulting</w:t>
      </w:r>
      <w:r>
        <w:rPr>
          <w:rFonts w:ascii="Times New Roman"/>
          <w:color w:val="000000"/>
          <w:spacing w:val="6"/>
          <w:sz w:val="20"/>
        </w:rPr>
        <w:t xml:space="preserve"> </w:t>
      </w:r>
      <w:r>
        <w:rPr>
          <w:rFonts w:ascii="KCFTRC+CMR10"/>
          <w:color w:val="000000"/>
          <w:sz w:val="20"/>
        </w:rPr>
        <w:t>from</w:t>
      </w:r>
      <w:r>
        <w:rPr>
          <w:rFonts w:ascii="Times New Roman"/>
          <w:color w:val="000000"/>
          <w:spacing w:val="6"/>
          <w:sz w:val="20"/>
        </w:rPr>
        <w:t xml:space="preserve"> </w:t>
      </w:r>
      <w:r>
        <w:rPr>
          <w:rFonts w:ascii="KCFTRC+CMR10"/>
          <w:color w:val="000000"/>
          <w:sz w:val="20"/>
        </w:rPr>
        <w:t>the</w:t>
      </w:r>
      <w:r>
        <w:rPr>
          <w:rFonts w:ascii="Times New Roman"/>
          <w:color w:val="000000"/>
          <w:spacing w:val="6"/>
          <w:sz w:val="20"/>
        </w:rPr>
        <w:t xml:space="preserve"> </w:t>
      </w:r>
      <w:r>
        <w:rPr>
          <w:rFonts w:ascii="KCFTRC+CMR10"/>
          <w:color w:val="000000"/>
          <w:sz w:val="20"/>
        </w:rPr>
        <w:t>introduction</w:t>
      </w:r>
      <w:r>
        <w:rPr>
          <w:rFonts w:ascii="Times New Roman"/>
          <w:color w:val="000000"/>
          <w:spacing w:val="6"/>
          <w:sz w:val="20"/>
        </w:rPr>
        <w:t xml:space="preserve"> </w:t>
      </w:r>
      <w:r>
        <w:rPr>
          <w:rFonts w:ascii="KCFTRC+CMR10"/>
          <w:color w:val="000000"/>
          <w:sz w:val="20"/>
        </w:rPr>
        <w:t>of</w:t>
      </w:r>
      <w:r>
        <w:rPr>
          <w:rFonts w:ascii="Times New Roman"/>
          <w:color w:val="000000"/>
          <w:spacing w:val="6"/>
          <w:sz w:val="20"/>
        </w:rPr>
        <w:t xml:space="preserve"> </w:t>
      </w:r>
      <w:r>
        <w:rPr>
          <w:rFonts w:ascii="KCFTRC+CMR10"/>
          <w:color w:val="000000"/>
          <w:sz w:val="20"/>
        </w:rPr>
        <w:t>TOU</w:t>
      </w:r>
      <w:r>
        <w:rPr>
          <w:rFonts w:ascii="Times New Roman"/>
          <w:color w:val="000000"/>
          <w:spacing w:val="6"/>
          <w:sz w:val="20"/>
        </w:rPr>
        <w:t xml:space="preserve"> </w:t>
      </w:r>
      <w:r>
        <w:rPr>
          <w:rFonts w:ascii="KCFTRC+CMR10"/>
          <w:color w:val="000000"/>
          <w:sz w:val="20"/>
        </w:rPr>
        <w:t>prices.</w:t>
      </w:r>
      <w:r>
        <w:rPr>
          <w:rFonts w:ascii="Times New Roman"/>
          <w:color w:val="000000"/>
          <w:spacing w:val="35"/>
          <w:sz w:val="20"/>
        </w:rPr>
        <w:t xml:space="preserve"> </w:t>
      </w:r>
      <w:r>
        <w:rPr>
          <w:rFonts w:ascii="KCFTRC+CMR10"/>
          <w:color w:val="000000"/>
          <w:sz w:val="20"/>
        </w:rPr>
        <w:t>More</w:t>
      </w:r>
      <w:r>
        <w:rPr>
          <w:rFonts w:ascii="Times New Roman"/>
          <w:color w:val="000000"/>
          <w:spacing w:val="6"/>
          <w:sz w:val="20"/>
        </w:rPr>
        <w:t xml:space="preserve"> </w:t>
      </w:r>
      <w:r>
        <w:rPr>
          <w:rFonts w:ascii="KCFTRC+CMR10"/>
          <w:color w:val="000000"/>
          <w:spacing w:val="-1"/>
          <w:sz w:val="20"/>
        </w:rPr>
        <w:t>granular</w:t>
      </w:r>
      <w:r>
        <w:rPr>
          <w:rFonts w:ascii="Times New Roman"/>
          <w:color w:val="000000"/>
          <w:spacing w:val="7"/>
          <w:sz w:val="20"/>
        </w:rPr>
        <w:t xml:space="preserve"> </w:t>
      </w:r>
      <w:r>
        <w:rPr>
          <w:rFonts w:ascii="KCFTRC+CMR10"/>
          <w:color w:val="000000"/>
          <w:spacing w:val="1"/>
          <w:sz w:val="20"/>
        </w:rPr>
        <w:t>temper-</w:t>
      </w:r>
    </w:p>
    <w:p w14:paraId="0E5E28C6" w14:textId="77777777" w:rsidR="00CF0253" w:rsidRDefault="00252649">
      <w:pPr>
        <w:spacing w:before="149" w:after="0" w:line="209" w:lineRule="exact"/>
        <w:jc w:val="left"/>
        <w:rPr>
          <w:rFonts w:ascii="Times New Roman"/>
          <w:color w:val="000000"/>
          <w:sz w:val="20"/>
        </w:rPr>
      </w:pPr>
      <w:proofErr w:type="spellStart"/>
      <w:r>
        <w:rPr>
          <w:rFonts w:ascii="KCFTRC+CMR10"/>
          <w:color w:val="000000"/>
          <w:sz w:val="20"/>
        </w:rPr>
        <w:t>atures</w:t>
      </w:r>
      <w:proofErr w:type="spellEnd"/>
      <w:r>
        <w:rPr>
          <w:rFonts w:ascii="KCFTRC+CMR10"/>
          <w:color w:val="000000"/>
          <w:sz w:val="20"/>
        </w:rPr>
        <w:t>,</w:t>
      </w:r>
      <w:r>
        <w:rPr>
          <w:rFonts w:ascii="Times New Roman"/>
          <w:color w:val="000000"/>
          <w:spacing w:val="14"/>
          <w:sz w:val="20"/>
        </w:rPr>
        <w:t xml:space="preserve"> </w:t>
      </w:r>
      <w:r>
        <w:rPr>
          <w:rFonts w:ascii="KCFTRC+CMR10"/>
          <w:color w:val="000000"/>
          <w:spacing w:val="-2"/>
          <w:sz w:val="20"/>
        </w:rPr>
        <w:t>like</w:t>
      </w:r>
      <w:r>
        <w:rPr>
          <w:rFonts w:ascii="Times New Roman"/>
          <w:color w:val="000000"/>
          <w:spacing w:val="15"/>
          <w:sz w:val="20"/>
        </w:rPr>
        <w:t xml:space="preserve"> </w:t>
      </w:r>
      <w:r>
        <w:rPr>
          <w:rFonts w:ascii="KCFTRC+CMR10"/>
          <w:color w:val="000000"/>
          <w:sz w:val="20"/>
        </w:rPr>
        <w:t>hourly</w:t>
      </w:r>
      <w:r>
        <w:rPr>
          <w:rFonts w:ascii="Times New Roman"/>
          <w:color w:val="000000"/>
          <w:spacing w:val="13"/>
          <w:sz w:val="20"/>
        </w:rPr>
        <w:t xml:space="preserve"> </w:t>
      </w:r>
      <w:r>
        <w:rPr>
          <w:rFonts w:ascii="KCFTRC+CMR10"/>
          <w:color w:val="000000"/>
          <w:sz w:val="20"/>
        </w:rPr>
        <w:t>temperatures,</w:t>
      </w:r>
      <w:r>
        <w:rPr>
          <w:rFonts w:ascii="Times New Roman"/>
          <w:color w:val="000000"/>
          <w:spacing w:val="14"/>
          <w:sz w:val="20"/>
        </w:rPr>
        <w:t xml:space="preserve"> </w:t>
      </w:r>
      <w:r>
        <w:rPr>
          <w:rFonts w:ascii="KCFTRC+CMR10"/>
          <w:color w:val="000000"/>
          <w:sz w:val="20"/>
        </w:rPr>
        <w:t>are</w:t>
      </w:r>
      <w:r>
        <w:rPr>
          <w:rFonts w:ascii="Times New Roman"/>
          <w:color w:val="000000"/>
          <w:spacing w:val="13"/>
          <w:sz w:val="20"/>
        </w:rPr>
        <w:t xml:space="preserve"> </w:t>
      </w:r>
      <w:r>
        <w:rPr>
          <w:rFonts w:ascii="KCFTRC+CMR10"/>
          <w:color w:val="000000"/>
          <w:sz w:val="20"/>
        </w:rPr>
        <w:t>not</w:t>
      </w:r>
      <w:r>
        <w:rPr>
          <w:rFonts w:ascii="Times New Roman"/>
          <w:color w:val="000000"/>
          <w:spacing w:val="14"/>
          <w:sz w:val="20"/>
        </w:rPr>
        <w:t xml:space="preserve"> </w:t>
      </w:r>
      <w:r>
        <w:rPr>
          <w:rFonts w:ascii="KCFTRC+CMR10"/>
          <w:color w:val="000000"/>
          <w:sz w:val="20"/>
        </w:rPr>
        <w:t>a</w:t>
      </w:r>
      <w:r>
        <w:rPr>
          <w:rFonts w:ascii="Times New Roman"/>
          <w:color w:val="000000"/>
          <w:spacing w:val="13"/>
          <w:sz w:val="20"/>
        </w:rPr>
        <w:t xml:space="preserve"> </w:t>
      </w:r>
      <w:r>
        <w:rPr>
          <w:rFonts w:ascii="KCFTRC+CMR10"/>
          <w:color w:val="000000"/>
          <w:spacing w:val="-1"/>
          <w:sz w:val="20"/>
        </w:rPr>
        <w:t>dominant</w:t>
      </w:r>
      <w:r>
        <w:rPr>
          <w:rFonts w:ascii="Times New Roman"/>
          <w:color w:val="000000"/>
          <w:spacing w:val="14"/>
          <w:sz w:val="20"/>
        </w:rPr>
        <w:t xml:space="preserve"> </w:t>
      </w:r>
      <w:r>
        <w:rPr>
          <w:rFonts w:ascii="KCFTRC+CMR10"/>
          <w:color w:val="000000"/>
          <w:spacing w:val="-1"/>
          <w:sz w:val="20"/>
        </w:rPr>
        <w:t>determinant</w:t>
      </w:r>
      <w:r>
        <w:rPr>
          <w:rFonts w:ascii="Times New Roman"/>
          <w:color w:val="000000"/>
          <w:spacing w:val="14"/>
          <w:sz w:val="20"/>
        </w:rPr>
        <w:t xml:space="preserve"> </w:t>
      </w:r>
      <w:r>
        <w:rPr>
          <w:rFonts w:ascii="KCFTRC+CMR10"/>
          <w:color w:val="000000"/>
          <w:sz w:val="20"/>
        </w:rPr>
        <w:t>of</w:t>
      </w:r>
      <w:r>
        <w:rPr>
          <w:rFonts w:ascii="Times New Roman"/>
          <w:color w:val="000000"/>
          <w:spacing w:val="14"/>
          <w:sz w:val="20"/>
        </w:rPr>
        <w:t xml:space="preserve"> </w:t>
      </w:r>
      <w:r>
        <w:rPr>
          <w:rFonts w:ascii="KCFTRC+CMR10"/>
          <w:color w:val="000000"/>
          <w:spacing w:val="-1"/>
          <w:sz w:val="20"/>
        </w:rPr>
        <w:t>electricity</w:t>
      </w:r>
      <w:r>
        <w:rPr>
          <w:rFonts w:ascii="Times New Roman"/>
          <w:color w:val="000000"/>
          <w:spacing w:val="14"/>
          <w:sz w:val="20"/>
        </w:rPr>
        <w:t xml:space="preserve"> </w:t>
      </w:r>
      <w:r>
        <w:rPr>
          <w:rFonts w:ascii="KCFTRC+CMR10"/>
          <w:color w:val="000000"/>
          <w:sz w:val="20"/>
        </w:rPr>
        <w:t>demand</w:t>
      </w:r>
      <w:r>
        <w:rPr>
          <w:rFonts w:ascii="Times New Roman"/>
          <w:color w:val="000000"/>
          <w:spacing w:val="13"/>
          <w:sz w:val="20"/>
        </w:rPr>
        <w:t xml:space="preserve"> </w:t>
      </w:r>
      <w:r>
        <w:rPr>
          <w:rFonts w:ascii="KCFTRC+CMR10"/>
          <w:color w:val="000000"/>
          <w:sz w:val="20"/>
        </w:rPr>
        <w:t>for</w:t>
      </w:r>
      <w:r>
        <w:rPr>
          <w:rFonts w:ascii="Times New Roman"/>
          <w:color w:val="000000"/>
          <w:spacing w:val="13"/>
          <w:sz w:val="20"/>
        </w:rPr>
        <w:t xml:space="preserve"> </w:t>
      </w:r>
      <w:r>
        <w:rPr>
          <w:rFonts w:ascii="KCFTRC+CMR10"/>
          <w:color w:val="000000"/>
          <w:sz w:val="20"/>
        </w:rPr>
        <w:t>temperature-control</w:t>
      </w:r>
    </w:p>
    <w:p w14:paraId="4D4EFE68" w14:textId="77777777" w:rsidR="00CF0253" w:rsidRDefault="00252649">
      <w:pPr>
        <w:spacing w:before="149" w:after="0" w:line="209" w:lineRule="exact"/>
        <w:jc w:val="left"/>
        <w:rPr>
          <w:rFonts w:ascii="Times New Roman"/>
          <w:color w:val="000000"/>
          <w:sz w:val="20"/>
        </w:rPr>
      </w:pPr>
      <w:r>
        <w:rPr>
          <w:rFonts w:ascii="KCFTRC+CMR10"/>
          <w:color w:val="000000"/>
          <w:sz w:val="20"/>
        </w:rPr>
        <w:t>uses</w:t>
      </w:r>
      <w:r>
        <w:rPr>
          <w:rFonts w:ascii="Times New Roman"/>
          <w:color w:val="000000"/>
          <w:spacing w:val="17"/>
          <w:sz w:val="20"/>
        </w:rPr>
        <w:t xml:space="preserve"> </w:t>
      </w:r>
      <w:r>
        <w:rPr>
          <w:rFonts w:ascii="KCFTRC+CMR10"/>
          <w:color w:val="000000"/>
          <w:sz w:val="20"/>
        </w:rPr>
        <w:t>at</w:t>
      </w:r>
      <w:r>
        <w:rPr>
          <w:rFonts w:ascii="Times New Roman"/>
          <w:color w:val="000000"/>
          <w:spacing w:val="17"/>
          <w:sz w:val="20"/>
        </w:rPr>
        <w:t xml:space="preserve"> </w:t>
      </w:r>
      <w:r>
        <w:rPr>
          <w:rFonts w:ascii="KCFTRC+CMR10"/>
          <w:color w:val="000000"/>
          <w:sz w:val="20"/>
        </w:rPr>
        <w:t>a</w:t>
      </w:r>
      <w:r>
        <w:rPr>
          <w:rFonts w:ascii="Times New Roman"/>
          <w:color w:val="000000"/>
          <w:spacing w:val="17"/>
          <w:sz w:val="20"/>
        </w:rPr>
        <w:t xml:space="preserve"> </w:t>
      </w:r>
      <w:r>
        <w:rPr>
          <w:rFonts w:ascii="KCFTRC+CMR10"/>
          <w:color w:val="000000"/>
          <w:sz w:val="20"/>
        </w:rPr>
        <w:t>point</w:t>
      </w:r>
      <w:r>
        <w:rPr>
          <w:rFonts w:ascii="Times New Roman"/>
          <w:color w:val="000000"/>
          <w:spacing w:val="17"/>
          <w:sz w:val="20"/>
        </w:rPr>
        <w:t xml:space="preserve"> </w:t>
      </w:r>
      <w:r>
        <w:rPr>
          <w:rFonts w:ascii="KCFTRC+CMR10"/>
          <w:color w:val="000000"/>
          <w:sz w:val="20"/>
        </w:rPr>
        <w:t>in</w:t>
      </w:r>
      <w:r>
        <w:rPr>
          <w:rFonts w:ascii="Times New Roman"/>
          <w:color w:val="000000"/>
          <w:spacing w:val="17"/>
          <w:sz w:val="20"/>
        </w:rPr>
        <w:t xml:space="preserve"> </w:t>
      </w:r>
      <w:r>
        <w:rPr>
          <w:rFonts w:ascii="KCFTRC+CMR10"/>
          <w:color w:val="000000"/>
          <w:sz w:val="20"/>
        </w:rPr>
        <w:t>time.</w:t>
      </w:r>
      <w:r>
        <w:rPr>
          <w:rFonts w:ascii="Times New Roman"/>
          <w:color w:val="000000"/>
          <w:spacing w:val="41"/>
          <w:sz w:val="20"/>
        </w:rPr>
        <w:t xml:space="preserve"> </w:t>
      </w:r>
      <w:r>
        <w:rPr>
          <w:rFonts w:ascii="KCFTRC+CMR10"/>
          <w:color w:val="000000"/>
          <w:sz w:val="20"/>
        </w:rPr>
        <w:t>It</w:t>
      </w:r>
      <w:r>
        <w:rPr>
          <w:rFonts w:ascii="Times New Roman"/>
          <w:color w:val="000000"/>
          <w:spacing w:val="17"/>
          <w:sz w:val="20"/>
        </w:rPr>
        <w:t xml:space="preserve"> </w:t>
      </w:r>
      <w:r>
        <w:rPr>
          <w:rFonts w:ascii="KCFTRC+CMR10"/>
          <w:color w:val="000000"/>
          <w:sz w:val="20"/>
        </w:rPr>
        <w:t>is</w:t>
      </w:r>
      <w:r>
        <w:rPr>
          <w:rFonts w:ascii="Times New Roman"/>
          <w:color w:val="000000"/>
          <w:spacing w:val="17"/>
          <w:sz w:val="20"/>
        </w:rPr>
        <w:t xml:space="preserve"> </w:t>
      </w:r>
      <w:r>
        <w:rPr>
          <w:rFonts w:ascii="KCFTRC+CMR10"/>
          <w:color w:val="000000"/>
          <w:sz w:val="20"/>
        </w:rPr>
        <w:t>not</w:t>
      </w:r>
      <w:r>
        <w:rPr>
          <w:rFonts w:ascii="Times New Roman"/>
          <w:color w:val="000000"/>
          <w:spacing w:val="17"/>
          <w:sz w:val="20"/>
        </w:rPr>
        <w:t xml:space="preserve"> </w:t>
      </w:r>
      <w:r>
        <w:rPr>
          <w:rFonts w:ascii="KCFTRC+CMR10"/>
          <w:color w:val="000000"/>
          <w:sz w:val="20"/>
        </w:rPr>
        <w:t>easy</w:t>
      </w:r>
      <w:r>
        <w:rPr>
          <w:rFonts w:ascii="Times New Roman"/>
          <w:color w:val="000000"/>
          <w:spacing w:val="17"/>
          <w:sz w:val="20"/>
        </w:rPr>
        <w:t xml:space="preserve"> </w:t>
      </w:r>
      <w:r>
        <w:rPr>
          <w:rFonts w:ascii="KCFTRC+CMR10"/>
          <w:color w:val="000000"/>
          <w:sz w:val="20"/>
        </w:rPr>
        <w:t>to</w:t>
      </w:r>
      <w:r>
        <w:rPr>
          <w:rFonts w:ascii="Times New Roman"/>
          <w:color w:val="000000"/>
          <w:spacing w:val="17"/>
          <w:sz w:val="20"/>
        </w:rPr>
        <w:t xml:space="preserve"> </w:t>
      </w:r>
      <w:r>
        <w:rPr>
          <w:rFonts w:ascii="KCFTRC+CMR10"/>
          <w:color w:val="000000"/>
          <w:sz w:val="20"/>
        </w:rPr>
        <w:t>believe</w:t>
      </w:r>
      <w:r>
        <w:rPr>
          <w:rFonts w:ascii="Times New Roman"/>
          <w:color w:val="000000"/>
          <w:spacing w:val="17"/>
          <w:sz w:val="20"/>
        </w:rPr>
        <w:t xml:space="preserve"> </w:t>
      </w:r>
      <w:r>
        <w:rPr>
          <w:rFonts w:ascii="KCFTRC+CMR10"/>
          <w:color w:val="000000"/>
          <w:sz w:val="20"/>
        </w:rPr>
        <w:t>that</w:t>
      </w:r>
      <w:r>
        <w:rPr>
          <w:rFonts w:ascii="Times New Roman"/>
          <w:color w:val="000000"/>
          <w:spacing w:val="17"/>
          <w:sz w:val="20"/>
        </w:rPr>
        <w:t xml:space="preserve"> </w:t>
      </w:r>
      <w:r>
        <w:rPr>
          <w:rFonts w:ascii="KCFTRC+CMR10"/>
          <w:color w:val="000000"/>
          <w:sz w:val="20"/>
        </w:rPr>
        <w:t>households</w:t>
      </w:r>
      <w:r>
        <w:rPr>
          <w:rFonts w:ascii="Times New Roman"/>
          <w:color w:val="000000"/>
          <w:spacing w:val="17"/>
          <w:sz w:val="20"/>
        </w:rPr>
        <w:t xml:space="preserve"> </w:t>
      </w:r>
      <w:r>
        <w:rPr>
          <w:rFonts w:ascii="KCFTRC+CMR10"/>
          <w:color w:val="000000"/>
          <w:sz w:val="20"/>
        </w:rPr>
        <w:t>adjust</w:t>
      </w:r>
      <w:r>
        <w:rPr>
          <w:rFonts w:ascii="Times New Roman"/>
          <w:color w:val="000000"/>
          <w:spacing w:val="17"/>
          <w:sz w:val="20"/>
        </w:rPr>
        <w:t xml:space="preserve"> </w:t>
      </w:r>
      <w:r>
        <w:rPr>
          <w:rFonts w:ascii="KCFTRC+CMR10"/>
          <w:color w:val="000000"/>
          <w:sz w:val="20"/>
        </w:rPr>
        <w:t>their</w:t>
      </w:r>
      <w:r>
        <w:rPr>
          <w:rFonts w:ascii="Times New Roman"/>
          <w:color w:val="000000"/>
          <w:spacing w:val="17"/>
          <w:sz w:val="20"/>
        </w:rPr>
        <w:t xml:space="preserve"> </w:t>
      </w:r>
      <w:r>
        <w:rPr>
          <w:rFonts w:ascii="KCFTRC+CMR10"/>
          <w:color w:val="000000"/>
          <w:spacing w:val="-1"/>
          <w:sz w:val="20"/>
        </w:rPr>
        <w:t>electricity</w:t>
      </w:r>
      <w:r>
        <w:rPr>
          <w:rFonts w:ascii="Times New Roman"/>
          <w:color w:val="000000"/>
          <w:spacing w:val="18"/>
          <w:sz w:val="20"/>
        </w:rPr>
        <w:t xml:space="preserve"> </w:t>
      </w:r>
      <w:r>
        <w:rPr>
          <w:rFonts w:ascii="KCFTRC+CMR10"/>
          <w:color w:val="000000"/>
          <w:sz w:val="20"/>
        </w:rPr>
        <w:t>consumption</w:t>
      </w:r>
      <w:r>
        <w:rPr>
          <w:rFonts w:ascii="Times New Roman"/>
          <w:color w:val="000000"/>
          <w:spacing w:val="17"/>
          <w:sz w:val="20"/>
        </w:rPr>
        <w:t xml:space="preserve"> </w:t>
      </w:r>
      <w:r>
        <w:rPr>
          <w:rFonts w:ascii="KCFTRC+CMR10"/>
          <w:color w:val="000000"/>
          <w:sz w:val="20"/>
        </w:rPr>
        <w:t>according</w:t>
      </w:r>
    </w:p>
    <w:p w14:paraId="6A82CABF" w14:textId="77777777" w:rsidR="00CF0253" w:rsidRDefault="00252649">
      <w:pPr>
        <w:spacing w:before="171" w:after="0" w:line="169" w:lineRule="exact"/>
        <w:jc w:val="left"/>
        <w:rPr>
          <w:rFonts w:ascii="Times New Roman"/>
          <w:color w:val="000000"/>
          <w:sz w:val="16"/>
        </w:rPr>
      </w:pPr>
      <w:r>
        <w:rPr>
          <w:rFonts w:ascii="QMLHOO+CMR8"/>
          <w:color w:val="000000"/>
          <w:sz w:val="16"/>
        </w:rPr>
        <w:t>the</w:t>
      </w:r>
      <w:r>
        <w:rPr>
          <w:rFonts w:ascii="Times New Roman"/>
          <w:color w:val="000000"/>
          <w:spacing w:val="10"/>
          <w:sz w:val="16"/>
        </w:rPr>
        <w:t xml:space="preserve"> </w:t>
      </w:r>
      <w:r>
        <w:rPr>
          <w:rFonts w:ascii="QMLHOO+CMR8"/>
          <w:color w:val="000000"/>
          <w:sz w:val="16"/>
        </w:rPr>
        <w:t>results:</w:t>
      </w:r>
      <w:r>
        <w:rPr>
          <w:rFonts w:ascii="Times New Roman"/>
          <w:color w:val="000000"/>
          <w:spacing w:val="32"/>
          <w:sz w:val="16"/>
        </w:rPr>
        <w:t xml:space="preserve"> </w:t>
      </w:r>
      <w:r>
        <w:rPr>
          <w:rFonts w:ascii="QMLHOO+CMR8"/>
          <w:color w:val="000000"/>
          <w:sz w:val="16"/>
        </w:rPr>
        <w:t>1)</w:t>
      </w:r>
      <w:r>
        <w:rPr>
          <w:rFonts w:ascii="Times New Roman"/>
          <w:color w:val="000000"/>
          <w:spacing w:val="10"/>
          <w:sz w:val="16"/>
        </w:rPr>
        <w:t xml:space="preserve"> </w:t>
      </w:r>
      <w:r>
        <w:rPr>
          <w:rFonts w:ascii="QMLHOO+CMR8"/>
          <w:color w:val="000000"/>
          <w:sz w:val="16"/>
        </w:rPr>
        <w:t>Exclude</w:t>
      </w:r>
      <w:r>
        <w:rPr>
          <w:rFonts w:ascii="Times New Roman"/>
          <w:color w:val="000000"/>
          <w:spacing w:val="10"/>
          <w:sz w:val="16"/>
        </w:rPr>
        <w:t xml:space="preserve"> </w:t>
      </w:r>
      <w:r>
        <w:rPr>
          <w:rFonts w:ascii="QMLHOO+CMR8"/>
          <w:color w:val="000000"/>
          <w:sz w:val="16"/>
        </w:rPr>
        <w:t>the</w:t>
      </w:r>
      <w:r>
        <w:rPr>
          <w:rFonts w:ascii="Times New Roman"/>
          <w:color w:val="000000"/>
          <w:spacing w:val="10"/>
          <w:sz w:val="16"/>
        </w:rPr>
        <w:t xml:space="preserve"> </w:t>
      </w:r>
      <w:r>
        <w:rPr>
          <w:rFonts w:ascii="QMLHOO+CMR8"/>
          <w:color w:val="000000"/>
          <w:spacing w:val="-3"/>
          <w:sz w:val="16"/>
        </w:rPr>
        <w:t>day</w:t>
      </w:r>
      <w:r>
        <w:rPr>
          <w:rFonts w:ascii="Times New Roman"/>
          <w:color w:val="000000"/>
          <w:spacing w:val="12"/>
          <w:sz w:val="16"/>
        </w:rPr>
        <w:t xml:space="preserve"> </w:t>
      </w:r>
      <w:r>
        <w:rPr>
          <w:rFonts w:ascii="QMLHOO+CMR8"/>
          <w:color w:val="000000"/>
          <w:sz w:val="16"/>
        </w:rPr>
        <w:t>immediately</w:t>
      </w:r>
      <w:r>
        <w:rPr>
          <w:rFonts w:ascii="Times New Roman"/>
          <w:color w:val="000000"/>
          <w:spacing w:val="10"/>
          <w:sz w:val="16"/>
        </w:rPr>
        <w:t xml:space="preserve"> </w:t>
      </w:r>
      <w:r>
        <w:rPr>
          <w:rFonts w:ascii="QMLHOO+CMR8"/>
          <w:color w:val="000000"/>
          <w:spacing w:val="-1"/>
          <w:sz w:val="16"/>
        </w:rPr>
        <w:t>following</w:t>
      </w:r>
      <w:r>
        <w:rPr>
          <w:rFonts w:ascii="Times New Roman"/>
          <w:color w:val="000000"/>
          <w:spacing w:val="10"/>
          <w:sz w:val="16"/>
        </w:rPr>
        <w:t xml:space="preserve"> </w:t>
      </w:r>
      <w:r>
        <w:rPr>
          <w:rFonts w:ascii="QMLHOO+CMR8"/>
          <w:color w:val="000000"/>
          <w:sz w:val="16"/>
        </w:rPr>
        <w:t>the</w:t>
      </w:r>
      <w:r>
        <w:rPr>
          <w:rFonts w:ascii="Times New Roman"/>
          <w:color w:val="000000"/>
          <w:spacing w:val="10"/>
          <w:sz w:val="16"/>
        </w:rPr>
        <w:t xml:space="preserve"> </w:t>
      </w:r>
      <w:r>
        <w:rPr>
          <w:rFonts w:ascii="QMLHOO+CMR8"/>
          <w:color w:val="000000"/>
          <w:sz w:val="16"/>
        </w:rPr>
        <w:t>end</w:t>
      </w:r>
      <w:r>
        <w:rPr>
          <w:rFonts w:ascii="Times New Roman"/>
          <w:color w:val="000000"/>
          <w:spacing w:val="10"/>
          <w:sz w:val="16"/>
        </w:rPr>
        <w:t xml:space="preserve"> </w:t>
      </w:r>
      <w:r>
        <w:rPr>
          <w:rFonts w:ascii="QMLHOO+CMR8"/>
          <w:color w:val="000000"/>
          <w:sz w:val="16"/>
        </w:rPr>
        <w:t>of</w:t>
      </w:r>
      <w:r>
        <w:rPr>
          <w:rFonts w:ascii="Times New Roman"/>
          <w:color w:val="000000"/>
          <w:spacing w:val="10"/>
          <w:sz w:val="16"/>
        </w:rPr>
        <w:t xml:space="preserve"> </w:t>
      </w:r>
      <w:r>
        <w:rPr>
          <w:rFonts w:ascii="QMLHOO+CMR8"/>
          <w:color w:val="000000"/>
          <w:spacing w:val="-1"/>
          <w:sz w:val="16"/>
        </w:rPr>
        <w:t>daylight-saving</w:t>
      </w:r>
      <w:r>
        <w:rPr>
          <w:rFonts w:ascii="Times New Roman"/>
          <w:color w:val="000000"/>
          <w:spacing w:val="11"/>
          <w:sz w:val="16"/>
        </w:rPr>
        <w:t xml:space="preserve"> </w:t>
      </w:r>
      <w:r>
        <w:rPr>
          <w:rFonts w:ascii="QMLHOO+CMR8"/>
          <w:color w:val="000000"/>
          <w:sz w:val="16"/>
        </w:rPr>
        <w:t>time</w:t>
      </w:r>
      <w:r>
        <w:rPr>
          <w:rFonts w:ascii="Times New Roman"/>
          <w:color w:val="000000"/>
          <w:spacing w:val="10"/>
          <w:sz w:val="16"/>
        </w:rPr>
        <w:t xml:space="preserve"> </w:t>
      </w:r>
      <w:r>
        <w:rPr>
          <w:rFonts w:ascii="QMLHOO+CMR8"/>
          <w:color w:val="000000"/>
          <w:sz w:val="16"/>
        </w:rPr>
        <w:t>due</w:t>
      </w:r>
      <w:r>
        <w:rPr>
          <w:rFonts w:ascii="Times New Roman"/>
          <w:color w:val="000000"/>
          <w:spacing w:val="10"/>
          <w:sz w:val="16"/>
        </w:rPr>
        <w:t xml:space="preserve"> </w:t>
      </w:r>
      <w:r>
        <w:rPr>
          <w:rFonts w:ascii="QMLHOO+CMR8"/>
          <w:color w:val="000000"/>
          <w:sz w:val="16"/>
        </w:rPr>
        <w:t>to</w:t>
      </w:r>
      <w:r>
        <w:rPr>
          <w:rFonts w:ascii="Times New Roman"/>
          <w:color w:val="000000"/>
          <w:spacing w:val="10"/>
          <w:sz w:val="16"/>
        </w:rPr>
        <w:t xml:space="preserve"> </w:t>
      </w:r>
      <w:r>
        <w:rPr>
          <w:rFonts w:ascii="QMLHOO+CMR8"/>
          <w:color w:val="000000"/>
          <w:sz w:val="16"/>
        </w:rPr>
        <w:t>noticeably</w:t>
      </w:r>
      <w:r>
        <w:rPr>
          <w:rFonts w:ascii="Times New Roman"/>
          <w:color w:val="000000"/>
          <w:spacing w:val="10"/>
          <w:sz w:val="16"/>
        </w:rPr>
        <w:t xml:space="preserve"> </w:t>
      </w:r>
      <w:r>
        <w:rPr>
          <w:rFonts w:ascii="QMLHOO+CMR8" w:hAnsi="QMLHOO+CMR8" w:cs="QMLHOO+CMR8"/>
          <w:color w:val="000000"/>
          <w:spacing w:val="-1"/>
          <w:sz w:val="16"/>
        </w:rPr>
        <w:t>diﬀerent</w:t>
      </w:r>
      <w:r>
        <w:rPr>
          <w:rFonts w:ascii="Times New Roman"/>
          <w:color w:val="000000"/>
          <w:spacing w:val="10"/>
          <w:sz w:val="16"/>
        </w:rPr>
        <w:t xml:space="preserve"> </w:t>
      </w:r>
      <w:r>
        <w:rPr>
          <w:rFonts w:ascii="QMLHOO+CMR8"/>
          <w:color w:val="000000"/>
          <w:sz w:val="16"/>
        </w:rPr>
        <w:t>consumption</w:t>
      </w:r>
      <w:r>
        <w:rPr>
          <w:rFonts w:ascii="Times New Roman"/>
          <w:color w:val="000000"/>
          <w:spacing w:val="10"/>
          <w:sz w:val="16"/>
        </w:rPr>
        <w:t xml:space="preserve"> </w:t>
      </w:r>
      <w:r>
        <w:rPr>
          <w:rFonts w:ascii="QMLHOO+CMR8"/>
          <w:color w:val="000000"/>
          <w:spacing w:val="-1"/>
          <w:sz w:val="16"/>
        </w:rPr>
        <w:t>levels</w:t>
      </w:r>
    </w:p>
    <w:p w14:paraId="36A901F7" w14:textId="77777777" w:rsidR="00CF0253" w:rsidRDefault="00252649">
      <w:pPr>
        <w:spacing w:before="115" w:after="0" w:line="169" w:lineRule="exact"/>
        <w:jc w:val="left"/>
        <w:rPr>
          <w:rFonts w:ascii="Times New Roman"/>
          <w:color w:val="000000"/>
          <w:sz w:val="16"/>
        </w:rPr>
      </w:pPr>
      <w:proofErr w:type="gramStart"/>
      <w:r>
        <w:rPr>
          <w:rFonts w:ascii="QMLHOO+CMR8"/>
          <w:color w:val="000000"/>
          <w:sz w:val="16"/>
        </w:rPr>
        <w:t>in</w:t>
      </w:r>
      <w:proofErr w:type="gramEnd"/>
      <w:r>
        <w:rPr>
          <w:rFonts w:ascii="Times New Roman"/>
          <w:color w:val="000000"/>
          <w:spacing w:val="33"/>
          <w:sz w:val="16"/>
        </w:rPr>
        <w:t xml:space="preserve"> </w:t>
      </w:r>
      <w:r>
        <w:rPr>
          <w:rFonts w:ascii="QMLHOO+CMR8"/>
          <w:color w:val="000000"/>
          <w:sz w:val="16"/>
        </w:rPr>
        <w:t>the</w:t>
      </w:r>
      <w:r>
        <w:rPr>
          <w:rFonts w:ascii="Times New Roman"/>
          <w:color w:val="000000"/>
          <w:spacing w:val="33"/>
          <w:sz w:val="16"/>
        </w:rPr>
        <w:t xml:space="preserve"> </w:t>
      </w:r>
      <w:r>
        <w:rPr>
          <w:rFonts w:ascii="QMLHOO+CMR8"/>
          <w:color w:val="000000"/>
          <w:sz w:val="16"/>
        </w:rPr>
        <w:t>same</w:t>
      </w:r>
      <w:r>
        <w:rPr>
          <w:rFonts w:ascii="Times New Roman"/>
          <w:color w:val="000000"/>
          <w:spacing w:val="34"/>
          <w:sz w:val="16"/>
        </w:rPr>
        <w:t xml:space="preserve"> </w:t>
      </w:r>
      <w:r>
        <w:rPr>
          <w:rFonts w:ascii="QMLHOO+CMR8"/>
          <w:color w:val="000000"/>
          <w:sz w:val="16"/>
        </w:rPr>
        <w:t>hours</w:t>
      </w:r>
      <w:r>
        <w:rPr>
          <w:rFonts w:ascii="Times New Roman"/>
          <w:color w:val="000000"/>
          <w:spacing w:val="33"/>
          <w:sz w:val="16"/>
        </w:rPr>
        <w:t xml:space="preserve"> </w:t>
      </w:r>
      <w:r>
        <w:rPr>
          <w:rFonts w:ascii="QMLHOO+CMR8"/>
          <w:color w:val="000000"/>
          <w:sz w:val="16"/>
        </w:rPr>
        <w:t>of</w:t>
      </w:r>
      <w:r>
        <w:rPr>
          <w:rFonts w:ascii="Times New Roman"/>
          <w:color w:val="000000"/>
          <w:spacing w:val="34"/>
          <w:sz w:val="16"/>
        </w:rPr>
        <w:t xml:space="preserve"> </w:t>
      </w:r>
      <w:r>
        <w:rPr>
          <w:rFonts w:ascii="QMLHOO+CMR8"/>
          <w:color w:val="000000"/>
          <w:sz w:val="16"/>
        </w:rPr>
        <w:t>the</w:t>
      </w:r>
      <w:r>
        <w:rPr>
          <w:rFonts w:ascii="Times New Roman"/>
          <w:color w:val="000000"/>
          <w:spacing w:val="33"/>
          <w:sz w:val="16"/>
        </w:rPr>
        <w:t xml:space="preserve"> </w:t>
      </w:r>
      <w:r>
        <w:rPr>
          <w:rFonts w:ascii="QMLHOO+CMR8"/>
          <w:color w:val="000000"/>
          <w:spacing w:val="-2"/>
          <w:sz w:val="16"/>
        </w:rPr>
        <w:t>day;</w:t>
      </w:r>
      <w:r>
        <w:rPr>
          <w:rFonts w:ascii="Times New Roman"/>
          <w:color w:val="000000"/>
          <w:spacing w:val="44"/>
          <w:sz w:val="16"/>
        </w:rPr>
        <w:t xml:space="preserve"> </w:t>
      </w:r>
      <w:r>
        <w:rPr>
          <w:rFonts w:ascii="QMLHOO+CMR8"/>
          <w:color w:val="000000"/>
          <w:sz w:val="16"/>
        </w:rPr>
        <w:t>2)</w:t>
      </w:r>
      <w:r>
        <w:rPr>
          <w:rFonts w:ascii="Times New Roman"/>
          <w:color w:val="000000"/>
          <w:spacing w:val="34"/>
          <w:sz w:val="16"/>
        </w:rPr>
        <w:t xml:space="preserve"> </w:t>
      </w:r>
      <w:r>
        <w:rPr>
          <w:rFonts w:ascii="QMLHOO+CMR8"/>
          <w:color w:val="000000"/>
          <w:sz w:val="16"/>
        </w:rPr>
        <w:t>Drop</w:t>
      </w:r>
      <w:r>
        <w:rPr>
          <w:rFonts w:ascii="Times New Roman"/>
          <w:color w:val="000000"/>
          <w:spacing w:val="33"/>
          <w:sz w:val="16"/>
        </w:rPr>
        <w:t xml:space="preserve"> </w:t>
      </w:r>
      <w:r>
        <w:rPr>
          <w:rFonts w:ascii="QMLHOO+CMR8"/>
          <w:color w:val="000000"/>
          <w:sz w:val="16"/>
        </w:rPr>
        <w:t>the</w:t>
      </w:r>
      <w:r>
        <w:rPr>
          <w:rFonts w:ascii="Times New Roman"/>
          <w:color w:val="000000"/>
          <w:spacing w:val="33"/>
          <w:sz w:val="16"/>
        </w:rPr>
        <w:t xml:space="preserve"> </w:t>
      </w:r>
      <w:r>
        <w:rPr>
          <w:rFonts w:ascii="QMLHOO+CMR8"/>
          <w:color w:val="000000"/>
          <w:spacing w:val="-1"/>
          <w:sz w:val="16"/>
        </w:rPr>
        <w:t>observations</w:t>
      </w:r>
      <w:r>
        <w:rPr>
          <w:rFonts w:ascii="Times New Roman"/>
          <w:color w:val="000000"/>
          <w:spacing w:val="34"/>
          <w:sz w:val="16"/>
        </w:rPr>
        <w:t xml:space="preserve"> </w:t>
      </w:r>
      <w:r>
        <w:rPr>
          <w:rFonts w:ascii="QMLHOO+CMR8"/>
          <w:color w:val="000000"/>
          <w:sz w:val="16"/>
        </w:rPr>
        <w:t>for</w:t>
      </w:r>
      <w:r>
        <w:rPr>
          <w:rFonts w:ascii="Times New Roman"/>
          <w:color w:val="000000"/>
          <w:spacing w:val="33"/>
          <w:sz w:val="16"/>
        </w:rPr>
        <w:t xml:space="preserve"> </w:t>
      </w:r>
      <w:r>
        <w:rPr>
          <w:rFonts w:ascii="QMLHOO+CMR8"/>
          <w:color w:val="000000"/>
          <w:sz w:val="16"/>
        </w:rPr>
        <w:t>the</w:t>
      </w:r>
      <w:r>
        <w:rPr>
          <w:rFonts w:ascii="Times New Roman"/>
          <w:color w:val="000000"/>
          <w:spacing w:val="33"/>
          <w:sz w:val="16"/>
        </w:rPr>
        <w:t xml:space="preserve"> </w:t>
      </w:r>
      <w:r>
        <w:rPr>
          <w:rFonts w:ascii="QMLHOO+CMR8"/>
          <w:color w:val="000000"/>
          <w:sz w:val="16"/>
        </w:rPr>
        <w:t>last</w:t>
      </w:r>
      <w:r>
        <w:rPr>
          <w:rFonts w:ascii="Times New Roman"/>
          <w:color w:val="000000"/>
          <w:spacing w:val="33"/>
          <w:sz w:val="16"/>
        </w:rPr>
        <w:t xml:space="preserve"> </w:t>
      </w:r>
      <w:r>
        <w:rPr>
          <w:rFonts w:ascii="QMLHOO+CMR8" w:hAnsi="QMLHOO+CMR8" w:cs="QMLHOO+CMR8"/>
          <w:color w:val="000000"/>
          <w:spacing w:val="-3"/>
          <w:sz w:val="16"/>
        </w:rPr>
        <w:t>ﬁve</w:t>
      </w:r>
      <w:r>
        <w:rPr>
          <w:rFonts w:ascii="Times New Roman"/>
          <w:color w:val="000000"/>
          <w:spacing w:val="36"/>
          <w:sz w:val="16"/>
        </w:rPr>
        <w:t xml:space="preserve"> </w:t>
      </w:r>
      <w:r>
        <w:rPr>
          <w:rFonts w:ascii="QMLHOO+CMR8"/>
          <w:color w:val="000000"/>
          <w:spacing w:val="-2"/>
          <w:sz w:val="16"/>
        </w:rPr>
        <w:t>days</w:t>
      </w:r>
      <w:r>
        <w:rPr>
          <w:rFonts w:ascii="Times New Roman"/>
          <w:color w:val="000000"/>
          <w:spacing w:val="35"/>
          <w:sz w:val="16"/>
        </w:rPr>
        <w:t xml:space="preserve"> </w:t>
      </w:r>
      <w:r>
        <w:rPr>
          <w:rFonts w:ascii="QMLHOO+CMR8"/>
          <w:color w:val="000000"/>
          <w:sz w:val="16"/>
        </w:rPr>
        <w:t>of</w:t>
      </w:r>
      <w:r>
        <w:rPr>
          <w:rFonts w:ascii="Times New Roman"/>
          <w:color w:val="000000"/>
          <w:spacing w:val="34"/>
          <w:sz w:val="16"/>
        </w:rPr>
        <w:t xml:space="preserve"> </w:t>
      </w:r>
      <w:r>
        <w:rPr>
          <w:rFonts w:ascii="QMLHOO+CMR8"/>
          <w:color w:val="000000"/>
          <w:sz w:val="16"/>
        </w:rPr>
        <w:t>the</w:t>
      </w:r>
      <w:r>
        <w:rPr>
          <w:rFonts w:ascii="Times New Roman"/>
          <w:color w:val="000000"/>
          <w:spacing w:val="33"/>
          <w:sz w:val="16"/>
        </w:rPr>
        <w:t xml:space="preserve"> </w:t>
      </w:r>
      <w:r>
        <w:rPr>
          <w:rFonts w:ascii="QMLHOO+CMR8"/>
          <w:color w:val="000000"/>
          <w:sz w:val="16"/>
        </w:rPr>
        <w:t>baseline</w:t>
      </w:r>
      <w:r>
        <w:rPr>
          <w:rFonts w:ascii="Times New Roman"/>
          <w:color w:val="000000"/>
          <w:spacing w:val="33"/>
          <w:sz w:val="16"/>
        </w:rPr>
        <w:t xml:space="preserve"> </w:t>
      </w:r>
      <w:r>
        <w:rPr>
          <w:rFonts w:ascii="QMLHOO+CMR8"/>
          <w:color w:val="000000"/>
          <w:sz w:val="16"/>
        </w:rPr>
        <w:t>and</w:t>
      </w:r>
      <w:r>
        <w:rPr>
          <w:rFonts w:ascii="Times New Roman"/>
          <w:color w:val="000000"/>
          <w:spacing w:val="33"/>
          <w:sz w:val="16"/>
        </w:rPr>
        <w:t xml:space="preserve"> </w:t>
      </w:r>
      <w:r>
        <w:rPr>
          <w:rFonts w:ascii="QMLHOO+CMR8"/>
          <w:color w:val="000000"/>
          <w:spacing w:val="-1"/>
          <w:sz w:val="16"/>
        </w:rPr>
        <w:t>treatment</w:t>
      </w:r>
      <w:r>
        <w:rPr>
          <w:rFonts w:ascii="Times New Roman"/>
          <w:color w:val="000000"/>
          <w:spacing w:val="34"/>
          <w:sz w:val="16"/>
        </w:rPr>
        <w:t xml:space="preserve"> </w:t>
      </w:r>
      <w:r>
        <w:rPr>
          <w:rFonts w:ascii="QMLHOO+CMR8"/>
          <w:color w:val="000000"/>
          <w:spacing w:val="1"/>
          <w:sz w:val="16"/>
        </w:rPr>
        <w:t>periods</w:t>
      </w:r>
      <w:r>
        <w:rPr>
          <w:rFonts w:ascii="Times New Roman"/>
          <w:color w:val="000000"/>
          <w:spacing w:val="32"/>
          <w:sz w:val="16"/>
        </w:rPr>
        <w:t xml:space="preserve"> </w:t>
      </w:r>
      <w:r>
        <w:rPr>
          <w:rFonts w:ascii="QMLHOO+CMR8"/>
          <w:color w:val="000000"/>
          <w:spacing w:val="1"/>
          <w:sz w:val="16"/>
        </w:rPr>
        <w:t>because</w:t>
      </w:r>
      <w:r>
        <w:rPr>
          <w:rFonts w:ascii="Times New Roman"/>
          <w:color w:val="000000"/>
          <w:spacing w:val="33"/>
          <w:sz w:val="16"/>
        </w:rPr>
        <w:t xml:space="preserve"> </w:t>
      </w:r>
      <w:r>
        <w:rPr>
          <w:rFonts w:ascii="QMLHOO+CMR8"/>
          <w:color w:val="000000"/>
          <w:sz w:val="16"/>
        </w:rPr>
        <w:t>of</w:t>
      </w:r>
    </w:p>
    <w:p w14:paraId="0CBD2EE2" w14:textId="77777777" w:rsidR="00CF0253" w:rsidRDefault="00252649">
      <w:pPr>
        <w:spacing w:before="115" w:after="0" w:line="169" w:lineRule="exact"/>
        <w:jc w:val="left"/>
        <w:rPr>
          <w:rFonts w:ascii="Times New Roman"/>
          <w:color w:val="000000"/>
          <w:sz w:val="16"/>
        </w:rPr>
      </w:pPr>
      <w:r>
        <w:rPr>
          <w:rFonts w:ascii="QMLHOO+CMR8"/>
          <w:color w:val="000000"/>
          <w:sz w:val="16"/>
        </w:rPr>
        <w:t>extraordinarily</w:t>
      </w:r>
      <w:r>
        <w:rPr>
          <w:rFonts w:ascii="Times New Roman"/>
          <w:color w:val="000000"/>
          <w:spacing w:val="16"/>
          <w:sz w:val="16"/>
        </w:rPr>
        <w:t xml:space="preserve"> </w:t>
      </w:r>
      <w:r>
        <w:rPr>
          <w:rFonts w:ascii="QMLHOO+CMR8"/>
          <w:color w:val="000000"/>
          <w:sz w:val="16"/>
        </w:rPr>
        <w:t>high</w:t>
      </w:r>
      <w:r>
        <w:rPr>
          <w:rFonts w:ascii="Times New Roman"/>
          <w:color w:val="000000"/>
          <w:spacing w:val="16"/>
          <w:sz w:val="16"/>
        </w:rPr>
        <w:t xml:space="preserve"> </w:t>
      </w:r>
      <w:r>
        <w:rPr>
          <w:rFonts w:ascii="QMLHOO+CMR8"/>
          <w:color w:val="000000"/>
          <w:spacing w:val="-1"/>
          <w:sz w:val="16"/>
        </w:rPr>
        <w:t>electricity</w:t>
      </w:r>
      <w:r>
        <w:rPr>
          <w:rFonts w:ascii="Times New Roman"/>
          <w:color w:val="000000"/>
          <w:spacing w:val="17"/>
          <w:sz w:val="16"/>
        </w:rPr>
        <w:t xml:space="preserve"> </w:t>
      </w:r>
      <w:r>
        <w:rPr>
          <w:rFonts w:ascii="QMLHOO+CMR8"/>
          <w:color w:val="000000"/>
          <w:sz w:val="16"/>
        </w:rPr>
        <w:t>demand</w:t>
      </w:r>
      <w:r>
        <w:rPr>
          <w:rFonts w:ascii="Times New Roman"/>
          <w:color w:val="000000"/>
          <w:spacing w:val="16"/>
          <w:sz w:val="16"/>
        </w:rPr>
        <w:t xml:space="preserve"> </w:t>
      </w:r>
      <w:r>
        <w:rPr>
          <w:rFonts w:ascii="QMLHOO+CMR8"/>
          <w:color w:val="000000"/>
          <w:sz w:val="16"/>
        </w:rPr>
        <w:t>on</w:t>
      </w:r>
      <w:r>
        <w:rPr>
          <w:rFonts w:ascii="Times New Roman"/>
          <w:color w:val="000000"/>
          <w:spacing w:val="16"/>
          <w:sz w:val="16"/>
        </w:rPr>
        <w:t xml:space="preserve"> </w:t>
      </w:r>
      <w:r>
        <w:rPr>
          <w:rFonts w:ascii="QMLHOO+CMR8"/>
          <w:color w:val="000000"/>
          <w:sz w:val="16"/>
        </w:rPr>
        <w:t>those</w:t>
      </w:r>
      <w:r>
        <w:rPr>
          <w:rFonts w:ascii="Times New Roman"/>
          <w:color w:val="000000"/>
          <w:spacing w:val="16"/>
          <w:sz w:val="16"/>
        </w:rPr>
        <w:t xml:space="preserve"> </w:t>
      </w:r>
      <w:r>
        <w:rPr>
          <w:rFonts w:ascii="QMLHOO+CMR8"/>
          <w:color w:val="000000"/>
          <w:spacing w:val="-1"/>
          <w:sz w:val="16"/>
        </w:rPr>
        <w:t>days.</w:t>
      </w:r>
    </w:p>
    <w:p w14:paraId="50BC58E3" w14:textId="77777777" w:rsidR="00CF0253" w:rsidRDefault="00252649">
      <w:pPr>
        <w:spacing w:before="0" w:after="0" w:line="196" w:lineRule="exact"/>
        <w:ind w:left="149"/>
        <w:jc w:val="left"/>
        <w:rPr>
          <w:rFonts w:ascii="Times New Roman"/>
          <w:color w:val="000000"/>
          <w:sz w:val="16"/>
        </w:rPr>
      </w:pPr>
      <w:r>
        <w:rPr>
          <w:rFonts w:ascii="JCIRTO+CMR6"/>
          <w:color w:val="000000"/>
          <w:spacing w:val="5"/>
          <w:sz w:val="18"/>
          <w:vertAlign w:val="superscript"/>
        </w:rPr>
        <w:t>13</w:t>
      </w:r>
      <w:r>
        <w:rPr>
          <w:rFonts w:ascii="QMLHOO+CMR8"/>
          <w:color w:val="000000"/>
          <w:spacing w:val="-15"/>
          <w:sz w:val="16"/>
        </w:rPr>
        <w:t>To</w:t>
      </w:r>
      <w:r>
        <w:rPr>
          <w:rFonts w:ascii="Times New Roman"/>
          <w:color w:val="000000"/>
          <w:spacing w:val="24"/>
          <w:sz w:val="16"/>
        </w:rPr>
        <w:t xml:space="preserve"> </w:t>
      </w:r>
      <w:r>
        <w:rPr>
          <w:rFonts w:ascii="QMLHOO+CMR8"/>
          <w:color w:val="000000"/>
          <w:spacing w:val="-3"/>
          <w:sz w:val="16"/>
        </w:rPr>
        <w:t>check</w:t>
      </w:r>
      <w:r>
        <w:rPr>
          <w:rFonts w:ascii="Times New Roman"/>
          <w:color w:val="000000"/>
          <w:spacing w:val="12"/>
          <w:sz w:val="16"/>
        </w:rPr>
        <w:t xml:space="preserve"> </w:t>
      </w:r>
      <w:r>
        <w:rPr>
          <w:rFonts w:ascii="QMLHOO+CMR8"/>
          <w:color w:val="000000"/>
          <w:sz w:val="16"/>
        </w:rPr>
        <w:t>the</w:t>
      </w:r>
      <w:r>
        <w:rPr>
          <w:rFonts w:ascii="Times New Roman"/>
          <w:color w:val="000000"/>
          <w:spacing w:val="9"/>
          <w:sz w:val="16"/>
        </w:rPr>
        <w:t xml:space="preserve"> </w:t>
      </w:r>
      <w:r>
        <w:rPr>
          <w:rFonts w:ascii="QMLHOO+CMR8"/>
          <w:color w:val="000000"/>
          <w:sz w:val="16"/>
        </w:rPr>
        <w:t>balance</w:t>
      </w:r>
      <w:r>
        <w:rPr>
          <w:rFonts w:ascii="Times New Roman"/>
          <w:color w:val="000000"/>
          <w:spacing w:val="9"/>
          <w:sz w:val="16"/>
        </w:rPr>
        <w:t xml:space="preserve"> </w:t>
      </w:r>
      <w:r>
        <w:rPr>
          <w:rFonts w:ascii="QMLHOO+CMR8"/>
          <w:color w:val="000000"/>
          <w:spacing w:val="-1"/>
          <w:sz w:val="16"/>
        </w:rPr>
        <w:t>between</w:t>
      </w:r>
      <w:r>
        <w:rPr>
          <w:rFonts w:ascii="Times New Roman"/>
          <w:color w:val="000000"/>
          <w:spacing w:val="10"/>
          <w:sz w:val="16"/>
        </w:rPr>
        <w:t xml:space="preserve"> </w:t>
      </w:r>
      <w:r>
        <w:rPr>
          <w:rFonts w:ascii="QMLHOO+CMR8"/>
          <w:color w:val="000000"/>
          <w:sz w:val="16"/>
        </w:rPr>
        <w:t>the</w:t>
      </w:r>
      <w:r>
        <w:rPr>
          <w:rFonts w:ascii="Times New Roman"/>
          <w:color w:val="000000"/>
          <w:spacing w:val="9"/>
          <w:sz w:val="16"/>
        </w:rPr>
        <w:t xml:space="preserve"> </w:t>
      </w:r>
      <w:r>
        <w:rPr>
          <w:rFonts w:ascii="QMLHOO+CMR8"/>
          <w:color w:val="000000"/>
          <w:spacing w:val="-1"/>
          <w:sz w:val="16"/>
        </w:rPr>
        <w:t>control</w:t>
      </w:r>
      <w:r>
        <w:rPr>
          <w:rFonts w:ascii="Times New Roman"/>
          <w:color w:val="000000"/>
          <w:spacing w:val="10"/>
          <w:sz w:val="16"/>
        </w:rPr>
        <w:t xml:space="preserve"> </w:t>
      </w:r>
      <w:r>
        <w:rPr>
          <w:rFonts w:ascii="QMLHOO+CMR8"/>
          <w:color w:val="000000"/>
          <w:sz w:val="16"/>
        </w:rPr>
        <w:t>and</w:t>
      </w:r>
      <w:r>
        <w:rPr>
          <w:rFonts w:ascii="Times New Roman"/>
          <w:color w:val="000000"/>
          <w:spacing w:val="9"/>
          <w:sz w:val="16"/>
        </w:rPr>
        <w:t xml:space="preserve"> </w:t>
      </w:r>
      <w:r>
        <w:rPr>
          <w:rFonts w:ascii="QMLHOO+CMR8"/>
          <w:color w:val="000000"/>
          <w:spacing w:val="-1"/>
          <w:sz w:val="16"/>
        </w:rPr>
        <w:t>treatment</w:t>
      </w:r>
      <w:r>
        <w:rPr>
          <w:rFonts w:ascii="Times New Roman"/>
          <w:color w:val="000000"/>
          <w:spacing w:val="10"/>
          <w:sz w:val="16"/>
        </w:rPr>
        <w:t xml:space="preserve"> </w:t>
      </w:r>
      <w:r>
        <w:rPr>
          <w:rFonts w:ascii="QMLHOO+CMR8"/>
          <w:color w:val="000000"/>
          <w:sz w:val="16"/>
        </w:rPr>
        <w:t>groups,</w:t>
      </w:r>
      <w:r>
        <w:rPr>
          <w:rFonts w:ascii="Times New Roman"/>
          <w:color w:val="000000"/>
          <w:spacing w:val="11"/>
          <w:sz w:val="16"/>
        </w:rPr>
        <w:t xml:space="preserve"> </w:t>
      </w:r>
      <w:hyperlink w:anchor="br24" w:history="1">
        <w:r>
          <w:rPr>
            <w:rFonts w:ascii="QMLHOO+CMR8"/>
            <w:color w:val="0000FF"/>
            <w:sz w:val="16"/>
          </w:rPr>
          <w:t>Prest</w:t>
        </w:r>
      </w:hyperlink>
      <w:hyperlink w:anchor="br24" w:history="1">
        <w:r>
          <w:rPr>
            <w:rFonts w:ascii="Times New Roman"/>
            <w:color w:val="0000FF"/>
            <w:spacing w:val="9"/>
            <w:sz w:val="16"/>
          </w:rPr>
          <w:t xml:space="preserve"> </w:t>
        </w:r>
      </w:hyperlink>
      <w:r>
        <w:rPr>
          <w:rFonts w:ascii="QMLHOO+CMR8"/>
          <w:color w:val="000000"/>
          <w:sz w:val="16"/>
        </w:rPr>
        <w:t>(</w:t>
      </w:r>
      <w:hyperlink w:anchor="br24" w:history="1">
        <w:r>
          <w:rPr>
            <w:rFonts w:ascii="QMLHOO+CMR8"/>
            <w:color w:val="0000FF"/>
            <w:sz w:val="16"/>
          </w:rPr>
          <w:t>2020</w:t>
        </w:r>
      </w:hyperlink>
      <w:r>
        <w:rPr>
          <w:rFonts w:ascii="QMLHOO+CMR8"/>
          <w:color w:val="000000"/>
          <w:sz w:val="16"/>
        </w:rPr>
        <w:t>)</w:t>
      </w:r>
      <w:r>
        <w:rPr>
          <w:rFonts w:ascii="Times New Roman"/>
          <w:color w:val="000000"/>
          <w:spacing w:val="9"/>
          <w:sz w:val="16"/>
        </w:rPr>
        <w:t xml:space="preserve"> </w:t>
      </w:r>
      <w:r>
        <w:rPr>
          <w:rFonts w:ascii="QMLHOO+CMR8"/>
          <w:color w:val="000000"/>
          <w:spacing w:val="-1"/>
          <w:sz w:val="16"/>
        </w:rPr>
        <w:t>employs</w:t>
      </w:r>
      <w:r>
        <w:rPr>
          <w:rFonts w:ascii="Times New Roman"/>
          <w:color w:val="000000"/>
          <w:spacing w:val="10"/>
          <w:sz w:val="16"/>
        </w:rPr>
        <w:t xml:space="preserve"> </w:t>
      </w:r>
      <w:r>
        <w:rPr>
          <w:rFonts w:ascii="QMLHOO+CMR8"/>
          <w:color w:val="000000"/>
          <w:sz w:val="16"/>
        </w:rPr>
        <w:t>a</w:t>
      </w:r>
      <w:r>
        <w:rPr>
          <w:rFonts w:ascii="Times New Roman"/>
          <w:color w:val="000000"/>
          <w:spacing w:val="9"/>
          <w:sz w:val="16"/>
        </w:rPr>
        <w:t xml:space="preserve"> </w:t>
      </w:r>
      <w:r>
        <w:rPr>
          <w:rFonts w:ascii="QMLHOO+CMR8"/>
          <w:color w:val="000000"/>
          <w:sz w:val="16"/>
        </w:rPr>
        <w:t>linear</w:t>
      </w:r>
      <w:r>
        <w:rPr>
          <w:rFonts w:ascii="Times New Roman"/>
          <w:color w:val="000000"/>
          <w:spacing w:val="9"/>
          <w:sz w:val="16"/>
        </w:rPr>
        <w:t xml:space="preserve"> </w:t>
      </w:r>
      <w:r>
        <w:rPr>
          <w:rFonts w:ascii="QMLHOO+CMR8"/>
          <w:color w:val="000000"/>
          <w:spacing w:val="-1"/>
          <w:sz w:val="16"/>
        </w:rPr>
        <w:t>probability</w:t>
      </w:r>
      <w:r>
        <w:rPr>
          <w:rFonts w:ascii="Times New Roman"/>
          <w:color w:val="000000"/>
          <w:spacing w:val="10"/>
          <w:sz w:val="16"/>
        </w:rPr>
        <w:t xml:space="preserve"> </w:t>
      </w:r>
      <w:r>
        <w:rPr>
          <w:rFonts w:ascii="QMLHOO+CMR8"/>
          <w:color w:val="000000"/>
          <w:spacing w:val="1"/>
          <w:sz w:val="16"/>
        </w:rPr>
        <w:t>model,</w:t>
      </w:r>
      <w:r>
        <w:rPr>
          <w:rFonts w:ascii="Times New Roman"/>
          <w:color w:val="000000"/>
          <w:spacing w:val="10"/>
          <w:sz w:val="16"/>
        </w:rPr>
        <w:t xml:space="preserve"> </w:t>
      </w:r>
      <w:r>
        <w:rPr>
          <w:rFonts w:ascii="QMLHOO+CMR8"/>
          <w:color w:val="000000"/>
          <w:sz w:val="16"/>
        </w:rPr>
        <w:t>while</w:t>
      </w:r>
      <w:r>
        <w:rPr>
          <w:rFonts w:ascii="Times New Roman"/>
          <w:color w:val="000000"/>
          <w:spacing w:val="9"/>
          <w:sz w:val="16"/>
        </w:rPr>
        <w:t xml:space="preserve"> </w:t>
      </w:r>
      <w:r>
        <w:rPr>
          <w:rFonts w:ascii="QMLHOO+CMR8"/>
          <w:color w:val="000000"/>
          <w:sz w:val="16"/>
        </w:rPr>
        <w:t>a</w:t>
      </w:r>
      <w:r>
        <w:rPr>
          <w:rFonts w:ascii="Times New Roman"/>
          <w:color w:val="000000"/>
          <w:spacing w:val="9"/>
          <w:sz w:val="16"/>
        </w:rPr>
        <w:t xml:space="preserve"> </w:t>
      </w:r>
      <w:proofErr w:type="spellStart"/>
      <w:r>
        <w:rPr>
          <w:rFonts w:ascii="QMLHOO+CMR8"/>
          <w:color w:val="000000"/>
          <w:sz w:val="16"/>
        </w:rPr>
        <w:t>probit</w:t>
      </w:r>
      <w:proofErr w:type="spellEnd"/>
    </w:p>
    <w:p w14:paraId="64AACC90" w14:textId="77777777" w:rsidR="00CF0253" w:rsidRDefault="00252649">
      <w:pPr>
        <w:spacing w:before="115" w:after="0" w:line="169" w:lineRule="exact"/>
        <w:jc w:val="left"/>
        <w:rPr>
          <w:rFonts w:ascii="Times New Roman"/>
          <w:color w:val="000000"/>
          <w:sz w:val="16"/>
        </w:rPr>
      </w:pPr>
      <w:r>
        <w:rPr>
          <w:rFonts w:ascii="QMLHOO+CMR8"/>
          <w:color w:val="000000"/>
          <w:spacing w:val="1"/>
          <w:sz w:val="16"/>
        </w:rPr>
        <w:t>model</w:t>
      </w:r>
      <w:r>
        <w:rPr>
          <w:rFonts w:ascii="Times New Roman"/>
          <w:color w:val="000000"/>
          <w:spacing w:val="15"/>
          <w:sz w:val="16"/>
        </w:rPr>
        <w:t xml:space="preserve"> </w:t>
      </w:r>
      <w:r>
        <w:rPr>
          <w:rFonts w:ascii="QMLHOO+CMR8"/>
          <w:color w:val="000000"/>
          <w:sz w:val="16"/>
        </w:rPr>
        <w:t>is</w:t>
      </w:r>
      <w:r>
        <w:rPr>
          <w:rFonts w:ascii="Times New Roman"/>
          <w:color w:val="000000"/>
          <w:spacing w:val="16"/>
          <w:sz w:val="16"/>
        </w:rPr>
        <w:t xml:space="preserve"> </w:t>
      </w:r>
      <w:r>
        <w:rPr>
          <w:rFonts w:ascii="QMLHOO+CMR8"/>
          <w:color w:val="000000"/>
          <w:sz w:val="16"/>
        </w:rPr>
        <w:t>used</w:t>
      </w:r>
      <w:r>
        <w:rPr>
          <w:rFonts w:ascii="Times New Roman"/>
          <w:color w:val="000000"/>
          <w:spacing w:val="16"/>
          <w:sz w:val="16"/>
        </w:rPr>
        <w:t xml:space="preserve"> </w:t>
      </w:r>
      <w:r>
        <w:rPr>
          <w:rFonts w:ascii="QMLHOO+CMR8"/>
          <w:color w:val="000000"/>
          <w:sz w:val="16"/>
        </w:rPr>
        <w:t>in</w:t>
      </w:r>
      <w:r>
        <w:rPr>
          <w:rFonts w:ascii="Times New Roman"/>
          <w:color w:val="000000"/>
          <w:spacing w:val="16"/>
          <w:sz w:val="16"/>
        </w:rPr>
        <w:t xml:space="preserve"> </w:t>
      </w:r>
      <w:hyperlink w:anchor="br24" w:history="1">
        <w:r>
          <w:rPr>
            <w:rFonts w:ascii="QMLHOO+CMR8"/>
            <w:color w:val="0000FF"/>
            <w:spacing w:val="-3"/>
            <w:sz w:val="16"/>
          </w:rPr>
          <w:t>Pon</w:t>
        </w:r>
      </w:hyperlink>
      <w:hyperlink w:anchor="br24" w:history="1">
        <w:r>
          <w:rPr>
            <w:rFonts w:ascii="Times New Roman"/>
            <w:color w:val="0000FF"/>
            <w:spacing w:val="19"/>
            <w:sz w:val="16"/>
          </w:rPr>
          <w:t xml:space="preserve"> </w:t>
        </w:r>
      </w:hyperlink>
      <w:r>
        <w:rPr>
          <w:rFonts w:ascii="QMLHOO+CMR8"/>
          <w:color w:val="000000"/>
          <w:sz w:val="16"/>
        </w:rPr>
        <w:t>(</w:t>
      </w:r>
      <w:hyperlink w:anchor="br24" w:history="1">
        <w:r>
          <w:rPr>
            <w:rFonts w:ascii="QMLHOO+CMR8"/>
            <w:color w:val="0000FF"/>
            <w:sz w:val="16"/>
          </w:rPr>
          <w:t>2017</w:t>
        </w:r>
      </w:hyperlink>
      <w:r>
        <w:rPr>
          <w:rFonts w:ascii="QMLHOO+CMR8"/>
          <w:color w:val="000000"/>
          <w:sz w:val="16"/>
        </w:rPr>
        <w:t>).</w:t>
      </w:r>
    </w:p>
    <w:p w14:paraId="077690D3" w14:textId="77777777" w:rsidR="00CF0253" w:rsidRDefault="00252649">
      <w:pPr>
        <w:spacing w:before="115" w:after="0" w:line="169" w:lineRule="exact"/>
        <w:ind w:left="169"/>
        <w:jc w:val="left"/>
        <w:rPr>
          <w:rFonts w:ascii="Times New Roman"/>
          <w:color w:val="000000"/>
          <w:sz w:val="16"/>
        </w:rPr>
      </w:pPr>
      <w:r>
        <w:rPr>
          <w:rFonts w:ascii="QMLHOO+CMR8"/>
          <w:color w:val="000000"/>
          <w:sz w:val="16"/>
        </w:rPr>
        <w:t>Both</w:t>
      </w:r>
      <w:r>
        <w:rPr>
          <w:rFonts w:ascii="Times New Roman"/>
          <w:color w:val="000000"/>
          <w:spacing w:val="16"/>
          <w:sz w:val="16"/>
        </w:rPr>
        <w:t xml:space="preserve"> </w:t>
      </w:r>
      <w:r>
        <w:rPr>
          <w:rFonts w:ascii="QMLHOO+CMR8"/>
          <w:color w:val="000000"/>
          <w:spacing w:val="1"/>
          <w:sz w:val="16"/>
        </w:rPr>
        <w:t>papers</w:t>
      </w:r>
      <w:r>
        <w:rPr>
          <w:rFonts w:ascii="Times New Roman"/>
          <w:color w:val="000000"/>
          <w:spacing w:val="15"/>
          <w:sz w:val="16"/>
        </w:rPr>
        <w:t xml:space="preserve"> </w:t>
      </w:r>
      <w:r>
        <w:rPr>
          <w:rFonts w:ascii="QMLHOO+CMR8"/>
          <w:color w:val="000000"/>
          <w:sz w:val="16"/>
        </w:rPr>
        <w:t>point</w:t>
      </w:r>
      <w:r>
        <w:rPr>
          <w:rFonts w:ascii="Times New Roman"/>
          <w:color w:val="000000"/>
          <w:spacing w:val="16"/>
          <w:sz w:val="16"/>
        </w:rPr>
        <w:t xml:space="preserve"> </w:t>
      </w:r>
      <w:r>
        <w:rPr>
          <w:rFonts w:ascii="QMLHOO+CMR8"/>
          <w:color w:val="000000"/>
          <w:sz w:val="16"/>
        </w:rPr>
        <w:t>out</w:t>
      </w:r>
      <w:r>
        <w:rPr>
          <w:rFonts w:ascii="Times New Roman"/>
          <w:color w:val="000000"/>
          <w:spacing w:val="16"/>
          <w:sz w:val="16"/>
        </w:rPr>
        <w:t xml:space="preserve"> </w:t>
      </w:r>
      <w:r>
        <w:rPr>
          <w:rFonts w:ascii="QMLHOO+CMR8"/>
          <w:color w:val="000000"/>
          <w:sz w:val="16"/>
        </w:rPr>
        <w:t>that</w:t>
      </w:r>
      <w:r>
        <w:rPr>
          <w:rFonts w:ascii="Times New Roman"/>
          <w:color w:val="000000"/>
          <w:spacing w:val="16"/>
          <w:sz w:val="16"/>
        </w:rPr>
        <w:t xml:space="preserve"> </w:t>
      </w:r>
      <w:r>
        <w:rPr>
          <w:rFonts w:ascii="QMLHOO+CMR8"/>
          <w:color w:val="000000"/>
          <w:spacing w:val="-1"/>
          <w:sz w:val="16"/>
        </w:rPr>
        <w:t>voluntary</w:t>
      </w:r>
      <w:r>
        <w:rPr>
          <w:rFonts w:ascii="Times New Roman"/>
          <w:color w:val="000000"/>
          <w:spacing w:val="17"/>
          <w:sz w:val="16"/>
        </w:rPr>
        <w:t xml:space="preserve"> </w:t>
      </w:r>
      <w:r>
        <w:rPr>
          <w:rFonts w:ascii="QMLHOO+CMR8"/>
          <w:color w:val="000000"/>
          <w:sz w:val="16"/>
        </w:rPr>
        <w:t>opt-in</w:t>
      </w:r>
      <w:r>
        <w:rPr>
          <w:rFonts w:ascii="Times New Roman"/>
          <w:color w:val="000000"/>
          <w:spacing w:val="16"/>
          <w:sz w:val="16"/>
        </w:rPr>
        <w:t xml:space="preserve"> </w:t>
      </w:r>
      <w:r>
        <w:rPr>
          <w:rFonts w:ascii="QMLHOO+CMR8"/>
          <w:color w:val="000000"/>
          <w:spacing w:val="-1"/>
          <w:sz w:val="16"/>
        </w:rPr>
        <w:t>might</w:t>
      </w:r>
      <w:r>
        <w:rPr>
          <w:rFonts w:ascii="Times New Roman"/>
          <w:color w:val="000000"/>
          <w:spacing w:val="17"/>
          <w:sz w:val="16"/>
        </w:rPr>
        <w:t xml:space="preserve"> </w:t>
      </w:r>
      <w:r>
        <w:rPr>
          <w:rFonts w:ascii="QMLHOO+CMR8"/>
          <w:color w:val="000000"/>
          <w:sz w:val="16"/>
        </w:rPr>
        <w:t>cause</w:t>
      </w:r>
      <w:r>
        <w:rPr>
          <w:rFonts w:ascii="Times New Roman"/>
          <w:color w:val="000000"/>
          <w:spacing w:val="16"/>
          <w:sz w:val="16"/>
        </w:rPr>
        <w:t xml:space="preserve"> </w:t>
      </w:r>
      <w:r>
        <w:rPr>
          <w:rFonts w:ascii="QMLHOO+CMR8"/>
          <w:color w:val="000000"/>
          <w:sz w:val="16"/>
        </w:rPr>
        <w:t>bias</w:t>
      </w:r>
      <w:r>
        <w:rPr>
          <w:rFonts w:ascii="Times New Roman"/>
          <w:color w:val="000000"/>
          <w:spacing w:val="16"/>
          <w:sz w:val="16"/>
        </w:rPr>
        <w:t xml:space="preserve"> </w:t>
      </w:r>
      <w:r>
        <w:rPr>
          <w:rFonts w:ascii="QMLHOO+CMR8"/>
          <w:color w:val="000000"/>
          <w:sz w:val="16"/>
        </w:rPr>
        <w:t>in</w:t>
      </w:r>
      <w:r>
        <w:rPr>
          <w:rFonts w:ascii="Times New Roman"/>
          <w:color w:val="000000"/>
          <w:spacing w:val="15"/>
          <w:sz w:val="16"/>
        </w:rPr>
        <w:t xml:space="preserve"> </w:t>
      </w:r>
      <w:r>
        <w:rPr>
          <w:rFonts w:ascii="QMLHOO+CMR8"/>
          <w:color w:val="000000"/>
          <w:sz w:val="16"/>
        </w:rPr>
        <w:t>the</w:t>
      </w:r>
      <w:r>
        <w:rPr>
          <w:rFonts w:ascii="Times New Roman"/>
          <w:color w:val="000000"/>
          <w:spacing w:val="16"/>
          <w:sz w:val="16"/>
        </w:rPr>
        <w:t xml:space="preserve"> </w:t>
      </w:r>
      <w:r>
        <w:rPr>
          <w:rFonts w:ascii="QMLHOO+CMR8"/>
          <w:color w:val="000000"/>
          <w:sz w:val="16"/>
        </w:rPr>
        <w:t>estimated</w:t>
      </w:r>
      <w:r>
        <w:rPr>
          <w:rFonts w:ascii="Times New Roman"/>
          <w:color w:val="000000"/>
          <w:spacing w:val="16"/>
          <w:sz w:val="16"/>
        </w:rPr>
        <w:t xml:space="preserve"> </w:t>
      </w:r>
      <w:r>
        <w:rPr>
          <w:rFonts w:ascii="QMLHOO+CMR8"/>
          <w:color w:val="000000"/>
          <w:spacing w:val="-1"/>
          <w:sz w:val="16"/>
        </w:rPr>
        <w:t>treatment</w:t>
      </w:r>
      <w:r>
        <w:rPr>
          <w:rFonts w:ascii="Times New Roman"/>
          <w:color w:val="000000"/>
          <w:spacing w:val="16"/>
          <w:sz w:val="16"/>
        </w:rPr>
        <w:t xml:space="preserve"> </w:t>
      </w:r>
      <w:r>
        <w:rPr>
          <w:rFonts w:ascii="QMLHOO+CMR8" w:hAnsi="QMLHOO+CMR8" w:cs="QMLHOO+CMR8"/>
          <w:color w:val="000000"/>
          <w:sz w:val="16"/>
        </w:rPr>
        <w:t>eﬀect.</w:t>
      </w:r>
      <w:r>
        <w:rPr>
          <w:rFonts w:ascii="Times New Roman"/>
          <w:color w:val="000000"/>
          <w:spacing w:val="35"/>
          <w:sz w:val="16"/>
        </w:rPr>
        <w:t xml:space="preserve"> </w:t>
      </w:r>
      <w:r>
        <w:rPr>
          <w:rFonts w:ascii="QMLHOO+CMR8"/>
          <w:color w:val="000000"/>
          <w:sz w:val="16"/>
        </w:rPr>
        <w:t>Refer</w:t>
      </w:r>
      <w:r>
        <w:rPr>
          <w:rFonts w:ascii="Times New Roman"/>
          <w:color w:val="000000"/>
          <w:spacing w:val="16"/>
          <w:sz w:val="16"/>
        </w:rPr>
        <w:t xml:space="preserve"> </w:t>
      </w:r>
      <w:r>
        <w:rPr>
          <w:rFonts w:ascii="QMLHOO+CMR8"/>
          <w:color w:val="000000"/>
          <w:sz w:val="16"/>
        </w:rPr>
        <w:t>to</w:t>
      </w:r>
      <w:r>
        <w:rPr>
          <w:rFonts w:ascii="Times New Roman"/>
          <w:color w:val="000000"/>
          <w:spacing w:val="16"/>
          <w:sz w:val="16"/>
        </w:rPr>
        <w:t xml:space="preserve"> </w:t>
      </w:r>
      <w:r>
        <w:rPr>
          <w:rFonts w:ascii="FIUUNS+CMTI8"/>
          <w:color w:val="000000"/>
          <w:sz w:val="16"/>
        </w:rPr>
        <w:t>5.5.3</w:t>
      </w:r>
      <w:r>
        <w:rPr>
          <w:rFonts w:ascii="Times New Roman"/>
          <w:color w:val="000000"/>
          <w:spacing w:val="20"/>
          <w:sz w:val="16"/>
        </w:rPr>
        <w:t xml:space="preserve"> </w:t>
      </w:r>
      <w:r>
        <w:rPr>
          <w:rFonts w:ascii="FIUUNS+CMTI8"/>
          <w:color w:val="000000"/>
          <w:sz w:val="16"/>
        </w:rPr>
        <w:t>External</w:t>
      </w:r>
      <w:r>
        <w:rPr>
          <w:rFonts w:ascii="Times New Roman"/>
          <w:color w:val="000000"/>
          <w:spacing w:val="21"/>
          <w:sz w:val="16"/>
        </w:rPr>
        <w:t xml:space="preserve"> </w:t>
      </w:r>
      <w:r>
        <w:rPr>
          <w:rFonts w:ascii="FIUUNS+CMTI8"/>
          <w:color w:val="000000"/>
          <w:spacing w:val="-2"/>
          <w:sz w:val="16"/>
        </w:rPr>
        <w:t>Validity</w:t>
      </w:r>
    </w:p>
    <w:p w14:paraId="6A9EA054" w14:textId="77777777" w:rsidR="00CF0253" w:rsidRDefault="00252649">
      <w:pPr>
        <w:spacing w:before="115" w:after="0" w:line="169" w:lineRule="exact"/>
        <w:jc w:val="left"/>
        <w:rPr>
          <w:rFonts w:ascii="Times New Roman"/>
          <w:color w:val="000000"/>
          <w:sz w:val="16"/>
        </w:rPr>
      </w:pPr>
      <w:r>
        <w:rPr>
          <w:rFonts w:ascii="QMLHOO+CMR8"/>
          <w:color w:val="000000"/>
          <w:sz w:val="16"/>
        </w:rPr>
        <w:t>in</w:t>
      </w:r>
      <w:r>
        <w:rPr>
          <w:rFonts w:ascii="Times New Roman"/>
          <w:color w:val="000000"/>
          <w:spacing w:val="16"/>
          <w:sz w:val="16"/>
        </w:rPr>
        <w:t xml:space="preserve"> </w:t>
      </w:r>
      <w:hyperlink w:anchor="br24" w:history="1">
        <w:r>
          <w:rPr>
            <w:rFonts w:ascii="QMLHOO+CMR8"/>
            <w:color w:val="0000FF"/>
            <w:sz w:val="16"/>
          </w:rPr>
          <w:t>Prest</w:t>
        </w:r>
      </w:hyperlink>
      <w:hyperlink w:anchor="br24" w:history="1">
        <w:r>
          <w:rPr>
            <w:rFonts w:ascii="Times New Roman"/>
            <w:color w:val="0000FF"/>
            <w:spacing w:val="16"/>
            <w:sz w:val="16"/>
          </w:rPr>
          <w:t xml:space="preserve"> </w:t>
        </w:r>
      </w:hyperlink>
      <w:r>
        <w:rPr>
          <w:rFonts w:ascii="QMLHOO+CMR8"/>
          <w:color w:val="000000"/>
          <w:sz w:val="16"/>
        </w:rPr>
        <w:t>(</w:t>
      </w:r>
      <w:hyperlink w:anchor="br24" w:history="1">
        <w:r>
          <w:rPr>
            <w:rFonts w:ascii="QMLHOO+CMR8"/>
            <w:color w:val="0000FF"/>
            <w:sz w:val="16"/>
          </w:rPr>
          <w:t>2020</w:t>
        </w:r>
      </w:hyperlink>
      <w:r>
        <w:rPr>
          <w:rFonts w:ascii="QMLHOO+CMR8"/>
          <w:color w:val="000000"/>
          <w:sz w:val="16"/>
        </w:rPr>
        <w:t>)</w:t>
      </w:r>
      <w:r>
        <w:rPr>
          <w:rFonts w:ascii="Times New Roman"/>
          <w:color w:val="000000"/>
          <w:spacing w:val="16"/>
          <w:sz w:val="16"/>
        </w:rPr>
        <w:t xml:space="preserve"> </w:t>
      </w:r>
      <w:r>
        <w:rPr>
          <w:rFonts w:ascii="QMLHOO+CMR8"/>
          <w:color w:val="000000"/>
          <w:sz w:val="16"/>
        </w:rPr>
        <w:t>and</w:t>
      </w:r>
      <w:r>
        <w:rPr>
          <w:rFonts w:ascii="Times New Roman"/>
          <w:color w:val="000000"/>
          <w:spacing w:val="16"/>
          <w:sz w:val="16"/>
        </w:rPr>
        <w:t xml:space="preserve"> </w:t>
      </w:r>
      <w:r>
        <w:rPr>
          <w:rFonts w:ascii="FIUUNS+CMTI8"/>
          <w:color w:val="000000"/>
          <w:sz w:val="16"/>
        </w:rPr>
        <w:t>5.1</w:t>
      </w:r>
      <w:r>
        <w:rPr>
          <w:rFonts w:ascii="Times New Roman"/>
          <w:color w:val="000000"/>
          <w:spacing w:val="21"/>
          <w:sz w:val="16"/>
        </w:rPr>
        <w:t xml:space="preserve"> </w:t>
      </w:r>
      <w:r>
        <w:rPr>
          <w:rFonts w:ascii="FIUUNS+CMTI8"/>
          <w:color w:val="000000"/>
          <w:spacing w:val="-2"/>
          <w:sz w:val="16"/>
        </w:rPr>
        <w:t>Addressing</w:t>
      </w:r>
      <w:r>
        <w:rPr>
          <w:rFonts w:ascii="Times New Roman"/>
          <w:color w:val="000000"/>
          <w:spacing w:val="23"/>
          <w:sz w:val="16"/>
        </w:rPr>
        <w:t xml:space="preserve"> </w:t>
      </w:r>
      <w:r>
        <w:rPr>
          <w:rFonts w:ascii="FIUUNS+CMTI8"/>
          <w:color w:val="000000"/>
          <w:spacing w:val="-1"/>
          <w:sz w:val="16"/>
        </w:rPr>
        <w:t>Self-Selection</w:t>
      </w:r>
      <w:r>
        <w:rPr>
          <w:rFonts w:ascii="Times New Roman"/>
          <w:color w:val="000000"/>
          <w:spacing w:val="30"/>
          <w:sz w:val="16"/>
        </w:rPr>
        <w:t xml:space="preserve"> </w:t>
      </w:r>
      <w:r>
        <w:rPr>
          <w:rFonts w:ascii="QMLHOO+CMR8"/>
          <w:color w:val="000000"/>
          <w:sz w:val="16"/>
        </w:rPr>
        <w:t>in</w:t>
      </w:r>
      <w:r>
        <w:rPr>
          <w:rFonts w:ascii="Times New Roman"/>
          <w:color w:val="000000"/>
          <w:spacing w:val="16"/>
          <w:sz w:val="16"/>
        </w:rPr>
        <w:t xml:space="preserve"> </w:t>
      </w:r>
      <w:hyperlink w:anchor="br24" w:history="1">
        <w:r>
          <w:rPr>
            <w:rFonts w:ascii="QMLHOO+CMR8"/>
            <w:color w:val="0000FF"/>
            <w:spacing w:val="-3"/>
            <w:sz w:val="16"/>
          </w:rPr>
          <w:t>Pon</w:t>
        </w:r>
      </w:hyperlink>
      <w:hyperlink w:anchor="br24" w:history="1">
        <w:r>
          <w:rPr>
            <w:rFonts w:ascii="Times New Roman"/>
            <w:color w:val="0000FF"/>
            <w:spacing w:val="19"/>
            <w:sz w:val="16"/>
          </w:rPr>
          <w:t xml:space="preserve"> </w:t>
        </w:r>
      </w:hyperlink>
      <w:r>
        <w:rPr>
          <w:rFonts w:ascii="QMLHOO+CMR8"/>
          <w:color w:val="000000"/>
          <w:sz w:val="16"/>
        </w:rPr>
        <w:t>(</w:t>
      </w:r>
      <w:hyperlink w:anchor="br24" w:history="1">
        <w:r>
          <w:rPr>
            <w:rFonts w:ascii="QMLHOO+CMR8"/>
            <w:color w:val="0000FF"/>
            <w:sz w:val="16"/>
          </w:rPr>
          <w:t>2017</w:t>
        </w:r>
      </w:hyperlink>
      <w:r>
        <w:rPr>
          <w:rFonts w:ascii="QMLHOO+CMR8"/>
          <w:color w:val="000000"/>
          <w:sz w:val="16"/>
        </w:rPr>
        <w:t>).</w:t>
      </w:r>
    </w:p>
    <w:p w14:paraId="6279A0C3" w14:textId="77777777" w:rsidR="00CF0253" w:rsidRDefault="00252649">
      <w:pPr>
        <w:spacing w:before="661" w:after="0" w:line="169" w:lineRule="exact"/>
        <w:ind w:left="8613"/>
        <w:jc w:val="left"/>
        <w:rPr>
          <w:rFonts w:ascii="Times New Roman"/>
          <w:color w:val="000000"/>
          <w:sz w:val="16"/>
        </w:rPr>
      </w:pPr>
      <w:r>
        <w:rPr>
          <w:rFonts w:ascii="QMLHOO+CMR8"/>
          <w:color w:val="000000"/>
          <w:spacing w:val="-2"/>
          <w:sz w:val="16"/>
        </w:rPr>
        <w:t>Page</w:t>
      </w:r>
      <w:r>
        <w:rPr>
          <w:rFonts w:ascii="Times New Roman"/>
          <w:color w:val="000000"/>
          <w:spacing w:val="18"/>
          <w:sz w:val="16"/>
        </w:rPr>
        <w:t xml:space="preserve"> </w:t>
      </w:r>
      <w:r>
        <w:rPr>
          <w:rFonts w:ascii="QMLHOO+CMR8"/>
          <w:color w:val="000000"/>
          <w:sz w:val="16"/>
        </w:rPr>
        <w:t>10</w:t>
      </w:r>
      <w:r>
        <w:rPr>
          <w:rFonts w:ascii="Times New Roman"/>
          <w:color w:val="000000"/>
          <w:spacing w:val="36"/>
          <w:sz w:val="16"/>
        </w:rPr>
        <w:t xml:space="preserve"> </w:t>
      </w:r>
      <w:r>
        <w:rPr>
          <w:rFonts w:ascii="QMLHOO+CMR8"/>
          <w:color w:val="000000"/>
          <w:sz w:val="16"/>
        </w:rPr>
        <w:t>of</w:t>
      </w:r>
      <w:r>
        <w:rPr>
          <w:rFonts w:ascii="Times New Roman"/>
          <w:color w:val="000000"/>
          <w:spacing w:val="17"/>
          <w:sz w:val="16"/>
        </w:rPr>
        <w:t xml:space="preserve"> </w:t>
      </w:r>
      <w:hyperlink w:anchor="br24" w:history="1">
        <w:r>
          <w:rPr>
            <w:rFonts w:ascii="QMLHOO+CMR8"/>
            <w:color w:val="000000"/>
            <w:sz w:val="16"/>
          </w:rPr>
          <w:t>24</w:t>
        </w:r>
      </w:hyperlink>
    </w:p>
    <w:p w14:paraId="6F194868" w14:textId="77777777" w:rsidR="00CF0253" w:rsidRDefault="00CF0253">
      <w:pPr>
        <w:spacing w:before="0" w:after="0" w:line="0" w:lineRule="atLeast"/>
        <w:jc w:val="left"/>
        <w:rPr>
          <w:rFonts w:ascii="Arial"/>
          <w:color w:val="FF0000"/>
          <w:sz w:val="2"/>
        </w:rPr>
      </w:pPr>
    </w:p>
    <w:p w14:paraId="37FBA961" w14:textId="77777777" w:rsidR="00CF0253" w:rsidRDefault="00252649">
      <w:pPr>
        <w:spacing w:before="0" w:after="0" w:line="0" w:lineRule="atLeast"/>
        <w:jc w:val="left"/>
        <w:rPr>
          <w:rFonts w:ascii="Arial"/>
          <w:color w:val="FF0000"/>
          <w:sz w:val="2"/>
        </w:rPr>
      </w:pPr>
      <w:r>
        <w:rPr>
          <w:rFonts w:ascii="Arial"/>
          <w:color w:val="FF0000"/>
          <w:sz w:val="2"/>
        </w:rPr>
        <w:cr/>
      </w:r>
      <w:r>
        <w:rPr>
          <w:rFonts w:ascii="Arial"/>
          <w:color w:val="FF0000"/>
          <w:sz w:val="2"/>
        </w:rPr>
        <w:br w:type="page"/>
      </w:r>
    </w:p>
    <w:p w14:paraId="4C9DC1C8" w14:textId="77777777" w:rsidR="00CF0253" w:rsidRDefault="00CF0253">
      <w:pPr>
        <w:pStyle w:val="NoList1"/>
        <w:sectPr w:rsidR="00CF0253">
          <w:pgSz w:w="12240" w:h="15840"/>
          <w:pgMar w:top="894" w:right="100" w:bottom="0" w:left="1134" w:header="720" w:footer="720" w:gutter="0"/>
          <w:pgNumType w:start="1"/>
          <w:cols w:space="720"/>
          <w:docGrid w:linePitch="1"/>
        </w:sectPr>
      </w:pPr>
    </w:p>
    <w:p w14:paraId="5B2003CD" w14:textId="77777777" w:rsidR="00CF0253" w:rsidRDefault="00CF0253">
      <w:pPr>
        <w:spacing w:before="0" w:after="0" w:line="0" w:lineRule="atLeast"/>
        <w:jc w:val="left"/>
        <w:rPr>
          <w:rFonts w:ascii="Arial"/>
          <w:color w:val="FF0000"/>
          <w:sz w:val="2"/>
        </w:rPr>
      </w:pPr>
    </w:p>
    <w:p w14:paraId="763EA9C2" w14:textId="77777777" w:rsidR="00CF0253" w:rsidRDefault="00252649">
      <w:pPr>
        <w:spacing w:before="0" w:after="0" w:line="189" w:lineRule="exact"/>
        <w:ind w:left="71"/>
        <w:jc w:val="left"/>
        <w:rPr>
          <w:rFonts w:ascii="Times New Roman"/>
          <w:color w:val="000000"/>
          <w:sz w:val="18"/>
        </w:rPr>
      </w:pPr>
      <w:bookmarkStart w:id="181" w:name="br11"/>
      <w:bookmarkEnd w:id="181"/>
      <w:r>
        <w:rPr>
          <w:noProof/>
        </w:rPr>
        <w:drawing>
          <wp:anchor distT="0" distB="0" distL="114300" distR="114300" simplePos="0" relativeHeight="251658240" behindDoc="1" locked="0" layoutInCell="1" allowOverlap="1" wp14:anchorId="0FB611F9" wp14:editId="56DC429D">
            <wp:simplePos x="0" y="0"/>
            <wp:positionH relativeFrom="page">
              <wp:posOffset>707390</wp:posOffset>
            </wp:positionH>
            <wp:positionV relativeFrom="page">
              <wp:posOffset>679450</wp:posOffset>
            </wp:positionV>
            <wp:extent cx="1817370" cy="38100"/>
            <wp:effectExtent l="0" t="0" r="0" b="0"/>
            <wp:wrapNone/>
            <wp:docPr id="20" name="_x000017" descr="ooxWord://word/media/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7" descr="ooxWord://word/media/image18.jpe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1817370" cy="38100"/>
                    </a:xfrm>
                    <a:prstGeom prst="rect">
                      <a:avLst/>
                    </a:prstGeom>
                    <a:noFill/>
                  </pic:spPr>
                </pic:pic>
              </a:graphicData>
            </a:graphic>
            <wp14:sizeRelH relativeFrom="page">
              <wp14:pctWidth>0</wp14:pctWidth>
            </wp14:sizeRelH>
            <wp14:sizeRelV relativeFrom="page">
              <wp14:pctHeight>0</wp14:pctHeight>
            </wp14:sizeRelV>
          </wp:anchor>
        </w:drawing>
      </w:r>
      <w:r>
        <w:rPr>
          <w:rFonts w:ascii="UDJGFS+CMBX9"/>
          <w:color w:val="000000"/>
          <w:sz w:val="18"/>
        </w:rPr>
        <w:t>Dissertation:</w:t>
      </w:r>
      <w:r>
        <w:rPr>
          <w:rFonts w:ascii="Times New Roman"/>
          <w:color w:val="000000"/>
          <w:spacing w:val="49"/>
          <w:sz w:val="18"/>
        </w:rPr>
        <w:t xml:space="preserve"> </w:t>
      </w:r>
      <w:r>
        <w:rPr>
          <w:rFonts w:ascii="UDJGFS+CMBX9"/>
          <w:color w:val="000000"/>
          <w:sz w:val="18"/>
        </w:rPr>
        <w:t>Chapter</w:t>
      </w:r>
      <w:r>
        <w:rPr>
          <w:rFonts w:ascii="Times New Roman"/>
          <w:color w:val="000000"/>
          <w:spacing w:val="26"/>
          <w:sz w:val="18"/>
        </w:rPr>
        <w:t xml:space="preserve"> </w:t>
      </w:r>
      <w:r>
        <w:rPr>
          <w:rFonts w:ascii="UDJGFS+CMBX9"/>
          <w:color w:val="000000"/>
          <w:sz w:val="18"/>
        </w:rPr>
        <w:t>2</w:t>
      </w:r>
      <w:r>
        <w:rPr>
          <w:rFonts w:ascii="Times New Roman"/>
          <w:color w:val="000000"/>
          <w:spacing w:val="26"/>
          <w:sz w:val="18"/>
        </w:rPr>
        <w:t xml:space="preserve"> </w:t>
      </w:r>
      <w:r>
        <w:rPr>
          <w:rFonts w:ascii="UDJGFS+CMBX9"/>
          <w:color w:val="000000"/>
          <w:sz w:val="18"/>
        </w:rPr>
        <w:t>only</w:t>
      </w:r>
    </w:p>
    <w:p w14:paraId="5D0372F5" w14:textId="77777777" w:rsidR="00CF0253" w:rsidRDefault="00252649">
      <w:pPr>
        <w:spacing w:before="127" w:after="0" w:line="190" w:lineRule="exact"/>
        <w:jc w:val="left"/>
        <w:rPr>
          <w:rFonts w:ascii="Times New Roman"/>
          <w:color w:val="000000"/>
          <w:sz w:val="18"/>
        </w:rPr>
      </w:pPr>
      <w:proofErr w:type="spellStart"/>
      <w:r>
        <w:rPr>
          <w:rFonts w:ascii="MTBMSK+CMBXTI10"/>
          <w:color w:val="000000"/>
          <w:sz w:val="18"/>
        </w:rPr>
        <w:t>Jinmahn</w:t>
      </w:r>
      <w:proofErr w:type="spellEnd"/>
      <w:r>
        <w:rPr>
          <w:rFonts w:ascii="Times New Roman"/>
          <w:color w:val="000000"/>
          <w:spacing w:val="29"/>
          <w:sz w:val="18"/>
        </w:rPr>
        <w:t xml:space="preserve"> </w:t>
      </w:r>
      <w:r>
        <w:rPr>
          <w:rFonts w:ascii="MTBMSK+CMBXTI10"/>
          <w:color w:val="000000"/>
          <w:sz w:val="18"/>
        </w:rPr>
        <w:t>Jo</w:t>
      </w:r>
      <w:r>
        <w:rPr>
          <w:rFonts w:ascii="Times New Roman"/>
          <w:color w:val="000000"/>
          <w:spacing w:val="40"/>
          <w:sz w:val="18"/>
        </w:rPr>
        <w:t xml:space="preserve"> </w:t>
      </w:r>
      <w:r>
        <w:rPr>
          <w:rFonts w:ascii="UDJGFS+CMBX9"/>
          <w:color w:val="000000"/>
          <w:sz w:val="18"/>
        </w:rPr>
        <w:t>(ID#:</w:t>
      </w:r>
      <w:r>
        <w:rPr>
          <w:rFonts w:ascii="Times New Roman"/>
          <w:color w:val="000000"/>
          <w:spacing w:val="50"/>
          <w:sz w:val="18"/>
        </w:rPr>
        <w:t xml:space="preserve"> </w:t>
      </w:r>
      <w:r>
        <w:rPr>
          <w:rFonts w:ascii="UDJGFS+CMBX9"/>
          <w:color w:val="000000"/>
          <w:sz w:val="18"/>
        </w:rPr>
        <w:t>915528897)</w:t>
      </w:r>
    </w:p>
    <w:p w14:paraId="685E0807" w14:textId="77777777" w:rsidR="00CF0253" w:rsidRDefault="00252649">
      <w:pPr>
        <w:spacing w:before="634" w:after="0" w:line="209" w:lineRule="exact"/>
        <w:jc w:val="left"/>
        <w:rPr>
          <w:rFonts w:ascii="Times New Roman"/>
          <w:color w:val="000000"/>
          <w:sz w:val="20"/>
        </w:rPr>
      </w:pPr>
      <w:r>
        <w:rPr>
          <w:rFonts w:ascii="KCFTRC+CMR10"/>
          <w:color w:val="000000"/>
          <w:sz w:val="20"/>
        </w:rPr>
        <w:t>to</w:t>
      </w:r>
      <w:r>
        <w:rPr>
          <w:rFonts w:ascii="Times New Roman"/>
          <w:color w:val="000000"/>
          <w:spacing w:val="14"/>
          <w:sz w:val="20"/>
        </w:rPr>
        <w:t xml:space="preserve"> </w:t>
      </w:r>
      <w:r>
        <w:rPr>
          <w:rFonts w:ascii="KCFTRC+CMR10"/>
          <w:color w:val="000000"/>
          <w:spacing w:val="-1"/>
          <w:sz w:val="20"/>
        </w:rPr>
        <w:t>ever-changing</w:t>
      </w:r>
      <w:r>
        <w:rPr>
          <w:rFonts w:ascii="Times New Roman"/>
          <w:color w:val="000000"/>
          <w:spacing w:val="15"/>
          <w:sz w:val="20"/>
        </w:rPr>
        <w:t xml:space="preserve"> </w:t>
      </w:r>
      <w:r>
        <w:rPr>
          <w:rFonts w:ascii="KCFTRC+CMR10"/>
          <w:color w:val="000000"/>
          <w:sz w:val="20"/>
        </w:rPr>
        <w:t>outside</w:t>
      </w:r>
      <w:r>
        <w:rPr>
          <w:rFonts w:ascii="Times New Roman"/>
          <w:color w:val="000000"/>
          <w:spacing w:val="14"/>
          <w:sz w:val="20"/>
        </w:rPr>
        <w:t xml:space="preserve"> </w:t>
      </w:r>
      <w:r>
        <w:rPr>
          <w:rFonts w:ascii="KCFTRC+CMR10"/>
          <w:color w:val="000000"/>
          <w:sz w:val="20"/>
        </w:rPr>
        <w:t>temperatures</w:t>
      </w:r>
      <w:r>
        <w:rPr>
          <w:rFonts w:ascii="Times New Roman"/>
          <w:color w:val="000000"/>
          <w:spacing w:val="13"/>
          <w:sz w:val="20"/>
        </w:rPr>
        <w:t xml:space="preserve"> </w:t>
      </w:r>
      <w:r>
        <w:rPr>
          <w:rFonts w:ascii="KCFTRC+CMR10"/>
          <w:color w:val="000000"/>
          <w:sz w:val="20"/>
        </w:rPr>
        <w:t>elaborately</w:t>
      </w:r>
      <w:r>
        <w:rPr>
          <w:rFonts w:ascii="Times New Roman"/>
          <w:color w:val="000000"/>
          <w:spacing w:val="14"/>
          <w:sz w:val="20"/>
        </w:rPr>
        <w:t xml:space="preserve"> </w:t>
      </w:r>
      <w:r>
        <w:rPr>
          <w:rFonts w:ascii="KCFTRC+CMR10"/>
          <w:color w:val="000000"/>
          <w:sz w:val="20"/>
        </w:rPr>
        <w:t>and</w:t>
      </w:r>
      <w:r>
        <w:rPr>
          <w:rFonts w:ascii="Times New Roman"/>
          <w:color w:val="000000"/>
          <w:spacing w:val="14"/>
          <w:sz w:val="20"/>
        </w:rPr>
        <w:t xml:space="preserve"> </w:t>
      </w:r>
      <w:r>
        <w:rPr>
          <w:rFonts w:ascii="KCFTRC+CMR10"/>
          <w:color w:val="000000"/>
          <w:spacing w:val="-3"/>
          <w:sz w:val="20"/>
        </w:rPr>
        <w:t>instantly.</w:t>
      </w:r>
      <w:r>
        <w:rPr>
          <w:rFonts w:ascii="Times New Roman"/>
          <w:color w:val="000000"/>
          <w:spacing w:val="40"/>
          <w:sz w:val="20"/>
        </w:rPr>
        <w:t xml:space="preserve"> </w:t>
      </w:r>
      <w:r>
        <w:rPr>
          <w:rFonts w:ascii="KCFTRC+CMR10"/>
          <w:color w:val="000000"/>
          <w:spacing w:val="-2"/>
          <w:sz w:val="20"/>
        </w:rPr>
        <w:t>Furthermore,</w:t>
      </w:r>
      <w:r>
        <w:rPr>
          <w:rFonts w:ascii="Times New Roman"/>
          <w:color w:val="000000"/>
          <w:spacing w:val="16"/>
          <w:sz w:val="20"/>
        </w:rPr>
        <w:t xml:space="preserve"> </w:t>
      </w:r>
      <w:r>
        <w:rPr>
          <w:rFonts w:ascii="KCFTRC+CMR10"/>
          <w:color w:val="000000"/>
          <w:sz w:val="20"/>
        </w:rPr>
        <w:t>as</w:t>
      </w:r>
      <w:r>
        <w:rPr>
          <w:rFonts w:ascii="Times New Roman"/>
          <w:color w:val="000000"/>
          <w:spacing w:val="14"/>
          <w:sz w:val="20"/>
        </w:rPr>
        <w:t xml:space="preserve"> </w:t>
      </w:r>
      <w:r>
        <w:rPr>
          <w:rFonts w:ascii="KCFTRC+CMR10"/>
          <w:color w:val="000000"/>
          <w:spacing w:val="-2"/>
          <w:sz w:val="20"/>
        </w:rPr>
        <w:t>shown</w:t>
      </w:r>
      <w:r>
        <w:rPr>
          <w:rFonts w:ascii="Times New Roman"/>
          <w:color w:val="000000"/>
          <w:spacing w:val="16"/>
          <w:sz w:val="20"/>
        </w:rPr>
        <w:t xml:space="preserve"> </w:t>
      </w:r>
      <w:r>
        <w:rPr>
          <w:rFonts w:ascii="KCFTRC+CMR10"/>
          <w:color w:val="000000"/>
          <w:sz w:val="20"/>
        </w:rPr>
        <w:t>in</w:t>
      </w:r>
      <w:r>
        <w:rPr>
          <w:rFonts w:ascii="Times New Roman"/>
          <w:color w:val="000000"/>
          <w:spacing w:val="14"/>
          <w:sz w:val="20"/>
        </w:rPr>
        <w:t xml:space="preserve"> </w:t>
      </w:r>
      <w:r>
        <w:rPr>
          <w:rFonts w:ascii="KCFTRC+CMR10"/>
          <w:color w:val="000000"/>
          <w:sz w:val="20"/>
        </w:rPr>
        <w:t>Figure</w:t>
      </w:r>
      <w:r>
        <w:rPr>
          <w:rFonts w:ascii="Times New Roman"/>
          <w:color w:val="000000"/>
          <w:spacing w:val="14"/>
          <w:sz w:val="20"/>
        </w:rPr>
        <w:t xml:space="preserve"> </w:t>
      </w:r>
      <w:hyperlink w:anchor="br10" w:history="1">
        <w:r>
          <w:rPr>
            <w:rFonts w:ascii="KCFTRC+CMR10"/>
            <w:color w:val="000000"/>
            <w:sz w:val="20"/>
          </w:rPr>
          <w:t>2</w:t>
        </w:r>
      </w:hyperlink>
      <w:r>
        <w:rPr>
          <w:rFonts w:ascii="KCFTRC+CMR10"/>
          <w:color w:val="000000"/>
          <w:sz w:val="20"/>
        </w:rPr>
        <w:t>,</w:t>
      </w:r>
      <w:r>
        <w:rPr>
          <w:rFonts w:ascii="Times New Roman"/>
          <w:color w:val="000000"/>
          <w:spacing w:val="15"/>
          <w:sz w:val="20"/>
        </w:rPr>
        <w:t xml:space="preserve"> </w:t>
      </w:r>
      <w:r>
        <w:rPr>
          <w:rFonts w:ascii="KCFTRC+CMR10"/>
          <w:color w:val="000000"/>
          <w:sz w:val="20"/>
        </w:rPr>
        <w:t>their</w:t>
      </w:r>
      <w:r>
        <w:rPr>
          <w:rFonts w:ascii="Times New Roman"/>
          <w:color w:val="000000"/>
          <w:spacing w:val="14"/>
          <w:sz w:val="20"/>
        </w:rPr>
        <w:t xml:space="preserve"> </w:t>
      </w:r>
      <w:proofErr w:type="spellStart"/>
      <w:r>
        <w:rPr>
          <w:rFonts w:ascii="KCFTRC+CMR10"/>
          <w:color w:val="000000"/>
          <w:sz w:val="20"/>
        </w:rPr>
        <w:t>elec</w:t>
      </w:r>
      <w:proofErr w:type="spellEnd"/>
      <w:r>
        <w:rPr>
          <w:rFonts w:ascii="KCFTRC+CMR10"/>
          <w:color w:val="000000"/>
          <w:sz w:val="20"/>
        </w:rPr>
        <w:t>-</w:t>
      </w:r>
    </w:p>
    <w:p w14:paraId="7A66EB60" w14:textId="77777777" w:rsidR="00CF0253" w:rsidRDefault="00252649">
      <w:pPr>
        <w:spacing w:before="149" w:after="0" w:line="209" w:lineRule="exact"/>
        <w:jc w:val="left"/>
        <w:rPr>
          <w:rFonts w:ascii="Times New Roman"/>
          <w:color w:val="000000"/>
          <w:sz w:val="20"/>
        </w:rPr>
      </w:pPr>
      <w:proofErr w:type="spellStart"/>
      <w:r>
        <w:rPr>
          <w:rFonts w:ascii="KCFTRC+CMR10"/>
          <w:color w:val="000000"/>
          <w:spacing w:val="-1"/>
          <w:sz w:val="20"/>
        </w:rPr>
        <w:t>tricity</w:t>
      </w:r>
      <w:proofErr w:type="spellEnd"/>
      <w:r>
        <w:rPr>
          <w:rFonts w:ascii="Times New Roman"/>
          <w:color w:val="000000"/>
          <w:spacing w:val="22"/>
          <w:sz w:val="20"/>
        </w:rPr>
        <w:t xml:space="preserve"> </w:t>
      </w:r>
      <w:r>
        <w:rPr>
          <w:rFonts w:ascii="KCFTRC+CMR10"/>
          <w:color w:val="000000"/>
          <w:sz w:val="20"/>
        </w:rPr>
        <w:t>demand</w:t>
      </w:r>
      <w:r>
        <w:rPr>
          <w:rFonts w:ascii="Times New Roman"/>
          <w:color w:val="000000"/>
          <w:spacing w:val="21"/>
          <w:sz w:val="20"/>
        </w:rPr>
        <w:t xml:space="preserve"> </w:t>
      </w:r>
      <w:r>
        <w:rPr>
          <w:rFonts w:ascii="KCFTRC+CMR10"/>
          <w:color w:val="000000"/>
          <w:sz w:val="20"/>
        </w:rPr>
        <w:t>is</w:t>
      </w:r>
      <w:r>
        <w:rPr>
          <w:rFonts w:ascii="Times New Roman"/>
          <w:color w:val="000000"/>
          <w:spacing w:val="21"/>
          <w:sz w:val="20"/>
        </w:rPr>
        <w:t xml:space="preserve"> </w:t>
      </w:r>
      <w:r>
        <w:rPr>
          <w:rFonts w:ascii="KCFTRC+CMR10"/>
          <w:color w:val="000000"/>
          <w:sz w:val="20"/>
        </w:rPr>
        <w:t>the</w:t>
      </w:r>
      <w:r>
        <w:rPr>
          <w:rFonts w:ascii="Times New Roman"/>
          <w:color w:val="000000"/>
          <w:spacing w:val="21"/>
          <w:sz w:val="20"/>
        </w:rPr>
        <w:t xml:space="preserve"> </w:t>
      </w:r>
      <w:r>
        <w:rPr>
          <w:rFonts w:ascii="KCFTRC+CMR10"/>
          <w:color w:val="000000"/>
          <w:spacing w:val="-3"/>
          <w:sz w:val="20"/>
        </w:rPr>
        <w:t>lowest</w:t>
      </w:r>
      <w:r>
        <w:rPr>
          <w:rFonts w:ascii="Times New Roman"/>
          <w:color w:val="000000"/>
          <w:spacing w:val="23"/>
          <w:sz w:val="20"/>
        </w:rPr>
        <w:t xml:space="preserve"> </w:t>
      </w:r>
      <w:r>
        <w:rPr>
          <w:rFonts w:ascii="KCFTRC+CMR10"/>
          <w:color w:val="000000"/>
          <w:sz w:val="20"/>
        </w:rPr>
        <w:t>in</w:t>
      </w:r>
      <w:r>
        <w:rPr>
          <w:rFonts w:ascii="Times New Roman"/>
          <w:color w:val="000000"/>
          <w:spacing w:val="20"/>
          <w:sz w:val="20"/>
        </w:rPr>
        <w:t xml:space="preserve"> </w:t>
      </w:r>
      <w:r>
        <w:rPr>
          <w:rFonts w:ascii="KCFTRC+CMR10"/>
          <w:color w:val="000000"/>
          <w:sz w:val="20"/>
        </w:rPr>
        <w:t>the</w:t>
      </w:r>
      <w:r>
        <w:rPr>
          <w:rFonts w:ascii="Times New Roman"/>
          <w:color w:val="000000"/>
          <w:spacing w:val="21"/>
          <w:sz w:val="20"/>
        </w:rPr>
        <w:t xml:space="preserve"> </w:t>
      </w:r>
      <w:r>
        <w:rPr>
          <w:rFonts w:ascii="KCFTRC+CMR10"/>
          <w:color w:val="000000"/>
          <w:sz w:val="20"/>
        </w:rPr>
        <w:t>early</w:t>
      </w:r>
      <w:r>
        <w:rPr>
          <w:rFonts w:ascii="Times New Roman"/>
          <w:color w:val="000000"/>
          <w:spacing w:val="21"/>
          <w:sz w:val="20"/>
        </w:rPr>
        <w:t xml:space="preserve"> </w:t>
      </w:r>
      <w:r>
        <w:rPr>
          <w:rFonts w:ascii="KCFTRC+CMR10"/>
          <w:color w:val="000000"/>
          <w:sz w:val="20"/>
        </w:rPr>
        <w:t>morning,</w:t>
      </w:r>
      <w:r>
        <w:rPr>
          <w:rFonts w:ascii="Times New Roman"/>
          <w:color w:val="000000"/>
          <w:spacing w:val="22"/>
          <w:sz w:val="20"/>
        </w:rPr>
        <w:t xml:space="preserve"> </w:t>
      </w:r>
      <w:r>
        <w:rPr>
          <w:rFonts w:ascii="KCFTRC+CMR10"/>
          <w:color w:val="000000"/>
          <w:sz w:val="20"/>
        </w:rPr>
        <w:t>the</w:t>
      </w:r>
      <w:r>
        <w:rPr>
          <w:rFonts w:ascii="Times New Roman"/>
          <w:color w:val="000000"/>
          <w:spacing w:val="21"/>
          <w:sz w:val="20"/>
        </w:rPr>
        <w:t xml:space="preserve"> </w:t>
      </w:r>
      <w:r>
        <w:rPr>
          <w:rFonts w:ascii="KCFTRC+CMR10"/>
          <w:color w:val="000000"/>
          <w:sz w:val="20"/>
        </w:rPr>
        <w:t>coldest</w:t>
      </w:r>
      <w:r>
        <w:rPr>
          <w:rFonts w:ascii="Times New Roman"/>
          <w:color w:val="000000"/>
          <w:spacing w:val="21"/>
          <w:sz w:val="20"/>
        </w:rPr>
        <w:t xml:space="preserve"> </w:t>
      </w:r>
      <w:r>
        <w:rPr>
          <w:rFonts w:ascii="KCFTRC+CMR10"/>
          <w:color w:val="000000"/>
          <w:sz w:val="20"/>
        </w:rPr>
        <w:t>time</w:t>
      </w:r>
      <w:r>
        <w:rPr>
          <w:rFonts w:ascii="Times New Roman"/>
          <w:color w:val="000000"/>
          <w:spacing w:val="21"/>
          <w:sz w:val="20"/>
        </w:rPr>
        <w:t xml:space="preserve"> </w:t>
      </w:r>
      <w:r>
        <w:rPr>
          <w:rFonts w:ascii="KCFTRC+CMR10"/>
          <w:color w:val="000000"/>
          <w:sz w:val="20"/>
        </w:rPr>
        <w:t>of</w:t>
      </w:r>
      <w:r>
        <w:rPr>
          <w:rFonts w:ascii="Times New Roman"/>
          <w:color w:val="000000"/>
          <w:spacing w:val="21"/>
          <w:sz w:val="20"/>
        </w:rPr>
        <w:t xml:space="preserve"> </w:t>
      </w:r>
      <w:r>
        <w:rPr>
          <w:rFonts w:ascii="KCFTRC+CMR10"/>
          <w:color w:val="000000"/>
          <w:sz w:val="20"/>
        </w:rPr>
        <w:t>the</w:t>
      </w:r>
      <w:r>
        <w:rPr>
          <w:rFonts w:ascii="Times New Roman"/>
          <w:color w:val="000000"/>
          <w:spacing w:val="21"/>
          <w:sz w:val="20"/>
        </w:rPr>
        <w:t xml:space="preserve"> </w:t>
      </w:r>
      <w:r>
        <w:rPr>
          <w:rFonts w:ascii="KCFTRC+CMR10"/>
          <w:color w:val="000000"/>
          <w:spacing w:val="-8"/>
          <w:sz w:val="20"/>
        </w:rPr>
        <w:t>day.</w:t>
      </w:r>
      <w:r>
        <w:rPr>
          <w:rFonts w:ascii="Times New Roman"/>
          <w:color w:val="000000"/>
          <w:spacing w:val="59"/>
          <w:sz w:val="20"/>
        </w:rPr>
        <w:t xml:space="preserve"> </w:t>
      </w:r>
      <w:r>
        <w:rPr>
          <w:rFonts w:ascii="KCFTRC+CMR10"/>
          <w:color w:val="000000"/>
          <w:sz w:val="20"/>
        </w:rPr>
        <w:t>Considering</w:t>
      </w:r>
      <w:r>
        <w:rPr>
          <w:rFonts w:ascii="Times New Roman"/>
          <w:color w:val="000000"/>
          <w:spacing w:val="21"/>
          <w:sz w:val="20"/>
        </w:rPr>
        <w:t xml:space="preserve"> </w:t>
      </w:r>
      <w:r>
        <w:rPr>
          <w:rFonts w:ascii="KCFTRC+CMR10"/>
          <w:color w:val="000000"/>
          <w:sz w:val="20"/>
        </w:rPr>
        <w:t>those</w:t>
      </w:r>
      <w:r>
        <w:rPr>
          <w:rFonts w:ascii="Times New Roman"/>
          <w:color w:val="000000"/>
          <w:spacing w:val="21"/>
          <w:sz w:val="20"/>
        </w:rPr>
        <w:t xml:space="preserve"> </w:t>
      </w:r>
      <w:r>
        <w:rPr>
          <w:rFonts w:ascii="KCFTRC+CMR10"/>
          <w:color w:val="000000"/>
          <w:spacing w:val="-6"/>
          <w:sz w:val="20"/>
        </w:rPr>
        <w:t>two</w:t>
      </w:r>
      <w:r>
        <w:rPr>
          <w:rFonts w:ascii="Times New Roman"/>
          <w:color w:val="000000"/>
          <w:spacing w:val="26"/>
          <w:sz w:val="20"/>
        </w:rPr>
        <w:t xml:space="preserve"> </w:t>
      </w:r>
      <w:r>
        <w:rPr>
          <w:rFonts w:ascii="KCFTRC+CMR10"/>
          <w:color w:val="000000"/>
          <w:sz w:val="20"/>
        </w:rPr>
        <w:t>points,</w:t>
      </w:r>
      <w:r>
        <w:rPr>
          <w:rFonts w:ascii="Times New Roman"/>
          <w:color w:val="000000"/>
          <w:spacing w:val="22"/>
          <w:sz w:val="20"/>
        </w:rPr>
        <w:t xml:space="preserve"> </w:t>
      </w:r>
      <w:r>
        <w:rPr>
          <w:rFonts w:ascii="KCFTRC+CMR10"/>
          <w:color w:val="000000"/>
          <w:sz w:val="20"/>
        </w:rPr>
        <w:t>I</w:t>
      </w:r>
    </w:p>
    <w:p w14:paraId="5960C539" w14:textId="77777777" w:rsidR="00CF0253" w:rsidRDefault="00252649">
      <w:pPr>
        <w:spacing w:before="149" w:after="0" w:line="209" w:lineRule="exact"/>
        <w:jc w:val="left"/>
        <w:rPr>
          <w:rFonts w:ascii="Times New Roman"/>
          <w:color w:val="000000"/>
          <w:sz w:val="20"/>
        </w:rPr>
      </w:pPr>
      <w:r>
        <w:rPr>
          <w:rFonts w:ascii="KCFTRC+CMR10"/>
          <w:color w:val="000000"/>
          <w:sz w:val="20"/>
        </w:rPr>
        <w:t>measure</w:t>
      </w:r>
      <w:r>
        <w:rPr>
          <w:rFonts w:ascii="Times New Roman"/>
          <w:color w:val="000000"/>
          <w:spacing w:val="16"/>
          <w:sz w:val="20"/>
        </w:rPr>
        <w:t xml:space="preserve"> </w:t>
      </w:r>
      <w:r>
        <w:rPr>
          <w:rFonts w:ascii="KCFTRC+CMR10"/>
          <w:color w:val="000000"/>
          <w:sz w:val="20"/>
        </w:rPr>
        <w:t>the</w:t>
      </w:r>
      <w:r>
        <w:rPr>
          <w:rFonts w:ascii="Times New Roman"/>
          <w:color w:val="000000"/>
          <w:spacing w:val="16"/>
          <w:sz w:val="20"/>
        </w:rPr>
        <w:t xml:space="preserve"> </w:t>
      </w:r>
      <w:r>
        <w:rPr>
          <w:rFonts w:ascii="KCFTRC+CMR10" w:hAnsi="KCFTRC+CMR10" w:cs="KCFTRC+CMR10"/>
          <w:color w:val="000000"/>
          <w:sz w:val="20"/>
        </w:rPr>
        <w:t>TOU-tariﬀ-inducing</w:t>
      </w:r>
      <w:r>
        <w:rPr>
          <w:rFonts w:ascii="Times New Roman"/>
          <w:color w:val="000000"/>
          <w:spacing w:val="16"/>
          <w:sz w:val="20"/>
        </w:rPr>
        <w:t xml:space="preserve"> </w:t>
      </w:r>
      <w:r>
        <w:rPr>
          <w:rFonts w:ascii="KCFTRC+CMR10"/>
          <w:color w:val="000000"/>
          <w:sz w:val="20"/>
        </w:rPr>
        <w:t>reductions</w:t>
      </w:r>
      <w:r>
        <w:rPr>
          <w:rFonts w:ascii="Times New Roman"/>
          <w:color w:val="000000"/>
          <w:spacing w:val="16"/>
          <w:sz w:val="20"/>
        </w:rPr>
        <w:t xml:space="preserve"> </w:t>
      </w:r>
      <w:r>
        <w:rPr>
          <w:rFonts w:ascii="KCFTRC+CMR10"/>
          <w:color w:val="000000"/>
          <w:sz w:val="20"/>
        </w:rPr>
        <w:t>in</w:t>
      </w:r>
      <w:r>
        <w:rPr>
          <w:rFonts w:ascii="Times New Roman"/>
          <w:color w:val="000000"/>
          <w:spacing w:val="15"/>
          <w:sz w:val="20"/>
        </w:rPr>
        <w:t xml:space="preserve"> </w:t>
      </w:r>
      <w:r>
        <w:rPr>
          <w:rFonts w:ascii="KCFTRC+CMR10"/>
          <w:color w:val="000000"/>
          <w:spacing w:val="-1"/>
          <w:sz w:val="20"/>
        </w:rPr>
        <w:t>electricity</w:t>
      </w:r>
      <w:r>
        <w:rPr>
          <w:rFonts w:ascii="Times New Roman"/>
          <w:color w:val="000000"/>
          <w:spacing w:val="16"/>
          <w:sz w:val="20"/>
        </w:rPr>
        <w:t xml:space="preserve"> </w:t>
      </w:r>
      <w:r>
        <w:rPr>
          <w:rFonts w:ascii="KCFTRC+CMR10"/>
          <w:color w:val="000000"/>
          <w:sz w:val="20"/>
        </w:rPr>
        <w:t>consumption</w:t>
      </w:r>
      <w:r>
        <w:rPr>
          <w:rFonts w:ascii="Times New Roman"/>
          <w:color w:val="000000"/>
          <w:spacing w:val="16"/>
          <w:sz w:val="20"/>
        </w:rPr>
        <w:t xml:space="preserve"> </w:t>
      </w:r>
      <w:r>
        <w:rPr>
          <w:rFonts w:ascii="KCFTRC+CMR10"/>
          <w:color w:val="000000"/>
          <w:sz w:val="20"/>
        </w:rPr>
        <w:t>conditional</w:t>
      </w:r>
      <w:r>
        <w:rPr>
          <w:rFonts w:ascii="Times New Roman"/>
          <w:color w:val="000000"/>
          <w:spacing w:val="16"/>
          <w:sz w:val="20"/>
        </w:rPr>
        <w:t xml:space="preserve"> </w:t>
      </w:r>
      <w:r>
        <w:rPr>
          <w:rFonts w:ascii="KCFTRC+CMR10"/>
          <w:color w:val="000000"/>
          <w:sz w:val="20"/>
        </w:rPr>
        <w:t>on</w:t>
      </w:r>
      <w:r>
        <w:rPr>
          <w:rFonts w:ascii="Times New Roman"/>
          <w:color w:val="000000"/>
          <w:spacing w:val="16"/>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pacing w:val="-2"/>
          <w:sz w:val="20"/>
        </w:rPr>
        <w:t>average</w:t>
      </w:r>
      <w:r>
        <w:rPr>
          <w:rFonts w:ascii="Times New Roman"/>
          <w:color w:val="000000"/>
          <w:spacing w:val="18"/>
          <w:sz w:val="20"/>
        </w:rPr>
        <w:t xml:space="preserve"> </w:t>
      </w:r>
      <w:r>
        <w:rPr>
          <w:rFonts w:ascii="KCFTRC+CMR10"/>
          <w:color w:val="000000"/>
          <w:sz w:val="20"/>
        </w:rPr>
        <w:t>heating</w:t>
      </w:r>
      <w:r>
        <w:rPr>
          <w:rFonts w:ascii="Times New Roman"/>
          <w:color w:val="000000"/>
          <w:spacing w:val="16"/>
          <w:sz w:val="20"/>
        </w:rPr>
        <w:t xml:space="preserve"> </w:t>
      </w:r>
      <w:r>
        <w:rPr>
          <w:rFonts w:ascii="KCFTRC+CMR10"/>
          <w:color w:val="000000"/>
          <w:sz w:val="20"/>
        </w:rPr>
        <w:t>need</w:t>
      </w:r>
    </w:p>
    <w:p w14:paraId="707B0594" w14:textId="77777777" w:rsidR="00CF0253" w:rsidRDefault="00252649">
      <w:pPr>
        <w:spacing w:before="149" w:after="0" w:line="209" w:lineRule="exact"/>
        <w:jc w:val="left"/>
        <w:rPr>
          <w:rFonts w:ascii="Times New Roman"/>
          <w:color w:val="000000"/>
          <w:sz w:val="20"/>
        </w:rPr>
      </w:pPr>
      <w:proofErr w:type="gramStart"/>
      <w:r>
        <w:rPr>
          <w:rFonts w:ascii="KCFTRC+CMR10"/>
          <w:color w:val="000000"/>
          <w:sz w:val="20"/>
        </w:rPr>
        <w:t>in</w:t>
      </w:r>
      <w:proofErr w:type="gramEnd"/>
      <w:r>
        <w:rPr>
          <w:rFonts w:ascii="Times New Roman"/>
          <w:color w:val="000000"/>
          <w:spacing w:val="16"/>
          <w:sz w:val="20"/>
        </w:rPr>
        <w:t xml:space="preserve"> </w:t>
      </w:r>
      <w:r>
        <w:rPr>
          <w:rFonts w:ascii="KCFTRC+CMR10"/>
          <w:color w:val="000000"/>
          <w:sz w:val="20"/>
        </w:rPr>
        <w:t>a</w:t>
      </w:r>
      <w:r>
        <w:rPr>
          <w:rFonts w:ascii="Times New Roman"/>
          <w:color w:val="000000"/>
          <w:spacing w:val="16"/>
          <w:sz w:val="20"/>
        </w:rPr>
        <w:t xml:space="preserve"> </w:t>
      </w:r>
      <w:r>
        <w:rPr>
          <w:rFonts w:ascii="KCFTRC+CMR10"/>
          <w:color w:val="000000"/>
          <w:spacing w:val="-2"/>
          <w:sz w:val="20"/>
        </w:rPr>
        <w:t>given</w:t>
      </w:r>
      <w:r>
        <w:rPr>
          <w:rFonts w:ascii="Times New Roman"/>
          <w:color w:val="000000"/>
          <w:spacing w:val="18"/>
          <w:sz w:val="20"/>
        </w:rPr>
        <w:t xml:space="preserve"> </w:t>
      </w:r>
      <w:r>
        <w:rPr>
          <w:rFonts w:ascii="KCFTRC+CMR10"/>
          <w:color w:val="000000"/>
          <w:spacing w:val="-8"/>
          <w:sz w:val="20"/>
        </w:rPr>
        <w:t>day.</w:t>
      </w:r>
    </w:p>
    <w:p w14:paraId="3A91F1DB" w14:textId="77777777" w:rsidR="00CF0253" w:rsidRDefault="00252649">
      <w:pPr>
        <w:spacing w:before="49" w:after="0" w:line="260" w:lineRule="exact"/>
        <w:ind w:left="299"/>
        <w:jc w:val="left"/>
        <w:rPr>
          <w:rFonts w:ascii="Times New Roman"/>
          <w:color w:val="000000"/>
          <w:sz w:val="20"/>
        </w:rPr>
      </w:pPr>
      <w:r>
        <w:rPr>
          <w:rFonts w:ascii="KCFTRC+CMR10"/>
          <w:color w:val="000000"/>
          <w:sz w:val="20"/>
        </w:rPr>
        <w:t>I</w:t>
      </w:r>
      <w:r>
        <w:rPr>
          <w:rFonts w:ascii="Times New Roman"/>
          <w:color w:val="000000"/>
          <w:spacing w:val="7"/>
          <w:sz w:val="20"/>
        </w:rPr>
        <w:t xml:space="preserve"> </w:t>
      </w:r>
      <w:r>
        <w:rPr>
          <w:rFonts w:ascii="KCFTRC+CMR10"/>
          <w:color w:val="000000"/>
          <w:sz w:val="20"/>
        </w:rPr>
        <w:t>exploit</w:t>
      </w:r>
      <w:r>
        <w:rPr>
          <w:rFonts w:ascii="Times New Roman"/>
          <w:color w:val="000000"/>
          <w:spacing w:val="7"/>
          <w:sz w:val="20"/>
        </w:rPr>
        <w:t xml:space="preserve"> </w:t>
      </w:r>
      <w:r>
        <w:rPr>
          <w:rFonts w:ascii="KCFTRC+CMR10"/>
          <w:color w:val="000000"/>
          <w:sz w:val="20"/>
        </w:rPr>
        <w:t>hourly</w:t>
      </w:r>
      <w:r>
        <w:rPr>
          <w:rFonts w:ascii="Times New Roman"/>
          <w:color w:val="000000"/>
          <w:spacing w:val="7"/>
          <w:sz w:val="20"/>
        </w:rPr>
        <w:t xml:space="preserve"> </w:t>
      </w:r>
      <w:r>
        <w:rPr>
          <w:rFonts w:ascii="KCFTRC+CMR10"/>
          <w:color w:val="000000"/>
          <w:sz w:val="20"/>
        </w:rPr>
        <w:t>temperature</w:t>
      </w:r>
      <w:r>
        <w:rPr>
          <w:rFonts w:ascii="Times New Roman"/>
          <w:color w:val="000000"/>
          <w:spacing w:val="7"/>
          <w:sz w:val="20"/>
        </w:rPr>
        <w:t xml:space="preserve"> </w:t>
      </w:r>
      <w:r>
        <w:rPr>
          <w:rFonts w:ascii="KCFTRC+CMR10"/>
          <w:color w:val="000000"/>
          <w:sz w:val="20"/>
        </w:rPr>
        <w:t>data</w:t>
      </w:r>
      <w:r>
        <w:rPr>
          <w:rFonts w:ascii="Times New Roman"/>
          <w:color w:val="000000"/>
          <w:spacing w:val="7"/>
          <w:sz w:val="20"/>
        </w:rPr>
        <w:t xml:space="preserve"> </w:t>
      </w:r>
      <w:r>
        <w:rPr>
          <w:rFonts w:ascii="KCFTRC+CMR10"/>
          <w:color w:val="000000"/>
          <w:sz w:val="20"/>
        </w:rPr>
        <w:t>for</w:t>
      </w:r>
      <w:r>
        <w:rPr>
          <w:rFonts w:ascii="Times New Roman"/>
          <w:color w:val="000000"/>
          <w:spacing w:val="7"/>
          <w:sz w:val="20"/>
        </w:rPr>
        <w:t xml:space="preserve"> </w:t>
      </w:r>
      <w:r>
        <w:rPr>
          <w:rFonts w:ascii="KCFTRC+CMR10"/>
          <w:color w:val="000000"/>
          <w:sz w:val="20"/>
        </w:rPr>
        <w:t>the</w:t>
      </w:r>
      <w:r>
        <w:rPr>
          <w:rFonts w:ascii="Times New Roman"/>
          <w:color w:val="000000"/>
          <w:spacing w:val="7"/>
          <w:sz w:val="20"/>
        </w:rPr>
        <w:t xml:space="preserve"> </w:t>
      </w:r>
      <w:r>
        <w:rPr>
          <w:rFonts w:ascii="KCFTRC+CMR10"/>
          <w:color w:val="000000"/>
          <w:sz w:val="20"/>
        </w:rPr>
        <w:t>Dublin</w:t>
      </w:r>
      <w:r>
        <w:rPr>
          <w:rFonts w:ascii="Times New Roman"/>
          <w:color w:val="000000"/>
          <w:spacing w:val="7"/>
          <w:sz w:val="20"/>
        </w:rPr>
        <w:t xml:space="preserve"> </w:t>
      </w:r>
      <w:r>
        <w:rPr>
          <w:rFonts w:ascii="KCFTRC+CMR10"/>
          <w:color w:val="000000"/>
          <w:spacing w:val="1"/>
          <w:sz w:val="20"/>
        </w:rPr>
        <w:t>airport</w:t>
      </w:r>
      <w:r>
        <w:rPr>
          <w:rFonts w:ascii="Times New Roman"/>
          <w:color w:val="000000"/>
          <w:spacing w:val="7"/>
          <w:sz w:val="20"/>
        </w:rPr>
        <w:t xml:space="preserve"> </w:t>
      </w:r>
      <w:r>
        <w:rPr>
          <w:rFonts w:ascii="KCFTRC+CMR10"/>
          <w:color w:val="000000"/>
          <w:spacing w:val="-1"/>
          <w:sz w:val="20"/>
        </w:rPr>
        <w:t>weather</w:t>
      </w:r>
      <w:r>
        <w:rPr>
          <w:rFonts w:ascii="Times New Roman"/>
          <w:color w:val="000000"/>
          <w:spacing w:val="8"/>
          <w:sz w:val="20"/>
        </w:rPr>
        <w:t xml:space="preserve"> </w:t>
      </w:r>
      <w:r>
        <w:rPr>
          <w:rFonts w:ascii="KCFTRC+CMR10"/>
          <w:color w:val="000000"/>
          <w:sz w:val="20"/>
        </w:rPr>
        <w:t>station,</w:t>
      </w:r>
      <w:r>
        <w:rPr>
          <w:rFonts w:ascii="Times New Roman"/>
          <w:color w:val="000000"/>
          <w:spacing w:val="9"/>
          <w:sz w:val="20"/>
        </w:rPr>
        <w:t xml:space="preserve"> </w:t>
      </w:r>
      <w:r>
        <w:rPr>
          <w:rFonts w:ascii="KCFTRC+CMR10"/>
          <w:color w:val="000000"/>
          <w:spacing w:val="-1"/>
          <w:sz w:val="20"/>
        </w:rPr>
        <w:t>provided</w:t>
      </w:r>
      <w:r>
        <w:rPr>
          <w:rFonts w:ascii="Times New Roman"/>
          <w:color w:val="000000"/>
          <w:spacing w:val="8"/>
          <w:sz w:val="20"/>
        </w:rPr>
        <w:t xml:space="preserve"> </w:t>
      </w:r>
      <w:r>
        <w:rPr>
          <w:rFonts w:ascii="KCFTRC+CMR10"/>
          <w:color w:val="000000"/>
          <w:spacing w:val="-6"/>
          <w:sz w:val="20"/>
        </w:rPr>
        <w:t>by</w:t>
      </w:r>
      <w:r>
        <w:rPr>
          <w:rFonts w:ascii="Times New Roman"/>
          <w:color w:val="000000"/>
          <w:spacing w:val="13"/>
          <w:sz w:val="20"/>
        </w:rPr>
        <w:t xml:space="preserve"> </w:t>
      </w:r>
      <w:r>
        <w:rPr>
          <w:rFonts w:ascii="KCFTRC+CMR10"/>
          <w:color w:val="000000"/>
          <w:sz w:val="20"/>
        </w:rPr>
        <w:t>Met</w:t>
      </w:r>
      <w:r>
        <w:rPr>
          <w:rFonts w:ascii="Times New Roman"/>
          <w:color w:val="000000"/>
          <w:spacing w:val="8"/>
          <w:sz w:val="20"/>
        </w:rPr>
        <w:t xml:space="preserve"> </w:t>
      </w:r>
      <w:proofErr w:type="spellStart"/>
      <w:r>
        <w:rPr>
          <w:rFonts w:ascii="KCFTRC+CMR10" w:hAnsi="KCFTRC+CMR10" w:cs="KCFTRC+CMR10"/>
          <w:color w:val="000000"/>
          <w:spacing w:val="-11"/>
          <w:sz w:val="20"/>
        </w:rPr>
        <w:t>E´ireann</w:t>
      </w:r>
      <w:proofErr w:type="spellEnd"/>
      <w:r>
        <w:rPr>
          <w:rFonts w:ascii="KCFTRC+CMR10" w:hAnsi="KCFTRC+CMR10" w:cs="KCFTRC+CMR10"/>
          <w:color w:val="000000"/>
          <w:spacing w:val="-11"/>
          <w:sz w:val="20"/>
        </w:rPr>
        <w:t>,</w:t>
      </w:r>
      <w:r>
        <w:rPr>
          <w:rFonts w:ascii="Times New Roman"/>
          <w:color w:val="000000"/>
          <w:spacing w:val="20"/>
          <w:sz w:val="20"/>
        </w:rPr>
        <w:t xml:space="preserve"> </w:t>
      </w:r>
      <w:r>
        <w:rPr>
          <w:rFonts w:ascii="KCFTRC+CMR10" w:hAnsi="KCFTRC+CMR10" w:cs="KCFTRC+CMR10"/>
          <w:color w:val="000000"/>
          <w:sz w:val="20"/>
        </w:rPr>
        <w:t>Ireland’s</w:t>
      </w:r>
    </w:p>
    <w:p w14:paraId="0BF83867" w14:textId="77777777" w:rsidR="00CF0253" w:rsidRDefault="00252649">
      <w:pPr>
        <w:spacing w:before="149" w:after="0" w:line="209" w:lineRule="exact"/>
        <w:jc w:val="left"/>
        <w:rPr>
          <w:rFonts w:ascii="Times New Roman"/>
          <w:color w:val="000000"/>
          <w:sz w:val="20"/>
        </w:rPr>
      </w:pPr>
      <w:r>
        <w:rPr>
          <w:rFonts w:ascii="KCFTRC+CMR10"/>
          <w:color w:val="000000"/>
          <w:sz w:val="20"/>
        </w:rPr>
        <w:t>National</w:t>
      </w:r>
      <w:r>
        <w:rPr>
          <w:rFonts w:ascii="Times New Roman"/>
          <w:color w:val="000000"/>
          <w:spacing w:val="27"/>
          <w:sz w:val="20"/>
        </w:rPr>
        <w:t xml:space="preserve"> </w:t>
      </w:r>
      <w:r>
        <w:rPr>
          <w:rFonts w:ascii="KCFTRC+CMR10"/>
          <w:color w:val="000000"/>
          <w:sz w:val="20"/>
        </w:rPr>
        <w:t>Meteorological</w:t>
      </w:r>
      <w:r>
        <w:rPr>
          <w:rFonts w:ascii="Times New Roman"/>
          <w:color w:val="000000"/>
          <w:spacing w:val="27"/>
          <w:sz w:val="20"/>
        </w:rPr>
        <w:t xml:space="preserve"> </w:t>
      </w:r>
      <w:r>
        <w:rPr>
          <w:rFonts w:ascii="KCFTRC+CMR10"/>
          <w:color w:val="000000"/>
          <w:sz w:val="20"/>
        </w:rPr>
        <w:t>Service,</w:t>
      </w:r>
      <w:r>
        <w:rPr>
          <w:rFonts w:ascii="Times New Roman"/>
          <w:color w:val="000000"/>
          <w:spacing w:val="29"/>
          <w:sz w:val="20"/>
        </w:rPr>
        <w:t xml:space="preserve"> </w:t>
      </w:r>
      <w:r>
        <w:rPr>
          <w:rFonts w:ascii="KCFTRC+CMR10"/>
          <w:color w:val="000000"/>
          <w:sz w:val="20"/>
        </w:rPr>
        <w:t>to</w:t>
      </w:r>
      <w:r>
        <w:rPr>
          <w:rFonts w:ascii="Times New Roman"/>
          <w:color w:val="000000"/>
          <w:spacing w:val="26"/>
          <w:sz w:val="20"/>
        </w:rPr>
        <w:t xml:space="preserve"> </w:t>
      </w:r>
      <w:r>
        <w:rPr>
          <w:rFonts w:ascii="KCFTRC+CMR10"/>
          <w:color w:val="000000"/>
          <w:sz w:val="20"/>
        </w:rPr>
        <w:t>compute</w:t>
      </w:r>
      <w:r>
        <w:rPr>
          <w:rFonts w:ascii="Times New Roman"/>
          <w:color w:val="000000"/>
          <w:spacing w:val="26"/>
          <w:sz w:val="20"/>
        </w:rPr>
        <w:t xml:space="preserve"> </w:t>
      </w:r>
      <w:r>
        <w:rPr>
          <w:rFonts w:ascii="KCFTRC+CMR10"/>
          <w:color w:val="000000"/>
          <w:spacing w:val="-2"/>
          <w:sz w:val="20"/>
        </w:rPr>
        <w:t>average</w:t>
      </w:r>
      <w:r>
        <w:rPr>
          <w:rFonts w:ascii="Times New Roman"/>
          <w:color w:val="000000"/>
          <w:spacing w:val="28"/>
          <w:sz w:val="20"/>
        </w:rPr>
        <w:t xml:space="preserve"> </w:t>
      </w:r>
      <w:r>
        <w:rPr>
          <w:rFonts w:ascii="KCFTRC+CMR10"/>
          <w:color w:val="000000"/>
          <w:sz w:val="20"/>
        </w:rPr>
        <w:t>daily</w:t>
      </w:r>
      <w:r>
        <w:rPr>
          <w:rFonts w:ascii="Times New Roman"/>
          <w:color w:val="000000"/>
          <w:spacing w:val="26"/>
          <w:sz w:val="20"/>
        </w:rPr>
        <w:t xml:space="preserve"> </w:t>
      </w:r>
      <w:r>
        <w:rPr>
          <w:rFonts w:ascii="KCFTRC+CMR10"/>
          <w:color w:val="000000"/>
          <w:sz w:val="20"/>
        </w:rPr>
        <w:t>temperatures.</w:t>
      </w:r>
      <w:r>
        <w:rPr>
          <w:rFonts w:ascii="Times New Roman"/>
          <w:color w:val="000000"/>
          <w:spacing w:val="68"/>
          <w:sz w:val="20"/>
        </w:rPr>
        <w:t xml:space="preserve"> </w:t>
      </w:r>
      <w:r>
        <w:rPr>
          <w:rFonts w:ascii="KCFTRC+CMR10"/>
          <w:color w:val="000000"/>
          <w:sz w:val="20"/>
        </w:rPr>
        <w:t>There</w:t>
      </w:r>
      <w:r>
        <w:rPr>
          <w:rFonts w:ascii="Times New Roman"/>
          <w:color w:val="000000"/>
          <w:spacing w:val="26"/>
          <w:sz w:val="20"/>
        </w:rPr>
        <w:t xml:space="preserve"> </w:t>
      </w:r>
      <w:r>
        <w:rPr>
          <w:rFonts w:ascii="KCFTRC+CMR10"/>
          <w:color w:val="000000"/>
          <w:sz w:val="20"/>
        </w:rPr>
        <w:t>is</w:t>
      </w:r>
      <w:r>
        <w:rPr>
          <w:rFonts w:ascii="Times New Roman"/>
          <w:color w:val="000000"/>
          <w:spacing w:val="26"/>
          <w:sz w:val="20"/>
        </w:rPr>
        <w:t xml:space="preserve"> </w:t>
      </w:r>
      <w:r>
        <w:rPr>
          <w:rFonts w:ascii="KCFTRC+CMR10"/>
          <w:color w:val="000000"/>
          <w:sz w:val="20"/>
        </w:rPr>
        <w:t>no</w:t>
      </w:r>
      <w:r>
        <w:rPr>
          <w:rFonts w:ascii="Times New Roman"/>
          <w:color w:val="000000"/>
          <w:spacing w:val="26"/>
          <w:sz w:val="20"/>
        </w:rPr>
        <w:t xml:space="preserve"> </w:t>
      </w:r>
      <w:r>
        <w:rPr>
          <w:rFonts w:ascii="KCFTRC+CMR10"/>
          <w:color w:val="000000"/>
          <w:spacing w:val="-2"/>
          <w:sz w:val="20"/>
        </w:rPr>
        <w:t>available</w:t>
      </w:r>
      <w:r>
        <w:rPr>
          <w:rFonts w:ascii="Times New Roman"/>
          <w:color w:val="000000"/>
          <w:spacing w:val="29"/>
          <w:sz w:val="20"/>
        </w:rPr>
        <w:t xml:space="preserve"> </w:t>
      </w:r>
      <w:r>
        <w:rPr>
          <w:rFonts w:ascii="KCFTRC+CMR10"/>
          <w:color w:val="000000"/>
          <w:spacing w:val="1"/>
          <w:sz w:val="20"/>
        </w:rPr>
        <w:t>location</w:t>
      </w:r>
      <w:r>
        <w:rPr>
          <w:rFonts w:ascii="Times New Roman"/>
          <w:color w:val="000000"/>
          <w:spacing w:val="25"/>
          <w:sz w:val="20"/>
        </w:rPr>
        <w:t xml:space="preserve"> </w:t>
      </w:r>
      <w:proofErr w:type="spellStart"/>
      <w:r>
        <w:rPr>
          <w:rFonts w:ascii="KCFTRC+CMR10"/>
          <w:color w:val="000000"/>
          <w:sz w:val="20"/>
        </w:rPr>
        <w:t>infor</w:t>
      </w:r>
      <w:proofErr w:type="spellEnd"/>
      <w:r>
        <w:rPr>
          <w:rFonts w:ascii="KCFTRC+CMR10"/>
          <w:color w:val="000000"/>
          <w:sz w:val="20"/>
        </w:rPr>
        <w:t>-</w:t>
      </w:r>
    </w:p>
    <w:p w14:paraId="4C9872BA" w14:textId="77777777" w:rsidR="00CF0253" w:rsidRDefault="00252649">
      <w:pPr>
        <w:spacing w:before="149" w:after="0" w:line="209" w:lineRule="exact"/>
        <w:jc w:val="left"/>
        <w:rPr>
          <w:rFonts w:ascii="Times New Roman"/>
          <w:color w:val="000000"/>
          <w:sz w:val="20"/>
        </w:rPr>
      </w:pPr>
      <w:proofErr w:type="spellStart"/>
      <w:r>
        <w:rPr>
          <w:rFonts w:ascii="KCFTRC+CMR10"/>
          <w:color w:val="000000"/>
          <w:sz w:val="20"/>
        </w:rPr>
        <w:t>mation</w:t>
      </w:r>
      <w:proofErr w:type="spellEnd"/>
      <w:r>
        <w:rPr>
          <w:rFonts w:ascii="Times New Roman"/>
          <w:color w:val="000000"/>
          <w:spacing w:val="25"/>
          <w:sz w:val="20"/>
        </w:rPr>
        <w:t xml:space="preserve"> </w:t>
      </w:r>
      <w:r>
        <w:rPr>
          <w:rFonts w:ascii="KCFTRC+CMR10"/>
          <w:color w:val="000000"/>
          <w:sz w:val="20"/>
        </w:rPr>
        <w:t>in</w:t>
      </w:r>
      <w:r>
        <w:rPr>
          <w:rFonts w:ascii="Times New Roman"/>
          <w:color w:val="000000"/>
          <w:spacing w:val="24"/>
          <w:sz w:val="20"/>
        </w:rPr>
        <w:t xml:space="preserve"> </w:t>
      </w:r>
      <w:r>
        <w:rPr>
          <w:rFonts w:ascii="KCFTRC+CMR10"/>
          <w:color w:val="000000"/>
          <w:sz w:val="20"/>
        </w:rPr>
        <w:t>the</w:t>
      </w:r>
      <w:r>
        <w:rPr>
          <w:rFonts w:ascii="Times New Roman"/>
          <w:color w:val="000000"/>
          <w:spacing w:val="24"/>
          <w:sz w:val="20"/>
        </w:rPr>
        <w:t xml:space="preserve"> </w:t>
      </w:r>
      <w:r>
        <w:rPr>
          <w:rFonts w:ascii="KCFTRC+CMR10"/>
          <w:color w:val="000000"/>
          <w:sz w:val="20"/>
        </w:rPr>
        <w:t>published</w:t>
      </w:r>
      <w:r>
        <w:rPr>
          <w:rFonts w:ascii="Times New Roman"/>
          <w:color w:val="000000"/>
          <w:spacing w:val="24"/>
          <w:sz w:val="20"/>
        </w:rPr>
        <w:t xml:space="preserve"> </w:t>
      </w:r>
      <w:r>
        <w:rPr>
          <w:rFonts w:ascii="KCFTRC+CMR10"/>
          <w:color w:val="000000"/>
          <w:sz w:val="20"/>
        </w:rPr>
        <w:t>CER</w:t>
      </w:r>
      <w:r>
        <w:rPr>
          <w:rFonts w:ascii="Times New Roman"/>
          <w:color w:val="000000"/>
          <w:spacing w:val="24"/>
          <w:sz w:val="20"/>
        </w:rPr>
        <w:t xml:space="preserve"> </w:t>
      </w:r>
      <w:r>
        <w:rPr>
          <w:rFonts w:ascii="KCFTRC+CMR10"/>
          <w:color w:val="000000"/>
          <w:sz w:val="20"/>
        </w:rPr>
        <w:t>experiment</w:t>
      </w:r>
      <w:r>
        <w:rPr>
          <w:rFonts w:ascii="Times New Roman"/>
          <w:color w:val="000000"/>
          <w:spacing w:val="24"/>
          <w:sz w:val="20"/>
        </w:rPr>
        <w:t xml:space="preserve"> </w:t>
      </w:r>
      <w:r>
        <w:rPr>
          <w:rFonts w:ascii="KCFTRC+CMR10"/>
          <w:color w:val="000000"/>
          <w:sz w:val="20"/>
        </w:rPr>
        <w:t>dataset</w:t>
      </w:r>
      <w:r>
        <w:rPr>
          <w:rFonts w:ascii="Times New Roman"/>
          <w:color w:val="000000"/>
          <w:spacing w:val="24"/>
          <w:sz w:val="20"/>
        </w:rPr>
        <w:t xml:space="preserve"> </w:t>
      </w:r>
      <w:r>
        <w:rPr>
          <w:rFonts w:ascii="KCFTRC+CMR10"/>
          <w:color w:val="000000"/>
          <w:sz w:val="20"/>
        </w:rPr>
        <w:t>for</w:t>
      </w:r>
      <w:r>
        <w:rPr>
          <w:rFonts w:ascii="Times New Roman"/>
          <w:color w:val="000000"/>
          <w:spacing w:val="25"/>
          <w:sz w:val="20"/>
        </w:rPr>
        <w:t xml:space="preserve"> </w:t>
      </w:r>
      <w:r>
        <w:rPr>
          <w:rFonts w:ascii="KCFTRC+CMR10"/>
          <w:color w:val="000000"/>
          <w:spacing w:val="-2"/>
          <w:sz w:val="20"/>
        </w:rPr>
        <w:t>privacy</w:t>
      </w:r>
      <w:r>
        <w:rPr>
          <w:rFonts w:ascii="Times New Roman"/>
          <w:color w:val="000000"/>
          <w:spacing w:val="26"/>
          <w:sz w:val="20"/>
        </w:rPr>
        <w:t xml:space="preserve"> </w:t>
      </w:r>
      <w:r>
        <w:rPr>
          <w:rFonts w:ascii="KCFTRC+CMR10"/>
          <w:color w:val="000000"/>
          <w:sz w:val="20"/>
        </w:rPr>
        <w:t>and</w:t>
      </w:r>
      <w:r>
        <w:rPr>
          <w:rFonts w:ascii="Times New Roman"/>
          <w:color w:val="000000"/>
          <w:spacing w:val="25"/>
          <w:sz w:val="20"/>
        </w:rPr>
        <w:t xml:space="preserve"> </w:t>
      </w:r>
      <w:r>
        <w:rPr>
          <w:rFonts w:ascii="KCFTRC+CMR10"/>
          <w:color w:val="000000"/>
          <w:spacing w:val="-1"/>
          <w:sz w:val="20"/>
        </w:rPr>
        <w:t>security</w:t>
      </w:r>
      <w:r>
        <w:rPr>
          <w:rFonts w:ascii="Times New Roman"/>
          <w:color w:val="000000"/>
          <w:spacing w:val="25"/>
          <w:sz w:val="20"/>
        </w:rPr>
        <w:t xml:space="preserve"> </w:t>
      </w:r>
      <w:r>
        <w:rPr>
          <w:rFonts w:ascii="KCFTRC+CMR10"/>
          <w:color w:val="000000"/>
          <w:sz w:val="20"/>
        </w:rPr>
        <w:t>reasons.</w:t>
      </w:r>
      <w:r>
        <w:rPr>
          <w:rFonts w:ascii="Times New Roman"/>
          <w:color w:val="000000"/>
          <w:spacing w:val="63"/>
          <w:sz w:val="20"/>
        </w:rPr>
        <w:t xml:space="preserve"> </w:t>
      </w:r>
      <w:r>
        <w:rPr>
          <w:rFonts w:ascii="KCFTRC+CMR10"/>
          <w:color w:val="000000"/>
          <w:sz w:val="20"/>
        </w:rPr>
        <w:t>Therefore,</w:t>
      </w:r>
      <w:r>
        <w:rPr>
          <w:rFonts w:ascii="Times New Roman"/>
          <w:color w:val="000000"/>
          <w:spacing w:val="27"/>
          <w:sz w:val="20"/>
        </w:rPr>
        <w:t xml:space="preserve"> </w:t>
      </w:r>
      <w:r>
        <w:rPr>
          <w:rFonts w:ascii="KCFTRC+CMR10"/>
          <w:color w:val="000000"/>
          <w:sz w:val="20"/>
        </w:rPr>
        <w:t>it</w:t>
      </w:r>
      <w:r>
        <w:rPr>
          <w:rFonts w:ascii="Times New Roman"/>
          <w:color w:val="000000"/>
          <w:spacing w:val="24"/>
          <w:sz w:val="20"/>
        </w:rPr>
        <w:t xml:space="preserve"> </w:t>
      </w:r>
      <w:r>
        <w:rPr>
          <w:rFonts w:ascii="KCFTRC+CMR10"/>
          <w:color w:val="000000"/>
          <w:sz w:val="20"/>
        </w:rPr>
        <w:t>is</w:t>
      </w:r>
      <w:r>
        <w:rPr>
          <w:rFonts w:ascii="Times New Roman"/>
          <w:color w:val="000000"/>
          <w:spacing w:val="24"/>
          <w:sz w:val="20"/>
        </w:rPr>
        <w:t xml:space="preserve"> </w:t>
      </w:r>
      <w:r>
        <w:rPr>
          <w:rFonts w:ascii="KCFTRC+CMR10"/>
          <w:color w:val="000000"/>
          <w:sz w:val="20"/>
        </w:rPr>
        <w:t>impossible</w:t>
      </w:r>
    </w:p>
    <w:p w14:paraId="0F7622F7" w14:textId="77777777" w:rsidR="00CF0253" w:rsidRDefault="00252649">
      <w:pPr>
        <w:spacing w:before="149" w:after="0" w:line="209" w:lineRule="exact"/>
        <w:jc w:val="left"/>
        <w:rPr>
          <w:rFonts w:ascii="Times New Roman"/>
          <w:color w:val="000000"/>
          <w:sz w:val="20"/>
        </w:rPr>
      </w:pPr>
      <w:r>
        <w:rPr>
          <w:rFonts w:ascii="KCFTRC+CMR10"/>
          <w:color w:val="000000"/>
          <w:sz w:val="20"/>
        </w:rPr>
        <w:t>to</w:t>
      </w:r>
      <w:r>
        <w:rPr>
          <w:rFonts w:ascii="Times New Roman"/>
          <w:color w:val="000000"/>
          <w:spacing w:val="21"/>
          <w:sz w:val="20"/>
        </w:rPr>
        <w:t xml:space="preserve"> </w:t>
      </w:r>
      <w:r>
        <w:rPr>
          <w:rFonts w:ascii="KCFTRC+CMR10"/>
          <w:color w:val="000000"/>
          <w:spacing w:val="-2"/>
          <w:sz w:val="20"/>
        </w:rPr>
        <w:t>match</w:t>
      </w:r>
      <w:r>
        <w:rPr>
          <w:rFonts w:ascii="Times New Roman"/>
          <w:color w:val="000000"/>
          <w:spacing w:val="23"/>
          <w:sz w:val="20"/>
        </w:rPr>
        <w:t xml:space="preserve"> </w:t>
      </w:r>
      <w:r>
        <w:rPr>
          <w:rFonts w:ascii="KCFTRC+CMR10"/>
          <w:color w:val="000000"/>
          <w:sz w:val="20"/>
        </w:rPr>
        <w:t>a</w:t>
      </w:r>
      <w:r>
        <w:rPr>
          <w:rFonts w:ascii="Times New Roman"/>
          <w:color w:val="000000"/>
          <w:spacing w:val="21"/>
          <w:sz w:val="20"/>
        </w:rPr>
        <w:t xml:space="preserve"> </w:t>
      </w:r>
      <w:r>
        <w:rPr>
          <w:rFonts w:ascii="KCFTRC+CMR10" w:hAnsi="KCFTRC+CMR10" w:cs="KCFTRC+CMR10"/>
          <w:color w:val="000000"/>
          <w:spacing w:val="-1"/>
          <w:sz w:val="20"/>
        </w:rPr>
        <w:t>participant’s</w:t>
      </w:r>
      <w:r>
        <w:rPr>
          <w:rFonts w:ascii="Times New Roman"/>
          <w:color w:val="000000"/>
          <w:spacing w:val="22"/>
          <w:sz w:val="20"/>
        </w:rPr>
        <w:t xml:space="preserve"> </w:t>
      </w:r>
      <w:r>
        <w:rPr>
          <w:rFonts w:ascii="KCFTRC+CMR10"/>
          <w:color w:val="000000"/>
          <w:sz w:val="20"/>
        </w:rPr>
        <w:t>consumption</w:t>
      </w:r>
      <w:r>
        <w:rPr>
          <w:rFonts w:ascii="Times New Roman"/>
          <w:color w:val="000000"/>
          <w:spacing w:val="21"/>
          <w:sz w:val="20"/>
        </w:rPr>
        <w:t xml:space="preserve"> </w:t>
      </w:r>
      <w:r>
        <w:rPr>
          <w:rFonts w:ascii="KCFTRC+CMR10"/>
          <w:color w:val="000000"/>
          <w:sz w:val="20"/>
        </w:rPr>
        <w:t>data</w:t>
      </w:r>
      <w:r>
        <w:rPr>
          <w:rFonts w:ascii="Times New Roman"/>
          <w:color w:val="000000"/>
          <w:spacing w:val="21"/>
          <w:sz w:val="20"/>
        </w:rPr>
        <w:t xml:space="preserve"> </w:t>
      </w:r>
      <w:r>
        <w:rPr>
          <w:rFonts w:ascii="KCFTRC+CMR10"/>
          <w:color w:val="000000"/>
          <w:sz w:val="20"/>
        </w:rPr>
        <w:t>with</w:t>
      </w:r>
      <w:r>
        <w:rPr>
          <w:rFonts w:ascii="Times New Roman"/>
          <w:color w:val="000000"/>
          <w:spacing w:val="21"/>
          <w:sz w:val="20"/>
        </w:rPr>
        <w:t xml:space="preserve"> </w:t>
      </w:r>
      <w:r>
        <w:rPr>
          <w:rFonts w:ascii="KCFTRC+CMR10"/>
          <w:color w:val="000000"/>
          <w:sz w:val="20"/>
        </w:rPr>
        <w:t>the</w:t>
      </w:r>
      <w:r>
        <w:rPr>
          <w:rFonts w:ascii="Times New Roman"/>
          <w:color w:val="000000"/>
          <w:spacing w:val="21"/>
          <w:sz w:val="20"/>
        </w:rPr>
        <w:t xml:space="preserve"> </w:t>
      </w:r>
      <w:r>
        <w:rPr>
          <w:rFonts w:ascii="KCFTRC+CMR10"/>
          <w:color w:val="000000"/>
          <w:spacing w:val="-1"/>
          <w:sz w:val="20"/>
        </w:rPr>
        <w:t>weather</w:t>
      </w:r>
      <w:r>
        <w:rPr>
          <w:rFonts w:ascii="Times New Roman"/>
          <w:color w:val="000000"/>
          <w:spacing w:val="22"/>
          <w:sz w:val="20"/>
        </w:rPr>
        <w:t xml:space="preserve"> </w:t>
      </w:r>
      <w:r>
        <w:rPr>
          <w:rFonts w:ascii="KCFTRC+CMR10"/>
          <w:color w:val="000000"/>
          <w:sz w:val="20"/>
        </w:rPr>
        <w:t>data</w:t>
      </w:r>
      <w:r>
        <w:rPr>
          <w:rFonts w:ascii="Times New Roman"/>
          <w:color w:val="000000"/>
          <w:spacing w:val="21"/>
          <w:sz w:val="20"/>
        </w:rPr>
        <w:t xml:space="preserve"> </w:t>
      </w:r>
      <w:r>
        <w:rPr>
          <w:rFonts w:ascii="KCFTRC+CMR10"/>
          <w:color w:val="000000"/>
          <w:sz w:val="20"/>
        </w:rPr>
        <w:t>of</w:t>
      </w:r>
      <w:r>
        <w:rPr>
          <w:rFonts w:ascii="Times New Roman"/>
          <w:color w:val="000000"/>
          <w:spacing w:val="22"/>
          <w:sz w:val="20"/>
        </w:rPr>
        <w:t xml:space="preserve"> </w:t>
      </w:r>
      <w:r>
        <w:rPr>
          <w:rFonts w:ascii="KCFTRC+CMR10"/>
          <w:color w:val="000000"/>
          <w:sz w:val="20"/>
        </w:rPr>
        <w:t>the</w:t>
      </w:r>
      <w:r>
        <w:rPr>
          <w:rFonts w:ascii="Times New Roman"/>
          <w:color w:val="000000"/>
          <w:spacing w:val="21"/>
          <w:sz w:val="20"/>
        </w:rPr>
        <w:t xml:space="preserve"> </w:t>
      </w:r>
      <w:r>
        <w:rPr>
          <w:rFonts w:ascii="KCFTRC+CMR10"/>
          <w:color w:val="000000"/>
          <w:sz w:val="20"/>
        </w:rPr>
        <w:t>closest</w:t>
      </w:r>
      <w:r>
        <w:rPr>
          <w:rFonts w:ascii="Times New Roman"/>
          <w:color w:val="000000"/>
          <w:spacing w:val="21"/>
          <w:sz w:val="20"/>
        </w:rPr>
        <w:t xml:space="preserve"> </w:t>
      </w:r>
      <w:r>
        <w:rPr>
          <w:rFonts w:ascii="KCFTRC+CMR10"/>
          <w:color w:val="000000"/>
          <w:spacing w:val="-1"/>
          <w:sz w:val="20"/>
        </w:rPr>
        <w:t>weather</w:t>
      </w:r>
      <w:r>
        <w:rPr>
          <w:rFonts w:ascii="Times New Roman"/>
          <w:color w:val="000000"/>
          <w:spacing w:val="22"/>
          <w:sz w:val="20"/>
        </w:rPr>
        <w:t xml:space="preserve"> </w:t>
      </w:r>
      <w:r>
        <w:rPr>
          <w:rFonts w:ascii="KCFTRC+CMR10"/>
          <w:color w:val="000000"/>
          <w:sz w:val="20"/>
        </w:rPr>
        <w:t>monitoring</w:t>
      </w:r>
      <w:r>
        <w:rPr>
          <w:rFonts w:ascii="Times New Roman"/>
          <w:color w:val="000000"/>
          <w:spacing w:val="21"/>
          <w:sz w:val="20"/>
        </w:rPr>
        <w:t xml:space="preserve"> </w:t>
      </w:r>
      <w:r>
        <w:rPr>
          <w:rFonts w:ascii="KCFTRC+CMR10"/>
          <w:color w:val="000000"/>
          <w:sz w:val="20"/>
        </w:rPr>
        <w:t>station</w:t>
      </w:r>
      <w:r>
        <w:rPr>
          <w:rFonts w:ascii="Times New Roman"/>
          <w:color w:val="000000"/>
          <w:spacing w:val="21"/>
          <w:sz w:val="20"/>
        </w:rPr>
        <w:t xml:space="preserve"> </w:t>
      </w:r>
      <w:r>
        <w:rPr>
          <w:rFonts w:ascii="KCFTRC+CMR10"/>
          <w:color w:val="000000"/>
          <w:sz w:val="20"/>
        </w:rPr>
        <w:t>to</w:t>
      </w:r>
    </w:p>
    <w:p w14:paraId="42280598" w14:textId="77777777" w:rsidR="00CF0253" w:rsidRDefault="00252649">
      <w:pPr>
        <w:spacing w:before="149" w:after="0" w:line="209" w:lineRule="exact"/>
        <w:jc w:val="left"/>
        <w:rPr>
          <w:rFonts w:ascii="Times New Roman"/>
          <w:color w:val="000000"/>
          <w:sz w:val="20"/>
        </w:rPr>
      </w:pPr>
      <w:r>
        <w:rPr>
          <w:rFonts w:ascii="KCFTRC+CMR10"/>
          <w:color w:val="000000"/>
          <w:sz w:val="20"/>
        </w:rPr>
        <w:t>him.</w:t>
      </w:r>
      <w:r>
        <w:rPr>
          <w:rFonts w:ascii="Times New Roman"/>
          <w:color w:val="000000"/>
          <w:spacing w:val="38"/>
          <w:sz w:val="20"/>
        </w:rPr>
        <w:t xml:space="preserve"> </w:t>
      </w:r>
      <w:r>
        <w:rPr>
          <w:rFonts w:ascii="KCFTRC+CMR10"/>
          <w:color w:val="000000"/>
          <w:sz w:val="20"/>
        </w:rPr>
        <w:t>But</w:t>
      </w:r>
      <w:r>
        <w:rPr>
          <w:rFonts w:ascii="Times New Roman"/>
          <w:color w:val="000000"/>
          <w:spacing w:val="13"/>
          <w:sz w:val="20"/>
        </w:rPr>
        <w:t xml:space="preserve"> </w:t>
      </w:r>
      <w:r>
        <w:rPr>
          <w:rFonts w:ascii="KCFTRC+CMR10"/>
          <w:color w:val="000000"/>
          <w:spacing w:val="-2"/>
          <w:sz w:val="20"/>
        </w:rPr>
        <w:t>fortunately,</w:t>
      </w:r>
      <w:r>
        <w:rPr>
          <w:rFonts w:ascii="Times New Roman"/>
          <w:color w:val="000000"/>
          <w:spacing w:val="15"/>
          <w:sz w:val="20"/>
        </w:rPr>
        <w:t xml:space="preserve"> </w:t>
      </w:r>
      <w:r>
        <w:rPr>
          <w:rFonts w:ascii="KCFTRC+CMR10"/>
          <w:color w:val="000000"/>
          <w:sz w:val="20"/>
        </w:rPr>
        <w:t>in</w:t>
      </w:r>
      <w:r>
        <w:rPr>
          <w:rFonts w:ascii="Times New Roman"/>
          <w:color w:val="000000"/>
          <w:spacing w:val="13"/>
          <w:sz w:val="20"/>
        </w:rPr>
        <w:t xml:space="preserve"> </w:t>
      </w:r>
      <w:r>
        <w:rPr>
          <w:rFonts w:ascii="KCFTRC+CMR10"/>
          <w:color w:val="000000"/>
          <w:sz w:val="20"/>
        </w:rPr>
        <w:t>Ireland,</w:t>
      </w:r>
      <w:r>
        <w:rPr>
          <w:rFonts w:ascii="Times New Roman"/>
          <w:color w:val="000000"/>
          <w:spacing w:val="14"/>
          <w:sz w:val="20"/>
        </w:rPr>
        <w:t xml:space="preserve"> </w:t>
      </w:r>
      <w:r>
        <w:rPr>
          <w:rFonts w:ascii="KCFTRC+CMR10"/>
          <w:color w:val="000000"/>
          <w:sz w:val="20"/>
        </w:rPr>
        <w:t>temperatures</w:t>
      </w:r>
      <w:r>
        <w:rPr>
          <w:rFonts w:ascii="Times New Roman"/>
          <w:color w:val="000000"/>
          <w:spacing w:val="13"/>
          <w:sz w:val="20"/>
        </w:rPr>
        <w:t xml:space="preserve"> </w:t>
      </w:r>
      <w:r>
        <w:rPr>
          <w:rFonts w:ascii="KCFTRC+CMR10"/>
          <w:color w:val="000000"/>
          <w:sz w:val="20"/>
        </w:rPr>
        <w:t>do</w:t>
      </w:r>
      <w:r>
        <w:rPr>
          <w:rFonts w:ascii="Times New Roman"/>
          <w:color w:val="000000"/>
          <w:spacing w:val="13"/>
          <w:sz w:val="20"/>
        </w:rPr>
        <w:t xml:space="preserve"> </w:t>
      </w:r>
      <w:r>
        <w:rPr>
          <w:rFonts w:ascii="KCFTRC+CMR10"/>
          <w:color w:val="000000"/>
          <w:sz w:val="20"/>
        </w:rPr>
        <w:t>not</w:t>
      </w:r>
      <w:r>
        <w:rPr>
          <w:rFonts w:ascii="Times New Roman"/>
          <w:color w:val="000000"/>
          <w:spacing w:val="13"/>
          <w:sz w:val="20"/>
        </w:rPr>
        <w:t xml:space="preserve"> </w:t>
      </w:r>
      <w:r>
        <w:rPr>
          <w:rFonts w:ascii="KCFTRC+CMR10"/>
          <w:color w:val="000000"/>
          <w:spacing w:val="-4"/>
          <w:sz w:val="20"/>
        </w:rPr>
        <w:t>vary</w:t>
      </w:r>
      <w:r>
        <w:rPr>
          <w:rFonts w:ascii="Times New Roman"/>
          <w:color w:val="000000"/>
          <w:spacing w:val="17"/>
          <w:sz w:val="20"/>
        </w:rPr>
        <w:t xml:space="preserve"> </w:t>
      </w:r>
      <w:r>
        <w:rPr>
          <w:rFonts w:ascii="KCFTRC+CMR10"/>
          <w:color w:val="000000"/>
          <w:spacing w:val="-4"/>
          <w:sz w:val="20"/>
        </w:rPr>
        <w:t>much</w:t>
      </w:r>
      <w:r>
        <w:rPr>
          <w:rFonts w:ascii="Times New Roman"/>
          <w:color w:val="000000"/>
          <w:spacing w:val="17"/>
          <w:sz w:val="20"/>
        </w:rPr>
        <w:t xml:space="preserve"> </w:t>
      </w:r>
      <w:r>
        <w:rPr>
          <w:rFonts w:ascii="KCFTRC+CMR10"/>
          <w:color w:val="000000"/>
          <w:sz w:val="20"/>
        </w:rPr>
        <w:t>across</w:t>
      </w:r>
      <w:r>
        <w:rPr>
          <w:rFonts w:ascii="Times New Roman"/>
          <w:color w:val="000000"/>
          <w:spacing w:val="13"/>
          <w:sz w:val="20"/>
        </w:rPr>
        <w:t xml:space="preserve"> </w:t>
      </w:r>
      <w:r>
        <w:rPr>
          <w:rFonts w:ascii="KCFTRC+CMR10"/>
          <w:color w:val="000000"/>
          <w:sz w:val="20"/>
        </w:rPr>
        <w:t>areas</w:t>
      </w:r>
      <w:r>
        <w:rPr>
          <w:rFonts w:ascii="Times New Roman"/>
          <w:color w:val="000000"/>
          <w:spacing w:val="13"/>
          <w:sz w:val="20"/>
        </w:rPr>
        <w:t xml:space="preserve"> </w:t>
      </w:r>
      <w:r>
        <w:rPr>
          <w:rFonts w:ascii="KCFTRC+CMR10"/>
          <w:color w:val="000000"/>
          <w:sz w:val="20"/>
        </w:rPr>
        <w:t>for</w:t>
      </w:r>
      <w:r>
        <w:rPr>
          <w:rFonts w:ascii="Times New Roman"/>
          <w:color w:val="000000"/>
          <w:spacing w:val="13"/>
          <w:sz w:val="20"/>
        </w:rPr>
        <w:t xml:space="preserve"> </w:t>
      </w:r>
      <w:r>
        <w:rPr>
          <w:rFonts w:ascii="KCFTRC+CMR10"/>
          <w:color w:val="000000"/>
          <w:sz w:val="20"/>
        </w:rPr>
        <w:t>a</w:t>
      </w:r>
      <w:r>
        <w:rPr>
          <w:rFonts w:ascii="Times New Roman"/>
          <w:color w:val="000000"/>
          <w:spacing w:val="13"/>
          <w:sz w:val="20"/>
        </w:rPr>
        <w:t xml:space="preserve"> </w:t>
      </w:r>
      <w:r>
        <w:rPr>
          <w:rFonts w:ascii="KCFTRC+CMR10"/>
          <w:color w:val="000000"/>
          <w:spacing w:val="-2"/>
          <w:sz w:val="20"/>
        </w:rPr>
        <w:t>given</w:t>
      </w:r>
      <w:r>
        <w:rPr>
          <w:rFonts w:ascii="Times New Roman"/>
          <w:color w:val="000000"/>
          <w:spacing w:val="14"/>
          <w:sz w:val="20"/>
        </w:rPr>
        <w:t xml:space="preserve"> </w:t>
      </w:r>
      <w:r>
        <w:rPr>
          <w:rFonts w:ascii="KCFTRC+CMR10"/>
          <w:color w:val="000000"/>
          <w:spacing w:val="-8"/>
          <w:sz w:val="20"/>
        </w:rPr>
        <w:t>day.</w:t>
      </w:r>
      <w:r>
        <w:rPr>
          <w:rFonts w:ascii="Times New Roman"/>
          <w:color w:val="000000"/>
          <w:spacing w:val="45"/>
          <w:sz w:val="20"/>
        </w:rPr>
        <w:t xml:space="preserve"> </w:t>
      </w:r>
      <w:r>
        <w:rPr>
          <w:rFonts w:ascii="KCFTRC+CMR10"/>
          <w:color w:val="000000"/>
          <w:spacing w:val="-1"/>
          <w:sz w:val="20"/>
        </w:rPr>
        <w:t>As</w:t>
      </w:r>
      <w:r>
        <w:rPr>
          <w:rFonts w:ascii="Times New Roman"/>
          <w:color w:val="000000"/>
          <w:spacing w:val="14"/>
          <w:sz w:val="20"/>
        </w:rPr>
        <w:t xml:space="preserve"> </w:t>
      </w:r>
      <w:r>
        <w:rPr>
          <w:rFonts w:ascii="KCFTRC+CMR10"/>
          <w:color w:val="000000"/>
          <w:sz w:val="20"/>
        </w:rPr>
        <w:t>demonstrated</w:t>
      </w:r>
    </w:p>
    <w:p w14:paraId="146B63F9" w14:textId="77777777" w:rsidR="00CF0253" w:rsidRDefault="00252649">
      <w:pPr>
        <w:spacing w:before="149" w:after="0" w:line="209" w:lineRule="exact"/>
        <w:jc w:val="left"/>
        <w:rPr>
          <w:rFonts w:ascii="Times New Roman"/>
          <w:color w:val="000000"/>
          <w:sz w:val="20"/>
        </w:rPr>
      </w:pPr>
      <w:r>
        <w:rPr>
          <w:rFonts w:ascii="KCFTRC+CMR10"/>
          <w:color w:val="000000"/>
          <w:sz w:val="20"/>
        </w:rPr>
        <w:t>in</w:t>
      </w:r>
      <w:r>
        <w:rPr>
          <w:rFonts w:ascii="Times New Roman"/>
          <w:color w:val="000000"/>
          <w:spacing w:val="18"/>
          <w:sz w:val="20"/>
        </w:rPr>
        <w:t xml:space="preserve"> </w:t>
      </w:r>
      <w:r>
        <w:rPr>
          <w:rFonts w:ascii="KCFTRC+CMR10"/>
          <w:color w:val="000000"/>
          <w:spacing w:val="-4"/>
          <w:sz w:val="20"/>
        </w:rPr>
        <w:t>Table</w:t>
      </w:r>
      <w:r>
        <w:rPr>
          <w:rFonts w:ascii="Times New Roman"/>
          <w:color w:val="000000"/>
          <w:spacing w:val="23"/>
          <w:sz w:val="20"/>
        </w:rPr>
        <w:t xml:space="preserve"> </w:t>
      </w:r>
      <w:hyperlink w:anchor="br11" w:history="1">
        <w:r>
          <w:rPr>
            <w:rFonts w:ascii="KCFTRC+CMR10"/>
            <w:color w:val="000000"/>
            <w:sz w:val="20"/>
          </w:rPr>
          <w:t>3</w:t>
        </w:r>
      </w:hyperlink>
      <w:r>
        <w:rPr>
          <w:rFonts w:ascii="KCFTRC+CMR10"/>
          <w:color w:val="000000"/>
          <w:sz w:val="20"/>
        </w:rPr>
        <w:t>,</w:t>
      </w:r>
      <w:r>
        <w:rPr>
          <w:rFonts w:ascii="Times New Roman"/>
          <w:color w:val="000000"/>
          <w:spacing w:val="19"/>
          <w:sz w:val="20"/>
        </w:rPr>
        <w:t xml:space="preserve"> </w:t>
      </w:r>
      <w:r>
        <w:rPr>
          <w:rFonts w:ascii="KCFTRC+CMR10"/>
          <w:color w:val="000000"/>
          <w:sz w:val="20"/>
        </w:rPr>
        <w:t>the</w:t>
      </w:r>
      <w:r>
        <w:rPr>
          <w:rFonts w:ascii="Times New Roman"/>
          <w:color w:val="000000"/>
          <w:spacing w:val="19"/>
          <w:sz w:val="20"/>
        </w:rPr>
        <w:t xml:space="preserve"> </w:t>
      </w:r>
      <w:r>
        <w:rPr>
          <w:rFonts w:ascii="KCFTRC+CMR10"/>
          <w:color w:val="000000"/>
          <w:sz w:val="20"/>
        </w:rPr>
        <w:t>temperature</w:t>
      </w:r>
      <w:r>
        <w:rPr>
          <w:rFonts w:ascii="Times New Roman"/>
          <w:color w:val="000000"/>
          <w:spacing w:val="18"/>
          <w:sz w:val="20"/>
        </w:rPr>
        <w:t xml:space="preserve"> </w:t>
      </w:r>
      <w:r>
        <w:rPr>
          <w:rFonts w:ascii="KCFTRC+CMR10"/>
          <w:color w:val="000000"/>
          <w:sz w:val="20"/>
        </w:rPr>
        <w:t>correlations</w:t>
      </w:r>
      <w:r>
        <w:rPr>
          <w:rFonts w:ascii="Times New Roman"/>
          <w:color w:val="000000"/>
          <w:spacing w:val="19"/>
          <w:sz w:val="20"/>
        </w:rPr>
        <w:t xml:space="preserve"> </w:t>
      </w:r>
      <w:r>
        <w:rPr>
          <w:rFonts w:ascii="KCFTRC+CMR10"/>
          <w:color w:val="000000"/>
          <w:spacing w:val="-1"/>
          <w:sz w:val="20"/>
        </w:rPr>
        <w:t>between</w:t>
      </w:r>
      <w:r>
        <w:rPr>
          <w:rFonts w:ascii="Times New Roman"/>
          <w:color w:val="000000"/>
          <w:spacing w:val="20"/>
          <w:sz w:val="20"/>
        </w:rPr>
        <w:t xml:space="preserve"> </w:t>
      </w:r>
      <w:r>
        <w:rPr>
          <w:rFonts w:ascii="KCFTRC+CMR10"/>
          <w:color w:val="000000"/>
          <w:sz w:val="20"/>
        </w:rPr>
        <w:t>the</w:t>
      </w:r>
      <w:r>
        <w:rPr>
          <w:rFonts w:ascii="Times New Roman"/>
          <w:color w:val="000000"/>
          <w:spacing w:val="19"/>
          <w:sz w:val="20"/>
        </w:rPr>
        <w:t xml:space="preserve"> </w:t>
      </w:r>
      <w:r>
        <w:rPr>
          <w:rFonts w:ascii="KCFTRC+CMR10"/>
          <w:color w:val="000000"/>
          <w:sz w:val="20"/>
        </w:rPr>
        <w:t>Dublin</w:t>
      </w:r>
      <w:r>
        <w:rPr>
          <w:rFonts w:ascii="Times New Roman"/>
          <w:color w:val="000000"/>
          <w:spacing w:val="19"/>
          <w:sz w:val="20"/>
        </w:rPr>
        <w:t xml:space="preserve"> </w:t>
      </w:r>
      <w:r>
        <w:rPr>
          <w:rFonts w:ascii="KCFTRC+CMR10"/>
          <w:color w:val="000000"/>
          <w:sz w:val="20"/>
        </w:rPr>
        <w:t>station</w:t>
      </w:r>
      <w:r>
        <w:rPr>
          <w:rFonts w:ascii="Times New Roman"/>
          <w:color w:val="000000"/>
          <w:spacing w:val="19"/>
          <w:sz w:val="20"/>
        </w:rPr>
        <w:t xml:space="preserve"> </w:t>
      </w:r>
      <w:r>
        <w:rPr>
          <w:rFonts w:ascii="KCFTRC+CMR10"/>
          <w:color w:val="000000"/>
          <w:sz w:val="20"/>
        </w:rPr>
        <w:t>and</w:t>
      </w:r>
      <w:r>
        <w:rPr>
          <w:rFonts w:ascii="Times New Roman"/>
          <w:color w:val="000000"/>
          <w:spacing w:val="19"/>
          <w:sz w:val="20"/>
        </w:rPr>
        <w:t xml:space="preserve"> </w:t>
      </w:r>
      <w:r>
        <w:rPr>
          <w:rFonts w:ascii="KCFTRC+CMR10"/>
          <w:color w:val="000000"/>
          <w:sz w:val="20"/>
        </w:rPr>
        <w:t>stations</w:t>
      </w:r>
      <w:r>
        <w:rPr>
          <w:rFonts w:ascii="Times New Roman"/>
          <w:color w:val="000000"/>
          <w:spacing w:val="19"/>
          <w:sz w:val="20"/>
        </w:rPr>
        <w:t xml:space="preserve"> </w:t>
      </w:r>
      <w:r>
        <w:rPr>
          <w:rFonts w:ascii="KCFTRC+CMR10"/>
          <w:color w:val="000000"/>
          <w:sz w:val="20"/>
        </w:rPr>
        <w:t>near</w:t>
      </w:r>
      <w:r>
        <w:rPr>
          <w:rFonts w:ascii="Times New Roman"/>
          <w:color w:val="000000"/>
          <w:spacing w:val="19"/>
          <w:sz w:val="20"/>
        </w:rPr>
        <w:t xml:space="preserve"> </w:t>
      </w:r>
      <w:r>
        <w:rPr>
          <w:rFonts w:ascii="KCFTRC+CMR10"/>
          <w:color w:val="000000"/>
          <w:sz w:val="20"/>
        </w:rPr>
        <w:t>densely</w:t>
      </w:r>
      <w:r>
        <w:rPr>
          <w:rFonts w:ascii="Times New Roman"/>
          <w:color w:val="000000"/>
          <w:spacing w:val="19"/>
          <w:sz w:val="20"/>
        </w:rPr>
        <w:t xml:space="preserve"> </w:t>
      </w:r>
      <w:r>
        <w:rPr>
          <w:rFonts w:ascii="KCFTRC+CMR10"/>
          <w:color w:val="000000"/>
          <w:sz w:val="20"/>
        </w:rPr>
        <w:t>populated</w:t>
      </w:r>
      <w:r>
        <w:rPr>
          <w:rFonts w:ascii="Times New Roman"/>
          <w:color w:val="000000"/>
          <w:spacing w:val="18"/>
          <w:sz w:val="20"/>
        </w:rPr>
        <w:t xml:space="preserve"> </w:t>
      </w:r>
      <w:r>
        <w:rPr>
          <w:rFonts w:ascii="KCFTRC+CMR10"/>
          <w:color w:val="000000"/>
          <w:sz w:val="20"/>
        </w:rPr>
        <w:t>cities</w:t>
      </w:r>
    </w:p>
    <w:p w14:paraId="76E7136E" w14:textId="77777777" w:rsidR="00CF0253" w:rsidRDefault="00252649">
      <w:pPr>
        <w:spacing w:before="149" w:after="0" w:line="209" w:lineRule="exact"/>
        <w:jc w:val="left"/>
        <w:rPr>
          <w:rFonts w:ascii="Times New Roman"/>
          <w:color w:val="000000"/>
          <w:sz w:val="20"/>
        </w:rPr>
      </w:pPr>
      <w:r>
        <w:rPr>
          <w:rFonts w:ascii="KCFTRC+CMR10"/>
          <w:color w:val="000000"/>
          <w:sz w:val="20"/>
        </w:rPr>
        <w:t>are</w:t>
      </w:r>
      <w:r>
        <w:rPr>
          <w:rFonts w:ascii="Times New Roman"/>
          <w:color w:val="000000"/>
          <w:spacing w:val="19"/>
          <w:sz w:val="20"/>
        </w:rPr>
        <w:t xml:space="preserve"> </w:t>
      </w:r>
      <w:r>
        <w:rPr>
          <w:rFonts w:ascii="KCFTRC+CMR10"/>
          <w:color w:val="000000"/>
          <w:spacing w:val="-1"/>
          <w:sz w:val="20"/>
        </w:rPr>
        <w:t>evident.</w:t>
      </w:r>
      <w:r>
        <w:rPr>
          <w:rFonts w:ascii="Times New Roman"/>
          <w:color w:val="000000"/>
          <w:spacing w:val="48"/>
          <w:sz w:val="20"/>
        </w:rPr>
        <w:t xml:space="preserve"> </w:t>
      </w:r>
      <w:r>
        <w:rPr>
          <w:rFonts w:ascii="KCFTRC+CMR10"/>
          <w:color w:val="000000"/>
          <w:sz w:val="20"/>
        </w:rPr>
        <w:t>Because</w:t>
      </w:r>
      <w:r>
        <w:rPr>
          <w:rFonts w:ascii="Times New Roman"/>
          <w:color w:val="000000"/>
          <w:spacing w:val="19"/>
          <w:sz w:val="20"/>
        </w:rPr>
        <w:t xml:space="preserve"> </w:t>
      </w:r>
      <w:r>
        <w:rPr>
          <w:rFonts w:ascii="KCFTRC+CMR10"/>
          <w:color w:val="000000"/>
          <w:sz w:val="20"/>
        </w:rPr>
        <w:t>of</w:t>
      </w:r>
      <w:r>
        <w:rPr>
          <w:rFonts w:ascii="Times New Roman"/>
          <w:color w:val="000000"/>
          <w:spacing w:val="20"/>
          <w:sz w:val="20"/>
        </w:rPr>
        <w:t xml:space="preserve"> </w:t>
      </w:r>
      <w:r>
        <w:rPr>
          <w:rFonts w:ascii="KCFTRC+CMR10"/>
          <w:color w:val="000000"/>
          <w:sz w:val="20"/>
        </w:rPr>
        <w:t>the</w:t>
      </w:r>
      <w:r>
        <w:rPr>
          <w:rFonts w:ascii="Times New Roman"/>
          <w:color w:val="000000"/>
          <w:spacing w:val="19"/>
          <w:sz w:val="20"/>
        </w:rPr>
        <w:t xml:space="preserve"> </w:t>
      </w:r>
      <w:r>
        <w:rPr>
          <w:rFonts w:ascii="KCFTRC+CMR10"/>
          <w:color w:val="000000"/>
          <w:sz w:val="20"/>
        </w:rPr>
        <w:t>positive</w:t>
      </w:r>
      <w:r>
        <w:rPr>
          <w:rFonts w:ascii="Times New Roman"/>
          <w:color w:val="000000"/>
          <w:spacing w:val="19"/>
          <w:sz w:val="20"/>
        </w:rPr>
        <w:t xml:space="preserve"> </w:t>
      </w:r>
      <w:r>
        <w:rPr>
          <w:rFonts w:ascii="KCFTRC+CMR10"/>
          <w:color w:val="000000"/>
          <w:sz w:val="20"/>
        </w:rPr>
        <w:t>correlations,</w:t>
      </w:r>
      <w:r>
        <w:rPr>
          <w:rFonts w:ascii="Times New Roman"/>
          <w:color w:val="000000"/>
          <w:spacing w:val="20"/>
          <w:sz w:val="20"/>
        </w:rPr>
        <w:t xml:space="preserve"> </w:t>
      </w:r>
      <w:r>
        <w:rPr>
          <w:rFonts w:ascii="KCFTRC+CMR10"/>
          <w:color w:val="000000"/>
          <w:sz w:val="20"/>
        </w:rPr>
        <w:t>I</w:t>
      </w:r>
      <w:r>
        <w:rPr>
          <w:rFonts w:ascii="Times New Roman"/>
          <w:color w:val="000000"/>
          <w:spacing w:val="19"/>
          <w:sz w:val="20"/>
        </w:rPr>
        <w:t xml:space="preserve"> </w:t>
      </w:r>
      <w:r>
        <w:rPr>
          <w:rFonts w:ascii="KCFTRC+CMR10"/>
          <w:color w:val="000000"/>
          <w:sz w:val="20"/>
        </w:rPr>
        <w:t>use</w:t>
      </w:r>
      <w:r>
        <w:rPr>
          <w:rFonts w:ascii="Times New Roman"/>
          <w:color w:val="000000"/>
          <w:spacing w:val="19"/>
          <w:sz w:val="20"/>
        </w:rPr>
        <w:t xml:space="preserve"> </w:t>
      </w:r>
      <w:r>
        <w:rPr>
          <w:rFonts w:ascii="KCFTRC+CMR10"/>
          <w:color w:val="000000"/>
          <w:sz w:val="20"/>
        </w:rPr>
        <w:t>the</w:t>
      </w:r>
      <w:r>
        <w:rPr>
          <w:rFonts w:ascii="Times New Roman"/>
          <w:color w:val="000000"/>
          <w:spacing w:val="19"/>
          <w:sz w:val="20"/>
        </w:rPr>
        <w:t xml:space="preserve"> </w:t>
      </w:r>
      <w:r>
        <w:rPr>
          <w:rFonts w:ascii="KCFTRC+CMR10"/>
          <w:color w:val="000000"/>
          <w:sz w:val="20"/>
        </w:rPr>
        <w:t>mean</w:t>
      </w:r>
      <w:r>
        <w:rPr>
          <w:rFonts w:ascii="Times New Roman"/>
          <w:color w:val="000000"/>
          <w:spacing w:val="19"/>
          <w:sz w:val="20"/>
        </w:rPr>
        <w:t xml:space="preserve"> </w:t>
      </w:r>
      <w:r>
        <w:rPr>
          <w:rFonts w:ascii="KCFTRC+CMR10"/>
          <w:color w:val="000000"/>
          <w:sz w:val="20"/>
        </w:rPr>
        <w:t>daily</w:t>
      </w:r>
      <w:r>
        <w:rPr>
          <w:rFonts w:ascii="Times New Roman"/>
          <w:color w:val="000000"/>
          <w:spacing w:val="19"/>
          <w:sz w:val="20"/>
        </w:rPr>
        <w:t xml:space="preserve"> </w:t>
      </w:r>
      <w:r>
        <w:rPr>
          <w:rFonts w:ascii="KCFTRC+CMR10"/>
          <w:color w:val="000000"/>
          <w:sz w:val="20"/>
        </w:rPr>
        <w:t>temperatures</w:t>
      </w:r>
      <w:r>
        <w:rPr>
          <w:rFonts w:ascii="Times New Roman"/>
          <w:color w:val="000000"/>
          <w:spacing w:val="19"/>
          <w:sz w:val="20"/>
        </w:rPr>
        <w:t xml:space="preserve"> </w:t>
      </w:r>
      <w:r>
        <w:rPr>
          <w:rFonts w:ascii="KCFTRC+CMR10"/>
          <w:color w:val="000000"/>
          <w:sz w:val="20"/>
        </w:rPr>
        <w:t>obtained</w:t>
      </w:r>
      <w:r>
        <w:rPr>
          <w:rFonts w:ascii="Times New Roman"/>
          <w:color w:val="000000"/>
          <w:spacing w:val="19"/>
          <w:sz w:val="20"/>
        </w:rPr>
        <w:t xml:space="preserve"> </w:t>
      </w:r>
      <w:r>
        <w:rPr>
          <w:rFonts w:ascii="KCFTRC+CMR10"/>
          <w:color w:val="000000"/>
          <w:spacing w:val="-6"/>
          <w:sz w:val="20"/>
        </w:rPr>
        <w:t>by</w:t>
      </w:r>
      <w:r>
        <w:rPr>
          <w:rFonts w:ascii="Times New Roman"/>
          <w:color w:val="000000"/>
          <w:spacing w:val="25"/>
          <w:sz w:val="20"/>
        </w:rPr>
        <w:t xml:space="preserve"> </w:t>
      </w:r>
      <w:r>
        <w:rPr>
          <w:rFonts w:ascii="KCFTRC+CMR10"/>
          <w:color w:val="000000"/>
          <w:spacing w:val="-2"/>
          <w:sz w:val="20"/>
        </w:rPr>
        <w:t>averaging</w:t>
      </w:r>
      <w:r>
        <w:rPr>
          <w:rFonts w:ascii="Times New Roman"/>
          <w:color w:val="000000"/>
          <w:spacing w:val="21"/>
          <w:sz w:val="20"/>
        </w:rPr>
        <w:t xml:space="preserve"> </w:t>
      </w:r>
      <w:r>
        <w:rPr>
          <w:rFonts w:ascii="KCFTRC+CMR10"/>
          <w:color w:val="000000"/>
          <w:sz w:val="20"/>
        </w:rPr>
        <w:t>the</w:t>
      </w:r>
    </w:p>
    <w:p w14:paraId="19E16A36" w14:textId="77777777" w:rsidR="00CF0253" w:rsidRDefault="00252649">
      <w:pPr>
        <w:spacing w:before="149" w:after="0" w:line="209" w:lineRule="exact"/>
        <w:jc w:val="left"/>
        <w:rPr>
          <w:rFonts w:ascii="Times New Roman"/>
          <w:color w:val="000000"/>
          <w:sz w:val="20"/>
        </w:rPr>
      </w:pPr>
      <w:r>
        <w:rPr>
          <w:rFonts w:ascii="KCFTRC+CMR10"/>
          <w:color w:val="000000"/>
          <w:sz w:val="20"/>
        </w:rPr>
        <w:t>Dublin</w:t>
      </w:r>
      <w:r>
        <w:rPr>
          <w:rFonts w:ascii="Times New Roman"/>
          <w:color w:val="000000"/>
          <w:spacing w:val="16"/>
          <w:sz w:val="20"/>
        </w:rPr>
        <w:t xml:space="preserve"> </w:t>
      </w:r>
      <w:r>
        <w:rPr>
          <w:rFonts w:ascii="KCFTRC+CMR10"/>
          <w:color w:val="000000"/>
          <w:spacing w:val="1"/>
          <w:sz w:val="20"/>
        </w:rPr>
        <w:t>airport</w:t>
      </w:r>
      <w:r>
        <w:rPr>
          <w:rFonts w:ascii="Times New Roman"/>
          <w:color w:val="000000"/>
          <w:spacing w:val="16"/>
          <w:sz w:val="20"/>
        </w:rPr>
        <w:t xml:space="preserve"> </w:t>
      </w:r>
      <w:r>
        <w:rPr>
          <w:rFonts w:ascii="KCFTRC+CMR10" w:hAnsi="KCFTRC+CMR10" w:cs="KCFTRC+CMR10"/>
          <w:color w:val="000000"/>
          <w:sz w:val="20"/>
        </w:rPr>
        <w:t>station’s</w:t>
      </w:r>
      <w:r>
        <w:rPr>
          <w:rFonts w:ascii="Times New Roman"/>
          <w:color w:val="000000"/>
          <w:spacing w:val="16"/>
          <w:sz w:val="20"/>
        </w:rPr>
        <w:t xml:space="preserve"> </w:t>
      </w:r>
      <w:r>
        <w:rPr>
          <w:rFonts w:ascii="KCFTRC+CMR10"/>
          <w:color w:val="000000"/>
          <w:sz w:val="20"/>
        </w:rPr>
        <w:t>hourly</w:t>
      </w:r>
      <w:r>
        <w:rPr>
          <w:rFonts w:ascii="Times New Roman"/>
          <w:color w:val="000000"/>
          <w:spacing w:val="17"/>
          <w:sz w:val="20"/>
        </w:rPr>
        <w:t xml:space="preserve"> </w:t>
      </w:r>
      <w:r>
        <w:rPr>
          <w:rFonts w:ascii="KCFTRC+CMR10"/>
          <w:color w:val="000000"/>
          <w:sz w:val="20"/>
        </w:rPr>
        <w:t>temperatures</w:t>
      </w:r>
      <w:r>
        <w:rPr>
          <w:rFonts w:ascii="Times New Roman"/>
          <w:color w:val="000000"/>
          <w:spacing w:val="16"/>
          <w:sz w:val="20"/>
        </w:rPr>
        <w:t xml:space="preserve"> </w:t>
      </w:r>
      <w:r>
        <w:rPr>
          <w:rFonts w:ascii="KCFTRC+CMR10"/>
          <w:color w:val="000000"/>
          <w:sz w:val="20"/>
        </w:rPr>
        <w:t>as</w:t>
      </w:r>
      <w:r>
        <w:rPr>
          <w:rFonts w:ascii="Times New Roman"/>
          <w:color w:val="000000"/>
          <w:spacing w:val="17"/>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pacing w:val="-1"/>
          <w:sz w:val="20"/>
        </w:rPr>
        <w:t>representative</w:t>
      </w:r>
      <w:r>
        <w:rPr>
          <w:rFonts w:ascii="Times New Roman"/>
          <w:color w:val="000000"/>
          <w:spacing w:val="17"/>
          <w:sz w:val="20"/>
        </w:rPr>
        <w:t xml:space="preserve"> </w:t>
      </w:r>
      <w:r>
        <w:rPr>
          <w:rFonts w:ascii="KCFTRC+CMR10"/>
          <w:color w:val="000000"/>
          <w:sz w:val="20"/>
        </w:rPr>
        <w:t>temperatures</w:t>
      </w:r>
      <w:r>
        <w:rPr>
          <w:rFonts w:ascii="Times New Roman"/>
          <w:color w:val="000000"/>
          <w:spacing w:val="16"/>
          <w:sz w:val="20"/>
        </w:rPr>
        <w:t xml:space="preserve"> </w:t>
      </w:r>
      <w:r>
        <w:rPr>
          <w:rFonts w:ascii="KCFTRC+CMR10"/>
          <w:color w:val="000000"/>
          <w:sz w:val="20"/>
        </w:rPr>
        <w:t>in</w:t>
      </w:r>
      <w:r>
        <w:rPr>
          <w:rFonts w:ascii="Times New Roman"/>
          <w:color w:val="000000"/>
          <w:spacing w:val="16"/>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pacing w:val="-1"/>
          <w:sz w:val="20"/>
        </w:rPr>
        <w:t>following</w:t>
      </w:r>
      <w:r>
        <w:rPr>
          <w:rFonts w:ascii="Times New Roman"/>
          <w:color w:val="000000"/>
          <w:spacing w:val="17"/>
          <w:sz w:val="20"/>
        </w:rPr>
        <w:t xml:space="preserve"> </w:t>
      </w:r>
      <w:r>
        <w:rPr>
          <w:rFonts w:ascii="KCFTRC+CMR10"/>
          <w:color w:val="000000"/>
          <w:sz w:val="20"/>
        </w:rPr>
        <w:t>analysis.</w:t>
      </w:r>
    </w:p>
    <w:p w14:paraId="77B447D8" w14:textId="77777777" w:rsidR="00CF0253" w:rsidRDefault="00252649">
      <w:pPr>
        <w:spacing w:before="149" w:after="0" w:line="209" w:lineRule="exact"/>
        <w:ind w:left="299"/>
        <w:jc w:val="left"/>
        <w:rPr>
          <w:rFonts w:ascii="Times New Roman"/>
          <w:color w:val="000000"/>
          <w:sz w:val="20"/>
        </w:rPr>
      </w:pPr>
      <w:r>
        <w:rPr>
          <w:rFonts w:ascii="KCFTRC+CMR10"/>
          <w:color w:val="000000"/>
          <w:sz w:val="20"/>
        </w:rPr>
        <w:t>Using</w:t>
      </w:r>
      <w:r>
        <w:rPr>
          <w:rFonts w:ascii="Times New Roman"/>
          <w:color w:val="000000"/>
          <w:spacing w:val="15"/>
          <w:sz w:val="20"/>
        </w:rPr>
        <w:t xml:space="preserve"> </w:t>
      </w:r>
      <w:r>
        <w:rPr>
          <w:rFonts w:ascii="KCFTRC+CMR10"/>
          <w:color w:val="000000"/>
          <w:sz w:val="20"/>
        </w:rPr>
        <w:t>the</w:t>
      </w:r>
      <w:r>
        <w:rPr>
          <w:rFonts w:ascii="Times New Roman"/>
          <w:color w:val="000000"/>
          <w:spacing w:val="15"/>
          <w:sz w:val="20"/>
        </w:rPr>
        <w:t xml:space="preserve"> </w:t>
      </w:r>
      <w:r>
        <w:rPr>
          <w:rFonts w:ascii="KCFTRC+CMR10"/>
          <w:color w:val="000000"/>
          <w:spacing w:val="-2"/>
          <w:sz w:val="20"/>
        </w:rPr>
        <w:t>average</w:t>
      </w:r>
      <w:r>
        <w:rPr>
          <w:rFonts w:ascii="Times New Roman"/>
          <w:color w:val="000000"/>
          <w:spacing w:val="17"/>
          <w:sz w:val="20"/>
        </w:rPr>
        <w:t xml:space="preserve"> </w:t>
      </w:r>
      <w:r>
        <w:rPr>
          <w:rFonts w:ascii="KCFTRC+CMR10"/>
          <w:color w:val="000000"/>
          <w:sz w:val="20"/>
        </w:rPr>
        <w:t>daily</w:t>
      </w:r>
      <w:r>
        <w:rPr>
          <w:rFonts w:ascii="Times New Roman"/>
          <w:color w:val="000000"/>
          <w:spacing w:val="15"/>
          <w:sz w:val="20"/>
        </w:rPr>
        <w:t xml:space="preserve"> </w:t>
      </w:r>
      <w:r>
        <w:rPr>
          <w:rFonts w:ascii="KCFTRC+CMR10"/>
          <w:color w:val="000000"/>
          <w:sz w:val="20"/>
        </w:rPr>
        <w:t>temperatures,</w:t>
      </w:r>
      <w:r>
        <w:rPr>
          <w:rFonts w:ascii="Times New Roman"/>
          <w:color w:val="000000"/>
          <w:spacing w:val="15"/>
          <w:sz w:val="20"/>
        </w:rPr>
        <w:t xml:space="preserve"> </w:t>
      </w:r>
      <w:r>
        <w:rPr>
          <w:rFonts w:ascii="KCFTRC+CMR10"/>
          <w:color w:val="000000"/>
          <w:sz w:val="20"/>
        </w:rPr>
        <w:t>I</w:t>
      </w:r>
      <w:r>
        <w:rPr>
          <w:rFonts w:ascii="Times New Roman"/>
          <w:color w:val="000000"/>
          <w:spacing w:val="15"/>
          <w:sz w:val="20"/>
        </w:rPr>
        <w:t xml:space="preserve"> </w:t>
      </w:r>
      <w:r>
        <w:rPr>
          <w:rFonts w:ascii="KCFTRC+CMR10"/>
          <w:color w:val="000000"/>
          <w:sz w:val="20"/>
        </w:rPr>
        <w:t>calculate</w:t>
      </w:r>
      <w:r>
        <w:rPr>
          <w:rFonts w:ascii="Times New Roman"/>
          <w:color w:val="000000"/>
          <w:spacing w:val="15"/>
          <w:sz w:val="20"/>
        </w:rPr>
        <w:t xml:space="preserve"> </w:t>
      </w:r>
      <w:r>
        <w:rPr>
          <w:rFonts w:ascii="KCFTRC+CMR10"/>
          <w:color w:val="000000"/>
          <w:sz w:val="20"/>
        </w:rPr>
        <w:t>daily</w:t>
      </w:r>
      <w:r>
        <w:rPr>
          <w:rFonts w:ascii="Times New Roman"/>
          <w:color w:val="000000"/>
          <w:spacing w:val="15"/>
          <w:sz w:val="20"/>
        </w:rPr>
        <w:t xml:space="preserve"> </w:t>
      </w:r>
      <w:r>
        <w:rPr>
          <w:rFonts w:ascii="KCFTRC+CMR10"/>
          <w:color w:val="000000"/>
          <w:sz w:val="20"/>
        </w:rPr>
        <w:t>Heating</w:t>
      </w:r>
      <w:r>
        <w:rPr>
          <w:rFonts w:ascii="Times New Roman"/>
          <w:color w:val="000000"/>
          <w:spacing w:val="15"/>
          <w:sz w:val="20"/>
        </w:rPr>
        <w:t xml:space="preserve"> </w:t>
      </w:r>
      <w:r>
        <w:rPr>
          <w:rFonts w:ascii="KCFTRC+CMR10"/>
          <w:color w:val="000000"/>
          <w:sz w:val="20"/>
        </w:rPr>
        <w:t>Degree</w:t>
      </w:r>
      <w:r>
        <w:rPr>
          <w:rFonts w:ascii="Times New Roman"/>
          <w:color w:val="000000"/>
          <w:spacing w:val="15"/>
          <w:sz w:val="20"/>
        </w:rPr>
        <w:t xml:space="preserve"> </w:t>
      </w:r>
      <w:r>
        <w:rPr>
          <w:rFonts w:ascii="KCFTRC+CMR10"/>
          <w:color w:val="000000"/>
          <w:spacing w:val="-2"/>
          <w:sz w:val="20"/>
        </w:rPr>
        <w:t>Days</w:t>
      </w:r>
      <w:r>
        <w:rPr>
          <w:rFonts w:ascii="Times New Roman"/>
          <w:color w:val="000000"/>
          <w:spacing w:val="17"/>
          <w:sz w:val="20"/>
        </w:rPr>
        <w:t xml:space="preserve"> </w:t>
      </w:r>
      <w:r>
        <w:rPr>
          <w:rFonts w:ascii="KCFTRC+CMR10"/>
          <w:color w:val="000000"/>
          <w:sz w:val="20"/>
        </w:rPr>
        <w:t>(HDDs).</w:t>
      </w:r>
      <w:r>
        <w:rPr>
          <w:rFonts w:ascii="Times New Roman"/>
          <w:color w:val="000000"/>
          <w:spacing w:val="38"/>
          <w:sz w:val="20"/>
        </w:rPr>
        <w:t xml:space="preserve"> </w:t>
      </w:r>
      <w:r>
        <w:rPr>
          <w:rFonts w:ascii="KCFTRC+CMR10"/>
          <w:color w:val="000000"/>
          <w:sz w:val="20"/>
        </w:rPr>
        <w:t>Instead</w:t>
      </w:r>
      <w:r>
        <w:rPr>
          <w:rFonts w:ascii="Times New Roman"/>
          <w:color w:val="000000"/>
          <w:spacing w:val="15"/>
          <w:sz w:val="20"/>
        </w:rPr>
        <w:t xml:space="preserve"> </w:t>
      </w:r>
      <w:r>
        <w:rPr>
          <w:rFonts w:ascii="KCFTRC+CMR10"/>
          <w:color w:val="000000"/>
          <w:sz w:val="20"/>
        </w:rPr>
        <w:t>of</w:t>
      </w:r>
      <w:r>
        <w:rPr>
          <w:rFonts w:ascii="Times New Roman"/>
          <w:color w:val="000000"/>
          <w:spacing w:val="15"/>
          <w:sz w:val="20"/>
        </w:rPr>
        <w:t xml:space="preserve"> </w:t>
      </w:r>
      <w:r>
        <w:rPr>
          <w:rFonts w:ascii="KCFTRC+CMR10"/>
          <w:color w:val="000000"/>
          <w:sz w:val="20"/>
        </w:rPr>
        <w:t>65</w:t>
      </w:r>
      <w:r>
        <w:rPr>
          <w:rFonts w:ascii="Times New Roman"/>
          <w:color w:val="000000"/>
          <w:spacing w:val="15"/>
          <w:sz w:val="20"/>
        </w:rPr>
        <w:t xml:space="preserve"> </w:t>
      </w:r>
      <w:r>
        <w:rPr>
          <w:rFonts w:ascii="KCFTRC+CMR10"/>
          <w:color w:val="000000"/>
          <w:sz w:val="20"/>
        </w:rPr>
        <w:t>degrees</w:t>
      </w:r>
    </w:p>
    <w:p w14:paraId="5A352C71" w14:textId="77777777" w:rsidR="00CF0253" w:rsidRDefault="00252649">
      <w:pPr>
        <w:spacing w:before="117" w:after="0" w:line="252" w:lineRule="exact"/>
        <w:jc w:val="left"/>
        <w:rPr>
          <w:rFonts w:ascii="Times New Roman"/>
          <w:color w:val="000000"/>
          <w:sz w:val="20"/>
        </w:rPr>
      </w:pPr>
      <w:r>
        <w:rPr>
          <w:rFonts w:ascii="KCFTRC+CMR10"/>
          <w:color w:val="000000"/>
          <w:sz w:val="20"/>
        </w:rPr>
        <w:t>of</w:t>
      </w:r>
      <w:r>
        <w:rPr>
          <w:rFonts w:ascii="Times New Roman"/>
          <w:color w:val="000000"/>
          <w:spacing w:val="21"/>
          <w:sz w:val="20"/>
        </w:rPr>
        <w:t xml:space="preserve"> </w:t>
      </w:r>
      <w:r>
        <w:rPr>
          <w:rFonts w:ascii="KCFTRC+CMR10"/>
          <w:color w:val="000000"/>
          <w:spacing w:val="-2"/>
          <w:sz w:val="20"/>
        </w:rPr>
        <w:t>Fahrenheit</w:t>
      </w:r>
      <w:r>
        <w:rPr>
          <w:rFonts w:ascii="Times New Roman"/>
          <w:color w:val="000000"/>
          <w:spacing w:val="23"/>
          <w:sz w:val="20"/>
        </w:rPr>
        <w:t xml:space="preserve"> </w:t>
      </w:r>
      <w:r>
        <w:rPr>
          <w:rFonts w:ascii="KCFTRC+CMR10"/>
          <w:color w:val="000000"/>
          <w:sz w:val="20"/>
        </w:rPr>
        <w:t>(</w:t>
      </w:r>
      <w:r>
        <w:rPr>
          <w:rFonts w:ascii="IAUDWL+CMSY7" w:hAnsi="IAUDWL+CMSY7" w:cs="IAUDWL+CMSY7"/>
          <w:color w:val="000000"/>
          <w:spacing w:val="10"/>
          <w:sz w:val="14"/>
        </w:rPr>
        <w:t>◦</w:t>
      </w:r>
      <w:r>
        <w:rPr>
          <w:rFonts w:ascii="NHCAOQ+CMMI10"/>
          <w:color w:val="000000"/>
          <w:spacing w:val="27"/>
          <w:sz w:val="20"/>
        </w:rPr>
        <w:t>F</w:t>
      </w:r>
      <w:r>
        <w:rPr>
          <w:rFonts w:ascii="KCFTRC+CMR10"/>
          <w:color w:val="000000"/>
          <w:sz w:val="20"/>
        </w:rPr>
        <w:t>),</w:t>
      </w:r>
      <w:r>
        <w:rPr>
          <w:rFonts w:ascii="Times New Roman"/>
          <w:color w:val="000000"/>
          <w:spacing w:val="22"/>
          <w:sz w:val="20"/>
        </w:rPr>
        <w:t xml:space="preserve"> </w:t>
      </w:r>
      <w:r>
        <w:rPr>
          <w:rFonts w:ascii="KCFTRC+CMR10"/>
          <w:color w:val="000000"/>
          <w:sz w:val="20"/>
        </w:rPr>
        <w:t>a</w:t>
      </w:r>
      <w:r>
        <w:rPr>
          <w:rFonts w:ascii="Times New Roman"/>
          <w:color w:val="000000"/>
          <w:spacing w:val="20"/>
          <w:sz w:val="20"/>
        </w:rPr>
        <w:t xml:space="preserve"> </w:t>
      </w:r>
      <w:r>
        <w:rPr>
          <w:rFonts w:ascii="KCFTRC+CMR10"/>
          <w:color w:val="000000"/>
          <w:sz w:val="20"/>
        </w:rPr>
        <w:t>normal</w:t>
      </w:r>
      <w:r>
        <w:rPr>
          <w:rFonts w:ascii="Times New Roman"/>
          <w:color w:val="000000"/>
          <w:spacing w:val="21"/>
          <w:sz w:val="20"/>
        </w:rPr>
        <w:t xml:space="preserve"> </w:t>
      </w:r>
      <w:r>
        <w:rPr>
          <w:rFonts w:ascii="KCFTRC+CMR10"/>
          <w:color w:val="000000"/>
          <w:sz w:val="20"/>
        </w:rPr>
        <w:t>base</w:t>
      </w:r>
      <w:r>
        <w:rPr>
          <w:rFonts w:ascii="Times New Roman"/>
          <w:color w:val="000000"/>
          <w:spacing w:val="21"/>
          <w:sz w:val="20"/>
        </w:rPr>
        <w:t xml:space="preserve"> </w:t>
      </w:r>
      <w:r>
        <w:rPr>
          <w:rFonts w:ascii="KCFTRC+CMR10"/>
          <w:color w:val="000000"/>
          <w:sz w:val="20"/>
        </w:rPr>
        <w:t>temperature</w:t>
      </w:r>
      <w:r>
        <w:rPr>
          <w:rFonts w:ascii="Times New Roman"/>
          <w:color w:val="000000"/>
          <w:spacing w:val="20"/>
          <w:sz w:val="20"/>
        </w:rPr>
        <w:t xml:space="preserve"> </w:t>
      </w:r>
      <w:r>
        <w:rPr>
          <w:rFonts w:ascii="KCFTRC+CMR10"/>
          <w:color w:val="000000"/>
          <w:sz w:val="20"/>
        </w:rPr>
        <w:t>in</w:t>
      </w:r>
      <w:r>
        <w:rPr>
          <w:rFonts w:ascii="Times New Roman"/>
          <w:color w:val="000000"/>
          <w:spacing w:val="20"/>
          <w:sz w:val="20"/>
        </w:rPr>
        <w:t xml:space="preserve"> </w:t>
      </w:r>
      <w:r>
        <w:rPr>
          <w:rFonts w:ascii="KCFTRC+CMR10"/>
          <w:color w:val="000000"/>
          <w:sz w:val="20"/>
        </w:rPr>
        <w:t>the</w:t>
      </w:r>
      <w:r>
        <w:rPr>
          <w:rFonts w:ascii="Times New Roman"/>
          <w:color w:val="000000"/>
          <w:spacing w:val="21"/>
          <w:sz w:val="20"/>
        </w:rPr>
        <w:t xml:space="preserve"> </w:t>
      </w:r>
      <w:r>
        <w:rPr>
          <w:rFonts w:ascii="KCFTRC+CMR10"/>
          <w:color w:val="000000"/>
          <w:sz w:val="20"/>
        </w:rPr>
        <w:t>United</w:t>
      </w:r>
      <w:r>
        <w:rPr>
          <w:rFonts w:ascii="Times New Roman"/>
          <w:color w:val="000000"/>
          <w:spacing w:val="20"/>
          <w:sz w:val="20"/>
        </w:rPr>
        <w:t xml:space="preserve"> </w:t>
      </w:r>
      <w:r>
        <w:rPr>
          <w:rFonts w:ascii="KCFTRC+CMR10"/>
          <w:color w:val="000000"/>
          <w:sz w:val="20"/>
        </w:rPr>
        <w:t>States,</w:t>
      </w:r>
      <w:r>
        <w:rPr>
          <w:rFonts w:ascii="Times New Roman"/>
          <w:color w:val="000000"/>
          <w:spacing w:val="22"/>
          <w:sz w:val="20"/>
        </w:rPr>
        <w:t xml:space="preserve"> </w:t>
      </w:r>
      <w:r>
        <w:rPr>
          <w:rFonts w:ascii="KCFTRC+CMR10"/>
          <w:color w:val="000000"/>
          <w:sz w:val="20"/>
        </w:rPr>
        <w:t>60</w:t>
      </w:r>
      <w:r>
        <w:rPr>
          <w:rFonts w:ascii="IAUDWL+CMSY7" w:hAnsi="IAUDWL+CMSY7" w:cs="IAUDWL+CMSY7"/>
          <w:color w:val="000000"/>
          <w:spacing w:val="10"/>
          <w:sz w:val="14"/>
        </w:rPr>
        <w:t>◦</w:t>
      </w:r>
      <w:r>
        <w:rPr>
          <w:rFonts w:ascii="NHCAOQ+CMMI10"/>
          <w:color w:val="000000"/>
          <w:sz w:val="20"/>
        </w:rPr>
        <w:t>F</w:t>
      </w:r>
      <w:r>
        <w:rPr>
          <w:rFonts w:ascii="Times New Roman"/>
          <w:color w:val="000000"/>
          <w:spacing w:val="48"/>
          <w:sz w:val="20"/>
        </w:rPr>
        <w:t xml:space="preserve"> </w:t>
      </w:r>
      <w:r>
        <w:rPr>
          <w:rFonts w:ascii="KCFTRC+CMR10"/>
          <w:color w:val="000000"/>
          <w:sz w:val="20"/>
        </w:rPr>
        <w:t>is</w:t>
      </w:r>
      <w:r>
        <w:rPr>
          <w:rFonts w:ascii="Times New Roman"/>
          <w:color w:val="000000"/>
          <w:spacing w:val="21"/>
          <w:sz w:val="20"/>
        </w:rPr>
        <w:t xml:space="preserve"> </w:t>
      </w:r>
      <w:r>
        <w:rPr>
          <w:rFonts w:ascii="KCFTRC+CMR10"/>
          <w:color w:val="000000"/>
          <w:sz w:val="20"/>
        </w:rPr>
        <w:t>utilized</w:t>
      </w:r>
      <w:r>
        <w:rPr>
          <w:rFonts w:ascii="Times New Roman"/>
          <w:color w:val="000000"/>
          <w:spacing w:val="20"/>
          <w:sz w:val="20"/>
        </w:rPr>
        <w:t xml:space="preserve"> </w:t>
      </w:r>
      <w:r>
        <w:rPr>
          <w:rFonts w:ascii="KCFTRC+CMR10"/>
          <w:color w:val="000000"/>
          <w:sz w:val="20"/>
        </w:rPr>
        <w:t>to</w:t>
      </w:r>
      <w:r>
        <w:rPr>
          <w:rFonts w:ascii="Times New Roman"/>
          <w:color w:val="000000"/>
          <w:spacing w:val="20"/>
          <w:sz w:val="20"/>
        </w:rPr>
        <w:t xml:space="preserve"> </w:t>
      </w:r>
      <w:r>
        <w:rPr>
          <w:rFonts w:ascii="KCFTRC+CMR10"/>
          <w:color w:val="000000"/>
          <w:sz w:val="20"/>
        </w:rPr>
        <w:t>compute</w:t>
      </w:r>
      <w:r>
        <w:rPr>
          <w:rFonts w:ascii="Times New Roman"/>
          <w:color w:val="000000"/>
          <w:spacing w:val="21"/>
          <w:sz w:val="20"/>
        </w:rPr>
        <w:t xml:space="preserve"> </w:t>
      </w:r>
      <w:r>
        <w:rPr>
          <w:rFonts w:ascii="KCFTRC+CMR10"/>
          <w:color w:val="000000"/>
          <w:sz w:val="20"/>
        </w:rPr>
        <w:t>daily</w:t>
      </w:r>
      <w:r>
        <w:rPr>
          <w:rFonts w:ascii="Times New Roman"/>
          <w:color w:val="000000"/>
          <w:spacing w:val="20"/>
          <w:sz w:val="20"/>
        </w:rPr>
        <w:t xml:space="preserve"> </w:t>
      </w:r>
      <w:r>
        <w:rPr>
          <w:rFonts w:ascii="KCFTRC+CMR10"/>
          <w:color w:val="000000"/>
          <w:sz w:val="20"/>
        </w:rPr>
        <w:t>HDDs,</w:t>
      </w:r>
    </w:p>
    <w:p w14:paraId="44F6D85F" w14:textId="77777777" w:rsidR="00CF0253" w:rsidRDefault="00252649">
      <w:pPr>
        <w:spacing w:before="139" w:after="0" w:line="209" w:lineRule="exact"/>
        <w:jc w:val="left"/>
        <w:rPr>
          <w:rFonts w:ascii="Times New Roman"/>
          <w:color w:val="000000"/>
          <w:sz w:val="20"/>
        </w:rPr>
      </w:pPr>
      <w:r>
        <w:rPr>
          <w:rFonts w:ascii="KCFTRC+CMR10"/>
          <w:color w:val="000000"/>
          <w:sz w:val="20"/>
        </w:rPr>
        <w:t>according</w:t>
      </w:r>
      <w:r>
        <w:rPr>
          <w:rFonts w:ascii="Times New Roman"/>
          <w:color w:val="000000"/>
          <w:spacing w:val="6"/>
          <w:sz w:val="20"/>
        </w:rPr>
        <w:t xml:space="preserve"> </w:t>
      </w:r>
      <w:r>
        <w:rPr>
          <w:rFonts w:ascii="KCFTRC+CMR10"/>
          <w:color w:val="000000"/>
          <w:sz w:val="20"/>
        </w:rPr>
        <w:t>to</w:t>
      </w:r>
      <w:r>
        <w:rPr>
          <w:rFonts w:ascii="Times New Roman"/>
          <w:color w:val="000000"/>
          <w:spacing w:val="6"/>
          <w:sz w:val="20"/>
        </w:rPr>
        <w:t xml:space="preserve"> </w:t>
      </w:r>
      <w:hyperlink w:anchor="br24" w:history="1">
        <w:r>
          <w:rPr>
            <w:rFonts w:ascii="KCFTRC+CMR10"/>
            <w:color w:val="0000FF"/>
            <w:sz w:val="20"/>
          </w:rPr>
          <w:t>Liu</w:t>
        </w:r>
      </w:hyperlink>
      <w:hyperlink w:anchor="br24" w:history="1">
        <w:r>
          <w:rPr>
            <w:rFonts w:ascii="Times New Roman"/>
            <w:color w:val="0000FF"/>
            <w:spacing w:val="6"/>
            <w:sz w:val="20"/>
          </w:rPr>
          <w:t xml:space="preserve"> </w:t>
        </w:r>
      </w:hyperlink>
      <w:hyperlink w:anchor="br24" w:history="1">
        <w:r>
          <w:rPr>
            <w:rFonts w:ascii="KCFTRC+CMR10"/>
            <w:color w:val="0000FF"/>
            <w:sz w:val="20"/>
          </w:rPr>
          <w:t>and</w:t>
        </w:r>
      </w:hyperlink>
      <w:hyperlink w:anchor="br24" w:history="1">
        <w:r>
          <w:rPr>
            <w:rFonts w:ascii="Times New Roman"/>
            <w:color w:val="0000FF"/>
            <w:spacing w:val="7"/>
            <w:sz w:val="20"/>
          </w:rPr>
          <w:t xml:space="preserve"> </w:t>
        </w:r>
      </w:hyperlink>
      <w:hyperlink w:anchor="br24" w:history="1">
        <w:r>
          <w:rPr>
            <w:rFonts w:ascii="KCFTRC+CMR10"/>
            <w:color w:val="0000FF"/>
            <w:spacing w:val="-1"/>
            <w:sz w:val="20"/>
          </w:rPr>
          <w:t>Sweeney</w:t>
        </w:r>
      </w:hyperlink>
      <w:hyperlink w:anchor="br24" w:history="1">
        <w:r>
          <w:rPr>
            <w:rFonts w:ascii="Times New Roman"/>
            <w:color w:val="0000FF"/>
            <w:spacing w:val="8"/>
            <w:sz w:val="20"/>
          </w:rPr>
          <w:t xml:space="preserve"> </w:t>
        </w:r>
      </w:hyperlink>
      <w:r>
        <w:rPr>
          <w:rFonts w:ascii="KCFTRC+CMR10"/>
          <w:color w:val="000000"/>
          <w:sz w:val="20"/>
        </w:rPr>
        <w:t>(</w:t>
      </w:r>
      <w:hyperlink w:anchor="br24" w:history="1">
        <w:r>
          <w:rPr>
            <w:rFonts w:ascii="KCFTRC+CMR10"/>
            <w:color w:val="0000FF"/>
            <w:sz w:val="20"/>
          </w:rPr>
          <w:t>2012</w:t>
        </w:r>
      </w:hyperlink>
      <w:r>
        <w:rPr>
          <w:rFonts w:ascii="KCFTRC+CMR10"/>
          <w:color w:val="000000"/>
          <w:sz w:val="20"/>
        </w:rPr>
        <w:t>).</w:t>
      </w:r>
      <w:r>
        <w:rPr>
          <w:rFonts w:ascii="Times New Roman"/>
          <w:color w:val="000000"/>
          <w:spacing w:val="35"/>
          <w:sz w:val="20"/>
        </w:rPr>
        <w:t xml:space="preserve"> </w:t>
      </w:r>
      <w:r>
        <w:rPr>
          <w:rFonts w:ascii="KCFTRC+CMR10"/>
          <w:color w:val="000000"/>
          <w:sz w:val="20"/>
        </w:rPr>
        <w:t>The</w:t>
      </w:r>
      <w:r>
        <w:rPr>
          <w:rFonts w:ascii="Times New Roman"/>
          <w:color w:val="000000"/>
          <w:spacing w:val="7"/>
          <w:sz w:val="20"/>
        </w:rPr>
        <w:t xml:space="preserve"> </w:t>
      </w:r>
      <w:r>
        <w:rPr>
          <w:rFonts w:ascii="KCFTRC+CMR10"/>
          <w:color w:val="000000"/>
          <w:spacing w:val="1"/>
          <w:sz w:val="20"/>
        </w:rPr>
        <w:t>upper</w:t>
      </w:r>
      <w:r>
        <w:rPr>
          <w:rFonts w:ascii="Times New Roman"/>
          <w:color w:val="000000"/>
          <w:spacing w:val="5"/>
          <w:sz w:val="20"/>
        </w:rPr>
        <w:t xml:space="preserve"> </w:t>
      </w:r>
      <w:r>
        <w:rPr>
          <w:rFonts w:ascii="KCFTRC+CMR10"/>
          <w:color w:val="000000"/>
          <w:sz w:val="20"/>
        </w:rPr>
        <w:t>part</w:t>
      </w:r>
      <w:r>
        <w:rPr>
          <w:rFonts w:ascii="Times New Roman"/>
          <w:color w:val="000000"/>
          <w:spacing w:val="7"/>
          <w:sz w:val="20"/>
        </w:rPr>
        <w:t xml:space="preserve"> </w:t>
      </w:r>
      <w:r>
        <w:rPr>
          <w:rFonts w:ascii="KCFTRC+CMR10"/>
          <w:color w:val="000000"/>
          <w:sz w:val="20"/>
        </w:rPr>
        <w:t>of</w:t>
      </w:r>
      <w:r>
        <w:rPr>
          <w:rFonts w:ascii="Times New Roman"/>
          <w:color w:val="000000"/>
          <w:spacing w:val="7"/>
          <w:sz w:val="20"/>
        </w:rPr>
        <w:t xml:space="preserve"> </w:t>
      </w:r>
      <w:r>
        <w:rPr>
          <w:rFonts w:ascii="KCFTRC+CMR10"/>
          <w:color w:val="000000"/>
          <w:sz w:val="20"/>
        </w:rPr>
        <w:t>Figure</w:t>
      </w:r>
      <w:r>
        <w:rPr>
          <w:rFonts w:ascii="Times New Roman"/>
          <w:color w:val="000000"/>
          <w:spacing w:val="7"/>
          <w:sz w:val="20"/>
        </w:rPr>
        <w:t xml:space="preserve"> </w:t>
      </w:r>
      <w:hyperlink w:anchor="br16" w:history="1">
        <w:r>
          <w:rPr>
            <w:rFonts w:ascii="KCFTRC+CMR10"/>
            <w:color w:val="000000"/>
            <w:sz w:val="20"/>
          </w:rPr>
          <w:t>7</w:t>
        </w:r>
      </w:hyperlink>
      <w:hyperlink w:anchor="br16" w:history="1">
        <w:r>
          <w:rPr>
            <w:rFonts w:ascii="Times New Roman"/>
            <w:color w:val="000000"/>
            <w:spacing w:val="6"/>
            <w:sz w:val="20"/>
          </w:rPr>
          <w:t xml:space="preserve"> </w:t>
        </w:r>
      </w:hyperlink>
      <w:r>
        <w:rPr>
          <w:rFonts w:ascii="KCFTRC+CMR10"/>
          <w:color w:val="000000"/>
          <w:spacing w:val="-2"/>
          <w:sz w:val="20"/>
        </w:rPr>
        <w:t>shows</w:t>
      </w:r>
      <w:r>
        <w:rPr>
          <w:rFonts w:ascii="Times New Roman"/>
          <w:color w:val="000000"/>
          <w:spacing w:val="8"/>
          <w:sz w:val="20"/>
        </w:rPr>
        <w:t xml:space="preserve"> </w:t>
      </w:r>
      <w:r>
        <w:rPr>
          <w:rFonts w:ascii="KCFTRC+CMR10"/>
          <w:color w:val="000000"/>
          <w:sz w:val="20"/>
        </w:rPr>
        <w:t>that</w:t>
      </w:r>
      <w:r>
        <w:rPr>
          <w:rFonts w:ascii="Times New Roman"/>
          <w:color w:val="000000"/>
          <w:spacing w:val="7"/>
          <w:sz w:val="20"/>
        </w:rPr>
        <w:t xml:space="preserve"> </w:t>
      </w:r>
      <w:r>
        <w:rPr>
          <w:rFonts w:ascii="KCFTRC+CMR10"/>
          <w:color w:val="000000"/>
          <w:spacing w:val="-2"/>
          <w:sz w:val="20"/>
        </w:rPr>
        <w:t>many</w:t>
      </w:r>
      <w:r>
        <w:rPr>
          <w:rFonts w:ascii="Times New Roman"/>
          <w:color w:val="000000"/>
          <w:spacing w:val="9"/>
          <w:sz w:val="20"/>
        </w:rPr>
        <w:t xml:space="preserve"> </w:t>
      </w:r>
      <w:r>
        <w:rPr>
          <w:rFonts w:ascii="KCFTRC+CMR10"/>
          <w:color w:val="000000"/>
          <w:spacing w:val="-2"/>
          <w:sz w:val="20"/>
        </w:rPr>
        <w:t>days</w:t>
      </w:r>
      <w:r>
        <w:rPr>
          <w:rFonts w:ascii="Times New Roman"/>
          <w:color w:val="000000"/>
          <w:spacing w:val="9"/>
          <w:sz w:val="20"/>
        </w:rPr>
        <w:t xml:space="preserve"> </w:t>
      </w:r>
      <w:r>
        <w:rPr>
          <w:rFonts w:ascii="KCFTRC+CMR10"/>
          <w:color w:val="000000"/>
          <w:sz w:val="20"/>
        </w:rPr>
        <w:t>in</w:t>
      </w:r>
      <w:r>
        <w:rPr>
          <w:rFonts w:ascii="Times New Roman"/>
          <w:color w:val="000000"/>
          <w:spacing w:val="6"/>
          <w:sz w:val="20"/>
        </w:rPr>
        <w:t xml:space="preserve"> </w:t>
      </w:r>
      <w:r>
        <w:rPr>
          <w:rFonts w:ascii="KCFTRC+CMR10"/>
          <w:color w:val="000000"/>
          <w:sz w:val="20"/>
        </w:rPr>
        <w:t>the</w:t>
      </w:r>
      <w:r>
        <w:rPr>
          <w:rFonts w:ascii="Times New Roman"/>
          <w:color w:val="000000"/>
          <w:spacing w:val="7"/>
          <w:sz w:val="20"/>
        </w:rPr>
        <w:t xml:space="preserve"> </w:t>
      </w:r>
      <w:r>
        <w:rPr>
          <w:rFonts w:ascii="KCFTRC+CMR10"/>
          <w:color w:val="000000"/>
          <w:spacing w:val="-1"/>
          <w:sz w:val="20"/>
        </w:rPr>
        <w:t>treatment</w:t>
      </w:r>
      <w:r>
        <w:rPr>
          <w:rFonts w:ascii="Times New Roman"/>
          <w:color w:val="000000"/>
          <w:spacing w:val="7"/>
          <w:sz w:val="20"/>
        </w:rPr>
        <w:t xml:space="preserve"> </w:t>
      </w:r>
      <w:r>
        <w:rPr>
          <w:rFonts w:ascii="KCFTRC+CMR10"/>
          <w:color w:val="000000"/>
          <w:spacing w:val="2"/>
          <w:sz w:val="20"/>
        </w:rPr>
        <w:t>period</w:t>
      </w:r>
    </w:p>
    <w:p w14:paraId="4CD78EE0" w14:textId="77777777" w:rsidR="00CF0253" w:rsidRDefault="00252649">
      <w:pPr>
        <w:spacing w:before="149" w:after="0" w:line="209" w:lineRule="exact"/>
        <w:jc w:val="left"/>
        <w:rPr>
          <w:rFonts w:ascii="Times New Roman"/>
          <w:color w:val="000000"/>
          <w:sz w:val="20"/>
        </w:rPr>
      </w:pPr>
      <w:r>
        <w:rPr>
          <w:rFonts w:ascii="KCFTRC+CMR10"/>
          <w:color w:val="000000"/>
          <w:sz w:val="20"/>
        </w:rPr>
        <w:t>had</w:t>
      </w:r>
      <w:r>
        <w:rPr>
          <w:rFonts w:ascii="Times New Roman"/>
          <w:color w:val="000000"/>
          <w:spacing w:val="22"/>
          <w:sz w:val="20"/>
        </w:rPr>
        <w:t xml:space="preserve"> </w:t>
      </w:r>
      <w:r>
        <w:rPr>
          <w:rFonts w:ascii="KCFTRC+CMR10"/>
          <w:color w:val="000000"/>
          <w:spacing w:val="-3"/>
          <w:sz w:val="20"/>
        </w:rPr>
        <w:t>lower</w:t>
      </w:r>
      <w:r>
        <w:rPr>
          <w:rFonts w:ascii="Times New Roman"/>
          <w:color w:val="000000"/>
          <w:spacing w:val="25"/>
          <w:sz w:val="20"/>
        </w:rPr>
        <w:t xml:space="preserve"> </w:t>
      </w:r>
      <w:r>
        <w:rPr>
          <w:rFonts w:ascii="KCFTRC+CMR10"/>
          <w:color w:val="000000"/>
          <w:spacing w:val="-2"/>
          <w:sz w:val="20"/>
        </w:rPr>
        <w:t>average</w:t>
      </w:r>
      <w:r>
        <w:rPr>
          <w:rFonts w:ascii="Times New Roman"/>
          <w:color w:val="000000"/>
          <w:spacing w:val="24"/>
          <w:sz w:val="20"/>
        </w:rPr>
        <w:t xml:space="preserve"> </w:t>
      </w:r>
      <w:r>
        <w:rPr>
          <w:rFonts w:ascii="KCFTRC+CMR10"/>
          <w:color w:val="000000"/>
          <w:sz w:val="20"/>
        </w:rPr>
        <w:t>daily</w:t>
      </w:r>
      <w:r>
        <w:rPr>
          <w:rFonts w:ascii="Times New Roman"/>
          <w:color w:val="000000"/>
          <w:spacing w:val="22"/>
          <w:sz w:val="20"/>
        </w:rPr>
        <w:t xml:space="preserve"> </w:t>
      </w:r>
      <w:r>
        <w:rPr>
          <w:rFonts w:ascii="KCFTRC+CMR10"/>
          <w:color w:val="000000"/>
          <w:sz w:val="20"/>
        </w:rPr>
        <w:t>temperatures</w:t>
      </w:r>
      <w:r>
        <w:rPr>
          <w:rFonts w:ascii="Times New Roman"/>
          <w:color w:val="000000"/>
          <w:spacing w:val="22"/>
          <w:sz w:val="20"/>
        </w:rPr>
        <w:t xml:space="preserve"> </w:t>
      </w:r>
      <w:r>
        <w:rPr>
          <w:rFonts w:ascii="KCFTRC+CMR10"/>
          <w:color w:val="000000"/>
          <w:sz w:val="20"/>
        </w:rPr>
        <w:t>than</w:t>
      </w:r>
      <w:r>
        <w:rPr>
          <w:rFonts w:ascii="Times New Roman"/>
          <w:color w:val="000000"/>
          <w:spacing w:val="22"/>
          <w:sz w:val="20"/>
        </w:rPr>
        <w:t xml:space="preserve"> </w:t>
      </w:r>
      <w:r>
        <w:rPr>
          <w:rFonts w:ascii="KCFTRC+CMR10"/>
          <w:color w:val="000000"/>
          <w:sz w:val="20"/>
        </w:rPr>
        <w:t>the</w:t>
      </w:r>
      <w:r>
        <w:rPr>
          <w:rFonts w:ascii="Times New Roman"/>
          <w:color w:val="000000"/>
          <w:spacing w:val="22"/>
          <w:sz w:val="20"/>
        </w:rPr>
        <w:t xml:space="preserve"> </w:t>
      </w:r>
      <w:r>
        <w:rPr>
          <w:rFonts w:ascii="KCFTRC+CMR10"/>
          <w:color w:val="000000"/>
          <w:spacing w:val="-3"/>
          <w:sz w:val="20"/>
        </w:rPr>
        <w:t>lowest</w:t>
      </w:r>
      <w:r>
        <w:rPr>
          <w:rFonts w:ascii="Times New Roman"/>
          <w:color w:val="000000"/>
          <w:spacing w:val="25"/>
          <w:sz w:val="20"/>
        </w:rPr>
        <w:t xml:space="preserve"> </w:t>
      </w:r>
      <w:r>
        <w:rPr>
          <w:rFonts w:ascii="KCFTRC+CMR10"/>
          <w:color w:val="000000"/>
          <w:sz w:val="20"/>
        </w:rPr>
        <w:t>one</w:t>
      </w:r>
      <w:r>
        <w:rPr>
          <w:rFonts w:ascii="Times New Roman"/>
          <w:color w:val="000000"/>
          <w:spacing w:val="22"/>
          <w:sz w:val="20"/>
        </w:rPr>
        <w:t xml:space="preserve"> </w:t>
      </w:r>
      <w:r>
        <w:rPr>
          <w:rFonts w:ascii="KCFTRC+CMR10"/>
          <w:color w:val="000000"/>
          <w:sz w:val="20"/>
        </w:rPr>
        <w:t>during</w:t>
      </w:r>
      <w:r>
        <w:rPr>
          <w:rFonts w:ascii="Times New Roman"/>
          <w:color w:val="000000"/>
          <w:spacing w:val="22"/>
          <w:sz w:val="20"/>
        </w:rPr>
        <w:t xml:space="preserve"> </w:t>
      </w:r>
      <w:r>
        <w:rPr>
          <w:rFonts w:ascii="KCFTRC+CMR10"/>
          <w:color w:val="000000"/>
          <w:sz w:val="20"/>
        </w:rPr>
        <w:t>the</w:t>
      </w:r>
      <w:r>
        <w:rPr>
          <w:rFonts w:ascii="Times New Roman"/>
          <w:color w:val="000000"/>
          <w:spacing w:val="22"/>
          <w:sz w:val="20"/>
        </w:rPr>
        <w:t xml:space="preserve"> </w:t>
      </w:r>
      <w:r>
        <w:rPr>
          <w:rFonts w:ascii="KCFTRC+CMR10"/>
          <w:color w:val="000000"/>
          <w:sz w:val="20"/>
        </w:rPr>
        <w:t>baseline</w:t>
      </w:r>
      <w:r>
        <w:rPr>
          <w:rFonts w:ascii="Times New Roman"/>
          <w:color w:val="000000"/>
          <w:spacing w:val="22"/>
          <w:sz w:val="20"/>
        </w:rPr>
        <w:t xml:space="preserve"> </w:t>
      </w:r>
      <w:r>
        <w:rPr>
          <w:rFonts w:ascii="KCFTRC+CMR10"/>
          <w:color w:val="000000"/>
          <w:spacing w:val="2"/>
          <w:sz w:val="20"/>
        </w:rPr>
        <w:t>period.</w:t>
      </w:r>
      <w:r>
        <w:rPr>
          <w:rFonts w:ascii="Times New Roman"/>
          <w:color w:val="000000"/>
          <w:spacing w:val="54"/>
          <w:sz w:val="20"/>
        </w:rPr>
        <w:t xml:space="preserve"> </w:t>
      </w:r>
      <w:r>
        <w:rPr>
          <w:rFonts w:ascii="KCFTRC+CMR10"/>
          <w:color w:val="000000"/>
          <w:sz w:val="20"/>
        </w:rPr>
        <w:t>The</w:t>
      </w:r>
      <w:r>
        <w:rPr>
          <w:rFonts w:ascii="Times New Roman"/>
          <w:color w:val="000000"/>
          <w:spacing w:val="22"/>
          <w:sz w:val="20"/>
        </w:rPr>
        <w:t xml:space="preserve"> </w:t>
      </w:r>
      <w:r>
        <w:rPr>
          <w:rFonts w:ascii="KCFTRC+CMR10"/>
          <w:color w:val="000000"/>
          <w:spacing w:val="-1"/>
          <w:sz w:val="20"/>
        </w:rPr>
        <w:t>evolving</w:t>
      </w:r>
      <w:r>
        <w:rPr>
          <w:rFonts w:ascii="Times New Roman"/>
          <w:color w:val="000000"/>
          <w:spacing w:val="23"/>
          <w:sz w:val="20"/>
        </w:rPr>
        <w:t xml:space="preserve"> </w:t>
      </w:r>
      <w:r>
        <w:rPr>
          <w:rFonts w:ascii="KCFTRC+CMR10"/>
          <w:color w:val="000000"/>
          <w:sz w:val="20"/>
        </w:rPr>
        <w:t>pattern</w:t>
      </w:r>
      <w:r>
        <w:rPr>
          <w:rFonts w:ascii="Times New Roman"/>
          <w:color w:val="000000"/>
          <w:spacing w:val="22"/>
          <w:sz w:val="20"/>
        </w:rPr>
        <w:t xml:space="preserve"> </w:t>
      </w:r>
      <w:r>
        <w:rPr>
          <w:rFonts w:ascii="KCFTRC+CMR10"/>
          <w:color w:val="000000"/>
          <w:sz w:val="20"/>
        </w:rPr>
        <w:t>of</w:t>
      </w:r>
    </w:p>
    <w:p w14:paraId="04910377" w14:textId="77777777" w:rsidR="00CF0253" w:rsidRDefault="00252649">
      <w:pPr>
        <w:spacing w:before="149" w:after="0" w:line="209" w:lineRule="exact"/>
        <w:jc w:val="left"/>
        <w:rPr>
          <w:rFonts w:ascii="Times New Roman"/>
          <w:color w:val="000000"/>
          <w:sz w:val="20"/>
        </w:rPr>
      </w:pPr>
      <w:r>
        <w:rPr>
          <w:rFonts w:ascii="KCFTRC+CMR10"/>
          <w:color w:val="000000"/>
          <w:sz w:val="20"/>
        </w:rPr>
        <w:t>heating-purpose</w:t>
      </w:r>
      <w:r>
        <w:rPr>
          <w:rFonts w:ascii="Times New Roman"/>
          <w:color w:val="000000"/>
          <w:spacing w:val="8"/>
          <w:sz w:val="20"/>
        </w:rPr>
        <w:t xml:space="preserve"> </w:t>
      </w:r>
      <w:r>
        <w:rPr>
          <w:rFonts w:ascii="KCFTRC+CMR10"/>
          <w:color w:val="000000"/>
          <w:sz w:val="20"/>
        </w:rPr>
        <w:t>demand</w:t>
      </w:r>
      <w:r>
        <w:rPr>
          <w:rFonts w:ascii="Times New Roman"/>
          <w:color w:val="000000"/>
          <w:spacing w:val="9"/>
          <w:sz w:val="20"/>
        </w:rPr>
        <w:t xml:space="preserve"> </w:t>
      </w:r>
      <w:r>
        <w:rPr>
          <w:rFonts w:ascii="KCFTRC+CMR10"/>
          <w:color w:val="000000"/>
          <w:sz w:val="20"/>
        </w:rPr>
        <w:t>for</w:t>
      </w:r>
      <w:r>
        <w:rPr>
          <w:rFonts w:ascii="Times New Roman"/>
          <w:color w:val="000000"/>
          <w:spacing w:val="9"/>
          <w:sz w:val="20"/>
        </w:rPr>
        <w:t xml:space="preserve"> </w:t>
      </w:r>
      <w:r>
        <w:rPr>
          <w:rFonts w:ascii="KCFTRC+CMR10"/>
          <w:color w:val="000000"/>
          <w:spacing w:val="-1"/>
          <w:sz w:val="20"/>
        </w:rPr>
        <w:t>electricity</w:t>
      </w:r>
      <w:r>
        <w:rPr>
          <w:rFonts w:ascii="Times New Roman"/>
          <w:color w:val="000000"/>
          <w:spacing w:val="9"/>
          <w:sz w:val="20"/>
        </w:rPr>
        <w:t xml:space="preserve"> </w:t>
      </w:r>
      <w:r>
        <w:rPr>
          <w:rFonts w:ascii="KCFTRC+CMR10"/>
          <w:color w:val="000000"/>
          <w:sz w:val="20"/>
        </w:rPr>
        <w:t>on</w:t>
      </w:r>
      <w:r>
        <w:rPr>
          <w:rFonts w:ascii="Times New Roman"/>
          <w:color w:val="000000"/>
          <w:spacing w:val="9"/>
          <w:sz w:val="20"/>
        </w:rPr>
        <w:t xml:space="preserve"> </w:t>
      </w:r>
      <w:r>
        <w:rPr>
          <w:rFonts w:ascii="KCFTRC+CMR10"/>
          <w:color w:val="000000"/>
          <w:spacing w:val="-2"/>
          <w:sz w:val="20"/>
        </w:rPr>
        <w:t>days</w:t>
      </w:r>
      <w:r>
        <w:rPr>
          <w:rFonts w:ascii="Times New Roman"/>
          <w:color w:val="000000"/>
          <w:spacing w:val="10"/>
          <w:sz w:val="20"/>
        </w:rPr>
        <w:t xml:space="preserve"> </w:t>
      </w:r>
      <w:r>
        <w:rPr>
          <w:rFonts w:ascii="KCFTRC+CMR10"/>
          <w:color w:val="000000"/>
          <w:sz w:val="20"/>
        </w:rPr>
        <w:t>with</w:t>
      </w:r>
      <w:r>
        <w:rPr>
          <w:rFonts w:ascii="Times New Roman"/>
          <w:color w:val="000000"/>
          <w:spacing w:val="9"/>
          <w:sz w:val="20"/>
        </w:rPr>
        <w:t xml:space="preserve"> </w:t>
      </w:r>
      <w:r>
        <w:rPr>
          <w:rFonts w:ascii="KCFTRC+CMR10"/>
          <w:color w:val="000000"/>
          <w:sz w:val="20"/>
        </w:rPr>
        <w:t>extreme</w:t>
      </w:r>
      <w:r>
        <w:rPr>
          <w:rFonts w:ascii="Times New Roman"/>
          <w:color w:val="000000"/>
          <w:spacing w:val="9"/>
          <w:sz w:val="20"/>
        </w:rPr>
        <w:t xml:space="preserve"> </w:t>
      </w:r>
      <w:r>
        <w:rPr>
          <w:rFonts w:ascii="KCFTRC+CMR10"/>
          <w:color w:val="000000"/>
          <w:sz w:val="20"/>
        </w:rPr>
        <w:t>temperatures</w:t>
      </w:r>
      <w:r>
        <w:rPr>
          <w:rFonts w:ascii="Times New Roman"/>
          <w:color w:val="000000"/>
          <w:spacing w:val="8"/>
          <w:sz w:val="20"/>
        </w:rPr>
        <w:t xml:space="preserve"> </w:t>
      </w:r>
      <w:r>
        <w:rPr>
          <w:rFonts w:ascii="KCFTRC+CMR10"/>
          <w:color w:val="000000"/>
          <w:sz w:val="20"/>
        </w:rPr>
        <w:t>could</w:t>
      </w:r>
      <w:r>
        <w:rPr>
          <w:rFonts w:ascii="Times New Roman"/>
          <w:color w:val="000000"/>
          <w:spacing w:val="9"/>
          <w:sz w:val="20"/>
        </w:rPr>
        <w:t xml:space="preserve"> </w:t>
      </w:r>
      <w:r>
        <w:rPr>
          <w:rFonts w:ascii="KCFTRC+CMR10"/>
          <w:color w:val="000000"/>
          <w:spacing w:val="5"/>
          <w:sz w:val="20"/>
        </w:rPr>
        <w:t>be</w:t>
      </w:r>
      <w:r>
        <w:rPr>
          <w:rFonts w:ascii="Times New Roman"/>
          <w:color w:val="000000"/>
          <w:spacing w:val="3"/>
          <w:sz w:val="20"/>
        </w:rPr>
        <w:t xml:space="preserve"> </w:t>
      </w:r>
      <w:r>
        <w:rPr>
          <w:rFonts w:ascii="KCFTRC+CMR10" w:hAnsi="KCFTRC+CMR10" w:cs="KCFTRC+CMR10"/>
          <w:color w:val="000000"/>
          <w:spacing w:val="-1"/>
          <w:sz w:val="20"/>
        </w:rPr>
        <w:t>signiﬁcantly</w:t>
      </w:r>
      <w:r>
        <w:rPr>
          <w:rFonts w:ascii="Times New Roman"/>
          <w:color w:val="000000"/>
          <w:spacing w:val="9"/>
          <w:sz w:val="20"/>
        </w:rPr>
        <w:t xml:space="preserve"> </w:t>
      </w:r>
      <w:r>
        <w:rPr>
          <w:rFonts w:ascii="KCFTRC+CMR10" w:hAnsi="KCFTRC+CMR10" w:cs="KCFTRC+CMR10"/>
          <w:color w:val="000000"/>
          <w:spacing w:val="-1"/>
          <w:sz w:val="20"/>
        </w:rPr>
        <w:t>diﬀerent</w:t>
      </w:r>
      <w:r>
        <w:rPr>
          <w:rFonts w:ascii="Times New Roman"/>
          <w:color w:val="000000"/>
          <w:spacing w:val="9"/>
          <w:sz w:val="20"/>
        </w:rPr>
        <w:t xml:space="preserve"> </w:t>
      </w:r>
      <w:r>
        <w:rPr>
          <w:rFonts w:ascii="KCFTRC+CMR10"/>
          <w:color w:val="000000"/>
          <w:sz w:val="20"/>
        </w:rPr>
        <w:t>under</w:t>
      </w:r>
    </w:p>
    <w:p w14:paraId="4A3EA8C6" w14:textId="77777777" w:rsidR="00CF0253" w:rsidRDefault="00252649">
      <w:pPr>
        <w:spacing w:before="149" w:after="0" w:line="209" w:lineRule="exact"/>
        <w:jc w:val="left"/>
        <w:rPr>
          <w:rFonts w:ascii="Times New Roman"/>
          <w:color w:val="000000"/>
          <w:sz w:val="20"/>
        </w:rPr>
      </w:pPr>
      <w:r>
        <w:rPr>
          <w:rFonts w:ascii="KCFTRC+CMR10"/>
          <w:color w:val="000000"/>
          <w:sz w:val="20"/>
        </w:rPr>
        <w:t>distinct</w:t>
      </w:r>
      <w:r>
        <w:rPr>
          <w:rFonts w:ascii="Times New Roman"/>
          <w:color w:val="000000"/>
          <w:spacing w:val="15"/>
          <w:sz w:val="20"/>
        </w:rPr>
        <w:t xml:space="preserve"> </w:t>
      </w:r>
      <w:r>
        <w:rPr>
          <w:rFonts w:ascii="KCFTRC+CMR10"/>
          <w:color w:val="000000"/>
          <w:sz w:val="20"/>
        </w:rPr>
        <w:t>rate</w:t>
      </w:r>
      <w:r>
        <w:rPr>
          <w:rFonts w:ascii="Times New Roman"/>
          <w:color w:val="000000"/>
          <w:spacing w:val="15"/>
          <w:sz w:val="20"/>
        </w:rPr>
        <w:t xml:space="preserve"> </w:t>
      </w:r>
      <w:r>
        <w:rPr>
          <w:rFonts w:ascii="KCFTRC+CMR10" w:hAnsi="KCFTRC+CMR10" w:cs="KCFTRC+CMR10"/>
          <w:color w:val="000000"/>
          <w:sz w:val="20"/>
        </w:rPr>
        <w:t>structures–ﬂat</w:t>
      </w:r>
      <w:r>
        <w:rPr>
          <w:rFonts w:ascii="Times New Roman"/>
          <w:color w:val="000000"/>
          <w:spacing w:val="15"/>
          <w:sz w:val="20"/>
        </w:rPr>
        <w:t xml:space="preserve"> </w:t>
      </w:r>
      <w:r>
        <w:rPr>
          <w:rFonts w:ascii="KCFTRC+CMR10"/>
          <w:color w:val="000000"/>
          <w:sz w:val="20"/>
        </w:rPr>
        <w:t>and</w:t>
      </w:r>
      <w:r>
        <w:rPr>
          <w:rFonts w:ascii="Times New Roman"/>
          <w:color w:val="000000"/>
          <w:spacing w:val="14"/>
          <w:sz w:val="20"/>
        </w:rPr>
        <w:t xml:space="preserve"> </w:t>
      </w:r>
      <w:r>
        <w:rPr>
          <w:rFonts w:ascii="KCFTRC+CMR10"/>
          <w:color w:val="000000"/>
          <w:sz w:val="20"/>
        </w:rPr>
        <w:t>TOU</w:t>
      </w:r>
      <w:r>
        <w:rPr>
          <w:rFonts w:ascii="Times New Roman"/>
          <w:color w:val="000000"/>
          <w:spacing w:val="14"/>
          <w:sz w:val="20"/>
        </w:rPr>
        <w:t xml:space="preserve"> </w:t>
      </w:r>
      <w:r>
        <w:rPr>
          <w:rFonts w:ascii="KCFTRC+CMR10"/>
          <w:color w:val="000000"/>
          <w:sz w:val="20"/>
        </w:rPr>
        <w:t>rates.</w:t>
      </w:r>
      <w:r>
        <w:rPr>
          <w:rFonts w:ascii="Times New Roman"/>
          <w:color w:val="000000"/>
          <w:spacing w:val="38"/>
          <w:sz w:val="20"/>
        </w:rPr>
        <w:t xml:space="preserve"> </w:t>
      </w:r>
      <w:r>
        <w:rPr>
          <w:rFonts w:ascii="KCFTRC+CMR10"/>
          <w:color w:val="000000"/>
          <w:sz w:val="20"/>
        </w:rPr>
        <w:t>If</w:t>
      </w:r>
      <w:r>
        <w:rPr>
          <w:rFonts w:ascii="Times New Roman"/>
          <w:color w:val="000000"/>
          <w:spacing w:val="15"/>
          <w:sz w:val="20"/>
        </w:rPr>
        <w:t xml:space="preserve"> </w:t>
      </w:r>
      <w:r>
        <w:rPr>
          <w:rFonts w:ascii="KCFTRC+CMR10"/>
          <w:color w:val="000000"/>
          <w:sz w:val="20"/>
        </w:rPr>
        <w:t>this</w:t>
      </w:r>
      <w:r>
        <w:rPr>
          <w:rFonts w:ascii="Times New Roman"/>
          <w:color w:val="000000"/>
          <w:spacing w:val="14"/>
          <w:sz w:val="20"/>
        </w:rPr>
        <w:t xml:space="preserve"> </w:t>
      </w:r>
      <w:r>
        <w:rPr>
          <w:rFonts w:ascii="KCFTRC+CMR10"/>
          <w:color w:val="000000"/>
          <w:sz w:val="20"/>
        </w:rPr>
        <w:t>is</w:t>
      </w:r>
      <w:r>
        <w:rPr>
          <w:rFonts w:ascii="Times New Roman"/>
          <w:color w:val="000000"/>
          <w:spacing w:val="14"/>
          <w:sz w:val="20"/>
        </w:rPr>
        <w:t xml:space="preserve"> </w:t>
      </w:r>
      <w:r>
        <w:rPr>
          <w:rFonts w:ascii="KCFTRC+CMR10"/>
          <w:color w:val="000000"/>
          <w:sz w:val="20"/>
        </w:rPr>
        <w:t>true,</w:t>
      </w:r>
      <w:r>
        <w:rPr>
          <w:rFonts w:ascii="Times New Roman"/>
          <w:color w:val="000000"/>
          <w:spacing w:val="15"/>
          <w:sz w:val="20"/>
        </w:rPr>
        <w:t xml:space="preserve"> </w:t>
      </w:r>
      <w:r>
        <w:rPr>
          <w:rFonts w:ascii="KCFTRC+CMR10"/>
          <w:color w:val="000000"/>
          <w:sz w:val="20"/>
        </w:rPr>
        <w:t>the</w:t>
      </w:r>
      <w:r>
        <w:rPr>
          <w:rFonts w:ascii="Times New Roman"/>
          <w:color w:val="000000"/>
          <w:spacing w:val="15"/>
          <w:sz w:val="20"/>
        </w:rPr>
        <w:t xml:space="preserve"> </w:t>
      </w:r>
      <w:r>
        <w:rPr>
          <w:rFonts w:ascii="KCFTRC+CMR10"/>
          <w:color w:val="000000"/>
          <w:spacing w:val="-2"/>
          <w:sz w:val="20"/>
        </w:rPr>
        <w:t>lack</w:t>
      </w:r>
      <w:r>
        <w:rPr>
          <w:rFonts w:ascii="Times New Roman"/>
          <w:color w:val="000000"/>
          <w:spacing w:val="16"/>
          <w:sz w:val="20"/>
        </w:rPr>
        <w:t xml:space="preserve"> </w:t>
      </w:r>
      <w:r>
        <w:rPr>
          <w:rFonts w:ascii="KCFTRC+CMR10"/>
          <w:color w:val="000000"/>
          <w:sz w:val="20"/>
        </w:rPr>
        <w:t>of</w:t>
      </w:r>
      <w:r>
        <w:rPr>
          <w:rFonts w:ascii="Times New Roman"/>
          <w:color w:val="000000"/>
          <w:spacing w:val="15"/>
          <w:sz w:val="20"/>
        </w:rPr>
        <w:t xml:space="preserve"> </w:t>
      </w:r>
      <w:r>
        <w:rPr>
          <w:rFonts w:ascii="KCFTRC+CMR10"/>
          <w:color w:val="000000"/>
          <w:spacing w:val="-1"/>
          <w:sz w:val="20"/>
        </w:rPr>
        <w:t>counterfactual</w:t>
      </w:r>
      <w:r>
        <w:rPr>
          <w:rFonts w:ascii="Times New Roman"/>
          <w:color w:val="000000"/>
          <w:spacing w:val="15"/>
          <w:sz w:val="20"/>
        </w:rPr>
        <w:t xml:space="preserve"> </w:t>
      </w:r>
      <w:r>
        <w:rPr>
          <w:rFonts w:ascii="KCFTRC+CMR10"/>
          <w:color w:val="000000"/>
          <w:sz w:val="20"/>
        </w:rPr>
        <w:t>consumption</w:t>
      </w:r>
      <w:r>
        <w:rPr>
          <w:rFonts w:ascii="Times New Roman"/>
          <w:color w:val="000000"/>
          <w:spacing w:val="14"/>
          <w:sz w:val="20"/>
        </w:rPr>
        <w:t xml:space="preserve"> </w:t>
      </w:r>
      <w:r>
        <w:rPr>
          <w:rFonts w:ascii="KCFTRC+CMR10"/>
          <w:color w:val="000000"/>
          <w:spacing w:val="-1"/>
          <w:sz w:val="20"/>
        </w:rPr>
        <w:t>observations</w:t>
      </w:r>
    </w:p>
    <w:p w14:paraId="60DD84C7" w14:textId="77777777" w:rsidR="00CF0253" w:rsidRDefault="00252649">
      <w:pPr>
        <w:spacing w:before="149" w:after="0" w:line="209" w:lineRule="exact"/>
        <w:jc w:val="left"/>
        <w:rPr>
          <w:rFonts w:ascii="Times New Roman"/>
          <w:color w:val="000000"/>
          <w:sz w:val="20"/>
        </w:rPr>
      </w:pPr>
      <w:r>
        <w:rPr>
          <w:rFonts w:ascii="KCFTRC+CMR10"/>
          <w:color w:val="000000"/>
          <w:sz w:val="20"/>
        </w:rPr>
        <w:t>will</w:t>
      </w:r>
      <w:r>
        <w:rPr>
          <w:rFonts w:ascii="Times New Roman"/>
          <w:color w:val="000000"/>
          <w:spacing w:val="16"/>
          <w:sz w:val="20"/>
        </w:rPr>
        <w:t xml:space="preserve"> </w:t>
      </w:r>
      <w:r>
        <w:rPr>
          <w:rFonts w:ascii="KCFTRC+CMR10"/>
          <w:color w:val="000000"/>
          <w:sz w:val="20"/>
        </w:rPr>
        <w:t>cause</w:t>
      </w:r>
      <w:r>
        <w:rPr>
          <w:rFonts w:ascii="Times New Roman"/>
          <w:color w:val="000000"/>
          <w:spacing w:val="16"/>
          <w:sz w:val="20"/>
        </w:rPr>
        <w:t xml:space="preserve"> </w:t>
      </w:r>
      <w:r>
        <w:rPr>
          <w:rFonts w:ascii="KCFTRC+CMR10"/>
          <w:color w:val="000000"/>
          <w:sz w:val="20"/>
        </w:rPr>
        <w:t>bias</w:t>
      </w:r>
      <w:r>
        <w:rPr>
          <w:rFonts w:ascii="Times New Roman"/>
          <w:color w:val="000000"/>
          <w:spacing w:val="16"/>
          <w:sz w:val="20"/>
        </w:rPr>
        <w:t xml:space="preserve"> </w:t>
      </w:r>
      <w:r>
        <w:rPr>
          <w:rFonts w:ascii="KCFTRC+CMR10"/>
          <w:color w:val="000000"/>
          <w:sz w:val="20"/>
        </w:rPr>
        <w:t>in</w:t>
      </w:r>
      <w:r>
        <w:rPr>
          <w:rFonts w:ascii="Times New Roman"/>
          <w:color w:val="000000"/>
          <w:spacing w:val="16"/>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z w:val="20"/>
        </w:rPr>
        <w:t>measured</w:t>
      </w:r>
      <w:r>
        <w:rPr>
          <w:rFonts w:ascii="Times New Roman"/>
          <w:color w:val="000000"/>
          <w:spacing w:val="16"/>
          <w:sz w:val="20"/>
        </w:rPr>
        <w:t xml:space="preserve"> </w:t>
      </w:r>
      <w:r>
        <w:rPr>
          <w:rFonts w:ascii="KCFTRC+CMR10"/>
          <w:color w:val="000000"/>
          <w:sz w:val="20"/>
        </w:rPr>
        <w:t>impact</w:t>
      </w:r>
      <w:r>
        <w:rPr>
          <w:rFonts w:ascii="Times New Roman"/>
          <w:color w:val="000000"/>
          <w:spacing w:val="16"/>
          <w:sz w:val="20"/>
        </w:rPr>
        <w:t xml:space="preserve"> </w:t>
      </w:r>
      <w:r>
        <w:rPr>
          <w:rFonts w:ascii="KCFTRC+CMR10"/>
          <w:color w:val="000000"/>
          <w:sz w:val="20"/>
        </w:rPr>
        <w:t>of</w:t>
      </w:r>
      <w:r>
        <w:rPr>
          <w:rFonts w:ascii="Times New Roman"/>
          <w:color w:val="000000"/>
          <w:spacing w:val="16"/>
          <w:sz w:val="20"/>
        </w:rPr>
        <w:t xml:space="preserve"> </w:t>
      </w:r>
      <w:r>
        <w:rPr>
          <w:rFonts w:ascii="KCFTRC+CMR10"/>
          <w:color w:val="000000"/>
          <w:sz w:val="20"/>
        </w:rPr>
        <w:t>introducing</w:t>
      </w:r>
      <w:r>
        <w:rPr>
          <w:rFonts w:ascii="Times New Roman"/>
          <w:color w:val="000000"/>
          <w:spacing w:val="16"/>
          <w:sz w:val="20"/>
        </w:rPr>
        <w:t xml:space="preserve"> </w:t>
      </w:r>
      <w:r>
        <w:rPr>
          <w:rFonts w:ascii="KCFTRC+CMR10"/>
          <w:color w:val="000000"/>
          <w:sz w:val="20"/>
        </w:rPr>
        <w:t>TOU</w:t>
      </w:r>
      <w:r>
        <w:rPr>
          <w:rFonts w:ascii="Times New Roman"/>
          <w:color w:val="000000"/>
          <w:spacing w:val="16"/>
          <w:sz w:val="20"/>
        </w:rPr>
        <w:t xml:space="preserve"> </w:t>
      </w:r>
      <w:r>
        <w:rPr>
          <w:rFonts w:ascii="KCFTRC+CMR10"/>
          <w:color w:val="000000"/>
          <w:sz w:val="20"/>
        </w:rPr>
        <w:t>pricing</w:t>
      </w:r>
      <w:r>
        <w:rPr>
          <w:rFonts w:ascii="Times New Roman"/>
          <w:color w:val="000000"/>
          <w:spacing w:val="16"/>
          <w:sz w:val="20"/>
        </w:rPr>
        <w:t xml:space="preserve"> </w:t>
      </w:r>
      <w:r>
        <w:rPr>
          <w:rFonts w:ascii="KCFTRC+CMR10"/>
          <w:color w:val="000000"/>
          <w:sz w:val="20"/>
        </w:rPr>
        <w:t>on</w:t>
      </w:r>
      <w:r>
        <w:rPr>
          <w:rFonts w:ascii="Times New Roman"/>
          <w:color w:val="000000"/>
          <w:spacing w:val="16"/>
          <w:sz w:val="20"/>
        </w:rPr>
        <w:t xml:space="preserve"> </w:t>
      </w:r>
      <w:r>
        <w:rPr>
          <w:rFonts w:ascii="KCFTRC+CMR10"/>
          <w:color w:val="000000"/>
          <w:sz w:val="20"/>
        </w:rPr>
        <w:t>household</w:t>
      </w:r>
      <w:r>
        <w:rPr>
          <w:rFonts w:ascii="Times New Roman"/>
          <w:color w:val="000000"/>
          <w:spacing w:val="16"/>
          <w:sz w:val="20"/>
        </w:rPr>
        <w:t xml:space="preserve"> </w:t>
      </w:r>
      <w:r>
        <w:rPr>
          <w:rFonts w:ascii="KCFTRC+CMR10"/>
          <w:color w:val="000000"/>
          <w:spacing w:val="-1"/>
          <w:sz w:val="20"/>
        </w:rPr>
        <w:t>electricity</w:t>
      </w:r>
      <w:r>
        <w:rPr>
          <w:rFonts w:ascii="Times New Roman"/>
          <w:color w:val="000000"/>
          <w:spacing w:val="16"/>
          <w:sz w:val="20"/>
        </w:rPr>
        <w:t xml:space="preserve"> </w:t>
      </w:r>
      <w:r>
        <w:rPr>
          <w:rFonts w:ascii="KCFTRC+CMR10"/>
          <w:color w:val="000000"/>
          <w:sz w:val="20"/>
        </w:rPr>
        <w:t>consumption.</w:t>
      </w:r>
      <w:r>
        <w:rPr>
          <w:rFonts w:ascii="Times New Roman"/>
          <w:color w:val="000000"/>
          <w:spacing w:val="39"/>
          <w:sz w:val="20"/>
        </w:rPr>
        <w:t xml:space="preserve"> </w:t>
      </w:r>
      <w:r>
        <w:rPr>
          <w:rFonts w:ascii="KCFTRC+CMR10"/>
          <w:color w:val="000000"/>
          <w:sz w:val="20"/>
        </w:rPr>
        <w:t>So,</w:t>
      </w:r>
      <w:r>
        <w:rPr>
          <w:rFonts w:ascii="Times New Roman"/>
          <w:color w:val="000000"/>
          <w:spacing w:val="16"/>
          <w:sz w:val="20"/>
        </w:rPr>
        <w:t xml:space="preserve"> </w:t>
      </w:r>
      <w:r>
        <w:rPr>
          <w:rFonts w:ascii="KCFTRC+CMR10"/>
          <w:color w:val="000000"/>
          <w:sz w:val="20"/>
        </w:rPr>
        <w:t>I</w:t>
      </w:r>
    </w:p>
    <w:p w14:paraId="2D3B9FC2" w14:textId="77777777" w:rsidR="00CF0253" w:rsidRDefault="00252649">
      <w:pPr>
        <w:spacing w:before="149" w:after="0" w:line="209" w:lineRule="exact"/>
        <w:jc w:val="left"/>
        <w:rPr>
          <w:rFonts w:ascii="Times New Roman"/>
          <w:color w:val="000000"/>
          <w:sz w:val="20"/>
        </w:rPr>
      </w:pPr>
      <w:r>
        <w:rPr>
          <w:rFonts w:ascii="KCFTRC+CMR10"/>
          <w:color w:val="000000"/>
          <w:sz w:val="20"/>
        </w:rPr>
        <w:t>drop</w:t>
      </w:r>
      <w:r>
        <w:rPr>
          <w:rFonts w:ascii="Times New Roman"/>
          <w:color w:val="000000"/>
          <w:spacing w:val="13"/>
          <w:sz w:val="20"/>
        </w:rPr>
        <w:t xml:space="preserve"> </w:t>
      </w:r>
      <w:r>
        <w:rPr>
          <w:rFonts w:ascii="KCFTRC+CMR10"/>
          <w:color w:val="000000"/>
          <w:spacing w:val="-1"/>
          <w:sz w:val="20"/>
        </w:rPr>
        <w:t>observations</w:t>
      </w:r>
      <w:r>
        <w:rPr>
          <w:rFonts w:ascii="Times New Roman"/>
          <w:color w:val="000000"/>
          <w:spacing w:val="14"/>
          <w:sz w:val="20"/>
        </w:rPr>
        <w:t xml:space="preserve"> </w:t>
      </w:r>
      <w:r>
        <w:rPr>
          <w:rFonts w:ascii="KCFTRC+CMR10"/>
          <w:color w:val="000000"/>
          <w:sz w:val="20"/>
        </w:rPr>
        <w:t>for</w:t>
      </w:r>
      <w:r>
        <w:rPr>
          <w:rFonts w:ascii="Times New Roman"/>
          <w:color w:val="000000"/>
          <w:spacing w:val="13"/>
          <w:sz w:val="20"/>
        </w:rPr>
        <w:t xml:space="preserve"> </w:t>
      </w:r>
      <w:r>
        <w:rPr>
          <w:rFonts w:ascii="KCFTRC+CMR10"/>
          <w:color w:val="000000"/>
          <w:sz w:val="20"/>
        </w:rPr>
        <w:t>those</w:t>
      </w:r>
      <w:r>
        <w:rPr>
          <w:rFonts w:ascii="Times New Roman"/>
          <w:color w:val="000000"/>
          <w:spacing w:val="13"/>
          <w:sz w:val="20"/>
        </w:rPr>
        <w:t xml:space="preserve"> </w:t>
      </w:r>
      <w:r>
        <w:rPr>
          <w:rFonts w:ascii="KCFTRC+CMR10"/>
          <w:color w:val="000000"/>
          <w:spacing w:val="-2"/>
          <w:sz w:val="20"/>
        </w:rPr>
        <w:t>days</w:t>
      </w:r>
      <w:r>
        <w:rPr>
          <w:rFonts w:ascii="Times New Roman"/>
          <w:color w:val="000000"/>
          <w:spacing w:val="15"/>
          <w:sz w:val="20"/>
        </w:rPr>
        <w:t xml:space="preserve"> </w:t>
      </w:r>
      <w:r>
        <w:rPr>
          <w:rFonts w:ascii="KCFTRC+CMR10"/>
          <w:color w:val="000000"/>
          <w:sz w:val="20"/>
        </w:rPr>
        <w:t>in</w:t>
      </w:r>
      <w:r>
        <w:rPr>
          <w:rFonts w:ascii="Times New Roman"/>
          <w:color w:val="000000"/>
          <w:spacing w:val="12"/>
          <w:sz w:val="20"/>
        </w:rPr>
        <w:t xml:space="preserve"> </w:t>
      </w:r>
      <w:r>
        <w:rPr>
          <w:rFonts w:ascii="KCFTRC+CMR10"/>
          <w:color w:val="000000"/>
          <w:sz w:val="20"/>
        </w:rPr>
        <w:t>the</w:t>
      </w:r>
      <w:r>
        <w:rPr>
          <w:rFonts w:ascii="Times New Roman"/>
          <w:color w:val="000000"/>
          <w:spacing w:val="13"/>
          <w:sz w:val="20"/>
        </w:rPr>
        <w:t xml:space="preserve"> </w:t>
      </w:r>
      <w:r>
        <w:rPr>
          <w:rFonts w:ascii="KCFTRC+CMR10"/>
          <w:color w:val="000000"/>
          <w:spacing w:val="-1"/>
          <w:sz w:val="20"/>
        </w:rPr>
        <w:t>treatment</w:t>
      </w:r>
      <w:r>
        <w:rPr>
          <w:rFonts w:ascii="Times New Roman"/>
          <w:color w:val="000000"/>
          <w:spacing w:val="14"/>
          <w:sz w:val="20"/>
        </w:rPr>
        <w:t xml:space="preserve"> </w:t>
      </w:r>
      <w:r>
        <w:rPr>
          <w:rFonts w:ascii="KCFTRC+CMR10"/>
          <w:color w:val="000000"/>
          <w:spacing w:val="2"/>
          <w:sz w:val="20"/>
        </w:rPr>
        <w:t>period</w:t>
      </w:r>
      <w:r>
        <w:rPr>
          <w:rFonts w:ascii="Times New Roman"/>
          <w:color w:val="000000"/>
          <w:spacing w:val="11"/>
          <w:sz w:val="20"/>
        </w:rPr>
        <w:t xml:space="preserve"> </w:t>
      </w:r>
      <w:r>
        <w:rPr>
          <w:rFonts w:ascii="KCFTRC+CMR10"/>
          <w:color w:val="000000"/>
          <w:sz w:val="20"/>
        </w:rPr>
        <w:t>when</w:t>
      </w:r>
      <w:r>
        <w:rPr>
          <w:rFonts w:ascii="Times New Roman"/>
          <w:color w:val="000000"/>
          <w:spacing w:val="13"/>
          <w:sz w:val="20"/>
        </w:rPr>
        <w:t xml:space="preserve"> </w:t>
      </w:r>
      <w:r>
        <w:rPr>
          <w:rFonts w:ascii="KCFTRC+CMR10"/>
          <w:color w:val="000000"/>
          <w:sz w:val="20"/>
        </w:rPr>
        <w:t>constructing</w:t>
      </w:r>
      <w:r>
        <w:rPr>
          <w:rFonts w:ascii="Times New Roman"/>
          <w:color w:val="000000"/>
          <w:spacing w:val="13"/>
          <w:sz w:val="20"/>
        </w:rPr>
        <w:t xml:space="preserve"> </w:t>
      </w:r>
      <w:r>
        <w:rPr>
          <w:rFonts w:ascii="KCFTRC+CMR10"/>
          <w:color w:val="000000"/>
          <w:sz w:val="20"/>
        </w:rPr>
        <w:t>the</w:t>
      </w:r>
      <w:r>
        <w:rPr>
          <w:rFonts w:ascii="Times New Roman"/>
          <w:color w:val="000000"/>
          <w:spacing w:val="13"/>
          <w:sz w:val="20"/>
        </w:rPr>
        <w:t xml:space="preserve"> </w:t>
      </w:r>
      <w:r>
        <w:rPr>
          <w:rFonts w:ascii="KCFTRC+CMR10"/>
          <w:color w:val="000000"/>
          <w:sz w:val="20"/>
        </w:rPr>
        <w:t>sample</w:t>
      </w:r>
      <w:r>
        <w:rPr>
          <w:rFonts w:ascii="Times New Roman"/>
          <w:color w:val="000000"/>
          <w:spacing w:val="13"/>
          <w:sz w:val="20"/>
        </w:rPr>
        <w:t xml:space="preserve"> </w:t>
      </w:r>
      <w:r>
        <w:rPr>
          <w:rFonts w:ascii="KCFTRC+CMR10"/>
          <w:color w:val="000000"/>
          <w:sz w:val="20"/>
        </w:rPr>
        <w:t>to</w:t>
      </w:r>
      <w:r>
        <w:rPr>
          <w:rFonts w:ascii="Times New Roman"/>
          <w:color w:val="000000"/>
          <w:spacing w:val="13"/>
          <w:sz w:val="20"/>
        </w:rPr>
        <w:t xml:space="preserve"> </w:t>
      </w:r>
      <w:r>
        <w:rPr>
          <w:rFonts w:ascii="KCFTRC+CMR10"/>
          <w:color w:val="000000"/>
          <w:sz w:val="20"/>
        </w:rPr>
        <w:t>address</w:t>
      </w:r>
      <w:r>
        <w:rPr>
          <w:rFonts w:ascii="Times New Roman"/>
          <w:color w:val="000000"/>
          <w:spacing w:val="13"/>
          <w:sz w:val="20"/>
        </w:rPr>
        <w:t xml:space="preserve"> </w:t>
      </w:r>
      <w:r>
        <w:rPr>
          <w:rFonts w:ascii="KCFTRC+CMR10"/>
          <w:color w:val="000000"/>
          <w:sz w:val="20"/>
        </w:rPr>
        <w:t>the</w:t>
      </w:r>
      <w:r>
        <w:rPr>
          <w:rFonts w:ascii="Times New Roman"/>
          <w:color w:val="000000"/>
          <w:spacing w:val="13"/>
          <w:sz w:val="20"/>
        </w:rPr>
        <w:t xml:space="preserve"> </w:t>
      </w:r>
      <w:r>
        <w:rPr>
          <w:rFonts w:ascii="KCFTRC+CMR10"/>
          <w:color w:val="000000"/>
          <w:sz w:val="20"/>
        </w:rPr>
        <w:t>potential</w:t>
      </w:r>
    </w:p>
    <w:p w14:paraId="636CAAAB" w14:textId="77777777" w:rsidR="00CF0253" w:rsidRDefault="00252649">
      <w:pPr>
        <w:spacing w:before="149" w:after="0" w:line="209" w:lineRule="exact"/>
        <w:jc w:val="left"/>
        <w:rPr>
          <w:rFonts w:ascii="Times New Roman"/>
          <w:color w:val="000000"/>
          <w:sz w:val="20"/>
        </w:rPr>
      </w:pPr>
      <w:r>
        <w:rPr>
          <w:rFonts w:ascii="KCFTRC+CMR10"/>
          <w:color w:val="000000"/>
          <w:sz w:val="20"/>
        </w:rPr>
        <w:t>threat</w:t>
      </w:r>
      <w:r>
        <w:rPr>
          <w:rFonts w:ascii="Times New Roman"/>
          <w:color w:val="000000"/>
          <w:spacing w:val="16"/>
          <w:sz w:val="20"/>
        </w:rPr>
        <w:t xml:space="preserve"> </w:t>
      </w:r>
      <w:r>
        <w:rPr>
          <w:rFonts w:ascii="KCFTRC+CMR10"/>
          <w:color w:val="000000"/>
          <w:sz w:val="20"/>
        </w:rPr>
        <w:t>to</w:t>
      </w:r>
      <w:r>
        <w:rPr>
          <w:rFonts w:ascii="Times New Roman"/>
          <w:color w:val="000000"/>
          <w:spacing w:val="16"/>
          <w:sz w:val="20"/>
        </w:rPr>
        <w:t xml:space="preserve"> </w:t>
      </w:r>
      <w:r>
        <w:rPr>
          <w:rFonts w:ascii="KCFTRC+CMR10"/>
          <w:color w:val="000000"/>
          <w:sz w:val="20"/>
        </w:rPr>
        <w:t>the</w:t>
      </w:r>
      <w:r>
        <w:rPr>
          <w:rFonts w:ascii="Times New Roman"/>
          <w:color w:val="000000"/>
          <w:spacing w:val="16"/>
          <w:sz w:val="20"/>
        </w:rPr>
        <w:t xml:space="preserve"> </w:t>
      </w:r>
      <w:r>
        <w:rPr>
          <w:rFonts w:ascii="KCFTRC+CMR10" w:hAnsi="KCFTRC+CMR10" w:cs="KCFTRC+CMR10"/>
          <w:color w:val="000000"/>
          <w:spacing w:val="-1"/>
          <w:sz w:val="20"/>
        </w:rPr>
        <w:t>identiﬁcation.</w:t>
      </w:r>
    </w:p>
    <w:p w14:paraId="5ADC501D" w14:textId="77777777" w:rsidR="00CF0253" w:rsidRDefault="00252649">
      <w:pPr>
        <w:spacing w:before="440" w:after="0" w:line="209" w:lineRule="exact"/>
        <w:ind w:left="2016"/>
        <w:jc w:val="left"/>
        <w:rPr>
          <w:rFonts w:ascii="Times New Roman"/>
          <w:color w:val="000000"/>
          <w:sz w:val="20"/>
        </w:rPr>
      </w:pPr>
      <w:r>
        <w:rPr>
          <w:rFonts w:ascii="KCFTRC+CMR10"/>
          <w:color w:val="000000"/>
          <w:spacing w:val="-4"/>
          <w:sz w:val="20"/>
        </w:rPr>
        <w:t>Table</w:t>
      </w:r>
      <w:r>
        <w:rPr>
          <w:rFonts w:ascii="Times New Roman"/>
          <w:color w:val="000000"/>
          <w:spacing w:val="21"/>
          <w:sz w:val="20"/>
        </w:rPr>
        <w:t xml:space="preserve"> </w:t>
      </w:r>
      <w:r>
        <w:rPr>
          <w:rFonts w:ascii="KCFTRC+CMR10"/>
          <w:color w:val="000000"/>
          <w:sz w:val="20"/>
        </w:rPr>
        <w:t>3:</w:t>
      </w:r>
      <w:r>
        <w:rPr>
          <w:rFonts w:ascii="Times New Roman"/>
          <w:color w:val="000000"/>
          <w:spacing w:val="39"/>
          <w:sz w:val="20"/>
        </w:rPr>
        <w:t xml:space="preserve"> </w:t>
      </w:r>
      <w:r>
        <w:rPr>
          <w:rFonts w:ascii="KCFTRC+CMR10"/>
          <w:color w:val="000000"/>
          <w:sz w:val="20"/>
        </w:rPr>
        <w:t>Correlations</w:t>
      </w:r>
      <w:r>
        <w:rPr>
          <w:rFonts w:ascii="Times New Roman"/>
          <w:color w:val="000000"/>
          <w:spacing w:val="17"/>
          <w:sz w:val="20"/>
        </w:rPr>
        <w:t xml:space="preserve"> </w:t>
      </w:r>
      <w:r>
        <w:rPr>
          <w:rFonts w:ascii="KCFTRC+CMR10"/>
          <w:color w:val="000000"/>
          <w:sz w:val="20"/>
        </w:rPr>
        <w:t>in</w:t>
      </w:r>
      <w:r>
        <w:rPr>
          <w:rFonts w:ascii="Times New Roman"/>
          <w:color w:val="000000"/>
          <w:spacing w:val="16"/>
          <w:sz w:val="20"/>
        </w:rPr>
        <w:t xml:space="preserve"> </w:t>
      </w:r>
      <w:r>
        <w:rPr>
          <w:rFonts w:ascii="KCFTRC+CMR10"/>
          <w:color w:val="000000"/>
          <w:spacing w:val="-1"/>
          <w:sz w:val="20"/>
        </w:rPr>
        <w:t>Temperature</w:t>
      </w:r>
      <w:r>
        <w:rPr>
          <w:rFonts w:ascii="Times New Roman"/>
          <w:color w:val="000000"/>
          <w:spacing w:val="18"/>
          <w:sz w:val="20"/>
        </w:rPr>
        <w:t xml:space="preserve"> </w:t>
      </w:r>
      <w:r>
        <w:rPr>
          <w:rFonts w:ascii="KCFTRC+CMR10"/>
          <w:color w:val="000000"/>
          <w:sz w:val="20"/>
        </w:rPr>
        <w:t>for</w:t>
      </w:r>
      <w:r>
        <w:rPr>
          <w:rFonts w:ascii="Times New Roman"/>
          <w:color w:val="000000"/>
          <w:spacing w:val="16"/>
          <w:sz w:val="20"/>
        </w:rPr>
        <w:t xml:space="preserve"> </w:t>
      </w:r>
      <w:r>
        <w:rPr>
          <w:rFonts w:ascii="KCFTRC+CMR10"/>
          <w:color w:val="000000"/>
          <w:spacing w:val="2"/>
          <w:sz w:val="20"/>
        </w:rPr>
        <w:t>Major</w:t>
      </w:r>
      <w:r>
        <w:rPr>
          <w:rFonts w:ascii="Times New Roman"/>
          <w:color w:val="000000"/>
          <w:spacing w:val="14"/>
          <w:sz w:val="20"/>
        </w:rPr>
        <w:t xml:space="preserve"> </w:t>
      </w:r>
      <w:r>
        <w:rPr>
          <w:rFonts w:ascii="KCFTRC+CMR10"/>
          <w:color w:val="000000"/>
          <w:sz w:val="20"/>
        </w:rPr>
        <w:t>Cities</w:t>
      </w:r>
      <w:r>
        <w:rPr>
          <w:rFonts w:ascii="Times New Roman"/>
          <w:color w:val="000000"/>
          <w:spacing w:val="16"/>
          <w:sz w:val="20"/>
        </w:rPr>
        <w:t xml:space="preserve"> </w:t>
      </w:r>
      <w:r>
        <w:rPr>
          <w:rFonts w:ascii="KCFTRC+CMR10"/>
          <w:color w:val="000000"/>
          <w:sz w:val="20"/>
        </w:rPr>
        <w:t>in</w:t>
      </w:r>
      <w:r>
        <w:rPr>
          <w:rFonts w:ascii="Times New Roman"/>
          <w:color w:val="000000"/>
          <w:spacing w:val="16"/>
          <w:sz w:val="20"/>
        </w:rPr>
        <w:t xml:space="preserve"> </w:t>
      </w:r>
      <w:r>
        <w:rPr>
          <w:rFonts w:ascii="KCFTRC+CMR10"/>
          <w:color w:val="000000"/>
          <w:sz w:val="20"/>
        </w:rPr>
        <w:t>Ireland</w:t>
      </w:r>
    </w:p>
    <w:p w14:paraId="50FA5B40" w14:textId="77777777" w:rsidR="00CF0253" w:rsidRDefault="00252649">
      <w:pPr>
        <w:spacing w:before="799" w:after="0" w:line="209" w:lineRule="exact"/>
        <w:ind w:left="2816"/>
        <w:jc w:val="left"/>
        <w:rPr>
          <w:rFonts w:ascii="Times New Roman"/>
          <w:color w:val="000000"/>
          <w:sz w:val="20"/>
        </w:rPr>
      </w:pPr>
      <w:r>
        <w:rPr>
          <w:rFonts w:ascii="KCFTRC+CMR10"/>
          <w:color w:val="000000"/>
          <w:sz w:val="20"/>
        </w:rPr>
        <w:t>Figure</w:t>
      </w:r>
      <w:r>
        <w:rPr>
          <w:rFonts w:ascii="Times New Roman"/>
          <w:color w:val="000000"/>
          <w:spacing w:val="16"/>
          <w:sz w:val="20"/>
        </w:rPr>
        <w:t xml:space="preserve"> </w:t>
      </w:r>
      <w:r>
        <w:rPr>
          <w:rFonts w:ascii="KCFTRC+CMR10"/>
          <w:color w:val="000000"/>
          <w:sz w:val="20"/>
        </w:rPr>
        <w:t>3:</w:t>
      </w:r>
      <w:r>
        <w:rPr>
          <w:rFonts w:ascii="Times New Roman"/>
          <w:color w:val="000000"/>
          <w:spacing w:val="39"/>
          <w:sz w:val="20"/>
        </w:rPr>
        <w:t xml:space="preserve"> </w:t>
      </w:r>
      <w:r>
        <w:rPr>
          <w:rFonts w:ascii="KCFTRC+CMR10"/>
          <w:color w:val="000000"/>
          <w:spacing w:val="-1"/>
          <w:sz w:val="20"/>
        </w:rPr>
        <w:t>Average</w:t>
      </w:r>
      <w:r>
        <w:rPr>
          <w:rFonts w:ascii="Times New Roman"/>
          <w:color w:val="000000"/>
          <w:spacing w:val="17"/>
          <w:sz w:val="20"/>
        </w:rPr>
        <w:t xml:space="preserve"> </w:t>
      </w:r>
      <w:r>
        <w:rPr>
          <w:rFonts w:ascii="KCFTRC+CMR10"/>
          <w:color w:val="000000"/>
          <w:sz w:val="20"/>
        </w:rPr>
        <w:t>Daily</w:t>
      </w:r>
      <w:r>
        <w:rPr>
          <w:rFonts w:ascii="Times New Roman"/>
          <w:color w:val="000000"/>
          <w:spacing w:val="17"/>
          <w:sz w:val="20"/>
        </w:rPr>
        <w:t xml:space="preserve"> </w:t>
      </w:r>
      <w:r>
        <w:rPr>
          <w:rFonts w:ascii="KCFTRC+CMR10"/>
          <w:color w:val="000000"/>
          <w:spacing w:val="-1"/>
          <w:sz w:val="20"/>
        </w:rPr>
        <w:t>Temperature</w:t>
      </w:r>
      <w:r>
        <w:rPr>
          <w:rFonts w:ascii="Times New Roman"/>
          <w:color w:val="000000"/>
          <w:spacing w:val="18"/>
          <w:sz w:val="20"/>
        </w:rPr>
        <w:t xml:space="preserve"> </w:t>
      </w:r>
      <w:r>
        <w:rPr>
          <w:rFonts w:ascii="KCFTRC+CMR10"/>
          <w:color w:val="000000"/>
          <w:spacing w:val="-6"/>
          <w:sz w:val="20"/>
        </w:rPr>
        <w:t>by</w:t>
      </w:r>
      <w:r>
        <w:rPr>
          <w:rFonts w:ascii="Times New Roman"/>
          <w:color w:val="000000"/>
          <w:spacing w:val="22"/>
          <w:sz w:val="20"/>
        </w:rPr>
        <w:t xml:space="preserve"> </w:t>
      </w:r>
      <w:r>
        <w:rPr>
          <w:rFonts w:ascii="KCFTRC+CMR10"/>
          <w:color w:val="000000"/>
          <w:sz w:val="20"/>
        </w:rPr>
        <w:t>Date</w:t>
      </w:r>
    </w:p>
    <w:p w14:paraId="2F8B839D" w14:textId="77777777" w:rsidR="00CF0253" w:rsidRDefault="00252649">
      <w:pPr>
        <w:spacing w:before="817" w:after="0" w:line="249" w:lineRule="exact"/>
        <w:jc w:val="left"/>
        <w:rPr>
          <w:rFonts w:ascii="Times New Roman"/>
          <w:color w:val="000000"/>
          <w:sz w:val="24"/>
        </w:rPr>
      </w:pPr>
      <w:r>
        <w:rPr>
          <w:rFonts w:ascii="VIOHQD+CMBX12"/>
          <w:color w:val="000000"/>
          <w:sz w:val="24"/>
        </w:rPr>
        <w:t>2.4</w:t>
      </w:r>
      <w:r>
        <w:rPr>
          <w:rFonts w:ascii="Times New Roman"/>
          <w:color w:val="000000"/>
          <w:spacing w:val="209"/>
          <w:sz w:val="24"/>
        </w:rPr>
        <w:t xml:space="preserve"> </w:t>
      </w:r>
      <w:r>
        <w:rPr>
          <w:rFonts w:ascii="VIOHQD+CMBX12"/>
          <w:color w:val="000000"/>
          <w:sz w:val="24"/>
        </w:rPr>
        <w:t>Empirical</w:t>
      </w:r>
      <w:r>
        <w:rPr>
          <w:rFonts w:ascii="Times New Roman"/>
          <w:color w:val="000000"/>
          <w:spacing w:val="30"/>
          <w:sz w:val="24"/>
        </w:rPr>
        <w:t xml:space="preserve"> </w:t>
      </w:r>
      <w:r>
        <w:rPr>
          <w:rFonts w:ascii="VIOHQD+CMBX12"/>
          <w:color w:val="000000"/>
          <w:sz w:val="24"/>
        </w:rPr>
        <w:t>Strategy</w:t>
      </w:r>
    </w:p>
    <w:p w14:paraId="1644DDF4" w14:textId="77777777" w:rsidR="00CF0253" w:rsidRDefault="00252649">
      <w:pPr>
        <w:spacing w:before="406" w:after="0" w:line="209" w:lineRule="exact"/>
        <w:ind w:left="1082"/>
        <w:jc w:val="left"/>
        <w:rPr>
          <w:rFonts w:ascii="Times New Roman"/>
          <w:color w:val="000000"/>
          <w:sz w:val="20"/>
        </w:rPr>
      </w:pPr>
      <w:r>
        <w:rPr>
          <w:rFonts w:ascii="KCFTRC+CMR10"/>
          <w:color w:val="000000"/>
          <w:sz w:val="20"/>
        </w:rPr>
        <w:t>Figure</w:t>
      </w:r>
      <w:r>
        <w:rPr>
          <w:rFonts w:ascii="Times New Roman"/>
          <w:color w:val="000000"/>
          <w:spacing w:val="16"/>
          <w:sz w:val="20"/>
        </w:rPr>
        <w:t xml:space="preserve"> </w:t>
      </w:r>
      <w:r>
        <w:rPr>
          <w:rFonts w:ascii="KCFTRC+CMR10"/>
          <w:color w:val="000000"/>
          <w:sz w:val="20"/>
        </w:rPr>
        <w:t>4:</w:t>
      </w:r>
      <w:r>
        <w:rPr>
          <w:rFonts w:ascii="Times New Roman"/>
          <w:color w:val="000000"/>
          <w:spacing w:val="39"/>
          <w:sz w:val="20"/>
        </w:rPr>
        <w:t xml:space="preserve"> </w:t>
      </w:r>
      <w:r>
        <w:rPr>
          <w:rFonts w:ascii="KCFTRC+CMR10"/>
          <w:color w:val="000000"/>
          <w:sz w:val="20"/>
        </w:rPr>
        <w:t>Pre-</w:t>
      </w:r>
      <w:r>
        <w:rPr>
          <w:rFonts w:ascii="Times New Roman"/>
          <w:color w:val="000000"/>
          <w:spacing w:val="16"/>
          <w:sz w:val="20"/>
        </w:rPr>
        <w:t xml:space="preserve"> </w:t>
      </w:r>
      <w:r>
        <w:rPr>
          <w:rFonts w:ascii="KCFTRC+CMR10"/>
          <w:color w:val="000000"/>
          <w:sz w:val="20"/>
        </w:rPr>
        <w:t>and</w:t>
      </w:r>
      <w:r>
        <w:rPr>
          <w:rFonts w:ascii="Times New Roman"/>
          <w:color w:val="000000"/>
          <w:spacing w:val="16"/>
          <w:sz w:val="20"/>
        </w:rPr>
        <w:t xml:space="preserve"> </w:t>
      </w:r>
      <w:r>
        <w:rPr>
          <w:rFonts w:ascii="KCFTRC+CMR10"/>
          <w:color w:val="000000"/>
          <w:spacing w:val="-2"/>
          <w:sz w:val="20"/>
        </w:rPr>
        <w:t>Post-Treatment</w:t>
      </w:r>
      <w:r>
        <w:rPr>
          <w:rFonts w:ascii="Times New Roman"/>
          <w:color w:val="000000"/>
          <w:spacing w:val="19"/>
          <w:sz w:val="20"/>
        </w:rPr>
        <w:t xml:space="preserve"> </w:t>
      </w:r>
      <w:r>
        <w:rPr>
          <w:rFonts w:ascii="KCFTRC+CMR10"/>
          <w:color w:val="000000"/>
          <w:sz w:val="20"/>
        </w:rPr>
        <w:t>Household</w:t>
      </w:r>
      <w:r>
        <w:rPr>
          <w:rFonts w:ascii="Times New Roman"/>
          <w:color w:val="000000"/>
          <w:spacing w:val="16"/>
          <w:sz w:val="20"/>
        </w:rPr>
        <w:t xml:space="preserve"> </w:t>
      </w:r>
      <w:r>
        <w:rPr>
          <w:rFonts w:ascii="KCFTRC+CMR10"/>
          <w:color w:val="000000"/>
          <w:spacing w:val="-1"/>
          <w:sz w:val="20"/>
        </w:rPr>
        <w:t>Average</w:t>
      </w:r>
      <w:r>
        <w:rPr>
          <w:rFonts w:ascii="Times New Roman"/>
          <w:color w:val="000000"/>
          <w:spacing w:val="18"/>
          <w:sz w:val="20"/>
        </w:rPr>
        <w:t xml:space="preserve"> </w:t>
      </w:r>
      <w:r>
        <w:rPr>
          <w:rFonts w:ascii="KCFTRC+CMR10"/>
          <w:color w:val="000000"/>
          <w:sz w:val="20"/>
        </w:rPr>
        <w:t>Daily</w:t>
      </w:r>
      <w:r>
        <w:rPr>
          <w:rFonts w:ascii="Times New Roman"/>
          <w:color w:val="000000"/>
          <w:spacing w:val="16"/>
          <w:sz w:val="20"/>
        </w:rPr>
        <w:t xml:space="preserve"> </w:t>
      </w:r>
      <w:r>
        <w:rPr>
          <w:rFonts w:ascii="KCFTRC+CMR10"/>
          <w:color w:val="000000"/>
          <w:spacing w:val="-1"/>
          <w:sz w:val="20"/>
        </w:rPr>
        <w:t>Electricity</w:t>
      </w:r>
      <w:r>
        <w:rPr>
          <w:rFonts w:ascii="Times New Roman"/>
          <w:color w:val="000000"/>
          <w:spacing w:val="17"/>
          <w:sz w:val="20"/>
        </w:rPr>
        <w:t xml:space="preserve"> </w:t>
      </w:r>
      <w:r>
        <w:rPr>
          <w:rFonts w:ascii="KCFTRC+CMR10"/>
          <w:color w:val="000000"/>
          <w:sz w:val="20"/>
        </w:rPr>
        <w:t>Consumption</w:t>
      </w:r>
    </w:p>
    <w:p w14:paraId="6B038ACB" w14:textId="77777777" w:rsidR="00CF0253" w:rsidRDefault="00252649">
      <w:pPr>
        <w:spacing w:before="707" w:after="0" w:line="209" w:lineRule="exact"/>
        <w:ind w:left="299"/>
        <w:jc w:val="left"/>
        <w:rPr>
          <w:rFonts w:ascii="Times New Roman"/>
          <w:color w:val="000000"/>
          <w:sz w:val="20"/>
        </w:rPr>
      </w:pPr>
      <w:r>
        <w:rPr>
          <w:rFonts w:ascii="KCFTRC+CMR10"/>
          <w:color w:val="000000"/>
          <w:sz w:val="20"/>
        </w:rPr>
        <w:t>Figure</w:t>
      </w:r>
      <w:r>
        <w:rPr>
          <w:rFonts w:ascii="Times New Roman"/>
          <w:color w:val="000000"/>
          <w:spacing w:val="24"/>
          <w:sz w:val="20"/>
        </w:rPr>
        <w:t xml:space="preserve"> </w:t>
      </w:r>
      <w:hyperlink w:anchor="br11" w:history="1">
        <w:r>
          <w:rPr>
            <w:rFonts w:ascii="KCFTRC+CMR10"/>
            <w:color w:val="000000"/>
            <w:sz w:val="20"/>
          </w:rPr>
          <w:t>4</w:t>
        </w:r>
      </w:hyperlink>
      <w:r>
        <w:rPr>
          <w:rFonts w:ascii="KCFTRC+CMR10"/>
          <w:color w:val="000000"/>
          <w:sz w:val="20"/>
        </w:rPr>
        <w:t>,</w:t>
      </w:r>
      <w:r>
        <w:rPr>
          <w:rFonts w:ascii="Times New Roman"/>
          <w:color w:val="000000"/>
          <w:spacing w:val="26"/>
          <w:sz w:val="20"/>
        </w:rPr>
        <w:t xml:space="preserve"> </w:t>
      </w:r>
      <w:r>
        <w:rPr>
          <w:rFonts w:ascii="KCFTRC+CMR10"/>
          <w:color w:val="000000"/>
          <w:spacing w:val="-1"/>
          <w:sz w:val="20"/>
        </w:rPr>
        <w:t>showing</w:t>
      </w:r>
      <w:r>
        <w:rPr>
          <w:rFonts w:ascii="Times New Roman"/>
          <w:color w:val="000000"/>
          <w:spacing w:val="25"/>
          <w:sz w:val="20"/>
        </w:rPr>
        <w:t xml:space="preserve"> </w:t>
      </w:r>
      <w:r>
        <w:rPr>
          <w:rFonts w:ascii="KCFTRC+CMR10"/>
          <w:color w:val="000000"/>
          <w:sz w:val="20"/>
        </w:rPr>
        <w:t>not</w:t>
      </w:r>
      <w:r>
        <w:rPr>
          <w:rFonts w:ascii="Times New Roman"/>
          <w:color w:val="000000"/>
          <w:spacing w:val="24"/>
          <w:sz w:val="20"/>
        </w:rPr>
        <w:t xml:space="preserve"> </w:t>
      </w:r>
      <w:r>
        <w:rPr>
          <w:rFonts w:ascii="KCFTRC+CMR10"/>
          <w:color w:val="000000"/>
          <w:sz w:val="20"/>
        </w:rPr>
        <w:t>only</w:t>
      </w:r>
      <w:r>
        <w:rPr>
          <w:rFonts w:ascii="Times New Roman"/>
          <w:color w:val="000000"/>
          <w:spacing w:val="24"/>
          <w:sz w:val="20"/>
        </w:rPr>
        <w:t xml:space="preserve"> </w:t>
      </w:r>
      <w:r>
        <w:rPr>
          <w:rFonts w:ascii="KCFTRC+CMR10"/>
          <w:color w:val="000000"/>
          <w:sz w:val="20"/>
        </w:rPr>
        <w:t>household</w:t>
      </w:r>
      <w:r>
        <w:rPr>
          <w:rFonts w:ascii="Times New Roman"/>
          <w:color w:val="000000"/>
          <w:spacing w:val="24"/>
          <w:sz w:val="20"/>
        </w:rPr>
        <w:t xml:space="preserve"> </w:t>
      </w:r>
      <w:r>
        <w:rPr>
          <w:rFonts w:ascii="KCFTRC+CMR10"/>
          <w:color w:val="000000"/>
          <w:spacing w:val="-2"/>
          <w:sz w:val="20"/>
        </w:rPr>
        <w:t>average</w:t>
      </w:r>
      <w:r>
        <w:rPr>
          <w:rFonts w:ascii="Times New Roman"/>
          <w:color w:val="000000"/>
          <w:spacing w:val="26"/>
          <w:sz w:val="20"/>
        </w:rPr>
        <w:t xml:space="preserve"> </w:t>
      </w:r>
      <w:r>
        <w:rPr>
          <w:rFonts w:ascii="KCFTRC+CMR10"/>
          <w:color w:val="000000"/>
          <w:sz w:val="20"/>
        </w:rPr>
        <w:t>daily</w:t>
      </w:r>
      <w:r>
        <w:rPr>
          <w:rFonts w:ascii="Times New Roman"/>
          <w:color w:val="000000"/>
          <w:spacing w:val="24"/>
          <w:sz w:val="20"/>
        </w:rPr>
        <w:t xml:space="preserve"> </w:t>
      </w:r>
      <w:r>
        <w:rPr>
          <w:rFonts w:ascii="KCFTRC+CMR10"/>
          <w:color w:val="000000"/>
          <w:spacing w:val="-1"/>
          <w:sz w:val="20"/>
        </w:rPr>
        <w:t>electricity</w:t>
      </w:r>
      <w:r>
        <w:rPr>
          <w:rFonts w:ascii="Times New Roman"/>
          <w:color w:val="000000"/>
          <w:spacing w:val="24"/>
          <w:sz w:val="20"/>
        </w:rPr>
        <w:t xml:space="preserve"> </w:t>
      </w:r>
      <w:r>
        <w:rPr>
          <w:rFonts w:ascii="KCFTRC+CMR10"/>
          <w:color w:val="000000"/>
          <w:sz w:val="20"/>
        </w:rPr>
        <w:t>consumption</w:t>
      </w:r>
      <w:r>
        <w:rPr>
          <w:rFonts w:ascii="Times New Roman"/>
          <w:color w:val="000000"/>
          <w:spacing w:val="24"/>
          <w:sz w:val="20"/>
        </w:rPr>
        <w:t xml:space="preserve"> </w:t>
      </w:r>
      <w:r>
        <w:rPr>
          <w:rFonts w:ascii="KCFTRC+CMR10"/>
          <w:color w:val="000000"/>
          <w:spacing w:val="-4"/>
          <w:sz w:val="20"/>
        </w:rPr>
        <w:t>over</w:t>
      </w:r>
      <w:r>
        <w:rPr>
          <w:rFonts w:ascii="Times New Roman"/>
          <w:color w:val="000000"/>
          <w:spacing w:val="28"/>
          <w:sz w:val="20"/>
        </w:rPr>
        <w:t xml:space="preserve"> </w:t>
      </w:r>
      <w:r>
        <w:rPr>
          <w:rFonts w:ascii="KCFTRC+CMR10"/>
          <w:color w:val="000000"/>
          <w:sz w:val="20"/>
        </w:rPr>
        <w:t>temperature</w:t>
      </w:r>
      <w:r>
        <w:rPr>
          <w:rFonts w:ascii="Times New Roman"/>
          <w:color w:val="000000"/>
          <w:spacing w:val="23"/>
          <w:sz w:val="20"/>
        </w:rPr>
        <w:t xml:space="preserve"> </w:t>
      </w:r>
      <w:r>
        <w:rPr>
          <w:rFonts w:ascii="KCFTRC+CMR10"/>
          <w:color w:val="000000"/>
          <w:sz w:val="20"/>
        </w:rPr>
        <w:t>(in</w:t>
      </w:r>
      <w:r>
        <w:rPr>
          <w:rFonts w:ascii="Times New Roman"/>
          <w:color w:val="000000"/>
          <w:spacing w:val="24"/>
          <w:sz w:val="20"/>
        </w:rPr>
        <w:t xml:space="preserve"> </w:t>
      </w:r>
      <w:r>
        <w:rPr>
          <w:rFonts w:ascii="KCFTRC+CMR10"/>
          <w:color w:val="000000"/>
          <w:spacing w:val="-2"/>
          <w:sz w:val="20"/>
        </w:rPr>
        <w:t>Panel</w:t>
      </w:r>
      <w:r>
        <w:rPr>
          <w:rFonts w:ascii="Times New Roman"/>
          <w:color w:val="000000"/>
          <w:spacing w:val="26"/>
          <w:sz w:val="20"/>
        </w:rPr>
        <w:t xml:space="preserve"> </w:t>
      </w:r>
      <w:r>
        <w:rPr>
          <w:rFonts w:ascii="KCFTRC+CMR10"/>
          <w:color w:val="000000"/>
          <w:spacing w:val="-1"/>
          <w:sz w:val="20"/>
        </w:rPr>
        <w:t>A)</w:t>
      </w:r>
    </w:p>
    <w:p w14:paraId="01F06D95" w14:textId="77777777" w:rsidR="00CF0253" w:rsidRDefault="00252649">
      <w:pPr>
        <w:spacing w:before="149" w:after="0" w:line="209" w:lineRule="exact"/>
        <w:jc w:val="left"/>
        <w:rPr>
          <w:rFonts w:ascii="Times New Roman"/>
          <w:color w:val="000000"/>
          <w:sz w:val="20"/>
        </w:rPr>
      </w:pPr>
      <w:proofErr w:type="gramStart"/>
      <w:r>
        <w:rPr>
          <w:rFonts w:ascii="KCFTRC+CMR10"/>
          <w:color w:val="000000"/>
          <w:sz w:val="20"/>
        </w:rPr>
        <w:t>but</w:t>
      </w:r>
      <w:proofErr w:type="gramEnd"/>
      <w:r>
        <w:rPr>
          <w:rFonts w:ascii="Times New Roman"/>
          <w:color w:val="000000"/>
          <w:spacing w:val="38"/>
          <w:sz w:val="20"/>
        </w:rPr>
        <w:t xml:space="preserve"> </w:t>
      </w:r>
      <w:r>
        <w:rPr>
          <w:rFonts w:ascii="KCFTRC+CMR10"/>
          <w:color w:val="000000"/>
          <w:sz w:val="20"/>
        </w:rPr>
        <w:t>also</w:t>
      </w:r>
      <w:r>
        <w:rPr>
          <w:rFonts w:ascii="Times New Roman"/>
          <w:color w:val="000000"/>
          <w:spacing w:val="38"/>
          <w:sz w:val="20"/>
        </w:rPr>
        <w:t xml:space="preserve"> </w:t>
      </w:r>
      <w:r>
        <w:rPr>
          <w:rFonts w:ascii="KCFTRC+CMR10"/>
          <w:color w:val="000000"/>
          <w:sz w:val="20"/>
        </w:rPr>
        <w:t>percentage</w:t>
      </w:r>
      <w:r>
        <w:rPr>
          <w:rFonts w:ascii="Times New Roman"/>
          <w:color w:val="000000"/>
          <w:spacing w:val="38"/>
          <w:sz w:val="20"/>
        </w:rPr>
        <w:t xml:space="preserve"> </w:t>
      </w:r>
      <w:r>
        <w:rPr>
          <w:rFonts w:ascii="KCFTRC+CMR10"/>
          <w:color w:val="000000"/>
          <w:spacing w:val="-1"/>
          <w:sz w:val="20"/>
        </w:rPr>
        <w:t>changes</w:t>
      </w:r>
      <w:r>
        <w:rPr>
          <w:rFonts w:ascii="Times New Roman"/>
          <w:color w:val="000000"/>
          <w:spacing w:val="39"/>
          <w:sz w:val="20"/>
        </w:rPr>
        <w:t xml:space="preserve"> </w:t>
      </w:r>
      <w:r>
        <w:rPr>
          <w:rFonts w:ascii="KCFTRC+CMR10"/>
          <w:color w:val="000000"/>
          <w:sz w:val="20"/>
        </w:rPr>
        <w:t>in</w:t>
      </w:r>
      <w:r>
        <w:rPr>
          <w:rFonts w:ascii="Times New Roman"/>
          <w:color w:val="000000"/>
          <w:spacing w:val="38"/>
          <w:sz w:val="20"/>
        </w:rPr>
        <w:t xml:space="preserve"> </w:t>
      </w:r>
      <w:r>
        <w:rPr>
          <w:rFonts w:ascii="KCFTRC+CMR10"/>
          <w:color w:val="000000"/>
          <w:spacing w:val="-1"/>
          <w:sz w:val="20"/>
        </w:rPr>
        <w:t>electricity</w:t>
      </w:r>
      <w:r>
        <w:rPr>
          <w:rFonts w:ascii="Times New Roman"/>
          <w:color w:val="000000"/>
          <w:spacing w:val="38"/>
          <w:sz w:val="20"/>
        </w:rPr>
        <w:t xml:space="preserve"> </w:t>
      </w:r>
      <w:r>
        <w:rPr>
          <w:rFonts w:ascii="KCFTRC+CMR10"/>
          <w:color w:val="000000"/>
          <w:sz w:val="20"/>
        </w:rPr>
        <w:t>consumption</w:t>
      </w:r>
      <w:r>
        <w:rPr>
          <w:rFonts w:ascii="Times New Roman"/>
          <w:color w:val="000000"/>
          <w:spacing w:val="38"/>
          <w:sz w:val="20"/>
        </w:rPr>
        <w:t xml:space="preserve"> </w:t>
      </w:r>
      <w:r>
        <w:rPr>
          <w:rFonts w:ascii="KCFTRC+CMR10"/>
          <w:color w:val="000000"/>
          <w:sz w:val="20"/>
        </w:rPr>
        <w:t>(in</w:t>
      </w:r>
      <w:r>
        <w:rPr>
          <w:rFonts w:ascii="Times New Roman"/>
          <w:color w:val="000000"/>
          <w:spacing w:val="38"/>
          <w:sz w:val="20"/>
        </w:rPr>
        <w:t xml:space="preserve"> </w:t>
      </w:r>
      <w:r>
        <w:rPr>
          <w:rFonts w:ascii="KCFTRC+CMR10"/>
          <w:color w:val="000000"/>
          <w:spacing w:val="-2"/>
          <w:sz w:val="20"/>
        </w:rPr>
        <w:t>Panel</w:t>
      </w:r>
      <w:r>
        <w:rPr>
          <w:rFonts w:ascii="Times New Roman"/>
          <w:color w:val="000000"/>
          <w:spacing w:val="40"/>
          <w:sz w:val="20"/>
        </w:rPr>
        <w:t xml:space="preserve"> </w:t>
      </w:r>
      <w:r>
        <w:rPr>
          <w:rFonts w:ascii="KCFTRC+CMR10"/>
          <w:color w:val="000000"/>
          <w:sz w:val="20"/>
        </w:rPr>
        <w:t>B),</w:t>
      </w:r>
      <w:r>
        <w:rPr>
          <w:rFonts w:ascii="Times New Roman"/>
          <w:color w:val="000000"/>
          <w:spacing w:val="38"/>
          <w:sz w:val="20"/>
        </w:rPr>
        <w:t xml:space="preserve"> </w:t>
      </w:r>
      <w:r>
        <w:rPr>
          <w:rFonts w:ascii="KCFTRC+CMR10"/>
          <w:color w:val="000000"/>
          <w:sz w:val="20"/>
        </w:rPr>
        <w:t>clearly</w:t>
      </w:r>
      <w:r>
        <w:rPr>
          <w:rFonts w:ascii="Times New Roman"/>
          <w:color w:val="000000"/>
          <w:spacing w:val="38"/>
          <w:sz w:val="20"/>
        </w:rPr>
        <w:t xml:space="preserve"> </w:t>
      </w:r>
      <w:r>
        <w:rPr>
          <w:rFonts w:ascii="KCFTRC+CMR10"/>
          <w:color w:val="000000"/>
          <w:sz w:val="20"/>
        </w:rPr>
        <w:t>demonstrates</w:t>
      </w:r>
      <w:r>
        <w:rPr>
          <w:rFonts w:ascii="Times New Roman"/>
          <w:color w:val="000000"/>
          <w:spacing w:val="38"/>
          <w:sz w:val="20"/>
        </w:rPr>
        <w:t xml:space="preserve"> </w:t>
      </w:r>
      <w:r>
        <w:rPr>
          <w:rFonts w:ascii="KCFTRC+CMR10"/>
          <w:color w:val="000000"/>
          <w:sz w:val="20"/>
        </w:rPr>
        <w:t>the</w:t>
      </w:r>
      <w:r>
        <w:rPr>
          <w:rFonts w:ascii="Times New Roman"/>
          <w:color w:val="000000"/>
          <w:spacing w:val="38"/>
          <w:sz w:val="20"/>
        </w:rPr>
        <w:t xml:space="preserve"> </w:t>
      </w:r>
      <w:r>
        <w:rPr>
          <w:rFonts w:ascii="KCFTRC+CMR10"/>
          <w:color w:val="000000"/>
          <w:spacing w:val="-1"/>
          <w:sz w:val="20"/>
        </w:rPr>
        <w:t>motivation</w:t>
      </w:r>
      <w:r>
        <w:rPr>
          <w:rFonts w:ascii="Times New Roman"/>
          <w:color w:val="000000"/>
          <w:spacing w:val="39"/>
          <w:sz w:val="20"/>
        </w:rPr>
        <w:t xml:space="preserve"> </w:t>
      </w:r>
      <w:r>
        <w:rPr>
          <w:rFonts w:ascii="KCFTRC+CMR10"/>
          <w:color w:val="000000"/>
          <w:sz w:val="20"/>
        </w:rPr>
        <w:t>of</w:t>
      </w:r>
    </w:p>
    <w:p w14:paraId="7FA8ACE4" w14:textId="77777777" w:rsidR="00CF0253" w:rsidRDefault="00252649">
      <w:pPr>
        <w:spacing w:before="839" w:after="0" w:line="169" w:lineRule="exact"/>
        <w:ind w:left="8613"/>
        <w:jc w:val="left"/>
        <w:rPr>
          <w:rFonts w:ascii="Times New Roman"/>
          <w:color w:val="000000"/>
          <w:sz w:val="16"/>
        </w:rPr>
      </w:pPr>
      <w:r>
        <w:rPr>
          <w:rFonts w:ascii="QMLHOO+CMR8"/>
          <w:color w:val="000000"/>
          <w:spacing w:val="-2"/>
          <w:sz w:val="16"/>
        </w:rPr>
        <w:t>Page</w:t>
      </w:r>
      <w:r>
        <w:rPr>
          <w:rFonts w:ascii="Times New Roman"/>
          <w:color w:val="000000"/>
          <w:spacing w:val="18"/>
          <w:sz w:val="16"/>
        </w:rPr>
        <w:t xml:space="preserve"> </w:t>
      </w:r>
      <w:r>
        <w:rPr>
          <w:rFonts w:ascii="QMLHOO+CMR8"/>
          <w:color w:val="000000"/>
          <w:sz w:val="16"/>
        </w:rPr>
        <w:t>11</w:t>
      </w:r>
      <w:r>
        <w:rPr>
          <w:rFonts w:ascii="Times New Roman"/>
          <w:color w:val="000000"/>
          <w:spacing w:val="36"/>
          <w:sz w:val="16"/>
        </w:rPr>
        <w:t xml:space="preserve"> </w:t>
      </w:r>
      <w:r>
        <w:rPr>
          <w:rFonts w:ascii="QMLHOO+CMR8"/>
          <w:color w:val="000000"/>
          <w:sz w:val="16"/>
        </w:rPr>
        <w:t>of</w:t>
      </w:r>
      <w:r>
        <w:rPr>
          <w:rFonts w:ascii="Times New Roman"/>
          <w:color w:val="000000"/>
          <w:spacing w:val="17"/>
          <w:sz w:val="16"/>
        </w:rPr>
        <w:t xml:space="preserve"> </w:t>
      </w:r>
      <w:hyperlink w:anchor="br24" w:history="1">
        <w:r>
          <w:rPr>
            <w:rFonts w:ascii="QMLHOO+CMR8"/>
            <w:color w:val="000000"/>
            <w:sz w:val="16"/>
          </w:rPr>
          <w:t>24</w:t>
        </w:r>
      </w:hyperlink>
    </w:p>
    <w:p w14:paraId="04FD96C7" w14:textId="77777777" w:rsidR="00CF0253" w:rsidRDefault="00CF0253">
      <w:pPr>
        <w:spacing w:before="0" w:after="0" w:line="0" w:lineRule="atLeast"/>
        <w:jc w:val="left"/>
        <w:rPr>
          <w:rFonts w:ascii="Arial"/>
          <w:color w:val="FF0000"/>
          <w:sz w:val="2"/>
        </w:rPr>
      </w:pPr>
    </w:p>
    <w:p w14:paraId="0F8E02B9" w14:textId="77777777" w:rsidR="00CF0253" w:rsidRDefault="00252649">
      <w:pPr>
        <w:spacing w:before="0" w:after="0" w:line="0" w:lineRule="atLeast"/>
        <w:jc w:val="left"/>
        <w:rPr>
          <w:rFonts w:ascii="Arial"/>
          <w:color w:val="FF0000"/>
          <w:sz w:val="2"/>
        </w:rPr>
      </w:pPr>
      <w:r>
        <w:rPr>
          <w:rFonts w:ascii="Arial"/>
          <w:color w:val="FF0000"/>
          <w:sz w:val="2"/>
        </w:rPr>
        <w:cr/>
      </w:r>
      <w:r>
        <w:rPr>
          <w:rFonts w:ascii="Arial"/>
          <w:color w:val="FF0000"/>
          <w:sz w:val="2"/>
        </w:rPr>
        <w:br w:type="page"/>
      </w:r>
    </w:p>
    <w:p w14:paraId="560B300C" w14:textId="77777777" w:rsidR="00CF0253" w:rsidRDefault="00CF0253">
      <w:pPr>
        <w:pStyle w:val="NoList1"/>
        <w:sectPr w:rsidR="00CF0253">
          <w:pgSz w:w="12240" w:h="15840"/>
          <w:pgMar w:top="894" w:right="100" w:bottom="0" w:left="1134" w:header="720" w:footer="720" w:gutter="0"/>
          <w:pgNumType w:start="1"/>
          <w:cols w:space="720"/>
          <w:docGrid w:linePitch="1"/>
        </w:sectPr>
      </w:pPr>
    </w:p>
    <w:p w14:paraId="063F2916" w14:textId="77777777" w:rsidR="00CF0253" w:rsidRDefault="00CF0253">
      <w:pPr>
        <w:spacing w:before="0" w:after="0" w:line="0" w:lineRule="atLeast"/>
        <w:jc w:val="left"/>
        <w:rPr>
          <w:rFonts w:ascii="Arial"/>
          <w:color w:val="FF0000"/>
          <w:sz w:val="2"/>
        </w:rPr>
      </w:pPr>
    </w:p>
    <w:p w14:paraId="4017D39C" w14:textId="77777777" w:rsidR="00CF0253" w:rsidRDefault="00252649">
      <w:pPr>
        <w:spacing w:before="0" w:after="0" w:line="189" w:lineRule="exact"/>
        <w:ind w:left="71"/>
        <w:jc w:val="left"/>
        <w:rPr>
          <w:rFonts w:ascii="Times New Roman"/>
          <w:color w:val="000000"/>
          <w:sz w:val="18"/>
        </w:rPr>
      </w:pPr>
      <w:bookmarkStart w:id="182" w:name="br12"/>
      <w:bookmarkEnd w:id="182"/>
      <w:r>
        <w:rPr>
          <w:noProof/>
        </w:rPr>
        <w:drawing>
          <wp:anchor distT="0" distB="0" distL="114300" distR="114300" simplePos="0" relativeHeight="251657216" behindDoc="1" locked="0" layoutInCell="1" allowOverlap="1" wp14:anchorId="5AF473F9" wp14:editId="6F1209B8">
            <wp:simplePos x="0" y="0"/>
            <wp:positionH relativeFrom="page">
              <wp:posOffset>707390</wp:posOffset>
            </wp:positionH>
            <wp:positionV relativeFrom="page">
              <wp:posOffset>679450</wp:posOffset>
            </wp:positionV>
            <wp:extent cx="1817370" cy="38100"/>
            <wp:effectExtent l="0" t="0" r="0" b="0"/>
            <wp:wrapNone/>
            <wp:docPr id="19" name="_x000018" descr="ooxWord://word/media/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8" descr="ooxWord://word/media/image19.jpe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817370" cy="381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192" behindDoc="1" locked="0" layoutInCell="1" allowOverlap="1" wp14:anchorId="220BD820" wp14:editId="3B6EF5E7">
            <wp:simplePos x="0" y="0"/>
            <wp:positionH relativeFrom="page">
              <wp:posOffset>707390</wp:posOffset>
            </wp:positionH>
            <wp:positionV relativeFrom="page">
              <wp:posOffset>7625715</wp:posOffset>
            </wp:positionV>
            <wp:extent cx="2486025" cy="38100"/>
            <wp:effectExtent l="0" t="0" r="9525" b="0"/>
            <wp:wrapNone/>
            <wp:docPr id="18" name="_x000019" descr="ooxWord://word/media/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9" descr="ooxWord://word/media/image20.jpe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86025" cy="38100"/>
                    </a:xfrm>
                    <a:prstGeom prst="rect">
                      <a:avLst/>
                    </a:prstGeom>
                    <a:noFill/>
                  </pic:spPr>
                </pic:pic>
              </a:graphicData>
            </a:graphic>
            <wp14:sizeRelH relativeFrom="page">
              <wp14:pctWidth>0</wp14:pctWidth>
            </wp14:sizeRelH>
            <wp14:sizeRelV relativeFrom="page">
              <wp14:pctHeight>0</wp14:pctHeight>
            </wp14:sizeRelV>
          </wp:anchor>
        </w:drawing>
      </w:r>
      <w:r>
        <w:rPr>
          <w:rFonts w:ascii="UDJGFS+CMBX9"/>
          <w:color w:val="000000"/>
          <w:sz w:val="18"/>
        </w:rPr>
        <w:t>Dissertation:</w:t>
      </w:r>
      <w:r>
        <w:rPr>
          <w:rFonts w:ascii="Times New Roman"/>
          <w:color w:val="000000"/>
          <w:spacing w:val="49"/>
          <w:sz w:val="18"/>
        </w:rPr>
        <w:t xml:space="preserve"> </w:t>
      </w:r>
      <w:r>
        <w:rPr>
          <w:rFonts w:ascii="UDJGFS+CMBX9"/>
          <w:color w:val="000000"/>
          <w:sz w:val="18"/>
        </w:rPr>
        <w:t>Chapter</w:t>
      </w:r>
      <w:r>
        <w:rPr>
          <w:rFonts w:ascii="Times New Roman"/>
          <w:color w:val="000000"/>
          <w:spacing w:val="26"/>
          <w:sz w:val="18"/>
        </w:rPr>
        <w:t xml:space="preserve"> </w:t>
      </w:r>
      <w:r>
        <w:rPr>
          <w:rFonts w:ascii="UDJGFS+CMBX9"/>
          <w:color w:val="000000"/>
          <w:sz w:val="18"/>
        </w:rPr>
        <w:t>2</w:t>
      </w:r>
      <w:r>
        <w:rPr>
          <w:rFonts w:ascii="Times New Roman"/>
          <w:color w:val="000000"/>
          <w:spacing w:val="26"/>
          <w:sz w:val="18"/>
        </w:rPr>
        <w:t xml:space="preserve"> </w:t>
      </w:r>
      <w:r>
        <w:rPr>
          <w:rFonts w:ascii="UDJGFS+CMBX9"/>
          <w:color w:val="000000"/>
          <w:sz w:val="18"/>
        </w:rPr>
        <w:t>only</w:t>
      </w:r>
    </w:p>
    <w:p w14:paraId="6D1DDE5D" w14:textId="77777777" w:rsidR="00CF0253" w:rsidRDefault="00252649">
      <w:pPr>
        <w:spacing w:before="127" w:after="0" w:line="190" w:lineRule="exact"/>
        <w:jc w:val="left"/>
        <w:rPr>
          <w:rFonts w:ascii="Times New Roman"/>
          <w:color w:val="000000"/>
          <w:sz w:val="18"/>
        </w:rPr>
      </w:pPr>
      <w:proofErr w:type="spellStart"/>
      <w:r>
        <w:rPr>
          <w:rFonts w:ascii="MTBMSK+CMBXTI10"/>
          <w:color w:val="000000"/>
          <w:sz w:val="18"/>
        </w:rPr>
        <w:t>Jinmahn</w:t>
      </w:r>
      <w:proofErr w:type="spellEnd"/>
      <w:r>
        <w:rPr>
          <w:rFonts w:ascii="Times New Roman"/>
          <w:color w:val="000000"/>
          <w:spacing w:val="29"/>
          <w:sz w:val="18"/>
        </w:rPr>
        <w:t xml:space="preserve"> </w:t>
      </w:r>
      <w:r>
        <w:rPr>
          <w:rFonts w:ascii="MTBMSK+CMBXTI10"/>
          <w:color w:val="000000"/>
          <w:sz w:val="18"/>
        </w:rPr>
        <w:t>Jo</w:t>
      </w:r>
      <w:r>
        <w:rPr>
          <w:rFonts w:ascii="Times New Roman"/>
          <w:color w:val="000000"/>
          <w:spacing w:val="40"/>
          <w:sz w:val="18"/>
        </w:rPr>
        <w:t xml:space="preserve"> </w:t>
      </w:r>
      <w:r>
        <w:rPr>
          <w:rFonts w:ascii="UDJGFS+CMBX9"/>
          <w:color w:val="000000"/>
          <w:sz w:val="18"/>
        </w:rPr>
        <w:t>(ID#:</w:t>
      </w:r>
      <w:r>
        <w:rPr>
          <w:rFonts w:ascii="Times New Roman"/>
          <w:color w:val="000000"/>
          <w:spacing w:val="50"/>
          <w:sz w:val="18"/>
        </w:rPr>
        <w:t xml:space="preserve"> </w:t>
      </w:r>
      <w:r>
        <w:rPr>
          <w:rFonts w:ascii="UDJGFS+CMBX9"/>
          <w:color w:val="000000"/>
          <w:sz w:val="18"/>
        </w:rPr>
        <w:t>915528897)</w:t>
      </w:r>
    </w:p>
    <w:p w14:paraId="2DE875B2" w14:textId="77777777" w:rsidR="00CF0253" w:rsidRDefault="00252649">
      <w:pPr>
        <w:spacing w:before="579" w:after="0" w:line="237" w:lineRule="exact"/>
        <w:jc w:val="left"/>
        <w:rPr>
          <w:rFonts w:ascii="Times New Roman"/>
          <w:color w:val="000000"/>
          <w:sz w:val="20"/>
        </w:rPr>
      </w:pPr>
      <w:r>
        <w:rPr>
          <w:rFonts w:ascii="KCFTRC+CMR10"/>
          <w:color w:val="000000"/>
          <w:sz w:val="20"/>
        </w:rPr>
        <w:t>this</w:t>
      </w:r>
      <w:r>
        <w:rPr>
          <w:rFonts w:ascii="Times New Roman"/>
          <w:color w:val="000000"/>
          <w:spacing w:val="20"/>
          <w:sz w:val="20"/>
        </w:rPr>
        <w:t xml:space="preserve"> </w:t>
      </w:r>
      <w:r>
        <w:rPr>
          <w:rFonts w:ascii="KCFTRC+CMR10"/>
          <w:color w:val="000000"/>
          <w:spacing w:val="-1"/>
          <w:sz w:val="20"/>
        </w:rPr>
        <w:t>research.</w:t>
      </w:r>
      <w:hyperlink w:anchor="br12" w:history="1">
        <w:r>
          <w:rPr>
            <w:rFonts w:ascii="PTDUEJ+CMR7"/>
            <w:color w:val="000000"/>
            <w:sz w:val="21"/>
            <w:vertAlign w:val="superscript"/>
          </w:rPr>
          <w:t>14</w:t>
        </w:r>
      </w:hyperlink>
      <w:hyperlink w:anchor="br12" w:history="1">
        <w:r>
          <w:rPr>
            <w:rFonts w:ascii="Times New Roman"/>
            <w:color w:val="000000"/>
            <w:spacing w:val="57"/>
            <w:sz w:val="21"/>
            <w:vertAlign w:val="superscript"/>
          </w:rPr>
          <w:t xml:space="preserve"> </w:t>
        </w:r>
      </w:hyperlink>
      <w:r>
        <w:rPr>
          <w:rFonts w:ascii="KCFTRC+CMR10"/>
          <w:color w:val="000000"/>
          <w:spacing w:val="-1"/>
          <w:sz w:val="20"/>
        </w:rPr>
        <w:t>As</w:t>
      </w:r>
      <w:r>
        <w:rPr>
          <w:rFonts w:ascii="Times New Roman"/>
          <w:color w:val="000000"/>
          <w:spacing w:val="20"/>
          <w:sz w:val="20"/>
        </w:rPr>
        <w:t xml:space="preserve"> </w:t>
      </w:r>
      <w:r>
        <w:rPr>
          <w:rFonts w:ascii="KCFTRC+CMR10"/>
          <w:color w:val="000000"/>
          <w:sz w:val="20"/>
        </w:rPr>
        <w:t>illustrated</w:t>
      </w:r>
      <w:r>
        <w:rPr>
          <w:rFonts w:ascii="Times New Roman"/>
          <w:color w:val="000000"/>
          <w:spacing w:val="20"/>
          <w:sz w:val="20"/>
        </w:rPr>
        <w:t xml:space="preserve"> </w:t>
      </w:r>
      <w:r>
        <w:rPr>
          <w:rFonts w:ascii="KCFTRC+CMR10"/>
          <w:color w:val="000000"/>
          <w:sz w:val="20"/>
        </w:rPr>
        <w:t>in</w:t>
      </w:r>
      <w:r>
        <w:rPr>
          <w:rFonts w:ascii="Times New Roman"/>
          <w:color w:val="000000"/>
          <w:spacing w:val="20"/>
          <w:sz w:val="20"/>
        </w:rPr>
        <w:t xml:space="preserve"> </w:t>
      </w:r>
      <w:r>
        <w:rPr>
          <w:rFonts w:ascii="KCFTRC+CMR10"/>
          <w:color w:val="000000"/>
          <w:spacing w:val="-2"/>
          <w:sz w:val="20"/>
        </w:rPr>
        <w:t>Panel</w:t>
      </w:r>
      <w:r>
        <w:rPr>
          <w:rFonts w:ascii="Times New Roman"/>
          <w:color w:val="000000"/>
          <w:spacing w:val="22"/>
          <w:sz w:val="20"/>
        </w:rPr>
        <w:t xml:space="preserve"> </w:t>
      </w:r>
      <w:r>
        <w:rPr>
          <w:rFonts w:ascii="KCFTRC+CMR10"/>
          <w:color w:val="000000"/>
          <w:sz w:val="20"/>
        </w:rPr>
        <w:t>A</w:t>
      </w:r>
      <w:r>
        <w:rPr>
          <w:rFonts w:ascii="Times New Roman"/>
          <w:color w:val="000000"/>
          <w:spacing w:val="19"/>
          <w:sz w:val="20"/>
        </w:rPr>
        <w:t xml:space="preserve"> </w:t>
      </w:r>
      <w:r>
        <w:rPr>
          <w:rFonts w:ascii="KCFTRC+CMR10"/>
          <w:color w:val="000000"/>
          <w:sz w:val="20"/>
        </w:rPr>
        <w:t>of</w:t>
      </w:r>
      <w:r>
        <w:rPr>
          <w:rFonts w:ascii="Times New Roman"/>
          <w:color w:val="000000"/>
          <w:spacing w:val="20"/>
          <w:sz w:val="20"/>
        </w:rPr>
        <w:t xml:space="preserve"> </w:t>
      </w:r>
      <w:r>
        <w:rPr>
          <w:rFonts w:ascii="KCFTRC+CMR10"/>
          <w:color w:val="000000"/>
          <w:sz w:val="20"/>
        </w:rPr>
        <w:t>the</w:t>
      </w:r>
      <w:r>
        <w:rPr>
          <w:rFonts w:ascii="Times New Roman"/>
          <w:color w:val="000000"/>
          <w:spacing w:val="20"/>
          <w:sz w:val="20"/>
        </w:rPr>
        <w:t xml:space="preserve"> </w:t>
      </w:r>
      <w:r>
        <w:rPr>
          <w:rFonts w:ascii="KCFTRC+CMR10" w:hAnsi="KCFTRC+CMR10" w:cs="KCFTRC+CMR10"/>
          <w:color w:val="000000"/>
          <w:sz w:val="20"/>
        </w:rPr>
        <w:t>ﬁgure,</w:t>
      </w:r>
      <w:r>
        <w:rPr>
          <w:rFonts w:ascii="Times New Roman"/>
          <w:color w:val="000000"/>
          <w:spacing w:val="21"/>
          <w:sz w:val="20"/>
        </w:rPr>
        <w:t xml:space="preserve"> </w:t>
      </w:r>
      <w:r>
        <w:rPr>
          <w:rFonts w:ascii="KCFTRC+CMR10"/>
          <w:color w:val="000000"/>
          <w:sz w:val="20"/>
        </w:rPr>
        <w:t>household</w:t>
      </w:r>
      <w:r>
        <w:rPr>
          <w:rFonts w:ascii="Times New Roman"/>
          <w:color w:val="000000"/>
          <w:spacing w:val="20"/>
          <w:sz w:val="20"/>
        </w:rPr>
        <w:t xml:space="preserve"> </w:t>
      </w:r>
      <w:r>
        <w:rPr>
          <w:rFonts w:ascii="KCFTRC+CMR10"/>
          <w:color w:val="000000"/>
          <w:sz w:val="20"/>
        </w:rPr>
        <w:t>demand</w:t>
      </w:r>
      <w:r>
        <w:rPr>
          <w:rFonts w:ascii="Times New Roman"/>
          <w:color w:val="000000"/>
          <w:spacing w:val="20"/>
          <w:sz w:val="20"/>
        </w:rPr>
        <w:t xml:space="preserve"> </w:t>
      </w:r>
      <w:r>
        <w:rPr>
          <w:rFonts w:ascii="KCFTRC+CMR10"/>
          <w:color w:val="000000"/>
          <w:sz w:val="20"/>
        </w:rPr>
        <w:t>for</w:t>
      </w:r>
      <w:r>
        <w:rPr>
          <w:rFonts w:ascii="Times New Roman"/>
          <w:color w:val="000000"/>
          <w:spacing w:val="20"/>
          <w:sz w:val="20"/>
        </w:rPr>
        <w:t xml:space="preserve"> </w:t>
      </w:r>
      <w:r>
        <w:rPr>
          <w:rFonts w:ascii="KCFTRC+CMR10"/>
          <w:color w:val="000000"/>
          <w:spacing w:val="-1"/>
          <w:sz w:val="20"/>
        </w:rPr>
        <w:t>electricity</w:t>
      </w:r>
      <w:r>
        <w:rPr>
          <w:rFonts w:ascii="Times New Roman"/>
          <w:color w:val="000000"/>
          <w:spacing w:val="20"/>
          <w:sz w:val="20"/>
        </w:rPr>
        <w:t xml:space="preserve"> </w:t>
      </w:r>
      <w:r>
        <w:rPr>
          <w:rFonts w:ascii="KCFTRC+CMR10"/>
          <w:color w:val="000000"/>
          <w:sz w:val="20"/>
        </w:rPr>
        <w:t>grew</w:t>
      </w:r>
      <w:r>
        <w:rPr>
          <w:rFonts w:ascii="Times New Roman"/>
          <w:color w:val="000000"/>
          <w:spacing w:val="20"/>
          <w:sz w:val="20"/>
        </w:rPr>
        <w:t xml:space="preserve"> </w:t>
      </w:r>
      <w:r>
        <w:rPr>
          <w:rFonts w:ascii="KCFTRC+CMR10"/>
          <w:color w:val="000000"/>
          <w:sz w:val="20"/>
        </w:rPr>
        <w:t>gradually</w:t>
      </w:r>
      <w:r>
        <w:rPr>
          <w:rFonts w:ascii="Times New Roman"/>
          <w:color w:val="000000"/>
          <w:spacing w:val="20"/>
          <w:sz w:val="20"/>
        </w:rPr>
        <w:t xml:space="preserve"> </w:t>
      </w:r>
      <w:r>
        <w:rPr>
          <w:rFonts w:ascii="KCFTRC+CMR10"/>
          <w:color w:val="000000"/>
          <w:sz w:val="20"/>
        </w:rPr>
        <w:t>as</w:t>
      </w:r>
      <w:r>
        <w:rPr>
          <w:rFonts w:ascii="Times New Roman"/>
          <w:color w:val="000000"/>
          <w:spacing w:val="20"/>
          <w:sz w:val="20"/>
        </w:rPr>
        <w:t xml:space="preserve"> </w:t>
      </w:r>
      <w:r>
        <w:rPr>
          <w:rFonts w:ascii="KCFTRC+CMR10"/>
          <w:color w:val="000000"/>
          <w:sz w:val="20"/>
        </w:rPr>
        <w:t>the</w:t>
      </w:r>
    </w:p>
    <w:p w14:paraId="49F7F452" w14:textId="77777777" w:rsidR="00CF0253" w:rsidRDefault="00252649">
      <w:pPr>
        <w:spacing w:before="149" w:after="0" w:line="209" w:lineRule="exact"/>
        <w:jc w:val="left"/>
        <w:rPr>
          <w:rFonts w:ascii="Times New Roman"/>
          <w:color w:val="000000"/>
          <w:sz w:val="20"/>
        </w:rPr>
      </w:pPr>
      <w:r>
        <w:rPr>
          <w:rFonts w:ascii="KCFTRC+CMR10"/>
          <w:color w:val="000000"/>
          <w:sz w:val="20"/>
        </w:rPr>
        <w:t>temperature</w:t>
      </w:r>
      <w:r>
        <w:rPr>
          <w:rFonts w:ascii="Times New Roman"/>
          <w:color w:val="000000"/>
          <w:spacing w:val="17"/>
          <w:sz w:val="20"/>
        </w:rPr>
        <w:t xml:space="preserve"> </w:t>
      </w:r>
      <w:r>
        <w:rPr>
          <w:rFonts w:ascii="KCFTRC+CMR10"/>
          <w:color w:val="000000"/>
          <w:sz w:val="20"/>
        </w:rPr>
        <w:t>decreased.</w:t>
      </w:r>
      <w:r>
        <w:rPr>
          <w:rFonts w:ascii="Times New Roman"/>
          <w:color w:val="000000"/>
          <w:spacing w:val="44"/>
          <w:sz w:val="20"/>
        </w:rPr>
        <w:t xml:space="preserve"> </w:t>
      </w:r>
      <w:r>
        <w:rPr>
          <w:rFonts w:ascii="KCFTRC+CMR10"/>
          <w:color w:val="000000"/>
          <w:sz w:val="20"/>
        </w:rPr>
        <w:t>That</w:t>
      </w:r>
      <w:r>
        <w:rPr>
          <w:rFonts w:ascii="Times New Roman"/>
          <w:color w:val="000000"/>
          <w:spacing w:val="18"/>
          <w:sz w:val="20"/>
        </w:rPr>
        <w:t xml:space="preserve"> </w:t>
      </w:r>
      <w:r>
        <w:rPr>
          <w:rFonts w:ascii="KCFTRC+CMR10"/>
          <w:color w:val="000000"/>
          <w:sz w:val="20"/>
        </w:rPr>
        <w:t>is,</w:t>
      </w:r>
      <w:r>
        <w:rPr>
          <w:rFonts w:ascii="Times New Roman"/>
          <w:color w:val="000000"/>
          <w:spacing w:val="19"/>
          <w:sz w:val="20"/>
        </w:rPr>
        <w:t xml:space="preserve"> </w:t>
      </w:r>
      <w:r>
        <w:rPr>
          <w:rFonts w:ascii="KCFTRC+CMR10"/>
          <w:color w:val="000000"/>
          <w:sz w:val="20"/>
        </w:rPr>
        <w:t>for</w:t>
      </w:r>
      <w:r>
        <w:rPr>
          <w:rFonts w:ascii="Times New Roman"/>
          <w:color w:val="000000"/>
          <w:spacing w:val="18"/>
          <w:sz w:val="20"/>
        </w:rPr>
        <w:t xml:space="preserve"> </w:t>
      </w:r>
      <w:r>
        <w:rPr>
          <w:rFonts w:ascii="KCFTRC+CMR10"/>
          <w:color w:val="000000"/>
          <w:sz w:val="20"/>
        </w:rPr>
        <w:t>Irish</w:t>
      </w:r>
      <w:r>
        <w:rPr>
          <w:rFonts w:ascii="Times New Roman"/>
          <w:color w:val="000000"/>
          <w:spacing w:val="18"/>
          <w:sz w:val="20"/>
        </w:rPr>
        <w:t xml:space="preserve"> </w:t>
      </w:r>
      <w:r>
        <w:rPr>
          <w:rFonts w:ascii="KCFTRC+CMR10"/>
          <w:color w:val="000000"/>
          <w:sz w:val="20"/>
        </w:rPr>
        <w:t>households,</w:t>
      </w:r>
      <w:r>
        <w:rPr>
          <w:rFonts w:ascii="Times New Roman"/>
          <w:color w:val="000000"/>
          <w:spacing w:val="19"/>
          <w:sz w:val="20"/>
        </w:rPr>
        <w:t xml:space="preserve"> </w:t>
      </w:r>
      <w:r>
        <w:rPr>
          <w:rFonts w:ascii="KCFTRC+CMR10"/>
          <w:color w:val="000000"/>
          <w:sz w:val="20"/>
        </w:rPr>
        <w:t>in</w:t>
      </w:r>
      <w:r>
        <w:rPr>
          <w:rFonts w:ascii="Times New Roman"/>
          <w:color w:val="000000"/>
          <w:spacing w:val="18"/>
          <w:sz w:val="20"/>
        </w:rPr>
        <w:t xml:space="preserve"> </w:t>
      </w:r>
      <w:r>
        <w:rPr>
          <w:rFonts w:ascii="KCFTRC+CMR10"/>
          <w:color w:val="000000"/>
          <w:sz w:val="20"/>
        </w:rPr>
        <w:t>addition</w:t>
      </w:r>
      <w:r>
        <w:rPr>
          <w:rFonts w:ascii="Times New Roman"/>
          <w:color w:val="000000"/>
          <w:spacing w:val="18"/>
          <w:sz w:val="20"/>
        </w:rPr>
        <w:t xml:space="preserve"> </w:t>
      </w:r>
      <w:r>
        <w:rPr>
          <w:rFonts w:ascii="KCFTRC+CMR10"/>
          <w:color w:val="000000"/>
          <w:sz w:val="20"/>
        </w:rPr>
        <w:t>to</w:t>
      </w:r>
      <w:r>
        <w:rPr>
          <w:rFonts w:ascii="Times New Roman"/>
          <w:color w:val="000000"/>
          <w:spacing w:val="18"/>
          <w:sz w:val="20"/>
        </w:rPr>
        <w:t xml:space="preserve"> </w:t>
      </w:r>
      <w:r>
        <w:rPr>
          <w:rFonts w:ascii="KCFTRC+CMR10"/>
          <w:color w:val="000000"/>
          <w:sz w:val="20"/>
        </w:rPr>
        <w:t>temperature-insensitive</w:t>
      </w:r>
      <w:r>
        <w:rPr>
          <w:rFonts w:ascii="Times New Roman"/>
          <w:color w:val="000000"/>
          <w:spacing w:val="18"/>
          <w:sz w:val="20"/>
        </w:rPr>
        <w:t xml:space="preserve"> </w:t>
      </w:r>
      <w:r>
        <w:rPr>
          <w:rFonts w:ascii="KCFTRC+CMR10"/>
          <w:color w:val="000000"/>
          <w:spacing w:val="-1"/>
          <w:sz w:val="20"/>
        </w:rPr>
        <w:t>electricity</w:t>
      </w:r>
      <w:r>
        <w:rPr>
          <w:rFonts w:ascii="Times New Roman"/>
          <w:color w:val="000000"/>
          <w:spacing w:val="19"/>
          <w:sz w:val="20"/>
        </w:rPr>
        <w:t xml:space="preserve"> </w:t>
      </w:r>
      <w:r>
        <w:rPr>
          <w:rFonts w:ascii="KCFTRC+CMR10"/>
          <w:color w:val="000000"/>
          <w:sz w:val="20"/>
        </w:rPr>
        <w:t>demand</w:t>
      </w:r>
    </w:p>
    <w:p w14:paraId="4864D2A4" w14:textId="77777777" w:rsidR="00CF0253" w:rsidRDefault="00252649">
      <w:pPr>
        <w:spacing w:before="149" w:after="0" w:line="209" w:lineRule="exact"/>
        <w:jc w:val="left"/>
        <w:rPr>
          <w:rFonts w:ascii="Times New Roman"/>
          <w:color w:val="000000"/>
          <w:sz w:val="20"/>
        </w:rPr>
      </w:pPr>
      <w:r>
        <w:rPr>
          <w:rFonts w:ascii="KCFTRC+CMR10"/>
          <w:color w:val="000000"/>
          <w:sz w:val="20"/>
        </w:rPr>
        <w:t>(i.e.,</w:t>
      </w:r>
      <w:r>
        <w:rPr>
          <w:rFonts w:ascii="Times New Roman"/>
          <w:color w:val="000000"/>
          <w:spacing w:val="5"/>
          <w:sz w:val="20"/>
        </w:rPr>
        <w:t xml:space="preserve"> </w:t>
      </w:r>
      <w:r>
        <w:rPr>
          <w:rFonts w:ascii="KCFTRC+CMR10"/>
          <w:color w:val="000000"/>
          <w:sz w:val="20"/>
        </w:rPr>
        <w:t>for</w:t>
      </w:r>
      <w:r>
        <w:rPr>
          <w:rFonts w:ascii="Times New Roman"/>
          <w:color w:val="000000"/>
          <w:spacing w:val="2"/>
          <w:sz w:val="20"/>
        </w:rPr>
        <w:t xml:space="preserve"> </w:t>
      </w:r>
      <w:r>
        <w:rPr>
          <w:rFonts w:ascii="KCFTRC+CMR10"/>
          <w:color w:val="000000"/>
          <w:sz w:val="20"/>
        </w:rPr>
        <w:t>non-temperature-control</w:t>
      </w:r>
      <w:r>
        <w:rPr>
          <w:rFonts w:ascii="Times New Roman"/>
          <w:color w:val="000000"/>
          <w:spacing w:val="2"/>
          <w:sz w:val="20"/>
        </w:rPr>
        <w:t xml:space="preserve"> </w:t>
      </w:r>
      <w:r>
        <w:rPr>
          <w:rFonts w:ascii="KCFTRC+CMR10"/>
          <w:color w:val="000000"/>
          <w:sz w:val="20"/>
        </w:rPr>
        <w:t>uses),</w:t>
      </w:r>
      <w:r>
        <w:rPr>
          <w:rFonts w:ascii="Times New Roman"/>
          <w:color w:val="000000"/>
          <w:spacing w:val="5"/>
          <w:sz w:val="20"/>
        </w:rPr>
        <w:t xml:space="preserve"> </w:t>
      </w:r>
      <w:r>
        <w:rPr>
          <w:rFonts w:ascii="KCFTRC+CMR10"/>
          <w:color w:val="000000"/>
          <w:sz w:val="20"/>
        </w:rPr>
        <w:t>there</w:t>
      </w:r>
      <w:r>
        <w:rPr>
          <w:rFonts w:ascii="Times New Roman"/>
          <w:color w:val="000000"/>
          <w:spacing w:val="2"/>
          <w:sz w:val="20"/>
        </w:rPr>
        <w:t xml:space="preserve"> </w:t>
      </w:r>
      <w:r>
        <w:rPr>
          <w:rFonts w:ascii="KCFTRC+CMR10"/>
          <w:color w:val="000000"/>
          <w:spacing w:val="-3"/>
          <w:sz w:val="20"/>
        </w:rPr>
        <w:t>was</w:t>
      </w:r>
      <w:r>
        <w:rPr>
          <w:rFonts w:ascii="Times New Roman"/>
          <w:color w:val="000000"/>
          <w:spacing w:val="5"/>
          <w:sz w:val="20"/>
        </w:rPr>
        <w:t xml:space="preserve"> </w:t>
      </w:r>
      <w:r>
        <w:rPr>
          <w:rFonts w:ascii="KCFTRC+CMR10"/>
          <w:color w:val="000000"/>
          <w:sz w:val="20"/>
        </w:rPr>
        <w:t>a</w:t>
      </w:r>
      <w:r>
        <w:rPr>
          <w:rFonts w:ascii="Times New Roman"/>
          <w:color w:val="000000"/>
          <w:spacing w:val="2"/>
          <w:sz w:val="20"/>
        </w:rPr>
        <w:t xml:space="preserve"> </w:t>
      </w:r>
      <w:r>
        <w:rPr>
          <w:rFonts w:ascii="KCFTRC+CMR10"/>
          <w:color w:val="000000"/>
          <w:sz w:val="20"/>
        </w:rPr>
        <w:t>sizeable</w:t>
      </w:r>
      <w:r>
        <w:rPr>
          <w:rFonts w:ascii="Times New Roman"/>
          <w:color w:val="000000"/>
          <w:spacing w:val="2"/>
          <w:sz w:val="20"/>
        </w:rPr>
        <w:t xml:space="preserve"> </w:t>
      </w:r>
      <w:r>
        <w:rPr>
          <w:rFonts w:ascii="KCFTRC+CMR10"/>
          <w:color w:val="000000"/>
          <w:spacing w:val="-1"/>
          <w:sz w:val="20"/>
        </w:rPr>
        <w:t>electricity</w:t>
      </w:r>
      <w:r>
        <w:rPr>
          <w:rFonts w:ascii="Times New Roman"/>
          <w:color w:val="000000"/>
          <w:spacing w:val="3"/>
          <w:sz w:val="20"/>
        </w:rPr>
        <w:t xml:space="preserve"> </w:t>
      </w:r>
      <w:r>
        <w:rPr>
          <w:rFonts w:ascii="KCFTRC+CMR10"/>
          <w:color w:val="000000"/>
          <w:sz w:val="20"/>
        </w:rPr>
        <w:t>demand</w:t>
      </w:r>
      <w:r>
        <w:rPr>
          <w:rFonts w:ascii="Times New Roman"/>
          <w:color w:val="000000"/>
          <w:spacing w:val="2"/>
          <w:sz w:val="20"/>
        </w:rPr>
        <w:t xml:space="preserve"> </w:t>
      </w:r>
      <w:r>
        <w:rPr>
          <w:rFonts w:ascii="KCFTRC+CMR10"/>
          <w:color w:val="000000"/>
          <w:sz w:val="20"/>
        </w:rPr>
        <w:t>for</w:t>
      </w:r>
      <w:r>
        <w:rPr>
          <w:rFonts w:ascii="Times New Roman"/>
          <w:color w:val="000000"/>
          <w:spacing w:val="2"/>
          <w:sz w:val="20"/>
        </w:rPr>
        <w:t xml:space="preserve"> </w:t>
      </w:r>
      <w:r>
        <w:rPr>
          <w:rFonts w:ascii="KCFTRC+CMR10"/>
          <w:color w:val="000000"/>
          <w:sz w:val="20"/>
        </w:rPr>
        <w:t>heating</w:t>
      </w:r>
      <w:r>
        <w:rPr>
          <w:rFonts w:ascii="Times New Roman"/>
          <w:color w:val="000000"/>
          <w:spacing w:val="2"/>
          <w:sz w:val="20"/>
        </w:rPr>
        <w:t xml:space="preserve"> </w:t>
      </w:r>
      <w:r>
        <w:rPr>
          <w:rFonts w:ascii="KCFTRC+CMR10"/>
          <w:color w:val="000000"/>
          <w:sz w:val="20"/>
        </w:rPr>
        <w:t>(i.e.,</w:t>
      </w:r>
      <w:r>
        <w:rPr>
          <w:rFonts w:ascii="Times New Roman"/>
          <w:color w:val="000000"/>
          <w:spacing w:val="5"/>
          <w:sz w:val="20"/>
        </w:rPr>
        <w:t xml:space="preserve"> </w:t>
      </w:r>
      <w:r>
        <w:rPr>
          <w:rFonts w:ascii="KCFTRC+CMR10"/>
          <w:color w:val="000000"/>
          <w:sz w:val="20"/>
        </w:rPr>
        <w:t>for</w:t>
      </w:r>
      <w:r>
        <w:rPr>
          <w:rFonts w:ascii="Times New Roman"/>
          <w:color w:val="000000"/>
          <w:spacing w:val="2"/>
          <w:sz w:val="20"/>
        </w:rPr>
        <w:t xml:space="preserve"> </w:t>
      </w:r>
      <w:r>
        <w:rPr>
          <w:rFonts w:ascii="KCFTRC+CMR10"/>
          <w:color w:val="000000"/>
          <w:sz w:val="20"/>
        </w:rPr>
        <w:t>temperature-</w:t>
      </w:r>
    </w:p>
    <w:p w14:paraId="5EF1CA26"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control</w:t>
      </w:r>
      <w:r>
        <w:rPr>
          <w:rFonts w:ascii="Times New Roman"/>
          <w:color w:val="000000"/>
          <w:spacing w:val="20"/>
          <w:sz w:val="20"/>
        </w:rPr>
        <w:t xml:space="preserve"> </w:t>
      </w:r>
      <w:r>
        <w:rPr>
          <w:rFonts w:ascii="KCFTRC+CMR10"/>
          <w:color w:val="000000"/>
          <w:sz w:val="20"/>
        </w:rPr>
        <w:t>uses),</w:t>
      </w:r>
      <w:r>
        <w:rPr>
          <w:rFonts w:ascii="Times New Roman"/>
          <w:color w:val="000000"/>
          <w:spacing w:val="20"/>
          <w:sz w:val="20"/>
        </w:rPr>
        <w:t xml:space="preserve"> </w:t>
      </w:r>
      <w:r>
        <w:rPr>
          <w:rFonts w:ascii="KCFTRC+CMR10"/>
          <w:color w:val="000000"/>
          <w:spacing w:val="-2"/>
          <w:sz w:val="20"/>
        </w:rPr>
        <w:t>which</w:t>
      </w:r>
      <w:r>
        <w:rPr>
          <w:rFonts w:ascii="Times New Roman"/>
          <w:color w:val="000000"/>
          <w:spacing w:val="21"/>
          <w:sz w:val="20"/>
        </w:rPr>
        <w:t xml:space="preserve"> </w:t>
      </w:r>
      <w:r>
        <w:rPr>
          <w:rFonts w:ascii="KCFTRC+CMR10"/>
          <w:color w:val="000000"/>
          <w:sz w:val="20"/>
        </w:rPr>
        <w:t>seems</w:t>
      </w:r>
      <w:r>
        <w:rPr>
          <w:rFonts w:ascii="Times New Roman"/>
          <w:color w:val="000000"/>
          <w:spacing w:val="19"/>
          <w:sz w:val="20"/>
        </w:rPr>
        <w:t xml:space="preserve"> </w:t>
      </w:r>
      <w:r>
        <w:rPr>
          <w:rFonts w:ascii="KCFTRC+CMR10"/>
          <w:color w:val="000000"/>
          <w:sz w:val="20"/>
        </w:rPr>
        <w:t>to</w:t>
      </w:r>
      <w:r>
        <w:rPr>
          <w:rFonts w:ascii="Times New Roman"/>
          <w:color w:val="000000"/>
          <w:spacing w:val="19"/>
          <w:sz w:val="20"/>
        </w:rPr>
        <w:t xml:space="preserve"> </w:t>
      </w:r>
      <w:r>
        <w:rPr>
          <w:rFonts w:ascii="KCFTRC+CMR10"/>
          <w:color w:val="000000"/>
          <w:spacing w:val="5"/>
          <w:sz w:val="20"/>
        </w:rPr>
        <w:t>be</w:t>
      </w:r>
      <w:r>
        <w:rPr>
          <w:rFonts w:ascii="Times New Roman"/>
          <w:color w:val="000000"/>
          <w:spacing w:val="14"/>
          <w:sz w:val="20"/>
        </w:rPr>
        <w:t xml:space="preserve"> </w:t>
      </w:r>
      <w:r>
        <w:rPr>
          <w:rFonts w:ascii="KCFTRC+CMR10"/>
          <w:color w:val="000000"/>
          <w:sz w:val="20"/>
        </w:rPr>
        <w:t>highly</w:t>
      </w:r>
      <w:r>
        <w:rPr>
          <w:rFonts w:ascii="Times New Roman"/>
          <w:color w:val="000000"/>
          <w:spacing w:val="20"/>
          <w:sz w:val="20"/>
        </w:rPr>
        <w:t xml:space="preserve"> </w:t>
      </w:r>
      <w:r>
        <w:rPr>
          <w:rFonts w:ascii="KCFTRC+CMR10"/>
          <w:color w:val="000000"/>
          <w:sz w:val="20"/>
        </w:rPr>
        <w:t>responsive</w:t>
      </w:r>
      <w:r>
        <w:rPr>
          <w:rFonts w:ascii="Times New Roman"/>
          <w:color w:val="000000"/>
          <w:spacing w:val="19"/>
          <w:sz w:val="20"/>
        </w:rPr>
        <w:t xml:space="preserve"> </w:t>
      </w:r>
      <w:r>
        <w:rPr>
          <w:rFonts w:ascii="KCFTRC+CMR10"/>
          <w:color w:val="000000"/>
          <w:sz w:val="20"/>
        </w:rPr>
        <w:t>to</w:t>
      </w:r>
      <w:r>
        <w:rPr>
          <w:rFonts w:ascii="Times New Roman"/>
          <w:color w:val="000000"/>
          <w:spacing w:val="19"/>
          <w:sz w:val="20"/>
        </w:rPr>
        <w:t xml:space="preserve"> </w:t>
      </w:r>
      <w:r>
        <w:rPr>
          <w:rFonts w:ascii="KCFTRC+CMR10"/>
          <w:color w:val="000000"/>
          <w:sz w:val="20"/>
        </w:rPr>
        <w:t>temperature</w:t>
      </w:r>
      <w:r>
        <w:rPr>
          <w:rFonts w:ascii="Times New Roman"/>
          <w:color w:val="000000"/>
          <w:spacing w:val="19"/>
          <w:sz w:val="20"/>
        </w:rPr>
        <w:t xml:space="preserve"> </w:t>
      </w:r>
      <w:r>
        <w:rPr>
          <w:rFonts w:ascii="KCFTRC+CMR10"/>
          <w:color w:val="000000"/>
          <w:spacing w:val="-1"/>
          <w:sz w:val="20"/>
        </w:rPr>
        <w:t>variations.</w:t>
      </w:r>
      <w:r>
        <w:rPr>
          <w:rFonts w:ascii="Times New Roman"/>
          <w:color w:val="000000"/>
          <w:spacing w:val="49"/>
          <w:sz w:val="20"/>
        </w:rPr>
        <w:t xml:space="preserve"> </w:t>
      </w:r>
      <w:r>
        <w:rPr>
          <w:rFonts w:ascii="KCFTRC+CMR10"/>
          <w:color w:val="000000"/>
          <w:sz w:val="20"/>
        </w:rPr>
        <w:t>In</w:t>
      </w:r>
      <w:r>
        <w:rPr>
          <w:rFonts w:ascii="Times New Roman"/>
          <w:color w:val="000000"/>
          <w:spacing w:val="19"/>
          <w:sz w:val="20"/>
        </w:rPr>
        <w:t xml:space="preserve"> </w:t>
      </w:r>
      <w:r>
        <w:rPr>
          <w:rFonts w:ascii="KCFTRC+CMR10"/>
          <w:color w:val="000000"/>
          <w:sz w:val="20"/>
        </w:rPr>
        <w:t>this</w:t>
      </w:r>
      <w:r>
        <w:rPr>
          <w:rFonts w:ascii="Times New Roman"/>
          <w:color w:val="000000"/>
          <w:spacing w:val="19"/>
          <w:sz w:val="20"/>
        </w:rPr>
        <w:t xml:space="preserve"> </w:t>
      </w:r>
      <w:r>
        <w:rPr>
          <w:rFonts w:ascii="KCFTRC+CMR10"/>
          <w:color w:val="000000"/>
          <w:spacing w:val="-1"/>
          <w:sz w:val="20"/>
        </w:rPr>
        <w:t>research,</w:t>
      </w:r>
      <w:r>
        <w:rPr>
          <w:rFonts w:ascii="Times New Roman"/>
          <w:color w:val="000000"/>
          <w:spacing w:val="21"/>
          <w:sz w:val="20"/>
        </w:rPr>
        <w:t xml:space="preserve"> </w:t>
      </w:r>
      <w:r>
        <w:rPr>
          <w:rFonts w:ascii="KCFTRC+CMR10"/>
          <w:color w:val="000000"/>
          <w:sz w:val="20"/>
        </w:rPr>
        <w:t>I</w:t>
      </w:r>
      <w:r>
        <w:rPr>
          <w:rFonts w:ascii="Times New Roman"/>
          <w:color w:val="000000"/>
          <w:spacing w:val="19"/>
          <w:sz w:val="20"/>
        </w:rPr>
        <w:t xml:space="preserve"> </w:t>
      </w:r>
      <w:r>
        <w:rPr>
          <w:rFonts w:ascii="KCFTRC+CMR10"/>
          <w:color w:val="000000"/>
          <w:sz w:val="20"/>
        </w:rPr>
        <w:t>determine</w:t>
      </w:r>
      <w:r>
        <w:rPr>
          <w:rFonts w:ascii="Times New Roman"/>
          <w:color w:val="000000"/>
          <w:spacing w:val="19"/>
          <w:sz w:val="20"/>
        </w:rPr>
        <w:t xml:space="preserve"> </w:t>
      </w:r>
      <w:r>
        <w:rPr>
          <w:rFonts w:ascii="KCFTRC+CMR10"/>
          <w:color w:val="000000"/>
          <w:sz w:val="20"/>
        </w:rPr>
        <w:t>not</w:t>
      </w:r>
    </w:p>
    <w:p w14:paraId="7CE4F535" w14:textId="77777777" w:rsidR="00CF0253" w:rsidRDefault="00252649">
      <w:pPr>
        <w:spacing w:before="149" w:after="0" w:line="209" w:lineRule="exact"/>
        <w:jc w:val="left"/>
        <w:rPr>
          <w:rFonts w:ascii="Times New Roman"/>
          <w:color w:val="000000"/>
          <w:sz w:val="20"/>
        </w:rPr>
      </w:pPr>
      <w:r>
        <w:rPr>
          <w:rFonts w:ascii="KCFTRC+CMR10"/>
          <w:color w:val="000000"/>
          <w:sz w:val="20"/>
        </w:rPr>
        <w:t>only</w:t>
      </w:r>
      <w:r>
        <w:rPr>
          <w:rFonts w:ascii="Times New Roman"/>
          <w:color w:val="000000"/>
          <w:spacing w:val="7"/>
          <w:sz w:val="20"/>
        </w:rPr>
        <w:t xml:space="preserve"> </w:t>
      </w:r>
      <w:r>
        <w:rPr>
          <w:rFonts w:ascii="KCFTRC+CMR10"/>
          <w:color w:val="000000"/>
          <w:spacing w:val="-3"/>
          <w:sz w:val="20"/>
        </w:rPr>
        <w:t>how</w:t>
      </w:r>
      <w:r>
        <w:rPr>
          <w:rFonts w:ascii="Times New Roman"/>
          <w:color w:val="000000"/>
          <w:spacing w:val="10"/>
          <w:sz w:val="20"/>
        </w:rPr>
        <w:t xml:space="preserve"> </w:t>
      </w:r>
      <w:r>
        <w:rPr>
          <w:rFonts w:ascii="KCFTRC+CMR10"/>
          <w:color w:val="000000"/>
          <w:spacing w:val="-4"/>
          <w:sz w:val="20"/>
        </w:rPr>
        <w:t>much</w:t>
      </w:r>
      <w:r>
        <w:rPr>
          <w:rFonts w:ascii="Times New Roman"/>
          <w:color w:val="000000"/>
          <w:spacing w:val="11"/>
          <w:sz w:val="20"/>
        </w:rPr>
        <w:t xml:space="preserve"> </w:t>
      </w:r>
      <w:r>
        <w:rPr>
          <w:rFonts w:ascii="KCFTRC+CMR10"/>
          <w:color w:val="000000"/>
          <w:spacing w:val="-1"/>
          <w:sz w:val="20"/>
        </w:rPr>
        <w:t>variations</w:t>
      </w:r>
      <w:r>
        <w:rPr>
          <w:rFonts w:ascii="Times New Roman"/>
          <w:color w:val="000000"/>
          <w:spacing w:val="9"/>
          <w:sz w:val="20"/>
        </w:rPr>
        <w:t xml:space="preserve"> </w:t>
      </w:r>
      <w:r>
        <w:rPr>
          <w:rFonts w:ascii="KCFTRC+CMR10"/>
          <w:color w:val="000000"/>
          <w:sz w:val="20"/>
        </w:rPr>
        <w:t>in</w:t>
      </w:r>
      <w:r>
        <w:rPr>
          <w:rFonts w:ascii="Times New Roman"/>
          <w:color w:val="000000"/>
          <w:spacing w:val="7"/>
          <w:sz w:val="20"/>
        </w:rPr>
        <w:t xml:space="preserve"> </w:t>
      </w:r>
      <w:r>
        <w:rPr>
          <w:rFonts w:ascii="KCFTRC+CMR10"/>
          <w:color w:val="000000"/>
          <w:sz w:val="20"/>
        </w:rPr>
        <w:t>household</w:t>
      </w:r>
      <w:r>
        <w:rPr>
          <w:rFonts w:ascii="Times New Roman"/>
          <w:color w:val="000000"/>
          <w:spacing w:val="7"/>
          <w:sz w:val="20"/>
        </w:rPr>
        <w:t xml:space="preserve"> </w:t>
      </w:r>
      <w:r>
        <w:rPr>
          <w:rFonts w:ascii="KCFTRC+CMR10"/>
          <w:color w:val="000000"/>
          <w:spacing w:val="-1"/>
          <w:sz w:val="20"/>
        </w:rPr>
        <w:t>electricity</w:t>
      </w:r>
      <w:r>
        <w:rPr>
          <w:rFonts w:ascii="Times New Roman"/>
          <w:color w:val="000000"/>
          <w:spacing w:val="8"/>
          <w:sz w:val="20"/>
        </w:rPr>
        <w:t xml:space="preserve"> </w:t>
      </w:r>
      <w:r>
        <w:rPr>
          <w:rFonts w:ascii="KCFTRC+CMR10"/>
          <w:color w:val="000000"/>
          <w:sz w:val="20"/>
        </w:rPr>
        <w:t>consumption</w:t>
      </w:r>
      <w:r>
        <w:rPr>
          <w:rFonts w:ascii="Times New Roman"/>
          <w:color w:val="000000"/>
          <w:spacing w:val="7"/>
          <w:sz w:val="20"/>
        </w:rPr>
        <w:t xml:space="preserve"> </w:t>
      </w:r>
      <w:r>
        <w:rPr>
          <w:rFonts w:ascii="KCFTRC+CMR10"/>
          <w:color w:val="000000"/>
          <w:spacing w:val="1"/>
          <w:sz w:val="20"/>
        </w:rPr>
        <w:t>occur,</w:t>
      </w:r>
      <w:r>
        <w:rPr>
          <w:rFonts w:ascii="Times New Roman"/>
          <w:color w:val="000000"/>
          <w:spacing w:val="8"/>
          <w:sz w:val="20"/>
        </w:rPr>
        <w:t xml:space="preserve"> </w:t>
      </w:r>
      <w:r>
        <w:rPr>
          <w:rFonts w:ascii="KCFTRC+CMR10"/>
          <w:color w:val="000000"/>
          <w:sz w:val="20"/>
        </w:rPr>
        <w:t>on</w:t>
      </w:r>
      <w:r>
        <w:rPr>
          <w:rFonts w:ascii="Times New Roman"/>
          <w:color w:val="000000"/>
          <w:spacing w:val="7"/>
          <w:sz w:val="20"/>
        </w:rPr>
        <w:t xml:space="preserve"> </w:t>
      </w:r>
      <w:r>
        <w:rPr>
          <w:rFonts w:ascii="KCFTRC+CMR10"/>
          <w:color w:val="000000"/>
          <w:spacing w:val="-2"/>
          <w:sz w:val="20"/>
        </w:rPr>
        <w:t>average,</w:t>
      </w:r>
      <w:r>
        <w:rPr>
          <w:rFonts w:ascii="Times New Roman"/>
          <w:color w:val="000000"/>
          <w:spacing w:val="11"/>
          <w:sz w:val="20"/>
        </w:rPr>
        <w:t xml:space="preserve"> </w:t>
      </w:r>
      <w:r>
        <w:rPr>
          <w:rFonts w:ascii="KCFTRC+CMR10"/>
          <w:color w:val="000000"/>
          <w:sz w:val="20"/>
        </w:rPr>
        <w:t>in</w:t>
      </w:r>
      <w:r>
        <w:rPr>
          <w:rFonts w:ascii="Times New Roman"/>
          <w:color w:val="000000"/>
          <w:spacing w:val="7"/>
          <w:sz w:val="20"/>
        </w:rPr>
        <w:t xml:space="preserve"> </w:t>
      </w:r>
      <w:r>
        <w:rPr>
          <w:rFonts w:ascii="KCFTRC+CMR10"/>
          <w:color w:val="000000"/>
          <w:spacing w:val="1"/>
          <w:sz w:val="20"/>
        </w:rPr>
        <w:t>response</w:t>
      </w:r>
      <w:r>
        <w:rPr>
          <w:rFonts w:ascii="Times New Roman"/>
          <w:color w:val="000000"/>
          <w:spacing w:val="7"/>
          <w:sz w:val="20"/>
        </w:rPr>
        <w:t xml:space="preserve"> </w:t>
      </w:r>
      <w:r>
        <w:rPr>
          <w:rFonts w:ascii="KCFTRC+CMR10"/>
          <w:color w:val="000000"/>
          <w:sz w:val="20"/>
        </w:rPr>
        <w:t>to</w:t>
      </w:r>
      <w:r>
        <w:rPr>
          <w:rFonts w:ascii="Times New Roman"/>
          <w:color w:val="000000"/>
          <w:spacing w:val="7"/>
          <w:sz w:val="20"/>
        </w:rPr>
        <w:t xml:space="preserve"> </w:t>
      </w:r>
      <w:r>
        <w:rPr>
          <w:rFonts w:ascii="KCFTRC+CMR10"/>
          <w:color w:val="000000"/>
          <w:sz w:val="20"/>
        </w:rPr>
        <w:t>the</w:t>
      </w:r>
      <w:r>
        <w:rPr>
          <w:rFonts w:ascii="Times New Roman"/>
          <w:color w:val="000000"/>
          <w:spacing w:val="7"/>
          <w:sz w:val="20"/>
        </w:rPr>
        <w:t xml:space="preserve"> </w:t>
      </w:r>
      <w:r>
        <w:rPr>
          <w:rFonts w:ascii="KCFTRC+CMR10"/>
          <w:color w:val="000000"/>
          <w:spacing w:val="-2"/>
          <w:sz w:val="20"/>
        </w:rPr>
        <w:t>deployment</w:t>
      </w:r>
    </w:p>
    <w:p w14:paraId="769FF78C" w14:textId="77777777" w:rsidR="00CF0253" w:rsidRDefault="00252649">
      <w:pPr>
        <w:spacing w:before="149" w:after="0" w:line="209" w:lineRule="exact"/>
        <w:jc w:val="left"/>
        <w:rPr>
          <w:rFonts w:ascii="Times New Roman"/>
          <w:color w:val="000000"/>
          <w:sz w:val="20"/>
        </w:rPr>
      </w:pPr>
      <w:r>
        <w:rPr>
          <w:rFonts w:ascii="KCFTRC+CMR10"/>
          <w:color w:val="000000"/>
          <w:sz w:val="20"/>
        </w:rPr>
        <w:t>of</w:t>
      </w:r>
      <w:r>
        <w:rPr>
          <w:rFonts w:ascii="Times New Roman"/>
          <w:color w:val="000000"/>
          <w:spacing w:val="31"/>
          <w:sz w:val="20"/>
        </w:rPr>
        <w:t xml:space="preserve"> </w:t>
      </w:r>
      <w:r>
        <w:rPr>
          <w:rFonts w:ascii="KCFTRC+CMR10"/>
          <w:color w:val="000000"/>
          <w:sz w:val="20"/>
        </w:rPr>
        <w:t>the</w:t>
      </w:r>
      <w:r>
        <w:rPr>
          <w:rFonts w:ascii="Times New Roman"/>
          <w:color w:val="000000"/>
          <w:spacing w:val="31"/>
          <w:sz w:val="20"/>
        </w:rPr>
        <w:t xml:space="preserve"> </w:t>
      </w:r>
      <w:r>
        <w:rPr>
          <w:rFonts w:ascii="KCFTRC+CMR10"/>
          <w:color w:val="000000"/>
          <w:sz w:val="20"/>
        </w:rPr>
        <w:t>TOU</w:t>
      </w:r>
      <w:r>
        <w:rPr>
          <w:rFonts w:ascii="Times New Roman"/>
          <w:color w:val="000000"/>
          <w:spacing w:val="31"/>
          <w:sz w:val="20"/>
        </w:rPr>
        <w:t xml:space="preserve"> </w:t>
      </w:r>
      <w:r>
        <w:rPr>
          <w:rFonts w:ascii="KCFTRC+CMR10" w:hAnsi="KCFTRC+CMR10" w:cs="KCFTRC+CMR10"/>
          <w:color w:val="000000"/>
          <w:sz w:val="20"/>
        </w:rPr>
        <w:t>tariﬀs</w:t>
      </w:r>
      <w:r>
        <w:rPr>
          <w:rFonts w:ascii="Times New Roman"/>
          <w:color w:val="000000"/>
          <w:spacing w:val="31"/>
          <w:sz w:val="20"/>
        </w:rPr>
        <w:t xml:space="preserve"> </w:t>
      </w:r>
      <w:r>
        <w:rPr>
          <w:rFonts w:ascii="KCFTRC+CMR10"/>
          <w:color w:val="000000"/>
          <w:sz w:val="20"/>
        </w:rPr>
        <w:t>but</w:t>
      </w:r>
      <w:r>
        <w:rPr>
          <w:rFonts w:ascii="Times New Roman"/>
          <w:color w:val="000000"/>
          <w:spacing w:val="31"/>
          <w:sz w:val="20"/>
        </w:rPr>
        <w:t xml:space="preserve"> </w:t>
      </w:r>
      <w:r>
        <w:rPr>
          <w:rFonts w:ascii="KCFTRC+CMR10"/>
          <w:color w:val="000000"/>
          <w:sz w:val="20"/>
        </w:rPr>
        <w:t>also</w:t>
      </w:r>
      <w:r>
        <w:rPr>
          <w:rFonts w:ascii="Times New Roman"/>
          <w:color w:val="000000"/>
          <w:spacing w:val="31"/>
          <w:sz w:val="20"/>
        </w:rPr>
        <w:t xml:space="preserve"> </w:t>
      </w:r>
      <w:r>
        <w:rPr>
          <w:rFonts w:ascii="KCFTRC+CMR10"/>
          <w:color w:val="000000"/>
          <w:spacing w:val="-3"/>
          <w:sz w:val="20"/>
        </w:rPr>
        <w:t>how</w:t>
      </w:r>
      <w:r>
        <w:rPr>
          <w:rFonts w:ascii="Times New Roman"/>
          <w:color w:val="000000"/>
          <w:spacing w:val="34"/>
          <w:sz w:val="20"/>
        </w:rPr>
        <w:t xml:space="preserve"> </w:t>
      </w:r>
      <w:r>
        <w:rPr>
          <w:rFonts w:ascii="KCFTRC+CMR10"/>
          <w:color w:val="000000"/>
          <w:sz w:val="20"/>
        </w:rPr>
        <w:t>their</w:t>
      </w:r>
      <w:r>
        <w:rPr>
          <w:rFonts w:ascii="Times New Roman"/>
          <w:color w:val="000000"/>
          <w:spacing w:val="31"/>
          <w:sz w:val="20"/>
        </w:rPr>
        <w:t xml:space="preserve"> </w:t>
      </w:r>
      <w:r>
        <w:rPr>
          <w:rFonts w:ascii="KCFTRC+CMR10"/>
          <w:color w:val="000000"/>
          <w:sz w:val="20"/>
        </w:rPr>
        <w:t>impact</w:t>
      </w:r>
      <w:r>
        <w:rPr>
          <w:rFonts w:ascii="Times New Roman"/>
          <w:color w:val="000000"/>
          <w:spacing w:val="31"/>
          <w:sz w:val="20"/>
        </w:rPr>
        <w:t xml:space="preserve"> </w:t>
      </w:r>
      <w:r>
        <w:rPr>
          <w:rFonts w:ascii="KCFTRC+CMR10"/>
          <w:color w:val="000000"/>
          <w:spacing w:val="-2"/>
          <w:sz w:val="20"/>
        </w:rPr>
        <w:t>varies</w:t>
      </w:r>
      <w:r>
        <w:rPr>
          <w:rFonts w:ascii="Times New Roman"/>
          <w:color w:val="000000"/>
          <w:spacing w:val="34"/>
          <w:sz w:val="20"/>
        </w:rPr>
        <w:t xml:space="preserve"> </w:t>
      </w:r>
      <w:r>
        <w:rPr>
          <w:rFonts w:ascii="KCFTRC+CMR10"/>
          <w:color w:val="000000"/>
          <w:sz w:val="20"/>
        </w:rPr>
        <w:t>according</w:t>
      </w:r>
      <w:r>
        <w:rPr>
          <w:rFonts w:ascii="Times New Roman"/>
          <w:color w:val="000000"/>
          <w:spacing w:val="31"/>
          <w:sz w:val="20"/>
        </w:rPr>
        <w:t xml:space="preserve"> </w:t>
      </w:r>
      <w:r>
        <w:rPr>
          <w:rFonts w:ascii="KCFTRC+CMR10"/>
          <w:color w:val="000000"/>
          <w:sz w:val="20"/>
        </w:rPr>
        <w:t>to</w:t>
      </w:r>
      <w:r>
        <w:rPr>
          <w:rFonts w:ascii="Times New Roman"/>
          <w:color w:val="000000"/>
          <w:spacing w:val="31"/>
          <w:sz w:val="20"/>
        </w:rPr>
        <w:t xml:space="preserve"> </w:t>
      </w:r>
      <w:r>
        <w:rPr>
          <w:rFonts w:ascii="KCFTRC+CMR10"/>
          <w:color w:val="000000"/>
          <w:sz w:val="20"/>
        </w:rPr>
        <w:t>daily</w:t>
      </w:r>
      <w:r>
        <w:rPr>
          <w:rFonts w:ascii="Times New Roman"/>
          <w:color w:val="000000"/>
          <w:spacing w:val="31"/>
          <w:sz w:val="20"/>
        </w:rPr>
        <w:t xml:space="preserve"> </w:t>
      </w:r>
      <w:r>
        <w:rPr>
          <w:rFonts w:ascii="KCFTRC+CMR10"/>
          <w:color w:val="000000"/>
          <w:sz w:val="20"/>
        </w:rPr>
        <w:t>HDDs.</w:t>
      </w:r>
      <w:r>
        <w:rPr>
          <w:rFonts w:ascii="Times New Roman"/>
          <w:color w:val="000000"/>
          <w:spacing w:val="83"/>
          <w:sz w:val="20"/>
        </w:rPr>
        <w:t xml:space="preserve"> </w:t>
      </w:r>
      <w:r>
        <w:rPr>
          <w:rFonts w:ascii="KCFTRC+CMR10"/>
          <w:color w:val="000000"/>
          <w:sz w:val="20"/>
        </w:rPr>
        <w:t>In</w:t>
      </w:r>
      <w:r>
        <w:rPr>
          <w:rFonts w:ascii="Times New Roman"/>
          <w:color w:val="000000"/>
          <w:spacing w:val="31"/>
          <w:sz w:val="20"/>
        </w:rPr>
        <w:t xml:space="preserve"> </w:t>
      </w:r>
      <w:r>
        <w:rPr>
          <w:rFonts w:ascii="KCFTRC+CMR10"/>
          <w:color w:val="000000"/>
          <w:sz w:val="20"/>
        </w:rPr>
        <w:t>other</w:t>
      </w:r>
      <w:r>
        <w:rPr>
          <w:rFonts w:ascii="Times New Roman"/>
          <w:color w:val="000000"/>
          <w:spacing w:val="31"/>
          <w:sz w:val="20"/>
        </w:rPr>
        <w:t xml:space="preserve"> </w:t>
      </w:r>
      <w:r>
        <w:rPr>
          <w:rFonts w:ascii="KCFTRC+CMR10"/>
          <w:color w:val="000000"/>
          <w:spacing w:val="-1"/>
          <w:sz w:val="20"/>
        </w:rPr>
        <w:t>words,</w:t>
      </w:r>
      <w:r>
        <w:rPr>
          <w:rFonts w:ascii="Times New Roman"/>
          <w:color w:val="000000"/>
          <w:spacing w:val="36"/>
          <w:sz w:val="20"/>
        </w:rPr>
        <w:t xml:space="preserve"> </w:t>
      </w:r>
      <w:r>
        <w:rPr>
          <w:rFonts w:ascii="KCFTRC+CMR10"/>
          <w:color w:val="000000"/>
          <w:sz w:val="20"/>
        </w:rPr>
        <w:t>the</w:t>
      </w:r>
      <w:r>
        <w:rPr>
          <w:rFonts w:ascii="Times New Roman"/>
          <w:color w:val="000000"/>
          <w:spacing w:val="31"/>
          <w:sz w:val="20"/>
        </w:rPr>
        <w:t xml:space="preserve"> </w:t>
      </w:r>
      <w:r>
        <w:rPr>
          <w:rFonts w:ascii="KCFTRC+CMR10"/>
          <w:color w:val="000000"/>
          <w:sz w:val="20"/>
        </w:rPr>
        <w:t>dynamic-</w:t>
      </w:r>
    </w:p>
    <w:p w14:paraId="71E8BB74" w14:textId="77777777" w:rsidR="00CF0253" w:rsidRDefault="00252649">
      <w:pPr>
        <w:spacing w:before="149" w:after="0" w:line="209" w:lineRule="exact"/>
        <w:jc w:val="left"/>
        <w:rPr>
          <w:rFonts w:ascii="Times New Roman"/>
          <w:color w:val="000000"/>
          <w:sz w:val="20"/>
        </w:rPr>
      </w:pPr>
      <w:r>
        <w:rPr>
          <w:rFonts w:ascii="KCFTRC+CMR10"/>
          <w:color w:val="000000"/>
          <w:sz w:val="20"/>
        </w:rPr>
        <w:t>pricing-causing</w:t>
      </w:r>
      <w:r>
        <w:rPr>
          <w:rFonts w:ascii="Times New Roman"/>
          <w:color w:val="000000"/>
          <w:spacing w:val="17"/>
          <w:sz w:val="20"/>
        </w:rPr>
        <w:t xml:space="preserve"> </w:t>
      </w:r>
      <w:r>
        <w:rPr>
          <w:rFonts w:ascii="KCFTRC+CMR10" w:hAnsi="KCFTRC+CMR10" w:cs="KCFTRC+CMR10"/>
          <w:color w:val="000000"/>
          <w:sz w:val="20"/>
        </w:rPr>
        <w:t>eﬀects</w:t>
      </w:r>
      <w:r>
        <w:rPr>
          <w:rFonts w:ascii="Times New Roman"/>
          <w:color w:val="000000"/>
          <w:spacing w:val="18"/>
          <w:sz w:val="20"/>
        </w:rPr>
        <w:t xml:space="preserve"> </w:t>
      </w:r>
      <w:r>
        <w:rPr>
          <w:rFonts w:ascii="KCFTRC+CMR10"/>
          <w:color w:val="000000"/>
          <w:sz w:val="20"/>
        </w:rPr>
        <w:t>on</w:t>
      </w:r>
      <w:r>
        <w:rPr>
          <w:rFonts w:ascii="Times New Roman"/>
          <w:color w:val="000000"/>
          <w:spacing w:val="18"/>
          <w:sz w:val="20"/>
        </w:rPr>
        <w:t xml:space="preserve"> </w:t>
      </w:r>
      <w:r>
        <w:rPr>
          <w:rFonts w:ascii="KCFTRC+CMR10"/>
          <w:color w:val="000000"/>
          <w:sz w:val="20"/>
        </w:rPr>
        <w:t>for-heating</w:t>
      </w:r>
      <w:r>
        <w:rPr>
          <w:rFonts w:ascii="Times New Roman"/>
          <w:color w:val="000000"/>
          <w:spacing w:val="17"/>
          <w:sz w:val="20"/>
        </w:rPr>
        <w:t xml:space="preserve"> </w:t>
      </w:r>
      <w:r>
        <w:rPr>
          <w:rFonts w:ascii="KCFTRC+CMR10"/>
          <w:color w:val="000000"/>
          <w:sz w:val="20"/>
        </w:rPr>
        <w:t>and</w:t>
      </w:r>
      <w:r>
        <w:rPr>
          <w:rFonts w:ascii="Times New Roman"/>
          <w:color w:val="000000"/>
          <w:spacing w:val="18"/>
          <w:sz w:val="20"/>
        </w:rPr>
        <w:t xml:space="preserve"> </w:t>
      </w:r>
      <w:r>
        <w:rPr>
          <w:rFonts w:ascii="KCFTRC+CMR10"/>
          <w:color w:val="000000"/>
          <w:sz w:val="20"/>
        </w:rPr>
        <w:t>non-for-heating</w:t>
      </w:r>
      <w:r>
        <w:rPr>
          <w:rFonts w:ascii="Times New Roman"/>
          <w:color w:val="000000"/>
          <w:spacing w:val="17"/>
          <w:sz w:val="20"/>
        </w:rPr>
        <w:t xml:space="preserve"> </w:t>
      </w:r>
      <w:r>
        <w:rPr>
          <w:rFonts w:ascii="KCFTRC+CMR10"/>
          <w:color w:val="000000"/>
          <w:spacing w:val="-1"/>
          <w:sz w:val="20"/>
        </w:rPr>
        <w:t>electricity</w:t>
      </w:r>
      <w:r>
        <w:rPr>
          <w:rFonts w:ascii="Times New Roman"/>
          <w:color w:val="000000"/>
          <w:spacing w:val="18"/>
          <w:sz w:val="20"/>
        </w:rPr>
        <w:t xml:space="preserve"> </w:t>
      </w:r>
      <w:r>
        <w:rPr>
          <w:rFonts w:ascii="KCFTRC+CMR10"/>
          <w:color w:val="000000"/>
          <w:sz w:val="20"/>
        </w:rPr>
        <w:t>uses</w:t>
      </w:r>
      <w:r>
        <w:rPr>
          <w:rFonts w:ascii="Times New Roman"/>
          <w:color w:val="000000"/>
          <w:spacing w:val="18"/>
          <w:sz w:val="20"/>
        </w:rPr>
        <w:t xml:space="preserve"> </w:t>
      </w:r>
      <w:r>
        <w:rPr>
          <w:rFonts w:ascii="KCFTRC+CMR10"/>
          <w:color w:val="000000"/>
          <w:sz w:val="20"/>
        </w:rPr>
        <w:t>are</w:t>
      </w:r>
      <w:r>
        <w:rPr>
          <w:rFonts w:ascii="Times New Roman"/>
          <w:color w:val="000000"/>
          <w:spacing w:val="18"/>
          <w:sz w:val="20"/>
        </w:rPr>
        <w:t xml:space="preserve"> </w:t>
      </w:r>
      <w:r>
        <w:rPr>
          <w:rFonts w:ascii="KCFTRC+CMR10"/>
          <w:color w:val="000000"/>
          <w:sz w:val="20"/>
        </w:rPr>
        <w:t>separately</w:t>
      </w:r>
      <w:r>
        <w:rPr>
          <w:rFonts w:ascii="Times New Roman"/>
          <w:color w:val="000000"/>
          <w:spacing w:val="18"/>
          <w:sz w:val="20"/>
        </w:rPr>
        <w:t xml:space="preserve"> </w:t>
      </w:r>
      <w:r>
        <w:rPr>
          <w:rFonts w:ascii="KCFTRC+CMR10"/>
          <w:color w:val="000000"/>
          <w:sz w:val="20"/>
        </w:rPr>
        <w:t>estimated</w:t>
      </w:r>
      <w:r>
        <w:rPr>
          <w:rFonts w:ascii="Times New Roman"/>
          <w:color w:val="000000"/>
          <w:spacing w:val="17"/>
          <w:sz w:val="20"/>
        </w:rPr>
        <w:t xml:space="preserve"> </w:t>
      </w:r>
      <w:r>
        <w:rPr>
          <w:rFonts w:ascii="KCFTRC+CMR10"/>
          <w:color w:val="000000"/>
          <w:sz w:val="20"/>
        </w:rPr>
        <w:t>to</w:t>
      </w:r>
      <w:r>
        <w:rPr>
          <w:rFonts w:ascii="Times New Roman"/>
          <w:color w:val="000000"/>
          <w:spacing w:val="17"/>
          <w:sz w:val="20"/>
        </w:rPr>
        <w:t xml:space="preserve"> </w:t>
      </w:r>
      <w:r>
        <w:rPr>
          <w:rFonts w:ascii="KCFTRC+CMR10" w:hAnsi="KCFTRC+CMR10" w:cs="KCFTRC+CMR10"/>
          <w:color w:val="000000"/>
          <w:sz w:val="20"/>
        </w:rPr>
        <w:t>ﬁgure</w:t>
      </w:r>
      <w:r>
        <w:rPr>
          <w:rFonts w:ascii="Times New Roman"/>
          <w:color w:val="000000"/>
          <w:spacing w:val="18"/>
          <w:sz w:val="20"/>
        </w:rPr>
        <w:t xml:space="preserve"> </w:t>
      </w:r>
      <w:r>
        <w:rPr>
          <w:rFonts w:ascii="KCFTRC+CMR10"/>
          <w:color w:val="000000"/>
          <w:sz w:val="20"/>
        </w:rPr>
        <w:t>out</w:t>
      </w:r>
    </w:p>
    <w:p w14:paraId="086C4C40" w14:textId="77777777" w:rsidR="00CF0253" w:rsidRDefault="00252649">
      <w:pPr>
        <w:spacing w:before="149" w:after="0" w:line="209" w:lineRule="exact"/>
        <w:jc w:val="left"/>
        <w:rPr>
          <w:rFonts w:ascii="Times New Roman"/>
          <w:color w:val="000000"/>
          <w:sz w:val="20"/>
        </w:rPr>
      </w:pPr>
      <w:r>
        <w:rPr>
          <w:rFonts w:ascii="KCFTRC+CMR10"/>
          <w:color w:val="000000"/>
          <w:sz w:val="20"/>
        </w:rPr>
        <w:t>the</w:t>
      </w:r>
      <w:r>
        <w:rPr>
          <w:rFonts w:ascii="Times New Roman"/>
          <w:color w:val="000000"/>
          <w:spacing w:val="13"/>
          <w:sz w:val="20"/>
        </w:rPr>
        <w:t xml:space="preserve"> </w:t>
      </w:r>
      <w:r>
        <w:rPr>
          <w:rFonts w:ascii="KCFTRC+CMR10"/>
          <w:color w:val="000000"/>
          <w:sz w:val="20"/>
        </w:rPr>
        <w:t>primary</w:t>
      </w:r>
      <w:r>
        <w:rPr>
          <w:rFonts w:ascii="Times New Roman"/>
          <w:color w:val="000000"/>
          <w:spacing w:val="13"/>
          <w:sz w:val="20"/>
        </w:rPr>
        <w:t xml:space="preserve"> </w:t>
      </w:r>
      <w:r>
        <w:rPr>
          <w:rFonts w:ascii="KCFTRC+CMR10"/>
          <w:color w:val="000000"/>
          <w:sz w:val="20"/>
        </w:rPr>
        <w:t>source</w:t>
      </w:r>
      <w:r>
        <w:rPr>
          <w:rFonts w:ascii="Times New Roman"/>
          <w:color w:val="000000"/>
          <w:spacing w:val="13"/>
          <w:sz w:val="20"/>
        </w:rPr>
        <w:t xml:space="preserve"> </w:t>
      </w:r>
      <w:r>
        <w:rPr>
          <w:rFonts w:ascii="KCFTRC+CMR10"/>
          <w:color w:val="000000"/>
          <w:sz w:val="20"/>
        </w:rPr>
        <w:t>of</w:t>
      </w:r>
      <w:r>
        <w:rPr>
          <w:rFonts w:ascii="Times New Roman"/>
          <w:color w:val="000000"/>
          <w:spacing w:val="13"/>
          <w:sz w:val="20"/>
        </w:rPr>
        <w:t xml:space="preserve"> </w:t>
      </w:r>
      <w:r>
        <w:rPr>
          <w:rFonts w:ascii="KCFTRC+CMR10"/>
          <w:color w:val="000000"/>
          <w:spacing w:val="-1"/>
          <w:sz w:val="20"/>
        </w:rPr>
        <w:t>electricity</w:t>
      </w:r>
      <w:r>
        <w:rPr>
          <w:rFonts w:ascii="Times New Roman"/>
          <w:color w:val="000000"/>
          <w:spacing w:val="13"/>
          <w:sz w:val="20"/>
        </w:rPr>
        <w:t xml:space="preserve"> </w:t>
      </w:r>
      <w:r>
        <w:rPr>
          <w:rFonts w:ascii="KCFTRC+CMR10"/>
          <w:color w:val="000000"/>
          <w:spacing w:val="-1"/>
          <w:sz w:val="20"/>
        </w:rPr>
        <w:t>savings.</w:t>
      </w:r>
      <w:r>
        <w:rPr>
          <w:rFonts w:ascii="Times New Roman"/>
          <w:color w:val="000000"/>
          <w:spacing w:val="38"/>
          <w:sz w:val="20"/>
        </w:rPr>
        <w:t xml:space="preserve"> </w:t>
      </w:r>
      <w:r>
        <w:rPr>
          <w:rFonts w:ascii="KCFTRC+CMR10"/>
          <w:color w:val="000000"/>
          <w:spacing w:val="-1"/>
          <w:sz w:val="20"/>
        </w:rPr>
        <w:t>As</w:t>
      </w:r>
      <w:r>
        <w:rPr>
          <w:rFonts w:ascii="Times New Roman"/>
          <w:color w:val="000000"/>
          <w:spacing w:val="13"/>
          <w:sz w:val="20"/>
        </w:rPr>
        <w:t xml:space="preserve"> </w:t>
      </w:r>
      <w:r>
        <w:rPr>
          <w:rFonts w:ascii="KCFTRC+CMR10"/>
          <w:color w:val="000000"/>
          <w:spacing w:val="-2"/>
          <w:sz w:val="20"/>
        </w:rPr>
        <w:t>shown</w:t>
      </w:r>
      <w:r>
        <w:rPr>
          <w:rFonts w:ascii="Times New Roman"/>
          <w:color w:val="000000"/>
          <w:spacing w:val="14"/>
          <w:sz w:val="20"/>
        </w:rPr>
        <w:t xml:space="preserve"> </w:t>
      </w:r>
      <w:r>
        <w:rPr>
          <w:rFonts w:ascii="KCFTRC+CMR10"/>
          <w:color w:val="000000"/>
          <w:sz w:val="20"/>
        </w:rPr>
        <w:t>in</w:t>
      </w:r>
      <w:r>
        <w:rPr>
          <w:rFonts w:ascii="Times New Roman"/>
          <w:color w:val="000000"/>
          <w:spacing w:val="12"/>
          <w:sz w:val="20"/>
        </w:rPr>
        <w:t xml:space="preserve"> </w:t>
      </w:r>
      <w:r>
        <w:rPr>
          <w:rFonts w:ascii="KCFTRC+CMR10"/>
          <w:color w:val="000000"/>
          <w:sz w:val="20"/>
        </w:rPr>
        <w:t>the</w:t>
      </w:r>
      <w:r>
        <w:rPr>
          <w:rFonts w:ascii="Times New Roman"/>
          <w:color w:val="000000"/>
          <w:spacing w:val="13"/>
          <w:sz w:val="20"/>
        </w:rPr>
        <w:t xml:space="preserve"> </w:t>
      </w:r>
      <w:r>
        <w:rPr>
          <w:rFonts w:ascii="KCFTRC+CMR10" w:hAnsi="KCFTRC+CMR10" w:cs="KCFTRC+CMR10"/>
          <w:color w:val="000000"/>
          <w:sz w:val="20"/>
        </w:rPr>
        <w:t>ﬁgure,</w:t>
      </w:r>
      <w:r>
        <w:rPr>
          <w:rFonts w:ascii="Times New Roman"/>
          <w:color w:val="000000"/>
          <w:spacing w:val="14"/>
          <w:sz w:val="20"/>
        </w:rPr>
        <w:t xml:space="preserve"> </w:t>
      </w:r>
      <w:r>
        <w:rPr>
          <w:rFonts w:ascii="KCFTRC+CMR10"/>
          <w:color w:val="000000"/>
          <w:sz w:val="20"/>
        </w:rPr>
        <w:t>households</w:t>
      </w:r>
      <w:r>
        <w:rPr>
          <w:rFonts w:ascii="Times New Roman"/>
          <w:color w:val="000000"/>
          <w:spacing w:val="13"/>
          <w:sz w:val="20"/>
        </w:rPr>
        <w:t xml:space="preserve"> </w:t>
      </w:r>
      <w:r>
        <w:rPr>
          <w:rFonts w:ascii="KCFTRC+CMR10"/>
          <w:color w:val="000000"/>
          <w:sz w:val="20"/>
        </w:rPr>
        <w:t>in</w:t>
      </w:r>
      <w:r>
        <w:rPr>
          <w:rFonts w:ascii="Times New Roman"/>
          <w:color w:val="000000"/>
          <w:spacing w:val="12"/>
          <w:sz w:val="20"/>
        </w:rPr>
        <w:t xml:space="preserve"> </w:t>
      </w:r>
      <w:r>
        <w:rPr>
          <w:rFonts w:ascii="KCFTRC+CMR10"/>
          <w:color w:val="000000"/>
          <w:sz w:val="20"/>
        </w:rPr>
        <w:t>the</w:t>
      </w:r>
      <w:r>
        <w:rPr>
          <w:rFonts w:ascii="Times New Roman"/>
          <w:color w:val="000000"/>
          <w:spacing w:val="13"/>
          <w:sz w:val="20"/>
        </w:rPr>
        <w:t xml:space="preserve"> </w:t>
      </w:r>
      <w:r>
        <w:rPr>
          <w:rFonts w:ascii="KCFTRC+CMR10"/>
          <w:color w:val="000000"/>
          <w:spacing w:val="-1"/>
          <w:sz w:val="20"/>
        </w:rPr>
        <w:t>control</w:t>
      </w:r>
      <w:r>
        <w:rPr>
          <w:rFonts w:ascii="Times New Roman"/>
          <w:color w:val="000000"/>
          <w:spacing w:val="14"/>
          <w:sz w:val="20"/>
        </w:rPr>
        <w:t xml:space="preserve"> </w:t>
      </w:r>
      <w:r>
        <w:rPr>
          <w:rFonts w:ascii="KCFTRC+CMR10"/>
          <w:color w:val="000000"/>
          <w:sz w:val="20"/>
        </w:rPr>
        <w:t>group</w:t>
      </w:r>
      <w:r>
        <w:rPr>
          <w:rFonts w:ascii="Times New Roman"/>
          <w:color w:val="000000"/>
          <w:spacing w:val="13"/>
          <w:sz w:val="20"/>
        </w:rPr>
        <w:t xml:space="preserve"> </w:t>
      </w:r>
      <w:r>
        <w:rPr>
          <w:rFonts w:ascii="KCFTRC+CMR10"/>
          <w:color w:val="000000"/>
          <w:sz w:val="20"/>
        </w:rPr>
        <w:t>consumed</w:t>
      </w:r>
      <w:r>
        <w:rPr>
          <w:rFonts w:ascii="Times New Roman"/>
          <w:color w:val="000000"/>
          <w:spacing w:val="13"/>
          <w:sz w:val="20"/>
        </w:rPr>
        <w:t xml:space="preserve"> </w:t>
      </w:r>
      <w:r>
        <w:rPr>
          <w:rFonts w:ascii="KCFTRC+CMR10"/>
          <w:color w:val="000000"/>
          <w:sz w:val="20"/>
        </w:rPr>
        <w:t>less</w:t>
      </w:r>
    </w:p>
    <w:p w14:paraId="3DB5F783"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electricity</w:t>
      </w:r>
      <w:r>
        <w:rPr>
          <w:rFonts w:ascii="Times New Roman"/>
          <w:color w:val="000000"/>
          <w:spacing w:val="35"/>
          <w:sz w:val="20"/>
        </w:rPr>
        <w:t xml:space="preserve"> </w:t>
      </w:r>
      <w:r>
        <w:rPr>
          <w:rFonts w:ascii="KCFTRC+CMR10"/>
          <w:color w:val="000000"/>
          <w:sz w:val="20"/>
        </w:rPr>
        <w:t>during</w:t>
      </w:r>
      <w:r>
        <w:rPr>
          <w:rFonts w:ascii="Times New Roman"/>
          <w:color w:val="000000"/>
          <w:spacing w:val="34"/>
          <w:sz w:val="20"/>
        </w:rPr>
        <w:t xml:space="preserve"> </w:t>
      </w:r>
      <w:r>
        <w:rPr>
          <w:rFonts w:ascii="KCFTRC+CMR10"/>
          <w:color w:val="000000"/>
          <w:sz w:val="20"/>
        </w:rPr>
        <w:t>the</w:t>
      </w:r>
      <w:r>
        <w:rPr>
          <w:rFonts w:ascii="Times New Roman"/>
          <w:color w:val="000000"/>
          <w:spacing w:val="34"/>
          <w:sz w:val="20"/>
        </w:rPr>
        <w:t xml:space="preserve"> </w:t>
      </w:r>
      <w:r>
        <w:rPr>
          <w:rFonts w:ascii="KCFTRC+CMR10"/>
          <w:color w:val="000000"/>
          <w:spacing w:val="-1"/>
          <w:sz w:val="20"/>
        </w:rPr>
        <w:t>treatment</w:t>
      </w:r>
      <w:r>
        <w:rPr>
          <w:rFonts w:ascii="Times New Roman"/>
          <w:color w:val="000000"/>
          <w:spacing w:val="35"/>
          <w:sz w:val="20"/>
        </w:rPr>
        <w:t xml:space="preserve"> </w:t>
      </w:r>
      <w:r>
        <w:rPr>
          <w:rFonts w:ascii="KCFTRC+CMR10"/>
          <w:color w:val="000000"/>
          <w:spacing w:val="2"/>
          <w:sz w:val="20"/>
        </w:rPr>
        <w:t>period,</w:t>
      </w:r>
      <w:r>
        <w:rPr>
          <w:rFonts w:ascii="Times New Roman"/>
          <w:color w:val="000000"/>
          <w:spacing w:val="37"/>
          <w:sz w:val="20"/>
        </w:rPr>
        <w:t xml:space="preserve"> </w:t>
      </w:r>
      <w:r>
        <w:rPr>
          <w:rFonts w:ascii="KCFTRC+CMR10"/>
          <w:color w:val="000000"/>
          <w:sz w:val="20"/>
        </w:rPr>
        <w:t>especially</w:t>
      </w:r>
      <w:r>
        <w:rPr>
          <w:rFonts w:ascii="Times New Roman"/>
          <w:color w:val="000000"/>
          <w:spacing w:val="34"/>
          <w:sz w:val="20"/>
        </w:rPr>
        <w:t xml:space="preserve"> </w:t>
      </w:r>
      <w:r>
        <w:rPr>
          <w:rFonts w:ascii="KCFTRC+CMR10"/>
          <w:color w:val="000000"/>
          <w:sz w:val="20"/>
        </w:rPr>
        <w:t>on</w:t>
      </w:r>
      <w:r>
        <w:rPr>
          <w:rFonts w:ascii="Times New Roman"/>
          <w:color w:val="000000"/>
          <w:spacing w:val="35"/>
          <w:sz w:val="20"/>
        </w:rPr>
        <w:t xml:space="preserve"> </w:t>
      </w:r>
      <w:r>
        <w:rPr>
          <w:rFonts w:ascii="KCFTRC+CMR10"/>
          <w:color w:val="000000"/>
          <w:spacing w:val="-2"/>
          <w:sz w:val="20"/>
        </w:rPr>
        <w:t>days</w:t>
      </w:r>
      <w:r>
        <w:rPr>
          <w:rFonts w:ascii="Times New Roman"/>
          <w:color w:val="000000"/>
          <w:spacing w:val="37"/>
          <w:sz w:val="20"/>
        </w:rPr>
        <w:t xml:space="preserve"> </w:t>
      </w:r>
      <w:r>
        <w:rPr>
          <w:rFonts w:ascii="KCFTRC+CMR10"/>
          <w:color w:val="000000"/>
          <w:sz w:val="20"/>
        </w:rPr>
        <w:t>with</w:t>
      </w:r>
      <w:r>
        <w:rPr>
          <w:rFonts w:ascii="Times New Roman"/>
          <w:color w:val="000000"/>
          <w:spacing w:val="34"/>
          <w:sz w:val="20"/>
        </w:rPr>
        <w:t xml:space="preserve"> </w:t>
      </w:r>
      <w:r>
        <w:rPr>
          <w:rFonts w:ascii="KCFTRC+CMR10"/>
          <w:color w:val="000000"/>
          <w:spacing w:val="-3"/>
          <w:sz w:val="20"/>
        </w:rPr>
        <w:t>low</w:t>
      </w:r>
      <w:r>
        <w:rPr>
          <w:rFonts w:ascii="Times New Roman"/>
          <w:color w:val="000000"/>
          <w:spacing w:val="37"/>
          <w:sz w:val="20"/>
        </w:rPr>
        <w:t xml:space="preserve"> </w:t>
      </w:r>
      <w:r>
        <w:rPr>
          <w:rFonts w:ascii="KCFTRC+CMR10"/>
          <w:color w:val="000000"/>
          <w:sz w:val="20"/>
        </w:rPr>
        <w:t>temperatures,</w:t>
      </w:r>
      <w:r>
        <w:rPr>
          <w:rFonts w:ascii="Times New Roman"/>
          <w:color w:val="000000"/>
          <w:spacing w:val="39"/>
          <w:sz w:val="20"/>
        </w:rPr>
        <w:t xml:space="preserve"> </w:t>
      </w:r>
      <w:r>
        <w:rPr>
          <w:rFonts w:ascii="KCFTRC+CMR10"/>
          <w:color w:val="000000"/>
          <w:sz w:val="20"/>
        </w:rPr>
        <w:t>although</w:t>
      </w:r>
      <w:r>
        <w:rPr>
          <w:rFonts w:ascii="Times New Roman"/>
          <w:color w:val="000000"/>
          <w:spacing w:val="34"/>
          <w:sz w:val="20"/>
        </w:rPr>
        <w:t xml:space="preserve"> </w:t>
      </w:r>
      <w:r>
        <w:rPr>
          <w:rFonts w:ascii="KCFTRC+CMR10"/>
          <w:color w:val="000000"/>
          <w:sz w:val="20"/>
        </w:rPr>
        <w:t>their</w:t>
      </w:r>
      <w:r>
        <w:rPr>
          <w:rFonts w:ascii="Times New Roman"/>
          <w:color w:val="000000"/>
          <w:spacing w:val="35"/>
          <w:sz w:val="20"/>
        </w:rPr>
        <w:t xml:space="preserve"> </w:t>
      </w:r>
      <w:r>
        <w:rPr>
          <w:rFonts w:ascii="KCFTRC+CMR10"/>
          <w:color w:val="000000"/>
          <w:sz w:val="20"/>
        </w:rPr>
        <w:t>percentage</w:t>
      </w:r>
    </w:p>
    <w:p w14:paraId="08E52247" w14:textId="77777777" w:rsidR="00CF0253" w:rsidRDefault="00252649">
      <w:pPr>
        <w:spacing w:before="94" w:after="0" w:line="237" w:lineRule="exact"/>
        <w:jc w:val="left"/>
        <w:rPr>
          <w:rFonts w:ascii="Times New Roman"/>
          <w:color w:val="000000"/>
          <w:sz w:val="20"/>
        </w:rPr>
      </w:pPr>
      <w:r>
        <w:rPr>
          <w:rFonts w:ascii="KCFTRC+CMR10"/>
          <w:color w:val="000000"/>
          <w:sz w:val="20"/>
        </w:rPr>
        <w:t>reductions</w:t>
      </w:r>
      <w:r>
        <w:rPr>
          <w:rFonts w:ascii="Times New Roman"/>
          <w:color w:val="000000"/>
          <w:spacing w:val="36"/>
          <w:sz w:val="20"/>
        </w:rPr>
        <w:t xml:space="preserve"> </w:t>
      </w:r>
      <w:r>
        <w:rPr>
          <w:rFonts w:ascii="KCFTRC+CMR10"/>
          <w:color w:val="000000"/>
          <w:sz w:val="20"/>
        </w:rPr>
        <w:t>are</w:t>
      </w:r>
      <w:r>
        <w:rPr>
          <w:rFonts w:ascii="Times New Roman"/>
          <w:color w:val="000000"/>
          <w:spacing w:val="36"/>
          <w:sz w:val="20"/>
        </w:rPr>
        <w:t xml:space="preserve"> </w:t>
      </w:r>
      <w:r>
        <w:rPr>
          <w:rFonts w:ascii="KCFTRC+CMR10"/>
          <w:color w:val="000000"/>
          <w:sz w:val="20"/>
        </w:rPr>
        <w:t>smaller</w:t>
      </w:r>
      <w:r>
        <w:rPr>
          <w:rFonts w:ascii="Times New Roman"/>
          <w:color w:val="000000"/>
          <w:spacing w:val="36"/>
          <w:sz w:val="20"/>
        </w:rPr>
        <w:t xml:space="preserve"> </w:t>
      </w:r>
      <w:r>
        <w:rPr>
          <w:rFonts w:ascii="KCFTRC+CMR10"/>
          <w:color w:val="000000"/>
          <w:sz w:val="20"/>
        </w:rPr>
        <w:t>than</w:t>
      </w:r>
      <w:r>
        <w:rPr>
          <w:rFonts w:ascii="Times New Roman"/>
          <w:color w:val="000000"/>
          <w:spacing w:val="36"/>
          <w:sz w:val="20"/>
        </w:rPr>
        <w:t xml:space="preserve"> </w:t>
      </w:r>
      <w:r>
        <w:rPr>
          <w:rFonts w:ascii="KCFTRC+CMR10"/>
          <w:color w:val="000000"/>
          <w:sz w:val="20"/>
        </w:rPr>
        <w:t>those</w:t>
      </w:r>
      <w:r>
        <w:rPr>
          <w:rFonts w:ascii="Times New Roman"/>
          <w:color w:val="000000"/>
          <w:spacing w:val="36"/>
          <w:sz w:val="20"/>
        </w:rPr>
        <w:t xml:space="preserve"> </w:t>
      </w:r>
      <w:r>
        <w:rPr>
          <w:rFonts w:ascii="KCFTRC+CMR10"/>
          <w:color w:val="000000"/>
          <w:sz w:val="20"/>
        </w:rPr>
        <w:t>of</w:t>
      </w:r>
      <w:r>
        <w:rPr>
          <w:rFonts w:ascii="Times New Roman"/>
          <w:color w:val="000000"/>
          <w:spacing w:val="37"/>
          <w:sz w:val="20"/>
        </w:rPr>
        <w:t xml:space="preserve"> </w:t>
      </w:r>
      <w:r>
        <w:rPr>
          <w:rFonts w:ascii="KCFTRC+CMR10"/>
          <w:color w:val="000000"/>
          <w:sz w:val="20"/>
        </w:rPr>
        <w:t>the</w:t>
      </w:r>
      <w:r>
        <w:rPr>
          <w:rFonts w:ascii="Times New Roman"/>
          <w:color w:val="000000"/>
          <w:spacing w:val="37"/>
          <w:sz w:val="20"/>
        </w:rPr>
        <w:t xml:space="preserve"> </w:t>
      </w:r>
      <w:r>
        <w:rPr>
          <w:rFonts w:ascii="KCFTRC+CMR10"/>
          <w:color w:val="000000"/>
          <w:sz w:val="20"/>
        </w:rPr>
        <w:t>treated</w:t>
      </w:r>
      <w:r>
        <w:rPr>
          <w:rFonts w:ascii="Times New Roman"/>
          <w:color w:val="000000"/>
          <w:spacing w:val="36"/>
          <w:sz w:val="20"/>
        </w:rPr>
        <w:t xml:space="preserve"> </w:t>
      </w:r>
      <w:r>
        <w:rPr>
          <w:rFonts w:ascii="KCFTRC+CMR10"/>
          <w:color w:val="000000"/>
          <w:sz w:val="20"/>
        </w:rPr>
        <w:t>households.</w:t>
      </w:r>
      <w:hyperlink w:anchor="br12" w:history="1">
        <w:r>
          <w:rPr>
            <w:rFonts w:ascii="PTDUEJ+CMR7"/>
            <w:color w:val="000000"/>
            <w:sz w:val="21"/>
            <w:vertAlign w:val="superscript"/>
          </w:rPr>
          <w:t>15</w:t>
        </w:r>
      </w:hyperlink>
      <w:hyperlink w:anchor="br12" w:history="1">
        <w:r>
          <w:rPr>
            <w:rFonts w:ascii="Times New Roman"/>
            <w:color w:val="000000"/>
            <w:spacing w:val="106"/>
            <w:sz w:val="21"/>
            <w:vertAlign w:val="superscript"/>
          </w:rPr>
          <w:t xml:space="preserve"> </w:t>
        </w:r>
      </w:hyperlink>
      <w:r>
        <w:rPr>
          <w:rFonts w:ascii="KCFTRC+CMR10"/>
          <w:color w:val="000000"/>
          <w:sz w:val="20"/>
        </w:rPr>
        <w:t>In</w:t>
      </w:r>
      <w:r>
        <w:rPr>
          <w:rFonts w:ascii="Times New Roman"/>
          <w:color w:val="000000"/>
          <w:spacing w:val="36"/>
          <w:sz w:val="20"/>
        </w:rPr>
        <w:t xml:space="preserve"> </w:t>
      </w:r>
      <w:r>
        <w:rPr>
          <w:rFonts w:ascii="KCFTRC+CMR10"/>
          <w:color w:val="000000"/>
          <w:spacing w:val="-2"/>
          <w:sz w:val="20"/>
        </w:rPr>
        <w:t>light</w:t>
      </w:r>
      <w:r>
        <w:rPr>
          <w:rFonts w:ascii="Times New Roman"/>
          <w:color w:val="000000"/>
          <w:spacing w:val="38"/>
          <w:sz w:val="20"/>
        </w:rPr>
        <w:t xml:space="preserve"> </w:t>
      </w:r>
      <w:r>
        <w:rPr>
          <w:rFonts w:ascii="KCFTRC+CMR10"/>
          <w:color w:val="000000"/>
          <w:sz w:val="20"/>
        </w:rPr>
        <w:t>of</w:t>
      </w:r>
      <w:r>
        <w:rPr>
          <w:rFonts w:ascii="Times New Roman"/>
          <w:color w:val="000000"/>
          <w:spacing w:val="37"/>
          <w:sz w:val="20"/>
        </w:rPr>
        <w:t xml:space="preserve"> </w:t>
      </w:r>
      <w:r>
        <w:rPr>
          <w:rFonts w:ascii="KCFTRC+CMR10"/>
          <w:color w:val="000000"/>
          <w:sz w:val="20"/>
        </w:rPr>
        <w:t>this,</w:t>
      </w:r>
      <w:r>
        <w:rPr>
          <w:rFonts w:ascii="Times New Roman"/>
          <w:color w:val="000000"/>
          <w:spacing w:val="41"/>
          <w:sz w:val="20"/>
        </w:rPr>
        <w:t xml:space="preserve"> </w:t>
      </w:r>
      <w:r>
        <w:rPr>
          <w:rFonts w:ascii="KCFTRC+CMR10"/>
          <w:color w:val="000000"/>
          <w:sz w:val="20"/>
        </w:rPr>
        <w:t>it</w:t>
      </w:r>
      <w:r>
        <w:rPr>
          <w:rFonts w:ascii="Times New Roman"/>
          <w:color w:val="000000"/>
          <w:spacing w:val="36"/>
          <w:sz w:val="20"/>
        </w:rPr>
        <w:t xml:space="preserve"> </w:t>
      </w:r>
      <w:r>
        <w:rPr>
          <w:rFonts w:ascii="KCFTRC+CMR10"/>
          <w:color w:val="000000"/>
          <w:sz w:val="20"/>
        </w:rPr>
        <w:t>is</w:t>
      </w:r>
      <w:r>
        <w:rPr>
          <w:rFonts w:ascii="Times New Roman"/>
          <w:color w:val="000000"/>
          <w:spacing w:val="36"/>
          <w:sz w:val="20"/>
        </w:rPr>
        <w:t xml:space="preserve"> </w:t>
      </w:r>
      <w:r>
        <w:rPr>
          <w:rFonts w:ascii="KCFTRC+CMR10"/>
          <w:color w:val="000000"/>
          <w:sz w:val="20"/>
        </w:rPr>
        <w:t>necessary</w:t>
      </w:r>
      <w:r>
        <w:rPr>
          <w:rFonts w:ascii="Times New Roman"/>
          <w:color w:val="000000"/>
          <w:spacing w:val="36"/>
          <w:sz w:val="20"/>
        </w:rPr>
        <w:t xml:space="preserve"> </w:t>
      </w:r>
      <w:r>
        <w:rPr>
          <w:rFonts w:ascii="KCFTRC+CMR10"/>
          <w:color w:val="000000"/>
          <w:sz w:val="20"/>
        </w:rPr>
        <w:t>to</w:t>
      </w:r>
      <w:r>
        <w:rPr>
          <w:rFonts w:ascii="Times New Roman"/>
          <w:color w:val="000000"/>
          <w:spacing w:val="36"/>
          <w:sz w:val="20"/>
        </w:rPr>
        <w:t xml:space="preserve"> </w:t>
      </w:r>
      <w:r>
        <w:rPr>
          <w:rFonts w:ascii="KCFTRC+CMR10"/>
          <w:color w:val="000000"/>
          <w:spacing w:val="-1"/>
          <w:sz w:val="20"/>
        </w:rPr>
        <w:t>employ</w:t>
      </w:r>
      <w:r>
        <w:rPr>
          <w:rFonts w:ascii="Times New Roman"/>
          <w:color w:val="000000"/>
          <w:spacing w:val="37"/>
          <w:sz w:val="20"/>
        </w:rPr>
        <w:t xml:space="preserve"> </w:t>
      </w:r>
      <w:r>
        <w:rPr>
          <w:rFonts w:ascii="KCFTRC+CMR10"/>
          <w:color w:val="000000"/>
          <w:sz w:val="20"/>
        </w:rPr>
        <w:t>an</w:t>
      </w:r>
    </w:p>
    <w:p w14:paraId="5960AE6C" w14:textId="77777777" w:rsidR="00CF0253" w:rsidRDefault="00252649">
      <w:pPr>
        <w:spacing w:before="149" w:after="0" w:line="209" w:lineRule="exact"/>
        <w:jc w:val="left"/>
        <w:rPr>
          <w:rFonts w:ascii="Times New Roman"/>
          <w:color w:val="000000"/>
          <w:sz w:val="20"/>
        </w:rPr>
      </w:pPr>
      <w:r>
        <w:rPr>
          <w:rFonts w:ascii="KCFTRC+CMR10" w:hAnsi="KCFTRC+CMR10" w:cs="KCFTRC+CMR10"/>
          <w:color w:val="000000"/>
          <w:spacing w:val="-1"/>
          <w:sz w:val="20"/>
        </w:rPr>
        <w:t>identiﬁcation</w:t>
      </w:r>
      <w:r>
        <w:rPr>
          <w:rFonts w:ascii="Times New Roman"/>
          <w:color w:val="000000"/>
          <w:spacing w:val="32"/>
          <w:sz w:val="20"/>
        </w:rPr>
        <w:t xml:space="preserve"> </w:t>
      </w:r>
      <w:r>
        <w:rPr>
          <w:rFonts w:ascii="KCFTRC+CMR10"/>
          <w:color w:val="000000"/>
          <w:sz w:val="20"/>
        </w:rPr>
        <w:t>strategy</w:t>
      </w:r>
      <w:r>
        <w:rPr>
          <w:rFonts w:ascii="Times New Roman"/>
          <w:color w:val="000000"/>
          <w:spacing w:val="32"/>
          <w:sz w:val="20"/>
        </w:rPr>
        <w:t xml:space="preserve"> </w:t>
      </w:r>
      <w:r>
        <w:rPr>
          <w:rFonts w:ascii="KCFTRC+CMR10"/>
          <w:color w:val="000000"/>
          <w:sz w:val="20"/>
        </w:rPr>
        <w:t>that</w:t>
      </w:r>
      <w:r>
        <w:rPr>
          <w:rFonts w:ascii="Times New Roman"/>
          <w:color w:val="000000"/>
          <w:spacing w:val="32"/>
          <w:sz w:val="20"/>
        </w:rPr>
        <w:t xml:space="preserve"> </w:t>
      </w:r>
      <w:r>
        <w:rPr>
          <w:rFonts w:ascii="KCFTRC+CMR10"/>
          <w:color w:val="000000"/>
          <w:spacing w:val="-1"/>
          <w:sz w:val="20"/>
        </w:rPr>
        <w:t>accounts</w:t>
      </w:r>
      <w:r>
        <w:rPr>
          <w:rFonts w:ascii="Times New Roman"/>
          <w:color w:val="000000"/>
          <w:spacing w:val="33"/>
          <w:sz w:val="20"/>
        </w:rPr>
        <w:t xml:space="preserve"> </w:t>
      </w:r>
      <w:r>
        <w:rPr>
          <w:rFonts w:ascii="KCFTRC+CMR10"/>
          <w:color w:val="000000"/>
          <w:sz w:val="20"/>
        </w:rPr>
        <w:t>for</w:t>
      </w:r>
      <w:r>
        <w:rPr>
          <w:rFonts w:ascii="Times New Roman"/>
          <w:color w:val="000000"/>
          <w:spacing w:val="32"/>
          <w:sz w:val="20"/>
        </w:rPr>
        <w:t xml:space="preserve"> </w:t>
      </w:r>
      <w:r>
        <w:rPr>
          <w:rFonts w:ascii="KCFTRC+CMR10"/>
          <w:color w:val="000000"/>
          <w:sz w:val="20"/>
        </w:rPr>
        <w:t>the</w:t>
      </w:r>
      <w:r>
        <w:rPr>
          <w:rFonts w:ascii="Times New Roman"/>
          <w:color w:val="000000"/>
          <w:spacing w:val="32"/>
          <w:sz w:val="20"/>
        </w:rPr>
        <w:t xml:space="preserve"> </w:t>
      </w:r>
      <w:r>
        <w:rPr>
          <w:rFonts w:ascii="KCFTRC+CMR10"/>
          <w:color w:val="000000"/>
          <w:spacing w:val="1"/>
          <w:sz w:val="20"/>
        </w:rPr>
        <w:t>before</w:t>
      </w:r>
      <w:r>
        <w:rPr>
          <w:rFonts w:ascii="Times New Roman"/>
          <w:color w:val="000000"/>
          <w:spacing w:val="31"/>
          <w:sz w:val="20"/>
        </w:rPr>
        <w:t xml:space="preserve"> </w:t>
      </w:r>
      <w:r>
        <w:rPr>
          <w:rFonts w:ascii="KCFTRC+CMR10"/>
          <w:color w:val="000000"/>
          <w:sz w:val="20"/>
        </w:rPr>
        <w:t>and</w:t>
      </w:r>
      <w:r>
        <w:rPr>
          <w:rFonts w:ascii="Times New Roman"/>
          <w:color w:val="000000"/>
          <w:spacing w:val="32"/>
          <w:sz w:val="20"/>
        </w:rPr>
        <w:t xml:space="preserve"> </w:t>
      </w:r>
      <w:r>
        <w:rPr>
          <w:rFonts w:ascii="KCFTRC+CMR10"/>
          <w:color w:val="000000"/>
          <w:sz w:val="20"/>
        </w:rPr>
        <w:t>after</w:t>
      </w:r>
      <w:r>
        <w:rPr>
          <w:rFonts w:ascii="Times New Roman"/>
          <w:color w:val="000000"/>
          <w:spacing w:val="32"/>
          <w:sz w:val="20"/>
        </w:rPr>
        <w:t xml:space="preserve"> </w:t>
      </w:r>
      <w:r>
        <w:rPr>
          <w:rFonts w:ascii="KCFTRC+CMR10" w:hAnsi="KCFTRC+CMR10" w:cs="KCFTRC+CMR10"/>
          <w:color w:val="000000"/>
          <w:sz w:val="20"/>
        </w:rPr>
        <w:t>diﬀerences</w:t>
      </w:r>
      <w:r>
        <w:rPr>
          <w:rFonts w:ascii="Times New Roman"/>
          <w:color w:val="000000"/>
          <w:spacing w:val="32"/>
          <w:sz w:val="20"/>
        </w:rPr>
        <w:t xml:space="preserve"> </w:t>
      </w:r>
      <w:r>
        <w:rPr>
          <w:rFonts w:ascii="KCFTRC+CMR10"/>
          <w:color w:val="000000"/>
          <w:sz w:val="20"/>
        </w:rPr>
        <w:t>in</w:t>
      </w:r>
      <w:r>
        <w:rPr>
          <w:rFonts w:ascii="Times New Roman"/>
          <w:color w:val="000000"/>
          <w:spacing w:val="32"/>
          <w:sz w:val="20"/>
        </w:rPr>
        <w:t xml:space="preserve"> </w:t>
      </w:r>
      <w:r>
        <w:rPr>
          <w:rFonts w:ascii="KCFTRC+CMR10"/>
          <w:color w:val="000000"/>
          <w:sz w:val="20"/>
        </w:rPr>
        <w:t>household</w:t>
      </w:r>
      <w:r>
        <w:rPr>
          <w:rFonts w:ascii="Times New Roman"/>
          <w:color w:val="000000"/>
          <w:spacing w:val="32"/>
          <w:sz w:val="20"/>
        </w:rPr>
        <w:t xml:space="preserve"> </w:t>
      </w:r>
      <w:r>
        <w:rPr>
          <w:rFonts w:ascii="KCFTRC+CMR10"/>
          <w:color w:val="000000"/>
          <w:spacing w:val="-1"/>
          <w:sz w:val="20"/>
        </w:rPr>
        <w:t>electricity</w:t>
      </w:r>
      <w:r>
        <w:rPr>
          <w:rFonts w:ascii="Times New Roman"/>
          <w:color w:val="000000"/>
          <w:spacing w:val="33"/>
          <w:sz w:val="20"/>
        </w:rPr>
        <w:t xml:space="preserve"> </w:t>
      </w:r>
      <w:r>
        <w:rPr>
          <w:rFonts w:ascii="KCFTRC+CMR10"/>
          <w:color w:val="000000"/>
          <w:sz w:val="20"/>
        </w:rPr>
        <w:t>consumption</w:t>
      </w:r>
    </w:p>
    <w:p w14:paraId="6D103AA6" w14:textId="77777777" w:rsidR="00CF0253" w:rsidRDefault="00252649">
      <w:pPr>
        <w:spacing w:before="149" w:after="0" w:line="209" w:lineRule="exact"/>
        <w:jc w:val="left"/>
        <w:rPr>
          <w:rFonts w:ascii="Times New Roman"/>
          <w:color w:val="000000"/>
          <w:sz w:val="20"/>
        </w:rPr>
      </w:pPr>
      <w:r>
        <w:rPr>
          <w:rFonts w:ascii="KCFTRC+CMR10"/>
          <w:color w:val="000000"/>
          <w:sz w:val="20"/>
        </w:rPr>
        <w:t>under</w:t>
      </w:r>
      <w:r>
        <w:rPr>
          <w:rFonts w:ascii="Times New Roman"/>
          <w:color w:val="000000"/>
          <w:spacing w:val="16"/>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z w:val="20"/>
        </w:rPr>
        <w:t>traditional</w:t>
      </w:r>
      <w:r>
        <w:rPr>
          <w:rFonts w:ascii="Times New Roman"/>
          <w:color w:val="000000"/>
          <w:spacing w:val="17"/>
          <w:sz w:val="20"/>
        </w:rPr>
        <w:t xml:space="preserve"> </w:t>
      </w:r>
      <w:r>
        <w:rPr>
          <w:rFonts w:ascii="KCFTRC+CMR10" w:hAnsi="KCFTRC+CMR10" w:cs="KCFTRC+CMR10"/>
          <w:color w:val="000000"/>
          <w:sz w:val="20"/>
        </w:rPr>
        <w:t>tariﬀ</w:t>
      </w:r>
      <w:r>
        <w:rPr>
          <w:rFonts w:ascii="Times New Roman"/>
          <w:color w:val="000000"/>
          <w:spacing w:val="16"/>
          <w:sz w:val="20"/>
        </w:rPr>
        <w:t xml:space="preserve"> </w:t>
      </w:r>
      <w:r>
        <w:rPr>
          <w:rFonts w:ascii="KCFTRC+CMR10"/>
          <w:color w:val="000000"/>
          <w:sz w:val="20"/>
        </w:rPr>
        <w:t>structure</w:t>
      </w:r>
      <w:r>
        <w:rPr>
          <w:rFonts w:ascii="Times New Roman"/>
          <w:color w:val="000000"/>
          <w:spacing w:val="16"/>
          <w:sz w:val="20"/>
        </w:rPr>
        <w:t xml:space="preserve"> </w:t>
      </w:r>
      <w:r>
        <w:rPr>
          <w:rFonts w:ascii="KCFTRC+CMR10"/>
          <w:color w:val="000000"/>
          <w:sz w:val="20"/>
        </w:rPr>
        <w:t>(i.e.,</w:t>
      </w:r>
      <w:r>
        <w:rPr>
          <w:rFonts w:ascii="Times New Roman"/>
          <w:color w:val="000000"/>
          <w:spacing w:val="17"/>
          <w:sz w:val="20"/>
        </w:rPr>
        <w:t xml:space="preserve"> </w:t>
      </w:r>
      <w:r>
        <w:rPr>
          <w:rFonts w:ascii="KCFTRC+CMR10"/>
          <w:color w:val="000000"/>
          <w:sz w:val="20"/>
        </w:rPr>
        <w:t>a</w:t>
      </w:r>
      <w:r>
        <w:rPr>
          <w:rFonts w:ascii="Times New Roman"/>
          <w:color w:val="000000"/>
          <w:spacing w:val="16"/>
          <w:sz w:val="20"/>
        </w:rPr>
        <w:t xml:space="preserve"> </w:t>
      </w:r>
      <w:r>
        <w:rPr>
          <w:rFonts w:ascii="KCFTRC+CMR10" w:hAnsi="KCFTRC+CMR10" w:cs="KCFTRC+CMR10"/>
          <w:color w:val="000000"/>
          <w:sz w:val="20"/>
        </w:rPr>
        <w:t>ﬂat</w:t>
      </w:r>
      <w:r>
        <w:rPr>
          <w:rFonts w:ascii="Times New Roman"/>
          <w:color w:val="000000"/>
          <w:spacing w:val="17"/>
          <w:sz w:val="20"/>
        </w:rPr>
        <w:t xml:space="preserve"> </w:t>
      </w:r>
      <w:r>
        <w:rPr>
          <w:rFonts w:ascii="KCFTRC+CMR10"/>
          <w:color w:val="000000"/>
          <w:sz w:val="20"/>
        </w:rPr>
        <w:t>rate</w:t>
      </w:r>
      <w:r>
        <w:rPr>
          <w:rFonts w:ascii="Times New Roman"/>
          <w:color w:val="000000"/>
          <w:spacing w:val="17"/>
          <w:sz w:val="20"/>
        </w:rPr>
        <w:t xml:space="preserve"> </w:t>
      </w:r>
      <w:r>
        <w:rPr>
          <w:rFonts w:ascii="KCFTRC+CMR10"/>
          <w:color w:val="000000"/>
          <w:sz w:val="20"/>
        </w:rPr>
        <w:t>of</w:t>
      </w:r>
      <w:r>
        <w:rPr>
          <w:rFonts w:ascii="Times New Roman"/>
          <w:color w:val="000000"/>
          <w:spacing w:val="17"/>
          <w:sz w:val="20"/>
        </w:rPr>
        <w:t xml:space="preserve"> </w:t>
      </w:r>
      <w:r>
        <w:rPr>
          <w:rFonts w:ascii="KCFTRC+CMR10"/>
          <w:color w:val="000000"/>
          <w:sz w:val="20"/>
        </w:rPr>
        <w:t>14.1</w:t>
      </w:r>
      <w:r>
        <w:rPr>
          <w:rFonts w:ascii="Times New Roman"/>
          <w:color w:val="000000"/>
          <w:spacing w:val="16"/>
          <w:sz w:val="20"/>
        </w:rPr>
        <w:t xml:space="preserve"> </w:t>
      </w:r>
      <w:r>
        <w:rPr>
          <w:rFonts w:ascii="KCFTRC+CMR10"/>
          <w:color w:val="000000"/>
          <w:spacing w:val="-2"/>
          <w:sz w:val="20"/>
        </w:rPr>
        <w:t>cents</w:t>
      </w:r>
      <w:r>
        <w:rPr>
          <w:rFonts w:ascii="Times New Roman"/>
          <w:color w:val="000000"/>
          <w:spacing w:val="18"/>
          <w:sz w:val="20"/>
        </w:rPr>
        <w:t xml:space="preserve"> </w:t>
      </w:r>
      <w:r>
        <w:rPr>
          <w:rFonts w:ascii="KCFTRC+CMR10"/>
          <w:color w:val="000000"/>
          <w:spacing w:val="3"/>
          <w:sz w:val="20"/>
        </w:rPr>
        <w:t>per</w:t>
      </w:r>
      <w:r>
        <w:rPr>
          <w:rFonts w:ascii="Times New Roman"/>
          <w:color w:val="000000"/>
          <w:spacing w:val="14"/>
          <w:sz w:val="20"/>
        </w:rPr>
        <w:t xml:space="preserve"> </w:t>
      </w:r>
      <w:r>
        <w:rPr>
          <w:rFonts w:ascii="KCFTRC+CMR10"/>
          <w:color w:val="000000"/>
          <w:sz w:val="20"/>
        </w:rPr>
        <w:t>kWh</w:t>
      </w:r>
      <w:r>
        <w:rPr>
          <w:rFonts w:ascii="Times New Roman"/>
          <w:color w:val="000000"/>
          <w:spacing w:val="16"/>
          <w:sz w:val="20"/>
        </w:rPr>
        <w:t xml:space="preserve"> </w:t>
      </w:r>
      <w:r>
        <w:rPr>
          <w:rFonts w:ascii="KCFTRC+CMR10"/>
          <w:color w:val="000000"/>
          <w:sz w:val="20"/>
        </w:rPr>
        <w:t>for</w:t>
      </w:r>
      <w:r>
        <w:rPr>
          <w:rFonts w:ascii="Times New Roman"/>
          <w:color w:val="000000"/>
          <w:spacing w:val="16"/>
          <w:sz w:val="20"/>
        </w:rPr>
        <w:t xml:space="preserve"> </w:t>
      </w:r>
      <w:r>
        <w:rPr>
          <w:rFonts w:ascii="KCFTRC+CMR10"/>
          <w:color w:val="000000"/>
          <w:sz w:val="20"/>
        </w:rPr>
        <w:t>all</w:t>
      </w:r>
      <w:r>
        <w:rPr>
          <w:rFonts w:ascii="Times New Roman"/>
          <w:color w:val="000000"/>
          <w:spacing w:val="17"/>
          <w:sz w:val="20"/>
        </w:rPr>
        <w:t xml:space="preserve"> </w:t>
      </w:r>
      <w:r>
        <w:rPr>
          <w:rFonts w:ascii="KCFTRC+CMR10"/>
          <w:color w:val="000000"/>
          <w:sz w:val="20"/>
        </w:rPr>
        <w:t>hours).</w:t>
      </w:r>
    </w:p>
    <w:p w14:paraId="22A6F535" w14:textId="77777777" w:rsidR="00CF0253" w:rsidRDefault="00252649">
      <w:pPr>
        <w:spacing w:before="149" w:after="0" w:line="209" w:lineRule="exact"/>
        <w:ind w:left="299"/>
        <w:jc w:val="left"/>
        <w:rPr>
          <w:rFonts w:ascii="Times New Roman"/>
          <w:color w:val="000000"/>
          <w:sz w:val="20"/>
        </w:rPr>
      </w:pPr>
      <w:r>
        <w:rPr>
          <w:rFonts w:ascii="KCFTRC+CMR10"/>
          <w:color w:val="000000"/>
          <w:sz w:val="20"/>
        </w:rPr>
        <w:t>I</w:t>
      </w:r>
      <w:r>
        <w:rPr>
          <w:rFonts w:ascii="Times New Roman"/>
          <w:color w:val="000000"/>
          <w:spacing w:val="19"/>
          <w:sz w:val="20"/>
        </w:rPr>
        <w:t xml:space="preserve"> </w:t>
      </w:r>
      <w:r>
        <w:rPr>
          <w:rFonts w:ascii="KCFTRC+CMR10"/>
          <w:color w:val="000000"/>
          <w:spacing w:val="-1"/>
          <w:sz w:val="20"/>
        </w:rPr>
        <w:t>employ</w:t>
      </w:r>
      <w:r>
        <w:rPr>
          <w:rFonts w:ascii="Times New Roman"/>
          <w:color w:val="000000"/>
          <w:spacing w:val="21"/>
          <w:sz w:val="20"/>
        </w:rPr>
        <w:t xml:space="preserve"> </w:t>
      </w:r>
      <w:r>
        <w:rPr>
          <w:rFonts w:ascii="KCFTRC+CMR10"/>
          <w:color w:val="000000"/>
          <w:sz w:val="20"/>
        </w:rPr>
        <w:t>a</w:t>
      </w:r>
      <w:r>
        <w:rPr>
          <w:rFonts w:ascii="Times New Roman"/>
          <w:color w:val="000000"/>
          <w:spacing w:val="19"/>
          <w:sz w:val="20"/>
        </w:rPr>
        <w:t xml:space="preserve"> </w:t>
      </w:r>
      <w:r>
        <w:rPr>
          <w:rFonts w:ascii="KCFTRC+CMR10" w:hAnsi="KCFTRC+CMR10" w:cs="KCFTRC+CMR10"/>
          <w:color w:val="000000"/>
          <w:sz w:val="20"/>
        </w:rPr>
        <w:t>Diﬀerence-In-Diﬀerences</w:t>
      </w:r>
      <w:r>
        <w:rPr>
          <w:rFonts w:ascii="Times New Roman"/>
          <w:color w:val="000000"/>
          <w:spacing w:val="20"/>
          <w:sz w:val="20"/>
        </w:rPr>
        <w:t xml:space="preserve"> </w:t>
      </w:r>
      <w:r>
        <w:rPr>
          <w:rFonts w:ascii="KCFTRC+CMR10"/>
          <w:color w:val="000000"/>
          <w:sz w:val="20"/>
        </w:rPr>
        <w:t>(DID)</w:t>
      </w:r>
      <w:r>
        <w:rPr>
          <w:rFonts w:ascii="Times New Roman"/>
          <w:color w:val="000000"/>
          <w:spacing w:val="20"/>
          <w:sz w:val="20"/>
        </w:rPr>
        <w:t xml:space="preserve"> </w:t>
      </w:r>
      <w:r>
        <w:rPr>
          <w:rFonts w:ascii="KCFTRC+CMR10"/>
          <w:color w:val="000000"/>
          <w:spacing w:val="-1"/>
          <w:sz w:val="20"/>
        </w:rPr>
        <w:t>approach</w:t>
      </w:r>
      <w:r>
        <w:rPr>
          <w:rFonts w:ascii="Times New Roman"/>
          <w:color w:val="000000"/>
          <w:spacing w:val="20"/>
          <w:sz w:val="20"/>
        </w:rPr>
        <w:t xml:space="preserve"> </w:t>
      </w:r>
      <w:r>
        <w:rPr>
          <w:rFonts w:ascii="KCFTRC+CMR10"/>
          <w:color w:val="000000"/>
          <w:sz w:val="20"/>
        </w:rPr>
        <w:t>to</w:t>
      </w:r>
      <w:r>
        <w:rPr>
          <w:rFonts w:ascii="Times New Roman"/>
          <w:color w:val="000000"/>
          <w:spacing w:val="19"/>
          <w:sz w:val="20"/>
        </w:rPr>
        <w:t xml:space="preserve"> </w:t>
      </w:r>
      <w:r>
        <w:rPr>
          <w:rFonts w:ascii="KCFTRC+CMR10"/>
          <w:color w:val="000000"/>
          <w:sz w:val="20"/>
        </w:rPr>
        <w:t>estimate</w:t>
      </w:r>
      <w:r>
        <w:rPr>
          <w:rFonts w:ascii="Times New Roman"/>
          <w:color w:val="000000"/>
          <w:spacing w:val="20"/>
          <w:sz w:val="20"/>
        </w:rPr>
        <w:t xml:space="preserve"> </w:t>
      </w:r>
      <w:r>
        <w:rPr>
          <w:rFonts w:ascii="KCFTRC+CMR10"/>
          <w:color w:val="000000"/>
          <w:sz w:val="20"/>
        </w:rPr>
        <w:t>the</w:t>
      </w:r>
      <w:r>
        <w:rPr>
          <w:rFonts w:ascii="Times New Roman"/>
          <w:color w:val="000000"/>
          <w:spacing w:val="20"/>
          <w:sz w:val="20"/>
        </w:rPr>
        <w:t xml:space="preserve"> </w:t>
      </w:r>
      <w:r>
        <w:rPr>
          <w:rFonts w:ascii="KCFTRC+CMR10"/>
          <w:color w:val="000000"/>
          <w:spacing w:val="-1"/>
          <w:sz w:val="20"/>
        </w:rPr>
        <w:t>electricity</w:t>
      </w:r>
      <w:r>
        <w:rPr>
          <w:rFonts w:ascii="Times New Roman"/>
          <w:color w:val="000000"/>
          <w:spacing w:val="20"/>
          <w:sz w:val="20"/>
        </w:rPr>
        <w:t xml:space="preserve"> </w:t>
      </w:r>
      <w:r>
        <w:rPr>
          <w:rFonts w:ascii="KCFTRC+CMR10"/>
          <w:color w:val="000000"/>
          <w:spacing w:val="-1"/>
          <w:sz w:val="20"/>
        </w:rPr>
        <w:t>savings</w:t>
      </w:r>
      <w:r>
        <w:rPr>
          <w:rFonts w:ascii="Times New Roman"/>
          <w:color w:val="000000"/>
          <w:spacing w:val="21"/>
          <w:sz w:val="20"/>
        </w:rPr>
        <w:t xml:space="preserve"> </w:t>
      </w:r>
      <w:r>
        <w:rPr>
          <w:rFonts w:ascii="KCFTRC+CMR10"/>
          <w:color w:val="000000"/>
          <w:sz w:val="20"/>
        </w:rPr>
        <w:t>caused</w:t>
      </w:r>
      <w:r>
        <w:rPr>
          <w:rFonts w:ascii="Times New Roman"/>
          <w:color w:val="000000"/>
          <w:spacing w:val="20"/>
          <w:sz w:val="20"/>
        </w:rPr>
        <w:t xml:space="preserve"> </w:t>
      </w:r>
      <w:r>
        <w:rPr>
          <w:rFonts w:ascii="KCFTRC+CMR10"/>
          <w:color w:val="000000"/>
          <w:spacing w:val="-6"/>
          <w:sz w:val="20"/>
        </w:rPr>
        <w:t>by</w:t>
      </w:r>
      <w:r>
        <w:rPr>
          <w:rFonts w:ascii="Times New Roman"/>
          <w:color w:val="000000"/>
          <w:spacing w:val="25"/>
          <w:sz w:val="20"/>
        </w:rPr>
        <w:t xml:space="preserve"> </w:t>
      </w:r>
      <w:r>
        <w:rPr>
          <w:rFonts w:ascii="KCFTRC+CMR10"/>
          <w:color w:val="000000"/>
          <w:sz w:val="20"/>
        </w:rPr>
        <w:t>the</w:t>
      </w:r>
      <w:r>
        <w:rPr>
          <w:rFonts w:ascii="Times New Roman"/>
          <w:color w:val="000000"/>
          <w:spacing w:val="20"/>
          <w:sz w:val="20"/>
        </w:rPr>
        <w:t xml:space="preserve"> </w:t>
      </w:r>
      <w:r>
        <w:rPr>
          <w:rFonts w:ascii="KCFTRC+CMR10"/>
          <w:color w:val="000000"/>
          <w:sz w:val="20"/>
        </w:rPr>
        <w:t>TOU</w:t>
      </w:r>
    </w:p>
    <w:p w14:paraId="7A19B250" w14:textId="77777777" w:rsidR="00CF0253" w:rsidRDefault="00252649">
      <w:pPr>
        <w:spacing w:before="149" w:after="0" w:line="209" w:lineRule="exact"/>
        <w:jc w:val="left"/>
        <w:rPr>
          <w:rFonts w:ascii="Times New Roman"/>
          <w:color w:val="000000"/>
          <w:sz w:val="20"/>
        </w:rPr>
      </w:pPr>
      <w:r>
        <w:rPr>
          <w:rFonts w:ascii="KCFTRC+CMR10"/>
          <w:color w:val="000000"/>
          <w:sz w:val="20"/>
        </w:rPr>
        <w:t>price</w:t>
      </w:r>
      <w:r>
        <w:rPr>
          <w:rFonts w:ascii="Times New Roman"/>
          <w:color w:val="000000"/>
          <w:spacing w:val="6"/>
          <w:sz w:val="20"/>
        </w:rPr>
        <w:t xml:space="preserve"> </w:t>
      </w:r>
      <w:r>
        <w:rPr>
          <w:rFonts w:ascii="KCFTRC+CMR10"/>
          <w:color w:val="000000"/>
          <w:sz w:val="20"/>
        </w:rPr>
        <w:t>program.</w:t>
      </w:r>
      <w:r>
        <w:rPr>
          <w:rFonts w:ascii="Times New Roman"/>
          <w:color w:val="000000"/>
          <w:spacing w:val="35"/>
          <w:sz w:val="20"/>
        </w:rPr>
        <w:t xml:space="preserve"> </w:t>
      </w:r>
      <w:r>
        <w:rPr>
          <w:rFonts w:ascii="KCFTRC+CMR10"/>
          <w:color w:val="000000"/>
          <w:sz w:val="20"/>
        </w:rPr>
        <w:t>The</w:t>
      </w:r>
      <w:r>
        <w:rPr>
          <w:rFonts w:ascii="Times New Roman"/>
          <w:color w:val="000000"/>
          <w:spacing w:val="6"/>
          <w:sz w:val="20"/>
        </w:rPr>
        <w:t xml:space="preserve"> </w:t>
      </w:r>
      <w:r>
        <w:rPr>
          <w:rFonts w:ascii="KCFTRC+CMR10"/>
          <w:color w:val="000000"/>
          <w:sz w:val="20"/>
        </w:rPr>
        <w:t>CER</w:t>
      </w:r>
      <w:r>
        <w:rPr>
          <w:rFonts w:ascii="Times New Roman"/>
          <w:color w:val="000000"/>
          <w:spacing w:val="6"/>
          <w:sz w:val="20"/>
        </w:rPr>
        <w:t xml:space="preserve"> </w:t>
      </w:r>
      <w:r>
        <w:rPr>
          <w:rFonts w:ascii="KCFTRC+CMR10"/>
          <w:color w:val="000000"/>
          <w:sz w:val="20"/>
        </w:rPr>
        <w:t>experiment</w:t>
      </w:r>
      <w:r>
        <w:rPr>
          <w:rFonts w:ascii="Times New Roman"/>
          <w:color w:val="000000"/>
          <w:spacing w:val="6"/>
          <w:sz w:val="20"/>
        </w:rPr>
        <w:t xml:space="preserve"> </w:t>
      </w:r>
      <w:r>
        <w:rPr>
          <w:rFonts w:ascii="KCFTRC+CMR10"/>
          <w:color w:val="000000"/>
          <w:sz w:val="20"/>
        </w:rPr>
        <w:t>dataset</w:t>
      </w:r>
      <w:r>
        <w:rPr>
          <w:rFonts w:ascii="Times New Roman"/>
          <w:color w:val="000000"/>
          <w:spacing w:val="6"/>
          <w:sz w:val="20"/>
        </w:rPr>
        <w:t xml:space="preserve"> </w:t>
      </w:r>
      <w:r>
        <w:rPr>
          <w:rFonts w:ascii="KCFTRC+CMR10"/>
          <w:color w:val="000000"/>
          <w:sz w:val="20"/>
        </w:rPr>
        <w:t>primarily</w:t>
      </w:r>
      <w:r>
        <w:rPr>
          <w:rFonts w:ascii="Times New Roman"/>
          <w:color w:val="000000"/>
          <w:spacing w:val="6"/>
          <w:sz w:val="20"/>
        </w:rPr>
        <w:t xml:space="preserve"> </w:t>
      </w:r>
      <w:r>
        <w:rPr>
          <w:rFonts w:ascii="KCFTRC+CMR10"/>
          <w:color w:val="000000"/>
          <w:sz w:val="20"/>
        </w:rPr>
        <w:t>utilized</w:t>
      </w:r>
      <w:r>
        <w:rPr>
          <w:rFonts w:ascii="Times New Roman"/>
          <w:color w:val="000000"/>
          <w:spacing w:val="5"/>
          <w:sz w:val="20"/>
        </w:rPr>
        <w:t xml:space="preserve"> </w:t>
      </w:r>
      <w:r>
        <w:rPr>
          <w:rFonts w:ascii="KCFTRC+CMR10"/>
          <w:color w:val="000000"/>
          <w:sz w:val="20"/>
        </w:rPr>
        <w:t>in</w:t>
      </w:r>
      <w:r>
        <w:rPr>
          <w:rFonts w:ascii="Times New Roman"/>
          <w:color w:val="000000"/>
          <w:spacing w:val="5"/>
          <w:sz w:val="20"/>
        </w:rPr>
        <w:t xml:space="preserve"> </w:t>
      </w:r>
      <w:r>
        <w:rPr>
          <w:rFonts w:ascii="KCFTRC+CMR10"/>
          <w:color w:val="000000"/>
          <w:sz w:val="20"/>
        </w:rPr>
        <w:t>the</w:t>
      </w:r>
      <w:r>
        <w:rPr>
          <w:rFonts w:ascii="Times New Roman"/>
          <w:color w:val="000000"/>
          <w:spacing w:val="6"/>
          <w:sz w:val="20"/>
        </w:rPr>
        <w:t xml:space="preserve"> </w:t>
      </w:r>
      <w:r>
        <w:rPr>
          <w:rFonts w:ascii="KCFTRC+CMR10"/>
          <w:color w:val="000000"/>
          <w:spacing w:val="-1"/>
          <w:sz w:val="20"/>
        </w:rPr>
        <w:t>following</w:t>
      </w:r>
      <w:r>
        <w:rPr>
          <w:rFonts w:ascii="Times New Roman"/>
          <w:color w:val="000000"/>
          <w:spacing w:val="6"/>
          <w:sz w:val="20"/>
        </w:rPr>
        <w:t xml:space="preserve"> </w:t>
      </w:r>
      <w:r>
        <w:rPr>
          <w:rFonts w:ascii="KCFTRC+CMR10"/>
          <w:color w:val="000000"/>
          <w:sz w:val="20"/>
        </w:rPr>
        <w:t>empirical</w:t>
      </w:r>
      <w:r>
        <w:rPr>
          <w:rFonts w:ascii="Times New Roman"/>
          <w:color w:val="000000"/>
          <w:spacing w:val="6"/>
          <w:sz w:val="20"/>
        </w:rPr>
        <w:t xml:space="preserve"> </w:t>
      </w:r>
      <w:r>
        <w:rPr>
          <w:rFonts w:ascii="KCFTRC+CMR10"/>
          <w:color w:val="000000"/>
          <w:sz w:val="20"/>
        </w:rPr>
        <w:t>analysis</w:t>
      </w:r>
      <w:r>
        <w:rPr>
          <w:rFonts w:ascii="Times New Roman"/>
          <w:color w:val="000000"/>
          <w:spacing w:val="6"/>
          <w:sz w:val="20"/>
        </w:rPr>
        <w:t xml:space="preserve"> </w:t>
      </w:r>
      <w:r>
        <w:rPr>
          <w:rFonts w:ascii="KCFTRC+CMR10"/>
          <w:color w:val="000000"/>
          <w:spacing w:val="-3"/>
          <w:sz w:val="20"/>
        </w:rPr>
        <w:t>was</w:t>
      </w:r>
      <w:r>
        <w:rPr>
          <w:rFonts w:ascii="Times New Roman"/>
          <w:color w:val="000000"/>
          <w:spacing w:val="9"/>
          <w:sz w:val="20"/>
        </w:rPr>
        <w:t xml:space="preserve"> </w:t>
      </w:r>
      <w:r>
        <w:rPr>
          <w:rFonts w:ascii="KCFTRC+CMR10"/>
          <w:color w:val="000000"/>
          <w:sz w:val="20"/>
        </w:rPr>
        <w:t>generated</w:t>
      </w:r>
    </w:p>
    <w:p w14:paraId="46DAB2E1" w14:textId="77777777" w:rsidR="00CF0253" w:rsidRDefault="00252649">
      <w:pPr>
        <w:spacing w:before="149" w:after="0" w:line="209" w:lineRule="exact"/>
        <w:jc w:val="left"/>
        <w:rPr>
          <w:rFonts w:ascii="Times New Roman"/>
          <w:color w:val="000000"/>
          <w:sz w:val="20"/>
        </w:rPr>
      </w:pPr>
      <w:r>
        <w:rPr>
          <w:rFonts w:ascii="KCFTRC+CMR10"/>
          <w:color w:val="000000"/>
          <w:sz w:val="20"/>
        </w:rPr>
        <w:t>from</w:t>
      </w:r>
      <w:r>
        <w:rPr>
          <w:rFonts w:ascii="Times New Roman"/>
          <w:color w:val="000000"/>
          <w:spacing w:val="6"/>
          <w:sz w:val="20"/>
        </w:rPr>
        <w:t xml:space="preserve"> </w:t>
      </w:r>
      <w:r>
        <w:rPr>
          <w:rFonts w:ascii="KCFTRC+CMR10"/>
          <w:color w:val="000000"/>
          <w:sz w:val="20"/>
        </w:rPr>
        <w:t>a</w:t>
      </w:r>
      <w:r>
        <w:rPr>
          <w:rFonts w:ascii="Times New Roman"/>
          <w:color w:val="000000"/>
          <w:spacing w:val="6"/>
          <w:sz w:val="20"/>
        </w:rPr>
        <w:t xml:space="preserve"> </w:t>
      </w:r>
      <w:r>
        <w:rPr>
          <w:rFonts w:ascii="KCFTRC+CMR10"/>
          <w:color w:val="000000"/>
          <w:sz w:val="20"/>
        </w:rPr>
        <w:t>carefully</w:t>
      </w:r>
      <w:r>
        <w:rPr>
          <w:rFonts w:ascii="Times New Roman"/>
          <w:color w:val="000000"/>
          <w:spacing w:val="6"/>
          <w:sz w:val="20"/>
        </w:rPr>
        <w:t xml:space="preserve"> </w:t>
      </w:r>
      <w:r>
        <w:rPr>
          <w:rFonts w:ascii="KCFTRC+CMR10"/>
          <w:color w:val="000000"/>
          <w:sz w:val="20"/>
        </w:rPr>
        <w:t>developed</w:t>
      </w:r>
      <w:r>
        <w:rPr>
          <w:rFonts w:ascii="Times New Roman"/>
          <w:color w:val="000000"/>
          <w:spacing w:val="6"/>
          <w:sz w:val="20"/>
        </w:rPr>
        <w:t xml:space="preserve"> </w:t>
      </w:r>
      <w:r>
        <w:rPr>
          <w:rFonts w:ascii="KCFTRC+CMR10"/>
          <w:color w:val="000000"/>
          <w:sz w:val="20"/>
        </w:rPr>
        <w:t>Randomized</w:t>
      </w:r>
      <w:r>
        <w:rPr>
          <w:rFonts w:ascii="Times New Roman"/>
          <w:color w:val="000000"/>
          <w:spacing w:val="6"/>
          <w:sz w:val="20"/>
        </w:rPr>
        <w:t xml:space="preserve"> </w:t>
      </w:r>
      <w:r>
        <w:rPr>
          <w:rFonts w:ascii="KCFTRC+CMR10"/>
          <w:color w:val="000000"/>
          <w:spacing w:val="-1"/>
          <w:sz w:val="20"/>
        </w:rPr>
        <w:t>Controlled</w:t>
      </w:r>
      <w:r>
        <w:rPr>
          <w:rFonts w:ascii="Times New Roman"/>
          <w:color w:val="000000"/>
          <w:spacing w:val="7"/>
          <w:sz w:val="20"/>
        </w:rPr>
        <w:t xml:space="preserve"> </w:t>
      </w:r>
      <w:r>
        <w:rPr>
          <w:rFonts w:ascii="KCFTRC+CMR10"/>
          <w:color w:val="000000"/>
          <w:spacing w:val="-4"/>
          <w:sz w:val="20"/>
        </w:rPr>
        <w:t>Trial</w:t>
      </w:r>
      <w:r>
        <w:rPr>
          <w:rFonts w:ascii="Times New Roman"/>
          <w:color w:val="000000"/>
          <w:spacing w:val="11"/>
          <w:sz w:val="20"/>
        </w:rPr>
        <w:t xml:space="preserve"> </w:t>
      </w:r>
      <w:r>
        <w:rPr>
          <w:rFonts w:ascii="KCFTRC+CMR10"/>
          <w:color w:val="000000"/>
          <w:spacing w:val="-1"/>
          <w:sz w:val="20"/>
        </w:rPr>
        <w:t>(RCT).</w:t>
      </w:r>
      <w:r>
        <w:rPr>
          <w:rFonts w:ascii="Times New Roman"/>
          <w:color w:val="000000"/>
          <w:spacing w:val="8"/>
          <w:sz w:val="20"/>
        </w:rPr>
        <w:t xml:space="preserve"> </w:t>
      </w:r>
      <w:r>
        <w:rPr>
          <w:rFonts w:ascii="KCFTRC+CMR10"/>
          <w:color w:val="000000"/>
          <w:sz w:val="20"/>
        </w:rPr>
        <w:t>So,</w:t>
      </w:r>
      <w:r>
        <w:rPr>
          <w:rFonts w:ascii="Times New Roman"/>
          <w:color w:val="000000"/>
          <w:spacing w:val="9"/>
          <w:sz w:val="20"/>
        </w:rPr>
        <w:t xml:space="preserve"> </w:t>
      </w:r>
      <w:r>
        <w:rPr>
          <w:rFonts w:ascii="KCFTRC+CMR10"/>
          <w:color w:val="000000"/>
          <w:sz w:val="20"/>
        </w:rPr>
        <w:t>in</w:t>
      </w:r>
      <w:r>
        <w:rPr>
          <w:rFonts w:ascii="Times New Roman"/>
          <w:color w:val="000000"/>
          <w:spacing w:val="6"/>
          <w:sz w:val="20"/>
        </w:rPr>
        <w:t xml:space="preserve"> </w:t>
      </w:r>
      <w:r>
        <w:rPr>
          <w:rFonts w:ascii="KCFTRC+CMR10"/>
          <w:color w:val="000000"/>
          <w:sz w:val="20"/>
        </w:rPr>
        <w:t>principle,</w:t>
      </w:r>
      <w:r>
        <w:rPr>
          <w:rFonts w:ascii="Times New Roman"/>
          <w:color w:val="000000"/>
          <w:spacing w:val="8"/>
          <w:sz w:val="20"/>
        </w:rPr>
        <w:t xml:space="preserve"> </w:t>
      </w:r>
      <w:r>
        <w:rPr>
          <w:rFonts w:ascii="KCFTRC+CMR10"/>
          <w:color w:val="000000"/>
          <w:sz w:val="20"/>
        </w:rPr>
        <w:t>the</w:t>
      </w:r>
      <w:r>
        <w:rPr>
          <w:rFonts w:ascii="Times New Roman"/>
          <w:color w:val="000000"/>
          <w:spacing w:val="6"/>
          <w:sz w:val="20"/>
        </w:rPr>
        <w:t xml:space="preserve"> </w:t>
      </w:r>
      <w:r>
        <w:rPr>
          <w:rFonts w:ascii="KCFTRC+CMR10" w:hAnsi="KCFTRC+CMR10" w:cs="KCFTRC+CMR10"/>
          <w:color w:val="000000"/>
          <w:sz w:val="20"/>
        </w:rPr>
        <w:t>eﬀect</w:t>
      </w:r>
      <w:r>
        <w:rPr>
          <w:rFonts w:ascii="Times New Roman"/>
          <w:color w:val="000000"/>
          <w:spacing w:val="7"/>
          <w:sz w:val="20"/>
        </w:rPr>
        <w:t xml:space="preserve"> </w:t>
      </w:r>
      <w:r>
        <w:rPr>
          <w:rFonts w:ascii="KCFTRC+CMR10"/>
          <w:color w:val="000000"/>
          <w:sz w:val="20"/>
        </w:rPr>
        <w:t>of</w:t>
      </w:r>
      <w:r>
        <w:rPr>
          <w:rFonts w:ascii="Times New Roman"/>
          <w:color w:val="000000"/>
          <w:spacing w:val="6"/>
          <w:sz w:val="20"/>
        </w:rPr>
        <w:t xml:space="preserve"> </w:t>
      </w:r>
      <w:r>
        <w:rPr>
          <w:rFonts w:ascii="KCFTRC+CMR10"/>
          <w:color w:val="000000"/>
          <w:sz w:val="20"/>
        </w:rPr>
        <w:t>the</w:t>
      </w:r>
      <w:r>
        <w:rPr>
          <w:rFonts w:ascii="Times New Roman"/>
          <w:color w:val="000000"/>
          <w:spacing w:val="6"/>
          <w:sz w:val="20"/>
        </w:rPr>
        <w:t xml:space="preserve"> </w:t>
      </w:r>
      <w:r>
        <w:rPr>
          <w:rFonts w:ascii="KCFTRC+CMR10"/>
          <w:color w:val="000000"/>
          <w:sz w:val="20"/>
        </w:rPr>
        <w:t>TOU</w:t>
      </w:r>
      <w:r>
        <w:rPr>
          <w:rFonts w:ascii="Times New Roman"/>
          <w:color w:val="000000"/>
          <w:spacing w:val="6"/>
          <w:sz w:val="20"/>
        </w:rPr>
        <w:t xml:space="preserve"> </w:t>
      </w:r>
      <w:r>
        <w:rPr>
          <w:rFonts w:ascii="KCFTRC+CMR10" w:hAnsi="KCFTRC+CMR10" w:cs="KCFTRC+CMR10"/>
          <w:color w:val="000000"/>
          <w:sz w:val="20"/>
        </w:rPr>
        <w:t>tariﬀs</w:t>
      </w:r>
      <w:r>
        <w:rPr>
          <w:rFonts w:ascii="Times New Roman"/>
          <w:color w:val="000000"/>
          <w:spacing w:val="6"/>
          <w:sz w:val="20"/>
        </w:rPr>
        <w:t xml:space="preserve"> </w:t>
      </w:r>
      <w:r>
        <w:rPr>
          <w:rFonts w:ascii="KCFTRC+CMR10"/>
          <w:color w:val="000000"/>
          <w:sz w:val="20"/>
        </w:rPr>
        <w:t>on</w:t>
      </w:r>
    </w:p>
    <w:p w14:paraId="4F0D397B" w14:textId="77777777" w:rsidR="00CF0253" w:rsidRDefault="00252649">
      <w:pPr>
        <w:spacing w:before="149" w:after="0" w:line="209" w:lineRule="exact"/>
        <w:jc w:val="left"/>
        <w:rPr>
          <w:rFonts w:ascii="Times New Roman"/>
          <w:color w:val="000000"/>
          <w:sz w:val="20"/>
        </w:rPr>
      </w:pPr>
      <w:r>
        <w:rPr>
          <w:rFonts w:ascii="KCFTRC+CMR10"/>
          <w:color w:val="000000"/>
          <w:sz w:val="20"/>
        </w:rPr>
        <w:t>household</w:t>
      </w:r>
      <w:r>
        <w:rPr>
          <w:rFonts w:ascii="Times New Roman"/>
          <w:color w:val="000000"/>
          <w:spacing w:val="15"/>
          <w:sz w:val="20"/>
        </w:rPr>
        <w:t xml:space="preserve"> </w:t>
      </w:r>
      <w:r>
        <w:rPr>
          <w:rFonts w:ascii="KCFTRC+CMR10"/>
          <w:color w:val="000000"/>
          <w:spacing w:val="-1"/>
          <w:sz w:val="20"/>
        </w:rPr>
        <w:t>electricity</w:t>
      </w:r>
      <w:r>
        <w:rPr>
          <w:rFonts w:ascii="Times New Roman"/>
          <w:color w:val="000000"/>
          <w:spacing w:val="15"/>
          <w:sz w:val="20"/>
        </w:rPr>
        <w:t xml:space="preserve"> </w:t>
      </w:r>
      <w:r>
        <w:rPr>
          <w:rFonts w:ascii="KCFTRC+CMR10"/>
          <w:color w:val="000000"/>
          <w:sz w:val="20"/>
        </w:rPr>
        <w:t>consumption</w:t>
      </w:r>
      <w:r>
        <w:rPr>
          <w:rFonts w:ascii="Times New Roman"/>
          <w:color w:val="000000"/>
          <w:spacing w:val="15"/>
          <w:sz w:val="20"/>
        </w:rPr>
        <w:t xml:space="preserve"> </w:t>
      </w:r>
      <w:r>
        <w:rPr>
          <w:rFonts w:ascii="KCFTRC+CMR10"/>
          <w:color w:val="000000"/>
          <w:sz w:val="20"/>
        </w:rPr>
        <w:t>can</w:t>
      </w:r>
      <w:r>
        <w:rPr>
          <w:rFonts w:ascii="Times New Roman"/>
          <w:color w:val="000000"/>
          <w:spacing w:val="15"/>
          <w:sz w:val="20"/>
        </w:rPr>
        <w:t xml:space="preserve"> </w:t>
      </w:r>
      <w:r>
        <w:rPr>
          <w:rFonts w:ascii="KCFTRC+CMR10"/>
          <w:color w:val="000000"/>
          <w:spacing w:val="5"/>
          <w:sz w:val="20"/>
        </w:rPr>
        <w:t>be</w:t>
      </w:r>
      <w:r>
        <w:rPr>
          <w:rFonts w:ascii="Times New Roman"/>
          <w:color w:val="000000"/>
          <w:spacing w:val="9"/>
          <w:sz w:val="20"/>
        </w:rPr>
        <w:t xml:space="preserve"> </w:t>
      </w:r>
      <w:r>
        <w:rPr>
          <w:rFonts w:ascii="KCFTRC+CMR10"/>
          <w:color w:val="000000"/>
          <w:sz w:val="20"/>
        </w:rPr>
        <w:t>measured</w:t>
      </w:r>
      <w:r>
        <w:rPr>
          <w:rFonts w:ascii="Times New Roman"/>
          <w:color w:val="000000"/>
          <w:spacing w:val="15"/>
          <w:sz w:val="20"/>
        </w:rPr>
        <w:t xml:space="preserve"> </w:t>
      </w:r>
      <w:r>
        <w:rPr>
          <w:rFonts w:ascii="KCFTRC+CMR10"/>
          <w:color w:val="000000"/>
          <w:sz w:val="20"/>
        </w:rPr>
        <w:t>simply</w:t>
      </w:r>
      <w:r>
        <w:rPr>
          <w:rFonts w:ascii="Times New Roman"/>
          <w:color w:val="000000"/>
          <w:spacing w:val="15"/>
          <w:sz w:val="20"/>
        </w:rPr>
        <w:t xml:space="preserve"> </w:t>
      </w:r>
      <w:r>
        <w:rPr>
          <w:rFonts w:ascii="KCFTRC+CMR10"/>
          <w:color w:val="000000"/>
          <w:sz w:val="20"/>
        </w:rPr>
        <w:t>through</w:t>
      </w:r>
      <w:r>
        <w:rPr>
          <w:rFonts w:ascii="Times New Roman"/>
          <w:color w:val="000000"/>
          <w:spacing w:val="15"/>
          <w:sz w:val="20"/>
        </w:rPr>
        <w:t xml:space="preserve"> </w:t>
      </w:r>
      <w:r>
        <w:rPr>
          <w:rFonts w:ascii="KCFTRC+CMR10"/>
          <w:color w:val="000000"/>
          <w:sz w:val="20"/>
        </w:rPr>
        <w:t>the</w:t>
      </w:r>
      <w:r>
        <w:rPr>
          <w:rFonts w:ascii="Times New Roman"/>
          <w:color w:val="000000"/>
          <w:spacing w:val="15"/>
          <w:sz w:val="20"/>
        </w:rPr>
        <w:t xml:space="preserve"> </w:t>
      </w:r>
      <w:r>
        <w:rPr>
          <w:rFonts w:ascii="KCFTRC+CMR10" w:hAnsi="KCFTRC+CMR10" w:cs="KCFTRC+CMR10"/>
          <w:color w:val="000000"/>
          <w:sz w:val="20"/>
        </w:rPr>
        <w:t>diﬀerence</w:t>
      </w:r>
      <w:r>
        <w:rPr>
          <w:rFonts w:ascii="Times New Roman"/>
          <w:color w:val="000000"/>
          <w:spacing w:val="15"/>
          <w:sz w:val="20"/>
        </w:rPr>
        <w:t xml:space="preserve"> </w:t>
      </w:r>
      <w:r>
        <w:rPr>
          <w:rFonts w:ascii="KCFTRC+CMR10"/>
          <w:color w:val="000000"/>
          <w:sz w:val="20"/>
        </w:rPr>
        <w:t>in</w:t>
      </w:r>
      <w:r>
        <w:rPr>
          <w:rFonts w:ascii="Times New Roman"/>
          <w:color w:val="000000"/>
          <w:spacing w:val="15"/>
          <w:sz w:val="20"/>
        </w:rPr>
        <w:t xml:space="preserve"> </w:t>
      </w:r>
      <w:r>
        <w:rPr>
          <w:rFonts w:ascii="KCFTRC+CMR10"/>
          <w:color w:val="000000"/>
          <w:spacing w:val="-2"/>
          <w:sz w:val="20"/>
        </w:rPr>
        <w:t>average</w:t>
      </w:r>
      <w:r>
        <w:rPr>
          <w:rFonts w:ascii="Times New Roman"/>
          <w:color w:val="000000"/>
          <w:spacing w:val="17"/>
          <w:sz w:val="20"/>
        </w:rPr>
        <w:t xml:space="preserve"> </w:t>
      </w:r>
      <w:r>
        <w:rPr>
          <w:rFonts w:ascii="KCFTRC+CMR10"/>
          <w:color w:val="000000"/>
          <w:sz w:val="20"/>
        </w:rPr>
        <w:t>usage</w:t>
      </w:r>
      <w:r>
        <w:rPr>
          <w:rFonts w:ascii="Times New Roman"/>
          <w:color w:val="000000"/>
          <w:spacing w:val="15"/>
          <w:sz w:val="20"/>
        </w:rPr>
        <w:t xml:space="preserve"> </w:t>
      </w:r>
      <w:r>
        <w:rPr>
          <w:rFonts w:ascii="KCFTRC+CMR10"/>
          <w:color w:val="000000"/>
          <w:spacing w:val="-1"/>
          <w:sz w:val="20"/>
        </w:rPr>
        <w:t>between</w:t>
      </w:r>
      <w:r>
        <w:rPr>
          <w:rFonts w:ascii="Times New Roman"/>
          <w:color w:val="000000"/>
          <w:spacing w:val="16"/>
          <w:sz w:val="20"/>
        </w:rPr>
        <w:t xml:space="preserve"> </w:t>
      </w:r>
      <w:r>
        <w:rPr>
          <w:rFonts w:ascii="KCFTRC+CMR10"/>
          <w:color w:val="000000"/>
          <w:sz w:val="20"/>
        </w:rPr>
        <w:t>the</w:t>
      </w:r>
    </w:p>
    <w:p w14:paraId="4962F20F" w14:textId="77777777" w:rsidR="00CF0253" w:rsidRDefault="00252649">
      <w:pPr>
        <w:spacing w:before="94" w:after="0" w:line="237" w:lineRule="exact"/>
        <w:jc w:val="left"/>
        <w:rPr>
          <w:rFonts w:ascii="Times New Roman"/>
          <w:color w:val="000000"/>
          <w:sz w:val="20"/>
        </w:rPr>
      </w:pPr>
      <w:r>
        <w:rPr>
          <w:rFonts w:ascii="KCFTRC+CMR10"/>
          <w:color w:val="000000"/>
          <w:spacing w:val="-6"/>
          <w:sz w:val="20"/>
        </w:rPr>
        <w:t>two</w:t>
      </w:r>
      <w:r>
        <w:rPr>
          <w:rFonts w:ascii="Times New Roman"/>
          <w:color w:val="000000"/>
          <w:spacing w:val="11"/>
          <w:sz w:val="20"/>
        </w:rPr>
        <w:t xml:space="preserve"> </w:t>
      </w:r>
      <w:r>
        <w:rPr>
          <w:rFonts w:ascii="KCFTRC+CMR10"/>
          <w:color w:val="000000"/>
          <w:sz w:val="20"/>
        </w:rPr>
        <w:t>groups</w:t>
      </w:r>
      <w:r>
        <w:rPr>
          <w:rFonts w:ascii="Times New Roman"/>
          <w:color w:val="000000"/>
          <w:spacing w:val="6"/>
          <w:sz w:val="20"/>
        </w:rPr>
        <w:t xml:space="preserve"> </w:t>
      </w:r>
      <w:r>
        <w:rPr>
          <w:rFonts w:ascii="KCFTRC+CMR10"/>
          <w:color w:val="000000"/>
          <w:sz w:val="20"/>
        </w:rPr>
        <w:t>during</w:t>
      </w:r>
      <w:r>
        <w:rPr>
          <w:rFonts w:ascii="Times New Roman"/>
          <w:color w:val="000000"/>
          <w:spacing w:val="5"/>
          <w:sz w:val="20"/>
        </w:rPr>
        <w:t xml:space="preserve"> </w:t>
      </w:r>
      <w:r>
        <w:rPr>
          <w:rFonts w:ascii="KCFTRC+CMR10"/>
          <w:color w:val="000000"/>
          <w:sz w:val="20"/>
        </w:rPr>
        <w:t>the</w:t>
      </w:r>
      <w:r>
        <w:rPr>
          <w:rFonts w:ascii="Times New Roman"/>
          <w:color w:val="000000"/>
          <w:spacing w:val="6"/>
          <w:sz w:val="20"/>
        </w:rPr>
        <w:t xml:space="preserve"> </w:t>
      </w:r>
      <w:r>
        <w:rPr>
          <w:rFonts w:ascii="KCFTRC+CMR10"/>
          <w:color w:val="000000"/>
          <w:spacing w:val="-1"/>
          <w:sz w:val="20"/>
        </w:rPr>
        <w:t>treatment</w:t>
      </w:r>
      <w:r>
        <w:rPr>
          <w:rFonts w:ascii="Times New Roman"/>
          <w:color w:val="000000"/>
          <w:spacing w:val="6"/>
          <w:sz w:val="20"/>
        </w:rPr>
        <w:t xml:space="preserve"> </w:t>
      </w:r>
      <w:r>
        <w:rPr>
          <w:rFonts w:ascii="KCFTRC+CMR10"/>
          <w:color w:val="000000"/>
          <w:spacing w:val="1"/>
          <w:sz w:val="20"/>
        </w:rPr>
        <w:t>period.</w:t>
      </w:r>
      <w:hyperlink w:anchor="br12" w:history="1">
        <w:r>
          <w:rPr>
            <w:rFonts w:ascii="PTDUEJ+CMR7"/>
            <w:color w:val="000000"/>
            <w:sz w:val="21"/>
            <w:vertAlign w:val="superscript"/>
          </w:rPr>
          <w:t>16</w:t>
        </w:r>
      </w:hyperlink>
      <w:hyperlink w:anchor="br12" w:history="1">
        <w:r>
          <w:rPr>
            <w:rFonts w:ascii="Times New Roman"/>
            <w:color w:val="000000"/>
            <w:spacing w:val="42"/>
            <w:sz w:val="21"/>
            <w:vertAlign w:val="superscript"/>
          </w:rPr>
          <w:t xml:space="preserve"> </w:t>
        </w:r>
      </w:hyperlink>
      <w:r>
        <w:rPr>
          <w:rFonts w:ascii="KCFTRC+CMR10"/>
          <w:color w:val="000000"/>
          <w:spacing w:val="-3"/>
          <w:sz w:val="20"/>
        </w:rPr>
        <w:t>However,</w:t>
      </w:r>
      <w:r>
        <w:rPr>
          <w:rFonts w:ascii="Times New Roman"/>
          <w:color w:val="000000"/>
          <w:spacing w:val="10"/>
          <w:sz w:val="20"/>
        </w:rPr>
        <w:t xml:space="preserve"> </w:t>
      </w:r>
      <w:r>
        <w:rPr>
          <w:rFonts w:ascii="KCFTRC+CMR10"/>
          <w:color w:val="000000"/>
          <w:sz w:val="20"/>
        </w:rPr>
        <w:t>as</w:t>
      </w:r>
      <w:r>
        <w:rPr>
          <w:rFonts w:ascii="Times New Roman"/>
          <w:color w:val="000000"/>
          <w:spacing w:val="6"/>
          <w:sz w:val="20"/>
        </w:rPr>
        <w:t xml:space="preserve"> </w:t>
      </w:r>
      <w:r>
        <w:rPr>
          <w:rFonts w:ascii="KCFTRC+CMR10"/>
          <w:color w:val="000000"/>
          <w:sz w:val="20"/>
        </w:rPr>
        <w:t>discussed,</w:t>
      </w:r>
      <w:r>
        <w:rPr>
          <w:rFonts w:ascii="Times New Roman"/>
          <w:color w:val="000000"/>
          <w:spacing w:val="8"/>
          <w:sz w:val="20"/>
        </w:rPr>
        <w:t xml:space="preserve"> </w:t>
      </w:r>
      <w:r>
        <w:rPr>
          <w:rFonts w:ascii="KCFTRC+CMR10"/>
          <w:color w:val="000000"/>
          <w:sz w:val="20"/>
        </w:rPr>
        <w:t>there</w:t>
      </w:r>
      <w:r>
        <w:rPr>
          <w:rFonts w:ascii="Times New Roman"/>
          <w:color w:val="000000"/>
          <w:spacing w:val="6"/>
          <w:sz w:val="20"/>
        </w:rPr>
        <w:t xml:space="preserve"> </w:t>
      </w:r>
      <w:r>
        <w:rPr>
          <w:rFonts w:ascii="KCFTRC+CMR10"/>
          <w:color w:val="000000"/>
          <w:sz w:val="20"/>
        </w:rPr>
        <w:t>exist</w:t>
      </w:r>
      <w:r>
        <w:rPr>
          <w:rFonts w:ascii="Times New Roman"/>
          <w:color w:val="000000"/>
          <w:spacing w:val="6"/>
          <w:sz w:val="20"/>
        </w:rPr>
        <w:t xml:space="preserve"> </w:t>
      </w:r>
      <w:r>
        <w:rPr>
          <w:rFonts w:ascii="KCFTRC+CMR10"/>
          <w:color w:val="000000"/>
          <w:sz w:val="20"/>
        </w:rPr>
        <w:t>non-trivial</w:t>
      </w:r>
      <w:r>
        <w:rPr>
          <w:rFonts w:ascii="Times New Roman"/>
          <w:color w:val="000000"/>
          <w:spacing w:val="6"/>
          <w:sz w:val="20"/>
        </w:rPr>
        <w:t xml:space="preserve"> </w:t>
      </w:r>
      <w:r>
        <w:rPr>
          <w:rFonts w:ascii="KCFTRC+CMR10" w:hAnsi="KCFTRC+CMR10" w:cs="KCFTRC+CMR10"/>
          <w:color w:val="000000"/>
          <w:sz w:val="20"/>
        </w:rPr>
        <w:t>diﬀerences</w:t>
      </w:r>
      <w:r>
        <w:rPr>
          <w:rFonts w:ascii="Times New Roman"/>
          <w:color w:val="000000"/>
          <w:spacing w:val="6"/>
          <w:sz w:val="20"/>
        </w:rPr>
        <w:t xml:space="preserve"> </w:t>
      </w:r>
      <w:r>
        <w:rPr>
          <w:rFonts w:ascii="KCFTRC+CMR10"/>
          <w:color w:val="000000"/>
          <w:sz w:val="20"/>
        </w:rPr>
        <w:t>in</w:t>
      </w:r>
      <w:r>
        <w:rPr>
          <w:rFonts w:ascii="Times New Roman"/>
          <w:color w:val="000000"/>
          <w:spacing w:val="5"/>
          <w:sz w:val="20"/>
        </w:rPr>
        <w:t xml:space="preserve"> </w:t>
      </w:r>
      <w:r>
        <w:rPr>
          <w:rFonts w:ascii="KCFTRC+CMR10"/>
          <w:color w:val="000000"/>
          <w:spacing w:val="-1"/>
          <w:sz w:val="20"/>
        </w:rPr>
        <w:t>electricity</w:t>
      </w:r>
    </w:p>
    <w:p w14:paraId="73ED0323" w14:textId="77777777" w:rsidR="00CF0253" w:rsidRDefault="00252649">
      <w:pPr>
        <w:spacing w:before="149" w:after="0" w:line="209" w:lineRule="exact"/>
        <w:jc w:val="left"/>
        <w:rPr>
          <w:rFonts w:ascii="Times New Roman"/>
          <w:color w:val="000000"/>
          <w:sz w:val="20"/>
        </w:rPr>
      </w:pPr>
      <w:r>
        <w:rPr>
          <w:rFonts w:ascii="KCFTRC+CMR10"/>
          <w:color w:val="000000"/>
          <w:sz w:val="20"/>
        </w:rPr>
        <w:t>demand</w:t>
      </w:r>
      <w:r>
        <w:rPr>
          <w:rFonts w:ascii="Times New Roman"/>
          <w:color w:val="000000"/>
          <w:spacing w:val="25"/>
          <w:sz w:val="20"/>
        </w:rPr>
        <w:t xml:space="preserve"> </w:t>
      </w:r>
      <w:r>
        <w:rPr>
          <w:rFonts w:ascii="KCFTRC+CMR10"/>
          <w:color w:val="000000"/>
          <w:spacing w:val="-1"/>
          <w:sz w:val="20"/>
        </w:rPr>
        <w:t>between</w:t>
      </w:r>
      <w:r>
        <w:rPr>
          <w:rFonts w:ascii="Times New Roman"/>
          <w:color w:val="000000"/>
          <w:spacing w:val="26"/>
          <w:sz w:val="20"/>
        </w:rPr>
        <w:t xml:space="preserve"> </w:t>
      </w:r>
      <w:r>
        <w:rPr>
          <w:rFonts w:ascii="KCFTRC+CMR10"/>
          <w:color w:val="000000"/>
          <w:sz w:val="20"/>
        </w:rPr>
        <w:t>the</w:t>
      </w:r>
      <w:r>
        <w:rPr>
          <w:rFonts w:ascii="Times New Roman"/>
          <w:color w:val="000000"/>
          <w:spacing w:val="25"/>
          <w:sz w:val="20"/>
        </w:rPr>
        <w:t xml:space="preserve"> </w:t>
      </w:r>
      <w:r>
        <w:rPr>
          <w:rFonts w:ascii="KCFTRC+CMR10"/>
          <w:color w:val="000000"/>
          <w:spacing w:val="-1"/>
          <w:sz w:val="20"/>
        </w:rPr>
        <w:t>control</w:t>
      </w:r>
      <w:r>
        <w:rPr>
          <w:rFonts w:ascii="Times New Roman"/>
          <w:color w:val="000000"/>
          <w:spacing w:val="26"/>
          <w:sz w:val="20"/>
        </w:rPr>
        <w:t xml:space="preserve"> </w:t>
      </w:r>
      <w:r>
        <w:rPr>
          <w:rFonts w:ascii="KCFTRC+CMR10"/>
          <w:color w:val="000000"/>
          <w:sz w:val="20"/>
        </w:rPr>
        <w:t>and</w:t>
      </w:r>
      <w:r>
        <w:rPr>
          <w:rFonts w:ascii="Times New Roman"/>
          <w:color w:val="000000"/>
          <w:spacing w:val="25"/>
          <w:sz w:val="20"/>
        </w:rPr>
        <w:t xml:space="preserve"> </w:t>
      </w:r>
      <w:r>
        <w:rPr>
          <w:rFonts w:ascii="KCFTRC+CMR10"/>
          <w:color w:val="000000"/>
          <w:spacing w:val="-1"/>
          <w:sz w:val="20"/>
        </w:rPr>
        <w:t>treatment</w:t>
      </w:r>
      <w:r>
        <w:rPr>
          <w:rFonts w:ascii="Times New Roman"/>
          <w:color w:val="000000"/>
          <w:spacing w:val="26"/>
          <w:sz w:val="20"/>
        </w:rPr>
        <w:t xml:space="preserve"> </w:t>
      </w:r>
      <w:r>
        <w:rPr>
          <w:rFonts w:ascii="KCFTRC+CMR10"/>
          <w:color w:val="000000"/>
          <w:sz w:val="20"/>
        </w:rPr>
        <w:t>groups</w:t>
      </w:r>
      <w:r>
        <w:rPr>
          <w:rFonts w:ascii="Times New Roman"/>
          <w:color w:val="000000"/>
          <w:spacing w:val="25"/>
          <w:sz w:val="20"/>
        </w:rPr>
        <w:t xml:space="preserve"> </w:t>
      </w:r>
      <w:r>
        <w:rPr>
          <w:rFonts w:ascii="KCFTRC+CMR10"/>
          <w:color w:val="000000"/>
          <w:sz w:val="20"/>
        </w:rPr>
        <w:t>during</w:t>
      </w:r>
      <w:r>
        <w:rPr>
          <w:rFonts w:ascii="Times New Roman"/>
          <w:color w:val="000000"/>
          <w:spacing w:val="25"/>
          <w:sz w:val="20"/>
        </w:rPr>
        <w:t xml:space="preserve"> </w:t>
      </w:r>
      <w:r>
        <w:rPr>
          <w:rFonts w:ascii="KCFTRC+CMR10"/>
          <w:color w:val="000000"/>
          <w:sz w:val="20"/>
        </w:rPr>
        <w:t>the</w:t>
      </w:r>
      <w:r>
        <w:rPr>
          <w:rFonts w:ascii="Times New Roman"/>
          <w:color w:val="000000"/>
          <w:spacing w:val="25"/>
          <w:sz w:val="20"/>
        </w:rPr>
        <w:t xml:space="preserve"> </w:t>
      </w:r>
      <w:r>
        <w:rPr>
          <w:rFonts w:ascii="KCFTRC+CMR10"/>
          <w:color w:val="000000"/>
          <w:sz w:val="20"/>
        </w:rPr>
        <w:t>baseline</w:t>
      </w:r>
      <w:r>
        <w:rPr>
          <w:rFonts w:ascii="Times New Roman"/>
          <w:color w:val="000000"/>
          <w:spacing w:val="25"/>
          <w:sz w:val="20"/>
        </w:rPr>
        <w:t xml:space="preserve"> </w:t>
      </w:r>
      <w:r>
        <w:rPr>
          <w:rFonts w:ascii="KCFTRC+CMR10"/>
          <w:color w:val="000000"/>
          <w:spacing w:val="2"/>
          <w:sz w:val="20"/>
        </w:rPr>
        <w:t>period.</w:t>
      </w:r>
      <w:r>
        <w:rPr>
          <w:rFonts w:ascii="Times New Roman"/>
          <w:color w:val="000000"/>
          <w:spacing w:val="63"/>
          <w:sz w:val="20"/>
        </w:rPr>
        <w:t xml:space="preserve"> </w:t>
      </w:r>
      <w:r>
        <w:rPr>
          <w:rFonts w:ascii="KCFTRC+CMR10"/>
          <w:color w:val="000000"/>
          <w:spacing w:val="-3"/>
          <w:sz w:val="20"/>
        </w:rPr>
        <w:t>Following</w:t>
      </w:r>
      <w:r>
        <w:rPr>
          <w:rFonts w:ascii="Times New Roman"/>
          <w:color w:val="000000"/>
          <w:spacing w:val="28"/>
          <w:sz w:val="20"/>
        </w:rPr>
        <w:t xml:space="preserve"> </w:t>
      </w:r>
      <w:r>
        <w:rPr>
          <w:rFonts w:ascii="KCFTRC+CMR10"/>
          <w:color w:val="000000"/>
          <w:sz w:val="20"/>
        </w:rPr>
        <w:t>the</w:t>
      </w:r>
      <w:r>
        <w:rPr>
          <w:rFonts w:ascii="Times New Roman"/>
          <w:color w:val="000000"/>
          <w:spacing w:val="25"/>
          <w:sz w:val="20"/>
        </w:rPr>
        <w:t xml:space="preserve"> </w:t>
      </w:r>
      <w:r>
        <w:rPr>
          <w:rFonts w:ascii="KCFTRC+CMR10"/>
          <w:color w:val="000000"/>
          <w:sz w:val="20"/>
        </w:rPr>
        <w:t>previous</w:t>
      </w:r>
      <w:r>
        <w:rPr>
          <w:rFonts w:ascii="Times New Roman"/>
          <w:color w:val="000000"/>
          <w:spacing w:val="25"/>
          <w:sz w:val="20"/>
        </w:rPr>
        <w:t xml:space="preserve"> </w:t>
      </w:r>
      <w:r>
        <w:rPr>
          <w:rFonts w:ascii="KCFTRC+CMR10"/>
          <w:color w:val="000000"/>
          <w:sz w:val="20"/>
        </w:rPr>
        <w:t>studies</w:t>
      </w:r>
    </w:p>
    <w:p w14:paraId="669E3FD0" w14:textId="77777777" w:rsidR="00CF0253" w:rsidRDefault="00252649">
      <w:pPr>
        <w:spacing w:before="149" w:after="0" w:line="209" w:lineRule="exact"/>
        <w:jc w:val="left"/>
        <w:rPr>
          <w:rFonts w:ascii="Times New Roman"/>
          <w:color w:val="000000"/>
          <w:sz w:val="20"/>
        </w:rPr>
      </w:pPr>
      <w:r>
        <w:rPr>
          <w:rFonts w:ascii="KCFTRC+CMR10"/>
          <w:color w:val="000000"/>
          <w:sz w:val="20"/>
        </w:rPr>
        <w:t>exploiting</w:t>
      </w:r>
      <w:r>
        <w:rPr>
          <w:rFonts w:ascii="Times New Roman"/>
          <w:color w:val="000000"/>
          <w:spacing w:val="16"/>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z w:val="20"/>
        </w:rPr>
        <w:t>same</w:t>
      </w:r>
      <w:r>
        <w:rPr>
          <w:rFonts w:ascii="Times New Roman"/>
          <w:color w:val="000000"/>
          <w:spacing w:val="16"/>
          <w:sz w:val="20"/>
        </w:rPr>
        <w:t xml:space="preserve"> </w:t>
      </w:r>
      <w:r>
        <w:rPr>
          <w:rFonts w:ascii="KCFTRC+CMR10"/>
          <w:color w:val="000000"/>
          <w:sz w:val="20"/>
        </w:rPr>
        <w:t>data,</w:t>
      </w:r>
      <w:r>
        <w:rPr>
          <w:rFonts w:ascii="Times New Roman"/>
          <w:color w:val="000000"/>
          <w:spacing w:val="17"/>
          <w:sz w:val="20"/>
        </w:rPr>
        <w:t xml:space="preserve"> </w:t>
      </w:r>
      <w:r>
        <w:rPr>
          <w:rFonts w:ascii="KCFTRC+CMR10"/>
          <w:color w:val="000000"/>
          <w:sz w:val="20"/>
        </w:rPr>
        <w:t>I</w:t>
      </w:r>
      <w:r>
        <w:rPr>
          <w:rFonts w:ascii="Times New Roman"/>
          <w:color w:val="000000"/>
          <w:spacing w:val="16"/>
          <w:sz w:val="20"/>
        </w:rPr>
        <w:t xml:space="preserve"> </w:t>
      </w:r>
      <w:r>
        <w:rPr>
          <w:rFonts w:ascii="KCFTRC+CMR10"/>
          <w:color w:val="000000"/>
          <w:sz w:val="20"/>
        </w:rPr>
        <w:t>utilize</w:t>
      </w:r>
      <w:r>
        <w:rPr>
          <w:rFonts w:ascii="Times New Roman"/>
          <w:color w:val="000000"/>
          <w:spacing w:val="16"/>
          <w:sz w:val="20"/>
        </w:rPr>
        <w:t xml:space="preserve"> </w:t>
      </w:r>
      <w:r>
        <w:rPr>
          <w:rFonts w:ascii="KCFTRC+CMR10"/>
          <w:color w:val="000000"/>
          <w:sz w:val="20"/>
        </w:rPr>
        <w:t>a</w:t>
      </w:r>
      <w:r>
        <w:rPr>
          <w:rFonts w:ascii="Times New Roman"/>
          <w:color w:val="000000"/>
          <w:spacing w:val="16"/>
          <w:sz w:val="20"/>
        </w:rPr>
        <w:t xml:space="preserve"> </w:t>
      </w:r>
      <w:r>
        <w:rPr>
          <w:rFonts w:ascii="KCFTRC+CMR10"/>
          <w:color w:val="000000"/>
          <w:sz w:val="20"/>
        </w:rPr>
        <w:t>DID</w:t>
      </w:r>
      <w:r>
        <w:rPr>
          <w:rFonts w:ascii="Times New Roman"/>
          <w:color w:val="000000"/>
          <w:spacing w:val="16"/>
          <w:sz w:val="20"/>
        </w:rPr>
        <w:t xml:space="preserve"> </w:t>
      </w:r>
      <w:r>
        <w:rPr>
          <w:rFonts w:ascii="KCFTRC+CMR10"/>
          <w:color w:val="000000"/>
          <w:sz w:val="20"/>
        </w:rPr>
        <w:t>estimator</w:t>
      </w:r>
      <w:r>
        <w:rPr>
          <w:rFonts w:ascii="Times New Roman"/>
          <w:color w:val="000000"/>
          <w:spacing w:val="16"/>
          <w:sz w:val="20"/>
        </w:rPr>
        <w:t xml:space="preserve"> </w:t>
      </w:r>
      <w:r>
        <w:rPr>
          <w:rFonts w:ascii="KCFTRC+CMR10"/>
          <w:color w:val="000000"/>
          <w:sz w:val="20"/>
        </w:rPr>
        <w:t>to</w:t>
      </w:r>
      <w:r>
        <w:rPr>
          <w:rFonts w:ascii="Times New Roman"/>
          <w:color w:val="000000"/>
          <w:spacing w:val="16"/>
          <w:sz w:val="20"/>
        </w:rPr>
        <w:t xml:space="preserve"> </w:t>
      </w:r>
      <w:r>
        <w:rPr>
          <w:rFonts w:ascii="KCFTRC+CMR10"/>
          <w:color w:val="000000"/>
          <w:sz w:val="20"/>
        </w:rPr>
        <w:t>address</w:t>
      </w:r>
      <w:r>
        <w:rPr>
          <w:rFonts w:ascii="Times New Roman"/>
          <w:color w:val="000000"/>
          <w:spacing w:val="17"/>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pacing w:val="1"/>
          <w:sz w:val="20"/>
        </w:rPr>
        <w:t>possible</w:t>
      </w:r>
      <w:r>
        <w:rPr>
          <w:rFonts w:ascii="Times New Roman"/>
          <w:color w:val="000000"/>
          <w:spacing w:val="16"/>
          <w:sz w:val="20"/>
        </w:rPr>
        <w:t xml:space="preserve"> </w:t>
      </w:r>
      <w:r>
        <w:rPr>
          <w:rFonts w:ascii="KCFTRC+CMR10"/>
          <w:color w:val="000000"/>
          <w:sz w:val="20"/>
        </w:rPr>
        <w:t>source</w:t>
      </w:r>
      <w:r>
        <w:rPr>
          <w:rFonts w:ascii="Times New Roman"/>
          <w:color w:val="000000"/>
          <w:spacing w:val="17"/>
          <w:sz w:val="20"/>
        </w:rPr>
        <w:t xml:space="preserve"> </w:t>
      </w:r>
      <w:r>
        <w:rPr>
          <w:rFonts w:ascii="KCFTRC+CMR10"/>
          <w:color w:val="000000"/>
          <w:sz w:val="20"/>
        </w:rPr>
        <w:t>of</w:t>
      </w:r>
      <w:r>
        <w:rPr>
          <w:rFonts w:ascii="Times New Roman"/>
          <w:color w:val="000000"/>
          <w:spacing w:val="17"/>
          <w:sz w:val="20"/>
        </w:rPr>
        <w:t xml:space="preserve"> </w:t>
      </w:r>
      <w:r>
        <w:rPr>
          <w:rFonts w:ascii="KCFTRC+CMR10"/>
          <w:color w:val="000000"/>
          <w:sz w:val="20"/>
        </w:rPr>
        <w:t>bias.</w:t>
      </w:r>
    </w:p>
    <w:p w14:paraId="6002F031" w14:textId="77777777" w:rsidR="00CF0253" w:rsidRDefault="00252649">
      <w:pPr>
        <w:spacing w:before="149" w:after="0" w:line="209" w:lineRule="exact"/>
        <w:ind w:left="299"/>
        <w:jc w:val="left"/>
        <w:rPr>
          <w:rFonts w:ascii="Times New Roman"/>
          <w:color w:val="000000"/>
          <w:sz w:val="20"/>
        </w:rPr>
      </w:pPr>
      <w:r>
        <w:rPr>
          <w:rFonts w:ascii="KCFTRC+CMR10"/>
          <w:color w:val="000000"/>
          <w:sz w:val="20"/>
        </w:rPr>
        <w:t>I</w:t>
      </w:r>
      <w:r>
        <w:rPr>
          <w:rFonts w:ascii="Times New Roman"/>
          <w:color w:val="000000"/>
          <w:spacing w:val="16"/>
          <w:sz w:val="20"/>
        </w:rPr>
        <w:t xml:space="preserve"> </w:t>
      </w:r>
      <w:r>
        <w:rPr>
          <w:rFonts w:ascii="KCFTRC+CMR10"/>
          <w:color w:val="000000"/>
          <w:sz w:val="20"/>
        </w:rPr>
        <w:t>include</w:t>
      </w:r>
      <w:r>
        <w:rPr>
          <w:rFonts w:ascii="Times New Roman"/>
          <w:color w:val="000000"/>
          <w:spacing w:val="17"/>
          <w:sz w:val="20"/>
        </w:rPr>
        <w:t xml:space="preserve"> </w:t>
      </w:r>
      <w:r>
        <w:rPr>
          <w:rFonts w:ascii="KCFTRC+CMR10"/>
          <w:color w:val="000000"/>
          <w:sz w:val="20"/>
        </w:rPr>
        <w:t>daily</w:t>
      </w:r>
      <w:r>
        <w:rPr>
          <w:rFonts w:ascii="Times New Roman"/>
          <w:color w:val="000000"/>
          <w:spacing w:val="17"/>
          <w:sz w:val="20"/>
        </w:rPr>
        <w:t xml:space="preserve"> </w:t>
      </w:r>
      <w:r>
        <w:rPr>
          <w:rFonts w:ascii="KCFTRC+CMR10"/>
          <w:color w:val="000000"/>
          <w:sz w:val="20"/>
        </w:rPr>
        <w:t>HDDs</w:t>
      </w:r>
      <w:r>
        <w:rPr>
          <w:rFonts w:ascii="Times New Roman"/>
          <w:color w:val="000000"/>
          <w:spacing w:val="17"/>
          <w:sz w:val="20"/>
        </w:rPr>
        <w:t xml:space="preserve"> </w:t>
      </w:r>
      <w:r>
        <w:rPr>
          <w:rFonts w:ascii="KCFTRC+CMR10"/>
          <w:color w:val="000000"/>
          <w:sz w:val="20"/>
        </w:rPr>
        <w:t>as</w:t>
      </w:r>
      <w:r>
        <w:rPr>
          <w:rFonts w:ascii="Times New Roman"/>
          <w:color w:val="000000"/>
          <w:spacing w:val="17"/>
          <w:sz w:val="20"/>
        </w:rPr>
        <w:t xml:space="preserve"> </w:t>
      </w:r>
      <w:r>
        <w:rPr>
          <w:rFonts w:ascii="KCFTRC+CMR10"/>
          <w:color w:val="000000"/>
          <w:sz w:val="20"/>
        </w:rPr>
        <w:t>an</w:t>
      </w:r>
      <w:r>
        <w:rPr>
          <w:rFonts w:ascii="Times New Roman"/>
          <w:color w:val="000000"/>
          <w:spacing w:val="17"/>
          <w:sz w:val="20"/>
        </w:rPr>
        <w:t xml:space="preserve"> </w:t>
      </w:r>
      <w:r>
        <w:rPr>
          <w:rFonts w:ascii="KCFTRC+CMR10"/>
          <w:color w:val="000000"/>
          <w:sz w:val="20"/>
        </w:rPr>
        <w:t>explanatory</w:t>
      </w:r>
      <w:r>
        <w:rPr>
          <w:rFonts w:ascii="Times New Roman"/>
          <w:color w:val="000000"/>
          <w:spacing w:val="17"/>
          <w:sz w:val="20"/>
        </w:rPr>
        <w:t xml:space="preserve"> </w:t>
      </w:r>
      <w:r>
        <w:rPr>
          <w:rFonts w:ascii="KCFTRC+CMR10"/>
          <w:color w:val="000000"/>
          <w:spacing w:val="-2"/>
          <w:sz w:val="20"/>
        </w:rPr>
        <w:t>variable</w:t>
      </w:r>
      <w:r>
        <w:rPr>
          <w:rFonts w:ascii="Times New Roman"/>
          <w:color w:val="000000"/>
          <w:spacing w:val="18"/>
          <w:sz w:val="20"/>
        </w:rPr>
        <w:t xml:space="preserve"> </w:t>
      </w:r>
      <w:r>
        <w:rPr>
          <w:rFonts w:ascii="KCFTRC+CMR10"/>
          <w:color w:val="000000"/>
          <w:sz w:val="20"/>
        </w:rPr>
        <w:t>directly</w:t>
      </w:r>
      <w:r>
        <w:rPr>
          <w:rFonts w:ascii="Times New Roman"/>
          <w:color w:val="000000"/>
          <w:spacing w:val="17"/>
          <w:sz w:val="20"/>
        </w:rPr>
        <w:t xml:space="preserve"> </w:t>
      </w:r>
      <w:r>
        <w:rPr>
          <w:rFonts w:ascii="KCFTRC+CMR10"/>
          <w:color w:val="000000"/>
          <w:sz w:val="20"/>
        </w:rPr>
        <w:t>in</w:t>
      </w:r>
      <w:r>
        <w:rPr>
          <w:rFonts w:ascii="Times New Roman"/>
          <w:color w:val="000000"/>
          <w:spacing w:val="17"/>
          <w:sz w:val="20"/>
        </w:rPr>
        <w:t xml:space="preserve"> </w:t>
      </w:r>
      <w:r>
        <w:rPr>
          <w:rFonts w:ascii="KCFTRC+CMR10"/>
          <w:color w:val="000000"/>
          <w:spacing w:val="-6"/>
          <w:sz w:val="20"/>
        </w:rPr>
        <w:t>my</w:t>
      </w:r>
      <w:r>
        <w:rPr>
          <w:rFonts w:ascii="Times New Roman"/>
          <w:color w:val="000000"/>
          <w:spacing w:val="23"/>
          <w:sz w:val="20"/>
        </w:rPr>
        <w:t xml:space="preserve"> </w:t>
      </w:r>
      <w:r>
        <w:rPr>
          <w:rFonts w:ascii="KCFTRC+CMR10"/>
          <w:color w:val="000000"/>
          <w:sz w:val="20"/>
        </w:rPr>
        <w:t>econometric</w:t>
      </w:r>
      <w:r>
        <w:rPr>
          <w:rFonts w:ascii="Times New Roman"/>
          <w:color w:val="000000"/>
          <w:spacing w:val="17"/>
          <w:sz w:val="20"/>
        </w:rPr>
        <w:t xml:space="preserve"> </w:t>
      </w:r>
      <w:r>
        <w:rPr>
          <w:rFonts w:ascii="KCFTRC+CMR10"/>
          <w:color w:val="000000"/>
          <w:spacing w:val="1"/>
          <w:sz w:val="20"/>
        </w:rPr>
        <w:t>models.</w:t>
      </w:r>
      <w:r>
        <w:rPr>
          <w:rFonts w:ascii="Times New Roman"/>
          <w:color w:val="000000"/>
          <w:spacing w:val="39"/>
          <w:sz w:val="20"/>
        </w:rPr>
        <w:t xml:space="preserve"> </w:t>
      </w:r>
      <w:r>
        <w:rPr>
          <w:rFonts w:ascii="KCFTRC+CMR10"/>
          <w:color w:val="000000"/>
          <w:sz w:val="20"/>
        </w:rPr>
        <w:t>In</w:t>
      </w:r>
      <w:r>
        <w:rPr>
          <w:rFonts w:ascii="Times New Roman"/>
          <w:color w:val="000000"/>
          <w:spacing w:val="17"/>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z w:val="20"/>
        </w:rPr>
        <w:t>previous</w:t>
      </w:r>
      <w:r>
        <w:rPr>
          <w:rFonts w:ascii="Times New Roman"/>
          <w:color w:val="000000"/>
          <w:spacing w:val="17"/>
          <w:sz w:val="20"/>
        </w:rPr>
        <w:t xml:space="preserve"> </w:t>
      </w:r>
      <w:r>
        <w:rPr>
          <w:rFonts w:ascii="KCFTRC+CMR10"/>
          <w:color w:val="000000"/>
          <w:spacing w:val="1"/>
          <w:sz w:val="20"/>
        </w:rPr>
        <w:t>papers</w:t>
      </w:r>
    </w:p>
    <w:p w14:paraId="6BC57BA3" w14:textId="77777777" w:rsidR="00CF0253" w:rsidRDefault="00252649">
      <w:pPr>
        <w:spacing w:before="149" w:after="0" w:line="209" w:lineRule="exact"/>
        <w:jc w:val="left"/>
        <w:rPr>
          <w:rFonts w:ascii="Times New Roman"/>
          <w:color w:val="000000"/>
          <w:sz w:val="20"/>
        </w:rPr>
      </w:pPr>
      <w:r>
        <w:rPr>
          <w:rFonts w:ascii="KCFTRC+CMR10"/>
          <w:color w:val="000000"/>
          <w:sz w:val="20"/>
        </w:rPr>
        <w:t>using</w:t>
      </w:r>
      <w:r>
        <w:rPr>
          <w:rFonts w:ascii="Times New Roman"/>
          <w:color w:val="000000"/>
          <w:spacing w:val="43"/>
          <w:sz w:val="20"/>
        </w:rPr>
        <w:t xml:space="preserve"> </w:t>
      </w:r>
      <w:r>
        <w:rPr>
          <w:rFonts w:ascii="KCFTRC+CMR10"/>
          <w:color w:val="000000"/>
          <w:sz w:val="20"/>
        </w:rPr>
        <w:t>the</w:t>
      </w:r>
      <w:r>
        <w:rPr>
          <w:rFonts w:ascii="Times New Roman"/>
          <w:color w:val="000000"/>
          <w:spacing w:val="43"/>
          <w:sz w:val="20"/>
        </w:rPr>
        <w:t xml:space="preserve"> </w:t>
      </w:r>
      <w:r>
        <w:rPr>
          <w:rFonts w:ascii="KCFTRC+CMR10"/>
          <w:color w:val="000000"/>
          <w:spacing w:val="-1"/>
          <w:sz w:val="20"/>
        </w:rPr>
        <w:t>identical</w:t>
      </w:r>
      <w:r>
        <w:rPr>
          <w:rFonts w:ascii="Times New Roman"/>
          <w:color w:val="000000"/>
          <w:spacing w:val="44"/>
          <w:sz w:val="20"/>
        </w:rPr>
        <w:t xml:space="preserve"> </w:t>
      </w:r>
      <w:r>
        <w:rPr>
          <w:rFonts w:ascii="KCFTRC+CMR10"/>
          <w:color w:val="000000"/>
          <w:sz w:val="20"/>
        </w:rPr>
        <w:t>dataset,</w:t>
      </w:r>
      <w:r>
        <w:rPr>
          <w:rFonts w:ascii="Times New Roman"/>
          <w:color w:val="000000"/>
          <w:spacing w:val="50"/>
          <w:sz w:val="20"/>
        </w:rPr>
        <w:t xml:space="preserve"> </w:t>
      </w:r>
      <w:r>
        <w:rPr>
          <w:rFonts w:ascii="KCFTRC+CMR10" w:hAnsi="KCFTRC+CMR10" w:cs="KCFTRC+CMR10"/>
          <w:color w:val="000000"/>
          <w:sz w:val="20"/>
        </w:rPr>
        <w:t>Fixed-Eﬀects</w:t>
      </w:r>
      <w:r>
        <w:rPr>
          <w:rFonts w:ascii="Times New Roman"/>
          <w:color w:val="000000"/>
          <w:spacing w:val="43"/>
          <w:sz w:val="20"/>
        </w:rPr>
        <w:t xml:space="preserve"> </w:t>
      </w:r>
      <w:r>
        <w:rPr>
          <w:rFonts w:ascii="KCFTRC+CMR10"/>
          <w:color w:val="000000"/>
          <w:sz w:val="20"/>
        </w:rPr>
        <w:t>(FEs)</w:t>
      </w:r>
      <w:r>
        <w:rPr>
          <w:rFonts w:ascii="Times New Roman"/>
          <w:color w:val="000000"/>
          <w:spacing w:val="43"/>
          <w:sz w:val="20"/>
        </w:rPr>
        <w:t xml:space="preserve"> </w:t>
      </w:r>
      <w:r>
        <w:rPr>
          <w:rFonts w:ascii="KCFTRC+CMR10"/>
          <w:color w:val="000000"/>
          <w:spacing w:val="-2"/>
          <w:sz w:val="20"/>
        </w:rPr>
        <w:t>were</w:t>
      </w:r>
      <w:r>
        <w:rPr>
          <w:rFonts w:ascii="Times New Roman"/>
          <w:color w:val="000000"/>
          <w:spacing w:val="45"/>
          <w:sz w:val="20"/>
        </w:rPr>
        <w:t xml:space="preserve"> </w:t>
      </w:r>
      <w:r>
        <w:rPr>
          <w:rFonts w:ascii="KCFTRC+CMR10"/>
          <w:color w:val="000000"/>
          <w:sz w:val="20"/>
        </w:rPr>
        <w:t>utilized</w:t>
      </w:r>
      <w:r>
        <w:rPr>
          <w:rFonts w:ascii="Times New Roman"/>
          <w:color w:val="000000"/>
          <w:spacing w:val="43"/>
          <w:sz w:val="20"/>
        </w:rPr>
        <w:t xml:space="preserve"> </w:t>
      </w:r>
      <w:r>
        <w:rPr>
          <w:rFonts w:ascii="KCFTRC+CMR10"/>
          <w:color w:val="000000"/>
          <w:sz w:val="20"/>
        </w:rPr>
        <w:t>to</w:t>
      </w:r>
      <w:r>
        <w:rPr>
          <w:rFonts w:ascii="Times New Roman"/>
          <w:color w:val="000000"/>
          <w:spacing w:val="43"/>
          <w:sz w:val="20"/>
        </w:rPr>
        <w:t xml:space="preserve"> </w:t>
      </w:r>
      <w:r>
        <w:rPr>
          <w:rFonts w:ascii="KCFTRC+CMR10"/>
          <w:color w:val="000000"/>
          <w:spacing w:val="-1"/>
          <w:sz w:val="20"/>
        </w:rPr>
        <w:t>control</w:t>
      </w:r>
      <w:r>
        <w:rPr>
          <w:rFonts w:ascii="Times New Roman"/>
          <w:color w:val="000000"/>
          <w:spacing w:val="44"/>
          <w:sz w:val="20"/>
        </w:rPr>
        <w:t xml:space="preserve"> </w:t>
      </w:r>
      <w:r>
        <w:rPr>
          <w:rFonts w:ascii="KCFTRC+CMR10"/>
          <w:color w:val="000000"/>
          <w:sz w:val="20"/>
        </w:rPr>
        <w:t>for</w:t>
      </w:r>
      <w:r>
        <w:rPr>
          <w:rFonts w:ascii="Times New Roman"/>
          <w:color w:val="000000"/>
          <w:spacing w:val="43"/>
          <w:sz w:val="20"/>
        </w:rPr>
        <w:t xml:space="preserve"> </w:t>
      </w:r>
      <w:r>
        <w:rPr>
          <w:rFonts w:ascii="KCFTRC+CMR10"/>
          <w:color w:val="000000"/>
          <w:spacing w:val="-1"/>
          <w:sz w:val="20"/>
        </w:rPr>
        <w:t>time-varying</w:t>
      </w:r>
      <w:r>
        <w:rPr>
          <w:rFonts w:ascii="Times New Roman"/>
          <w:color w:val="000000"/>
          <w:spacing w:val="44"/>
          <w:sz w:val="20"/>
        </w:rPr>
        <w:t xml:space="preserve"> </w:t>
      </w:r>
      <w:r>
        <w:rPr>
          <w:rFonts w:ascii="KCFTRC+CMR10"/>
          <w:color w:val="000000"/>
          <w:sz w:val="20"/>
        </w:rPr>
        <w:t>factors</w:t>
      </w:r>
      <w:r>
        <w:rPr>
          <w:rFonts w:ascii="Times New Roman"/>
          <w:color w:val="000000"/>
          <w:spacing w:val="43"/>
          <w:sz w:val="20"/>
        </w:rPr>
        <w:t xml:space="preserve"> </w:t>
      </w:r>
      <w:r>
        <w:rPr>
          <w:rFonts w:ascii="KCFTRC+CMR10" w:hAnsi="KCFTRC+CMR10" w:cs="KCFTRC+CMR10"/>
          <w:color w:val="000000"/>
          <w:sz w:val="20"/>
        </w:rPr>
        <w:t>inﬂuencing</w:t>
      </w:r>
    </w:p>
    <w:p w14:paraId="12251561" w14:textId="77777777" w:rsidR="00CF0253" w:rsidRDefault="00252649">
      <w:pPr>
        <w:spacing w:before="149" w:after="0" w:line="209" w:lineRule="exact"/>
        <w:jc w:val="left"/>
        <w:rPr>
          <w:rFonts w:ascii="Times New Roman"/>
          <w:color w:val="000000"/>
          <w:sz w:val="20"/>
        </w:rPr>
      </w:pPr>
      <w:r>
        <w:rPr>
          <w:rFonts w:ascii="KCFTRC+CMR10"/>
          <w:color w:val="000000"/>
          <w:sz w:val="20"/>
        </w:rPr>
        <w:t>household</w:t>
      </w:r>
      <w:r>
        <w:rPr>
          <w:rFonts w:ascii="Times New Roman"/>
          <w:color w:val="000000"/>
          <w:spacing w:val="30"/>
          <w:sz w:val="20"/>
        </w:rPr>
        <w:t xml:space="preserve"> </w:t>
      </w:r>
      <w:r>
        <w:rPr>
          <w:rFonts w:ascii="KCFTRC+CMR10"/>
          <w:color w:val="000000"/>
          <w:spacing w:val="-1"/>
          <w:sz w:val="20"/>
        </w:rPr>
        <w:t>electricity</w:t>
      </w:r>
      <w:r>
        <w:rPr>
          <w:rFonts w:ascii="Times New Roman"/>
          <w:color w:val="000000"/>
          <w:spacing w:val="31"/>
          <w:sz w:val="20"/>
        </w:rPr>
        <w:t xml:space="preserve"> </w:t>
      </w:r>
      <w:r>
        <w:rPr>
          <w:rFonts w:ascii="KCFTRC+CMR10"/>
          <w:color w:val="000000"/>
          <w:sz w:val="20"/>
        </w:rPr>
        <w:t>consumption.</w:t>
      </w:r>
      <w:r>
        <w:rPr>
          <w:rFonts w:ascii="Times New Roman"/>
          <w:color w:val="000000"/>
          <w:spacing w:val="81"/>
          <w:sz w:val="20"/>
        </w:rPr>
        <w:t xml:space="preserve"> </w:t>
      </w:r>
      <w:r>
        <w:rPr>
          <w:rFonts w:ascii="KCFTRC+CMR10"/>
          <w:color w:val="000000"/>
          <w:sz w:val="20"/>
        </w:rPr>
        <w:t>Since</w:t>
      </w:r>
      <w:r>
        <w:rPr>
          <w:rFonts w:ascii="Times New Roman"/>
          <w:color w:val="000000"/>
          <w:spacing w:val="31"/>
          <w:sz w:val="20"/>
        </w:rPr>
        <w:t xml:space="preserve"> </w:t>
      </w:r>
      <w:r>
        <w:rPr>
          <w:rFonts w:ascii="KCFTRC+CMR10"/>
          <w:color w:val="000000"/>
          <w:sz w:val="20"/>
        </w:rPr>
        <w:t>those</w:t>
      </w:r>
      <w:r>
        <w:rPr>
          <w:rFonts w:ascii="Times New Roman"/>
          <w:color w:val="000000"/>
          <w:spacing w:val="30"/>
          <w:sz w:val="20"/>
        </w:rPr>
        <w:t xml:space="preserve"> </w:t>
      </w:r>
      <w:r>
        <w:rPr>
          <w:rFonts w:ascii="KCFTRC+CMR10"/>
          <w:color w:val="000000"/>
          <w:sz w:val="20"/>
        </w:rPr>
        <w:t>studies</w:t>
      </w:r>
      <w:r>
        <w:rPr>
          <w:rFonts w:ascii="Times New Roman"/>
          <w:color w:val="000000"/>
          <w:spacing w:val="31"/>
          <w:sz w:val="20"/>
        </w:rPr>
        <w:t xml:space="preserve"> </w:t>
      </w:r>
      <w:r>
        <w:rPr>
          <w:rFonts w:ascii="KCFTRC+CMR10"/>
          <w:color w:val="000000"/>
          <w:spacing w:val="1"/>
          <w:sz w:val="20"/>
        </w:rPr>
        <w:t>focused</w:t>
      </w:r>
      <w:r>
        <w:rPr>
          <w:rFonts w:ascii="Times New Roman"/>
          <w:color w:val="000000"/>
          <w:spacing w:val="30"/>
          <w:sz w:val="20"/>
        </w:rPr>
        <w:t xml:space="preserve"> </w:t>
      </w:r>
      <w:r>
        <w:rPr>
          <w:rFonts w:ascii="KCFTRC+CMR10"/>
          <w:color w:val="000000"/>
          <w:sz w:val="20"/>
        </w:rPr>
        <w:t>on</w:t>
      </w:r>
      <w:r>
        <w:rPr>
          <w:rFonts w:ascii="Times New Roman"/>
          <w:color w:val="000000"/>
          <w:spacing w:val="31"/>
          <w:sz w:val="20"/>
        </w:rPr>
        <w:t xml:space="preserve"> </w:t>
      </w:r>
      <w:r>
        <w:rPr>
          <w:rFonts w:ascii="KCFTRC+CMR10"/>
          <w:color w:val="000000"/>
          <w:spacing w:val="-1"/>
          <w:sz w:val="20"/>
        </w:rPr>
        <w:t>quantifying</w:t>
      </w:r>
      <w:r>
        <w:rPr>
          <w:rFonts w:ascii="Times New Roman"/>
          <w:color w:val="000000"/>
          <w:spacing w:val="31"/>
          <w:sz w:val="20"/>
        </w:rPr>
        <w:t xml:space="preserve"> </w:t>
      </w:r>
      <w:r>
        <w:rPr>
          <w:rFonts w:ascii="KCFTRC+CMR10"/>
          <w:color w:val="000000"/>
          <w:spacing w:val="-3"/>
          <w:sz w:val="20"/>
        </w:rPr>
        <w:t>how</w:t>
      </w:r>
      <w:r>
        <w:rPr>
          <w:rFonts w:ascii="Times New Roman"/>
          <w:color w:val="000000"/>
          <w:spacing w:val="33"/>
          <w:sz w:val="20"/>
        </w:rPr>
        <w:t xml:space="preserve"> </w:t>
      </w:r>
      <w:r>
        <w:rPr>
          <w:rFonts w:ascii="KCFTRC+CMR10"/>
          <w:color w:val="000000"/>
          <w:sz w:val="20"/>
        </w:rPr>
        <w:t>households</w:t>
      </w:r>
      <w:r>
        <w:rPr>
          <w:rFonts w:ascii="Times New Roman"/>
          <w:color w:val="000000"/>
          <w:spacing w:val="31"/>
          <w:sz w:val="20"/>
        </w:rPr>
        <w:t xml:space="preserve"> </w:t>
      </w:r>
      <w:r>
        <w:rPr>
          <w:rFonts w:ascii="KCFTRC+CMR10"/>
          <w:color w:val="000000"/>
          <w:sz w:val="20"/>
        </w:rPr>
        <w:t>responded,</w:t>
      </w:r>
      <w:r>
        <w:rPr>
          <w:rFonts w:ascii="Times New Roman"/>
          <w:color w:val="000000"/>
          <w:spacing w:val="34"/>
          <w:sz w:val="20"/>
        </w:rPr>
        <w:t xml:space="preserve"> </w:t>
      </w:r>
      <w:r>
        <w:rPr>
          <w:rFonts w:ascii="KCFTRC+CMR10"/>
          <w:color w:val="000000"/>
          <w:sz w:val="20"/>
        </w:rPr>
        <w:t>on</w:t>
      </w:r>
    </w:p>
    <w:p w14:paraId="33B1D2C7" w14:textId="77777777" w:rsidR="00CF0253" w:rsidRDefault="00252649">
      <w:pPr>
        <w:spacing w:before="149" w:after="0" w:line="209" w:lineRule="exact"/>
        <w:jc w:val="left"/>
        <w:rPr>
          <w:rFonts w:ascii="Times New Roman"/>
          <w:color w:val="000000"/>
          <w:sz w:val="20"/>
        </w:rPr>
      </w:pPr>
      <w:r>
        <w:rPr>
          <w:rFonts w:ascii="KCFTRC+CMR10"/>
          <w:color w:val="000000"/>
          <w:spacing w:val="-2"/>
          <w:sz w:val="20"/>
        </w:rPr>
        <w:t>average,</w:t>
      </w:r>
      <w:r>
        <w:rPr>
          <w:rFonts w:ascii="Times New Roman"/>
          <w:color w:val="000000"/>
          <w:spacing w:val="40"/>
          <w:sz w:val="20"/>
        </w:rPr>
        <w:t xml:space="preserve"> </w:t>
      </w:r>
      <w:r>
        <w:rPr>
          <w:rFonts w:ascii="KCFTRC+CMR10"/>
          <w:color w:val="000000"/>
          <w:sz w:val="20"/>
        </w:rPr>
        <w:t>to</w:t>
      </w:r>
      <w:r>
        <w:rPr>
          <w:rFonts w:ascii="Times New Roman"/>
          <w:color w:val="000000"/>
          <w:spacing w:val="34"/>
          <w:sz w:val="20"/>
        </w:rPr>
        <w:t xml:space="preserve"> </w:t>
      </w:r>
      <w:r>
        <w:rPr>
          <w:rFonts w:ascii="KCFTRC+CMR10"/>
          <w:color w:val="000000"/>
          <w:sz w:val="20"/>
        </w:rPr>
        <w:t>the</w:t>
      </w:r>
      <w:r>
        <w:rPr>
          <w:rFonts w:ascii="Times New Roman"/>
          <w:color w:val="000000"/>
          <w:spacing w:val="34"/>
          <w:sz w:val="20"/>
        </w:rPr>
        <w:t xml:space="preserve"> </w:t>
      </w:r>
      <w:r>
        <w:rPr>
          <w:rFonts w:ascii="KCFTRC+CMR10"/>
          <w:color w:val="000000"/>
          <w:sz w:val="20"/>
        </w:rPr>
        <w:t>TOU</w:t>
      </w:r>
      <w:r>
        <w:rPr>
          <w:rFonts w:ascii="Times New Roman"/>
          <w:color w:val="000000"/>
          <w:spacing w:val="34"/>
          <w:sz w:val="20"/>
        </w:rPr>
        <w:t xml:space="preserve"> </w:t>
      </w:r>
      <w:r>
        <w:rPr>
          <w:rFonts w:ascii="KCFTRC+CMR10"/>
          <w:color w:val="000000"/>
          <w:sz w:val="20"/>
        </w:rPr>
        <w:t>price</w:t>
      </w:r>
      <w:r>
        <w:rPr>
          <w:rFonts w:ascii="Times New Roman"/>
          <w:color w:val="000000"/>
          <w:spacing w:val="34"/>
          <w:sz w:val="20"/>
        </w:rPr>
        <w:t xml:space="preserve"> </w:t>
      </w:r>
      <w:r>
        <w:rPr>
          <w:rFonts w:ascii="KCFTRC+CMR10"/>
          <w:color w:val="000000"/>
          <w:sz w:val="20"/>
        </w:rPr>
        <w:t>regimes</w:t>
      </w:r>
      <w:r>
        <w:rPr>
          <w:rFonts w:ascii="Times New Roman"/>
          <w:color w:val="000000"/>
          <w:spacing w:val="34"/>
          <w:sz w:val="20"/>
        </w:rPr>
        <w:t xml:space="preserve"> </w:t>
      </w:r>
      <w:r>
        <w:rPr>
          <w:rFonts w:ascii="KCFTRC+CMR10"/>
          <w:color w:val="000000"/>
          <w:sz w:val="20"/>
        </w:rPr>
        <w:t>newly</w:t>
      </w:r>
      <w:r>
        <w:rPr>
          <w:rFonts w:ascii="Times New Roman"/>
          <w:color w:val="000000"/>
          <w:spacing w:val="34"/>
          <w:sz w:val="20"/>
        </w:rPr>
        <w:t xml:space="preserve"> </w:t>
      </w:r>
      <w:r>
        <w:rPr>
          <w:rFonts w:ascii="KCFTRC+CMR10"/>
          <w:color w:val="000000"/>
          <w:sz w:val="20"/>
        </w:rPr>
        <w:t>introduced,</w:t>
      </w:r>
      <w:r>
        <w:rPr>
          <w:rFonts w:ascii="Times New Roman"/>
          <w:color w:val="000000"/>
          <w:spacing w:val="38"/>
          <w:sz w:val="20"/>
        </w:rPr>
        <w:t xml:space="preserve"> </w:t>
      </w:r>
      <w:r>
        <w:rPr>
          <w:rFonts w:ascii="KCFTRC+CMR10"/>
          <w:color w:val="000000"/>
          <w:sz w:val="20"/>
        </w:rPr>
        <w:t>adding</w:t>
      </w:r>
      <w:r>
        <w:rPr>
          <w:rFonts w:ascii="Times New Roman"/>
          <w:color w:val="000000"/>
          <w:spacing w:val="34"/>
          <w:sz w:val="20"/>
        </w:rPr>
        <w:t xml:space="preserve"> </w:t>
      </w:r>
      <w:r>
        <w:rPr>
          <w:rFonts w:ascii="KCFTRC+CMR10"/>
          <w:color w:val="000000"/>
          <w:spacing w:val="-2"/>
          <w:sz w:val="20"/>
        </w:rPr>
        <w:t>such</w:t>
      </w:r>
      <w:r>
        <w:rPr>
          <w:rFonts w:ascii="Times New Roman"/>
          <w:color w:val="000000"/>
          <w:spacing w:val="36"/>
          <w:sz w:val="20"/>
        </w:rPr>
        <w:t xml:space="preserve"> </w:t>
      </w:r>
      <w:r>
        <w:rPr>
          <w:rFonts w:ascii="KCFTRC+CMR10"/>
          <w:color w:val="000000"/>
          <w:sz w:val="20"/>
        </w:rPr>
        <w:t>FEs</w:t>
      </w:r>
      <w:r>
        <w:rPr>
          <w:rFonts w:ascii="Times New Roman"/>
          <w:color w:val="000000"/>
          <w:spacing w:val="34"/>
          <w:sz w:val="20"/>
        </w:rPr>
        <w:t xml:space="preserve"> </w:t>
      </w:r>
      <w:r>
        <w:rPr>
          <w:rFonts w:ascii="KCFTRC+CMR10"/>
          <w:color w:val="000000"/>
          <w:sz w:val="20"/>
        </w:rPr>
        <w:t>to</w:t>
      </w:r>
      <w:r>
        <w:rPr>
          <w:rFonts w:ascii="Times New Roman"/>
          <w:color w:val="000000"/>
          <w:spacing w:val="34"/>
          <w:sz w:val="20"/>
        </w:rPr>
        <w:t xml:space="preserve"> </w:t>
      </w:r>
      <w:r>
        <w:rPr>
          <w:rFonts w:ascii="KCFTRC+CMR10"/>
          <w:color w:val="000000"/>
          <w:sz w:val="20"/>
        </w:rPr>
        <w:t>their</w:t>
      </w:r>
      <w:r>
        <w:rPr>
          <w:rFonts w:ascii="Times New Roman"/>
          <w:color w:val="000000"/>
          <w:spacing w:val="34"/>
          <w:sz w:val="20"/>
        </w:rPr>
        <w:t xml:space="preserve"> </w:t>
      </w:r>
      <w:r>
        <w:rPr>
          <w:rFonts w:ascii="KCFTRC+CMR10"/>
          <w:color w:val="000000"/>
          <w:spacing w:val="1"/>
          <w:sz w:val="20"/>
        </w:rPr>
        <w:t>models</w:t>
      </w:r>
      <w:r>
        <w:rPr>
          <w:rFonts w:ascii="Times New Roman"/>
          <w:color w:val="000000"/>
          <w:spacing w:val="33"/>
          <w:sz w:val="20"/>
        </w:rPr>
        <w:t xml:space="preserve"> </w:t>
      </w:r>
      <w:r>
        <w:rPr>
          <w:rFonts w:ascii="KCFTRC+CMR10"/>
          <w:color w:val="000000"/>
          <w:spacing w:val="-1"/>
          <w:sz w:val="20"/>
        </w:rPr>
        <w:t>served</w:t>
      </w:r>
      <w:r>
        <w:rPr>
          <w:rFonts w:ascii="Times New Roman"/>
          <w:color w:val="000000"/>
          <w:spacing w:val="35"/>
          <w:sz w:val="20"/>
        </w:rPr>
        <w:t xml:space="preserve"> </w:t>
      </w:r>
      <w:r>
        <w:rPr>
          <w:rFonts w:ascii="KCFTRC+CMR10"/>
          <w:color w:val="000000"/>
          <w:sz w:val="20"/>
        </w:rPr>
        <w:t>their</w:t>
      </w:r>
      <w:r>
        <w:rPr>
          <w:rFonts w:ascii="Times New Roman"/>
          <w:color w:val="000000"/>
          <w:spacing w:val="34"/>
          <w:sz w:val="20"/>
        </w:rPr>
        <w:t xml:space="preserve"> </w:t>
      </w:r>
      <w:r>
        <w:rPr>
          <w:rFonts w:ascii="KCFTRC+CMR10"/>
          <w:color w:val="000000"/>
          <w:spacing w:val="-1"/>
          <w:sz w:val="20"/>
        </w:rPr>
        <w:t>research</w:t>
      </w:r>
    </w:p>
    <w:p w14:paraId="47EFDA09"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purpose.</w:t>
      </w:r>
      <w:r>
        <w:rPr>
          <w:rFonts w:ascii="Times New Roman"/>
          <w:color w:val="000000"/>
          <w:spacing w:val="125"/>
          <w:sz w:val="20"/>
        </w:rPr>
        <w:t xml:space="preserve"> </w:t>
      </w:r>
      <w:r>
        <w:rPr>
          <w:rFonts w:ascii="KCFTRC+CMR10"/>
          <w:color w:val="000000"/>
          <w:sz w:val="20"/>
        </w:rPr>
        <w:t>In</w:t>
      </w:r>
      <w:r>
        <w:rPr>
          <w:rFonts w:ascii="Times New Roman"/>
          <w:color w:val="000000"/>
          <w:spacing w:val="45"/>
          <w:sz w:val="20"/>
        </w:rPr>
        <w:t xml:space="preserve"> </w:t>
      </w:r>
      <w:r>
        <w:rPr>
          <w:rFonts w:ascii="KCFTRC+CMR10"/>
          <w:color w:val="000000"/>
          <w:sz w:val="20"/>
        </w:rPr>
        <w:t>other</w:t>
      </w:r>
      <w:r>
        <w:rPr>
          <w:rFonts w:ascii="Times New Roman"/>
          <w:color w:val="000000"/>
          <w:spacing w:val="46"/>
          <w:sz w:val="20"/>
        </w:rPr>
        <w:t xml:space="preserve"> </w:t>
      </w:r>
      <w:r>
        <w:rPr>
          <w:rFonts w:ascii="KCFTRC+CMR10"/>
          <w:color w:val="000000"/>
          <w:spacing w:val="-1"/>
          <w:sz w:val="20"/>
        </w:rPr>
        <w:t>words,</w:t>
      </w:r>
      <w:r>
        <w:rPr>
          <w:rFonts w:ascii="Times New Roman"/>
          <w:color w:val="000000"/>
          <w:spacing w:val="54"/>
          <w:sz w:val="20"/>
        </w:rPr>
        <w:t xml:space="preserve"> </w:t>
      </w:r>
      <w:r>
        <w:rPr>
          <w:rFonts w:ascii="KCFTRC+CMR10"/>
          <w:color w:val="000000"/>
          <w:sz w:val="20"/>
        </w:rPr>
        <w:t>they</w:t>
      </w:r>
      <w:r>
        <w:rPr>
          <w:rFonts w:ascii="Times New Roman"/>
          <w:color w:val="000000"/>
          <w:spacing w:val="45"/>
          <w:sz w:val="20"/>
        </w:rPr>
        <w:t xml:space="preserve"> </w:t>
      </w:r>
      <w:r>
        <w:rPr>
          <w:rFonts w:ascii="KCFTRC+CMR10"/>
          <w:color w:val="000000"/>
          <w:sz w:val="20"/>
        </w:rPr>
        <w:t>did</w:t>
      </w:r>
      <w:r>
        <w:rPr>
          <w:rFonts w:ascii="Times New Roman"/>
          <w:color w:val="000000"/>
          <w:spacing w:val="45"/>
          <w:sz w:val="20"/>
        </w:rPr>
        <w:t xml:space="preserve"> </w:t>
      </w:r>
      <w:r>
        <w:rPr>
          <w:rFonts w:ascii="KCFTRC+CMR10"/>
          <w:color w:val="000000"/>
          <w:sz w:val="20"/>
        </w:rPr>
        <w:t>not</w:t>
      </w:r>
      <w:r>
        <w:rPr>
          <w:rFonts w:ascii="Times New Roman"/>
          <w:color w:val="000000"/>
          <w:spacing w:val="46"/>
          <w:sz w:val="20"/>
        </w:rPr>
        <w:t xml:space="preserve"> </w:t>
      </w:r>
      <w:r>
        <w:rPr>
          <w:rFonts w:ascii="KCFTRC+CMR10"/>
          <w:color w:val="000000"/>
          <w:sz w:val="20"/>
        </w:rPr>
        <w:t>need</w:t>
      </w:r>
      <w:r>
        <w:rPr>
          <w:rFonts w:ascii="Times New Roman"/>
          <w:color w:val="000000"/>
          <w:spacing w:val="45"/>
          <w:sz w:val="20"/>
        </w:rPr>
        <w:t xml:space="preserve"> </w:t>
      </w:r>
      <w:r>
        <w:rPr>
          <w:rFonts w:ascii="KCFTRC+CMR10"/>
          <w:color w:val="000000"/>
          <w:sz w:val="20"/>
        </w:rPr>
        <w:t>to</w:t>
      </w:r>
      <w:r>
        <w:rPr>
          <w:rFonts w:ascii="Times New Roman"/>
          <w:color w:val="000000"/>
          <w:spacing w:val="45"/>
          <w:sz w:val="20"/>
        </w:rPr>
        <w:t xml:space="preserve"> </w:t>
      </w:r>
      <w:r>
        <w:rPr>
          <w:rFonts w:ascii="KCFTRC+CMR10"/>
          <w:color w:val="000000"/>
          <w:sz w:val="20"/>
        </w:rPr>
        <w:t>explicitly</w:t>
      </w:r>
      <w:r>
        <w:rPr>
          <w:rFonts w:ascii="Times New Roman"/>
          <w:color w:val="000000"/>
          <w:spacing w:val="45"/>
          <w:sz w:val="20"/>
        </w:rPr>
        <w:t xml:space="preserve"> </w:t>
      </w:r>
      <w:r>
        <w:rPr>
          <w:rFonts w:ascii="KCFTRC+CMR10"/>
          <w:color w:val="000000"/>
          <w:spacing w:val="1"/>
          <w:sz w:val="20"/>
        </w:rPr>
        <w:t>model</w:t>
      </w:r>
      <w:r>
        <w:rPr>
          <w:rFonts w:ascii="Times New Roman"/>
          <w:color w:val="000000"/>
          <w:spacing w:val="44"/>
          <w:sz w:val="20"/>
        </w:rPr>
        <w:t xml:space="preserve"> </w:t>
      </w:r>
      <w:r>
        <w:rPr>
          <w:rFonts w:ascii="KCFTRC+CMR10"/>
          <w:color w:val="000000"/>
          <w:sz w:val="20"/>
        </w:rPr>
        <w:t>the</w:t>
      </w:r>
      <w:r>
        <w:rPr>
          <w:rFonts w:ascii="Times New Roman"/>
          <w:color w:val="000000"/>
          <w:spacing w:val="45"/>
          <w:sz w:val="20"/>
        </w:rPr>
        <w:t xml:space="preserve"> </w:t>
      </w:r>
      <w:r>
        <w:rPr>
          <w:rFonts w:ascii="KCFTRC+CMR10"/>
          <w:color w:val="000000"/>
          <w:sz w:val="20"/>
        </w:rPr>
        <w:t>relationship</w:t>
      </w:r>
      <w:r>
        <w:rPr>
          <w:rFonts w:ascii="Times New Roman"/>
          <w:color w:val="000000"/>
          <w:spacing w:val="45"/>
          <w:sz w:val="20"/>
        </w:rPr>
        <w:t xml:space="preserve"> </w:t>
      </w:r>
      <w:r>
        <w:rPr>
          <w:rFonts w:ascii="KCFTRC+CMR10"/>
          <w:color w:val="000000"/>
          <w:spacing w:val="-1"/>
          <w:sz w:val="20"/>
        </w:rPr>
        <w:t>between</w:t>
      </w:r>
      <w:r>
        <w:rPr>
          <w:rFonts w:ascii="Times New Roman"/>
          <w:color w:val="000000"/>
          <w:spacing w:val="46"/>
          <w:sz w:val="20"/>
        </w:rPr>
        <w:t xml:space="preserve"> </w:t>
      </w:r>
      <w:r>
        <w:rPr>
          <w:rFonts w:ascii="KCFTRC+CMR10"/>
          <w:color w:val="000000"/>
          <w:sz w:val="20"/>
        </w:rPr>
        <w:t>temperature</w:t>
      </w:r>
      <w:r>
        <w:rPr>
          <w:rFonts w:ascii="Times New Roman"/>
          <w:color w:val="000000"/>
          <w:spacing w:val="45"/>
          <w:sz w:val="20"/>
        </w:rPr>
        <w:t xml:space="preserve"> </w:t>
      </w:r>
      <w:r>
        <w:rPr>
          <w:rFonts w:ascii="KCFTRC+CMR10"/>
          <w:color w:val="000000"/>
          <w:sz w:val="20"/>
        </w:rPr>
        <w:t>and</w:t>
      </w:r>
    </w:p>
    <w:p w14:paraId="578C5885" w14:textId="77777777" w:rsidR="00CF0253" w:rsidRDefault="00252649">
      <w:pPr>
        <w:spacing w:before="149" w:after="0" w:line="209" w:lineRule="exact"/>
        <w:jc w:val="left"/>
        <w:rPr>
          <w:rFonts w:ascii="Times New Roman"/>
          <w:color w:val="000000"/>
          <w:sz w:val="20"/>
        </w:rPr>
      </w:pPr>
      <w:r>
        <w:rPr>
          <w:rFonts w:ascii="KCFTRC+CMR10"/>
          <w:color w:val="000000"/>
          <w:sz w:val="20"/>
        </w:rPr>
        <w:t>household</w:t>
      </w:r>
      <w:r>
        <w:rPr>
          <w:rFonts w:ascii="Times New Roman"/>
          <w:color w:val="000000"/>
          <w:spacing w:val="43"/>
          <w:sz w:val="20"/>
        </w:rPr>
        <w:t xml:space="preserve"> </w:t>
      </w:r>
      <w:r>
        <w:rPr>
          <w:rFonts w:ascii="KCFTRC+CMR10"/>
          <w:color w:val="000000"/>
          <w:spacing w:val="-1"/>
          <w:sz w:val="20"/>
        </w:rPr>
        <w:t>electricity</w:t>
      </w:r>
      <w:r>
        <w:rPr>
          <w:rFonts w:ascii="Times New Roman"/>
          <w:color w:val="000000"/>
          <w:spacing w:val="43"/>
          <w:sz w:val="20"/>
        </w:rPr>
        <w:t xml:space="preserve"> </w:t>
      </w:r>
      <w:r>
        <w:rPr>
          <w:rFonts w:ascii="KCFTRC+CMR10"/>
          <w:color w:val="000000"/>
          <w:sz w:val="20"/>
        </w:rPr>
        <w:t>consumption</w:t>
      </w:r>
      <w:r>
        <w:rPr>
          <w:rFonts w:ascii="Times New Roman"/>
          <w:color w:val="000000"/>
          <w:spacing w:val="43"/>
          <w:sz w:val="20"/>
        </w:rPr>
        <w:t xml:space="preserve"> </w:t>
      </w:r>
      <w:r>
        <w:rPr>
          <w:rFonts w:ascii="KCFTRC+CMR10"/>
          <w:color w:val="000000"/>
          <w:sz w:val="20"/>
        </w:rPr>
        <w:t>to</w:t>
      </w:r>
      <w:r>
        <w:rPr>
          <w:rFonts w:ascii="Times New Roman"/>
          <w:color w:val="000000"/>
          <w:spacing w:val="43"/>
          <w:sz w:val="20"/>
        </w:rPr>
        <w:t xml:space="preserve"> </w:t>
      </w:r>
      <w:r>
        <w:rPr>
          <w:rFonts w:ascii="KCFTRC+CMR10"/>
          <w:color w:val="000000"/>
          <w:sz w:val="20"/>
        </w:rPr>
        <w:t>estimate</w:t>
      </w:r>
      <w:r>
        <w:rPr>
          <w:rFonts w:ascii="Times New Roman"/>
          <w:color w:val="000000"/>
          <w:spacing w:val="43"/>
          <w:sz w:val="20"/>
        </w:rPr>
        <w:t xml:space="preserve"> </w:t>
      </w:r>
      <w:r>
        <w:rPr>
          <w:rFonts w:ascii="KCFTRC+CMR10"/>
          <w:color w:val="000000"/>
          <w:sz w:val="20"/>
        </w:rPr>
        <w:t>the</w:t>
      </w:r>
      <w:r>
        <w:rPr>
          <w:rFonts w:ascii="Times New Roman"/>
          <w:color w:val="000000"/>
          <w:spacing w:val="43"/>
          <w:sz w:val="20"/>
        </w:rPr>
        <w:t xml:space="preserve"> </w:t>
      </w:r>
      <w:r>
        <w:rPr>
          <w:rFonts w:ascii="KCFTRC+CMR10"/>
          <w:color w:val="000000"/>
          <w:spacing w:val="-1"/>
          <w:sz w:val="20"/>
        </w:rPr>
        <w:t>Average</w:t>
      </w:r>
      <w:r>
        <w:rPr>
          <w:rFonts w:ascii="Times New Roman"/>
          <w:color w:val="000000"/>
          <w:spacing w:val="44"/>
          <w:sz w:val="20"/>
        </w:rPr>
        <w:t xml:space="preserve"> </w:t>
      </w:r>
      <w:r>
        <w:rPr>
          <w:rFonts w:ascii="KCFTRC+CMR10"/>
          <w:color w:val="000000"/>
          <w:spacing w:val="-3"/>
          <w:sz w:val="20"/>
        </w:rPr>
        <w:t>Treatment</w:t>
      </w:r>
      <w:r>
        <w:rPr>
          <w:rFonts w:ascii="Times New Roman"/>
          <w:color w:val="000000"/>
          <w:spacing w:val="46"/>
          <w:sz w:val="20"/>
        </w:rPr>
        <w:t xml:space="preserve"> </w:t>
      </w:r>
      <w:r>
        <w:rPr>
          <w:rFonts w:ascii="KCFTRC+CMR10" w:hAnsi="KCFTRC+CMR10" w:cs="KCFTRC+CMR10"/>
          <w:color w:val="000000"/>
          <w:sz w:val="20"/>
        </w:rPr>
        <w:t>Eﬀects</w:t>
      </w:r>
      <w:r>
        <w:rPr>
          <w:rFonts w:ascii="Times New Roman"/>
          <w:color w:val="000000"/>
          <w:spacing w:val="43"/>
          <w:sz w:val="20"/>
        </w:rPr>
        <w:t xml:space="preserve"> </w:t>
      </w:r>
      <w:r>
        <w:rPr>
          <w:rFonts w:ascii="KCFTRC+CMR10"/>
          <w:color w:val="000000"/>
          <w:spacing w:val="-3"/>
          <w:sz w:val="20"/>
        </w:rPr>
        <w:t>(ATEs).</w:t>
      </w:r>
      <w:r>
        <w:rPr>
          <w:rFonts w:ascii="Times New Roman"/>
          <w:color w:val="000000"/>
          <w:spacing w:val="121"/>
          <w:sz w:val="20"/>
        </w:rPr>
        <w:t xml:space="preserve"> </w:t>
      </w:r>
      <w:r>
        <w:rPr>
          <w:rFonts w:ascii="KCFTRC+CMR10"/>
          <w:color w:val="000000"/>
          <w:spacing w:val="-3"/>
          <w:sz w:val="20"/>
        </w:rPr>
        <w:t>However,</w:t>
      </w:r>
      <w:r>
        <w:rPr>
          <w:rFonts w:ascii="Times New Roman"/>
          <w:color w:val="000000"/>
          <w:spacing w:val="52"/>
          <w:sz w:val="20"/>
        </w:rPr>
        <w:t xml:space="preserve"> </w:t>
      </w:r>
      <w:r>
        <w:rPr>
          <w:rFonts w:ascii="KCFTRC+CMR10"/>
          <w:color w:val="000000"/>
          <w:sz w:val="20"/>
        </w:rPr>
        <w:t>a</w:t>
      </w:r>
      <w:r>
        <w:rPr>
          <w:rFonts w:ascii="Times New Roman"/>
          <w:color w:val="000000"/>
          <w:spacing w:val="42"/>
          <w:sz w:val="20"/>
        </w:rPr>
        <w:t xml:space="preserve"> </w:t>
      </w:r>
      <w:r>
        <w:rPr>
          <w:rFonts w:ascii="KCFTRC+CMR10"/>
          <w:color w:val="000000"/>
          <w:sz w:val="20"/>
        </w:rPr>
        <w:t>primary</w:t>
      </w:r>
    </w:p>
    <w:p w14:paraId="3E2CCA92"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interest</w:t>
      </w:r>
      <w:r>
        <w:rPr>
          <w:rFonts w:ascii="Times New Roman"/>
          <w:color w:val="000000"/>
          <w:spacing w:val="7"/>
          <w:sz w:val="20"/>
        </w:rPr>
        <w:t xml:space="preserve"> </w:t>
      </w:r>
      <w:r>
        <w:rPr>
          <w:rFonts w:ascii="KCFTRC+CMR10"/>
          <w:color w:val="000000"/>
          <w:sz w:val="20"/>
        </w:rPr>
        <w:t>of</w:t>
      </w:r>
      <w:r>
        <w:rPr>
          <w:rFonts w:ascii="Times New Roman"/>
          <w:color w:val="000000"/>
          <w:spacing w:val="6"/>
          <w:sz w:val="20"/>
        </w:rPr>
        <w:t xml:space="preserve"> </w:t>
      </w:r>
      <w:r>
        <w:rPr>
          <w:rFonts w:ascii="KCFTRC+CMR10"/>
          <w:color w:val="000000"/>
          <w:sz w:val="20"/>
        </w:rPr>
        <w:t>this</w:t>
      </w:r>
      <w:r>
        <w:rPr>
          <w:rFonts w:ascii="Times New Roman"/>
          <w:color w:val="000000"/>
          <w:spacing w:val="6"/>
          <w:sz w:val="20"/>
        </w:rPr>
        <w:t xml:space="preserve"> </w:t>
      </w:r>
      <w:r>
        <w:rPr>
          <w:rFonts w:ascii="KCFTRC+CMR10"/>
          <w:color w:val="000000"/>
          <w:spacing w:val="-1"/>
          <w:sz w:val="20"/>
        </w:rPr>
        <w:t>research</w:t>
      </w:r>
      <w:r>
        <w:rPr>
          <w:rFonts w:ascii="Times New Roman"/>
          <w:color w:val="000000"/>
          <w:spacing w:val="7"/>
          <w:sz w:val="20"/>
        </w:rPr>
        <w:t xml:space="preserve"> </w:t>
      </w:r>
      <w:r>
        <w:rPr>
          <w:rFonts w:ascii="KCFTRC+CMR10"/>
          <w:color w:val="000000"/>
          <w:sz w:val="20"/>
        </w:rPr>
        <w:t>is</w:t>
      </w:r>
      <w:r>
        <w:rPr>
          <w:rFonts w:ascii="Times New Roman"/>
          <w:color w:val="000000"/>
          <w:spacing w:val="6"/>
          <w:sz w:val="20"/>
        </w:rPr>
        <w:t xml:space="preserve"> </w:t>
      </w:r>
      <w:r>
        <w:rPr>
          <w:rFonts w:ascii="KCFTRC+CMR10"/>
          <w:color w:val="000000"/>
          <w:sz w:val="20"/>
        </w:rPr>
        <w:t>to</w:t>
      </w:r>
      <w:r>
        <w:rPr>
          <w:rFonts w:ascii="Times New Roman"/>
          <w:color w:val="000000"/>
          <w:spacing w:val="6"/>
          <w:sz w:val="20"/>
        </w:rPr>
        <w:t xml:space="preserve"> </w:t>
      </w:r>
      <w:r>
        <w:rPr>
          <w:rFonts w:ascii="KCFTRC+CMR10"/>
          <w:color w:val="000000"/>
          <w:sz w:val="20"/>
        </w:rPr>
        <w:t>understand</w:t>
      </w:r>
      <w:r>
        <w:rPr>
          <w:rFonts w:ascii="Times New Roman"/>
          <w:color w:val="000000"/>
          <w:spacing w:val="6"/>
          <w:sz w:val="20"/>
        </w:rPr>
        <w:t xml:space="preserve"> </w:t>
      </w:r>
      <w:r>
        <w:rPr>
          <w:rFonts w:ascii="KCFTRC+CMR10"/>
          <w:color w:val="000000"/>
          <w:spacing w:val="-3"/>
          <w:sz w:val="20"/>
        </w:rPr>
        <w:t>how</w:t>
      </w:r>
      <w:r>
        <w:rPr>
          <w:rFonts w:ascii="Times New Roman"/>
          <w:color w:val="000000"/>
          <w:spacing w:val="9"/>
          <w:sz w:val="20"/>
        </w:rPr>
        <w:t xml:space="preserve"> </w:t>
      </w:r>
      <w:r>
        <w:rPr>
          <w:rFonts w:ascii="KCFTRC+CMR10"/>
          <w:color w:val="000000"/>
          <w:spacing w:val="-1"/>
          <w:sz w:val="20"/>
        </w:rPr>
        <w:t>electricity</w:t>
      </w:r>
      <w:r>
        <w:rPr>
          <w:rFonts w:ascii="Times New Roman"/>
          <w:color w:val="000000"/>
          <w:spacing w:val="6"/>
          <w:sz w:val="20"/>
        </w:rPr>
        <w:t xml:space="preserve"> </w:t>
      </w:r>
      <w:r>
        <w:rPr>
          <w:rFonts w:ascii="KCFTRC+CMR10"/>
          <w:color w:val="000000"/>
          <w:spacing w:val="-1"/>
          <w:sz w:val="20"/>
        </w:rPr>
        <w:t>savings</w:t>
      </w:r>
      <w:r>
        <w:rPr>
          <w:rFonts w:ascii="Times New Roman"/>
          <w:color w:val="000000"/>
          <w:spacing w:val="7"/>
          <w:sz w:val="20"/>
        </w:rPr>
        <w:t xml:space="preserve"> </w:t>
      </w:r>
      <w:r>
        <w:rPr>
          <w:rFonts w:ascii="KCFTRC+CMR10"/>
          <w:color w:val="000000"/>
          <w:spacing w:val="-4"/>
          <w:sz w:val="20"/>
        </w:rPr>
        <w:t>vary</w:t>
      </w:r>
      <w:r>
        <w:rPr>
          <w:rFonts w:ascii="Times New Roman"/>
          <w:color w:val="000000"/>
          <w:spacing w:val="10"/>
          <w:sz w:val="20"/>
        </w:rPr>
        <w:t xml:space="preserve"> </w:t>
      </w:r>
      <w:r>
        <w:rPr>
          <w:rFonts w:ascii="KCFTRC+CMR10"/>
          <w:color w:val="000000"/>
          <w:sz w:val="20"/>
        </w:rPr>
        <w:t>with</w:t>
      </w:r>
      <w:r>
        <w:rPr>
          <w:rFonts w:ascii="Times New Roman"/>
          <w:color w:val="000000"/>
          <w:spacing w:val="6"/>
          <w:sz w:val="20"/>
        </w:rPr>
        <w:t xml:space="preserve"> </w:t>
      </w:r>
      <w:r>
        <w:rPr>
          <w:rFonts w:ascii="KCFTRC+CMR10"/>
          <w:color w:val="000000"/>
          <w:sz w:val="20"/>
        </w:rPr>
        <w:t>the</w:t>
      </w:r>
      <w:r>
        <w:rPr>
          <w:rFonts w:ascii="Times New Roman"/>
          <w:color w:val="000000"/>
          <w:spacing w:val="6"/>
          <w:sz w:val="20"/>
        </w:rPr>
        <w:t xml:space="preserve"> </w:t>
      </w:r>
      <w:r>
        <w:rPr>
          <w:rFonts w:ascii="KCFTRC+CMR10"/>
          <w:color w:val="000000"/>
          <w:sz w:val="20"/>
        </w:rPr>
        <w:t>temperature</w:t>
      </w:r>
      <w:r>
        <w:rPr>
          <w:rFonts w:ascii="Times New Roman"/>
          <w:color w:val="000000"/>
          <w:spacing w:val="5"/>
          <w:sz w:val="20"/>
        </w:rPr>
        <w:t xml:space="preserve"> </w:t>
      </w:r>
      <w:r>
        <w:rPr>
          <w:rFonts w:ascii="KCFTRC+CMR10"/>
          <w:color w:val="000000"/>
          <w:sz w:val="20"/>
        </w:rPr>
        <w:t>after</w:t>
      </w:r>
      <w:r>
        <w:rPr>
          <w:rFonts w:ascii="Times New Roman"/>
          <w:color w:val="000000"/>
          <w:spacing w:val="6"/>
          <w:sz w:val="20"/>
        </w:rPr>
        <w:t xml:space="preserve"> </w:t>
      </w:r>
      <w:r>
        <w:rPr>
          <w:rFonts w:ascii="KCFTRC+CMR10"/>
          <w:color w:val="000000"/>
          <w:sz w:val="20"/>
        </w:rPr>
        <w:t>shifting</w:t>
      </w:r>
      <w:r>
        <w:rPr>
          <w:rFonts w:ascii="Times New Roman"/>
          <w:color w:val="000000"/>
          <w:spacing w:val="6"/>
          <w:sz w:val="20"/>
        </w:rPr>
        <w:t xml:space="preserve"> </w:t>
      </w:r>
      <w:r>
        <w:rPr>
          <w:rFonts w:ascii="KCFTRC+CMR10"/>
          <w:color w:val="000000"/>
          <w:sz w:val="20"/>
        </w:rPr>
        <w:t>to</w:t>
      </w:r>
      <w:r>
        <w:rPr>
          <w:rFonts w:ascii="Times New Roman"/>
          <w:color w:val="000000"/>
          <w:spacing w:val="6"/>
          <w:sz w:val="20"/>
        </w:rPr>
        <w:t xml:space="preserve"> </w:t>
      </w:r>
      <w:r>
        <w:rPr>
          <w:rFonts w:ascii="KCFTRC+CMR10"/>
          <w:color w:val="000000"/>
          <w:sz w:val="20"/>
        </w:rPr>
        <w:t>TOU</w:t>
      </w:r>
    </w:p>
    <w:p w14:paraId="57641E3A" w14:textId="77777777" w:rsidR="00CF0253" w:rsidRDefault="00252649">
      <w:pPr>
        <w:spacing w:before="149" w:after="0" w:line="209" w:lineRule="exact"/>
        <w:jc w:val="left"/>
        <w:rPr>
          <w:rFonts w:ascii="Times New Roman"/>
          <w:color w:val="000000"/>
          <w:sz w:val="20"/>
        </w:rPr>
      </w:pPr>
      <w:r>
        <w:rPr>
          <w:rFonts w:ascii="KCFTRC+CMR10"/>
          <w:color w:val="000000"/>
          <w:sz w:val="20"/>
        </w:rPr>
        <w:t>prices.</w:t>
      </w:r>
      <w:r>
        <w:rPr>
          <w:rFonts w:ascii="Times New Roman"/>
          <w:color w:val="000000"/>
          <w:spacing w:val="60"/>
          <w:sz w:val="20"/>
        </w:rPr>
        <w:t xml:space="preserve"> </w:t>
      </w:r>
      <w:r>
        <w:rPr>
          <w:rFonts w:ascii="KCFTRC+CMR10"/>
          <w:color w:val="000000"/>
          <w:sz w:val="20"/>
        </w:rPr>
        <w:t>Therefore,</w:t>
      </w:r>
      <w:r>
        <w:rPr>
          <w:rFonts w:ascii="Times New Roman"/>
          <w:color w:val="000000"/>
          <w:spacing w:val="25"/>
          <w:sz w:val="20"/>
        </w:rPr>
        <w:t xml:space="preserve"> </w:t>
      </w:r>
      <w:r>
        <w:rPr>
          <w:rFonts w:ascii="KCFTRC+CMR10"/>
          <w:color w:val="000000"/>
          <w:sz w:val="20"/>
        </w:rPr>
        <w:t>more</w:t>
      </w:r>
      <w:r>
        <w:rPr>
          <w:rFonts w:ascii="Times New Roman"/>
          <w:color w:val="000000"/>
          <w:spacing w:val="23"/>
          <w:sz w:val="20"/>
        </w:rPr>
        <w:t xml:space="preserve"> </w:t>
      </w:r>
      <w:r>
        <w:rPr>
          <w:rFonts w:ascii="KCFTRC+CMR10"/>
          <w:color w:val="000000"/>
          <w:sz w:val="20"/>
        </w:rPr>
        <w:t>direct</w:t>
      </w:r>
      <w:r>
        <w:rPr>
          <w:rFonts w:ascii="Times New Roman"/>
          <w:color w:val="000000"/>
          <w:spacing w:val="24"/>
          <w:sz w:val="20"/>
        </w:rPr>
        <w:t xml:space="preserve"> </w:t>
      </w:r>
      <w:r>
        <w:rPr>
          <w:rFonts w:ascii="KCFTRC+CMR10"/>
          <w:color w:val="000000"/>
          <w:spacing w:val="-1"/>
          <w:sz w:val="20"/>
        </w:rPr>
        <w:t>controls</w:t>
      </w:r>
      <w:r>
        <w:rPr>
          <w:rFonts w:ascii="Times New Roman"/>
          <w:color w:val="000000"/>
          <w:spacing w:val="24"/>
          <w:sz w:val="20"/>
        </w:rPr>
        <w:t xml:space="preserve"> </w:t>
      </w:r>
      <w:r>
        <w:rPr>
          <w:rFonts w:ascii="KCFTRC+CMR10"/>
          <w:color w:val="000000"/>
          <w:sz w:val="20"/>
        </w:rPr>
        <w:t>rather</w:t>
      </w:r>
      <w:r>
        <w:rPr>
          <w:rFonts w:ascii="Times New Roman"/>
          <w:color w:val="000000"/>
          <w:spacing w:val="23"/>
          <w:sz w:val="20"/>
        </w:rPr>
        <w:t xml:space="preserve"> </w:t>
      </w:r>
      <w:r>
        <w:rPr>
          <w:rFonts w:ascii="KCFTRC+CMR10"/>
          <w:color w:val="000000"/>
          <w:sz w:val="20"/>
        </w:rPr>
        <w:t>than</w:t>
      </w:r>
      <w:r>
        <w:rPr>
          <w:rFonts w:ascii="Times New Roman"/>
          <w:color w:val="000000"/>
          <w:spacing w:val="23"/>
          <w:sz w:val="20"/>
        </w:rPr>
        <w:t xml:space="preserve"> </w:t>
      </w:r>
      <w:r>
        <w:rPr>
          <w:rFonts w:ascii="KCFTRC+CMR10"/>
          <w:color w:val="000000"/>
          <w:sz w:val="20"/>
        </w:rPr>
        <w:t>FEs,</w:t>
      </w:r>
      <w:r>
        <w:rPr>
          <w:rFonts w:ascii="Times New Roman"/>
          <w:color w:val="000000"/>
          <w:spacing w:val="25"/>
          <w:sz w:val="20"/>
        </w:rPr>
        <w:t xml:space="preserve"> </w:t>
      </w:r>
      <w:r>
        <w:rPr>
          <w:rFonts w:ascii="KCFTRC+CMR10"/>
          <w:color w:val="000000"/>
          <w:sz w:val="20"/>
        </w:rPr>
        <w:t>not</w:t>
      </w:r>
      <w:r>
        <w:rPr>
          <w:rFonts w:ascii="Times New Roman"/>
          <w:color w:val="000000"/>
          <w:spacing w:val="24"/>
          <w:sz w:val="20"/>
        </w:rPr>
        <w:t xml:space="preserve"> </w:t>
      </w:r>
      <w:r>
        <w:rPr>
          <w:rFonts w:ascii="KCFTRC+CMR10"/>
          <w:color w:val="000000"/>
          <w:spacing w:val="-1"/>
          <w:sz w:val="20"/>
        </w:rPr>
        <w:t>sweeping</w:t>
      </w:r>
      <w:r>
        <w:rPr>
          <w:rFonts w:ascii="Times New Roman"/>
          <w:color w:val="000000"/>
          <w:spacing w:val="24"/>
          <w:sz w:val="20"/>
        </w:rPr>
        <w:t xml:space="preserve"> </w:t>
      </w:r>
      <w:r>
        <w:rPr>
          <w:rFonts w:ascii="KCFTRC+CMR10"/>
          <w:color w:val="000000"/>
          <w:sz w:val="20"/>
        </w:rPr>
        <w:t>out</w:t>
      </w:r>
      <w:r>
        <w:rPr>
          <w:rFonts w:ascii="Times New Roman"/>
          <w:color w:val="000000"/>
          <w:spacing w:val="24"/>
          <w:sz w:val="20"/>
        </w:rPr>
        <w:t xml:space="preserve"> </w:t>
      </w:r>
      <w:r>
        <w:rPr>
          <w:rFonts w:ascii="KCFTRC+CMR10"/>
          <w:color w:val="000000"/>
          <w:sz w:val="20"/>
        </w:rPr>
        <w:t>temperature</w:t>
      </w:r>
      <w:r>
        <w:rPr>
          <w:rFonts w:ascii="Times New Roman"/>
          <w:color w:val="000000"/>
          <w:spacing w:val="23"/>
          <w:sz w:val="20"/>
        </w:rPr>
        <w:t xml:space="preserve"> </w:t>
      </w:r>
      <w:r>
        <w:rPr>
          <w:rFonts w:ascii="KCFTRC+CMR10"/>
          <w:color w:val="000000"/>
          <w:spacing w:val="-1"/>
          <w:sz w:val="20"/>
        </w:rPr>
        <w:t>variations</w:t>
      </w:r>
      <w:r>
        <w:rPr>
          <w:rFonts w:ascii="Times New Roman"/>
          <w:color w:val="000000"/>
          <w:spacing w:val="25"/>
          <w:sz w:val="20"/>
        </w:rPr>
        <w:t xml:space="preserve"> </w:t>
      </w:r>
      <w:r>
        <w:rPr>
          <w:rFonts w:ascii="KCFTRC+CMR10"/>
          <w:color w:val="000000"/>
          <w:sz w:val="20"/>
        </w:rPr>
        <w:t>across</w:t>
      </w:r>
      <w:r>
        <w:rPr>
          <w:rFonts w:ascii="Times New Roman"/>
          <w:color w:val="000000"/>
          <w:spacing w:val="23"/>
          <w:sz w:val="20"/>
        </w:rPr>
        <w:t xml:space="preserve"> </w:t>
      </w:r>
      <w:r>
        <w:rPr>
          <w:rFonts w:ascii="KCFTRC+CMR10"/>
          <w:color w:val="000000"/>
          <w:spacing w:val="-2"/>
          <w:sz w:val="20"/>
        </w:rPr>
        <w:t>days,</w:t>
      </w:r>
    </w:p>
    <w:p w14:paraId="36E87315" w14:textId="77777777" w:rsidR="00CF0253" w:rsidRDefault="00252649">
      <w:pPr>
        <w:spacing w:before="149" w:after="0" w:line="209" w:lineRule="exact"/>
        <w:jc w:val="left"/>
        <w:rPr>
          <w:rFonts w:ascii="Times New Roman"/>
          <w:color w:val="000000"/>
          <w:sz w:val="20"/>
        </w:rPr>
      </w:pPr>
      <w:r>
        <w:rPr>
          <w:rFonts w:ascii="KCFTRC+CMR10"/>
          <w:color w:val="000000"/>
          <w:sz w:val="20"/>
        </w:rPr>
        <w:t>are</w:t>
      </w:r>
      <w:r>
        <w:rPr>
          <w:rFonts w:ascii="Times New Roman"/>
          <w:color w:val="000000"/>
          <w:spacing w:val="14"/>
          <w:sz w:val="20"/>
        </w:rPr>
        <w:t xml:space="preserve"> </w:t>
      </w:r>
      <w:r>
        <w:rPr>
          <w:rFonts w:ascii="KCFTRC+CMR10"/>
          <w:color w:val="000000"/>
          <w:sz w:val="20"/>
        </w:rPr>
        <w:t>required</w:t>
      </w:r>
      <w:r>
        <w:rPr>
          <w:rFonts w:ascii="Times New Roman"/>
          <w:color w:val="000000"/>
          <w:spacing w:val="14"/>
          <w:sz w:val="20"/>
        </w:rPr>
        <w:t xml:space="preserve"> </w:t>
      </w:r>
      <w:r>
        <w:rPr>
          <w:rFonts w:ascii="KCFTRC+CMR10"/>
          <w:color w:val="000000"/>
          <w:sz w:val="20"/>
        </w:rPr>
        <w:t>in</w:t>
      </w:r>
      <w:r>
        <w:rPr>
          <w:rFonts w:ascii="Times New Roman"/>
          <w:color w:val="000000"/>
          <w:spacing w:val="14"/>
          <w:sz w:val="20"/>
        </w:rPr>
        <w:t xml:space="preserve"> </w:t>
      </w:r>
      <w:r>
        <w:rPr>
          <w:rFonts w:ascii="KCFTRC+CMR10"/>
          <w:color w:val="000000"/>
          <w:spacing w:val="-6"/>
          <w:sz w:val="20"/>
        </w:rPr>
        <w:t>my</w:t>
      </w:r>
      <w:r>
        <w:rPr>
          <w:rFonts w:ascii="Times New Roman"/>
          <w:color w:val="000000"/>
          <w:spacing w:val="20"/>
          <w:sz w:val="20"/>
        </w:rPr>
        <w:t xml:space="preserve"> </w:t>
      </w:r>
      <w:r>
        <w:rPr>
          <w:rFonts w:ascii="KCFTRC+CMR10"/>
          <w:color w:val="000000"/>
          <w:sz w:val="20"/>
        </w:rPr>
        <w:t>empirical</w:t>
      </w:r>
      <w:r>
        <w:rPr>
          <w:rFonts w:ascii="Times New Roman"/>
          <w:color w:val="000000"/>
          <w:spacing w:val="14"/>
          <w:sz w:val="20"/>
        </w:rPr>
        <w:t xml:space="preserve"> </w:t>
      </w:r>
      <w:r>
        <w:rPr>
          <w:rFonts w:ascii="KCFTRC+CMR10"/>
          <w:color w:val="000000"/>
          <w:sz w:val="20"/>
        </w:rPr>
        <w:t>analysis.</w:t>
      </w:r>
      <w:r>
        <w:rPr>
          <w:rFonts w:ascii="Times New Roman"/>
          <w:color w:val="000000"/>
          <w:spacing w:val="38"/>
          <w:sz w:val="20"/>
        </w:rPr>
        <w:t xml:space="preserve"> </w:t>
      </w:r>
      <w:r>
        <w:rPr>
          <w:rFonts w:ascii="KCFTRC+CMR10"/>
          <w:color w:val="000000"/>
          <w:spacing w:val="-9"/>
          <w:sz w:val="20"/>
        </w:rPr>
        <w:t>For</w:t>
      </w:r>
      <w:r>
        <w:rPr>
          <w:rFonts w:ascii="Times New Roman"/>
          <w:color w:val="000000"/>
          <w:spacing w:val="22"/>
          <w:sz w:val="20"/>
        </w:rPr>
        <w:t xml:space="preserve"> </w:t>
      </w:r>
      <w:r>
        <w:rPr>
          <w:rFonts w:ascii="KCFTRC+CMR10"/>
          <w:color w:val="000000"/>
          <w:sz w:val="20"/>
        </w:rPr>
        <w:t>that</w:t>
      </w:r>
      <w:r>
        <w:rPr>
          <w:rFonts w:ascii="Times New Roman"/>
          <w:color w:val="000000"/>
          <w:spacing w:val="14"/>
          <w:sz w:val="20"/>
        </w:rPr>
        <w:t xml:space="preserve"> </w:t>
      </w:r>
      <w:r>
        <w:rPr>
          <w:rFonts w:ascii="KCFTRC+CMR10"/>
          <w:color w:val="000000"/>
          <w:sz w:val="20"/>
        </w:rPr>
        <w:t>reason,</w:t>
      </w:r>
      <w:r>
        <w:rPr>
          <w:rFonts w:ascii="Times New Roman"/>
          <w:color w:val="000000"/>
          <w:spacing w:val="15"/>
          <w:sz w:val="20"/>
        </w:rPr>
        <w:t xml:space="preserve"> </w:t>
      </w:r>
      <w:r>
        <w:rPr>
          <w:rFonts w:ascii="KCFTRC+CMR10"/>
          <w:color w:val="000000"/>
          <w:sz w:val="20"/>
        </w:rPr>
        <w:t>I</w:t>
      </w:r>
      <w:r>
        <w:rPr>
          <w:rFonts w:ascii="Times New Roman"/>
          <w:color w:val="000000"/>
          <w:spacing w:val="14"/>
          <w:sz w:val="20"/>
        </w:rPr>
        <w:t xml:space="preserve"> </w:t>
      </w:r>
      <w:r>
        <w:rPr>
          <w:rFonts w:ascii="KCFTRC+CMR10"/>
          <w:color w:val="000000"/>
          <w:sz w:val="20"/>
        </w:rPr>
        <w:t>extend</w:t>
      </w:r>
      <w:r>
        <w:rPr>
          <w:rFonts w:ascii="Times New Roman"/>
          <w:color w:val="000000"/>
          <w:spacing w:val="14"/>
          <w:sz w:val="20"/>
        </w:rPr>
        <w:t xml:space="preserve"> </w:t>
      </w:r>
      <w:r>
        <w:rPr>
          <w:rFonts w:ascii="KCFTRC+CMR10"/>
          <w:color w:val="000000"/>
          <w:sz w:val="20"/>
        </w:rPr>
        <w:t>a</w:t>
      </w:r>
      <w:r>
        <w:rPr>
          <w:rFonts w:ascii="Times New Roman"/>
          <w:color w:val="000000"/>
          <w:spacing w:val="14"/>
          <w:sz w:val="20"/>
        </w:rPr>
        <w:t xml:space="preserve"> </w:t>
      </w:r>
      <w:r>
        <w:rPr>
          <w:rFonts w:ascii="KCFTRC+CMR10"/>
          <w:color w:val="000000"/>
          <w:spacing w:val="-1"/>
          <w:sz w:val="20"/>
        </w:rPr>
        <w:t>typical</w:t>
      </w:r>
      <w:r>
        <w:rPr>
          <w:rFonts w:ascii="Times New Roman"/>
          <w:color w:val="000000"/>
          <w:spacing w:val="15"/>
          <w:sz w:val="20"/>
        </w:rPr>
        <w:t xml:space="preserve"> </w:t>
      </w:r>
      <w:r>
        <w:rPr>
          <w:rFonts w:ascii="KCFTRC+CMR10"/>
          <w:color w:val="000000"/>
          <w:sz w:val="20"/>
        </w:rPr>
        <w:t>panel</w:t>
      </w:r>
      <w:r>
        <w:rPr>
          <w:rFonts w:ascii="Times New Roman"/>
          <w:color w:val="000000"/>
          <w:spacing w:val="14"/>
          <w:sz w:val="20"/>
        </w:rPr>
        <w:t xml:space="preserve"> </w:t>
      </w:r>
      <w:r>
        <w:rPr>
          <w:rFonts w:ascii="KCFTRC+CMR10"/>
          <w:color w:val="000000"/>
          <w:sz w:val="20"/>
        </w:rPr>
        <w:t>DID</w:t>
      </w:r>
      <w:r>
        <w:rPr>
          <w:rFonts w:ascii="Times New Roman"/>
          <w:color w:val="000000"/>
          <w:spacing w:val="14"/>
          <w:sz w:val="20"/>
        </w:rPr>
        <w:t xml:space="preserve"> </w:t>
      </w:r>
      <w:r>
        <w:rPr>
          <w:rFonts w:ascii="KCFTRC+CMR10" w:hAnsi="KCFTRC+CMR10" w:cs="KCFTRC+CMR10"/>
          <w:color w:val="000000"/>
          <w:sz w:val="20"/>
        </w:rPr>
        <w:t>speciﬁcation</w:t>
      </w:r>
      <w:r>
        <w:rPr>
          <w:rFonts w:ascii="Times New Roman"/>
          <w:color w:val="000000"/>
          <w:spacing w:val="13"/>
          <w:sz w:val="20"/>
        </w:rPr>
        <w:t xml:space="preserve"> </w:t>
      </w:r>
      <w:r>
        <w:rPr>
          <w:rFonts w:ascii="KCFTRC+CMR10"/>
          <w:color w:val="000000"/>
          <w:sz w:val="20"/>
        </w:rPr>
        <w:t>and</w:t>
      </w:r>
      <w:r>
        <w:rPr>
          <w:rFonts w:ascii="Times New Roman"/>
          <w:color w:val="000000"/>
          <w:spacing w:val="14"/>
          <w:sz w:val="20"/>
        </w:rPr>
        <w:t xml:space="preserve"> </w:t>
      </w:r>
      <w:r>
        <w:rPr>
          <w:rFonts w:ascii="KCFTRC+CMR10"/>
          <w:color w:val="000000"/>
          <w:spacing w:val="-2"/>
          <w:sz w:val="20"/>
        </w:rPr>
        <w:t>allow</w:t>
      </w:r>
      <w:r>
        <w:rPr>
          <w:rFonts w:ascii="Times New Roman"/>
          <w:color w:val="000000"/>
          <w:spacing w:val="15"/>
          <w:sz w:val="20"/>
        </w:rPr>
        <w:t xml:space="preserve"> </w:t>
      </w:r>
      <w:r>
        <w:rPr>
          <w:rFonts w:ascii="KCFTRC+CMR10"/>
          <w:color w:val="000000"/>
          <w:sz w:val="20"/>
        </w:rPr>
        <w:t>the</w:t>
      </w:r>
    </w:p>
    <w:p w14:paraId="0E93C892" w14:textId="77777777" w:rsidR="00CF0253" w:rsidRDefault="00252649">
      <w:pPr>
        <w:spacing w:before="141" w:after="0" w:line="217" w:lineRule="exact"/>
        <w:ind w:left="149"/>
        <w:jc w:val="left"/>
        <w:rPr>
          <w:rFonts w:ascii="Times New Roman"/>
          <w:color w:val="000000"/>
          <w:sz w:val="16"/>
        </w:rPr>
      </w:pPr>
      <w:r>
        <w:rPr>
          <w:rFonts w:ascii="JCIRTO+CMR6"/>
          <w:color w:val="000000"/>
          <w:spacing w:val="5"/>
          <w:sz w:val="18"/>
          <w:vertAlign w:val="superscript"/>
        </w:rPr>
        <w:t>14</w:t>
      </w:r>
      <w:r>
        <w:rPr>
          <w:rFonts w:ascii="QMLHOO+CMR8"/>
          <w:color w:val="000000"/>
          <w:sz w:val="16"/>
        </w:rPr>
        <w:t>An</w:t>
      </w:r>
      <w:r>
        <w:rPr>
          <w:rFonts w:ascii="Times New Roman"/>
          <w:color w:val="000000"/>
          <w:spacing w:val="5"/>
          <w:sz w:val="16"/>
        </w:rPr>
        <w:t xml:space="preserve"> </w:t>
      </w:r>
      <w:r>
        <w:rPr>
          <w:rFonts w:ascii="QMLHOO+CMR8"/>
          <w:color w:val="000000"/>
          <w:sz w:val="16"/>
        </w:rPr>
        <w:t>important</w:t>
      </w:r>
      <w:r>
        <w:rPr>
          <w:rFonts w:ascii="Times New Roman"/>
          <w:color w:val="000000"/>
          <w:spacing w:val="5"/>
          <w:sz w:val="16"/>
        </w:rPr>
        <w:t xml:space="preserve"> </w:t>
      </w:r>
      <w:r>
        <w:rPr>
          <w:rFonts w:ascii="QMLHOO+CMR8"/>
          <w:color w:val="000000"/>
          <w:sz w:val="16"/>
        </w:rPr>
        <w:t>feature</w:t>
      </w:r>
      <w:r>
        <w:rPr>
          <w:rFonts w:ascii="Times New Roman"/>
          <w:color w:val="000000"/>
          <w:spacing w:val="5"/>
          <w:sz w:val="16"/>
        </w:rPr>
        <w:t xml:space="preserve"> </w:t>
      </w:r>
      <w:r>
        <w:rPr>
          <w:rFonts w:ascii="QMLHOO+CMR8"/>
          <w:color w:val="000000"/>
          <w:sz w:val="16"/>
        </w:rPr>
        <w:t>also</w:t>
      </w:r>
      <w:r>
        <w:rPr>
          <w:rFonts w:ascii="Times New Roman"/>
          <w:color w:val="000000"/>
          <w:spacing w:val="5"/>
          <w:sz w:val="16"/>
        </w:rPr>
        <w:t xml:space="preserve"> </w:t>
      </w:r>
      <w:r>
        <w:rPr>
          <w:rFonts w:ascii="QMLHOO+CMR8"/>
          <w:color w:val="000000"/>
          <w:sz w:val="16"/>
        </w:rPr>
        <w:t>stands</w:t>
      </w:r>
      <w:r>
        <w:rPr>
          <w:rFonts w:ascii="Times New Roman"/>
          <w:color w:val="000000"/>
          <w:spacing w:val="5"/>
          <w:sz w:val="16"/>
        </w:rPr>
        <w:t xml:space="preserve"> </w:t>
      </w:r>
      <w:r>
        <w:rPr>
          <w:rFonts w:ascii="QMLHOO+CMR8"/>
          <w:color w:val="000000"/>
          <w:sz w:val="16"/>
        </w:rPr>
        <w:t>out</w:t>
      </w:r>
      <w:r>
        <w:rPr>
          <w:rFonts w:ascii="Times New Roman"/>
          <w:color w:val="000000"/>
          <w:spacing w:val="5"/>
          <w:sz w:val="16"/>
        </w:rPr>
        <w:t xml:space="preserve"> </w:t>
      </w:r>
      <w:r>
        <w:rPr>
          <w:rFonts w:ascii="QMLHOO+CMR8"/>
          <w:color w:val="000000"/>
          <w:sz w:val="16"/>
        </w:rPr>
        <w:t>from</w:t>
      </w:r>
      <w:r>
        <w:rPr>
          <w:rFonts w:ascii="Times New Roman"/>
          <w:color w:val="000000"/>
          <w:spacing w:val="5"/>
          <w:sz w:val="16"/>
        </w:rPr>
        <w:t xml:space="preserve"> </w:t>
      </w:r>
      <w:r>
        <w:rPr>
          <w:rFonts w:ascii="QMLHOO+CMR8"/>
          <w:color w:val="000000"/>
          <w:sz w:val="16"/>
        </w:rPr>
        <w:t>the</w:t>
      </w:r>
      <w:r>
        <w:rPr>
          <w:rFonts w:ascii="Times New Roman"/>
          <w:color w:val="000000"/>
          <w:spacing w:val="5"/>
          <w:sz w:val="16"/>
        </w:rPr>
        <w:t xml:space="preserve"> </w:t>
      </w:r>
      <w:r>
        <w:rPr>
          <w:rFonts w:ascii="QMLHOO+CMR8" w:hAnsi="QMLHOO+CMR8" w:cs="QMLHOO+CMR8"/>
          <w:color w:val="000000"/>
          <w:sz w:val="16"/>
        </w:rPr>
        <w:t>ﬁgure:</w:t>
      </w:r>
      <w:r>
        <w:rPr>
          <w:rFonts w:ascii="Times New Roman"/>
          <w:color w:val="000000"/>
          <w:spacing w:val="30"/>
          <w:sz w:val="16"/>
        </w:rPr>
        <w:t xml:space="preserve"> </w:t>
      </w:r>
      <w:r>
        <w:rPr>
          <w:rFonts w:ascii="QMLHOO+CMR8"/>
          <w:color w:val="000000"/>
          <w:sz w:val="16"/>
        </w:rPr>
        <w:t>the</w:t>
      </w:r>
      <w:r>
        <w:rPr>
          <w:rFonts w:ascii="Times New Roman"/>
          <w:color w:val="000000"/>
          <w:spacing w:val="5"/>
          <w:sz w:val="16"/>
        </w:rPr>
        <w:t xml:space="preserve"> </w:t>
      </w:r>
      <w:r>
        <w:rPr>
          <w:rFonts w:ascii="QMLHOO+CMR8"/>
          <w:color w:val="000000"/>
          <w:spacing w:val="-1"/>
          <w:sz w:val="16"/>
        </w:rPr>
        <w:t>minimum</w:t>
      </w:r>
      <w:r>
        <w:rPr>
          <w:rFonts w:ascii="Times New Roman"/>
          <w:color w:val="000000"/>
          <w:spacing w:val="6"/>
          <w:sz w:val="16"/>
        </w:rPr>
        <w:t xml:space="preserve"> </w:t>
      </w:r>
      <w:r>
        <w:rPr>
          <w:rFonts w:ascii="QMLHOO+CMR8"/>
          <w:color w:val="000000"/>
          <w:sz w:val="16"/>
        </w:rPr>
        <w:t>household</w:t>
      </w:r>
      <w:r>
        <w:rPr>
          <w:rFonts w:ascii="Times New Roman"/>
          <w:color w:val="000000"/>
          <w:spacing w:val="5"/>
          <w:sz w:val="16"/>
        </w:rPr>
        <w:t xml:space="preserve"> </w:t>
      </w:r>
      <w:r>
        <w:rPr>
          <w:rFonts w:ascii="QMLHOO+CMR8"/>
          <w:color w:val="000000"/>
          <w:spacing w:val="-1"/>
          <w:sz w:val="16"/>
        </w:rPr>
        <w:t>electricity</w:t>
      </w:r>
      <w:r>
        <w:rPr>
          <w:rFonts w:ascii="Times New Roman"/>
          <w:color w:val="000000"/>
          <w:spacing w:val="6"/>
          <w:sz w:val="16"/>
        </w:rPr>
        <w:t xml:space="preserve"> </w:t>
      </w:r>
      <w:r>
        <w:rPr>
          <w:rFonts w:ascii="QMLHOO+CMR8"/>
          <w:color w:val="000000"/>
          <w:sz w:val="16"/>
        </w:rPr>
        <w:t>consumption</w:t>
      </w:r>
      <w:r>
        <w:rPr>
          <w:rFonts w:ascii="Times New Roman"/>
          <w:color w:val="000000"/>
          <w:spacing w:val="5"/>
          <w:sz w:val="16"/>
        </w:rPr>
        <w:t xml:space="preserve"> </w:t>
      </w:r>
      <w:r>
        <w:rPr>
          <w:rFonts w:ascii="QMLHOO+CMR8"/>
          <w:color w:val="000000"/>
          <w:sz w:val="16"/>
        </w:rPr>
        <w:t>occurred</w:t>
      </w:r>
      <w:r>
        <w:rPr>
          <w:rFonts w:ascii="Times New Roman"/>
          <w:color w:val="000000"/>
          <w:spacing w:val="4"/>
          <w:sz w:val="16"/>
        </w:rPr>
        <w:t xml:space="preserve"> </w:t>
      </w:r>
      <w:r>
        <w:rPr>
          <w:rFonts w:ascii="QMLHOO+CMR8"/>
          <w:color w:val="000000"/>
          <w:sz w:val="16"/>
        </w:rPr>
        <w:t>at</w:t>
      </w:r>
      <w:r>
        <w:rPr>
          <w:rFonts w:ascii="Times New Roman"/>
          <w:color w:val="000000"/>
          <w:spacing w:val="5"/>
          <w:sz w:val="16"/>
        </w:rPr>
        <w:t xml:space="preserve"> </w:t>
      </w:r>
      <w:r>
        <w:rPr>
          <w:rFonts w:ascii="QMLHOO+CMR8"/>
          <w:color w:val="000000"/>
          <w:sz w:val="16"/>
        </w:rPr>
        <w:t>around</w:t>
      </w:r>
      <w:r>
        <w:rPr>
          <w:rFonts w:ascii="Times New Roman"/>
          <w:color w:val="000000"/>
          <w:spacing w:val="5"/>
          <w:sz w:val="16"/>
        </w:rPr>
        <w:t xml:space="preserve"> </w:t>
      </w:r>
      <w:r>
        <w:rPr>
          <w:rFonts w:ascii="QMLHOO+CMR8"/>
          <w:color w:val="000000"/>
          <w:sz w:val="16"/>
        </w:rPr>
        <w:t>60</w:t>
      </w:r>
      <w:r>
        <w:rPr>
          <w:rFonts w:ascii="UVLPVL+CMSY6" w:hAnsi="UVLPVL+CMSY6" w:cs="UVLPVL+CMSY6"/>
          <w:color w:val="000000"/>
          <w:spacing w:val="10"/>
          <w:sz w:val="12"/>
        </w:rPr>
        <w:t>◦</w:t>
      </w:r>
      <w:r>
        <w:rPr>
          <w:rFonts w:ascii="HEGINS+CMMI8"/>
          <w:color w:val="000000"/>
          <w:spacing w:val="23"/>
          <w:sz w:val="16"/>
        </w:rPr>
        <w:t>F</w:t>
      </w:r>
      <w:r>
        <w:rPr>
          <w:rFonts w:ascii="QMLHOO+CMR8"/>
          <w:color w:val="000000"/>
          <w:sz w:val="16"/>
        </w:rPr>
        <w:t>.</w:t>
      </w:r>
    </w:p>
    <w:p w14:paraId="568237A5" w14:textId="77777777" w:rsidR="00CF0253" w:rsidRDefault="00252649">
      <w:pPr>
        <w:spacing w:before="97" w:after="0" w:line="169" w:lineRule="exact"/>
        <w:jc w:val="left"/>
        <w:rPr>
          <w:rFonts w:ascii="Times New Roman"/>
          <w:color w:val="000000"/>
          <w:sz w:val="16"/>
        </w:rPr>
      </w:pPr>
      <w:r>
        <w:rPr>
          <w:rFonts w:ascii="QMLHOO+CMR8"/>
          <w:color w:val="000000"/>
          <w:sz w:val="16"/>
        </w:rPr>
        <w:t>This</w:t>
      </w:r>
      <w:r>
        <w:rPr>
          <w:rFonts w:ascii="Times New Roman"/>
          <w:color w:val="000000"/>
          <w:spacing w:val="16"/>
          <w:sz w:val="16"/>
        </w:rPr>
        <w:t xml:space="preserve"> </w:t>
      </w:r>
      <w:r>
        <w:rPr>
          <w:rFonts w:ascii="QMLHOO+CMR8"/>
          <w:color w:val="000000"/>
          <w:sz w:val="16"/>
        </w:rPr>
        <w:t>phenomenon</w:t>
      </w:r>
      <w:r>
        <w:rPr>
          <w:rFonts w:ascii="Times New Roman"/>
          <w:color w:val="000000"/>
          <w:spacing w:val="16"/>
          <w:sz w:val="16"/>
        </w:rPr>
        <w:t xml:space="preserve"> </w:t>
      </w:r>
      <w:r>
        <w:rPr>
          <w:rFonts w:ascii="QMLHOO+CMR8"/>
          <w:color w:val="000000"/>
          <w:sz w:val="16"/>
        </w:rPr>
        <w:t>supports</w:t>
      </w:r>
      <w:r>
        <w:rPr>
          <w:rFonts w:ascii="Times New Roman"/>
          <w:color w:val="000000"/>
          <w:spacing w:val="16"/>
          <w:sz w:val="16"/>
        </w:rPr>
        <w:t xml:space="preserve"> </w:t>
      </w:r>
      <w:r>
        <w:rPr>
          <w:rFonts w:ascii="QMLHOO+CMR8"/>
          <w:color w:val="000000"/>
          <w:sz w:val="16"/>
        </w:rPr>
        <w:t>the</w:t>
      </w:r>
      <w:r>
        <w:rPr>
          <w:rFonts w:ascii="Times New Roman"/>
          <w:color w:val="000000"/>
          <w:spacing w:val="16"/>
          <w:sz w:val="16"/>
        </w:rPr>
        <w:t xml:space="preserve"> </w:t>
      </w:r>
      <w:r>
        <w:rPr>
          <w:rFonts w:ascii="QMLHOO+CMR8"/>
          <w:color w:val="000000"/>
          <w:sz w:val="16"/>
        </w:rPr>
        <w:t>setting</w:t>
      </w:r>
      <w:r>
        <w:rPr>
          <w:rFonts w:ascii="Times New Roman"/>
          <w:color w:val="000000"/>
          <w:spacing w:val="16"/>
          <w:sz w:val="16"/>
        </w:rPr>
        <w:t xml:space="preserve"> </w:t>
      </w:r>
      <w:r>
        <w:rPr>
          <w:rFonts w:ascii="QMLHOO+CMR8"/>
          <w:color w:val="000000"/>
          <w:sz w:val="16"/>
        </w:rPr>
        <w:t>of</w:t>
      </w:r>
      <w:r>
        <w:rPr>
          <w:rFonts w:ascii="Times New Roman"/>
          <w:color w:val="000000"/>
          <w:spacing w:val="17"/>
          <w:sz w:val="16"/>
        </w:rPr>
        <w:t xml:space="preserve"> </w:t>
      </w:r>
      <w:r>
        <w:rPr>
          <w:rFonts w:ascii="QMLHOO+CMR8"/>
          <w:color w:val="000000"/>
          <w:sz w:val="16"/>
        </w:rPr>
        <w:t>the</w:t>
      </w:r>
      <w:r>
        <w:rPr>
          <w:rFonts w:ascii="Times New Roman"/>
          <w:color w:val="000000"/>
          <w:spacing w:val="17"/>
          <w:sz w:val="16"/>
        </w:rPr>
        <w:t xml:space="preserve"> </w:t>
      </w:r>
      <w:r>
        <w:rPr>
          <w:rFonts w:ascii="QMLHOO+CMR8"/>
          <w:color w:val="000000"/>
          <w:sz w:val="16"/>
        </w:rPr>
        <w:t>reference</w:t>
      </w:r>
      <w:r>
        <w:rPr>
          <w:rFonts w:ascii="Times New Roman"/>
          <w:color w:val="000000"/>
          <w:spacing w:val="17"/>
          <w:sz w:val="16"/>
        </w:rPr>
        <w:t xml:space="preserve"> </w:t>
      </w:r>
      <w:r>
        <w:rPr>
          <w:rFonts w:ascii="QMLHOO+CMR8"/>
          <w:color w:val="000000"/>
          <w:sz w:val="16"/>
        </w:rPr>
        <w:t>temperature</w:t>
      </w:r>
      <w:r>
        <w:rPr>
          <w:rFonts w:ascii="Times New Roman"/>
          <w:color w:val="000000"/>
          <w:spacing w:val="16"/>
          <w:sz w:val="16"/>
        </w:rPr>
        <w:t xml:space="preserve"> </w:t>
      </w:r>
      <w:r>
        <w:rPr>
          <w:rFonts w:ascii="QMLHOO+CMR8"/>
          <w:color w:val="000000"/>
          <w:sz w:val="16"/>
        </w:rPr>
        <w:t>for</w:t>
      </w:r>
      <w:r>
        <w:rPr>
          <w:rFonts w:ascii="Times New Roman"/>
          <w:color w:val="000000"/>
          <w:spacing w:val="16"/>
          <w:sz w:val="16"/>
        </w:rPr>
        <w:t xml:space="preserve"> </w:t>
      </w:r>
      <w:r>
        <w:rPr>
          <w:rFonts w:ascii="QMLHOO+CMR8"/>
          <w:color w:val="000000"/>
          <w:sz w:val="16"/>
        </w:rPr>
        <w:t>calculating</w:t>
      </w:r>
      <w:r>
        <w:rPr>
          <w:rFonts w:ascii="Times New Roman"/>
          <w:color w:val="000000"/>
          <w:spacing w:val="16"/>
          <w:sz w:val="16"/>
        </w:rPr>
        <w:t xml:space="preserve"> </w:t>
      </w:r>
      <w:r>
        <w:rPr>
          <w:rFonts w:ascii="QMLHOO+CMR8"/>
          <w:color w:val="000000"/>
          <w:sz w:val="16"/>
        </w:rPr>
        <w:t>daily</w:t>
      </w:r>
      <w:r>
        <w:rPr>
          <w:rFonts w:ascii="Times New Roman"/>
          <w:color w:val="000000"/>
          <w:spacing w:val="16"/>
          <w:sz w:val="16"/>
        </w:rPr>
        <w:t xml:space="preserve"> </w:t>
      </w:r>
      <w:r>
        <w:rPr>
          <w:rFonts w:ascii="QMLHOO+CMR8"/>
          <w:color w:val="000000"/>
          <w:sz w:val="16"/>
        </w:rPr>
        <w:t>HDDs</w:t>
      </w:r>
      <w:r>
        <w:rPr>
          <w:rFonts w:ascii="Times New Roman"/>
          <w:color w:val="000000"/>
          <w:spacing w:val="17"/>
          <w:sz w:val="16"/>
        </w:rPr>
        <w:t xml:space="preserve"> </w:t>
      </w:r>
      <w:r>
        <w:rPr>
          <w:rFonts w:ascii="QMLHOO+CMR8"/>
          <w:color w:val="000000"/>
          <w:sz w:val="16"/>
        </w:rPr>
        <w:t>at</w:t>
      </w:r>
      <w:r>
        <w:rPr>
          <w:rFonts w:ascii="Times New Roman"/>
          <w:color w:val="000000"/>
          <w:spacing w:val="16"/>
          <w:sz w:val="16"/>
        </w:rPr>
        <w:t xml:space="preserve"> </w:t>
      </w:r>
      <w:r>
        <w:rPr>
          <w:rFonts w:ascii="QMLHOO+CMR8"/>
          <w:color w:val="000000"/>
          <w:sz w:val="16"/>
        </w:rPr>
        <w:t>the</w:t>
      </w:r>
      <w:r>
        <w:rPr>
          <w:rFonts w:ascii="Times New Roman"/>
          <w:color w:val="000000"/>
          <w:spacing w:val="16"/>
          <w:sz w:val="16"/>
        </w:rPr>
        <w:t xml:space="preserve"> </w:t>
      </w:r>
      <w:r>
        <w:rPr>
          <w:rFonts w:ascii="QMLHOO+CMR8"/>
          <w:color w:val="000000"/>
          <w:spacing w:val="-2"/>
          <w:sz w:val="16"/>
        </w:rPr>
        <w:t>very</w:t>
      </w:r>
      <w:r>
        <w:rPr>
          <w:rFonts w:ascii="Times New Roman"/>
          <w:color w:val="000000"/>
          <w:spacing w:val="18"/>
          <w:sz w:val="16"/>
        </w:rPr>
        <w:t xml:space="preserve"> </w:t>
      </w:r>
      <w:r>
        <w:rPr>
          <w:rFonts w:ascii="QMLHOO+CMR8"/>
          <w:color w:val="000000"/>
          <w:spacing w:val="-1"/>
          <w:sz w:val="16"/>
        </w:rPr>
        <w:t>level.</w:t>
      </w:r>
    </w:p>
    <w:p w14:paraId="5C9D8E08" w14:textId="77777777" w:rsidR="00CF0253" w:rsidRDefault="00252649">
      <w:pPr>
        <w:spacing w:before="0" w:after="0" w:line="196" w:lineRule="exact"/>
        <w:ind w:left="149"/>
        <w:jc w:val="left"/>
        <w:rPr>
          <w:rFonts w:ascii="Times New Roman"/>
          <w:color w:val="000000"/>
          <w:sz w:val="16"/>
        </w:rPr>
      </w:pPr>
      <w:r>
        <w:rPr>
          <w:rFonts w:ascii="JCIRTO+CMR6"/>
          <w:color w:val="000000"/>
          <w:spacing w:val="5"/>
          <w:sz w:val="18"/>
          <w:vertAlign w:val="superscript"/>
        </w:rPr>
        <w:t>15</w:t>
      </w:r>
      <w:r>
        <w:rPr>
          <w:rFonts w:ascii="QMLHOO+CMR8"/>
          <w:color w:val="000000"/>
          <w:sz w:val="16"/>
        </w:rPr>
        <w:t>In</w:t>
      </w:r>
      <w:r>
        <w:rPr>
          <w:rFonts w:ascii="Times New Roman"/>
          <w:color w:val="000000"/>
          <w:spacing w:val="7"/>
          <w:sz w:val="16"/>
        </w:rPr>
        <w:t xml:space="preserve"> </w:t>
      </w:r>
      <w:r>
        <w:rPr>
          <w:rFonts w:ascii="QMLHOO+CMR8"/>
          <w:color w:val="000000"/>
          <w:spacing w:val="-1"/>
          <w:sz w:val="16"/>
        </w:rPr>
        <w:t>Panel</w:t>
      </w:r>
      <w:r>
        <w:rPr>
          <w:rFonts w:ascii="Times New Roman"/>
          <w:color w:val="000000"/>
          <w:spacing w:val="8"/>
          <w:sz w:val="16"/>
        </w:rPr>
        <w:t xml:space="preserve"> </w:t>
      </w:r>
      <w:r>
        <w:rPr>
          <w:rFonts w:ascii="QMLHOO+CMR8"/>
          <w:color w:val="000000"/>
          <w:sz w:val="16"/>
        </w:rPr>
        <w:t>A,</w:t>
      </w:r>
      <w:r>
        <w:rPr>
          <w:rFonts w:ascii="Times New Roman"/>
          <w:color w:val="000000"/>
          <w:spacing w:val="7"/>
          <w:sz w:val="16"/>
        </w:rPr>
        <w:t xml:space="preserve"> </w:t>
      </w:r>
      <w:r>
        <w:rPr>
          <w:rFonts w:ascii="QMLHOO+CMR8"/>
          <w:color w:val="000000"/>
          <w:sz w:val="16"/>
        </w:rPr>
        <w:t>non-treated</w:t>
      </w:r>
      <w:r>
        <w:rPr>
          <w:rFonts w:ascii="Times New Roman"/>
          <w:color w:val="000000"/>
          <w:spacing w:val="7"/>
          <w:sz w:val="16"/>
        </w:rPr>
        <w:t xml:space="preserve"> </w:t>
      </w:r>
      <w:r>
        <w:rPr>
          <w:rFonts w:ascii="QMLHOO+CMR8"/>
          <w:color w:val="000000"/>
          <w:sz w:val="16"/>
        </w:rPr>
        <w:t>households</w:t>
      </w:r>
      <w:r>
        <w:rPr>
          <w:rFonts w:ascii="Times New Roman"/>
          <w:color w:val="000000"/>
          <w:spacing w:val="7"/>
          <w:sz w:val="16"/>
        </w:rPr>
        <w:t xml:space="preserve"> </w:t>
      </w:r>
      <w:r>
        <w:rPr>
          <w:rFonts w:ascii="QMLHOO+CMR8"/>
          <w:color w:val="000000"/>
          <w:sz w:val="16"/>
        </w:rPr>
        <w:t>consumed</w:t>
      </w:r>
      <w:r>
        <w:rPr>
          <w:rFonts w:ascii="Times New Roman"/>
          <w:color w:val="000000"/>
          <w:spacing w:val="7"/>
          <w:sz w:val="16"/>
        </w:rPr>
        <w:t xml:space="preserve"> </w:t>
      </w:r>
      <w:r>
        <w:rPr>
          <w:rFonts w:ascii="QMLHOO+CMR8"/>
          <w:color w:val="000000"/>
          <w:sz w:val="16"/>
        </w:rPr>
        <w:t>more</w:t>
      </w:r>
      <w:r>
        <w:rPr>
          <w:rFonts w:ascii="Times New Roman"/>
          <w:color w:val="000000"/>
          <w:spacing w:val="7"/>
          <w:sz w:val="16"/>
        </w:rPr>
        <w:t xml:space="preserve"> </w:t>
      </w:r>
      <w:r>
        <w:rPr>
          <w:rFonts w:ascii="QMLHOO+CMR8"/>
          <w:color w:val="000000"/>
          <w:spacing w:val="-1"/>
          <w:sz w:val="16"/>
        </w:rPr>
        <w:t>electricity</w:t>
      </w:r>
      <w:r>
        <w:rPr>
          <w:rFonts w:ascii="Times New Roman"/>
          <w:color w:val="000000"/>
          <w:spacing w:val="7"/>
          <w:sz w:val="16"/>
        </w:rPr>
        <w:t xml:space="preserve"> </w:t>
      </w:r>
      <w:r>
        <w:rPr>
          <w:rFonts w:ascii="QMLHOO+CMR8"/>
          <w:color w:val="000000"/>
          <w:sz w:val="16"/>
        </w:rPr>
        <w:t>during</w:t>
      </w:r>
      <w:r>
        <w:rPr>
          <w:rFonts w:ascii="Times New Roman"/>
          <w:color w:val="000000"/>
          <w:spacing w:val="7"/>
          <w:sz w:val="16"/>
        </w:rPr>
        <w:t xml:space="preserve"> </w:t>
      </w:r>
      <w:r>
        <w:rPr>
          <w:rFonts w:ascii="QMLHOO+CMR8"/>
          <w:color w:val="000000"/>
          <w:sz w:val="16"/>
        </w:rPr>
        <w:t>the</w:t>
      </w:r>
      <w:r>
        <w:rPr>
          <w:rFonts w:ascii="Times New Roman"/>
          <w:color w:val="000000"/>
          <w:spacing w:val="7"/>
          <w:sz w:val="16"/>
        </w:rPr>
        <w:t xml:space="preserve"> </w:t>
      </w:r>
      <w:r>
        <w:rPr>
          <w:rFonts w:ascii="QMLHOO+CMR8"/>
          <w:color w:val="000000"/>
          <w:sz w:val="16"/>
        </w:rPr>
        <w:t>baseline</w:t>
      </w:r>
      <w:r>
        <w:rPr>
          <w:rFonts w:ascii="Times New Roman"/>
          <w:color w:val="000000"/>
          <w:spacing w:val="7"/>
          <w:sz w:val="16"/>
        </w:rPr>
        <w:t xml:space="preserve"> </w:t>
      </w:r>
      <w:r>
        <w:rPr>
          <w:rFonts w:ascii="QMLHOO+CMR8"/>
          <w:color w:val="000000"/>
          <w:spacing w:val="1"/>
          <w:sz w:val="16"/>
        </w:rPr>
        <w:t>period,</w:t>
      </w:r>
      <w:r>
        <w:rPr>
          <w:rFonts w:ascii="Times New Roman"/>
          <w:color w:val="000000"/>
          <w:spacing w:val="7"/>
          <w:sz w:val="16"/>
        </w:rPr>
        <w:t xml:space="preserve"> </w:t>
      </w:r>
      <w:r>
        <w:rPr>
          <w:rFonts w:ascii="QMLHOO+CMR8"/>
          <w:color w:val="000000"/>
          <w:sz w:val="16"/>
        </w:rPr>
        <w:t>especially</w:t>
      </w:r>
      <w:r>
        <w:rPr>
          <w:rFonts w:ascii="Times New Roman"/>
          <w:color w:val="000000"/>
          <w:spacing w:val="7"/>
          <w:sz w:val="16"/>
        </w:rPr>
        <w:t xml:space="preserve"> </w:t>
      </w:r>
      <w:r>
        <w:rPr>
          <w:rFonts w:ascii="QMLHOO+CMR8"/>
          <w:color w:val="000000"/>
          <w:sz w:val="16"/>
        </w:rPr>
        <w:t>on</w:t>
      </w:r>
      <w:r>
        <w:rPr>
          <w:rFonts w:ascii="Times New Roman"/>
          <w:color w:val="000000"/>
          <w:spacing w:val="7"/>
          <w:sz w:val="16"/>
        </w:rPr>
        <w:t xml:space="preserve"> </w:t>
      </w:r>
      <w:r>
        <w:rPr>
          <w:rFonts w:ascii="QMLHOO+CMR8"/>
          <w:color w:val="000000"/>
          <w:spacing w:val="-2"/>
          <w:sz w:val="16"/>
        </w:rPr>
        <w:t>days</w:t>
      </w:r>
      <w:r>
        <w:rPr>
          <w:rFonts w:ascii="Times New Roman"/>
          <w:color w:val="000000"/>
          <w:spacing w:val="8"/>
          <w:sz w:val="16"/>
        </w:rPr>
        <w:t xml:space="preserve"> </w:t>
      </w:r>
      <w:r>
        <w:rPr>
          <w:rFonts w:ascii="QMLHOO+CMR8"/>
          <w:color w:val="000000"/>
          <w:sz w:val="16"/>
        </w:rPr>
        <w:t>with</w:t>
      </w:r>
      <w:r>
        <w:rPr>
          <w:rFonts w:ascii="Times New Roman"/>
          <w:color w:val="000000"/>
          <w:spacing w:val="7"/>
          <w:sz w:val="16"/>
        </w:rPr>
        <w:t xml:space="preserve"> </w:t>
      </w:r>
      <w:r>
        <w:rPr>
          <w:rFonts w:ascii="QMLHOO+CMR8"/>
          <w:color w:val="000000"/>
          <w:sz w:val="16"/>
        </w:rPr>
        <w:t>higher</w:t>
      </w:r>
      <w:r>
        <w:rPr>
          <w:rFonts w:ascii="Times New Roman"/>
          <w:color w:val="000000"/>
          <w:spacing w:val="7"/>
          <w:sz w:val="16"/>
        </w:rPr>
        <w:t xml:space="preserve"> </w:t>
      </w:r>
      <w:r>
        <w:rPr>
          <w:rFonts w:ascii="QMLHOO+CMR8"/>
          <w:color w:val="000000"/>
          <w:sz w:val="16"/>
        </w:rPr>
        <w:t>heating</w:t>
      </w:r>
    </w:p>
    <w:p w14:paraId="235EA1A0" w14:textId="77777777" w:rsidR="00CF0253" w:rsidRDefault="00252649">
      <w:pPr>
        <w:spacing w:before="115" w:after="0" w:line="169" w:lineRule="exact"/>
        <w:jc w:val="left"/>
        <w:rPr>
          <w:rFonts w:ascii="Times New Roman"/>
          <w:color w:val="000000"/>
          <w:sz w:val="16"/>
        </w:rPr>
      </w:pPr>
      <w:r>
        <w:rPr>
          <w:rFonts w:ascii="QMLHOO+CMR8"/>
          <w:color w:val="000000"/>
          <w:sz w:val="16"/>
        </w:rPr>
        <w:t>needs.</w:t>
      </w:r>
      <w:r>
        <w:rPr>
          <w:rFonts w:ascii="Times New Roman"/>
          <w:color w:val="000000"/>
          <w:spacing w:val="33"/>
          <w:sz w:val="16"/>
        </w:rPr>
        <w:t xml:space="preserve"> </w:t>
      </w:r>
      <w:r>
        <w:rPr>
          <w:rFonts w:ascii="QMLHOO+CMR8"/>
          <w:color w:val="000000"/>
          <w:sz w:val="16"/>
        </w:rPr>
        <w:t>The</w:t>
      </w:r>
      <w:r>
        <w:rPr>
          <w:rFonts w:ascii="Times New Roman"/>
          <w:color w:val="000000"/>
          <w:spacing w:val="10"/>
          <w:sz w:val="16"/>
        </w:rPr>
        <w:t xml:space="preserve"> </w:t>
      </w:r>
      <w:r>
        <w:rPr>
          <w:rFonts w:ascii="QMLHOO+CMR8"/>
          <w:color w:val="000000"/>
          <w:sz w:val="16"/>
        </w:rPr>
        <w:t>fact</w:t>
      </w:r>
      <w:r>
        <w:rPr>
          <w:rFonts w:ascii="Times New Roman"/>
          <w:color w:val="000000"/>
          <w:spacing w:val="11"/>
          <w:sz w:val="16"/>
        </w:rPr>
        <w:t xml:space="preserve"> </w:t>
      </w:r>
      <w:r>
        <w:rPr>
          <w:rFonts w:ascii="QMLHOO+CMR8"/>
          <w:color w:val="000000"/>
          <w:sz w:val="16"/>
        </w:rPr>
        <w:t>that</w:t>
      </w:r>
      <w:r>
        <w:rPr>
          <w:rFonts w:ascii="Times New Roman"/>
          <w:color w:val="000000"/>
          <w:spacing w:val="11"/>
          <w:sz w:val="16"/>
        </w:rPr>
        <w:t xml:space="preserve"> </w:t>
      </w:r>
      <w:r>
        <w:rPr>
          <w:rFonts w:ascii="QMLHOO+CMR8"/>
          <w:color w:val="000000"/>
          <w:sz w:val="16"/>
        </w:rPr>
        <w:t>for</w:t>
      </w:r>
      <w:r>
        <w:rPr>
          <w:rFonts w:ascii="Times New Roman"/>
          <w:color w:val="000000"/>
          <w:spacing w:val="10"/>
          <w:sz w:val="16"/>
        </w:rPr>
        <w:t xml:space="preserve"> </w:t>
      </w:r>
      <w:r>
        <w:rPr>
          <w:rFonts w:ascii="QMLHOO+CMR8"/>
          <w:color w:val="000000"/>
          <w:sz w:val="16"/>
        </w:rPr>
        <w:t>a</w:t>
      </w:r>
      <w:r>
        <w:rPr>
          <w:rFonts w:ascii="Times New Roman"/>
          <w:color w:val="000000"/>
          <w:spacing w:val="10"/>
          <w:sz w:val="16"/>
        </w:rPr>
        <w:t xml:space="preserve"> </w:t>
      </w:r>
      <w:r>
        <w:rPr>
          <w:rFonts w:ascii="QMLHOO+CMR8"/>
          <w:color w:val="000000"/>
          <w:spacing w:val="-1"/>
          <w:sz w:val="16"/>
        </w:rPr>
        <w:t>given</w:t>
      </w:r>
      <w:r>
        <w:rPr>
          <w:rFonts w:ascii="Times New Roman"/>
          <w:color w:val="000000"/>
          <w:spacing w:val="12"/>
          <w:sz w:val="16"/>
        </w:rPr>
        <w:t xml:space="preserve"> </w:t>
      </w:r>
      <w:r>
        <w:rPr>
          <w:rFonts w:ascii="QMLHOO+CMR8"/>
          <w:color w:val="000000"/>
          <w:sz w:val="16"/>
        </w:rPr>
        <w:t>temperature</w:t>
      </w:r>
      <w:r>
        <w:rPr>
          <w:rFonts w:ascii="Times New Roman"/>
          <w:color w:val="000000"/>
          <w:spacing w:val="10"/>
          <w:sz w:val="16"/>
        </w:rPr>
        <w:t xml:space="preserve"> </w:t>
      </w:r>
      <w:r>
        <w:rPr>
          <w:rFonts w:ascii="QMLHOO+CMR8"/>
          <w:color w:val="000000"/>
          <w:sz w:val="16"/>
        </w:rPr>
        <w:t>bin,</w:t>
      </w:r>
      <w:r>
        <w:rPr>
          <w:rFonts w:ascii="Times New Roman"/>
          <w:color w:val="000000"/>
          <w:spacing w:val="12"/>
          <w:sz w:val="16"/>
        </w:rPr>
        <w:t xml:space="preserve"> </w:t>
      </w:r>
      <w:r>
        <w:rPr>
          <w:rFonts w:ascii="QMLHOO+CMR8"/>
          <w:color w:val="000000"/>
          <w:sz w:val="16"/>
        </w:rPr>
        <w:t>the</w:t>
      </w:r>
      <w:r>
        <w:rPr>
          <w:rFonts w:ascii="Times New Roman"/>
          <w:color w:val="000000"/>
          <w:spacing w:val="11"/>
          <w:sz w:val="16"/>
        </w:rPr>
        <w:t xml:space="preserve"> </w:t>
      </w:r>
      <w:r>
        <w:rPr>
          <w:rFonts w:ascii="QMLHOO+CMR8"/>
          <w:color w:val="000000"/>
          <w:sz w:val="16"/>
        </w:rPr>
        <w:t>total</w:t>
      </w:r>
      <w:r>
        <w:rPr>
          <w:rFonts w:ascii="Times New Roman"/>
          <w:color w:val="000000"/>
          <w:spacing w:val="11"/>
          <w:sz w:val="16"/>
        </w:rPr>
        <w:t xml:space="preserve"> </w:t>
      </w:r>
      <w:r>
        <w:rPr>
          <w:rFonts w:ascii="QMLHOO+CMR8"/>
          <w:color w:val="000000"/>
          <w:sz w:val="16"/>
        </w:rPr>
        <w:t>daily</w:t>
      </w:r>
      <w:r>
        <w:rPr>
          <w:rFonts w:ascii="Times New Roman"/>
          <w:color w:val="000000"/>
          <w:spacing w:val="10"/>
          <w:sz w:val="16"/>
        </w:rPr>
        <w:t xml:space="preserve"> </w:t>
      </w:r>
      <w:r>
        <w:rPr>
          <w:rFonts w:ascii="QMLHOO+CMR8"/>
          <w:color w:val="000000"/>
          <w:sz w:val="16"/>
        </w:rPr>
        <w:t>HDDs</w:t>
      </w:r>
      <w:r>
        <w:rPr>
          <w:rFonts w:ascii="Times New Roman"/>
          <w:color w:val="000000"/>
          <w:spacing w:val="11"/>
          <w:sz w:val="16"/>
        </w:rPr>
        <w:t xml:space="preserve"> </w:t>
      </w:r>
      <w:r>
        <w:rPr>
          <w:rFonts w:ascii="QMLHOO+CMR8"/>
          <w:color w:val="000000"/>
          <w:sz w:val="16"/>
        </w:rPr>
        <w:t>during</w:t>
      </w:r>
      <w:r>
        <w:rPr>
          <w:rFonts w:ascii="Times New Roman"/>
          <w:color w:val="000000"/>
          <w:spacing w:val="11"/>
          <w:sz w:val="16"/>
        </w:rPr>
        <w:t xml:space="preserve"> </w:t>
      </w:r>
      <w:r>
        <w:rPr>
          <w:rFonts w:ascii="QMLHOO+CMR8"/>
          <w:color w:val="000000"/>
          <w:sz w:val="16"/>
        </w:rPr>
        <w:t>the</w:t>
      </w:r>
      <w:r>
        <w:rPr>
          <w:rFonts w:ascii="Times New Roman"/>
          <w:color w:val="000000"/>
          <w:spacing w:val="10"/>
          <w:sz w:val="16"/>
        </w:rPr>
        <w:t xml:space="preserve"> </w:t>
      </w:r>
      <w:r>
        <w:rPr>
          <w:rFonts w:ascii="QMLHOO+CMR8"/>
          <w:color w:val="000000"/>
          <w:sz w:val="16"/>
        </w:rPr>
        <w:t>baseline</w:t>
      </w:r>
      <w:r>
        <w:rPr>
          <w:rFonts w:ascii="Times New Roman"/>
          <w:color w:val="000000"/>
          <w:spacing w:val="10"/>
          <w:sz w:val="16"/>
        </w:rPr>
        <w:t xml:space="preserve"> </w:t>
      </w:r>
      <w:r>
        <w:rPr>
          <w:rFonts w:ascii="QMLHOO+CMR8"/>
          <w:color w:val="000000"/>
          <w:spacing w:val="2"/>
          <w:sz w:val="16"/>
        </w:rPr>
        <w:t>period</w:t>
      </w:r>
      <w:r>
        <w:rPr>
          <w:rFonts w:ascii="Times New Roman"/>
          <w:color w:val="000000"/>
          <w:spacing w:val="9"/>
          <w:sz w:val="16"/>
        </w:rPr>
        <w:t xml:space="preserve"> </w:t>
      </w:r>
      <w:r>
        <w:rPr>
          <w:rFonts w:ascii="QMLHOO+CMR8"/>
          <w:color w:val="000000"/>
          <w:spacing w:val="-2"/>
          <w:sz w:val="16"/>
        </w:rPr>
        <w:t>were</w:t>
      </w:r>
      <w:r>
        <w:rPr>
          <w:rFonts w:ascii="Times New Roman"/>
          <w:color w:val="000000"/>
          <w:spacing w:val="12"/>
          <w:sz w:val="16"/>
        </w:rPr>
        <w:t xml:space="preserve"> </w:t>
      </w:r>
      <w:r>
        <w:rPr>
          <w:rFonts w:ascii="QMLHOO+CMR8"/>
          <w:color w:val="000000"/>
          <w:sz w:val="16"/>
        </w:rPr>
        <w:t>generally</w:t>
      </w:r>
      <w:r>
        <w:rPr>
          <w:rFonts w:ascii="Times New Roman"/>
          <w:color w:val="000000"/>
          <w:spacing w:val="11"/>
          <w:sz w:val="16"/>
        </w:rPr>
        <w:t xml:space="preserve"> </w:t>
      </w:r>
      <w:r>
        <w:rPr>
          <w:rFonts w:ascii="QMLHOO+CMR8"/>
          <w:color w:val="000000"/>
          <w:sz w:val="16"/>
        </w:rPr>
        <w:t>greater</w:t>
      </w:r>
      <w:r>
        <w:rPr>
          <w:rFonts w:ascii="Times New Roman"/>
          <w:color w:val="000000"/>
          <w:spacing w:val="10"/>
          <w:sz w:val="16"/>
        </w:rPr>
        <w:t xml:space="preserve"> </w:t>
      </w:r>
      <w:r>
        <w:rPr>
          <w:rFonts w:ascii="QMLHOO+CMR8"/>
          <w:color w:val="000000"/>
          <w:sz w:val="16"/>
        </w:rPr>
        <w:t>than</w:t>
      </w:r>
      <w:r>
        <w:rPr>
          <w:rFonts w:ascii="Times New Roman"/>
          <w:color w:val="000000"/>
          <w:spacing w:val="10"/>
          <w:sz w:val="16"/>
        </w:rPr>
        <w:t xml:space="preserve"> </w:t>
      </w:r>
      <w:r>
        <w:rPr>
          <w:rFonts w:ascii="QMLHOO+CMR8"/>
          <w:color w:val="000000"/>
          <w:sz w:val="16"/>
        </w:rPr>
        <w:t>those</w:t>
      </w:r>
    </w:p>
    <w:p w14:paraId="006B2D01" w14:textId="77777777" w:rsidR="00CF0253" w:rsidRDefault="00252649">
      <w:pPr>
        <w:spacing w:before="115" w:after="0" w:line="169" w:lineRule="exact"/>
        <w:jc w:val="left"/>
        <w:rPr>
          <w:rFonts w:ascii="Times New Roman"/>
          <w:color w:val="000000"/>
          <w:sz w:val="16"/>
        </w:rPr>
      </w:pPr>
      <w:r>
        <w:rPr>
          <w:rFonts w:ascii="QMLHOO+CMR8"/>
          <w:color w:val="000000"/>
          <w:sz w:val="16"/>
        </w:rPr>
        <w:t>during</w:t>
      </w:r>
      <w:r>
        <w:rPr>
          <w:rFonts w:ascii="Times New Roman"/>
          <w:color w:val="000000"/>
          <w:spacing w:val="16"/>
          <w:sz w:val="16"/>
        </w:rPr>
        <w:t xml:space="preserve"> </w:t>
      </w:r>
      <w:r>
        <w:rPr>
          <w:rFonts w:ascii="QMLHOO+CMR8"/>
          <w:color w:val="000000"/>
          <w:sz w:val="16"/>
        </w:rPr>
        <w:t>the</w:t>
      </w:r>
      <w:r>
        <w:rPr>
          <w:rFonts w:ascii="Times New Roman"/>
          <w:color w:val="000000"/>
          <w:spacing w:val="16"/>
          <w:sz w:val="16"/>
        </w:rPr>
        <w:t xml:space="preserve"> </w:t>
      </w:r>
      <w:r>
        <w:rPr>
          <w:rFonts w:ascii="QMLHOO+CMR8"/>
          <w:color w:val="000000"/>
          <w:spacing w:val="-1"/>
          <w:sz w:val="16"/>
        </w:rPr>
        <w:t>treatment</w:t>
      </w:r>
      <w:r>
        <w:rPr>
          <w:rFonts w:ascii="Times New Roman"/>
          <w:color w:val="000000"/>
          <w:spacing w:val="17"/>
          <w:sz w:val="16"/>
        </w:rPr>
        <w:t xml:space="preserve"> </w:t>
      </w:r>
      <w:r>
        <w:rPr>
          <w:rFonts w:ascii="QMLHOO+CMR8"/>
          <w:color w:val="000000"/>
          <w:spacing w:val="2"/>
          <w:sz w:val="16"/>
        </w:rPr>
        <w:t>period</w:t>
      </w:r>
      <w:r>
        <w:rPr>
          <w:rFonts w:ascii="Times New Roman"/>
          <w:color w:val="000000"/>
          <w:spacing w:val="14"/>
          <w:sz w:val="16"/>
        </w:rPr>
        <w:t xml:space="preserve"> </w:t>
      </w:r>
      <w:r>
        <w:rPr>
          <w:rFonts w:ascii="QMLHOO+CMR8"/>
          <w:color w:val="000000"/>
          <w:sz w:val="16"/>
        </w:rPr>
        <w:t>is</w:t>
      </w:r>
      <w:r>
        <w:rPr>
          <w:rFonts w:ascii="Times New Roman"/>
          <w:color w:val="000000"/>
          <w:spacing w:val="16"/>
          <w:sz w:val="16"/>
        </w:rPr>
        <w:t xml:space="preserve"> </w:t>
      </w:r>
      <w:r>
        <w:rPr>
          <w:rFonts w:ascii="QMLHOO+CMR8"/>
          <w:color w:val="000000"/>
          <w:sz w:val="16"/>
        </w:rPr>
        <w:t>a</w:t>
      </w:r>
      <w:r>
        <w:rPr>
          <w:rFonts w:ascii="Times New Roman"/>
          <w:color w:val="000000"/>
          <w:spacing w:val="16"/>
          <w:sz w:val="16"/>
        </w:rPr>
        <w:t xml:space="preserve"> </w:t>
      </w:r>
      <w:r>
        <w:rPr>
          <w:rFonts w:ascii="QMLHOO+CMR8"/>
          <w:color w:val="000000"/>
          <w:sz w:val="16"/>
        </w:rPr>
        <w:t>plausible</w:t>
      </w:r>
      <w:r>
        <w:rPr>
          <w:rFonts w:ascii="Times New Roman"/>
          <w:color w:val="000000"/>
          <w:spacing w:val="16"/>
          <w:sz w:val="16"/>
        </w:rPr>
        <w:t xml:space="preserve"> </w:t>
      </w:r>
      <w:r>
        <w:rPr>
          <w:rFonts w:ascii="QMLHOO+CMR8"/>
          <w:color w:val="000000"/>
          <w:sz w:val="16"/>
        </w:rPr>
        <w:t>explanation</w:t>
      </w:r>
      <w:r>
        <w:rPr>
          <w:rFonts w:ascii="Times New Roman"/>
          <w:color w:val="000000"/>
          <w:spacing w:val="16"/>
          <w:sz w:val="16"/>
        </w:rPr>
        <w:t xml:space="preserve"> </w:t>
      </w:r>
      <w:r>
        <w:rPr>
          <w:rFonts w:ascii="QMLHOO+CMR8"/>
          <w:color w:val="000000"/>
          <w:sz w:val="16"/>
        </w:rPr>
        <w:t>for</w:t>
      </w:r>
      <w:r>
        <w:rPr>
          <w:rFonts w:ascii="Times New Roman"/>
          <w:color w:val="000000"/>
          <w:spacing w:val="16"/>
          <w:sz w:val="16"/>
        </w:rPr>
        <w:t xml:space="preserve"> </w:t>
      </w:r>
      <w:r>
        <w:rPr>
          <w:rFonts w:ascii="QMLHOO+CMR8"/>
          <w:color w:val="000000"/>
          <w:sz w:val="16"/>
        </w:rPr>
        <w:t>the</w:t>
      </w:r>
      <w:r>
        <w:rPr>
          <w:rFonts w:ascii="Times New Roman"/>
          <w:color w:val="000000"/>
          <w:spacing w:val="16"/>
          <w:sz w:val="16"/>
        </w:rPr>
        <w:t xml:space="preserve"> </w:t>
      </w:r>
      <w:r>
        <w:rPr>
          <w:rFonts w:ascii="QMLHOO+CMR8"/>
          <w:color w:val="000000"/>
          <w:sz w:val="16"/>
        </w:rPr>
        <w:t>phenomenon.</w:t>
      </w:r>
    </w:p>
    <w:p w14:paraId="2AAA237B" w14:textId="77777777" w:rsidR="00CF0253" w:rsidRDefault="00252649">
      <w:pPr>
        <w:spacing w:before="0" w:after="0" w:line="196" w:lineRule="exact"/>
        <w:ind w:left="149"/>
        <w:jc w:val="left"/>
        <w:rPr>
          <w:rFonts w:ascii="Times New Roman"/>
          <w:color w:val="000000"/>
          <w:sz w:val="16"/>
        </w:rPr>
      </w:pPr>
      <w:r>
        <w:rPr>
          <w:rFonts w:ascii="JCIRTO+CMR6"/>
          <w:color w:val="000000"/>
          <w:spacing w:val="5"/>
          <w:sz w:val="18"/>
          <w:vertAlign w:val="superscript"/>
        </w:rPr>
        <w:t>16</w:t>
      </w:r>
      <w:r>
        <w:rPr>
          <w:rFonts w:ascii="QMLHOO+CMR8"/>
          <w:color w:val="000000"/>
          <w:sz w:val="16"/>
        </w:rPr>
        <w:t>Because</w:t>
      </w:r>
      <w:r>
        <w:rPr>
          <w:rFonts w:ascii="Times New Roman"/>
          <w:color w:val="000000"/>
          <w:spacing w:val="7"/>
          <w:sz w:val="16"/>
        </w:rPr>
        <w:t xml:space="preserve"> </w:t>
      </w:r>
      <w:r>
        <w:rPr>
          <w:rFonts w:ascii="QMLHOO+CMR8"/>
          <w:color w:val="000000"/>
          <w:sz w:val="16"/>
        </w:rPr>
        <w:t>random</w:t>
      </w:r>
      <w:r>
        <w:rPr>
          <w:rFonts w:ascii="Times New Roman"/>
          <w:color w:val="000000"/>
          <w:spacing w:val="7"/>
          <w:sz w:val="16"/>
        </w:rPr>
        <w:t xml:space="preserve"> </w:t>
      </w:r>
      <w:r>
        <w:rPr>
          <w:rFonts w:ascii="QMLHOO+CMR8"/>
          <w:color w:val="000000"/>
          <w:spacing w:val="-1"/>
          <w:sz w:val="16"/>
        </w:rPr>
        <w:t>assignment</w:t>
      </w:r>
      <w:r>
        <w:rPr>
          <w:rFonts w:ascii="Times New Roman"/>
          <w:color w:val="000000"/>
          <w:spacing w:val="8"/>
          <w:sz w:val="16"/>
        </w:rPr>
        <w:t xml:space="preserve"> </w:t>
      </w:r>
      <w:r>
        <w:rPr>
          <w:rFonts w:ascii="QMLHOO+CMR8"/>
          <w:color w:val="000000"/>
          <w:sz w:val="16"/>
        </w:rPr>
        <w:t>of</w:t>
      </w:r>
      <w:r>
        <w:rPr>
          <w:rFonts w:ascii="Times New Roman"/>
          <w:color w:val="000000"/>
          <w:spacing w:val="7"/>
          <w:sz w:val="16"/>
        </w:rPr>
        <w:t xml:space="preserve"> </w:t>
      </w:r>
      <w:r>
        <w:rPr>
          <w:rFonts w:ascii="QMLHOO+CMR8"/>
          <w:color w:val="000000"/>
          <w:sz w:val="16"/>
        </w:rPr>
        <w:t>participating</w:t>
      </w:r>
      <w:r>
        <w:rPr>
          <w:rFonts w:ascii="Times New Roman"/>
          <w:color w:val="000000"/>
          <w:spacing w:val="7"/>
          <w:sz w:val="16"/>
        </w:rPr>
        <w:t xml:space="preserve"> </w:t>
      </w:r>
      <w:r>
        <w:rPr>
          <w:rFonts w:ascii="QMLHOO+CMR8"/>
          <w:color w:val="000000"/>
          <w:sz w:val="16"/>
        </w:rPr>
        <w:t>households</w:t>
      </w:r>
      <w:r>
        <w:rPr>
          <w:rFonts w:ascii="Times New Roman"/>
          <w:color w:val="000000"/>
          <w:spacing w:val="7"/>
          <w:sz w:val="16"/>
        </w:rPr>
        <w:t xml:space="preserve"> </w:t>
      </w:r>
      <w:r>
        <w:rPr>
          <w:rFonts w:ascii="QMLHOO+CMR8"/>
          <w:color w:val="000000"/>
          <w:sz w:val="16"/>
        </w:rPr>
        <w:t>puts</w:t>
      </w:r>
      <w:r>
        <w:rPr>
          <w:rFonts w:ascii="Times New Roman"/>
          <w:color w:val="000000"/>
          <w:spacing w:val="7"/>
          <w:sz w:val="16"/>
        </w:rPr>
        <w:t xml:space="preserve"> </w:t>
      </w:r>
      <w:r>
        <w:rPr>
          <w:rFonts w:ascii="QMLHOO+CMR8"/>
          <w:color w:val="000000"/>
          <w:sz w:val="16"/>
        </w:rPr>
        <w:t>selection</w:t>
      </w:r>
      <w:r>
        <w:rPr>
          <w:rFonts w:ascii="Times New Roman"/>
          <w:color w:val="000000"/>
          <w:spacing w:val="7"/>
          <w:sz w:val="16"/>
        </w:rPr>
        <w:t xml:space="preserve"> </w:t>
      </w:r>
      <w:r>
        <w:rPr>
          <w:rFonts w:ascii="QMLHOO+CMR8"/>
          <w:color w:val="000000"/>
          <w:sz w:val="16"/>
        </w:rPr>
        <w:t>bias</w:t>
      </w:r>
      <w:r>
        <w:rPr>
          <w:rFonts w:ascii="Times New Roman"/>
          <w:color w:val="000000"/>
          <w:spacing w:val="7"/>
          <w:sz w:val="16"/>
        </w:rPr>
        <w:t xml:space="preserve"> </w:t>
      </w:r>
      <w:r>
        <w:rPr>
          <w:rFonts w:ascii="QMLHOO+CMR8"/>
          <w:color w:val="000000"/>
          <w:spacing w:val="-1"/>
          <w:sz w:val="16"/>
        </w:rPr>
        <w:t>right,</w:t>
      </w:r>
      <w:r>
        <w:rPr>
          <w:rFonts w:ascii="Times New Roman"/>
          <w:color w:val="000000"/>
          <w:spacing w:val="10"/>
          <w:sz w:val="16"/>
        </w:rPr>
        <w:t xml:space="preserve"> </w:t>
      </w:r>
      <w:r>
        <w:rPr>
          <w:rFonts w:ascii="QMLHOO+CMR8"/>
          <w:color w:val="000000"/>
          <w:spacing w:val="-1"/>
          <w:sz w:val="16"/>
        </w:rPr>
        <w:t>observed</w:t>
      </w:r>
      <w:r>
        <w:rPr>
          <w:rFonts w:ascii="Times New Roman"/>
          <w:color w:val="000000"/>
          <w:spacing w:val="8"/>
          <w:sz w:val="16"/>
        </w:rPr>
        <w:t xml:space="preserve"> </w:t>
      </w:r>
      <w:r>
        <w:rPr>
          <w:rFonts w:ascii="QMLHOO+CMR8" w:hAnsi="QMLHOO+CMR8" w:cs="QMLHOO+CMR8"/>
          <w:color w:val="000000"/>
          <w:sz w:val="16"/>
        </w:rPr>
        <w:t>diﬀerences</w:t>
      </w:r>
      <w:r>
        <w:rPr>
          <w:rFonts w:ascii="Times New Roman"/>
          <w:color w:val="000000"/>
          <w:spacing w:val="7"/>
          <w:sz w:val="16"/>
        </w:rPr>
        <w:t xml:space="preserve"> </w:t>
      </w:r>
      <w:r>
        <w:rPr>
          <w:rFonts w:ascii="QMLHOO+CMR8"/>
          <w:color w:val="000000"/>
          <w:sz w:val="16"/>
        </w:rPr>
        <w:t>in</w:t>
      </w:r>
      <w:r>
        <w:rPr>
          <w:rFonts w:ascii="Times New Roman"/>
          <w:color w:val="000000"/>
          <w:spacing w:val="7"/>
          <w:sz w:val="16"/>
        </w:rPr>
        <w:t xml:space="preserve"> </w:t>
      </w:r>
      <w:r>
        <w:rPr>
          <w:rFonts w:ascii="QMLHOO+CMR8"/>
          <w:color w:val="000000"/>
          <w:spacing w:val="-1"/>
          <w:sz w:val="16"/>
        </w:rPr>
        <w:t>electricity</w:t>
      </w:r>
      <w:r>
        <w:rPr>
          <w:rFonts w:ascii="Times New Roman"/>
          <w:color w:val="000000"/>
          <w:spacing w:val="8"/>
          <w:sz w:val="16"/>
        </w:rPr>
        <w:t xml:space="preserve"> </w:t>
      </w:r>
      <w:r>
        <w:rPr>
          <w:rFonts w:ascii="QMLHOO+CMR8"/>
          <w:color w:val="000000"/>
          <w:sz w:val="16"/>
        </w:rPr>
        <w:t>consumption</w:t>
      </w:r>
    </w:p>
    <w:p w14:paraId="5C1FEE4A" w14:textId="77777777" w:rsidR="00CF0253" w:rsidRDefault="00252649">
      <w:pPr>
        <w:spacing w:before="115" w:after="0" w:line="169" w:lineRule="exact"/>
        <w:jc w:val="left"/>
        <w:rPr>
          <w:rFonts w:ascii="Times New Roman"/>
          <w:color w:val="000000"/>
          <w:sz w:val="16"/>
        </w:rPr>
      </w:pPr>
      <w:r>
        <w:rPr>
          <w:rFonts w:ascii="QMLHOO+CMR8"/>
          <w:color w:val="000000"/>
          <w:spacing w:val="-1"/>
          <w:sz w:val="16"/>
        </w:rPr>
        <w:t>between</w:t>
      </w:r>
      <w:r>
        <w:rPr>
          <w:rFonts w:ascii="Times New Roman"/>
          <w:color w:val="000000"/>
          <w:spacing w:val="24"/>
          <w:sz w:val="16"/>
        </w:rPr>
        <w:t xml:space="preserve"> </w:t>
      </w:r>
      <w:r>
        <w:rPr>
          <w:rFonts w:ascii="QMLHOO+CMR8"/>
          <w:color w:val="000000"/>
          <w:sz w:val="16"/>
        </w:rPr>
        <w:t>the</w:t>
      </w:r>
      <w:r>
        <w:rPr>
          <w:rFonts w:ascii="Times New Roman"/>
          <w:color w:val="000000"/>
          <w:spacing w:val="23"/>
          <w:sz w:val="16"/>
        </w:rPr>
        <w:t xml:space="preserve"> </w:t>
      </w:r>
      <w:r>
        <w:rPr>
          <w:rFonts w:ascii="QMLHOO+CMR8"/>
          <w:color w:val="000000"/>
          <w:spacing w:val="-1"/>
          <w:sz w:val="16"/>
        </w:rPr>
        <w:t>control</w:t>
      </w:r>
      <w:r>
        <w:rPr>
          <w:rFonts w:ascii="Times New Roman"/>
          <w:color w:val="000000"/>
          <w:spacing w:val="24"/>
          <w:sz w:val="16"/>
        </w:rPr>
        <w:t xml:space="preserve"> </w:t>
      </w:r>
      <w:r>
        <w:rPr>
          <w:rFonts w:ascii="QMLHOO+CMR8"/>
          <w:color w:val="000000"/>
          <w:sz w:val="16"/>
        </w:rPr>
        <w:t>and</w:t>
      </w:r>
      <w:r>
        <w:rPr>
          <w:rFonts w:ascii="Times New Roman"/>
          <w:color w:val="000000"/>
          <w:spacing w:val="23"/>
          <w:sz w:val="16"/>
        </w:rPr>
        <w:t xml:space="preserve"> </w:t>
      </w:r>
      <w:r>
        <w:rPr>
          <w:rFonts w:ascii="QMLHOO+CMR8"/>
          <w:color w:val="000000"/>
          <w:spacing w:val="-1"/>
          <w:sz w:val="16"/>
        </w:rPr>
        <w:t>treatment</w:t>
      </w:r>
      <w:r>
        <w:rPr>
          <w:rFonts w:ascii="Times New Roman"/>
          <w:color w:val="000000"/>
          <w:spacing w:val="23"/>
          <w:sz w:val="16"/>
        </w:rPr>
        <w:t xml:space="preserve"> </w:t>
      </w:r>
      <w:r>
        <w:rPr>
          <w:rFonts w:ascii="QMLHOO+CMR8"/>
          <w:color w:val="000000"/>
          <w:sz w:val="16"/>
        </w:rPr>
        <w:t>groups</w:t>
      </w:r>
      <w:r>
        <w:rPr>
          <w:rFonts w:ascii="Times New Roman"/>
          <w:color w:val="000000"/>
          <w:spacing w:val="23"/>
          <w:sz w:val="16"/>
        </w:rPr>
        <w:t xml:space="preserve"> </w:t>
      </w:r>
      <w:r>
        <w:rPr>
          <w:rFonts w:ascii="QMLHOO+CMR8"/>
          <w:color w:val="000000"/>
          <w:sz w:val="16"/>
        </w:rPr>
        <w:t>after</w:t>
      </w:r>
      <w:r>
        <w:rPr>
          <w:rFonts w:ascii="Times New Roman"/>
          <w:color w:val="000000"/>
          <w:spacing w:val="23"/>
          <w:sz w:val="16"/>
        </w:rPr>
        <w:t xml:space="preserve"> </w:t>
      </w:r>
      <w:r>
        <w:rPr>
          <w:rFonts w:ascii="QMLHOO+CMR8"/>
          <w:color w:val="000000"/>
          <w:sz w:val="16"/>
        </w:rPr>
        <w:t>introducing</w:t>
      </w:r>
      <w:r>
        <w:rPr>
          <w:rFonts w:ascii="Times New Roman"/>
          <w:color w:val="000000"/>
          <w:spacing w:val="23"/>
          <w:sz w:val="16"/>
        </w:rPr>
        <w:t xml:space="preserve"> </w:t>
      </w:r>
      <w:r>
        <w:rPr>
          <w:rFonts w:ascii="QMLHOO+CMR8"/>
          <w:color w:val="000000"/>
          <w:sz w:val="16"/>
        </w:rPr>
        <w:t>the</w:t>
      </w:r>
      <w:r>
        <w:rPr>
          <w:rFonts w:ascii="Times New Roman"/>
          <w:color w:val="000000"/>
          <w:spacing w:val="23"/>
          <w:sz w:val="16"/>
        </w:rPr>
        <w:t xml:space="preserve"> </w:t>
      </w:r>
      <w:r>
        <w:rPr>
          <w:rFonts w:ascii="QMLHOO+CMR8"/>
          <w:color w:val="000000"/>
          <w:sz w:val="16"/>
        </w:rPr>
        <w:t>TOU</w:t>
      </w:r>
      <w:r>
        <w:rPr>
          <w:rFonts w:ascii="Times New Roman"/>
          <w:color w:val="000000"/>
          <w:spacing w:val="23"/>
          <w:sz w:val="16"/>
        </w:rPr>
        <w:t xml:space="preserve"> </w:t>
      </w:r>
      <w:r>
        <w:rPr>
          <w:rFonts w:ascii="QMLHOO+CMR8" w:hAnsi="QMLHOO+CMR8" w:cs="QMLHOO+CMR8"/>
          <w:color w:val="000000"/>
          <w:sz w:val="16"/>
        </w:rPr>
        <w:t>tariﬀs</w:t>
      </w:r>
      <w:r>
        <w:rPr>
          <w:rFonts w:ascii="Times New Roman"/>
          <w:color w:val="000000"/>
          <w:spacing w:val="23"/>
          <w:sz w:val="16"/>
        </w:rPr>
        <w:t xml:space="preserve"> </w:t>
      </w:r>
      <w:r>
        <w:rPr>
          <w:rFonts w:ascii="QMLHOO+CMR8"/>
          <w:color w:val="000000"/>
          <w:sz w:val="16"/>
        </w:rPr>
        <w:t>are</w:t>
      </w:r>
      <w:r>
        <w:rPr>
          <w:rFonts w:ascii="Times New Roman"/>
          <w:color w:val="000000"/>
          <w:spacing w:val="23"/>
          <w:sz w:val="16"/>
        </w:rPr>
        <w:t xml:space="preserve"> </w:t>
      </w:r>
      <w:r>
        <w:rPr>
          <w:rFonts w:ascii="QMLHOO+CMR8"/>
          <w:color w:val="000000"/>
          <w:sz w:val="16"/>
        </w:rPr>
        <w:t>only</w:t>
      </w:r>
      <w:r>
        <w:rPr>
          <w:rFonts w:ascii="Times New Roman"/>
          <w:color w:val="000000"/>
          <w:spacing w:val="23"/>
          <w:sz w:val="16"/>
        </w:rPr>
        <w:t xml:space="preserve"> </w:t>
      </w:r>
      <w:r>
        <w:rPr>
          <w:rFonts w:ascii="QMLHOO+CMR8"/>
          <w:color w:val="000000"/>
          <w:sz w:val="16"/>
        </w:rPr>
        <w:t>attributable</w:t>
      </w:r>
      <w:r>
        <w:rPr>
          <w:rFonts w:ascii="Times New Roman"/>
          <w:color w:val="000000"/>
          <w:spacing w:val="23"/>
          <w:sz w:val="16"/>
        </w:rPr>
        <w:t xml:space="preserve"> </w:t>
      </w:r>
      <w:r>
        <w:rPr>
          <w:rFonts w:ascii="QMLHOO+CMR8"/>
          <w:color w:val="000000"/>
          <w:sz w:val="16"/>
        </w:rPr>
        <w:t>to</w:t>
      </w:r>
      <w:r>
        <w:rPr>
          <w:rFonts w:ascii="Times New Roman"/>
          <w:color w:val="000000"/>
          <w:spacing w:val="23"/>
          <w:sz w:val="16"/>
        </w:rPr>
        <w:t xml:space="preserve"> </w:t>
      </w:r>
      <w:r>
        <w:rPr>
          <w:rFonts w:ascii="QMLHOO+CMR8"/>
          <w:color w:val="000000"/>
          <w:sz w:val="16"/>
        </w:rPr>
        <w:t>their</w:t>
      </w:r>
      <w:r>
        <w:rPr>
          <w:rFonts w:ascii="Times New Roman"/>
          <w:color w:val="000000"/>
          <w:spacing w:val="23"/>
          <w:sz w:val="16"/>
        </w:rPr>
        <w:t xml:space="preserve"> </w:t>
      </w:r>
      <w:r>
        <w:rPr>
          <w:rFonts w:ascii="QMLHOO+CMR8" w:hAnsi="QMLHOO+CMR8" w:cs="QMLHOO+CMR8"/>
          <w:color w:val="000000"/>
          <w:sz w:val="16"/>
        </w:rPr>
        <w:t>diﬀerences</w:t>
      </w:r>
      <w:r>
        <w:rPr>
          <w:rFonts w:ascii="Times New Roman"/>
          <w:color w:val="000000"/>
          <w:spacing w:val="23"/>
          <w:sz w:val="16"/>
        </w:rPr>
        <w:t xml:space="preserve"> </w:t>
      </w:r>
      <w:r>
        <w:rPr>
          <w:rFonts w:ascii="QMLHOO+CMR8"/>
          <w:color w:val="000000"/>
          <w:sz w:val="16"/>
        </w:rPr>
        <w:t>in</w:t>
      </w:r>
      <w:r>
        <w:rPr>
          <w:rFonts w:ascii="Times New Roman"/>
          <w:color w:val="000000"/>
          <w:spacing w:val="23"/>
          <w:sz w:val="16"/>
        </w:rPr>
        <w:t xml:space="preserve"> </w:t>
      </w:r>
      <w:r>
        <w:rPr>
          <w:rFonts w:ascii="QMLHOO+CMR8"/>
          <w:color w:val="000000"/>
          <w:sz w:val="16"/>
        </w:rPr>
        <w:t>exposure</w:t>
      </w:r>
    </w:p>
    <w:p w14:paraId="50057299" w14:textId="77777777" w:rsidR="00CF0253" w:rsidRDefault="00252649">
      <w:pPr>
        <w:spacing w:before="115" w:after="0" w:line="169" w:lineRule="exact"/>
        <w:jc w:val="left"/>
        <w:rPr>
          <w:rFonts w:ascii="Times New Roman"/>
          <w:color w:val="000000"/>
          <w:sz w:val="16"/>
        </w:rPr>
      </w:pPr>
      <w:r>
        <w:rPr>
          <w:rFonts w:ascii="QMLHOO+CMR8"/>
          <w:color w:val="000000"/>
          <w:sz w:val="16"/>
        </w:rPr>
        <w:t>to</w:t>
      </w:r>
      <w:r>
        <w:rPr>
          <w:rFonts w:ascii="Times New Roman"/>
          <w:color w:val="000000"/>
          <w:spacing w:val="16"/>
          <w:sz w:val="16"/>
        </w:rPr>
        <w:t xml:space="preserve"> </w:t>
      </w:r>
      <w:r>
        <w:rPr>
          <w:rFonts w:ascii="QMLHOO+CMR8"/>
          <w:color w:val="000000"/>
          <w:sz w:val="16"/>
        </w:rPr>
        <w:t>the</w:t>
      </w:r>
      <w:r>
        <w:rPr>
          <w:rFonts w:ascii="Times New Roman"/>
          <w:color w:val="000000"/>
          <w:spacing w:val="16"/>
          <w:sz w:val="16"/>
        </w:rPr>
        <w:t xml:space="preserve"> </w:t>
      </w:r>
      <w:r>
        <w:rPr>
          <w:rFonts w:ascii="QMLHOO+CMR8"/>
          <w:color w:val="000000"/>
          <w:spacing w:val="-1"/>
          <w:sz w:val="16"/>
        </w:rPr>
        <w:t>time-varying</w:t>
      </w:r>
      <w:r>
        <w:rPr>
          <w:rFonts w:ascii="Times New Roman"/>
          <w:color w:val="000000"/>
          <w:spacing w:val="17"/>
          <w:sz w:val="16"/>
        </w:rPr>
        <w:t xml:space="preserve"> </w:t>
      </w:r>
      <w:r>
        <w:rPr>
          <w:rFonts w:ascii="QMLHOO+CMR8"/>
          <w:color w:val="000000"/>
          <w:spacing w:val="-1"/>
          <w:sz w:val="16"/>
        </w:rPr>
        <w:t>electricity</w:t>
      </w:r>
      <w:r>
        <w:rPr>
          <w:rFonts w:ascii="Times New Roman"/>
          <w:color w:val="000000"/>
          <w:spacing w:val="17"/>
          <w:sz w:val="16"/>
        </w:rPr>
        <w:t xml:space="preserve"> </w:t>
      </w:r>
      <w:r>
        <w:rPr>
          <w:rFonts w:ascii="QMLHOO+CMR8"/>
          <w:color w:val="000000"/>
          <w:sz w:val="16"/>
        </w:rPr>
        <w:t>prices.</w:t>
      </w:r>
    </w:p>
    <w:p w14:paraId="7C0A3457" w14:textId="77777777" w:rsidR="00CF0253" w:rsidRDefault="00252649">
      <w:pPr>
        <w:spacing w:before="745" w:after="0" w:line="169" w:lineRule="exact"/>
        <w:ind w:left="8613"/>
        <w:jc w:val="left"/>
        <w:rPr>
          <w:rFonts w:ascii="Times New Roman"/>
          <w:color w:val="000000"/>
          <w:sz w:val="16"/>
        </w:rPr>
      </w:pPr>
      <w:r>
        <w:rPr>
          <w:rFonts w:ascii="QMLHOO+CMR8"/>
          <w:color w:val="000000"/>
          <w:spacing w:val="-2"/>
          <w:sz w:val="16"/>
        </w:rPr>
        <w:t>Page</w:t>
      </w:r>
      <w:r>
        <w:rPr>
          <w:rFonts w:ascii="Times New Roman"/>
          <w:color w:val="000000"/>
          <w:spacing w:val="18"/>
          <w:sz w:val="16"/>
        </w:rPr>
        <w:t xml:space="preserve"> </w:t>
      </w:r>
      <w:r>
        <w:rPr>
          <w:rFonts w:ascii="QMLHOO+CMR8"/>
          <w:color w:val="000000"/>
          <w:sz w:val="16"/>
        </w:rPr>
        <w:t>12</w:t>
      </w:r>
      <w:r>
        <w:rPr>
          <w:rFonts w:ascii="Times New Roman"/>
          <w:color w:val="000000"/>
          <w:spacing w:val="36"/>
          <w:sz w:val="16"/>
        </w:rPr>
        <w:t xml:space="preserve"> </w:t>
      </w:r>
      <w:r>
        <w:rPr>
          <w:rFonts w:ascii="QMLHOO+CMR8"/>
          <w:color w:val="000000"/>
          <w:sz w:val="16"/>
        </w:rPr>
        <w:t>of</w:t>
      </w:r>
      <w:r>
        <w:rPr>
          <w:rFonts w:ascii="Times New Roman"/>
          <w:color w:val="000000"/>
          <w:spacing w:val="17"/>
          <w:sz w:val="16"/>
        </w:rPr>
        <w:t xml:space="preserve"> </w:t>
      </w:r>
      <w:hyperlink w:anchor="br24" w:history="1">
        <w:r>
          <w:rPr>
            <w:rFonts w:ascii="QMLHOO+CMR8"/>
            <w:color w:val="000000"/>
            <w:sz w:val="16"/>
          </w:rPr>
          <w:t>24</w:t>
        </w:r>
      </w:hyperlink>
    </w:p>
    <w:p w14:paraId="2E86E8DD" w14:textId="77777777" w:rsidR="00CF0253" w:rsidRDefault="00CF0253">
      <w:pPr>
        <w:spacing w:before="0" w:after="0" w:line="0" w:lineRule="atLeast"/>
        <w:jc w:val="left"/>
        <w:rPr>
          <w:rFonts w:ascii="Arial"/>
          <w:color w:val="FF0000"/>
          <w:sz w:val="2"/>
        </w:rPr>
      </w:pPr>
    </w:p>
    <w:p w14:paraId="08A0387C" w14:textId="77777777" w:rsidR="00CF0253" w:rsidRDefault="00252649">
      <w:pPr>
        <w:spacing w:before="0" w:after="0" w:line="0" w:lineRule="atLeast"/>
        <w:jc w:val="left"/>
        <w:rPr>
          <w:rFonts w:ascii="Arial"/>
          <w:color w:val="FF0000"/>
          <w:sz w:val="2"/>
        </w:rPr>
      </w:pPr>
      <w:r>
        <w:rPr>
          <w:rFonts w:ascii="Arial"/>
          <w:color w:val="FF0000"/>
          <w:sz w:val="2"/>
        </w:rPr>
        <w:cr/>
      </w:r>
      <w:r>
        <w:rPr>
          <w:rFonts w:ascii="Arial"/>
          <w:color w:val="FF0000"/>
          <w:sz w:val="2"/>
        </w:rPr>
        <w:br w:type="page"/>
      </w:r>
    </w:p>
    <w:p w14:paraId="05A3AA7E" w14:textId="77777777" w:rsidR="00CF0253" w:rsidRDefault="00CF0253">
      <w:pPr>
        <w:pStyle w:val="NoList1"/>
        <w:sectPr w:rsidR="00CF0253">
          <w:pgSz w:w="12240" w:h="15840"/>
          <w:pgMar w:top="894" w:right="100" w:bottom="0" w:left="1134" w:header="720" w:footer="720" w:gutter="0"/>
          <w:pgNumType w:start="1"/>
          <w:cols w:space="720"/>
          <w:docGrid w:linePitch="1"/>
        </w:sectPr>
      </w:pPr>
    </w:p>
    <w:p w14:paraId="72D05526" w14:textId="77777777" w:rsidR="00CF0253" w:rsidRDefault="00CF0253">
      <w:pPr>
        <w:spacing w:before="0" w:after="0" w:line="0" w:lineRule="atLeast"/>
        <w:jc w:val="left"/>
        <w:rPr>
          <w:rFonts w:ascii="Arial"/>
          <w:color w:val="FF0000"/>
          <w:sz w:val="2"/>
        </w:rPr>
      </w:pPr>
    </w:p>
    <w:p w14:paraId="3D5F878B" w14:textId="77777777" w:rsidR="00CF0253" w:rsidRDefault="00252649">
      <w:pPr>
        <w:spacing w:before="0" w:after="0" w:line="189" w:lineRule="exact"/>
        <w:ind w:left="71"/>
        <w:jc w:val="left"/>
        <w:rPr>
          <w:rFonts w:ascii="Times New Roman"/>
          <w:color w:val="000000"/>
          <w:sz w:val="18"/>
        </w:rPr>
      </w:pPr>
      <w:bookmarkStart w:id="183" w:name="br13"/>
      <w:bookmarkEnd w:id="183"/>
      <w:r>
        <w:rPr>
          <w:noProof/>
        </w:rPr>
        <w:drawing>
          <wp:anchor distT="0" distB="0" distL="114300" distR="114300" simplePos="0" relativeHeight="251655168" behindDoc="1" locked="0" layoutInCell="1" allowOverlap="1" wp14:anchorId="2ADC7430" wp14:editId="66622409">
            <wp:simplePos x="0" y="0"/>
            <wp:positionH relativeFrom="page">
              <wp:posOffset>707390</wp:posOffset>
            </wp:positionH>
            <wp:positionV relativeFrom="page">
              <wp:posOffset>679450</wp:posOffset>
            </wp:positionV>
            <wp:extent cx="1817370" cy="38100"/>
            <wp:effectExtent l="0" t="0" r="0" b="0"/>
            <wp:wrapNone/>
            <wp:docPr id="17" name="_x000020" descr="ooxWord://word/media/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0" descr="ooxWord://word/media/image21.jpe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817370" cy="381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4144" behindDoc="1" locked="0" layoutInCell="1" allowOverlap="1" wp14:anchorId="5E0D5BDD" wp14:editId="418A0B05">
            <wp:simplePos x="0" y="0"/>
            <wp:positionH relativeFrom="page">
              <wp:posOffset>707390</wp:posOffset>
            </wp:positionH>
            <wp:positionV relativeFrom="page">
              <wp:posOffset>5033010</wp:posOffset>
            </wp:positionV>
            <wp:extent cx="2486025" cy="38100"/>
            <wp:effectExtent l="0" t="0" r="9525" b="0"/>
            <wp:wrapNone/>
            <wp:docPr id="16" name="_x000021" descr="ooxWord://word/media/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1" descr="ooxWord://word/media/image22.jpe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86025" cy="38100"/>
                    </a:xfrm>
                    <a:prstGeom prst="rect">
                      <a:avLst/>
                    </a:prstGeom>
                    <a:noFill/>
                  </pic:spPr>
                </pic:pic>
              </a:graphicData>
            </a:graphic>
            <wp14:sizeRelH relativeFrom="page">
              <wp14:pctWidth>0</wp14:pctWidth>
            </wp14:sizeRelH>
            <wp14:sizeRelV relativeFrom="page">
              <wp14:pctHeight>0</wp14:pctHeight>
            </wp14:sizeRelV>
          </wp:anchor>
        </w:drawing>
      </w:r>
      <w:r>
        <w:rPr>
          <w:rFonts w:ascii="UDJGFS+CMBX9"/>
          <w:color w:val="000000"/>
          <w:sz w:val="18"/>
        </w:rPr>
        <w:t>Dissertation:</w:t>
      </w:r>
      <w:r>
        <w:rPr>
          <w:rFonts w:ascii="Times New Roman"/>
          <w:color w:val="000000"/>
          <w:spacing w:val="49"/>
          <w:sz w:val="18"/>
        </w:rPr>
        <w:t xml:space="preserve"> </w:t>
      </w:r>
      <w:r>
        <w:rPr>
          <w:rFonts w:ascii="UDJGFS+CMBX9"/>
          <w:color w:val="000000"/>
          <w:sz w:val="18"/>
        </w:rPr>
        <w:t>Chapter</w:t>
      </w:r>
      <w:r>
        <w:rPr>
          <w:rFonts w:ascii="Times New Roman"/>
          <w:color w:val="000000"/>
          <w:spacing w:val="26"/>
          <w:sz w:val="18"/>
        </w:rPr>
        <w:t xml:space="preserve"> </w:t>
      </w:r>
      <w:r>
        <w:rPr>
          <w:rFonts w:ascii="UDJGFS+CMBX9"/>
          <w:color w:val="000000"/>
          <w:sz w:val="18"/>
        </w:rPr>
        <w:t>2</w:t>
      </w:r>
      <w:r>
        <w:rPr>
          <w:rFonts w:ascii="Times New Roman"/>
          <w:color w:val="000000"/>
          <w:spacing w:val="26"/>
          <w:sz w:val="18"/>
        </w:rPr>
        <w:t xml:space="preserve"> </w:t>
      </w:r>
      <w:r>
        <w:rPr>
          <w:rFonts w:ascii="UDJGFS+CMBX9"/>
          <w:color w:val="000000"/>
          <w:sz w:val="18"/>
        </w:rPr>
        <w:t>only</w:t>
      </w:r>
    </w:p>
    <w:p w14:paraId="14DFB957" w14:textId="77777777" w:rsidR="00CF0253" w:rsidRDefault="00252649">
      <w:pPr>
        <w:spacing w:before="127" w:after="0" w:line="190" w:lineRule="exact"/>
        <w:jc w:val="left"/>
        <w:rPr>
          <w:rFonts w:ascii="Times New Roman"/>
          <w:color w:val="000000"/>
          <w:sz w:val="18"/>
        </w:rPr>
      </w:pPr>
      <w:proofErr w:type="spellStart"/>
      <w:r>
        <w:rPr>
          <w:rFonts w:ascii="MTBMSK+CMBXTI10"/>
          <w:color w:val="000000"/>
          <w:sz w:val="18"/>
        </w:rPr>
        <w:t>Jinmahn</w:t>
      </w:r>
      <w:proofErr w:type="spellEnd"/>
      <w:r>
        <w:rPr>
          <w:rFonts w:ascii="Times New Roman"/>
          <w:color w:val="000000"/>
          <w:spacing w:val="29"/>
          <w:sz w:val="18"/>
        </w:rPr>
        <w:t xml:space="preserve"> </w:t>
      </w:r>
      <w:r>
        <w:rPr>
          <w:rFonts w:ascii="MTBMSK+CMBXTI10"/>
          <w:color w:val="000000"/>
          <w:sz w:val="18"/>
        </w:rPr>
        <w:t>Jo</w:t>
      </w:r>
      <w:r>
        <w:rPr>
          <w:rFonts w:ascii="Times New Roman"/>
          <w:color w:val="000000"/>
          <w:spacing w:val="40"/>
          <w:sz w:val="18"/>
        </w:rPr>
        <w:t xml:space="preserve"> </w:t>
      </w:r>
      <w:r>
        <w:rPr>
          <w:rFonts w:ascii="UDJGFS+CMBX9"/>
          <w:color w:val="000000"/>
          <w:sz w:val="18"/>
        </w:rPr>
        <w:t>(ID#:</w:t>
      </w:r>
      <w:r>
        <w:rPr>
          <w:rFonts w:ascii="Times New Roman"/>
          <w:color w:val="000000"/>
          <w:spacing w:val="50"/>
          <w:sz w:val="18"/>
        </w:rPr>
        <w:t xml:space="preserve"> </w:t>
      </w:r>
      <w:r>
        <w:rPr>
          <w:rFonts w:ascii="UDJGFS+CMBX9"/>
          <w:color w:val="000000"/>
          <w:sz w:val="18"/>
        </w:rPr>
        <w:t>915528897)</w:t>
      </w:r>
    </w:p>
    <w:p w14:paraId="65D5E9E9" w14:textId="77777777" w:rsidR="00CF0253" w:rsidRDefault="00252649">
      <w:pPr>
        <w:spacing w:before="579" w:after="0" w:line="237" w:lineRule="exact"/>
        <w:jc w:val="left"/>
        <w:rPr>
          <w:rFonts w:ascii="Times New Roman"/>
          <w:color w:val="000000"/>
          <w:sz w:val="20"/>
        </w:rPr>
      </w:pPr>
      <w:r>
        <w:rPr>
          <w:rFonts w:ascii="KCFTRC+CMR10"/>
          <w:color w:val="000000"/>
          <w:spacing w:val="-1"/>
          <w:sz w:val="20"/>
        </w:rPr>
        <w:t>treatment</w:t>
      </w:r>
      <w:r>
        <w:rPr>
          <w:rFonts w:ascii="Times New Roman"/>
          <w:color w:val="000000"/>
          <w:spacing w:val="33"/>
          <w:sz w:val="20"/>
        </w:rPr>
        <w:t xml:space="preserve"> </w:t>
      </w:r>
      <w:r>
        <w:rPr>
          <w:rFonts w:ascii="KCFTRC+CMR10" w:hAnsi="KCFTRC+CMR10" w:cs="KCFTRC+CMR10"/>
          <w:color w:val="000000"/>
          <w:sz w:val="20"/>
        </w:rPr>
        <w:t>eﬀect</w:t>
      </w:r>
      <w:r>
        <w:rPr>
          <w:rFonts w:ascii="Times New Roman"/>
          <w:color w:val="000000"/>
          <w:spacing w:val="32"/>
          <w:sz w:val="20"/>
        </w:rPr>
        <w:t xml:space="preserve"> </w:t>
      </w:r>
      <w:r>
        <w:rPr>
          <w:rFonts w:ascii="KCFTRC+CMR10"/>
          <w:color w:val="000000"/>
          <w:sz w:val="20"/>
        </w:rPr>
        <w:t>to</w:t>
      </w:r>
      <w:r>
        <w:rPr>
          <w:rFonts w:ascii="Times New Roman"/>
          <w:color w:val="000000"/>
          <w:spacing w:val="32"/>
          <w:sz w:val="20"/>
        </w:rPr>
        <w:t xml:space="preserve"> </w:t>
      </w:r>
      <w:r>
        <w:rPr>
          <w:rFonts w:ascii="KCFTRC+CMR10"/>
          <w:color w:val="000000"/>
          <w:spacing w:val="-4"/>
          <w:sz w:val="20"/>
        </w:rPr>
        <w:t>vary</w:t>
      </w:r>
      <w:r>
        <w:rPr>
          <w:rFonts w:ascii="Times New Roman"/>
          <w:color w:val="000000"/>
          <w:spacing w:val="36"/>
          <w:sz w:val="20"/>
        </w:rPr>
        <w:t xml:space="preserve"> </w:t>
      </w:r>
      <w:r>
        <w:rPr>
          <w:rFonts w:ascii="KCFTRC+CMR10"/>
          <w:color w:val="000000"/>
          <w:sz w:val="20"/>
        </w:rPr>
        <w:t>as</w:t>
      </w:r>
      <w:r>
        <w:rPr>
          <w:rFonts w:ascii="Times New Roman"/>
          <w:color w:val="000000"/>
          <w:spacing w:val="32"/>
          <w:sz w:val="20"/>
        </w:rPr>
        <w:t xml:space="preserve"> </w:t>
      </w:r>
      <w:r>
        <w:rPr>
          <w:rFonts w:ascii="KCFTRC+CMR10"/>
          <w:color w:val="000000"/>
          <w:sz w:val="20"/>
        </w:rPr>
        <w:t>a</w:t>
      </w:r>
      <w:r>
        <w:rPr>
          <w:rFonts w:ascii="Times New Roman"/>
          <w:color w:val="000000"/>
          <w:spacing w:val="32"/>
          <w:sz w:val="20"/>
        </w:rPr>
        <w:t xml:space="preserve"> </w:t>
      </w:r>
      <w:r>
        <w:rPr>
          <w:rFonts w:ascii="KCFTRC+CMR10"/>
          <w:color w:val="000000"/>
          <w:sz w:val="20"/>
        </w:rPr>
        <w:t>function</w:t>
      </w:r>
      <w:r>
        <w:rPr>
          <w:rFonts w:ascii="Times New Roman"/>
          <w:color w:val="000000"/>
          <w:spacing w:val="32"/>
          <w:sz w:val="20"/>
        </w:rPr>
        <w:t xml:space="preserve"> </w:t>
      </w:r>
      <w:r>
        <w:rPr>
          <w:rFonts w:ascii="KCFTRC+CMR10"/>
          <w:color w:val="000000"/>
          <w:sz w:val="20"/>
        </w:rPr>
        <w:t>of</w:t>
      </w:r>
      <w:r>
        <w:rPr>
          <w:rFonts w:ascii="Times New Roman"/>
          <w:color w:val="000000"/>
          <w:spacing w:val="32"/>
          <w:sz w:val="20"/>
        </w:rPr>
        <w:t xml:space="preserve"> </w:t>
      </w:r>
      <w:r>
        <w:rPr>
          <w:rFonts w:ascii="KCFTRC+CMR10"/>
          <w:color w:val="000000"/>
          <w:sz w:val="20"/>
        </w:rPr>
        <w:t>daily</w:t>
      </w:r>
      <w:r>
        <w:rPr>
          <w:rFonts w:ascii="Times New Roman"/>
          <w:color w:val="000000"/>
          <w:spacing w:val="32"/>
          <w:sz w:val="20"/>
        </w:rPr>
        <w:t xml:space="preserve"> </w:t>
      </w:r>
      <w:r>
        <w:rPr>
          <w:rFonts w:ascii="KCFTRC+CMR10"/>
          <w:color w:val="000000"/>
          <w:sz w:val="20"/>
        </w:rPr>
        <w:t>HDDs.</w:t>
      </w:r>
      <w:hyperlink w:anchor="br13" w:history="1">
        <w:r>
          <w:rPr>
            <w:rFonts w:ascii="PTDUEJ+CMR7"/>
            <w:color w:val="000000"/>
            <w:sz w:val="21"/>
            <w:vertAlign w:val="superscript"/>
          </w:rPr>
          <w:t>17</w:t>
        </w:r>
      </w:hyperlink>
      <w:hyperlink w:anchor="br13" w:history="1">
        <w:r>
          <w:rPr>
            <w:rFonts w:ascii="Times New Roman"/>
            <w:color w:val="000000"/>
            <w:spacing w:val="93"/>
            <w:sz w:val="21"/>
            <w:vertAlign w:val="superscript"/>
          </w:rPr>
          <w:t xml:space="preserve"> </w:t>
        </w:r>
      </w:hyperlink>
      <w:r>
        <w:rPr>
          <w:rFonts w:ascii="KCFTRC+CMR10"/>
          <w:color w:val="000000"/>
          <w:sz w:val="20"/>
        </w:rPr>
        <w:t>That</w:t>
      </w:r>
      <w:r>
        <w:rPr>
          <w:rFonts w:ascii="Times New Roman"/>
          <w:color w:val="000000"/>
          <w:spacing w:val="32"/>
          <w:sz w:val="20"/>
        </w:rPr>
        <w:t xml:space="preserve"> </w:t>
      </w:r>
      <w:r>
        <w:rPr>
          <w:rFonts w:ascii="KCFTRC+CMR10"/>
          <w:color w:val="000000"/>
          <w:sz w:val="20"/>
        </w:rPr>
        <w:t>is,</w:t>
      </w:r>
      <w:r>
        <w:rPr>
          <w:rFonts w:ascii="Times New Roman"/>
          <w:color w:val="000000"/>
          <w:spacing w:val="36"/>
          <w:sz w:val="20"/>
        </w:rPr>
        <w:t xml:space="preserve"> </w:t>
      </w:r>
      <w:r>
        <w:rPr>
          <w:rFonts w:ascii="KCFTRC+CMR10"/>
          <w:color w:val="000000"/>
          <w:sz w:val="20"/>
        </w:rPr>
        <w:t>I</w:t>
      </w:r>
      <w:r>
        <w:rPr>
          <w:rFonts w:ascii="Times New Roman"/>
          <w:color w:val="000000"/>
          <w:spacing w:val="32"/>
          <w:sz w:val="20"/>
        </w:rPr>
        <w:t xml:space="preserve"> </w:t>
      </w:r>
      <w:r>
        <w:rPr>
          <w:rFonts w:ascii="KCFTRC+CMR10"/>
          <w:color w:val="000000"/>
          <w:sz w:val="20"/>
        </w:rPr>
        <w:t>estimate</w:t>
      </w:r>
      <w:r>
        <w:rPr>
          <w:rFonts w:ascii="Times New Roman"/>
          <w:color w:val="000000"/>
          <w:spacing w:val="32"/>
          <w:sz w:val="20"/>
        </w:rPr>
        <w:t xml:space="preserve"> </w:t>
      </w:r>
      <w:r>
        <w:rPr>
          <w:rFonts w:ascii="KCFTRC+CMR10"/>
          <w:color w:val="000000"/>
          <w:sz w:val="20"/>
        </w:rPr>
        <w:t>the</w:t>
      </w:r>
      <w:r>
        <w:rPr>
          <w:rFonts w:ascii="Times New Roman"/>
          <w:color w:val="000000"/>
          <w:spacing w:val="32"/>
          <w:sz w:val="20"/>
        </w:rPr>
        <w:t xml:space="preserve"> </w:t>
      </w:r>
      <w:r>
        <w:rPr>
          <w:rFonts w:ascii="KCFTRC+CMR10"/>
          <w:color w:val="000000"/>
          <w:spacing w:val="-6"/>
          <w:sz w:val="20"/>
        </w:rPr>
        <w:t>ATEs</w:t>
      </w:r>
      <w:r>
        <w:rPr>
          <w:rFonts w:ascii="Times New Roman"/>
          <w:color w:val="000000"/>
          <w:spacing w:val="38"/>
          <w:sz w:val="20"/>
        </w:rPr>
        <w:t xml:space="preserve"> </w:t>
      </w:r>
      <w:r>
        <w:rPr>
          <w:rFonts w:ascii="KCFTRC+CMR10"/>
          <w:color w:val="000000"/>
          <w:sz w:val="20"/>
        </w:rPr>
        <w:t>of</w:t>
      </w:r>
      <w:r>
        <w:rPr>
          <w:rFonts w:ascii="Times New Roman"/>
          <w:color w:val="000000"/>
          <w:spacing w:val="32"/>
          <w:sz w:val="20"/>
        </w:rPr>
        <w:t xml:space="preserve"> </w:t>
      </w:r>
      <w:r>
        <w:rPr>
          <w:rFonts w:ascii="KCFTRC+CMR10"/>
          <w:color w:val="000000"/>
          <w:sz w:val="20"/>
        </w:rPr>
        <w:t>the</w:t>
      </w:r>
      <w:r>
        <w:rPr>
          <w:rFonts w:ascii="Times New Roman"/>
          <w:color w:val="000000"/>
          <w:spacing w:val="32"/>
          <w:sz w:val="20"/>
        </w:rPr>
        <w:t xml:space="preserve"> </w:t>
      </w:r>
      <w:r>
        <w:rPr>
          <w:rFonts w:ascii="KCFTRC+CMR10"/>
          <w:color w:val="000000"/>
          <w:sz w:val="20"/>
        </w:rPr>
        <w:t>dynamic</w:t>
      </w:r>
      <w:r>
        <w:rPr>
          <w:rFonts w:ascii="Times New Roman"/>
          <w:color w:val="000000"/>
          <w:spacing w:val="32"/>
          <w:sz w:val="20"/>
        </w:rPr>
        <w:t xml:space="preserve"> </w:t>
      </w:r>
      <w:r>
        <w:rPr>
          <w:rFonts w:ascii="KCFTRC+CMR10"/>
          <w:color w:val="000000"/>
          <w:sz w:val="20"/>
        </w:rPr>
        <w:t>prices</w:t>
      </w:r>
    </w:p>
    <w:p w14:paraId="5A7B8F65" w14:textId="77777777" w:rsidR="00CF0253" w:rsidRDefault="00252649">
      <w:pPr>
        <w:spacing w:before="149" w:after="0" w:line="209" w:lineRule="exact"/>
        <w:jc w:val="left"/>
        <w:rPr>
          <w:rFonts w:ascii="Times New Roman"/>
          <w:color w:val="000000"/>
          <w:sz w:val="20"/>
        </w:rPr>
      </w:pPr>
      <w:r>
        <w:rPr>
          <w:rFonts w:ascii="KCFTRC+CMR10"/>
          <w:color w:val="000000"/>
          <w:sz w:val="20"/>
        </w:rPr>
        <w:t>on</w:t>
      </w:r>
      <w:r>
        <w:rPr>
          <w:rFonts w:ascii="Times New Roman"/>
          <w:color w:val="000000"/>
          <w:spacing w:val="17"/>
          <w:sz w:val="20"/>
        </w:rPr>
        <w:t xml:space="preserve"> </w:t>
      </w:r>
      <w:r>
        <w:rPr>
          <w:rFonts w:ascii="KCFTRC+CMR10"/>
          <w:color w:val="000000"/>
          <w:sz w:val="20"/>
        </w:rPr>
        <w:t>household</w:t>
      </w:r>
      <w:r>
        <w:rPr>
          <w:rFonts w:ascii="Times New Roman"/>
          <w:color w:val="000000"/>
          <w:spacing w:val="17"/>
          <w:sz w:val="20"/>
        </w:rPr>
        <w:t xml:space="preserve"> </w:t>
      </w:r>
      <w:r>
        <w:rPr>
          <w:rFonts w:ascii="KCFTRC+CMR10"/>
          <w:color w:val="000000"/>
          <w:spacing w:val="-1"/>
          <w:sz w:val="20"/>
        </w:rPr>
        <w:t>electricity</w:t>
      </w:r>
      <w:r>
        <w:rPr>
          <w:rFonts w:ascii="Times New Roman"/>
          <w:color w:val="000000"/>
          <w:spacing w:val="17"/>
          <w:sz w:val="20"/>
        </w:rPr>
        <w:t xml:space="preserve"> </w:t>
      </w:r>
      <w:r>
        <w:rPr>
          <w:rFonts w:ascii="KCFTRC+CMR10"/>
          <w:color w:val="000000"/>
          <w:sz w:val="20"/>
        </w:rPr>
        <w:t>demand</w:t>
      </w:r>
      <w:r>
        <w:rPr>
          <w:rFonts w:ascii="Times New Roman"/>
          <w:color w:val="000000"/>
          <w:spacing w:val="17"/>
          <w:sz w:val="20"/>
        </w:rPr>
        <w:t xml:space="preserve"> </w:t>
      </w:r>
      <w:r>
        <w:rPr>
          <w:rFonts w:ascii="KCFTRC+CMR10"/>
          <w:color w:val="000000"/>
          <w:spacing w:val="-6"/>
          <w:sz w:val="20"/>
        </w:rPr>
        <w:t>by</w:t>
      </w:r>
      <w:r>
        <w:rPr>
          <w:rFonts w:ascii="Times New Roman"/>
          <w:color w:val="000000"/>
          <w:spacing w:val="23"/>
          <w:sz w:val="20"/>
        </w:rPr>
        <w:t xml:space="preserve"> </w:t>
      </w:r>
      <w:r>
        <w:rPr>
          <w:rFonts w:ascii="KCFTRC+CMR10"/>
          <w:color w:val="000000"/>
          <w:sz w:val="20"/>
        </w:rPr>
        <w:t>exploiting</w:t>
      </w:r>
      <w:r>
        <w:rPr>
          <w:rFonts w:ascii="Times New Roman"/>
          <w:color w:val="000000"/>
          <w:spacing w:val="17"/>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z w:val="20"/>
        </w:rPr>
        <w:t>within-household</w:t>
      </w:r>
      <w:r>
        <w:rPr>
          <w:rFonts w:ascii="Times New Roman"/>
          <w:color w:val="000000"/>
          <w:spacing w:val="17"/>
          <w:sz w:val="20"/>
        </w:rPr>
        <w:t xml:space="preserve"> </w:t>
      </w:r>
      <w:r>
        <w:rPr>
          <w:rFonts w:ascii="KCFTRC+CMR10"/>
          <w:color w:val="000000"/>
          <w:spacing w:val="-1"/>
          <w:sz w:val="20"/>
        </w:rPr>
        <w:t>electricity</w:t>
      </w:r>
      <w:r>
        <w:rPr>
          <w:rFonts w:ascii="Times New Roman"/>
          <w:color w:val="000000"/>
          <w:spacing w:val="17"/>
          <w:sz w:val="20"/>
        </w:rPr>
        <w:t xml:space="preserve"> </w:t>
      </w:r>
      <w:r>
        <w:rPr>
          <w:rFonts w:ascii="KCFTRC+CMR10"/>
          <w:color w:val="000000"/>
          <w:sz w:val="20"/>
        </w:rPr>
        <w:t>consumption</w:t>
      </w:r>
      <w:r>
        <w:rPr>
          <w:rFonts w:ascii="Times New Roman"/>
          <w:color w:val="000000"/>
          <w:spacing w:val="17"/>
          <w:sz w:val="20"/>
        </w:rPr>
        <w:t xml:space="preserve"> </w:t>
      </w:r>
      <w:r>
        <w:rPr>
          <w:rFonts w:ascii="KCFTRC+CMR10"/>
          <w:color w:val="000000"/>
          <w:spacing w:val="-1"/>
          <w:sz w:val="20"/>
        </w:rPr>
        <w:t>changes</w:t>
      </w:r>
      <w:r>
        <w:rPr>
          <w:rFonts w:ascii="Times New Roman"/>
          <w:color w:val="000000"/>
          <w:spacing w:val="18"/>
          <w:sz w:val="20"/>
        </w:rPr>
        <w:t xml:space="preserve"> </w:t>
      </w:r>
      <w:r>
        <w:rPr>
          <w:rFonts w:ascii="KCFTRC+CMR10"/>
          <w:color w:val="000000"/>
          <w:sz w:val="20"/>
        </w:rPr>
        <w:t>across</w:t>
      </w:r>
      <w:r>
        <w:rPr>
          <w:rFonts w:ascii="Times New Roman"/>
          <w:color w:val="000000"/>
          <w:spacing w:val="17"/>
          <w:sz w:val="20"/>
        </w:rPr>
        <w:t xml:space="preserve"> </w:t>
      </w:r>
      <w:r>
        <w:rPr>
          <w:rFonts w:ascii="KCFTRC+CMR10"/>
          <w:color w:val="000000"/>
          <w:sz w:val="20"/>
        </w:rPr>
        <w:t>not</w:t>
      </w:r>
    </w:p>
    <w:p w14:paraId="51390A47" w14:textId="77777777" w:rsidR="00CF0253" w:rsidRDefault="00252649">
      <w:pPr>
        <w:spacing w:before="94" w:after="0" w:line="237" w:lineRule="exact"/>
        <w:jc w:val="left"/>
        <w:rPr>
          <w:rFonts w:ascii="Times New Roman"/>
          <w:color w:val="000000"/>
          <w:sz w:val="21"/>
        </w:rPr>
      </w:pPr>
      <w:r>
        <w:rPr>
          <w:rFonts w:ascii="KCFTRC+CMR10"/>
          <w:color w:val="000000"/>
          <w:sz w:val="20"/>
        </w:rPr>
        <w:t>only</w:t>
      </w:r>
      <w:r>
        <w:rPr>
          <w:rFonts w:ascii="Times New Roman"/>
          <w:color w:val="000000"/>
          <w:spacing w:val="16"/>
          <w:sz w:val="20"/>
        </w:rPr>
        <w:t xml:space="preserve"> </w:t>
      </w:r>
      <w:r>
        <w:rPr>
          <w:rFonts w:ascii="KCFTRC+CMR10"/>
          <w:color w:val="000000"/>
          <w:sz w:val="20"/>
        </w:rPr>
        <w:t>rate</w:t>
      </w:r>
      <w:r>
        <w:rPr>
          <w:rFonts w:ascii="Times New Roman"/>
          <w:color w:val="000000"/>
          <w:spacing w:val="17"/>
          <w:sz w:val="20"/>
        </w:rPr>
        <w:t xml:space="preserve"> </w:t>
      </w:r>
      <w:r>
        <w:rPr>
          <w:rFonts w:ascii="KCFTRC+CMR10"/>
          <w:color w:val="000000"/>
          <w:spacing w:val="2"/>
          <w:sz w:val="20"/>
        </w:rPr>
        <w:t>periods</w:t>
      </w:r>
      <w:r>
        <w:rPr>
          <w:rFonts w:ascii="Times New Roman"/>
          <w:color w:val="000000"/>
          <w:spacing w:val="15"/>
          <w:sz w:val="20"/>
        </w:rPr>
        <w:t xml:space="preserve"> </w:t>
      </w:r>
      <w:r>
        <w:rPr>
          <w:rFonts w:ascii="KCFTRC+CMR10"/>
          <w:color w:val="000000"/>
          <w:sz w:val="20"/>
        </w:rPr>
        <w:t>but</w:t>
      </w:r>
      <w:r>
        <w:rPr>
          <w:rFonts w:ascii="Times New Roman"/>
          <w:color w:val="000000"/>
          <w:spacing w:val="17"/>
          <w:sz w:val="20"/>
        </w:rPr>
        <w:t xml:space="preserve"> </w:t>
      </w:r>
      <w:r>
        <w:rPr>
          <w:rFonts w:ascii="KCFTRC+CMR10"/>
          <w:color w:val="000000"/>
          <w:sz w:val="20"/>
        </w:rPr>
        <w:t>temperatures</w:t>
      </w:r>
      <w:hyperlink w:anchor="br13" w:history="1">
        <w:r>
          <w:rPr>
            <w:rFonts w:ascii="KCFTRC+CMR10"/>
            <w:color w:val="000000"/>
            <w:sz w:val="20"/>
          </w:rPr>
          <w:t>.</w:t>
        </w:r>
      </w:hyperlink>
      <w:hyperlink w:anchor="br13" w:history="1">
        <w:r>
          <w:rPr>
            <w:rFonts w:ascii="PTDUEJ+CMR7"/>
            <w:color w:val="000000"/>
            <w:sz w:val="21"/>
            <w:vertAlign w:val="superscript"/>
          </w:rPr>
          <w:t>18</w:t>
        </w:r>
      </w:hyperlink>
    </w:p>
    <w:p w14:paraId="144C37E9" w14:textId="77777777" w:rsidR="00CF0253" w:rsidRDefault="00252649">
      <w:pPr>
        <w:spacing w:before="479" w:after="0" w:line="209" w:lineRule="exact"/>
        <w:ind w:left="846"/>
        <w:jc w:val="left"/>
        <w:rPr>
          <w:rFonts w:ascii="Times New Roman"/>
          <w:color w:val="000000"/>
          <w:sz w:val="20"/>
        </w:rPr>
      </w:pPr>
      <w:r>
        <w:rPr>
          <w:rFonts w:ascii="KCFTRC+CMR10"/>
          <w:color w:val="000000"/>
          <w:sz w:val="20"/>
        </w:rPr>
        <w:t>Figure</w:t>
      </w:r>
      <w:r>
        <w:rPr>
          <w:rFonts w:ascii="Times New Roman"/>
          <w:color w:val="000000"/>
          <w:spacing w:val="16"/>
          <w:sz w:val="20"/>
        </w:rPr>
        <w:t xml:space="preserve"> </w:t>
      </w:r>
      <w:r>
        <w:rPr>
          <w:rFonts w:ascii="KCFTRC+CMR10"/>
          <w:color w:val="000000"/>
          <w:sz w:val="20"/>
        </w:rPr>
        <w:t>5:</w:t>
      </w:r>
      <w:r>
        <w:rPr>
          <w:rFonts w:ascii="Times New Roman"/>
          <w:color w:val="000000"/>
          <w:spacing w:val="39"/>
          <w:sz w:val="20"/>
        </w:rPr>
        <w:t xml:space="preserve"> </w:t>
      </w:r>
      <w:r>
        <w:rPr>
          <w:rFonts w:ascii="KCFTRC+CMR10"/>
          <w:color w:val="000000"/>
          <w:sz w:val="20"/>
        </w:rPr>
        <w:t>Summary</w:t>
      </w:r>
      <w:r>
        <w:rPr>
          <w:rFonts w:ascii="Times New Roman"/>
          <w:color w:val="000000"/>
          <w:spacing w:val="16"/>
          <w:sz w:val="20"/>
        </w:rPr>
        <w:t xml:space="preserve"> </w:t>
      </w:r>
      <w:r>
        <w:rPr>
          <w:rFonts w:ascii="KCFTRC+CMR10"/>
          <w:color w:val="000000"/>
          <w:sz w:val="20"/>
        </w:rPr>
        <w:t>Statistics</w:t>
      </w:r>
      <w:r>
        <w:rPr>
          <w:rFonts w:ascii="Times New Roman"/>
          <w:color w:val="000000"/>
          <w:spacing w:val="16"/>
          <w:sz w:val="20"/>
        </w:rPr>
        <w:t xml:space="preserve"> </w:t>
      </w:r>
      <w:r>
        <w:rPr>
          <w:rFonts w:ascii="KCFTRC+CMR10"/>
          <w:color w:val="000000"/>
          <w:sz w:val="20"/>
        </w:rPr>
        <w:t>and</w:t>
      </w:r>
      <w:r>
        <w:rPr>
          <w:rFonts w:ascii="Times New Roman"/>
          <w:color w:val="000000"/>
          <w:spacing w:val="17"/>
          <w:sz w:val="20"/>
        </w:rPr>
        <w:t xml:space="preserve"> </w:t>
      </w:r>
      <w:r>
        <w:rPr>
          <w:rFonts w:ascii="KCFTRC+CMR10" w:hAnsi="KCFTRC+CMR10" w:cs="KCFTRC+CMR10"/>
          <w:color w:val="000000"/>
          <w:sz w:val="20"/>
        </w:rPr>
        <w:t>Diﬀerences</w:t>
      </w:r>
      <w:r>
        <w:rPr>
          <w:rFonts w:ascii="Times New Roman"/>
          <w:color w:val="000000"/>
          <w:spacing w:val="16"/>
          <w:sz w:val="20"/>
        </w:rPr>
        <w:t xml:space="preserve"> </w:t>
      </w:r>
      <w:r>
        <w:rPr>
          <w:rFonts w:ascii="KCFTRC+CMR10"/>
          <w:color w:val="000000"/>
          <w:sz w:val="20"/>
        </w:rPr>
        <w:t>in</w:t>
      </w:r>
      <w:r>
        <w:rPr>
          <w:rFonts w:ascii="Times New Roman"/>
          <w:color w:val="000000"/>
          <w:spacing w:val="16"/>
          <w:sz w:val="20"/>
        </w:rPr>
        <w:t xml:space="preserve"> </w:t>
      </w:r>
      <w:r>
        <w:rPr>
          <w:rFonts w:ascii="KCFTRC+CMR10"/>
          <w:color w:val="000000"/>
          <w:sz w:val="20"/>
        </w:rPr>
        <w:t>Means</w:t>
      </w:r>
      <w:r>
        <w:rPr>
          <w:rFonts w:ascii="Times New Roman"/>
          <w:color w:val="000000"/>
          <w:spacing w:val="17"/>
          <w:sz w:val="20"/>
        </w:rPr>
        <w:t xml:space="preserve"> </w:t>
      </w:r>
      <w:r>
        <w:rPr>
          <w:rFonts w:ascii="KCFTRC+CMR10"/>
          <w:color w:val="000000"/>
          <w:sz w:val="20"/>
        </w:rPr>
        <w:t>for</w:t>
      </w:r>
      <w:r>
        <w:rPr>
          <w:rFonts w:ascii="Times New Roman"/>
          <w:color w:val="000000"/>
          <w:spacing w:val="16"/>
          <w:sz w:val="20"/>
        </w:rPr>
        <w:t xml:space="preserve"> </w:t>
      </w:r>
      <w:r>
        <w:rPr>
          <w:rFonts w:ascii="KCFTRC+CMR10"/>
          <w:color w:val="000000"/>
          <w:spacing w:val="-3"/>
          <w:sz w:val="20"/>
        </w:rPr>
        <w:t>Treatment</w:t>
      </w:r>
      <w:r>
        <w:rPr>
          <w:rFonts w:ascii="Times New Roman"/>
          <w:color w:val="000000"/>
          <w:spacing w:val="19"/>
          <w:sz w:val="20"/>
        </w:rPr>
        <w:t xml:space="preserve"> </w:t>
      </w:r>
      <w:r>
        <w:rPr>
          <w:rFonts w:ascii="KCFTRC+CMR10"/>
          <w:color w:val="000000"/>
          <w:sz w:val="20"/>
        </w:rPr>
        <w:t>and</w:t>
      </w:r>
      <w:r>
        <w:rPr>
          <w:rFonts w:ascii="Times New Roman"/>
          <w:color w:val="000000"/>
          <w:spacing w:val="17"/>
          <w:sz w:val="20"/>
        </w:rPr>
        <w:t xml:space="preserve"> </w:t>
      </w:r>
      <w:r>
        <w:rPr>
          <w:rFonts w:ascii="KCFTRC+CMR10"/>
          <w:color w:val="000000"/>
          <w:sz w:val="20"/>
        </w:rPr>
        <w:t>Baseline</w:t>
      </w:r>
      <w:r>
        <w:rPr>
          <w:rFonts w:ascii="Times New Roman"/>
          <w:color w:val="000000"/>
          <w:spacing w:val="16"/>
          <w:sz w:val="20"/>
        </w:rPr>
        <w:t xml:space="preserve"> </w:t>
      </w:r>
      <w:r>
        <w:rPr>
          <w:rFonts w:ascii="KCFTRC+CMR10"/>
          <w:color w:val="000000"/>
          <w:sz w:val="20"/>
        </w:rPr>
        <w:t>Periods</w:t>
      </w:r>
    </w:p>
    <w:p w14:paraId="4B09B19F" w14:textId="77777777" w:rsidR="00CF0253" w:rsidRDefault="00252649">
      <w:pPr>
        <w:spacing w:before="922" w:after="0" w:line="297" w:lineRule="exact"/>
        <w:jc w:val="left"/>
        <w:rPr>
          <w:rFonts w:ascii="Times New Roman"/>
          <w:color w:val="000000"/>
          <w:sz w:val="29"/>
        </w:rPr>
      </w:pPr>
      <w:r>
        <w:rPr>
          <w:rFonts w:ascii="VIOHQD+CMBX12"/>
          <w:color w:val="000000"/>
          <w:sz w:val="29"/>
        </w:rPr>
        <w:t>3</w:t>
      </w:r>
      <w:r>
        <w:rPr>
          <w:rFonts w:ascii="Times New Roman"/>
          <w:color w:val="000000"/>
          <w:spacing w:val="249"/>
          <w:sz w:val="29"/>
        </w:rPr>
        <w:t xml:space="preserve"> </w:t>
      </w:r>
      <w:r>
        <w:rPr>
          <w:rFonts w:ascii="VIOHQD+CMBX12"/>
          <w:color w:val="000000"/>
          <w:spacing w:val="-2"/>
          <w:sz w:val="29"/>
        </w:rPr>
        <w:t>Empirical</w:t>
      </w:r>
      <w:r>
        <w:rPr>
          <w:rFonts w:ascii="Times New Roman"/>
          <w:color w:val="000000"/>
          <w:spacing w:val="36"/>
          <w:sz w:val="29"/>
        </w:rPr>
        <w:t xml:space="preserve"> </w:t>
      </w:r>
      <w:r>
        <w:rPr>
          <w:rFonts w:ascii="VIOHQD+CMBX12"/>
          <w:color w:val="000000"/>
          <w:spacing w:val="-1"/>
          <w:sz w:val="29"/>
        </w:rPr>
        <w:t>Analysis</w:t>
      </w:r>
      <w:r>
        <w:rPr>
          <w:rFonts w:ascii="Times New Roman"/>
          <w:color w:val="000000"/>
          <w:spacing w:val="35"/>
          <w:sz w:val="29"/>
        </w:rPr>
        <w:t xml:space="preserve"> </w:t>
      </w:r>
      <w:r>
        <w:rPr>
          <w:rFonts w:ascii="VIOHQD+CMBX12"/>
          <w:color w:val="000000"/>
          <w:spacing w:val="-2"/>
          <w:sz w:val="29"/>
        </w:rPr>
        <w:t>and</w:t>
      </w:r>
      <w:r>
        <w:rPr>
          <w:rFonts w:ascii="Times New Roman"/>
          <w:color w:val="000000"/>
          <w:spacing w:val="35"/>
          <w:sz w:val="29"/>
        </w:rPr>
        <w:t xml:space="preserve"> </w:t>
      </w:r>
      <w:r>
        <w:rPr>
          <w:rFonts w:ascii="VIOHQD+CMBX12"/>
          <w:color w:val="000000"/>
          <w:spacing w:val="-2"/>
          <w:sz w:val="29"/>
        </w:rPr>
        <w:t>Results</w:t>
      </w:r>
    </w:p>
    <w:p w14:paraId="4DF001A5" w14:textId="77777777" w:rsidR="00CF0253" w:rsidRDefault="00252649">
      <w:pPr>
        <w:spacing w:before="354" w:after="0" w:line="249" w:lineRule="exact"/>
        <w:jc w:val="left"/>
        <w:rPr>
          <w:rFonts w:ascii="Times New Roman"/>
          <w:color w:val="000000"/>
          <w:sz w:val="24"/>
        </w:rPr>
      </w:pPr>
      <w:r>
        <w:rPr>
          <w:rFonts w:ascii="VIOHQD+CMBX12"/>
          <w:color w:val="000000"/>
          <w:sz w:val="24"/>
        </w:rPr>
        <w:t>3.1</w:t>
      </w:r>
      <w:r>
        <w:rPr>
          <w:rFonts w:ascii="Times New Roman"/>
          <w:color w:val="000000"/>
          <w:spacing w:val="209"/>
          <w:sz w:val="24"/>
        </w:rPr>
        <w:t xml:space="preserve"> </w:t>
      </w:r>
      <w:r>
        <w:rPr>
          <w:rFonts w:ascii="VIOHQD+CMBX12"/>
          <w:color w:val="000000"/>
          <w:sz w:val="24"/>
        </w:rPr>
        <w:t>Household</w:t>
      </w:r>
      <w:r>
        <w:rPr>
          <w:rFonts w:ascii="Times New Roman"/>
          <w:color w:val="000000"/>
          <w:spacing w:val="30"/>
          <w:sz w:val="24"/>
        </w:rPr>
        <w:t xml:space="preserve"> </w:t>
      </w:r>
      <w:r>
        <w:rPr>
          <w:rFonts w:ascii="VIOHQD+CMBX12"/>
          <w:color w:val="000000"/>
          <w:spacing w:val="-2"/>
          <w:sz w:val="24"/>
        </w:rPr>
        <w:t>Average</w:t>
      </w:r>
      <w:r>
        <w:rPr>
          <w:rFonts w:ascii="Times New Roman"/>
          <w:color w:val="000000"/>
          <w:spacing w:val="31"/>
          <w:sz w:val="24"/>
        </w:rPr>
        <w:t xml:space="preserve"> </w:t>
      </w:r>
      <w:r>
        <w:rPr>
          <w:rFonts w:ascii="VIOHQD+CMBX12"/>
          <w:color w:val="000000"/>
          <w:sz w:val="24"/>
        </w:rPr>
        <w:t>Responses</w:t>
      </w:r>
      <w:r>
        <w:rPr>
          <w:rFonts w:ascii="Times New Roman"/>
          <w:color w:val="000000"/>
          <w:spacing w:val="29"/>
          <w:sz w:val="24"/>
        </w:rPr>
        <w:t xml:space="preserve"> </w:t>
      </w:r>
      <w:r>
        <w:rPr>
          <w:rFonts w:ascii="VIOHQD+CMBX12"/>
          <w:color w:val="000000"/>
          <w:sz w:val="24"/>
        </w:rPr>
        <w:t>to</w:t>
      </w:r>
      <w:r>
        <w:rPr>
          <w:rFonts w:ascii="Times New Roman"/>
          <w:color w:val="000000"/>
          <w:spacing w:val="30"/>
          <w:sz w:val="24"/>
        </w:rPr>
        <w:t xml:space="preserve"> </w:t>
      </w:r>
      <w:r>
        <w:rPr>
          <w:rFonts w:ascii="VIOHQD+CMBX12"/>
          <w:color w:val="000000"/>
          <w:sz w:val="24"/>
        </w:rPr>
        <w:t>Time-Of-Use</w:t>
      </w:r>
      <w:r>
        <w:rPr>
          <w:rFonts w:ascii="Times New Roman"/>
          <w:color w:val="000000"/>
          <w:spacing w:val="30"/>
          <w:sz w:val="24"/>
        </w:rPr>
        <w:t xml:space="preserve"> </w:t>
      </w:r>
      <w:r>
        <w:rPr>
          <w:rFonts w:ascii="VIOHQD+CMBX12"/>
          <w:color w:val="000000"/>
          <w:spacing w:val="-1"/>
          <w:sz w:val="24"/>
        </w:rPr>
        <w:t>Electricity</w:t>
      </w:r>
      <w:r>
        <w:rPr>
          <w:rFonts w:ascii="Times New Roman"/>
          <w:color w:val="000000"/>
          <w:spacing w:val="30"/>
          <w:sz w:val="24"/>
        </w:rPr>
        <w:t xml:space="preserve"> </w:t>
      </w:r>
      <w:r>
        <w:rPr>
          <w:rFonts w:ascii="VIOHQD+CMBX12"/>
          <w:color w:val="000000"/>
          <w:sz w:val="24"/>
        </w:rPr>
        <w:t>Pricing</w:t>
      </w:r>
    </w:p>
    <w:p w14:paraId="0B7BEB77" w14:textId="77777777" w:rsidR="00CF0253" w:rsidRDefault="00252649">
      <w:pPr>
        <w:spacing w:before="268" w:after="0" w:line="209" w:lineRule="exact"/>
        <w:jc w:val="left"/>
        <w:rPr>
          <w:rFonts w:ascii="Times New Roman"/>
          <w:color w:val="000000"/>
          <w:sz w:val="20"/>
        </w:rPr>
      </w:pPr>
      <w:r>
        <w:rPr>
          <w:rFonts w:ascii="JCMVBB+CMBX10"/>
          <w:color w:val="000000"/>
          <w:sz w:val="20"/>
        </w:rPr>
        <w:t>3.1.1</w:t>
      </w:r>
      <w:r>
        <w:rPr>
          <w:rFonts w:ascii="Times New Roman"/>
          <w:color w:val="000000"/>
          <w:spacing w:val="179"/>
          <w:sz w:val="20"/>
        </w:rPr>
        <w:t xml:space="preserve"> </w:t>
      </w:r>
      <w:r>
        <w:rPr>
          <w:rFonts w:ascii="JCMVBB+CMBX10"/>
          <w:color w:val="000000"/>
          <w:sz w:val="20"/>
        </w:rPr>
        <w:t>Half-hourly</w:t>
      </w:r>
      <w:r>
        <w:rPr>
          <w:rFonts w:ascii="Times New Roman"/>
          <w:color w:val="000000"/>
          <w:spacing w:val="27"/>
          <w:sz w:val="20"/>
        </w:rPr>
        <w:t xml:space="preserve"> </w:t>
      </w:r>
      <w:r>
        <w:rPr>
          <w:rFonts w:ascii="JCMVBB+CMBX10"/>
          <w:color w:val="000000"/>
          <w:spacing w:val="-1"/>
          <w:sz w:val="20"/>
        </w:rPr>
        <w:t>Average</w:t>
      </w:r>
      <w:r>
        <w:rPr>
          <w:rFonts w:ascii="Times New Roman"/>
          <w:color w:val="000000"/>
          <w:spacing w:val="27"/>
          <w:sz w:val="20"/>
        </w:rPr>
        <w:t xml:space="preserve"> </w:t>
      </w:r>
      <w:r>
        <w:rPr>
          <w:rFonts w:ascii="JCMVBB+CMBX10"/>
          <w:color w:val="000000"/>
          <w:spacing w:val="-4"/>
          <w:sz w:val="20"/>
        </w:rPr>
        <w:t>Treatment</w:t>
      </w:r>
      <w:r>
        <w:rPr>
          <w:rFonts w:ascii="Times New Roman"/>
          <w:color w:val="000000"/>
          <w:spacing w:val="30"/>
          <w:sz w:val="20"/>
        </w:rPr>
        <w:t xml:space="preserve"> </w:t>
      </w:r>
      <w:r>
        <w:rPr>
          <w:rFonts w:ascii="JCMVBB+CMBX10" w:hAnsi="JCMVBB+CMBX10" w:cs="JCMVBB+CMBX10"/>
          <w:color w:val="000000"/>
          <w:sz w:val="20"/>
        </w:rPr>
        <w:t>Eﬀects</w:t>
      </w:r>
    </w:p>
    <w:p w14:paraId="2C04E383" w14:textId="77777777" w:rsidR="00CF0253" w:rsidRDefault="00252649">
      <w:pPr>
        <w:spacing w:before="278" w:after="0" w:line="209" w:lineRule="exact"/>
        <w:jc w:val="left"/>
        <w:rPr>
          <w:rFonts w:ascii="Times New Roman"/>
          <w:color w:val="000000"/>
          <w:sz w:val="20"/>
        </w:rPr>
      </w:pPr>
      <w:r>
        <w:rPr>
          <w:rFonts w:ascii="KCFTRC+CMR10"/>
          <w:color w:val="000000"/>
          <w:sz w:val="20"/>
        </w:rPr>
        <w:t>Utilizing</w:t>
      </w:r>
      <w:r>
        <w:rPr>
          <w:rFonts w:ascii="Times New Roman"/>
          <w:color w:val="000000"/>
          <w:spacing w:val="8"/>
          <w:sz w:val="20"/>
        </w:rPr>
        <w:t xml:space="preserve"> </w:t>
      </w:r>
      <w:r>
        <w:rPr>
          <w:rFonts w:ascii="KCFTRC+CMR10"/>
          <w:color w:val="000000"/>
          <w:sz w:val="20"/>
        </w:rPr>
        <w:t>a</w:t>
      </w:r>
      <w:r>
        <w:rPr>
          <w:rFonts w:ascii="Times New Roman"/>
          <w:color w:val="000000"/>
          <w:spacing w:val="8"/>
          <w:sz w:val="20"/>
        </w:rPr>
        <w:t xml:space="preserve"> </w:t>
      </w:r>
      <w:r>
        <w:rPr>
          <w:rFonts w:ascii="KCFTRC+CMR10"/>
          <w:color w:val="000000"/>
          <w:sz w:val="20"/>
        </w:rPr>
        <w:t>panel</w:t>
      </w:r>
      <w:r>
        <w:rPr>
          <w:rFonts w:ascii="Times New Roman"/>
          <w:color w:val="000000"/>
          <w:spacing w:val="9"/>
          <w:sz w:val="20"/>
        </w:rPr>
        <w:t xml:space="preserve"> </w:t>
      </w:r>
      <w:r>
        <w:rPr>
          <w:rFonts w:ascii="KCFTRC+CMR10"/>
          <w:color w:val="000000"/>
          <w:sz w:val="20"/>
        </w:rPr>
        <w:t>DID</w:t>
      </w:r>
      <w:r>
        <w:rPr>
          <w:rFonts w:ascii="Times New Roman"/>
          <w:color w:val="000000"/>
          <w:spacing w:val="8"/>
          <w:sz w:val="20"/>
        </w:rPr>
        <w:t xml:space="preserve"> </w:t>
      </w:r>
      <w:r>
        <w:rPr>
          <w:rFonts w:ascii="KCFTRC+CMR10" w:hAnsi="KCFTRC+CMR10" w:cs="KCFTRC+CMR10"/>
          <w:color w:val="000000"/>
          <w:spacing w:val="-1"/>
          <w:sz w:val="20"/>
        </w:rPr>
        <w:t>identiﬁcation</w:t>
      </w:r>
      <w:r>
        <w:rPr>
          <w:rFonts w:ascii="Times New Roman"/>
          <w:color w:val="000000"/>
          <w:spacing w:val="9"/>
          <w:sz w:val="20"/>
        </w:rPr>
        <w:t xml:space="preserve"> </w:t>
      </w:r>
      <w:r>
        <w:rPr>
          <w:rFonts w:ascii="KCFTRC+CMR10"/>
          <w:color w:val="000000"/>
          <w:spacing w:val="-2"/>
          <w:sz w:val="20"/>
        </w:rPr>
        <w:t>strategy,</w:t>
      </w:r>
      <w:r>
        <w:rPr>
          <w:rFonts w:ascii="Times New Roman"/>
          <w:color w:val="000000"/>
          <w:spacing w:val="12"/>
          <w:sz w:val="20"/>
        </w:rPr>
        <w:t xml:space="preserve"> </w:t>
      </w:r>
      <w:r>
        <w:rPr>
          <w:rFonts w:ascii="KCFTRC+CMR10"/>
          <w:color w:val="000000"/>
          <w:sz w:val="20"/>
        </w:rPr>
        <w:t>I</w:t>
      </w:r>
      <w:r>
        <w:rPr>
          <w:rFonts w:ascii="Times New Roman"/>
          <w:color w:val="000000"/>
          <w:spacing w:val="8"/>
          <w:sz w:val="20"/>
        </w:rPr>
        <w:t xml:space="preserve"> </w:t>
      </w:r>
      <w:r>
        <w:rPr>
          <w:rFonts w:ascii="KCFTRC+CMR10" w:hAnsi="KCFTRC+CMR10" w:cs="KCFTRC+CMR10"/>
          <w:color w:val="000000"/>
          <w:sz w:val="20"/>
        </w:rPr>
        <w:t>ﬁrst</w:t>
      </w:r>
      <w:r>
        <w:rPr>
          <w:rFonts w:ascii="Times New Roman"/>
          <w:color w:val="000000"/>
          <w:spacing w:val="8"/>
          <w:sz w:val="20"/>
        </w:rPr>
        <w:t xml:space="preserve"> </w:t>
      </w:r>
      <w:r>
        <w:rPr>
          <w:rFonts w:ascii="KCFTRC+CMR10"/>
          <w:color w:val="000000"/>
          <w:sz w:val="20"/>
        </w:rPr>
        <w:t>measure</w:t>
      </w:r>
      <w:r>
        <w:rPr>
          <w:rFonts w:ascii="Times New Roman"/>
          <w:color w:val="000000"/>
          <w:spacing w:val="8"/>
          <w:sz w:val="20"/>
        </w:rPr>
        <w:t xml:space="preserve"> </w:t>
      </w:r>
      <w:r>
        <w:rPr>
          <w:rFonts w:ascii="KCFTRC+CMR10"/>
          <w:color w:val="000000"/>
          <w:sz w:val="20"/>
        </w:rPr>
        <w:t>the</w:t>
      </w:r>
      <w:r>
        <w:rPr>
          <w:rFonts w:ascii="Times New Roman"/>
          <w:color w:val="000000"/>
          <w:spacing w:val="9"/>
          <w:sz w:val="20"/>
        </w:rPr>
        <w:t xml:space="preserve"> </w:t>
      </w:r>
      <w:r>
        <w:rPr>
          <w:rFonts w:ascii="KCFTRC+CMR10"/>
          <w:color w:val="000000"/>
          <w:sz w:val="20"/>
        </w:rPr>
        <w:t>impact</w:t>
      </w:r>
      <w:r>
        <w:rPr>
          <w:rFonts w:ascii="Times New Roman"/>
          <w:color w:val="000000"/>
          <w:spacing w:val="9"/>
          <w:sz w:val="20"/>
        </w:rPr>
        <w:t xml:space="preserve"> </w:t>
      </w:r>
      <w:r>
        <w:rPr>
          <w:rFonts w:ascii="KCFTRC+CMR10"/>
          <w:color w:val="000000"/>
          <w:sz w:val="20"/>
        </w:rPr>
        <w:t>of</w:t>
      </w:r>
      <w:r>
        <w:rPr>
          <w:rFonts w:ascii="Times New Roman"/>
          <w:color w:val="000000"/>
          <w:spacing w:val="9"/>
          <w:sz w:val="20"/>
        </w:rPr>
        <w:t xml:space="preserve"> </w:t>
      </w:r>
      <w:r>
        <w:rPr>
          <w:rFonts w:ascii="KCFTRC+CMR10"/>
          <w:color w:val="000000"/>
          <w:sz w:val="20"/>
        </w:rPr>
        <w:t>the</w:t>
      </w:r>
      <w:r>
        <w:rPr>
          <w:rFonts w:ascii="Times New Roman"/>
          <w:color w:val="000000"/>
          <w:spacing w:val="9"/>
          <w:sz w:val="20"/>
        </w:rPr>
        <w:t xml:space="preserve"> </w:t>
      </w:r>
      <w:r>
        <w:rPr>
          <w:rFonts w:ascii="KCFTRC+CMR10"/>
          <w:color w:val="000000"/>
          <w:sz w:val="20"/>
        </w:rPr>
        <w:t>TOU</w:t>
      </w:r>
      <w:r>
        <w:rPr>
          <w:rFonts w:ascii="Times New Roman"/>
          <w:color w:val="000000"/>
          <w:spacing w:val="8"/>
          <w:sz w:val="20"/>
        </w:rPr>
        <w:t xml:space="preserve"> </w:t>
      </w:r>
      <w:r>
        <w:rPr>
          <w:rFonts w:ascii="KCFTRC+CMR10"/>
          <w:color w:val="000000"/>
          <w:sz w:val="20"/>
        </w:rPr>
        <w:t>prices</w:t>
      </w:r>
      <w:r>
        <w:rPr>
          <w:rFonts w:ascii="Times New Roman"/>
          <w:color w:val="000000"/>
          <w:spacing w:val="8"/>
          <w:sz w:val="20"/>
        </w:rPr>
        <w:t xml:space="preserve"> </w:t>
      </w:r>
      <w:r>
        <w:rPr>
          <w:rFonts w:ascii="KCFTRC+CMR10"/>
          <w:color w:val="000000"/>
          <w:sz w:val="20"/>
        </w:rPr>
        <w:t>on</w:t>
      </w:r>
      <w:r>
        <w:rPr>
          <w:rFonts w:ascii="Times New Roman"/>
          <w:color w:val="000000"/>
          <w:spacing w:val="8"/>
          <w:sz w:val="20"/>
        </w:rPr>
        <w:t xml:space="preserve"> </w:t>
      </w:r>
      <w:r>
        <w:rPr>
          <w:rFonts w:ascii="KCFTRC+CMR10"/>
          <w:color w:val="000000"/>
          <w:spacing w:val="-2"/>
          <w:sz w:val="20"/>
        </w:rPr>
        <w:t>30-minute-interval</w:t>
      </w:r>
    </w:p>
    <w:p w14:paraId="5298E3AB" w14:textId="77777777" w:rsidR="00CF0253" w:rsidRDefault="00252649">
      <w:pPr>
        <w:spacing w:before="149" w:after="0" w:line="209" w:lineRule="exact"/>
        <w:jc w:val="left"/>
        <w:rPr>
          <w:rFonts w:ascii="Times New Roman"/>
          <w:color w:val="000000"/>
          <w:sz w:val="20"/>
        </w:rPr>
      </w:pPr>
      <w:r>
        <w:rPr>
          <w:rFonts w:ascii="KCFTRC+CMR10"/>
          <w:color w:val="000000"/>
          <w:sz w:val="20"/>
        </w:rPr>
        <w:t>household</w:t>
      </w:r>
      <w:r>
        <w:rPr>
          <w:rFonts w:ascii="Times New Roman"/>
          <w:color w:val="000000"/>
          <w:spacing w:val="20"/>
          <w:sz w:val="20"/>
        </w:rPr>
        <w:t xml:space="preserve"> </w:t>
      </w:r>
      <w:r>
        <w:rPr>
          <w:rFonts w:ascii="KCFTRC+CMR10"/>
          <w:color w:val="000000"/>
          <w:spacing w:val="-1"/>
          <w:sz w:val="20"/>
        </w:rPr>
        <w:t>electricity</w:t>
      </w:r>
      <w:r>
        <w:rPr>
          <w:rFonts w:ascii="Times New Roman"/>
          <w:color w:val="000000"/>
          <w:spacing w:val="21"/>
          <w:sz w:val="20"/>
        </w:rPr>
        <w:t xml:space="preserve"> </w:t>
      </w:r>
      <w:r>
        <w:rPr>
          <w:rFonts w:ascii="KCFTRC+CMR10"/>
          <w:color w:val="000000"/>
          <w:sz w:val="20"/>
        </w:rPr>
        <w:t>consumption.</w:t>
      </w:r>
      <w:r>
        <w:rPr>
          <w:rFonts w:ascii="Times New Roman"/>
          <w:color w:val="000000"/>
          <w:spacing w:val="50"/>
          <w:sz w:val="20"/>
        </w:rPr>
        <w:t xml:space="preserve"> </w:t>
      </w:r>
      <w:r>
        <w:rPr>
          <w:rFonts w:ascii="KCFTRC+CMR10"/>
          <w:color w:val="000000"/>
          <w:spacing w:val="-17"/>
          <w:sz w:val="20"/>
        </w:rPr>
        <w:t>To</w:t>
      </w:r>
      <w:r>
        <w:rPr>
          <w:rFonts w:ascii="Times New Roman"/>
          <w:color w:val="000000"/>
          <w:spacing w:val="37"/>
          <w:sz w:val="20"/>
        </w:rPr>
        <w:t xml:space="preserve"> </w:t>
      </w:r>
      <w:r>
        <w:rPr>
          <w:rFonts w:ascii="KCFTRC+CMR10"/>
          <w:color w:val="000000"/>
          <w:sz w:val="20"/>
        </w:rPr>
        <w:t>obtain</w:t>
      </w:r>
      <w:r>
        <w:rPr>
          <w:rFonts w:ascii="Times New Roman"/>
          <w:color w:val="000000"/>
          <w:spacing w:val="20"/>
          <w:sz w:val="20"/>
        </w:rPr>
        <w:t xml:space="preserve"> </w:t>
      </w:r>
      <w:r>
        <w:rPr>
          <w:rFonts w:ascii="KCFTRC+CMR10"/>
          <w:color w:val="000000"/>
          <w:sz w:val="20"/>
        </w:rPr>
        <w:t>the</w:t>
      </w:r>
      <w:r>
        <w:rPr>
          <w:rFonts w:ascii="Times New Roman"/>
          <w:color w:val="000000"/>
          <w:spacing w:val="20"/>
          <w:sz w:val="20"/>
        </w:rPr>
        <w:t xml:space="preserve"> </w:t>
      </w:r>
      <w:r>
        <w:rPr>
          <w:rFonts w:ascii="KCFTRC+CMR10"/>
          <w:color w:val="000000"/>
          <w:spacing w:val="-1"/>
          <w:sz w:val="20"/>
        </w:rPr>
        <w:t>Average</w:t>
      </w:r>
      <w:r>
        <w:rPr>
          <w:rFonts w:ascii="Times New Roman"/>
          <w:color w:val="000000"/>
          <w:spacing w:val="21"/>
          <w:sz w:val="20"/>
        </w:rPr>
        <w:t xml:space="preserve"> </w:t>
      </w:r>
      <w:r>
        <w:rPr>
          <w:rFonts w:ascii="KCFTRC+CMR10"/>
          <w:color w:val="000000"/>
          <w:spacing w:val="-3"/>
          <w:sz w:val="20"/>
        </w:rPr>
        <w:t>Treatment</w:t>
      </w:r>
      <w:r>
        <w:rPr>
          <w:rFonts w:ascii="Times New Roman"/>
          <w:color w:val="000000"/>
          <w:spacing w:val="23"/>
          <w:sz w:val="20"/>
        </w:rPr>
        <w:t xml:space="preserve"> </w:t>
      </w:r>
      <w:r>
        <w:rPr>
          <w:rFonts w:ascii="KCFTRC+CMR10" w:hAnsi="KCFTRC+CMR10" w:cs="KCFTRC+CMR10"/>
          <w:color w:val="000000"/>
          <w:sz w:val="20"/>
        </w:rPr>
        <w:t>Eﬀect</w:t>
      </w:r>
      <w:r>
        <w:rPr>
          <w:rFonts w:ascii="Times New Roman"/>
          <w:color w:val="000000"/>
          <w:spacing w:val="21"/>
          <w:sz w:val="20"/>
        </w:rPr>
        <w:t xml:space="preserve"> </w:t>
      </w:r>
      <w:r>
        <w:rPr>
          <w:rFonts w:ascii="KCFTRC+CMR10"/>
          <w:color w:val="000000"/>
          <w:spacing w:val="-5"/>
          <w:sz w:val="20"/>
        </w:rPr>
        <w:t>(ATE)</w:t>
      </w:r>
      <w:r>
        <w:rPr>
          <w:rFonts w:ascii="Times New Roman"/>
          <w:color w:val="000000"/>
          <w:spacing w:val="25"/>
          <w:sz w:val="20"/>
        </w:rPr>
        <w:t xml:space="preserve"> </w:t>
      </w:r>
      <w:r>
        <w:rPr>
          <w:rFonts w:ascii="KCFTRC+CMR10"/>
          <w:color w:val="000000"/>
          <w:sz w:val="20"/>
        </w:rPr>
        <w:t>for</w:t>
      </w:r>
      <w:r>
        <w:rPr>
          <w:rFonts w:ascii="Times New Roman"/>
          <w:color w:val="000000"/>
          <w:spacing w:val="20"/>
          <w:sz w:val="20"/>
        </w:rPr>
        <w:t xml:space="preserve"> </w:t>
      </w:r>
      <w:r>
        <w:rPr>
          <w:rFonts w:ascii="KCFTRC+CMR10"/>
          <w:color w:val="000000"/>
          <w:spacing w:val="-2"/>
          <w:sz w:val="20"/>
        </w:rPr>
        <w:t>each</w:t>
      </w:r>
      <w:r>
        <w:rPr>
          <w:rFonts w:ascii="Times New Roman"/>
          <w:color w:val="000000"/>
          <w:spacing w:val="22"/>
          <w:sz w:val="20"/>
        </w:rPr>
        <w:t xml:space="preserve"> </w:t>
      </w:r>
      <w:r>
        <w:rPr>
          <w:rFonts w:ascii="KCFTRC+CMR10"/>
          <w:color w:val="000000"/>
          <w:sz w:val="20"/>
        </w:rPr>
        <w:t>half-hour</w:t>
      </w:r>
      <w:r>
        <w:rPr>
          <w:rFonts w:ascii="Times New Roman"/>
          <w:color w:val="000000"/>
          <w:spacing w:val="20"/>
          <w:sz w:val="20"/>
        </w:rPr>
        <w:t xml:space="preserve"> </w:t>
      </w:r>
      <w:r>
        <w:rPr>
          <w:rFonts w:ascii="KCFTRC+CMR10"/>
          <w:color w:val="000000"/>
          <w:spacing w:val="-2"/>
          <w:sz w:val="20"/>
        </w:rPr>
        <w:t>interval,</w:t>
      </w:r>
    </w:p>
    <w:p w14:paraId="4E62F11C" w14:textId="77777777" w:rsidR="00CF0253" w:rsidRDefault="00252649">
      <w:pPr>
        <w:spacing w:before="149" w:after="0" w:line="209" w:lineRule="exact"/>
        <w:jc w:val="left"/>
        <w:rPr>
          <w:rFonts w:ascii="Times New Roman"/>
          <w:color w:val="000000"/>
          <w:sz w:val="20"/>
        </w:rPr>
      </w:pPr>
      <w:r>
        <w:rPr>
          <w:rFonts w:ascii="KCFTRC+CMR10"/>
          <w:color w:val="000000"/>
          <w:sz w:val="20"/>
        </w:rPr>
        <w:t>I</w:t>
      </w:r>
      <w:r>
        <w:rPr>
          <w:rFonts w:ascii="Times New Roman"/>
          <w:color w:val="000000"/>
          <w:spacing w:val="16"/>
          <w:sz w:val="20"/>
        </w:rPr>
        <w:t xml:space="preserve"> </w:t>
      </w:r>
      <w:r>
        <w:rPr>
          <w:rFonts w:ascii="KCFTRC+CMR10"/>
          <w:color w:val="000000"/>
          <w:sz w:val="20"/>
        </w:rPr>
        <w:t>estimate</w:t>
      </w:r>
      <w:r>
        <w:rPr>
          <w:rFonts w:ascii="Times New Roman"/>
          <w:color w:val="000000"/>
          <w:spacing w:val="17"/>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pacing w:val="-1"/>
          <w:sz w:val="20"/>
        </w:rPr>
        <w:t>following</w:t>
      </w:r>
      <w:r>
        <w:rPr>
          <w:rFonts w:ascii="Times New Roman"/>
          <w:color w:val="000000"/>
          <w:spacing w:val="17"/>
          <w:sz w:val="20"/>
        </w:rPr>
        <w:t xml:space="preserve"> </w:t>
      </w:r>
      <w:r>
        <w:rPr>
          <w:rFonts w:ascii="KCFTRC+CMR10" w:hAnsi="KCFTRC+CMR10" w:cs="KCFTRC+CMR10"/>
          <w:color w:val="000000"/>
          <w:sz w:val="20"/>
        </w:rPr>
        <w:t>speciﬁcation:</w:t>
      </w:r>
    </w:p>
    <w:p w14:paraId="5F802FCD" w14:textId="4AF45132" w:rsidR="00CF0253" w:rsidRPr="007E2C77" w:rsidRDefault="00252649" w:rsidP="007E2C77">
      <w:pPr>
        <w:spacing w:before="246" w:after="0" w:line="754" w:lineRule="exact"/>
        <w:ind w:left="1874"/>
        <w:jc w:val="left"/>
        <w:rPr>
          <w:rFonts w:ascii="Cambria" w:hAnsi="Cambria"/>
          <w:color w:val="000000"/>
          <w:sz w:val="20"/>
        </w:rPr>
      </w:pPr>
      <w:proofErr w:type="spellStart"/>
      <w:r>
        <w:rPr>
          <w:rFonts w:ascii="JSEOKQ+CMTI10"/>
          <w:color w:val="000000"/>
          <w:sz w:val="20"/>
        </w:rPr>
        <w:t>kWh</w:t>
      </w:r>
      <w:r>
        <w:rPr>
          <w:rFonts w:ascii="BHIDFP+CMMI7"/>
          <w:color w:val="000000"/>
          <w:sz w:val="21"/>
          <w:vertAlign w:val="subscript"/>
        </w:rPr>
        <w:t>itw</w:t>
      </w:r>
      <w:proofErr w:type="spellEnd"/>
      <w:r>
        <w:rPr>
          <w:rFonts w:ascii="Times New Roman"/>
          <w:color w:val="000000"/>
          <w:spacing w:val="83"/>
          <w:sz w:val="21"/>
          <w:vertAlign w:val="subscript"/>
        </w:rPr>
        <w:t xml:space="preserve"> </w:t>
      </w:r>
      <w:r>
        <w:rPr>
          <w:rFonts w:ascii="KCFTRC+CMR10"/>
          <w:color w:val="000000"/>
          <w:sz w:val="20"/>
        </w:rPr>
        <w:t>=</w:t>
      </w:r>
      <w:r>
        <w:rPr>
          <w:rFonts w:ascii="Times New Roman"/>
          <w:color w:val="000000"/>
          <w:spacing w:val="71"/>
          <w:sz w:val="20"/>
        </w:rPr>
        <w:t xml:space="preserve"> </w:t>
      </w:r>
      <w:r>
        <w:rPr>
          <w:rFonts w:ascii="NHCAOQ+CMMI10" w:hAnsi="NHCAOQ+CMMI10" w:cs="NHCAOQ+CMMI10"/>
          <w:color w:val="000000"/>
          <w:sz w:val="20"/>
        </w:rPr>
        <w:t>β</w:t>
      </w:r>
      <w:r>
        <w:rPr>
          <w:rFonts w:ascii="BHIDFP+CMMI7"/>
          <w:color w:val="000000"/>
          <w:spacing w:val="13"/>
          <w:sz w:val="21"/>
          <w:vertAlign w:val="subscript"/>
        </w:rPr>
        <w:t>w</w:t>
      </w:r>
      <w:r>
        <w:rPr>
          <w:rFonts w:ascii="PAHODF+BBOLD10"/>
          <w:color w:val="000000"/>
          <w:sz w:val="20"/>
        </w:rPr>
        <w:t>1</w:t>
      </w:r>
      <w:r w:rsidR="007E2C77">
        <w:rPr>
          <w:rFonts w:ascii="Cambria" w:hAnsi="Cambria" w:cs="HCMQGW+CMEX10"/>
          <w:color w:val="000000"/>
          <w:sz w:val="20"/>
        </w:rPr>
        <w:t>[</w:t>
      </w:r>
      <w:r>
        <w:rPr>
          <w:rFonts w:ascii="KCFTRC+CMR10"/>
          <w:color w:val="000000"/>
          <w:spacing w:val="-3"/>
          <w:sz w:val="20"/>
        </w:rPr>
        <w:t>Treatment</w:t>
      </w:r>
      <w:r>
        <w:rPr>
          <w:rFonts w:ascii="Times New Roman"/>
          <w:color w:val="000000"/>
          <w:spacing w:val="19"/>
          <w:sz w:val="20"/>
        </w:rPr>
        <w:t xml:space="preserve"> </w:t>
      </w:r>
      <w:r>
        <w:rPr>
          <w:rFonts w:ascii="KCFTRC+CMR10"/>
          <w:color w:val="000000"/>
          <w:sz w:val="20"/>
        </w:rPr>
        <w:t>&amp;</w:t>
      </w:r>
      <w:r>
        <w:rPr>
          <w:rFonts w:ascii="Times New Roman"/>
          <w:color w:val="000000"/>
          <w:spacing w:val="16"/>
          <w:sz w:val="20"/>
        </w:rPr>
        <w:t xml:space="preserve"> </w:t>
      </w:r>
      <w:r>
        <w:rPr>
          <w:rFonts w:ascii="KCFTRC+CMR10"/>
          <w:color w:val="000000"/>
          <w:spacing w:val="-2"/>
          <w:sz w:val="20"/>
        </w:rPr>
        <w:t>Post</w:t>
      </w:r>
      <w:r w:rsidR="007E2C77">
        <w:rPr>
          <w:rFonts w:ascii="Cambria" w:hAnsi="Cambria" w:cs="HCMQGW+CMEX10"/>
          <w:color w:val="000000"/>
          <w:sz w:val="20"/>
        </w:rPr>
        <w:t>]</w:t>
      </w:r>
      <w:r>
        <w:rPr>
          <w:rFonts w:ascii="BHIDFP+CMMI7"/>
          <w:color w:val="000000"/>
          <w:sz w:val="21"/>
          <w:vertAlign w:val="subscript"/>
        </w:rPr>
        <w:t>it</w:t>
      </w:r>
      <w:r>
        <w:rPr>
          <w:rFonts w:ascii="Times New Roman"/>
          <w:color w:val="000000"/>
          <w:spacing w:val="68"/>
          <w:sz w:val="21"/>
          <w:vertAlign w:val="subscript"/>
        </w:rPr>
        <w:t xml:space="preserve"> </w:t>
      </w:r>
      <w:r>
        <w:rPr>
          <w:rFonts w:ascii="KCFTRC+CMR10"/>
          <w:color w:val="000000"/>
          <w:sz w:val="20"/>
        </w:rPr>
        <w:t>+</w:t>
      </w:r>
      <w:r>
        <w:rPr>
          <w:rFonts w:ascii="Times New Roman"/>
          <w:color w:val="000000"/>
          <w:spacing w:val="60"/>
          <w:sz w:val="20"/>
        </w:rPr>
        <w:t xml:space="preserve"> </w:t>
      </w:r>
      <w:r>
        <w:rPr>
          <w:rFonts w:ascii="NHCAOQ+CMMI10" w:hAnsi="NHCAOQ+CMMI10" w:cs="NHCAOQ+CMMI10"/>
          <w:color w:val="000000"/>
          <w:sz w:val="20"/>
        </w:rPr>
        <w:t>α</w:t>
      </w:r>
      <w:proofErr w:type="spellStart"/>
      <w:r>
        <w:rPr>
          <w:rFonts w:ascii="BHIDFP+CMMI7"/>
          <w:color w:val="000000"/>
          <w:sz w:val="21"/>
          <w:vertAlign w:val="subscript"/>
        </w:rPr>
        <w:t>iw</w:t>
      </w:r>
      <w:proofErr w:type="spellEnd"/>
      <w:r>
        <w:rPr>
          <w:rFonts w:ascii="Times New Roman"/>
          <w:color w:val="000000"/>
          <w:spacing w:val="72"/>
          <w:sz w:val="21"/>
          <w:vertAlign w:val="subscript"/>
        </w:rPr>
        <w:t xml:space="preserve"> </w:t>
      </w:r>
      <w:r>
        <w:rPr>
          <w:rFonts w:ascii="KCFTRC+CMR10"/>
          <w:color w:val="000000"/>
          <w:sz w:val="20"/>
        </w:rPr>
        <w:t>+</w:t>
      </w:r>
      <w:r>
        <w:rPr>
          <w:rFonts w:ascii="Times New Roman"/>
          <w:color w:val="000000"/>
          <w:spacing w:val="60"/>
          <w:sz w:val="20"/>
        </w:rPr>
        <w:t xml:space="preserve"> </w:t>
      </w:r>
      <w:proofErr w:type="spellStart"/>
      <w:r>
        <w:rPr>
          <w:rFonts w:ascii="NHCAOQ+CMMI10" w:hAnsi="NHCAOQ+CMMI10" w:cs="NHCAOQ+CMMI10"/>
          <w:color w:val="000000"/>
          <w:sz w:val="20"/>
        </w:rPr>
        <w:t>γ</w:t>
      </w:r>
      <w:r>
        <w:rPr>
          <w:rFonts w:ascii="BHIDFP+CMMI7"/>
          <w:color w:val="000000"/>
          <w:sz w:val="21"/>
          <w:vertAlign w:val="subscript"/>
        </w:rPr>
        <w:t>tw</w:t>
      </w:r>
      <w:proofErr w:type="spellEnd"/>
      <w:r>
        <w:rPr>
          <w:rFonts w:ascii="Times New Roman"/>
          <w:color w:val="000000"/>
          <w:spacing w:val="72"/>
          <w:sz w:val="21"/>
          <w:vertAlign w:val="subscript"/>
        </w:rPr>
        <w:t xml:space="preserve"> </w:t>
      </w:r>
      <w:r>
        <w:rPr>
          <w:rFonts w:ascii="KCFTRC+CMR10"/>
          <w:color w:val="000000"/>
          <w:sz w:val="20"/>
        </w:rPr>
        <w:t>+</w:t>
      </w:r>
      <w:r>
        <w:rPr>
          <w:rFonts w:ascii="Times New Roman"/>
          <w:color w:val="000000"/>
          <w:spacing w:val="60"/>
          <w:sz w:val="20"/>
        </w:rPr>
        <w:t xml:space="preserve"> </w:t>
      </w:r>
      <w:proofErr w:type="spellStart"/>
      <w:r>
        <w:rPr>
          <w:rFonts w:ascii="NHCAOQ+CMMI10" w:hAnsi="NHCAOQ+CMMI10" w:cs="NHCAOQ+CMMI10"/>
          <w:color w:val="000000"/>
          <w:sz w:val="20"/>
        </w:rPr>
        <w:t>δ</w:t>
      </w:r>
      <w:r>
        <w:rPr>
          <w:rFonts w:ascii="BHIDFP+CMMI7"/>
          <w:color w:val="000000"/>
          <w:sz w:val="21"/>
          <w:vertAlign w:val="subscript"/>
        </w:rPr>
        <w:t>m</w:t>
      </w:r>
      <w:proofErr w:type="spellEnd"/>
      <w:r>
        <w:rPr>
          <w:rFonts w:ascii="Times New Roman"/>
          <w:color w:val="000000"/>
          <w:spacing w:val="68"/>
          <w:sz w:val="21"/>
          <w:vertAlign w:val="subscript"/>
        </w:rPr>
        <w:t xml:space="preserve"> </w:t>
      </w:r>
      <w:r>
        <w:rPr>
          <w:rFonts w:ascii="KCFTRC+CMR10"/>
          <w:color w:val="000000"/>
          <w:sz w:val="20"/>
        </w:rPr>
        <w:t>+</w:t>
      </w:r>
      <w:r>
        <w:rPr>
          <w:rFonts w:ascii="Times New Roman"/>
          <w:color w:val="000000"/>
          <w:spacing w:val="60"/>
          <w:sz w:val="20"/>
        </w:rPr>
        <w:t xml:space="preserve"> </w:t>
      </w:r>
      <w:r>
        <w:rPr>
          <w:rFonts w:ascii="NHCAOQ+CMMI10" w:hAnsi="NHCAOQ+CMMI10" w:cs="NHCAOQ+CMMI10"/>
          <w:color w:val="000000"/>
          <w:sz w:val="20"/>
        </w:rPr>
        <w:t>ꢀ</w:t>
      </w:r>
      <w:proofErr w:type="spellStart"/>
      <w:r>
        <w:rPr>
          <w:rFonts w:ascii="BHIDFP+CMMI7"/>
          <w:color w:val="000000"/>
          <w:sz w:val="21"/>
          <w:vertAlign w:val="subscript"/>
        </w:rPr>
        <w:t>itw</w:t>
      </w:r>
      <w:proofErr w:type="spellEnd"/>
      <w:r>
        <w:rPr>
          <w:rFonts w:ascii="Times New Roman"/>
          <w:color w:val="000000"/>
          <w:spacing w:val="1581"/>
          <w:sz w:val="21"/>
          <w:vertAlign w:val="subscript"/>
        </w:rPr>
        <w:t xml:space="preserve"> </w:t>
      </w:r>
      <w:r>
        <w:rPr>
          <w:rFonts w:ascii="KCFTRC+CMR10"/>
          <w:color w:val="000000"/>
          <w:sz w:val="20"/>
        </w:rPr>
        <w:t>(1)</w:t>
      </w:r>
    </w:p>
    <w:p w14:paraId="53B6C0CF" w14:textId="77777777" w:rsidR="00CF0253" w:rsidRDefault="00252649">
      <w:pPr>
        <w:spacing w:before="123" w:after="0" w:line="196" w:lineRule="exact"/>
        <w:ind w:left="149"/>
        <w:jc w:val="left"/>
        <w:rPr>
          <w:rFonts w:ascii="Times New Roman"/>
          <w:color w:val="000000"/>
          <w:sz w:val="16"/>
        </w:rPr>
      </w:pPr>
      <w:r>
        <w:rPr>
          <w:rFonts w:ascii="JCIRTO+CMR6"/>
          <w:color w:val="000000"/>
          <w:spacing w:val="5"/>
          <w:sz w:val="18"/>
          <w:vertAlign w:val="superscript"/>
        </w:rPr>
        <w:t>17</w:t>
      </w:r>
      <w:r>
        <w:rPr>
          <w:rFonts w:ascii="QMLHOO+CMR8"/>
          <w:color w:val="000000"/>
          <w:sz w:val="16"/>
        </w:rPr>
        <w:t>Under</w:t>
      </w:r>
      <w:r>
        <w:rPr>
          <w:rFonts w:ascii="Times New Roman"/>
          <w:color w:val="000000"/>
          <w:spacing w:val="17"/>
          <w:sz w:val="16"/>
        </w:rPr>
        <w:t xml:space="preserve"> </w:t>
      </w:r>
      <w:r>
        <w:rPr>
          <w:rFonts w:ascii="QMLHOO+CMR8"/>
          <w:color w:val="000000"/>
          <w:sz w:val="16"/>
        </w:rPr>
        <w:t>three</w:t>
      </w:r>
      <w:r>
        <w:rPr>
          <w:rFonts w:ascii="Times New Roman"/>
          <w:color w:val="000000"/>
          <w:spacing w:val="17"/>
          <w:sz w:val="16"/>
        </w:rPr>
        <w:t xml:space="preserve"> </w:t>
      </w:r>
      <w:r>
        <w:rPr>
          <w:rFonts w:ascii="QMLHOO+CMR8"/>
          <w:color w:val="000000"/>
          <w:spacing w:val="-1"/>
          <w:sz w:val="16"/>
        </w:rPr>
        <w:t>identifying</w:t>
      </w:r>
      <w:r>
        <w:rPr>
          <w:rFonts w:ascii="Times New Roman"/>
          <w:color w:val="000000"/>
          <w:spacing w:val="18"/>
          <w:sz w:val="16"/>
        </w:rPr>
        <w:t xml:space="preserve"> </w:t>
      </w:r>
      <w:r>
        <w:rPr>
          <w:rFonts w:ascii="QMLHOO+CMR8"/>
          <w:color w:val="000000"/>
          <w:sz w:val="16"/>
        </w:rPr>
        <w:t>assumptions,</w:t>
      </w:r>
      <w:r>
        <w:rPr>
          <w:rFonts w:ascii="Times New Roman"/>
          <w:color w:val="000000"/>
          <w:spacing w:val="18"/>
          <w:sz w:val="16"/>
        </w:rPr>
        <w:t xml:space="preserve"> </w:t>
      </w:r>
      <w:r>
        <w:rPr>
          <w:rFonts w:ascii="QMLHOO+CMR8"/>
          <w:color w:val="000000"/>
          <w:sz w:val="16"/>
        </w:rPr>
        <w:t>applying</w:t>
      </w:r>
      <w:r>
        <w:rPr>
          <w:rFonts w:ascii="Times New Roman"/>
          <w:color w:val="000000"/>
          <w:spacing w:val="17"/>
          <w:sz w:val="16"/>
        </w:rPr>
        <w:t xml:space="preserve"> </w:t>
      </w:r>
      <w:r>
        <w:rPr>
          <w:rFonts w:ascii="QMLHOO+CMR8"/>
          <w:color w:val="000000"/>
          <w:sz w:val="16"/>
        </w:rPr>
        <w:t>a</w:t>
      </w:r>
      <w:r>
        <w:rPr>
          <w:rFonts w:ascii="Times New Roman"/>
          <w:color w:val="000000"/>
          <w:spacing w:val="17"/>
          <w:sz w:val="16"/>
        </w:rPr>
        <w:t xml:space="preserve"> </w:t>
      </w:r>
      <w:r>
        <w:rPr>
          <w:rFonts w:ascii="QMLHOO+CMR8"/>
          <w:color w:val="000000"/>
          <w:sz w:val="16"/>
        </w:rPr>
        <w:t>DID</w:t>
      </w:r>
      <w:r>
        <w:rPr>
          <w:rFonts w:ascii="Times New Roman"/>
          <w:color w:val="000000"/>
          <w:spacing w:val="17"/>
          <w:sz w:val="16"/>
        </w:rPr>
        <w:t xml:space="preserve"> </w:t>
      </w:r>
      <w:r>
        <w:rPr>
          <w:rFonts w:ascii="QMLHOO+CMR8"/>
          <w:color w:val="000000"/>
          <w:sz w:val="16"/>
        </w:rPr>
        <w:t>strategy</w:t>
      </w:r>
      <w:r>
        <w:rPr>
          <w:rFonts w:ascii="Times New Roman"/>
          <w:color w:val="000000"/>
          <w:spacing w:val="17"/>
          <w:sz w:val="16"/>
        </w:rPr>
        <w:t xml:space="preserve"> </w:t>
      </w:r>
      <w:r>
        <w:rPr>
          <w:rFonts w:ascii="QMLHOO+CMR8"/>
          <w:color w:val="000000"/>
          <w:sz w:val="16"/>
        </w:rPr>
        <w:t>to</w:t>
      </w:r>
      <w:r>
        <w:rPr>
          <w:rFonts w:ascii="Times New Roman"/>
          <w:color w:val="000000"/>
          <w:spacing w:val="17"/>
          <w:sz w:val="16"/>
        </w:rPr>
        <w:t xml:space="preserve"> </w:t>
      </w:r>
      <w:r>
        <w:rPr>
          <w:rFonts w:ascii="QMLHOO+CMR8"/>
          <w:color w:val="000000"/>
          <w:sz w:val="16"/>
        </w:rPr>
        <w:t>measure</w:t>
      </w:r>
      <w:r>
        <w:rPr>
          <w:rFonts w:ascii="Times New Roman"/>
          <w:color w:val="000000"/>
          <w:spacing w:val="17"/>
          <w:sz w:val="16"/>
        </w:rPr>
        <w:t xml:space="preserve"> </w:t>
      </w:r>
      <w:r>
        <w:rPr>
          <w:rFonts w:ascii="QMLHOO+CMR8"/>
          <w:color w:val="000000"/>
          <w:spacing w:val="-1"/>
          <w:sz w:val="16"/>
        </w:rPr>
        <w:t>electricity</w:t>
      </w:r>
      <w:r>
        <w:rPr>
          <w:rFonts w:ascii="Times New Roman"/>
          <w:color w:val="000000"/>
          <w:spacing w:val="18"/>
          <w:sz w:val="16"/>
        </w:rPr>
        <w:t xml:space="preserve"> </w:t>
      </w:r>
      <w:r>
        <w:rPr>
          <w:rFonts w:ascii="QMLHOO+CMR8"/>
          <w:color w:val="000000"/>
          <w:spacing w:val="-1"/>
          <w:sz w:val="16"/>
        </w:rPr>
        <w:t>savings</w:t>
      </w:r>
      <w:r>
        <w:rPr>
          <w:rFonts w:ascii="Times New Roman"/>
          <w:color w:val="000000"/>
          <w:spacing w:val="18"/>
          <w:sz w:val="16"/>
        </w:rPr>
        <w:t xml:space="preserve"> </w:t>
      </w:r>
      <w:r>
        <w:rPr>
          <w:rFonts w:ascii="QMLHOO+CMR8"/>
          <w:color w:val="000000"/>
          <w:sz w:val="16"/>
        </w:rPr>
        <w:t>obtained</w:t>
      </w:r>
      <w:r>
        <w:rPr>
          <w:rFonts w:ascii="Times New Roman"/>
          <w:color w:val="000000"/>
          <w:spacing w:val="17"/>
          <w:sz w:val="16"/>
        </w:rPr>
        <w:t xml:space="preserve"> </w:t>
      </w:r>
      <w:r>
        <w:rPr>
          <w:rFonts w:ascii="QMLHOO+CMR8"/>
          <w:color w:val="000000"/>
          <w:sz w:val="16"/>
        </w:rPr>
        <w:t>from</w:t>
      </w:r>
      <w:r>
        <w:rPr>
          <w:rFonts w:ascii="Times New Roman"/>
          <w:color w:val="000000"/>
          <w:spacing w:val="17"/>
          <w:sz w:val="16"/>
        </w:rPr>
        <w:t xml:space="preserve"> </w:t>
      </w:r>
      <w:r>
        <w:rPr>
          <w:rFonts w:ascii="QMLHOO+CMR8"/>
          <w:color w:val="000000"/>
          <w:sz w:val="16"/>
        </w:rPr>
        <w:t>adopting</w:t>
      </w:r>
      <w:r>
        <w:rPr>
          <w:rFonts w:ascii="Times New Roman"/>
          <w:color w:val="000000"/>
          <w:spacing w:val="17"/>
          <w:sz w:val="16"/>
        </w:rPr>
        <w:t xml:space="preserve"> </w:t>
      </w:r>
      <w:r>
        <w:rPr>
          <w:rFonts w:ascii="QMLHOO+CMR8"/>
          <w:color w:val="000000"/>
          <w:sz w:val="16"/>
        </w:rPr>
        <w:t>the</w:t>
      </w:r>
      <w:r>
        <w:rPr>
          <w:rFonts w:ascii="Times New Roman"/>
          <w:color w:val="000000"/>
          <w:spacing w:val="17"/>
          <w:sz w:val="16"/>
        </w:rPr>
        <w:t xml:space="preserve"> </w:t>
      </w:r>
      <w:r>
        <w:rPr>
          <w:rFonts w:ascii="QMLHOO+CMR8"/>
          <w:color w:val="000000"/>
          <w:sz w:val="16"/>
        </w:rPr>
        <w:t>TOU</w:t>
      </w:r>
    </w:p>
    <w:p w14:paraId="250FB046" w14:textId="77777777" w:rsidR="00CF0253" w:rsidRDefault="00252649">
      <w:pPr>
        <w:spacing w:before="115" w:after="0" w:line="169" w:lineRule="exact"/>
        <w:jc w:val="left"/>
        <w:rPr>
          <w:rFonts w:ascii="Times New Roman"/>
          <w:color w:val="000000"/>
          <w:sz w:val="16"/>
        </w:rPr>
      </w:pPr>
      <w:proofErr w:type="gramStart"/>
      <w:r>
        <w:rPr>
          <w:rFonts w:ascii="QMLHOO+CMR8"/>
          <w:color w:val="000000"/>
          <w:sz w:val="16"/>
        </w:rPr>
        <w:t>prices</w:t>
      </w:r>
      <w:proofErr w:type="gramEnd"/>
      <w:r>
        <w:rPr>
          <w:rFonts w:ascii="Times New Roman"/>
          <w:color w:val="000000"/>
          <w:spacing w:val="15"/>
          <w:sz w:val="16"/>
        </w:rPr>
        <w:t xml:space="preserve"> </w:t>
      </w:r>
      <w:r>
        <w:rPr>
          <w:rFonts w:ascii="QMLHOO+CMR8"/>
          <w:color w:val="000000"/>
          <w:spacing w:val="-1"/>
          <w:sz w:val="16"/>
        </w:rPr>
        <w:t>makes</w:t>
      </w:r>
      <w:r>
        <w:rPr>
          <w:rFonts w:ascii="Times New Roman"/>
          <w:color w:val="000000"/>
          <w:spacing w:val="16"/>
          <w:sz w:val="16"/>
        </w:rPr>
        <w:t xml:space="preserve"> </w:t>
      </w:r>
      <w:r>
        <w:rPr>
          <w:rFonts w:ascii="QMLHOO+CMR8"/>
          <w:color w:val="000000"/>
          <w:sz w:val="16"/>
        </w:rPr>
        <w:t>sense.</w:t>
      </w:r>
      <w:r>
        <w:rPr>
          <w:rFonts w:ascii="Times New Roman"/>
          <w:color w:val="000000"/>
          <w:spacing w:val="35"/>
          <w:sz w:val="16"/>
        </w:rPr>
        <w:t xml:space="preserve"> </w:t>
      </w:r>
      <w:r>
        <w:rPr>
          <w:rFonts w:ascii="QMLHOO+CMR8"/>
          <w:color w:val="000000"/>
          <w:sz w:val="16"/>
        </w:rPr>
        <w:t>First,</w:t>
      </w:r>
      <w:r>
        <w:rPr>
          <w:rFonts w:ascii="Times New Roman"/>
          <w:color w:val="000000"/>
          <w:spacing w:val="15"/>
          <w:sz w:val="16"/>
        </w:rPr>
        <w:t xml:space="preserve"> </w:t>
      </w:r>
      <w:r>
        <w:rPr>
          <w:rFonts w:ascii="QMLHOO+CMR8"/>
          <w:color w:val="000000"/>
          <w:sz w:val="16"/>
        </w:rPr>
        <w:t>the</w:t>
      </w:r>
      <w:r>
        <w:rPr>
          <w:rFonts w:ascii="Times New Roman"/>
          <w:color w:val="000000"/>
          <w:spacing w:val="15"/>
          <w:sz w:val="16"/>
        </w:rPr>
        <w:t xml:space="preserve"> </w:t>
      </w:r>
      <w:r>
        <w:rPr>
          <w:rFonts w:ascii="QMLHOO+CMR8"/>
          <w:color w:val="000000"/>
          <w:sz w:val="16"/>
        </w:rPr>
        <w:t>parallel</w:t>
      </w:r>
      <w:r>
        <w:rPr>
          <w:rFonts w:ascii="Times New Roman"/>
          <w:color w:val="000000"/>
          <w:spacing w:val="15"/>
          <w:sz w:val="16"/>
        </w:rPr>
        <w:t xml:space="preserve"> </w:t>
      </w:r>
      <w:r>
        <w:rPr>
          <w:rFonts w:ascii="QMLHOO+CMR8"/>
          <w:color w:val="000000"/>
          <w:sz w:val="16"/>
        </w:rPr>
        <w:t>trend</w:t>
      </w:r>
      <w:r>
        <w:rPr>
          <w:rFonts w:ascii="Times New Roman"/>
          <w:color w:val="000000"/>
          <w:spacing w:val="15"/>
          <w:sz w:val="16"/>
        </w:rPr>
        <w:t xml:space="preserve"> </w:t>
      </w:r>
      <w:r>
        <w:rPr>
          <w:rFonts w:ascii="QMLHOO+CMR8"/>
          <w:color w:val="000000"/>
          <w:sz w:val="16"/>
        </w:rPr>
        <w:t>assumption</w:t>
      </w:r>
      <w:r>
        <w:rPr>
          <w:rFonts w:ascii="Times New Roman"/>
          <w:color w:val="000000"/>
          <w:spacing w:val="15"/>
          <w:sz w:val="16"/>
        </w:rPr>
        <w:t xml:space="preserve"> </w:t>
      </w:r>
      <w:r>
        <w:rPr>
          <w:rFonts w:ascii="QMLHOO+CMR8"/>
          <w:color w:val="000000"/>
          <w:sz w:val="16"/>
        </w:rPr>
        <w:t>is</w:t>
      </w:r>
      <w:r>
        <w:rPr>
          <w:rFonts w:ascii="Times New Roman"/>
          <w:color w:val="000000"/>
          <w:spacing w:val="15"/>
          <w:sz w:val="16"/>
        </w:rPr>
        <w:t xml:space="preserve"> </w:t>
      </w:r>
      <w:r>
        <w:rPr>
          <w:rFonts w:ascii="QMLHOO+CMR8"/>
          <w:color w:val="000000"/>
          <w:sz w:val="16"/>
        </w:rPr>
        <w:t>required</w:t>
      </w:r>
      <w:r>
        <w:rPr>
          <w:rFonts w:ascii="Times New Roman"/>
          <w:color w:val="000000"/>
          <w:spacing w:val="15"/>
          <w:sz w:val="16"/>
        </w:rPr>
        <w:t xml:space="preserve"> </w:t>
      </w:r>
      <w:r>
        <w:rPr>
          <w:rFonts w:ascii="QMLHOO+CMR8"/>
          <w:color w:val="000000"/>
          <w:sz w:val="16"/>
        </w:rPr>
        <w:t>for</w:t>
      </w:r>
      <w:r>
        <w:rPr>
          <w:rFonts w:ascii="Times New Roman"/>
          <w:color w:val="000000"/>
          <w:spacing w:val="15"/>
          <w:sz w:val="16"/>
        </w:rPr>
        <w:t xml:space="preserve"> </w:t>
      </w:r>
      <w:r>
        <w:rPr>
          <w:rFonts w:ascii="QMLHOO+CMR8"/>
          <w:color w:val="000000"/>
          <w:sz w:val="16"/>
        </w:rPr>
        <w:t>the</w:t>
      </w:r>
      <w:r>
        <w:rPr>
          <w:rFonts w:ascii="Times New Roman"/>
          <w:color w:val="000000"/>
          <w:spacing w:val="15"/>
          <w:sz w:val="16"/>
        </w:rPr>
        <w:t xml:space="preserve"> </w:t>
      </w:r>
      <w:r>
        <w:rPr>
          <w:rFonts w:ascii="QMLHOO+CMR8"/>
          <w:color w:val="000000"/>
          <w:sz w:val="16"/>
        </w:rPr>
        <w:t>DID</w:t>
      </w:r>
      <w:r>
        <w:rPr>
          <w:rFonts w:ascii="Times New Roman"/>
          <w:color w:val="000000"/>
          <w:spacing w:val="15"/>
          <w:sz w:val="16"/>
        </w:rPr>
        <w:t xml:space="preserve"> </w:t>
      </w:r>
      <w:r>
        <w:rPr>
          <w:rFonts w:ascii="QMLHOO+CMR8"/>
          <w:color w:val="000000"/>
          <w:sz w:val="16"/>
        </w:rPr>
        <w:t>estimator.</w:t>
      </w:r>
      <w:r>
        <w:rPr>
          <w:rFonts w:ascii="Times New Roman"/>
          <w:color w:val="000000"/>
          <w:spacing w:val="35"/>
          <w:sz w:val="16"/>
        </w:rPr>
        <w:t xml:space="preserve"> </w:t>
      </w:r>
      <w:r>
        <w:rPr>
          <w:rFonts w:ascii="QMLHOO+CMR8"/>
          <w:color w:val="000000"/>
          <w:sz w:val="16"/>
        </w:rPr>
        <w:t>Considering</w:t>
      </w:r>
      <w:r>
        <w:rPr>
          <w:rFonts w:ascii="Times New Roman"/>
          <w:color w:val="000000"/>
          <w:spacing w:val="15"/>
          <w:sz w:val="16"/>
        </w:rPr>
        <w:t xml:space="preserve"> </w:t>
      </w:r>
      <w:r>
        <w:rPr>
          <w:rFonts w:ascii="QMLHOO+CMR8"/>
          <w:color w:val="000000"/>
          <w:sz w:val="16"/>
        </w:rPr>
        <w:t>that</w:t>
      </w:r>
      <w:r>
        <w:rPr>
          <w:rFonts w:ascii="Times New Roman"/>
          <w:color w:val="000000"/>
          <w:spacing w:val="15"/>
          <w:sz w:val="16"/>
        </w:rPr>
        <w:t xml:space="preserve"> </w:t>
      </w:r>
      <w:r>
        <w:rPr>
          <w:rFonts w:ascii="QMLHOO+CMR8"/>
          <w:color w:val="000000"/>
          <w:sz w:val="16"/>
        </w:rPr>
        <w:t>the</w:t>
      </w:r>
      <w:r>
        <w:rPr>
          <w:rFonts w:ascii="Times New Roman"/>
          <w:color w:val="000000"/>
          <w:spacing w:val="15"/>
          <w:sz w:val="16"/>
        </w:rPr>
        <w:t xml:space="preserve"> </w:t>
      </w:r>
      <w:r>
        <w:rPr>
          <w:rFonts w:ascii="QMLHOO+CMR8"/>
          <w:color w:val="000000"/>
          <w:spacing w:val="-1"/>
          <w:sz w:val="16"/>
        </w:rPr>
        <w:t>30-minute</w:t>
      </w:r>
      <w:r>
        <w:rPr>
          <w:rFonts w:ascii="Times New Roman"/>
          <w:color w:val="000000"/>
          <w:spacing w:val="16"/>
          <w:sz w:val="16"/>
        </w:rPr>
        <w:t xml:space="preserve"> </w:t>
      </w:r>
      <w:r>
        <w:rPr>
          <w:rFonts w:ascii="QMLHOO+CMR8"/>
          <w:color w:val="000000"/>
          <w:spacing w:val="-2"/>
          <w:sz w:val="16"/>
        </w:rPr>
        <w:t>interval</w:t>
      </w:r>
    </w:p>
    <w:p w14:paraId="65EA368F" w14:textId="77777777" w:rsidR="00CF0253" w:rsidRDefault="00252649">
      <w:pPr>
        <w:spacing w:before="115" w:after="0" w:line="169" w:lineRule="exact"/>
        <w:jc w:val="left"/>
        <w:rPr>
          <w:rFonts w:ascii="Times New Roman"/>
          <w:color w:val="000000"/>
          <w:sz w:val="16"/>
        </w:rPr>
      </w:pPr>
      <w:proofErr w:type="gramStart"/>
      <w:r>
        <w:rPr>
          <w:rFonts w:ascii="QMLHOO+CMR8"/>
          <w:color w:val="000000"/>
          <w:sz w:val="16"/>
        </w:rPr>
        <w:t>meter</w:t>
      </w:r>
      <w:proofErr w:type="gramEnd"/>
      <w:r>
        <w:rPr>
          <w:rFonts w:ascii="Times New Roman"/>
          <w:color w:val="000000"/>
          <w:spacing w:val="15"/>
          <w:sz w:val="16"/>
        </w:rPr>
        <w:t xml:space="preserve"> </w:t>
      </w:r>
      <w:r>
        <w:rPr>
          <w:rFonts w:ascii="QMLHOO+CMR8"/>
          <w:color w:val="000000"/>
          <w:sz w:val="16"/>
        </w:rPr>
        <w:t>reads</w:t>
      </w:r>
      <w:r>
        <w:rPr>
          <w:rFonts w:ascii="Times New Roman"/>
          <w:color w:val="000000"/>
          <w:spacing w:val="15"/>
          <w:sz w:val="16"/>
        </w:rPr>
        <w:t xml:space="preserve"> </w:t>
      </w:r>
      <w:r>
        <w:rPr>
          <w:rFonts w:ascii="QMLHOO+CMR8"/>
          <w:color w:val="000000"/>
          <w:sz w:val="16"/>
        </w:rPr>
        <w:t>for</w:t>
      </w:r>
      <w:r>
        <w:rPr>
          <w:rFonts w:ascii="Times New Roman"/>
          <w:color w:val="000000"/>
          <w:spacing w:val="15"/>
          <w:sz w:val="16"/>
        </w:rPr>
        <w:t xml:space="preserve"> </w:t>
      </w:r>
      <w:r>
        <w:rPr>
          <w:rFonts w:ascii="QMLHOO+CMR8"/>
          <w:color w:val="000000"/>
          <w:sz w:val="16"/>
        </w:rPr>
        <w:t>participating</w:t>
      </w:r>
      <w:r>
        <w:rPr>
          <w:rFonts w:ascii="Times New Roman"/>
          <w:color w:val="000000"/>
          <w:spacing w:val="15"/>
          <w:sz w:val="16"/>
        </w:rPr>
        <w:t xml:space="preserve"> </w:t>
      </w:r>
      <w:r>
        <w:rPr>
          <w:rFonts w:ascii="QMLHOO+CMR8"/>
          <w:color w:val="000000"/>
          <w:sz w:val="16"/>
        </w:rPr>
        <w:t>households</w:t>
      </w:r>
      <w:r>
        <w:rPr>
          <w:rFonts w:ascii="Times New Roman"/>
          <w:color w:val="000000"/>
          <w:spacing w:val="15"/>
          <w:sz w:val="16"/>
        </w:rPr>
        <w:t xml:space="preserve"> </w:t>
      </w:r>
      <w:r>
        <w:rPr>
          <w:rFonts w:ascii="QMLHOO+CMR8"/>
          <w:color w:val="000000"/>
          <w:spacing w:val="-2"/>
          <w:sz w:val="16"/>
        </w:rPr>
        <w:t>were</w:t>
      </w:r>
      <w:r>
        <w:rPr>
          <w:rFonts w:ascii="Times New Roman"/>
          <w:color w:val="000000"/>
          <w:spacing w:val="16"/>
          <w:sz w:val="16"/>
        </w:rPr>
        <w:t xml:space="preserve"> </w:t>
      </w:r>
      <w:r>
        <w:rPr>
          <w:rFonts w:ascii="QMLHOO+CMR8"/>
          <w:color w:val="000000"/>
          <w:sz w:val="16"/>
        </w:rPr>
        <w:t>collected</w:t>
      </w:r>
      <w:r>
        <w:rPr>
          <w:rFonts w:ascii="Times New Roman"/>
          <w:color w:val="000000"/>
          <w:spacing w:val="15"/>
          <w:sz w:val="16"/>
        </w:rPr>
        <w:t xml:space="preserve"> </w:t>
      </w:r>
      <w:r>
        <w:rPr>
          <w:rFonts w:ascii="QMLHOO+CMR8"/>
          <w:color w:val="000000"/>
          <w:sz w:val="16"/>
        </w:rPr>
        <w:t>during</w:t>
      </w:r>
      <w:r>
        <w:rPr>
          <w:rFonts w:ascii="Times New Roman"/>
          <w:color w:val="000000"/>
          <w:spacing w:val="15"/>
          <w:sz w:val="16"/>
        </w:rPr>
        <w:t xml:space="preserve"> </w:t>
      </w:r>
      <w:r>
        <w:rPr>
          <w:rFonts w:ascii="QMLHOO+CMR8"/>
          <w:color w:val="000000"/>
          <w:sz w:val="16"/>
        </w:rPr>
        <w:t>the</w:t>
      </w:r>
      <w:r>
        <w:rPr>
          <w:rFonts w:ascii="Times New Roman"/>
          <w:color w:val="000000"/>
          <w:spacing w:val="15"/>
          <w:sz w:val="16"/>
        </w:rPr>
        <w:t xml:space="preserve"> </w:t>
      </w:r>
      <w:r>
        <w:rPr>
          <w:rFonts w:ascii="QMLHOO+CMR8"/>
          <w:color w:val="000000"/>
          <w:sz w:val="16"/>
        </w:rPr>
        <w:t>trial,</w:t>
      </w:r>
      <w:r>
        <w:rPr>
          <w:rFonts w:ascii="Times New Roman"/>
          <w:color w:val="000000"/>
          <w:spacing w:val="15"/>
          <w:sz w:val="16"/>
        </w:rPr>
        <w:t xml:space="preserve"> </w:t>
      </w:r>
      <w:r>
        <w:rPr>
          <w:rFonts w:ascii="QMLHOO+CMR8"/>
          <w:color w:val="000000"/>
          <w:sz w:val="16"/>
        </w:rPr>
        <w:t>the</w:t>
      </w:r>
      <w:r>
        <w:rPr>
          <w:rFonts w:ascii="Times New Roman"/>
          <w:color w:val="000000"/>
          <w:spacing w:val="15"/>
          <w:sz w:val="16"/>
        </w:rPr>
        <w:t xml:space="preserve"> </w:t>
      </w:r>
      <w:r>
        <w:rPr>
          <w:rFonts w:ascii="QMLHOO+CMR8"/>
          <w:color w:val="000000"/>
          <w:sz w:val="16"/>
        </w:rPr>
        <w:t>assumption</w:t>
      </w:r>
      <w:r>
        <w:rPr>
          <w:rFonts w:ascii="Times New Roman"/>
          <w:color w:val="000000"/>
          <w:spacing w:val="15"/>
          <w:sz w:val="16"/>
        </w:rPr>
        <w:t xml:space="preserve"> </w:t>
      </w:r>
      <w:r>
        <w:rPr>
          <w:rFonts w:ascii="QMLHOO+CMR8"/>
          <w:color w:val="000000"/>
          <w:sz w:val="16"/>
        </w:rPr>
        <w:t>implies</w:t>
      </w:r>
      <w:r>
        <w:rPr>
          <w:rFonts w:ascii="Times New Roman"/>
          <w:color w:val="000000"/>
          <w:spacing w:val="15"/>
          <w:sz w:val="16"/>
        </w:rPr>
        <w:t xml:space="preserve"> </w:t>
      </w:r>
      <w:r>
        <w:rPr>
          <w:rFonts w:ascii="QMLHOO+CMR8"/>
          <w:color w:val="000000"/>
          <w:sz w:val="16"/>
        </w:rPr>
        <w:t>that</w:t>
      </w:r>
      <w:r>
        <w:rPr>
          <w:rFonts w:ascii="Times New Roman"/>
          <w:color w:val="000000"/>
          <w:spacing w:val="15"/>
          <w:sz w:val="16"/>
        </w:rPr>
        <w:t xml:space="preserve"> </w:t>
      </w:r>
      <w:r>
        <w:rPr>
          <w:rFonts w:ascii="QMLHOO+CMR8"/>
          <w:color w:val="000000"/>
          <w:sz w:val="16"/>
        </w:rPr>
        <w:t>the</w:t>
      </w:r>
      <w:r>
        <w:rPr>
          <w:rFonts w:ascii="Times New Roman"/>
          <w:color w:val="000000"/>
          <w:spacing w:val="15"/>
          <w:sz w:val="16"/>
        </w:rPr>
        <w:t xml:space="preserve"> </w:t>
      </w:r>
      <w:r>
        <w:rPr>
          <w:rFonts w:ascii="QMLHOO+CMR8"/>
          <w:color w:val="000000"/>
          <w:sz w:val="16"/>
        </w:rPr>
        <w:t>pre-treatment-period</w:t>
      </w:r>
      <w:r>
        <w:rPr>
          <w:rFonts w:ascii="Times New Roman"/>
          <w:color w:val="000000"/>
          <w:spacing w:val="15"/>
          <w:sz w:val="16"/>
        </w:rPr>
        <w:t xml:space="preserve"> </w:t>
      </w:r>
      <w:r>
        <w:rPr>
          <w:rFonts w:ascii="QMLHOO+CMR8"/>
          <w:color w:val="000000"/>
          <w:sz w:val="16"/>
        </w:rPr>
        <w:t>load</w:t>
      </w:r>
    </w:p>
    <w:p w14:paraId="653BF093" w14:textId="77777777" w:rsidR="00CF0253" w:rsidRDefault="00252649">
      <w:pPr>
        <w:spacing w:before="115" w:after="0" w:line="169" w:lineRule="exact"/>
        <w:jc w:val="left"/>
        <w:rPr>
          <w:rFonts w:ascii="Times New Roman"/>
          <w:color w:val="000000"/>
          <w:sz w:val="16"/>
        </w:rPr>
      </w:pPr>
      <w:r>
        <w:rPr>
          <w:rFonts w:ascii="QMLHOO+CMR8" w:hAnsi="QMLHOO+CMR8" w:cs="QMLHOO+CMR8"/>
          <w:color w:val="000000"/>
          <w:sz w:val="16"/>
        </w:rPr>
        <w:t>proﬁle</w:t>
      </w:r>
      <w:r>
        <w:rPr>
          <w:rFonts w:ascii="Times New Roman"/>
          <w:color w:val="000000"/>
          <w:spacing w:val="26"/>
          <w:sz w:val="16"/>
        </w:rPr>
        <w:t xml:space="preserve"> </w:t>
      </w:r>
      <w:r>
        <w:rPr>
          <w:rFonts w:ascii="QMLHOO+CMR8"/>
          <w:color w:val="000000"/>
          <w:sz w:val="16"/>
        </w:rPr>
        <w:t>for</w:t>
      </w:r>
      <w:r>
        <w:rPr>
          <w:rFonts w:ascii="Times New Roman"/>
          <w:color w:val="000000"/>
          <w:spacing w:val="26"/>
          <w:sz w:val="16"/>
        </w:rPr>
        <w:t xml:space="preserve"> </w:t>
      </w:r>
      <w:r>
        <w:rPr>
          <w:rFonts w:ascii="QMLHOO+CMR8"/>
          <w:color w:val="000000"/>
          <w:sz w:val="16"/>
        </w:rPr>
        <w:t>the</w:t>
      </w:r>
      <w:r>
        <w:rPr>
          <w:rFonts w:ascii="Times New Roman"/>
          <w:color w:val="000000"/>
          <w:spacing w:val="26"/>
          <w:sz w:val="16"/>
        </w:rPr>
        <w:t xml:space="preserve"> </w:t>
      </w:r>
      <w:r>
        <w:rPr>
          <w:rFonts w:ascii="QMLHOO+CMR8"/>
          <w:color w:val="000000"/>
          <w:sz w:val="16"/>
        </w:rPr>
        <w:t>treated</w:t>
      </w:r>
      <w:r>
        <w:rPr>
          <w:rFonts w:ascii="Times New Roman"/>
          <w:color w:val="000000"/>
          <w:spacing w:val="26"/>
          <w:sz w:val="16"/>
        </w:rPr>
        <w:t xml:space="preserve"> </w:t>
      </w:r>
      <w:r>
        <w:rPr>
          <w:rFonts w:ascii="QMLHOO+CMR8"/>
          <w:color w:val="000000"/>
          <w:sz w:val="16"/>
        </w:rPr>
        <w:t>households</w:t>
      </w:r>
      <w:r>
        <w:rPr>
          <w:rFonts w:ascii="Times New Roman"/>
          <w:color w:val="000000"/>
          <w:spacing w:val="26"/>
          <w:sz w:val="16"/>
        </w:rPr>
        <w:t xml:space="preserve"> </w:t>
      </w:r>
      <w:r>
        <w:rPr>
          <w:rFonts w:ascii="QMLHOO+CMR8"/>
          <w:color w:val="000000"/>
          <w:sz w:val="16"/>
        </w:rPr>
        <w:t>should</w:t>
      </w:r>
      <w:r>
        <w:rPr>
          <w:rFonts w:ascii="Times New Roman"/>
          <w:color w:val="000000"/>
          <w:spacing w:val="26"/>
          <w:sz w:val="16"/>
        </w:rPr>
        <w:t xml:space="preserve"> </w:t>
      </w:r>
      <w:r>
        <w:rPr>
          <w:rFonts w:ascii="QMLHOO+CMR8"/>
          <w:color w:val="000000"/>
          <w:spacing w:val="4"/>
          <w:sz w:val="16"/>
        </w:rPr>
        <w:t>be</w:t>
      </w:r>
      <w:r>
        <w:rPr>
          <w:rFonts w:ascii="Times New Roman"/>
          <w:color w:val="000000"/>
          <w:spacing w:val="21"/>
          <w:sz w:val="16"/>
        </w:rPr>
        <w:t xml:space="preserve"> </w:t>
      </w:r>
      <w:r>
        <w:rPr>
          <w:rFonts w:ascii="QMLHOO+CMR8"/>
          <w:color w:val="000000"/>
          <w:spacing w:val="-2"/>
          <w:sz w:val="16"/>
        </w:rPr>
        <w:t>very</w:t>
      </w:r>
      <w:r>
        <w:rPr>
          <w:rFonts w:ascii="Times New Roman"/>
          <w:color w:val="000000"/>
          <w:spacing w:val="27"/>
          <w:sz w:val="16"/>
        </w:rPr>
        <w:t xml:space="preserve"> </w:t>
      </w:r>
      <w:r>
        <w:rPr>
          <w:rFonts w:ascii="QMLHOO+CMR8"/>
          <w:color w:val="000000"/>
          <w:sz w:val="16"/>
        </w:rPr>
        <w:t>similar</w:t>
      </w:r>
      <w:r>
        <w:rPr>
          <w:rFonts w:ascii="Times New Roman"/>
          <w:color w:val="000000"/>
          <w:spacing w:val="26"/>
          <w:sz w:val="16"/>
        </w:rPr>
        <w:t xml:space="preserve"> </w:t>
      </w:r>
      <w:r>
        <w:rPr>
          <w:rFonts w:ascii="QMLHOO+CMR8"/>
          <w:color w:val="000000"/>
          <w:sz w:val="16"/>
        </w:rPr>
        <w:t>to</w:t>
      </w:r>
      <w:r>
        <w:rPr>
          <w:rFonts w:ascii="Times New Roman"/>
          <w:color w:val="000000"/>
          <w:spacing w:val="26"/>
          <w:sz w:val="16"/>
        </w:rPr>
        <w:t xml:space="preserve"> </w:t>
      </w:r>
      <w:r>
        <w:rPr>
          <w:rFonts w:ascii="QMLHOO+CMR8"/>
          <w:color w:val="000000"/>
          <w:sz w:val="16"/>
        </w:rPr>
        <w:t>that</w:t>
      </w:r>
      <w:r>
        <w:rPr>
          <w:rFonts w:ascii="Times New Roman"/>
          <w:color w:val="000000"/>
          <w:spacing w:val="26"/>
          <w:sz w:val="16"/>
        </w:rPr>
        <w:t xml:space="preserve"> </w:t>
      </w:r>
      <w:r>
        <w:rPr>
          <w:rFonts w:ascii="QMLHOO+CMR8"/>
          <w:color w:val="000000"/>
          <w:sz w:val="16"/>
        </w:rPr>
        <w:t>for</w:t>
      </w:r>
      <w:r>
        <w:rPr>
          <w:rFonts w:ascii="Times New Roman"/>
          <w:color w:val="000000"/>
          <w:spacing w:val="26"/>
          <w:sz w:val="16"/>
        </w:rPr>
        <w:t xml:space="preserve"> </w:t>
      </w:r>
      <w:r>
        <w:rPr>
          <w:rFonts w:ascii="QMLHOO+CMR8"/>
          <w:color w:val="000000"/>
          <w:sz w:val="16"/>
        </w:rPr>
        <w:t>the</w:t>
      </w:r>
      <w:r>
        <w:rPr>
          <w:rFonts w:ascii="Times New Roman"/>
          <w:color w:val="000000"/>
          <w:spacing w:val="26"/>
          <w:sz w:val="16"/>
        </w:rPr>
        <w:t xml:space="preserve"> </w:t>
      </w:r>
      <w:r>
        <w:rPr>
          <w:rFonts w:ascii="QMLHOO+CMR8"/>
          <w:color w:val="000000"/>
          <w:sz w:val="16"/>
        </w:rPr>
        <w:t>non-treated</w:t>
      </w:r>
      <w:r>
        <w:rPr>
          <w:rFonts w:ascii="Times New Roman"/>
          <w:color w:val="000000"/>
          <w:spacing w:val="26"/>
          <w:sz w:val="16"/>
        </w:rPr>
        <w:t xml:space="preserve"> </w:t>
      </w:r>
      <w:r>
        <w:rPr>
          <w:rFonts w:ascii="QMLHOO+CMR8"/>
          <w:color w:val="000000"/>
          <w:sz w:val="16"/>
        </w:rPr>
        <w:t>households.</w:t>
      </w:r>
      <w:r>
        <w:rPr>
          <w:rFonts w:ascii="Times New Roman"/>
          <w:color w:val="000000"/>
          <w:spacing w:val="64"/>
          <w:sz w:val="16"/>
        </w:rPr>
        <w:t xml:space="preserve"> </w:t>
      </w:r>
      <w:r>
        <w:rPr>
          <w:rFonts w:ascii="QMLHOO+CMR8"/>
          <w:color w:val="000000"/>
          <w:sz w:val="16"/>
        </w:rPr>
        <w:t>Figure</w:t>
      </w:r>
      <w:r>
        <w:rPr>
          <w:rFonts w:ascii="Times New Roman"/>
          <w:color w:val="000000"/>
          <w:spacing w:val="26"/>
          <w:sz w:val="16"/>
        </w:rPr>
        <w:t xml:space="preserve"> </w:t>
      </w:r>
      <w:r>
        <w:rPr>
          <w:rFonts w:ascii="QMLHOO+CMR8"/>
          <w:color w:val="000000"/>
          <w:sz w:val="16"/>
        </w:rPr>
        <w:t>XYZ-1,</w:t>
      </w:r>
      <w:r>
        <w:rPr>
          <w:rFonts w:ascii="Times New Roman"/>
          <w:color w:val="000000"/>
          <w:spacing w:val="28"/>
          <w:sz w:val="16"/>
        </w:rPr>
        <w:t xml:space="preserve"> </w:t>
      </w:r>
      <w:r>
        <w:rPr>
          <w:rFonts w:ascii="QMLHOO+CMR8"/>
          <w:color w:val="000000"/>
          <w:spacing w:val="-1"/>
          <w:sz w:val="16"/>
        </w:rPr>
        <w:t>showing</w:t>
      </w:r>
      <w:r>
        <w:rPr>
          <w:rFonts w:ascii="Times New Roman"/>
          <w:color w:val="000000"/>
          <w:spacing w:val="27"/>
          <w:sz w:val="16"/>
        </w:rPr>
        <w:t xml:space="preserve"> </w:t>
      </w:r>
      <w:r>
        <w:rPr>
          <w:rFonts w:ascii="QMLHOO+CMR8"/>
          <w:color w:val="000000"/>
          <w:spacing w:val="-2"/>
          <w:sz w:val="16"/>
        </w:rPr>
        <w:t>average</w:t>
      </w:r>
    </w:p>
    <w:p w14:paraId="4789356E" w14:textId="77777777" w:rsidR="00CF0253" w:rsidRDefault="00252649">
      <w:pPr>
        <w:spacing w:before="115" w:after="0" w:line="169" w:lineRule="exact"/>
        <w:jc w:val="left"/>
        <w:rPr>
          <w:rFonts w:ascii="Times New Roman"/>
          <w:color w:val="000000"/>
          <w:sz w:val="16"/>
        </w:rPr>
      </w:pPr>
      <w:r>
        <w:rPr>
          <w:rFonts w:ascii="QMLHOO+CMR8"/>
          <w:color w:val="000000"/>
          <w:spacing w:val="-1"/>
          <w:sz w:val="16"/>
        </w:rPr>
        <w:t>within-day</w:t>
      </w:r>
      <w:r>
        <w:rPr>
          <w:rFonts w:ascii="Times New Roman"/>
          <w:color w:val="000000"/>
          <w:spacing w:val="25"/>
          <w:sz w:val="16"/>
        </w:rPr>
        <w:t xml:space="preserve"> </w:t>
      </w:r>
      <w:r>
        <w:rPr>
          <w:rFonts w:ascii="QMLHOO+CMR8"/>
          <w:color w:val="000000"/>
          <w:sz w:val="16"/>
        </w:rPr>
        <w:t>load</w:t>
      </w:r>
      <w:r>
        <w:rPr>
          <w:rFonts w:ascii="Times New Roman"/>
          <w:color w:val="000000"/>
          <w:spacing w:val="24"/>
          <w:sz w:val="16"/>
        </w:rPr>
        <w:t xml:space="preserve"> </w:t>
      </w:r>
      <w:r>
        <w:rPr>
          <w:rFonts w:ascii="QMLHOO+CMR8" w:hAnsi="QMLHOO+CMR8" w:cs="QMLHOO+CMR8"/>
          <w:color w:val="000000"/>
          <w:sz w:val="16"/>
        </w:rPr>
        <w:t>proﬁles</w:t>
      </w:r>
      <w:r>
        <w:rPr>
          <w:rFonts w:ascii="Times New Roman"/>
          <w:color w:val="000000"/>
          <w:spacing w:val="24"/>
          <w:sz w:val="16"/>
        </w:rPr>
        <w:t xml:space="preserve"> </w:t>
      </w:r>
      <w:r>
        <w:rPr>
          <w:rFonts w:ascii="QMLHOO+CMR8"/>
          <w:color w:val="000000"/>
          <w:sz w:val="16"/>
        </w:rPr>
        <w:t>for</w:t>
      </w:r>
      <w:r>
        <w:rPr>
          <w:rFonts w:ascii="Times New Roman"/>
          <w:color w:val="000000"/>
          <w:spacing w:val="24"/>
          <w:sz w:val="16"/>
        </w:rPr>
        <w:t xml:space="preserve"> </w:t>
      </w:r>
      <w:r>
        <w:rPr>
          <w:rFonts w:ascii="QMLHOO+CMR8"/>
          <w:color w:val="000000"/>
          <w:sz w:val="16"/>
        </w:rPr>
        <w:t>the</w:t>
      </w:r>
      <w:r>
        <w:rPr>
          <w:rFonts w:ascii="Times New Roman"/>
          <w:color w:val="000000"/>
          <w:spacing w:val="24"/>
          <w:sz w:val="16"/>
        </w:rPr>
        <w:t xml:space="preserve"> </w:t>
      </w:r>
      <w:r>
        <w:rPr>
          <w:rFonts w:ascii="QMLHOO+CMR8"/>
          <w:color w:val="000000"/>
          <w:spacing w:val="-5"/>
          <w:sz w:val="16"/>
        </w:rPr>
        <w:t>two</w:t>
      </w:r>
      <w:r>
        <w:rPr>
          <w:rFonts w:ascii="Times New Roman"/>
          <w:color w:val="000000"/>
          <w:spacing w:val="29"/>
          <w:sz w:val="16"/>
        </w:rPr>
        <w:t xml:space="preserve"> </w:t>
      </w:r>
      <w:r>
        <w:rPr>
          <w:rFonts w:ascii="QMLHOO+CMR8"/>
          <w:color w:val="000000"/>
          <w:sz w:val="16"/>
        </w:rPr>
        <w:t>groups</w:t>
      </w:r>
      <w:r>
        <w:rPr>
          <w:rFonts w:ascii="Times New Roman"/>
          <w:color w:val="000000"/>
          <w:spacing w:val="24"/>
          <w:sz w:val="16"/>
        </w:rPr>
        <w:t xml:space="preserve"> </w:t>
      </w:r>
      <w:r>
        <w:rPr>
          <w:rFonts w:ascii="QMLHOO+CMR8"/>
          <w:color w:val="000000"/>
          <w:sz w:val="16"/>
        </w:rPr>
        <w:t>during</w:t>
      </w:r>
      <w:r>
        <w:rPr>
          <w:rFonts w:ascii="Times New Roman"/>
          <w:color w:val="000000"/>
          <w:spacing w:val="24"/>
          <w:sz w:val="16"/>
        </w:rPr>
        <w:t xml:space="preserve"> </w:t>
      </w:r>
      <w:r>
        <w:rPr>
          <w:rFonts w:ascii="QMLHOO+CMR8"/>
          <w:color w:val="000000"/>
          <w:sz w:val="16"/>
        </w:rPr>
        <w:t>the</w:t>
      </w:r>
      <w:r>
        <w:rPr>
          <w:rFonts w:ascii="Times New Roman"/>
          <w:color w:val="000000"/>
          <w:spacing w:val="24"/>
          <w:sz w:val="16"/>
        </w:rPr>
        <w:t xml:space="preserve"> </w:t>
      </w:r>
      <w:r>
        <w:rPr>
          <w:rFonts w:ascii="QMLHOO+CMR8"/>
          <w:color w:val="000000"/>
          <w:sz w:val="16"/>
        </w:rPr>
        <w:t>baseline</w:t>
      </w:r>
      <w:r>
        <w:rPr>
          <w:rFonts w:ascii="Times New Roman"/>
          <w:color w:val="000000"/>
          <w:spacing w:val="24"/>
          <w:sz w:val="16"/>
        </w:rPr>
        <w:t xml:space="preserve"> </w:t>
      </w:r>
      <w:r>
        <w:rPr>
          <w:rFonts w:ascii="QMLHOO+CMR8"/>
          <w:color w:val="000000"/>
          <w:spacing w:val="1"/>
          <w:sz w:val="16"/>
        </w:rPr>
        <w:t>period,</w:t>
      </w:r>
      <w:r>
        <w:rPr>
          <w:rFonts w:ascii="Times New Roman"/>
          <w:color w:val="000000"/>
          <w:spacing w:val="25"/>
          <w:sz w:val="16"/>
        </w:rPr>
        <w:t xml:space="preserve"> </w:t>
      </w:r>
      <w:r>
        <w:rPr>
          <w:rFonts w:ascii="QMLHOO+CMR8"/>
          <w:color w:val="000000"/>
          <w:sz w:val="16"/>
        </w:rPr>
        <w:t>supports</w:t>
      </w:r>
      <w:r>
        <w:rPr>
          <w:rFonts w:ascii="Times New Roman"/>
          <w:color w:val="000000"/>
          <w:spacing w:val="24"/>
          <w:sz w:val="16"/>
        </w:rPr>
        <w:t xml:space="preserve"> </w:t>
      </w:r>
      <w:r>
        <w:rPr>
          <w:rFonts w:ascii="QMLHOO+CMR8"/>
          <w:color w:val="000000"/>
          <w:sz w:val="16"/>
        </w:rPr>
        <w:t>the</w:t>
      </w:r>
      <w:r>
        <w:rPr>
          <w:rFonts w:ascii="Times New Roman"/>
          <w:color w:val="000000"/>
          <w:spacing w:val="24"/>
          <w:sz w:val="16"/>
        </w:rPr>
        <w:t xml:space="preserve"> </w:t>
      </w:r>
      <w:r>
        <w:rPr>
          <w:rFonts w:ascii="QMLHOO+CMR8"/>
          <w:color w:val="000000"/>
          <w:spacing w:val="-1"/>
          <w:sz w:val="16"/>
        </w:rPr>
        <w:t>plausibility</w:t>
      </w:r>
      <w:r>
        <w:rPr>
          <w:rFonts w:ascii="Times New Roman"/>
          <w:color w:val="000000"/>
          <w:spacing w:val="25"/>
          <w:sz w:val="16"/>
        </w:rPr>
        <w:t xml:space="preserve"> </w:t>
      </w:r>
      <w:r>
        <w:rPr>
          <w:rFonts w:ascii="QMLHOO+CMR8"/>
          <w:color w:val="000000"/>
          <w:sz w:val="16"/>
        </w:rPr>
        <w:t>of</w:t>
      </w:r>
      <w:r>
        <w:rPr>
          <w:rFonts w:ascii="Times New Roman"/>
          <w:color w:val="000000"/>
          <w:spacing w:val="25"/>
          <w:sz w:val="16"/>
        </w:rPr>
        <w:t xml:space="preserve"> </w:t>
      </w:r>
      <w:r>
        <w:rPr>
          <w:rFonts w:ascii="QMLHOO+CMR8"/>
          <w:color w:val="000000"/>
          <w:sz w:val="16"/>
        </w:rPr>
        <w:t>the</w:t>
      </w:r>
      <w:r>
        <w:rPr>
          <w:rFonts w:ascii="Times New Roman"/>
          <w:color w:val="000000"/>
          <w:spacing w:val="24"/>
          <w:sz w:val="16"/>
        </w:rPr>
        <w:t xml:space="preserve"> </w:t>
      </w:r>
      <w:r>
        <w:rPr>
          <w:rFonts w:ascii="QMLHOO+CMR8"/>
          <w:color w:val="000000"/>
          <w:sz w:val="16"/>
        </w:rPr>
        <w:t>parallel</w:t>
      </w:r>
      <w:r>
        <w:rPr>
          <w:rFonts w:ascii="Times New Roman"/>
          <w:color w:val="000000"/>
          <w:spacing w:val="24"/>
          <w:sz w:val="16"/>
        </w:rPr>
        <w:t xml:space="preserve"> </w:t>
      </w:r>
      <w:r>
        <w:rPr>
          <w:rFonts w:ascii="QMLHOO+CMR8"/>
          <w:color w:val="000000"/>
          <w:sz w:val="16"/>
        </w:rPr>
        <w:t>trend</w:t>
      </w:r>
      <w:r>
        <w:rPr>
          <w:rFonts w:ascii="Times New Roman"/>
          <w:color w:val="000000"/>
          <w:spacing w:val="24"/>
          <w:sz w:val="16"/>
        </w:rPr>
        <w:t xml:space="preserve"> </w:t>
      </w:r>
      <w:r>
        <w:rPr>
          <w:rFonts w:ascii="QMLHOO+CMR8"/>
          <w:color w:val="000000"/>
          <w:sz w:val="16"/>
        </w:rPr>
        <w:t>assumption.</w:t>
      </w:r>
    </w:p>
    <w:p w14:paraId="75D3AABA" w14:textId="77777777" w:rsidR="00CF0253" w:rsidRDefault="00252649">
      <w:pPr>
        <w:spacing w:before="115" w:after="0" w:line="169" w:lineRule="exact"/>
        <w:jc w:val="left"/>
        <w:rPr>
          <w:rFonts w:ascii="Times New Roman"/>
          <w:color w:val="000000"/>
          <w:sz w:val="16"/>
        </w:rPr>
      </w:pPr>
      <w:r>
        <w:rPr>
          <w:rFonts w:ascii="QMLHOO+CMR8"/>
          <w:color w:val="000000"/>
          <w:sz w:val="16"/>
        </w:rPr>
        <w:t>In</w:t>
      </w:r>
      <w:r>
        <w:rPr>
          <w:rFonts w:ascii="Times New Roman"/>
          <w:color w:val="000000"/>
          <w:spacing w:val="17"/>
          <w:sz w:val="16"/>
        </w:rPr>
        <w:t xml:space="preserve"> </w:t>
      </w:r>
      <w:r>
        <w:rPr>
          <w:rFonts w:ascii="QMLHOO+CMR8"/>
          <w:color w:val="000000"/>
          <w:sz w:val="16"/>
        </w:rPr>
        <w:t>addition,</w:t>
      </w:r>
      <w:r>
        <w:rPr>
          <w:rFonts w:ascii="Times New Roman"/>
          <w:color w:val="000000"/>
          <w:spacing w:val="17"/>
          <w:sz w:val="16"/>
        </w:rPr>
        <w:t xml:space="preserve"> </w:t>
      </w:r>
      <w:r>
        <w:rPr>
          <w:rFonts w:ascii="QMLHOO+CMR8"/>
          <w:color w:val="000000"/>
          <w:sz w:val="16"/>
        </w:rPr>
        <w:t>the</w:t>
      </w:r>
      <w:r>
        <w:rPr>
          <w:rFonts w:ascii="Times New Roman"/>
          <w:color w:val="000000"/>
          <w:spacing w:val="17"/>
          <w:sz w:val="16"/>
        </w:rPr>
        <w:t xml:space="preserve"> </w:t>
      </w:r>
      <w:r>
        <w:rPr>
          <w:rFonts w:ascii="QMLHOO+CMR8"/>
          <w:color w:val="000000"/>
          <w:spacing w:val="-1"/>
          <w:sz w:val="16"/>
        </w:rPr>
        <w:t>electricity</w:t>
      </w:r>
      <w:r>
        <w:rPr>
          <w:rFonts w:ascii="Times New Roman"/>
          <w:color w:val="000000"/>
          <w:spacing w:val="17"/>
          <w:sz w:val="16"/>
        </w:rPr>
        <w:t xml:space="preserve"> </w:t>
      </w:r>
      <w:r>
        <w:rPr>
          <w:rFonts w:ascii="QMLHOO+CMR8"/>
          <w:color w:val="000000"/>
          <w:sz w:val="16"/>
        </w:rPr>
        <w:t>consumption</w:t>
      </w:r>
      <w:r>
        <w:rPr>
          <w:rFonts w:ascii="Times New Roman"/>
          <w:color w:val="000000"/>
          <w:spacing w:val="17"/>
          <w:sz w:val="16"/>
        </w:rPr>
        <w:t xml:space="preserve"> </w:t>
      </w:r>
      <w:r>
        <w:rPr>
          <w:rFonts w:ascii="QMLHOO+CMR8" w:hAnsi="QMLHOO+CMR8" w:cs="QMLHOO+CMR8"/>
          <w:color w:val="000000"/>
          <w:sz w:val="16"/>
        </w:rPr>
        <w:t>proﬁle</w:t>
      </w:r>
      <w:r>
        <w:rPr>
          <w:rFonts w:ascii="Times New Roman"/>
          <w:color w:val="000000"/>
          <w:spacing w:val="17"/>
          <w:sz w:val="16"/>
        </w:rPr>
        <w:t xml:space="preserve"> </w:t>
      </w:r>
      <w:r>
        <w:rPr>
          <w:rFonts w:ascii="QMLHOO+CMR8"/>
          <w:color w:val="000000"/>
          <w:sz w:val="16"/>
        </w:rPr>
        <w:t>for</w:t>
      </w:r>
      <w:r>
        <w:rPr>
          <w:rFonts w:ascii="Times New Roman"/>
          <w:color w:val="000000"/>
          <w:spacing w:val="17"/>
          <w:sz w:val="16"/>
        </w:rPr>
        <w:t xml:space="preserve"> </w:t>
      </w:r>
      <w:r>
        <w:rPr>
          <w:rFonts w:ascii="QMLHOO+CMR8"/>
          <w:color w:val="000000"/>
          <w:sz w:val="16"/>
        </w:rPr>
        <w:t>the</w:t>
      </w:r>
      <w:r>
        <w:rPr>
          <w:rFonts w:ascii="Times New Roman"/>
          <w:color w:val="000000"/>
          <w:spacing w:val="17"/>
          <w:sz w:val="16"/>
        </w:rPr>
        <w:t xml:space="preserve"> </w:t>
      </w:r>
      <w:r>
        <w:rPr>
          <w:rFonts w:ascii="QMLHOO+CMR8"/>
          <w:color w:val="000000"/>
          <w:spacing w:val="-1"/>
          <w:sz w:val="16"/>
        </w:rPr>
        <w:t>control</w:t>
      </w:r>
      <w:r>
        <w:rPr>
          <w:rFonts w:ascii="Times New Roman"/>
          <w:color w:val="000000"/>
          <w:spacing w:val="18"/>
          <w:sz w:val="16"/>
        </w:rPr>
        <w:t xml:space="preserve"> </w:t>
      </w:r>
      <w:r>
        <w:rPr>
          <w:rFonts w:ascii="QMLHOO+CMR8"/>
          <w:color w:val="000000"/>
          <w:sz w:val="16"/>
        </w:rPr>
        <w:t>group</w:t>
      </w:r>
      <w:r>
        <w:rPr>
          <w:rFonts w:ascii="Times New Roman"/>
          <w:color w:val="000000"/>
          <w:spacing w:val="17"/>
          <w:sz w:val="16"/>
        </w:rPr>
        <w:t xml:space="preserve"> </w:t>
      </w:r>
      <w:r>
        <w:rPr>
          <w:rFonts w:ascii="QMLHOO+CMR8"/>
          <w:color w:val="000000"/>
          <w:sz w:val="16"/>
        </w:rPr>
        <w:t>illustrated</w:t>
      </w:r>
      <w:r>
        <w:rPr>
          <w:rFonts w:ascii="Times New Roman"/>
          <w:color w:val="000000"/>
          <w:spacing w:val="17"/>
          <w:sz w:val="16"/>
        </w:rPr>
        <w:t xml:space="preserve"> </w:t>
      </w:r>
      <w:r>
        <w:rPr>
          <w:rFonts w:ascii="QMLHOO+CMR8"/>
          <w:color w:val="000000"/>
          <w:sz w:val="16"/>
        </w:rPr>
        <w:t>in</w:t>
      </w:r>
      <w:r>
        <w:rPr>
          <w:rFonts w:ascii="Times New Roman"/>
          <w:color w:val="000000"/>
          <w:spacing w:val="17"/>
          <w:sz w:val="16"/>
        </w:rPr>
        <w:t xml:space="preserve"> </w:t>
      </w:r>
      <w:r>
        <w:rPr>
          <w:rFonts w:ascii="QMLHOO+CMR8"/>
          <w:color w:val="000000"/>
          <w:sz w:val="16"/>
        </w:rPr>
        <w:t>Figure</w:t>
      </w:r>
      <w:r>
        <w:rPr>
          <w:rFonts w:ascii="Times New Roman"/>
          <w:color w:val="000000"/>
          <w:spacing w:val="17"/>
          <w:sz w:val="16"/>
        </w:rPr>
        <w:t xml:space="preserve"> </w:t>
      </w:r>
      <w:r>
        <w:rPr>
          <w:rFonts w:ascii="QMLHOO+CMR8"/>
          <w:color w:val="000000"/>
          <w:sz w:val="16"/>
        </w:rPr>
        <w:t>XYZ-2,</w:t>
      </w:r>
      <w:r>
        <w:rPr>
          <w:rFonts w:ascii="Times New Roman"/>
          <w:color w:val="000000"/>
          <w:spacing w:val="17"/>
          <w:sz w:val="16"/>
        </w:rPr>
        <w:t xml:space="preserve"> </w:t>
      </w:r>
      <w:r>
        <w:rPr>
          <w:rFonts w:ascii="QMLHOO+CMR8"/>
          <w:color w:val="000000"/>
          <w:spacing w:val="-1"/>
          <w:sz w:val="16"/>
        </w:rPr>
        <w:t>which</w:t>
      </w:r>
      <w:r>
        <w:rPr>
          <w:rFonts w:ascii="Times New Roman"/>
          <w:color w:val="000000"/>
          <w:spacing w:val="18"/>
          <w:sz w:val="16"/>
        </w:rPr>
        <w:t xml:space="preserve"> </w:t>
      </w:r>
      <w:r>
        <w:rPr>
          <w:rFonts w:ascii="QMLHOO+CMR8"/>
          <w:color w:val="000000"/>
          <w:sz w:val="16"/>
        </w:rPr>
        <w:t>smoothly</w:t>
      </w:r>
      <w:r>
        <w:rPr>
          <w:rFonts w:ascii="Times New Roman"/>
          <w:color w:val="000000"/>
          <w:spacing w:val="16"/>
          <w:sz w:val="16"/>
        </w:rPr>
        <w:t xml:space="preserve"> </w:t>
      </w:r>
      <w:r>
        <w:rPr>
          <w:rFonts w:ascii="QMLHOO+CMR8"/>
          <w:color w:val="000000"/>
          <w:spacing w:val="-2"/>
          <w:sz w:val="16"/>
        </w:rPr>
        <w:t>evolved</w:t>
      </w:r>
      <w:r>
        <w:rPr>
          <w:rFonts w:ascii="Times New Roman"/>
          <w:color w:val="000000"/>
          <w:spacing w:val="18"/>
          <w:sz w:val="16"/>
        </w:rPr>
        <w:t xml:space="preserve"> </w:t>
      </w:r>
      <w:r>
        <w:rPr>
          <w:rFonts w:ascii="QMLHOO+CMR8"/>
          <w:color w:val="000000"/>
          <w:spacing w:val="-3"/>
          <w:sz w:val="16"/>
        </w:rPr>
        <w:t>over</w:t>
      </w:r>
      <w:r>
        <w:rPr>
          <w:rFonts w:ascii="Times New Roman"/>
          <w:color w:val="000000"/>
          <w:spacing w:val="20"/>
          <w:sz w:val="16"/>
        </w:rPr>
        <w:t xml:space="preserve"> </w:t>
      </w:r>
      <w:r>
        <w:rPr>
          <w:rFonts w:ascii="QMLHOO+CMR8"/>
          <w:color w:val="000000"/>
          <w:sz w:val="16"/>
        </w:rPr>
        <w:t>the</w:t>
      </w:r>
    </w:p>
    <w:p w14:paraId="5449A5BE" w14:textId="77777777" w:rsidR="00CF0253" w:rsidRDefault="00252649">
      <w:pPr>
        <w:spacing w:before="115" w:after="0" w:line="169" w:lineRule="exact"/>
        <w:jc w:val="left"/>
        <w:rPr>
          <w:rFonts w:ascii="Times New Roman"/>
          <w:color w:val="000000"/>
          <w:sz w:val="16"/>
        </w:rPr>
      </w:pPr>
      <w:r>
        <w:rPr>
          <w:rFonts w:ascii="QMLHOO+CMR8"/>
          <w:color w:val="000000"/>
          <w:spacing w:val="-1"/>
          <w:sz w:val="16"/>
        </w:rPr>
        <w:t>entire</w:t>
      </w:r>
      <w:r>
        <w:rPr>
          <w:rFonts w:ascii="Times New Roman"/>
          <w:color w:val="000000"/>
          <w:spacing w:val="25"/>
          <w:sz w:val="16"/>
        </w:rPr>
        <w:t xml:space="preserve"> </w:t>
      </w:r>
      <w:r>
        <w:rPr>
          <w:rFonts w:ascii="QMLHOO+CMR8"/>
          <w:color w:val="000000"/>
          <w:sz w:val="16"/>
        </w:rPr>
        <w:t>experiment</w:t>
      </w:r>
      <w:r>
        <w:rPr>
          <w:rFonts w:ascii="Times New Roman"/>
          <w:color w:val="000000"/>
          <w:spacing w:val="24"/>
          <w:sz w:val="16"/>
        </w:rPr>
        <w:t xml:space="preserve"> </w:t>
      </w:r>
      <w:r>
        <w:rPr>
          <w:rFonts w:ascii="QMLHOO+CMR8"/>
          <w:color w:val="000000"/>
          <w:spacing w:val="2"/>
          <w:sz w:val="16"/>
        </w:rPr>
        <w:t>period</w:t>
      </w:r>
      <w:r>
        <w:rPr>
          <w:rFonts w:ascii="Times New Roman"/>
          <w:color w:val="000000"/>
          <w:spacing w:val="22"/>
          <w:sz w:val="16"/>
        </w:rPr>
        <w:t xml:space="preserve"> </w:t>
      </w:r>
      <w:r>
        <w:rPr>
          <w:rFonts w:ascii="QMLHOO+CMR8"/>
          <w:color w:val="000000"/>
          <w:sz w:val="16"/>
        </w:rPr>
        <w:t>although</w:t>
      </w:r>
      <w:r>
        <w:rPr>
          <w:rFonts w:ascii="Times New Roman"/>
          <w:color w:val="000000"/>
          <w:spacing w:val="24"/>
          <w:sz w:val="16"/>
        </w:rPr>
        <w:t xml:space="preserve"> </w:t>
      </w:r>
      <w:r>
        <w:rPr>
          <w:rFonts w:ascii="QMLHOO+CMR8"/>
          <w:color w:val="000000"/>
          <w:spacing w:val="-1"/>
          <w:sz w:val="16"/>
        </w:rPr>
        <w:t>heavily</w:t>
      </w:r>
      <w:r>
        <w:rPr>
          <w:rFonts w:ascii="Times New Roman"/>
          <w:color w:val="000000"/>
          <w:spacing w:val="24"/>
          <w:sz w:val="16"/>
        </w:rPr>
        <w:t xml:space="preserve"> </w:t>
      </w:r>
      <w:r>
        <w:rPr>
          <w:rFonts w:ascii="QMLHOO+CMR8" w:hAnsi="QMLHOO+CMR8" w:cs="QMLHOO+CMR8"/>
          <w:color w:val="000000"/>
          <w:sz w:val="16"/>
        </w:rPr>
        <w:t>ﬂuctuated</w:t>
      </w:r>
      <w:r>
        <w:rPr>
          <w:rFonts w:ascii="Times New Roman"/>
          <w:color w:val="000000"/>
          <w:spacing w:val="24"/>
          <w:sz w:val="16"/>
        </w:rPr>
        <w:t xml:space="preserve"> </w:t>
      </w:r>
      <w:r>
        <w:rPr>
          <w:rFonts w:ascii="QMLHOO+CMR8"/>
          <w:color w:val="000000"/>
          <w:spacing w:val="-3"/>
          <w:sz w:val="16"/>
        </w:rPr>
        <w:t>daily,</w:t>
      </w:r>
      <w:r>
        <w:rPr>
          <w:rFonts w:ascii="Times New Roman"/>
          <w:color w:val="000000"/>
          <w:spacing w:val="28"/>
          <w:sz w:val="16"/>
        </w:rPr>
        <w:t xml:space="preserve"> </w:t>
      </w:r>
      <w:r>
        <w:rPr>
          <w:rFonts w:ascii="QMLHOO+CMR8"/>
          <w:color w:val="000000"/>
          <w:sz w:val="16"/>
        </w:rPr>
        <w:t>suggests</w:t>
      </w:r>
      <w:r>
        <w:rPr>
          <w:rFonts w:ascii="Times New Roman"/>
          <w:color w:val="000000"/>
          <w:spacing w:val="24"/>
          <w:sz w:val="16"/>
        </w:rPr>
        <w:t xml:space="preserve"> </w:t>
      </w:r>
      <w:r>
        <w:rPr>
          <w:rFonts w:ascii="QMLHOO+CMR8"/>
          <w:color w:val="000000"/>
          <w:sz w:val="16"/>
        </w:rPr>
        <w:t>its</w:t>
      </w:r>
      <w:r>
        <w:rPr>
          <w:rFonts w:ascii="Times New Roman"/>
          <w:color w:val="000000"/>
          <w:spacing w:val="24"/>
          <w:sz w:val="16"/>
        </w:rPr>
        <w:t xml:space="preserve"> </w:t>
      </w:r>
      <w:r>
        <w:rPr>
          <w:rFonts w:ascii="QMLHOO+CMR8"/>
          <w:color w:val="000000"/>
          <w:sz w:val="16"/>
        </w:rPr>
        <w:t>high</w:t>
      </w:r>
      <w:r>
        <w:rPr>
          <w:rFonts w:ascii="Times New Roman"/>
          <w:color w:val="000000"/>
          <w:spacing w:val="24"/>
          <w:sz w:val="16"/>
        </w:rPr>
        <w:t xml:space="preserve"> </w:t>
      </w:r>
      <w:r>
        <w:rPr>
          <w:rFonts w:ascii="QMLHOO+CMR8"/>
          <w:color w:val="000000"/>
          <w:spacing w:val="-1"/>
          <w:sz w:val="16"/>
        </w:rPr>
        <w:t>reliability</w:t>
      </w:r>
      <w:r>
        <w:rPr>
          <w:rFonts w:ascii="Times New Roman"/>
          <w:color w:val="000000"/>
          <w:spacing w:val="24"/>
          <w:sz w:val="16"/>
        </w:rPr>
        <w:t xml:space="preserve"> </w:t>
      </w:r>
      <w:r>
        <w:rPr>
          <w:rFonts w:ascii="QMLHOO+CMR8"/>
          <w:color w:val="000000"/>
          <w:sz w:val="16"/>
        </w:rPr>
        <w:t>as</w:t>
      </w:r>
      <w:r>
        <w:rPr>
          <w:rFonts w:ascii="Times New Roman"/>
          <w:color w:val="000000"/>
          <w:spacing w:val="24"/>
          <w:sz w:val="16"/>
        </w:rPr>
        <w:t xml:space="preserve"> </w:t>
      </w:r>
      <w:r>
        <w:rPr>
          <w:rFonts w:ascii="QMLHOO+CMR8"/>
          <w:color w:val="000000"/>
          <w:sz w:val="16"/>
        </w:rPr>
        <w:t>a</w:t>
      </w:r>
      <w:r>
        <w:rPr>
          <w:rFonts w:ascii="Times New Roman"/>
          <w:color w:val="000000"/>
          <w:spacing w:val="23"/>
          <w:sz w:val="16"/>
        </w:rPr>
        <w:t xml:space="preserve"> </w:t>
      </w:r>
      <w:r>
        <w:rPr>
          <w:rFonts w:ascii="QMLHOO+CMR8"/>
          <w:color w:val="000000"/>
          <w:spacing w:val="-1"/>
          <w:sz w:val="16"/>
        </w:rPr>
        <w:t>counterfactual</w:t>
      </w:r>
      <w:r>
        <w:rPr>
          <w:rFonts w:ascii="Times New Roman"/>
          <w:color w:val="000000"/>
          <w:spacing w:val="24"/>
          <w:sz w:val="16"/>
        </w:rPr>
        <w:t xml:space="preserve"> </w:t>
      </w:r>
      <w:r>
        <w:rPr>
          <w:rFonts w:ascii="QMLHOO+CMR8"/>
          <w:color w:val="000000"/>
          <w:sz w:val="16"/>
        </w:rPr>
        <w:t>under</w:t>
      </w:r>
      <w:r>
        <w:rPr>
          <w:rFonts w:ascii="Times New Roman"/>
          <w:color w:val="000000"/>
          <w:spacing w:val="24"/>
          <w:sz w:val="16"/>
        </w:rPr>
        <w:t xml:space="preserve"> </w:t>
      </w:r>
      <w:r>
        <w:rPr>
          <w:rFonts w:ascii="QMLHOO+CMR8"/>
          <w:color w:val="000000"/>
          <w:sz w:val="16"/>
        </w:rPr>
        <w:t>the</w:t>
      </w:r>
      <w:r>
        <w:rPr>
          <w:rFonts w:ascii="Times New Roman"/>
          <w:color w:val="000000"/>
          <w:spacing w:val="24"/>
          <w:sz w:val="16"/>
        </w:rPr>
        <w:t xml:space="preserve"> </w:t>
      </w:r>
      <w:r>
        <w:rPr>
          <w:rFonts w:ascii="QMLHOO+CMR8"/>
          <w:color w:val="000000"/>
          <w:sz w:val="16"/>
        </w:rPr>
        <w:t>assumption.</w:t>
      </w:r>
    </w:p>
    <w:p w14:paraId="286853C0" w14:textId="77777777" w:rsidR="00CF0253" w:rsidRDefault="00252649">
      <w:pPr>
        <w:spacing w:before="115" w:after="0" w:line="169" w:lineRule="exact"/>
        <w:jc w:val="left"/>
        <w:rPr>
          <w:rFonts w:ascii="Times New Roman"/>
          <w:color w:val="000000"/>
          <w:sz w:val="16"/>
        </w:rPr>
      </w:pPr>
      <w:r>
        <w:rPr>
          <w:rFonts w:ascii="QMLHOO+CMR8"/>
          <w:color w:val="000000"/>
          <w:sz w:val="16"/>
        </w:rPr>
        <w:t>The</w:t>
      </w:r>
      <w:r>
        <w:rPr>
          <w:rFonts w:ascii="Times New Roman"/>
          <w:color w:val="000000"/>
          <w:spacing w:val="13"/>
          <w:sz w:val="16"/>
        </w:rPr>
        <w:t xml:space="preserve"> </w:t>
      </w:r>
      <w:r>
        <w:rPr>
          <w:rFonts w:ascii="QMLHOO+CMR8"/>
          <w:color w:val="000000"/>
          <w:sz w:val="16"/>
        </w:rPr>
        <w:t>assumption</w:t>
      </w:r>
      <w:r>
        <w:rPr>
          <w:rFonts w:ascii="Times New Roman"/>
          <w:color w:val="000000"/>
          <w:spacing w:val="14"/>
          <w:sz w:val="16"/>
        </w:rPr>
        <w:t xml:space="preserve"> </w:t>
      </w:r>
      <w:r>
        <w:rPr>
          <w:rFonts w:ascii="QMLHOO+CMR8"/>
          <w:color w:val="000000"/>
          <w:sz w:val="16"/>
        </w:rPr>
        <w:t>of</w:t>
      </w:r>
      <w:r>
        <w:rPr>
          <w:rFonts w:ascii="Times New Roman"/>
          <w:color w:val="000000"/>
          <w:spacing w:val="14"/>
          <w:sz w:val="16"/>
        </w:rPr>
        <w:t xml:space="preserve"> </w:t>
      </w:r>
      <w:r>
        <w:rPr>
          <w:rFonts w:ascii="QMLHOO+CMR8"/>
          <w:color w:val="000000"/>
          <w:sz w:val="16"/>
        </w:rPr>
        <w:t>common</w:t>
      </w:r>
      <w:r>
        <w:rPr>
          <w:rFonts w:ascii="Times New Roman"/>
          <w:color w:val="000000"/>
          <w:spacing w:val="13"/>
          <w:sz w:val="16"/>
        </w:rPr>
        <w:t xml:space="preserve"> </w:t>
      </w:r>
      <w:r>
        <w:rPr>
          <w:rFonts w:ascii="QMLHOO+CMR8"/>
          <w:color w:val="000000"/>
          <w:sz w:val="16"/>
        </w:rPr>
        <w:t>temporal</w:t>
      </w:r>
      <w:r>
        <w:rPr>
          <w:rFonts w:ascii="Times New Roman"/>
          <w:color w:val="000000"/>
          <w:spacing w:val="13"/>
          <w:sz w:val="16"/>
        </w:rPr>
        <w:t xml:space="preserve"> </w:t>
      </w:r>
      <w:r>
        <w:rPr>
          <w:rFonts w:ascii="QMLHOO+CMR8"/>
          <w:color w:val="000000"/>
          <w:sz w:val="16"/>
        </w:rPr>
        <w:t>shocks</w:t>
      </w:r>
      <w:r>
        <w:rPr>
          <w:rFonts w:ascii="Times New Roman"/>
          <w:color w:val="000000"/>
          <w:spacing w:val="13"/>
          <w:sz w:val="16"/>
        </w:rPr>
        <w:t xml:space="preserve"> </w:t>
      </w:r>
      <w:r>
        <w:rPr>
          <w:rFonts w:ascii="QMLHOO+CMR8"/>
          <w:color w:val="000000"/>
          <w:sz w:val="16"/>
        </w:rPr>
        <w:t>is</w:t>
      </w:r>
      <w:r>
        <w:rPr>
          <w:rFonts w:ascii="Times New Roman"/>
          <w:color w:val="000000"/>
          <w:spacing w:val="13"/>
          <w:sz w:val="16"/>
        </w:rPr>
        <w:t xml:space="preserve"> </w:t>
      </w:r>
      <w:r>
        <w:rPr>
          <w:rFonts w:ascii="QMLHOO+CMR8"/>
          <w:color w:val="000000"/>
          <w:sz w:val="16"/>
        </w:rPr>
        <w:t>the</w:t>
      </w:r>
      <w:r>
        <w:rPr>
          <w:rFonts w:ascii="Times New Roman"/>
          <w:color w:val="000000"/>
          <w:spacing w:val="14"/>
          <w:sz w:val="16"/>
        </w:rPr>
        <w:t xml:space="preserve"> </w:t>
      </w:r>
      <w:r>
        <w:rPr>
          <w:rFonts w:ascii="QMLHOO+CMR8"/>
          <w:color w:val="000000"/>
          <w:sz w:val="16"/>
        </w:rPr>
        <w:t>second</w:t>
      </w:r>
      <w:r>
        <w:rPr>
          <w:rFonts w:ascii="Times New Roman"/>
          <w:color w:val="000000"/>
          <w:spacing w:val="13"/>
          <w:sz w:val="16"/>
        </w:rPr>
        <w:t xml:space="preserve"> </w:t>
      </w:r>
      <w:r>
        <w:rPr>
          <w:rFonts w:ascii="QMLHOO+CMR8"/>
          <w:color w:val="000000"/>
          <w:spacing w:val="-1"/>
          <w:sz w:val="16"/>
        </w:rPr>
        <w:t>identifying</w:t>
      </w:r>
      <w:r>
        <w:rPr>
          <w:rFonts w:ascii="Times New Roman"/>
          <w:color w:val="000000"/>
          <w:spacing w:val="14"/>
          <w:sz w:val="16"/>
        </w:rPr>
        <w:t xml:space="preserve"> </w:t>
      </w:r>
      <w:r>
        <w:rPr>
          <w:rFonts w:ascii="QMLHOO+CMR8"/>
          <w:color w:val="000000"/>
          <w:sz w:val="16"/>
        </w:rPr>
        <w:t>assumption</w:t>
      </w:r>
      <w:r>
        <w:rPr>
          <w:rFonts w:ascii="Times New Roman"/>
          <w:color w:val="000000"/>
          <w:spacing w:val="13"/>
          <w:sz w:val="16"/>
        </w:rPr>
        <w:t xml:space="preserve"> </w:t>
      </w:r>
      <w:r>
        <w:rPr>
          <w:rFonts w:ascii="QMLHOO+CMR8"/>
          <w:color w:val="000000"/>
          <w:sz w:val="16"/>
        </w:rPr>
        <w:t>necessary</w:t>
      </w:r>
      <w:r>
        <w:rPr>
          <w:rFonts w:ascii="Times New Roman"/>
          <w:color w:val="000000"/>
          <w:spacing w:val="13"/>
          <w:sz w:val="16"/>
        </w:rPr>
        <w:t xml:space="preserve"> </w:t>
      </w:r>
      <w:r>
        <w:rPr>
          <w:rFonts w:ascii="QMLHOO+CMR8"/>
          <w:color w:val="000000"/>
          <w:sz w:val="16"/>
        </w:rPr>
        <w:t>for</w:t>
      </w:r>
      <w:r>
        <w:rPr>
          <w:rFonts w:ascii="Times New Roman"/>
          <w:color w:val="000000"/>
          <w:spacing w:val="13"/>
          <w:sz w:val="16"/>
        </w:rPr>
        <w:t xml:space="preserve"> </w:t>
      </w:r>
      <w:r>
        <w:rPr>
          <w:rFonts w:ascii="QMLHOO+CMR8"/>
          <w:color w:val="000000"/>
          <w:sz w:val="16"/>
        </w:rPr>
        <w:t>the</w:t>
      </w:r>
      <w:r>
        <w:rPr>
          <w:rFonts w:ascii="Times New Roman"/>
          <w:color w:val="000000"/>
          <w:spacing w:val="14"/>
          <w:sz w:val="16"/>
        </w:rPr>
        <w:t xml:space="preserve"> </w:t>
      </w:r>
      <w:r>
        <w:rPr>
          <w:rFonts w:ascii="QMLHOO+CMR8"/>
          <w:color w:val="000000"/>
          <w:spacing w:val="-1"/>
          <w:sz w:val="16"/>
        </w:rPr>
        <w:t>plausibility</w:t>
      </w:r>
      <w:r>
        <w:rPr>
          <w:rFonts w:ascii="Times New Roman"/>
          <w:color w:val="000000"/>
          <w:spacing w:val="14"/>
          <w:sz w:val="16"/>
        </w:rPr>
        <w:t xml:space="preserve"> </w:t>
      </w:r>
      <w:r>
        <w:rPr>
          <w:rFonts w:ascii="QMLHOO+CMR8"/>
          <w:color w:val="000000"/>
          <w:sz w:val="16"/>
        </w:rPr>
        <w:t>of</w:t>
      </w:r>
      <w:r>
        <w:rPr>
          <w:rFonts w:ascii="Times New Roman"/>
          <w:color w:val="000000"/>
          <w:spacing w:val="14"/>
          <w:sz w:val="16"/>
        </w:rPr>
        <w:t xml:space="preserve"> </w:t>
      </w:r>
      <w:r>
        <w:rPr>
          <w:rFonts w:ascii="QMLHOO+CMR8"/>
          <w:color w:val="000000"/>
          <w:sz w:val="16"/>
        </w:rPr>
        <w:t>the</w:t>
      </w:r>
      <w:r>
        <w:rPr>
          <w:rFonts w:ascii="Times New Roman"/>
          <w:color w:val="000000"/>
          <w:spacing w:val="13"/>
          <w:sz w:val="16"/>
        </w:rPr>
        <w:t xml:space="preserve"> </w:t>
      </w:r>
      <w:r>
        <w:rPr>
          <w:rFonts w:ascii="QMLHOO+CMR8" w:hAnsi="QMLHOO+CMR8" w:cs="QMLHOO+CMR8"/>
          <w:color w:val="000000"/>
          <w:spacing w:val="-1"/>
          <w:sz w:val="16"/>
        </w:rPr>
        <w:t>identiﬁcation</w:t>
      </w:r>
    </w:p>
    <w:p w14:paraId="4561AB8A" w14:textId="77777777" w:rsidR="00CF0253" w:rsidRDefault="00252649">
      <w:pPr>
        <w:spacing w:before="115" w:after="0" w:line="169" w:lineRule="exact"/>
        <w:jc w:val="left"/>
        <w:rPr>
          <w:rFonts w:ascii="Times New Roman"/>
          <w:color w:val="000000"/>
          <w:sz w:val="16"/>
        </w:rPr>
      </w:pPr>
      <w:r>
        <w:rPr>
          <w:rFonts w:ascii="QMLHOO+CMR8"/>
          <w:color w:val="000000"/>
          <w:sz w:val="16"/>
        </w:rPr>
        <w:t>strategy</w:t>
      </w:r>
      <w:r>
        <w:rPr>
          <w:rFonts w:ascii="Times New Roman"/>
          <w:color w:val="000000"/>
          <w:spacing w:val="20"/>
          <w:sz w:val="16"/>
        </w:rPr>
        <w:t xml:space="preserve"> </w:t>
      </w:r>
      <w:r>
        <w:rPr>
          <w:rFonts w:ascii="QMLHOO+CMR8"/>
          <w:color w:val="000000"/>
          <w:spacing w:val="-1"/>
          <w:sz w:val="16"/>
        </w:rPr>
        <w:t>employed.</w:t>
      </w:r>
      <w:r>
        <w:rPr>
          <w:rFonts w:ascii="Times New Roman"/>
          <w:color w:val="000000"/>
          <w:spacing w:val="46"/>
          <w:sz w:val="16"/>
        </w:rPr>
        <w:t xml:space="preserve"> </w:t>
      </w:r>
      <w:r>
        <w:rPr>
          <w:rFonts w:ascii="QMLHOO+CMR8"/>
          <w:color w:val="000000"/>
          <w:sz w:val="16"/>
        </w:rPr>
        <w:t>This</w:t>
      </w:r>
      <w:r>
        <w:rPr>
          <w:rFonts w:ascii="Times New Roman"/>
          <w:color w:val="000000"/>
          <w:spacing w:val="20"/>
          <w:sz w:val="16"/>
        </w:rPr>
        <w:t xml:space="preserve"> </w:t>
      </w:r>
      <w:r>
        <w:rPr>
          <w:rFonts w:ascii="QMLHOO+CMR8"/>
          <w:color w:val="000000"/>
          <w:sz w:val="16"/>
        </w:rPr>
        <w:t>assumption</w:t>
      </w:r>
      <w:r>
        <w:rPr>
          <w:rFonts w:ascii="Times New Roman"/>
          <w:color w:val="000000"/>
          <w:spacing w:val="20"/>
          <w:sz w:val="16"/>
        </w:rPr>
        <w:t xml:space="preserve"> </w:t>
      </w:r>
      <w:r>
        <w:rPr>
          <w:rFonts w:ascii="QMLHOO+CMR8"/>
          <w:color w:val="000000"/>
          <w:sz w:val="16"/>
        </w:rPr>
        <w:t>implies</w:t>
      </w:r>
      <w:r>
        <w:rPr>
          <w:rFonts w:ascii="Times New Roman"/>
          <w:color w:val="000000"/>
          <w:spacing w:val="20"/>
          <w:sz w:val="16"/>
        </w:rPr>
        <w:t xml:space="preserve"> </w:t>
      </w:r>
      <w:r>
        <w:rPr>
          <w:rFonts w:ascii="QMLHOO+CMR8"/>
          <w:color w:val="000000"/>
          <w:sz w:val="16"/>
        </w:rPr>
        <w:t>that</w:t>
      </w:r>
      <w:r>
        <w:rPr>
          <w:rFonts w:ascii="Times New Roman"/>
          <w:color w:val="000000"/>
          <w:spacing w:val="20"/>
          <w:sz w:val="16"/>
        </w:rPr>
        <w:t xml:space="preserve"> </w:t>
      </w:r>
      <w:r>
        <w:rPr>
          <w:rFonts w:ascii="QMLHOO+CMR8"/>
          <w:color w:val="000000"/>
          <w:sz w:val="16"/>
        </w:rPr>
        <w:t>a</w:t>
      </w:r>
      <w:r>
        <w:rPr>
          <w:rFonts w:ascii="Times New Roman"/>
          <w:color w:val="000000"/>
          <w:spacing w:val="19"/>
          <w:sz w:val="16"/>
        </w:rPr>
        <w:t xml:space="preserve"> </w:t>
      </w:r>
      <w:r>
        <w:rPr>
          <w:rFonts w:ascii="QMLHOO+CMR8"/>
          <w:color w:val="000000"/>
          <w:spacing w:val="-1"/>
          <w:sz w:val="16"/>
        </w:rPr>
        <w:t>treatment-status-irrelevant</w:t>
      </w:r>
      <w:r>
        <w:rPr>
          <w:rFonts w:ascii="Times New Roman"/>
          <w:color w:val="000000"/>
          <w:spacing w:val="21"/>
          <w:sz w:val="16"/>
        </w:rPr>
        <w:t xml:space="preserve"> </w:t>
      </w:r>
      <w:r>
        <w:rPr>
          <w:rFonts w:ascii="QMLHOO+CMR8"/>
          <w:color w:val="000000"/>
          <w:sz w:val="16"/>
        </w:rPr>
        <w:t>unexpected</w:t>
      </w:r>
      <w:r>
        <w:rPr>
          <w:rFonts w:ascii="Times New Roman"/>
          <w:color w:val="000000"/>
          <w:spacing w:val="19"/>
          <w:sz w:val="16"/>
        </w:rPr>
        <w:t xml:space="preserve"> </w:t>
      </w:r>
      <w:r>
        <w:rPr>
          <w:rFonts w:ascii="QMLHOO+CMR8"/>
          <w:color w:val="000000"/>
          <w:spacing w:val="-3"/>
          <w:sz w:val="16"/>
        </w:rPr>
        <w:t>event</w:t>
      </w:r>
      <w:r>
        <w:rPr>
          <w:rFonts w:ascii="Times New Roman"/>
          <w:color w:val="000000"/>
          <w:spacing w:val="22"/>
          <w:sz w:val="16"/>
        </w:rPr>
        <w:t xml:space="preserve"> </w:t>
      </w:r>
      <w:r>
        <w:rPr>
          <w:rFonts w:ascii="QMLHOO+CMR8"/>
          <w:color w:val="000000"/>
          <w:sz w:val="16"/>
        </w:rPr>
        <w:t>occurring</w:t>
      </w:r>
      <w:r>
        <w:rPr>
          <w:rFonts w:ascii="Times New Roman"/>
          <w:color w:val="000000"/>
          <w:spacing w:val="19"/>
          <w:sz w:val="16"/>
        </w:rPr>
        <w:t xml:space="preserve"> </w:t>
      </w:r>
      <w:r>
        <w:rPr>
          <w:rFonts w:ascii="QMLHOO+CMR8"/>
          <w:color w:val="000000"/>
          <w:sz w:val="16"/>
        </w:rPr>
        <w:t>at</w:t>
      </w:r>
      <w:r>
        <w:rPr>
          <w:rFonts w:ascii="Times New Roman"/>
          <w:color w:val="000000"/>
          <w:spacing w:val="20"/>
          <w:sz w:val="16"/>
        </w:rPr>
        <w:t xml:space="preserve"> </w:t>
      </w:r>
      <w:r>
        <w:rPr>
          <w:rFonts w:ascii="QMLHOO+CMR8"/>
          <w:color w:val="000000"/>
          <w:sz w:val="16"/>
        </w:rPr>
        <w:t>the</w:t>
      </w:r>
      <w:r>
        <w:rPr>
          <w:rFonts w:ascii="Times New Roman"/>
          <w:color w:val="000000"/>
          <w:spacing w:val="20"/>
          <w:sz w:val="16"/>
        </w:rPr>
        <w:t xml:space="preserve"> </w:t>
      </w:r>
      <w:r>
        <w:rPr>
          <w:rFonts w:ascii="QMLHOO+CMR8"/>
          <w:color w:val="000000"/>
          <w:sz w:val="16"/>
        </w:rPr>
        <w:t>same</w:t>
      </w:r>
      <w:r>
        <w:rPr>
          <w:rFonts w:ascii="Times New Roman"/>
          <w:color w:val="000000"/>
          <w:spacing w:val="20"/>
          <w:sz w:val="16"/>
        </w:rPr>
        <w:t xml:space="preserve"> </w:t>
      </w:r>
      <w:r>
        <w:rPr>
          <w:rFonts w:ascii="QMLHOO+CMR8"/>
          <w:color w:val="000000"/>
          <w:sz w:val="16"/>
        </w:rPr>
        <w:t>time</w:t>
      </w:r>
      <w:r>
        <w:rPr>
          <w:rFonts w:ascii="Times New Roman"/>
          <w:color w:val="000000"/>
          <w:spacing w:val="20"/>
          <w:sz w:val="16"/>
        </w:rPr>
        <w:t xml:space="preserve"> </w:t>
      </w:r>
      <w:r>
        <w:rPr>
          <w:rFonts w:ascii="QMLHOO+CMR8"/>
          <w:color w:val="000000"/>
          <w:sz w:val="16"/>
        </w:rPr>
        <w:t>as</w:t>
      </w:r>
      <w:r>
        <w:rPr>
          <w:rFonts w:ascii="Times New Roman"/>
          <w:color w:val="000000"/>
          <w:spacing w:val="20"/>
          <w:sz w:val="16"/>
        </w:rPr>
        <w:t xml:space="preserve"> </w:t>
      </w:r>
      <w:r>
        <w:rPr>
          <w:rFonts w:ascii="QMLHOO+CMR8"/>
          <w:color w:val="000000"/>
          <w:sz w:val="16"/>
        </w:rPr>
        <w:t>or</w:t>
      </w:r>
    </w:p>
    <w:p w14:paraId="4EFEAF37" w14:textId="77777777" w:rsidR="00CF0253" w:rsidRDefault="00252649">
      <w:pPr>
        <w:spacing w:before="115" w:after="0" w:line="169" w:lineRule="exact"/>
        <w:jc w:val="left"/>
        <w:rPr>
          <w:rFonts w:ascii="Times New Roman"/>
          <w:color w:val="000000"/>
          <w:sz w:val="16"/>
        </w:rPr>
      </w:pPr>
      <w:r>
        <w:rPr>
          <w:rFonts w:ascii="QMLHOO+CMR8"/>
          <w:color w:val="000000"/>
          <w:spacing w:val="-1"/>
          <w:sz w:val="16"/>
        </w:rPr>
        <w:t>following</w:t>
      </w:r>
      <w:r>
        <w:rPr>
          <w:rFonts w:ascii="Times New Roman"/>
          <w:color w:val="000000"/>
          <w:spacing w:val="17"/>
          <w:sz w:val="16"/>
        </w:rPr>
        <w:t xml:space="preserve"> </w:t>
      </w:r>
      <w:r>
        <w:rPr>
          <w:rFonts w:ascii="QMLHOO+CMR8"/>
          <w:color w:val="000000"/>
          <w:sz w:val="16"/>
        </w:rPr>
        <w:t>the</w:t>
      </w:r>
      <w:r>
        <w:rPr>
          <w:rFonts w:ascii="Times New Roman"/>
          <w:color w:val="000000"/>
          <w:spacing w:val="17"/>
          <w:sz w:val="16"/>
        </w:rPr>
        <w:t xml:space="preserve"> </w:t>
      </w:r>
      <w:r>
        <w:rPr>
          <w:rFonts w:ascii="QMLHOO+CMR8"/>
          <w:color w:val="000000"/>
          <w:spacing w:val="-1"/>
          <w:sz w:val="16"/>
        </w:rPr>
        <w:t>deployment</w:t>
      </w:r>
      <w:r>
        <w:rPr>
          <w:rFonts w:ascii="Times New Roman"/>
          <w:color w:val="000000"/>
          <w:spacing w:val="18"/>
          <w:sz w:val="16"/>
        </w:rPr>
        <w:t xml:space="preserve"> </w:t>
      </w:r>
      <w:r>
        <w:rPr>
          <w:rFonts w:ascii="QMLHOO+CMR8"/>
          <w:color w:val="000000"/>
          <w:sz w:val="16"/>
        </w:rPr>
        <w:t>of</w:t>
      </w:r>
      <w:r>
        <w:rPr>
          <w:rFonts w:ascii="Times New Roman"/>
          <w:color w:val="000000"/>
          <w:spacing w:val="17"/>
          <w:sz w:val="16"/>
        </w:rPr>
        <w:t xml:space="preserve"> </w:t>
      </w:r>
      <w:r>
        <w:rPr>
          <w:rFonts w:ascii="QMLHOO+CMR8"/>
          <w:color w:val="000000"/>
          <w:sz w:val="16"/>
        </w:rPr>
        <w:t>the</w:t>
      </w:r>
      <w:r>
        <w:rPr>
          <w:rFonts w:ascii="Times New Roman"/>
          <w:color w:val="000000"/>
          <w:spacing w:val="17"/>
          <w:sz w:val="16"/>
        </w:rPr>
        <w:t xml:space="preserve"> </w:t>
      </w:r>
      <w:r>
        <w:rPr>
          <w:rFonts w:ascii="QMLHOO+CMR8"/>
          <w:color w:val="000000"/>
          <w:sz w:val="16"/>
        </w:rPr>
        <w:t>dynamic</w:t>
      </w:r>
      <w:r>
        <w:rPr>
          <w:rFonts w:ascii="Times New Roman"/>
          <w:color w:val="000000"/>
          <w:spacing w:val="17"/>
          <w:sz w:val="16"/>
        </w:rPr>
        <w:t xml:space="preserve"> </w:t>
      </w:r>
      <w:r>
        <w:rPr>
          <w:rFonts w:ascii="QMLHOO+CMR8"/>
          <w:color w:val="000000"/>
          <w:sz w:val="16"/>
        </w:rPr>
        <w:t>prices</w:t>
      </w:r>
      <w:r>
        <w:rPr>
          <w:rFonts w:ascii="Times New Roman"/>
          <w:color w:val="000000"/>
          <w:spacing w:val="17"/>
          <w:sz w:val="16"/>
        </w:rPr>
        <w:t xml:space="preserve"> </w:t>
      </w:r>
      <w:r>
        <w:rPr>
          <w:rFonts w:ascii="QMLHOO+CMR8"/>
          <w:color w:val="000000"/>
          <w:sz w:val="16"/>
        </w:rPr>
        <w:t>should</w:t>
      </w:r>
      <w:r>
        <w:rPr>
          <w:rFonts w:ascii="Times New Roman"/>
          <w:color w:val="000000"/>
          <w:spacing w:val="17"/>
          <w:sz w:val="16"/>
        </w:rPr>
        <w:t xml:space="preserve"> </w:t>
      </w:r>
      <w:r>
        <w:rPr>
          <w:rFonts w:ascii="QMLHOO+CMR8"/>
          <w:color w:val="000000"/>
          <w:spacing w:val="-3"/>
          <w:sz w:val="16"/>
        </w:rPr>
        <w:t>have</w:t>
      </w:r>
      <w:r>
        <w:rPr>
          <w:rFonts w:ascii="Times New Roman"/>
          <w:color w:val="000000"/>
          <w:spacing w:val="20"/>
          <w:sz w:val="16"/>
        </w:rPr>
        <w:t xml:space="preserve"> </w:t>
      </w:r>
      <w:r>
        <w:rPr>
          <w:rFonts w:ascii="QMLHOO+CMR8"/>
          <w:color w:val="000000"/>
          <w:sz w:val="16"/>
        </w:rPr>
        <w:t>the</w:t>
      </w:r>
      <w:r>
        <w:rPr>
          <w:rFonts w:ascii="Times New Roman"/>
          <w:color w:val="000000"/>
          <w:spacing w:val="16"/>
          <w:sz w:val="16"/>
        </w:rPr>
        <w:t xml:space="preserve"> </w:t>
      </w:r>
      <w:r>
        <w:rPr>
          <w:rFonts w:ascii="QMLHOO+CMR8"/>
          <w:color w:val="000000"/>
          <w:sz w:val="16"/>
        </w:rPr>
        <w:t>same</w:t>
      </w:r>
      <w:r>
        <w:rPr>
          <w:rFonts w:ascii="Times New Roman"/>
          <w:color w:val="000000"/>
          <w:spacing w:val="17"/>
          <w:sz w:val="16"/>
        </w:rPr>
        <w:t xml:space="preserve"> </w:t>
      </w:r>
      <w:r>
        <w:rPr>
          <w:rFonts w:ascii="QMLHOO+CMR8"/>
          <w:color w:val="000000"/>
          <w:sz w:val="16"/>
        </w:rPr>
        <w:t>impact</w:t>
      </w:r>
      <w:r>
        <w:rPr>
          <w:rFonts w:ascii="Times New Roman"/>
          <w:color w:val="000000"/>
          <w:spacing w:val="17"/>
          <w:sz w:val="16"/>
        </w:rPr>
        <w:t xml:space="preserve"> </w:t>
      </w:r>
      <w:r>
        <w:rPr>
          <w:rFonts w:ascii="QMLHOO+CMR8"/>
          <w:color w:val="000000"/>
          <w:sz w:val="16"/>
        </w:rPr>
        <w:t>on</w:t>
      </w:r>
      <w:r>
        <w:rPr>
          <w:rFonts w:ascii="Times New Roman"/>
          <w:color w:val="000000"/>
          <w:spacing w:val="17"/>
          <w:sz w:val="16"/>
        </w:rPr>
        <w:t xml:space="preserve"> </w:t>
      </w:r>
      <w:r>
        <w:rPr>
          <w:rFonts w:ascii="QMLHOO+CMR8"/>
          <w:color w:val="000000"/>
          <w:spacing w:val="1"/>
          <w:sz w:val="16"/>
        </w:rPr>
        <w:t>both</w:t>
      </w:r>
      <w:r>
        <w:rPr>
          <w:rFonts w:ascii="Times New Roman"/>
          <w:color w:val="000000"/>
          <w:spacing w:val="15"/>
          <w:sz w:val="16"/>
        </w:rPr>
        <w:t xml:space="preserve"> </w:t>
      </w:r>
      <w:r>
        <w:rPr>
          <w:rFonts w:ascii="QMLHOO+CMR8"/>
          <w:color w:val="000000"/>
          <w:sz w:val="16"/>
        </w:rPr>
        <w:t>the</w:t>
      </w:r>
      <w:r>
        <w:rPr>
          <w:rFonts w:ascii="Times New Roman"/>
          <w:color w:val="000000"/>
          <w:spacing w:val="17"/>
          <w:sz w:val="16"/>
        </w:rPr>
        <w:t xml:space="preserve"> </w:t>
      </w:r>
      <w:r>
        <w:rPr>
          <w:rFonts w:ascii="QMLHOO+CMR8"/>
          <w:color w:val="000000"/>
          <w:spacing w:val="-1"/>
          <w:sz w:val="16"/>
        </w:rPr>
        <w:t>control</w:t>
      </w:r>
      <w:r>
        <w:rPr>
          <w:rFonts w:ascii="Times New Roman"/>
          <w:color w:val="000000"/>
          <w:spacing w:val="17"/>
          <w:sz w:val="16"/>
        </w:rPr>
        <w:t xml:space="preserve"> </w:t>
      </w:r>
      <w:r>
        <w:rPr>
          <w:rFonts w:ascii="QMLHOO+CMR8"/>
          <w:color w:val="000000"/>
          <w:sz w:val="16"/>
        </w:rPr>
        <w:t>and</w:t>
      </w:r>
      <w:r>
        <w:rPr>
          <w:rFonts w:ascii="Times New Roman"/>
          <w:color w:val="000000"/>
          <w:spacing w:val="17"/>
          <w:sz w:val="16"/>
        </w:rPr>
        <w:t xml:space="preserve"> </w:t>
      </w:r>
      <w:r>
        <w:rPr>
          <w:rFonts w:ascii="QMLHOO+CMR8"/>
          <w:color w:val="000000"/>
          <w:spacing w:val="-1"/>
          <w:sz w:val="16"/>
        </w:rPr>
        <w:t>treatment</w:t>
      </w:r>
      <w:r>
        <w:rPr>
          <w:rFonts w:ascii="Times New Roman"/>
          <w:color w:val="000000"/>
          <w:spacing w:val="17"/>
          <w:sz w:val="16"/>
        </w:rPr>
        <w:t xml:space="preserve"> </w:t>
      </w:r>
      <w:r>
        <w:rPr>
          <w:rFonts w:ascii="QMLHOO+CMR8"/>
          <w:color w:val="000000"/>
          <w:sz w:val="16"/>
        </w:rPr>
        <w:t>groups.</w:t>
      </w:r>
      <w:r>
        <w:rPr>
          <w:rFonts w:ascii="Times New Roman"/>
          <w:color w:val="000000"/>
          <w:spacing w:val="36"/>
          <w:sz w:val="16"/>
        </w:rPr>
        <w:t xml:space="preserve"> </w:t>
      </w:r>
      <w:r>
        <w:rPr>
          <w:rFonts w:ascii="QMLHOO+CMR8"/>
          <w:color w:val="000000"/>
          <w:sz w:val="16"/>
        </w:rPr>
        <w:t>Although</w:t>
      </w:r>
    </w:p>
    <w:p w14:paraId="1B94A1E8" w14:textId="77777777" w:rsidR="00CF0253" w:rsidRDefault="00252649">
      <w:pPr>
        <w:spacing w:before="115" w:after="0" w:line="169" w:lineRule="exact"/>
        <w:jc w:val="left"/>
        <w:rPr>
          <w:rFonts w:ascii="Times New Roman"/>
          <w:color w:val="000000"/>
          <w:sz w:val="16"/>
        </w:rPr>
      </w:pPr>
      <w:r>
        <w:rPr>
          <w:rFonts w:ascii="QMLHOO+CMR8"/>
          <w:color w:val="000000"/>
          <w:sz w:val="16"/>
        </w:rPr>
        <w:t>the</w:t>
      </w:r>
      <w:r>
        <w:rPr>
          <w:rFonts w:ascii="Times New Roman"/>
          <w:color w:val="000000"/>
          <w:spacing w:val="38"/>
          <w:sz w:val="16"/>
        </w:rPr>
        <w:t xml:space="preserve"> </w:t>
      </w:r>
      <w:r>
        <w:rPr>
          <w:rFonts w:ascii="QMLHOO+CMR8"/>
          <w:color w:val="000000"/>
          <w:sz w:val="16"/>
        </w:rPr>
        <w:t>common</w:t>
      </w:r>
      <w:r>
        <w:rPr>
          <w:rFonts w:ascii="Times New Roman"/>
          <w:color w:val="000000"/>
          <w:spacing w:val="38"/>
          <w:sz w:val="16"/>
        </w:rPr>
        <w:t xml:space="preserve"> </w:t>
      </w:r>
      <w:r>
        <w:rPr>
          <w:rFonts w:ascii="QMLHOO+CMR8"/>
          <w:color w:val="000000"/>
          <w:sz w:val="16"/>
        </w:rPr>
        <w:t>shocks</w:t>
      </w:r>
      <w:r>
        <w:rPr>
          <w:rFonts w:ascii="Times New Roman"/>
          <w:color w:val="000000"/>
          <w:spacing w:val="38"/>
          <w:sz w:val="16"/>
        </w:rPr>
        <w:t xml:space="preserve"> </w:t>
      </w:r>
      <w:r>
        <w:rPr>
          <w:rFonts w:ascii="QMLHOO+CMR8"/>
          <w:color w:val="000000"/>
          <w:sz w:val="16"/>
        </w:rPr>
        <w:t>assumption</w:t>
      </w:r>
      <w:r>
        <w:rPr>
          <w:rFonts w:ascii="Times New Roman"/>
          <w:color w:val="000000"/>
          <w:spacing w:val="38"/>
          <w:sz w:val="16"/>
        </w:rPr>
        <w:t xml:space="preserve"> </w:t>
      </w:r>
      <w:r>
        <w:rPr>
          <w:rFonts w:ascii="QMLHOO+CMR8"/>
          <w:color w:val="000000"/>
          <w:sz w:val="16"/>
        </w:rPr>
        <w:t>cannot</w:t>
      </w:r>
      <w:r>
        <w:rPr>
          <w:rFonts w:ascii="Times New Roman"/>
          <w:color w:val="000000"/>
          <w:spacing w:val="38"/>
          <w:sz w:val="16"/>
        </w:rPr>
        <w:t xml:space="preserve"> </w:t>
      </w:r>
      <w:r>
        <w:rPr>
          <w:rFonts w:ascii="QMLHOO+CMR8"/>
          <w:color w:val="000000"/>
          <w:spacing w:val="4"/>
          <w:sz w:val="16"/>
        </w:rPr>
        <w:t>be</w:t>
      </w:r>
      <w:r>
        <w:rPr>
          <w:rFonts w:ascii="Times New Roman"/>
          <w:color w:val="000000"/>
          <w:spacing w:val="34"/>
          <w:sz w:val="16"/>
        </w:rPr>
        <w:t xml:space="preserve"> </w:t>
      </w:r>
      <w:r>
        <w:rPr>
          <w:rFonts w:ascii="QMLHOO+CMR8"/>
          <w:color w:val="000000"/>
          <w:sz w:val="16"/>
        </w:rPr>
        <w:t>tested</w:t>
      </w:r>
      <w:r>
        <w:rPr>
          <w:rFonts w:ascii="Times New Roman"/>
          <w:color w:val="000000"/>
          <w:spacing w:val="38"/>
          <w:sz w:val="16"/>
        </w:rPr>
        <w:t xml:space="preserve"> </w:t>
      </w:r>
      <w:r>
        <w:rPr>
          <w:rFonts w:ascii="QMLHOO+CMR8"/>
          <w:color w:val="000000"/>
          <w:spacing w:val="-2"/>
          <w:sz w:val="16"/>
        </w:rPr>
        <w:t>directly,</w:t>
      </w:r>
      <w:r>
        <w:rPr>
          <w:rFonts w:ascii="Times New Roman"/>
          <w:color w:val="000000"/>
          <w:spacing w:val="45"/>
          <w:sz w:val="16"/>
        </w:rPr>
        <w:t xml:space="preserve"> </w:t>
      </w:r>
      <w:r>
        <w:rPr>
          <w:rFonts w:ascii="QMLHOO+CMR8"/>
          <w:color w:val="000000"/>
          <w:sz w:val="16"/>
        </w:rPr>
        <w:t>the</w:t>
      </w:r>
      <w:r>
        <w:rPr>
          <w:rFonts w:ascii="Times New Roman"/>
          <w:color w:val="000000"/>
          <w:spacing w:val="38"/>
          <w:sz w:val="16"/>
        </w:rPr>
        <w:t xml:space="preserve"> </w:t>
      </w:r>
      <w:r>
        <w:rPr>
          <w:rFonts w:ascii="QMLHOO+CMR8"/>
          <w:color w:val="000000"/>
          <w:sz w:val="16"/>
        </w:rPr>
        <w:t>similar</w:t>
      </w:r>
      <w:r>
        <w:rPr>
          <w:rFonts w:ascii="Times New Roman"/>
          <w:color w:val="000000"/>
          <w:spacing w:val="38"/>
          <w:sz w:val="16"/>
        </w:rPr>
        <w:t xml:space="preserve"> </w:t>
      </w:r>
      <w:r>
        <w:rPr>
          <w:rFonts w:ascii="QMLHOO+CMR8"/>
          <w:color w:val="000000"/>
          <w:sz w:val="16"/>
        </w:rPr>
        <w:t>trends</w:t>
      </w:r>
      <w:r>
        <w:rPr>
          <w:rFonts w:ascii="Times New Roman"/>
          <w:color w:val="000000"/>
          <w:spacing w:val="38"/>
          <w:sz w:val="16"/>
        </w:rPr>
        <w:t xml:space="preserve"> </w:t>
      </w:r>
      <w:r>
        <w:rPr>
          <w:rFonts w:ascii="QMLHOO+CMR8"/>
          <w:color w:val="000000"/>
          <w:sz w:val="16"/>
        </w:rPr>
        <w:t>in</w:t>
      </w:r>
      <w:r>
        <w:rPr>
          <w:rFonts w:ascii="Times New Roman"/>
          <w:color w:val="000000"/>
          <w:spacing w:val="38"/>
          <w:sz w:val="16"/>
        </w:rPr>
        <w:t xml:space="preserve"> </w:t>
      </w:r>
      <w:r>
        <w:rPr>
          <w:rFonts w:ascii="QMLHOO+CMR8"/>
          <w:color w:val="000000"/>
          <w:spacing w:val="-1"/>
          <w:sz w:val="16"/>
        </w:rPr>
        <w:t>electricity</w:t>
      </w:r>
      <w:r>
        <w:rPr>
          <w:rFonts w:ascii="Times New Roman"/>
          <w:color w:val="000000"/>
          <w:spacing w:val="39"/>
          <w:sz w:val="16"/>
        </w:rPr>
        <w:t xml:space="preserve"> </w:t>
      </w:r>
      <w:r>
        <w:rPr>
          <w:rFonts w:ascii="QMLHOO+CMR8"/>
          <w:color w:val="000000"/>
          <w:sz w:val="16"/>
        </w:rPr>
        <w:t>demand</w:t>
      </w:r>
      <w:r>
        <w:rPr>
          <w:rFonts w:ascii="Times New Roman"/>
          <w:color w:val="000000"/>
          <w:spacing w:val="38"/>
          <w:sz w:val="16"/>
        </w:rPr>
        <w:t xml:space="preserve"> </w:t>
      </w:r>
      <w:r>
        <w:rPr>
          <w:rFonts w:ascii="QMLHOO+CMR8" w:hAnsi="QMLHOO+CMR8" w:cs="QMLHOO+CMR8"/>
          <w:color w:val="000000"/>
          <w:sz w:val="16"/>
        </w:rPr>
        <w:t>proﬁles</w:t>
      </w:r>
      <w:r>
        <w:rPr>
          <w:rFonts w:ascii="Times New Roman"/>
          <w:color w:val="000000"/>
          <w:spacing w:val="38"/>
          <w:sz w:val="16"/>
        </w:rPr>
        <w:t xml:space="preserve"> </w:t>
      </w:r>
      <w:r>
        <w:rPr>
          <w:rFonts w:ascii="QMLHOO+CMR8"/>
          <w:color w:val="000000"/>
          <w:sz w:val="16"/>
        </w:rPr>
        <w:t>for</w:t>
      </w:r>
      <w:r>
        <w:rPr>
          <w:rFonts w:ascii="Times New Roman"/>
          <w:color w:val="000000"/>
          <w:spacing w:val="38"/>
          <w:sz w:val="16"/>
        </w:rPr>
        <w:t xml:space="preserve"> </w:t>
      </w:r>
      <w:r>
        <w:rPr>
          <w:rFonts w:ascii="QMLHOO+CMR8"/>
          <w:color w:val="000000"/>
          <w:sz w:val="16"/>
        </w:rPr>
        <w:t>the</w:t>
      </w:r>
      <w:r>
        <w:rPr>
          <w:rFonts w:ascii="Times New Roman"/>
          <w:color w:val="000000"/>
          <w:spacing w:val="38"/>
          <w:sz w:val="16"/>
        </w:rPr>
        <w:t xml:space="preserve"> </w:t>
      </w:r>
      <w:r>
        <w:rPr>
          <w:rFonts w:ascii="QMLHOO+CMR8"/>
          <w:color w:val="000000"/>
          <w:spacing w:val="-1"/>
          <w:sz w:val="16"/>
        </w:rPr>
        <w:t>control</w:t>
      </w:r>
      <w:r>
        <w:rPr>
          <w:rFonts w:ascii="Times New Roman"/>
          <w:color w:val="000000"/>
          <w:spacing w:val="39"/>
          <w:sz w:val="16"/>
        </w:rPr>
        <w:t xml:space="preserve"> </w:t>
      </w:r>
      <w:r>
        <w:rPr>
          <w:rFonts w:ascii="QMLHOO+CMR8"/>
          <w:color w:val="000000"/>
          <w:sz w:val="16"/>
        </w:rPr>
        <w:t>and</w:t>
      </w:r>
    </w:p>
    <w:p w14:paraId="3013FB5A" w14:textId="77777777" w:rsidR="00CF0253" w:rsidRDefault="00252649">
      <w:pPr>
        <w:spacing w:before="115" w:after="0" w:line="169" w:lineRule="exact"/>
        <w:jc w:val="left"/>
        <w:rPr>
          <w:rFonts w:ascii="Times New Roman"/>
          <w:color w:val="000000"/>
          <w:sz w:val="16"/>
        </w:rPr>
      </w:pPr>
      <w:r>
        <w:rPr>
          <w:rFonts w:ascii="QMLHOO+CMR8"/>
          <w:color w:val="000000"/>
          <w:spacing w:val="-1"/>
          <w:sz w:val="16"/>
        </w:rPr>
        <w:t>treatment</w:t>
      </w:r>
      <w:r>
        <w:rPr>
          <w:rFonts w:ascii="Times New Roman"/>
          <w:color w:val="000000"/>
          <w:spacing w:val="15"/>
          <w:sz w:val="16"/>
        </w:rPr>
        <w:t xml:space="preserve"> </w:t>
      </w:r>
      <w:r>
        <w:rPr>
          <w:rFonts w:ascii="QMLHOO+CMR8"/>
          <w:color w:val="000000"/>
          <w:sz w:val="16"/>
        </w:rPr>
        <w:t>groups</w:t>
      </w:r>
      <w:r>
        <w:rPr>
          <w:rFonts w:ascii="Times New Roman"/>
          <w:color w:val="000000"/>
          <w:spacing w:val="14"/>
          <w:sz w:val="16"/>
        </w:rPr>
        <w:t xml:space="preserve"> </w:t>
      </w:r>
      <w:r>
        <w:rPr>
          <w:rFonts w:ascii="QMLHOO+CMR8"/>
          <w:color w:val="000000"/>
          <w:spacing w:val="-1"/>
          <w:sz w:val="16"/>
        </w:rPr>
        <w:t>shown</w:t>
      </w:r>
      <w:r>
        <w:rPr>
          <w:rFonts w:ascii="Times New Roman"/>
          <w:color w:val="000000"/>
          <w:spacing w:val="15"/>
          <w:sz w:val="16"/>
        </w:rPr>
        <w:t xml:space="preserve"> </w:t>
      </w:r>
      <w:r>
        <w:rPr>
          <w:rFonts w:ascii="QMLHOO+CMR8"/>
          <w:color w:val="000000"/>
          <w:sz w:val="16"/>
        </w:rPr>
        <w:t>in</w:t>
      </w:r>
      <w:r>
        <w:rPr>
          <w:rFonts w:ascii="Times New Roman"/>
          <w:color w:val="000000"/>
          <w:spacing w:val="14"/>
          <w:sz w:val="16"/>
        </w:rPr>
        <w:t xml:space="preserve"> </w:t>
      </w:r>
      <w:r>
        <w:rPr>
          <w:rFonts w:ascii="QMLHOO+CMR8"/>
          <w:color w:val="000000"/>
          <w:sz w:val="16"/>
        </w:rPr>
        <w:t>Figure</w:t>
      </w:r>
      <w:r>
        <w:rPr>
          <w:rFonts w:ascii="Times New Roman"/>
          <w:color w:val="000000"/>
          <w:spacing w:val="14"/>
          <w:sz w:val="16"/>
        </w:rPr>
        <w:t xml:space="preserve"> </w:t>
      </w:r>
      <w:r>
        <w:rPr>
          <w:rFonts w:ascii="QMLHOO+CMR8"/>
          <w:color w:val="000000"/>
          <w:sz w:val="16"/>
        </w:rPr>
        <w:t>XYZ-2</w:t>
      </w:r>
      <w:r>
        <w:rPr>
          <w:rFonts w:ascii="Times New Roman"/>
          <w:color w:val="000000"/>
          <w:spacing w:val="14"/>
          <w:sz w:val="16"/>
        </w:rPr>
        <w:t xml:space="preserve"> </w:t>
      </w:r>
      <w:r>
        <w:rPr>
          <w:rFonts w:ascii="QMLHOO+CMR8"/>
          <w:color w:val="000000"/>
          <w:sz w:val="16"/>
        </w:rPr>
        <w:t>support</w:t>
      </w:r>
      <w:r>
        <w:rPr>
          <w:rFonts w:ascii="Times New Roman"/>
          <w:color w:val="000000"/>
          <w:spacing w:val="13"/>
          <w:sz w:val="16"/>
        </w:rPr>
        <w:t xml:space="preserve"> </w:t>
      </w:r>
      <w:r>
        <w:rPr>
          <w:rFonts w:ascii="QMLHOO+CMR8"/>
          <w:color w:val="000000"/>
          <w:sz w:val="16"/>
        </w:rPr>
        <w:t>the</w:t>
      </w:r>
      <w:r>
        <w:rPr>
          <w:rFonts w:ascii="Times New Roman"/>
          <w:color w:val="000000"/>
          <w:spacing w:val="14"/>
          <w:sz w:val="16"/>
        </w:rPr>
        <w:t xml:space="preserve"> </w:t>
      </w:r>
      <w:r>
        <w:rPr>
          <w:rFonts w:ascii="QMLHOO+CMR8"/>
          <w:color w:val="000000"/>
          <w:sz w:val="16"/>
        </w:rPr>
        <w:t>assumption</w:t>
      </w:r>
      <w:r>
        <w:rPr>
          <w:rFonts w:ascii="Times New Roman"/>
          <w:color w:val="000000"/>
          <w:spacing w:val="14"/>
          <w:sz w:val="16"/>
        </w:rPr>
        <w:t xml:space="preserve"> </w:t>
      </w:r>
      <w:r>
        <w:rPr>
          <w:rFonts w:ascii="QMLHOO+CMR8"/>
          <w:color w:val="000000"/>
          <w:sz w:val="16"/>
        </w:rPr>
        <w:t>required</w:t>
      </w:r>
      <w:r>
        <w:rPr>
          <w:rFonts w:ascii="Times New Roman"/>
          <w:color w:val="000000"/>
          <w:spacing w:val="14"/>
          <w:sz w:val="16"/>
        </w:rPr>
        <w:t xml:space="preserve"> </w:t>
      </w:r>
      <w:r>
        <w:rPr>
          <w:rFonts w:ascii="QMLHOO+CMR8"/>
          <w:color w:val="000000"/>
          <w:sz w:val="16"/>
        </w:rPr>
        <w:t>for</w:t>
      </w:r>
      <w:r>
        <w:rPr>
          <w:rFonts w:ascii="Times New Roman"/>
          <w:color w:val="000000"/>
          <w:spacing w:val="14"/>
          <w:sz w:val="16"/>
        </w:rPr>
        <w:t xml:space="preserve"> </w:t>
      </w:r>
      <w:r>
        <w:rPr>
          <w:rFonts w:ascii="QMLHOO+CMR8"/>
          <w:color w:val="000000"/>
          <w:sz w:val="16"/>
        </w:rPr>
        <w:t>the</w:t>
      </w:r>
      <w:r>
        <w:rPr>
          <w:rFonts w:ascii="Times New Roman"/>
          <w:color w:val="000000"/>
          <w:spacing w:val="14"/>
          <w:sz w:val="16"/>
        </w:rPr>
        <w:t xml:space="preserve"> </w:t>
      </w:r>
      <w:r>
        <w:rPr>
          <w:rFonts w:ascii="QMLHOO+CMR8"/>
          <w:color w:val="000000"/>
          <w:sz w:val="16"/>
        </w:rPr>
        <w:t>DID</w:t>
      </w:r>
      <w:r>
        <w:rPr>
          <w:rFonts w:ascii="Times New Roman"/>
          <w:color w:val="000000"/>
          <w:spacing w:val="14"/>
          <w:sz w:val="16"/>
        </w:rPr>
        <w:t xml:space="preserve"> </w:t>
      </w:r>
      <w:r>
        <w:rPr>
          <w:rFonts w:ascii="QMLHOO+CMR8"/>
          <w:color w:val="000000"/>
          <w:spacing w:val="-1"/>
          <w:sz w:val="16"/>
        </w:rPr>
        <w:t>approach.</w:t>
      </w:r>
      <w:r>
        <w:rPr>
          <w:rFonts w:ascii="Times New Roman"/>
          <w:color w:val="000000"/>
          <w:spacing w:val="35"/>
          <w:sz w:val="16"/>
        </w:rPr>
        <w:t xml:space="preserve"> </w:t>
      </w:r>
      <w:r>
        <w:rPr>
          <w:rFonts w:ascii="QMLHOO+CMR8"/>
          <w:color w:val="000000"/>
          <w:sz w:val="16"/>
        </w:rPr>
        <w:t>Third,</w:t>
      </w:r>
      <w:r>
        <w:rPr>
          <w:rFonts w:ascii="Times New Roman"/>
          <w:color w:val="000000"/>
          <w:spacing w:val="15"/>
          <w:sz w:val="16"/>
        </w:rPr>
        <w:t xml:space="preserve"> </w:t>
      </w:r>
      <w:r>
        <w:rPr>
          <w:rFonts w:ascii="QMLHOO+CMR8"/>
          <w:color w:val="000000"/>
          <w:sz w:val="16"/>
        </w:rPr>
        <w:t>the</w:t>
      </w:r>
      <w:r>
        <w:rPr>
          <w:rFonts w:ascii="Times New Roman"/>
          <w:color w:val="000000"/>
          <w:spacing w:val="14"/>
          <w:sz w:val="16"/>
        </w:rPr>
        <w:t xml:space="preserve"> </w:t>
      </w:r>
      <w:r>
        <w:rPr>
          <w:rFonts w:ascii="QMLHOO+CMR8"/>
          <w:color w:val="000000"/>
          <w:sz w:val="16"/>
        </w:rPr>
        <w:t>stable</w:t>
      </w:r>
      <w:r>
        <w:rPr>
          <w:rFonts w:ascii="Times New Roman"/>
          <w:color w:val="000000"/>
          <w:spacing w:val="14"/>
          <w:sz w:val="16"/>
        </w:rPr>
        <w:t xml:space="preserve"> </w:t>
      </w:r>
      <w:r>
        <w:rPr>
          <w:rFonts w:ascii="QMLHOO+CMR8"/>
          <w:color w:val="000000"/>
          <w:sz w:val="16"/>
        </w:rPr>
        <w:t>unit</w:t>
      </w:r>
      <w:r>
        <w:rPr>
          <w:rFonts w:ascii="Times New Roman"/>
          <w:color w:val="000000"/>
          <w:spacing w:val="14"/>
          <w:sz w:val="16"/>
        </w:rPr>
        <w:t xml:space="preserve"> </w:t>
      </w:r>
      <w:r>
        <w:rPr>
          <w:rFonts w:ascii="QMLHOO+CMR8"/>
          <w:color w:val="000000"/>
          <w:spacing w:val="-1"/>
          <w:sz w:val="16"/>
        </w:rPr>
        <w:t>treatment</w:t>
      </w:r>
    </w:p>
    <w:p w14:paraId="099E7CC5" w14:textId="77777777" w:rsidR="00CF0253" w:rsidRDefault="00252649">
      <w:pPr>
        <w:spacing w:before="115" w:after="0" w:line="169" w:lineRule="exact"/>
        <w:jc w:val="left"/>
        <w:rPr>
          <w:rFonts w:ascii="Times New Roman"/>
          <w:color w:val="000000"/>
          <w:sz w:val="16"/>
        </w:rPr>
      </w:pPr>
      <w:r>
        <w:rPr>
          <w:rFonts w:ascii="QMLHOO+CMR8"/>
          <w:color w:val="000000"/>
          <w:spacing w:val="-3"/>
          <w:sz w:val="16"/>
        </w:rPr>
        <w:t>value</w:t>
      </w:r>
      <w:r>
        <w:rPr>
          <w:rFonts w:ascii="Times New Roman"/>
          <w:color w:val="000000"/>
          <w:spacing w:val="32"/>
          <w:sz w:val="16"/>
        </w:rPr>
        <w:t xml:space="preserve"> </w:t>
      </w:r>
      <w:r>
        <w:rPr>
          <w:rFonts w:ascii="QMLHOO+CMR8"/>
          <w:color w:val="000000"/>
          <w:sz w:val="16"/>
        </w:rPr>
        <w:t>assumption</w:t>
      </w:r>
      <w:r>
        <w:rPr>
          <w:rFonts w:ascii="Times New Roman"/>
          <w:color w:val="000000"/>
          <w:spacing w:val="30"/>
          <w:sz w:val="16"/>
        </w:rPr>
        <w:t xml:space="preserve"> </w:t>
      </w:r>
      <w:r>
        <w:rPr>
          <w:rFonts w:ascii="QMLHOO+CMR8"/>
          <w:color w:val="000000"/>
          <w:spacing w:val="-3"/>
          <w:sz w:val="16"/>
        </w:rPr>
        <w:t>(SUTVA)</w:t>
      </w:r>
      <w:r>
        <w:rPr>
          <w:rFonts w:ascii="Times New Roman"/>
          <w:color w:val="000000"/>
          <w:spacing w:val="33"/>
          <w:sz w:val="16"/>
        </w:rPr>
        <w:t xml:space="preserve"> </w:t>
      </w:r>
      <w:r>
        <w:rPr>
          <w:rFonts w:ascii="QMLHOO+CMR8"/>
          <w:color w:val="000000"/>
          <w:spacing w:val="-2"/>
          <w:sz w:val="16"/>
        </w:rPr>
        <w:t>must</w:t>
      </w:r>
      <w:r>
        <w:rPr>
          <w:rFonts w:ascii="Times New Roman"/>
          <w:color w:val="000000"/>
          <w:spacing w:val="32"/>
          <w:sz w:val="16"/>
        </w:rPr>
        <w:t xml:space="preserve"> </w:t>
      </w:r>
      <w:r>
        <w:rPr>
          <w:rFonts w:ascii="QMLHOO+CMR8"/>
          <w:color w:val="000000"/>
          <w:sz w:val="16"/>
        </w:rPr>
        <w:t>hold</w:t>
      </w:r>
      <w:r>
        <w:rPr>
          <w:rFonts w:ascii="Times New Roman"/>
          <w:color w:val="000000"/>
          <w:spacing w:val="30"/>
          <w:sz w:val="16"/>
        </w:rPr>
        <w:t xml:space="preserve"> </w:t>
      </w:r>
      <w:r>
        <w:rPr>
          <w:rFonts w:ascii="QMLHOO+CMR8"/>
          <w:color w:val="000000"/>
          <w:spacing w:val="1"/>
          <w:sz w:val="16"/>
        </w:rPr>
        <w:t>too.</w:t>
      </w:r>
      <w:r>
        <w:rPr>
          <w:rFonts w:ascii="Times New Roman"/>
          <w:color w:val="000000"/>
          <w:spacing w:val="74"/>
          <w:sz w:val="16"/>
        </w:rPr>
        <w:t xml:space="preserve"> </w:t>
      </w:r>
      <w:r>
        <w:rPr>
          <w:rFonts w:ascii="QMLHOO+CMR8"/>
          <w:color w:val="000000"/>
          <w:sz w:val="16"/>
        </w:rPr>
        <w:t>The</w:t>
      </w:r>
      <w:r>
        <w:rPr>
          <w:rFonts w:ascii="Times New Roman"/>
          <w:color w:val="000000"/>
          <w:spacing w:val="30"/>
          <w:sz w:val="16"/>
        </w:rPr>
        <w:t xml:space="preserve"> </w:t>
      </w:r>
      <w:r>
        <w:rPr>
          <w:rFonts w:ascii="QMLHOO+CMR8"/>
          <w:color w:val="000000"/>
          <w:spacing w:val="-5"/>
          <w:sz w:val="16"/>
        </w:rPr>
        <w:t>SUTVA</w:t>
      </w:r>
      <w:r>
        <w:rPr>
          <w:rFonts w:ascii="Times New Roman"/>
          <w:color w:val="000000"/>
          <w:spacing w:val="34"/>
          <w:sz w:val="16"/>
        </w:rPr>
        <w:t xml:space="preserve"> </w:t>
      </w:r>
      <w:r>
        <w:rPr>
          <w:rFonts w:ascii="QMLHOO+CMR8"/>
          <w:color w:val="000000"/>
          <w:sz w:val="16"/>
        </w:rPr>
        <w:t>requires</w:t>
      </w:r>
      <w:r>
        <w:rPr>
          <w:rFonts w:ascii="Times New Roman"/>
          <w:color w:val="000000"/>
          <w:spacing w:val="30"/>
          <w:sz w:val="16"/>
        </w:rPr>
        <w:t xml:space="preserve"> </w:t>
      </w:r>
      <w:r>
        <w:rPr>
          <w:rFonts w:ascii="QMLHOO+CMR8"/>
          <w:color w:val="000000"/>
          <w:sz w:val="16"/>
        </w:rPr>
        <w:t>that</w:t>
      </w:r>
      <w:r>
        <w:rPr>
          <w:rFonts w:ascii="Times New Roman"/>
          <w:color w:val="000000"/>
          <w:spacing w:val="30"/>
          <w:sz w:val="16"/>
        </w:rPr>
        <w:t xml:space="preserve"> </w:t>
      </w:r>
      <w:r>
        <w:rPr>
          <w:rFonts w:ascii="QMLHOO+CMR8"/>
          <w:color w:val="000000"/>
          <w:sz w:val="16"/>
        </w:rPr>
        <w:t>introducing</w:t>
      </w:r>
      <w:r>
        <w:rPr>
          <w:rFonts w:ascii="Times New Roman"/>
          <w:color w:val="000000"/>
          <w:spacing w:val="30"/>
          <w:sz w:val="16"/>
        </w:rPr>
        <w:t xml:space="preserve"> </w:t>
      </w:r>
      <w:r>
        <w:rPr>
          <w:rFonts w:ascii="QMLHOO+CMR8"/>
          <w:color w:val="000000"/>
          <w:sz w:val="16"/>
        </w:rPr>
        <w:t>the</w:t>
      </w:r>
      <w:r>
        <w:rPr>
          <w:rFonts w:ascii="Times New Roman"/>
          <w:color w:val="000000"/>
          <w:spacing w:val="30"/>
          <w:sz w:val="16"/>
        </w:rPr>
        <w:t xml:space="preserve"> </w:t>
      </w:r>
      <w:r>
        <w:rPr>
          <w:rFonts w:ascii="QMLHOO+CMR8"/>
          <w:color w:val="000000"/>
          <w:sz w:val="16"/>
        </w:rPr>
        <w:t>TOU</w:t>
      </w:r>
      <w:r>
        <w:rPr>
          <w:rFonts w:ascii="Times New Roman"/>
          <w:color w:val="000000"/>
          <w:spacing w:val="30"/>
          <w:sz w:val="16"/>
        </w:rPr>
        <w:t xml:space="preserve"> </w:t>
      </w:r>
      <w:r>
        <w:rPr>
          <w:rFonts w:ascii="QMLHOO+CMR8"/>
          <w:color w:val="000000"/>
          <w:sz w:val="16"/>
        </w:rPr>
        <w:t>prices</w:t>
      </w:r>
      <w:r>
        <w:rPr>
          <w:rFonts w:ascii="Times New Roman"/>
          <w:color w:val="000000"/>
          <w:spacing w:val="30"/>
          <w:sz w:val="16"/>
        </w:rPr>
        <w:t xml:space="preserve"> </w:t>
      </w:r>
      <w:r>
        <w:rPr>
          <w:rFonts w:ascii="QMLHOO+CMR8"/>
          <w:color w:val="000000"/>
          <w:sz w:val="16"/>
        </w:rPr>
        <w:t>did</w:t>
      </w:r>
      <w:r>
        <w:rPr>
          <w:rFonts w:ascii="Times New Roman"/>
          <w:color w:val="000000"/>
          <w:spacing w:val="30"/>
          <w:sz w:val="16"/>
        </w:rPr>
        <w:t xml:space="preserve"> </w:t>
      </w:r>
      <w:r>
        <w:rPr>
          <w:rFonts w:ascii="QMLHOO+CMR8"/>
          <w:color w:val="000000"/>
          <w:sz w:val="16"/>
        </w:rPr>
        <w:t>not</w:t>
      </w:r>
      <w:r>
        <w:rPr>
          <w:rFonts w:ascii="Times New Roman"/>
          <w:color w:val="000000"/>
          <w:spacing w:val="30"/>
          <w:sz w:val="16"/>
        </w:rPr>
        <w:t xml:space="preserve"> </w:t>
      </w:r>
      <w:r>
        <w:rPr>
          <w:rFonts w:ascii="QMLHOO+CMR8" w:hAnsi="QMLHOO+CMR8" w:cs="QMLHOO+CMR8"/>
          <w:color w:val="000000"/>
          <w:sz w:val="16"/>
        </w:rPr>
        <w:t>aﬀect</w:t>
      </w:r>
      <w:r>
        <w:rPr>
          <w:rFonts w:ascii="Times New Roman"/>
          <w:color w:val="000000"/>
          <w:spacing w:val="30"/>
          <w:sz w:val="16"/>
        </w:rPr>
        <w:t xml:space="preserve"> </w:t>
      </w:r>
      <w:r>
        <w:rPr>
          <w:rFonts w:ascii="QMLHOO+CMR8"/>
          <w:color w:val="000000"/>
          <w:sz w:val="16"/>
        </w:rPr>
        <w:t>the</w:t>
      </w:r>
      <w:r>
        <w:rPr>
          <w:rFonts w:ascii="Times New Roman"/>
          <w:color w:val="000000"/>
          <w:spacing w:val="30"/>
          <w:sz w:val="16"/>
        </w:rPr>
        <w:t xml:space="preserve"> </w:t>
      </w:r>
      <w:r>
        <w:rPr>
          <w:rFonts w:ascii="QMLHOO+CMR8"/>
          <w:color w:val="000000"/>
          <w:spacing w:val="-1"/>
          <w:sz w:val="16"/>
        </w:rPr>
        <w:t>electricity</w:t>
      </w:r>
    </w:p>
    <w:p w14:paraId="20255993" w14:textId="77777777" w:rsidR="00CF0253" w:rsidRDefault="00252649">
      <w:pPr>
        <w:spacing w:before="115" w:after="0" w:line="169" w:lineRule="exact"/>
        <w:jc w:val="left"/>
        <w:rPr>
          <w:rFonts w:ascii="Times New Roman"/>
          <w:color w:val="000000"/>
          <w:sz w:val="16"/>
        </w:rPr>
      </w:pPr>
      <w:r>
        <w:rPr>
          <w:rFonts w:ascii="QMLHOO+CMR8"/>
          <w:color w:val="000000"/>
          <w:sz w:val="16"/>
        </w:rPr>
        <w:t>consumption</w:t>
      </w:r>
      <w:r>
        <w:rPr>
          <w:rFonts w:ascii="Times New Roman"/>
          <w:color w:val="000000"/>
          <w:spacing w:val="15"/>
          <w:sz w:val="16"/>
        </w:rPr>
        <w:t xml:space="preserve"> </w:t>
      </w:r>
      <w:r>
        <w:rPr>
          <w:rFonts w:ascii="QMLHOO+CMR8"/>
          <w:color w:val="000000"/>
          <w:sz w:val="16"/>
        </w:rPr>
        <w:t>of</w:t>
      </w:r>
      <w:r>
        <w:rPr>
          <w:rFonts w:ascii="Times New Roman"/>
          <w:color w:val="000000"/>
          <w:spacing w:val="16"/>
          <w:sz w:val="16"/>
        </w:rPr>
        <w:t xml:space="preserve"> </w:t>
      </w:r>
      <w:r>
        <w:rPr>
          <w:rFonts w:ascii="QMLHOO+CMR8"/>
          <w:color w:val="000000"/>
          <w:sz w:val="16"/>
        </w:rPr>
        <w:t>the</w:t>
      </w:r>
      <w:r>
        <w:rPr>
          <w:rFonts w:ascii="Times New Roman"/>
          <w:color w:val="000000"/>
          <w:spacing w:val="15"/>
          <w:sz w:val="16"/>
        </w:rPr>
        <w:t xml:space="preserve"> </w:t>
      </w:r>
      <w:r>
        <w:rPr>
          <w:rFonts w:ascii="QMLHOO+CMR8"/>
          <w:color w:val="000000"/>
          <w:spacing w:val="-1"/>
          <w:sz w:val="16"/>
        </w:rPr>
        <w:t>untreated</w:t>
      </w:r>
      <w:r>
        <w:rPr>
          <w:rFonts w:ascii="Times New Roman"/>
          <w:color w:val="000000"/>
          <w:spacing w:val="16"/>
          <w:sz w:val="16"/>
        </w:rPr>
        <w:t xml:space="preserve"> </w:t>
      </w:r>
      <w:r>
        <w:rPr>
          <w:rFonts w:ascii="QMLHOO+CMR8"/>
          <w:color w:val="000000"/>
          <w:sz w:val="16"/>
        </w:rPr>
        <w:t>households.</w:t>
      </w:r>
      <w:r>
        <w:rPr>
          <w:rFonts w:ascii="Times New Roman"/>
          <w:color w:val="000000"/>
          <w:spacing w:val="35"/>
          <w:sz w:val="16"/>
        </w:rPr>
        <w:t xml:space="preserve"> </w:t>
      </w:r>
      <w:r>
        <w:rPr>
          <w:rFonts w:ascii="QMLHOO+CMR8"/>
          <w:color w:val="000000"/>
          <w:sz w:val="16"/>
        </w:rPr>
        <w:t>That</w:t>
      </w:r>
      <w:r>
        <w:rPr>
          <w:rFonts w:ascii="Times New Roman"/>
          <w:color w:val="000000"/>
          <w:spacing w:val="15"/>
          <w:sz w:val="16"/>
        </w:rPr>
        <w:t xml:space="preserve"> </w:t>
      </w:r>
      <w:r>
        <w:rPr>
          <w:rFonts w:ascii="QMLHOO+CMR8"/>
          <w:color w:val="000000"/>
          <w:sz w:val="16"/>
        </w:rPr>
        <w:t>is,</w:t>
      </w:r>
      <w:r>
        <w:rPr>
          <w:rFonts w:ascii="Times New Roman"/>
          <w:color w:val="000000"/>
          <w:spacing w:val="16"/>
          <w:sz w:val="16"/>
        </w:rPr>
        <w:t xml:space="preserve"> </w:t>
      </w:r>
      <w:r>
        <w:rPr>
          <w:rFonts w:ascii="QMLHOO+CMR8"/>
          <w:color w:val="000000"/>
          <w:sz w:val="16"/>
        </w:rPr>
        <w:t>the</w:t>
      </w:r>
      <w:r>
        <w:rPr>
          <w:rFonts w:ascii="Times New Roman"/>
          <w:color w:val="000000"/>
          <w:spacing w:val="15"/>
          <w:sz w:val="16"/>
        </w:rPr>
        <w:t xml:space="preserve"> </w:t>
      </w:r>
      <w:r>
        <w:rPr>
          <w:rFonts w:ascii="QMLHOO+CMR8"/>
          <w:color w:val="000000"/>
          <w:spacing w:val="-5"/>
          <w:sz w:val="16"/>
        </w:rPr>
        <w:t>SUTVA</w:t>
      </w:r>
      <w:r>
        <w:rPr>
          <w:rFonts w:ascii="Times New Roman"/>
          <w:color w:val="000000"/>
          <w:spacing w:val="20"/>
          <w:sz w:val="16"/>
        </w:rPr>
        <w:t xml:space="preserve"> </w:t>
      </w:r>
      <w:r>
        <w:rPr>
          <w:rFonts w:ascii="QMLHOO+CMR8"/>
          <w:color w:val="000000"/>
          <w:spacing w:val="-1"/>
          <w:sz w:val="16"/>
        </w:rPr>
        <w:t>allows</w:t>
      </w:r>
      <w:r>
        <w:rPr>
          <w:rFonts w:ascii="Times New Roman"/>
          <w:color w:val="000000"/>
          <w:spacing w:val="16"/>
          <w:sz w:val="16"/>
        </w:rPr>
        <w:t xml:space="preserve"> </w:t>
      </w:r>
      <w:r>
        <w:rPr>
          <w:rFonts w:ascii="QMLHOO+CMR8"/>
          <w:color w:val="000000"/>
          <w:sz w:val="16"/>
        </w:rPr>
        <w:t>no</w:t>
      </w:r>
      <w:r>
        <w:rPr>
          <w:rFonts w:ascii="Times New Roman"/>
          <w:color w:val="000000"/>
          <w:spacing w:val="15"/>
          <w:sz w:val="16"/>
        </w:rPr>
        <w:t xml:space="preserve"> </w:t>
      </w:r>
      <w:r>
        <w:rPr>
          <w:rFonts w:ascii="QMLHOO+CMR8"/>
          <w:color w:val="000000"/>
          <w:spacing w:val="-1"/>
          <w:sz w:val="16"/>
        </w:rPr>
        <w:t>spillovers.</w:t>
      </w:r>
      <w:r>
        <w:rPr>
          <w:rFonts w:ascii="Times New Roman"/>
          <w:color w:val="000000"/>
          <w:spacing w:val="36"/>
          <w:sz w:val="16"/>
        </w:rPr>
        <w:t xml:space="preserve"> </w:t>
      </w:r>
      <w:r>
        <w:rPr>
          <w:rFonts w:ascii="QMLHOO+CMR8"/>
          <w:color w:val="000000"/>
          <w:sz w:val="16"/>
        </w:rPr>
        <w:t>During</w:t>
      </w:r>
      <w:r>
        <w:rPr>
          <w:rFonts w:ascii="Times New Roman"/>
          <w:color w:val="000000"/>
          <w:spacing w:val="15"/>
          <w:sz w:val="16"/>
        </w:rPr>
        <w:t xml:space="preserve"> </w:t>
      </w:r>
      <w:r>
        <w:rPr>
          <w:rFonts w:ascii="QMLHOO+CMR8"/>
          <w:color w:val="000000"/>
          <w:sz w:val="16"/>
        </w:rPr>
        <w:t>the</w:t>
      </w:r>
      <w:r>
        <w:rPr>
          <w:rFonts w:ascii="Times New Roman"/>
          <w:color w:val="000000"/>
          <w:spacing w:val="15"/>
          <w:sz w:val="16"/>
        </w:rPr>
        <w:t xml:space="preserve"> </w:t>
      </w:r>
      <w:r>
        <w:rPr>
          <w:rFonts w:ascii="QMLHOO+CMR8"/>
          <w:color w:val="000000"/>
          <w:spacing w:val="-1"/>
          <w:sz w:val="16"/>
        </w:rPr>
        <w:t>recruitment</w:t>
      </w:r>
      <w:r>
        <w:rPr>
          <w:rFonts w:ascii="Times New Roman"/>
          <w:color w:val="000000"/>
          <w:spacing w:val="16"/>
          <w:sz w:val="16"/>
        </w:rPr>
        <w:t xml:space="preserve"> </w:t>
      </w:r>
      <w:r>
        <w:rPr>
          <w:rFonts w:ascii="QMLHOO+CMR8"/>
          <w:color w:val="000000"/>
          <w:sz w:val="16"/>
        </w:rPr>
        <w:t>process,</w:t>
      </w:r>
      <w:r>
        <w:rPr>
          <w:rFonts w:ascii="Times New Roman"/>
          <w:color w:val="000000"/>
          <w:spacing w:val="15"/>
          <w:sz w:val="16"/>
        </w:rPr>
        <w:t xml:space="preserve"> </w:t>
      </w:r>
      <w:r>
        <w:rPr>
          <w:rFonts w:ascii="QMLHOO+CMR8"/>
          <w:color w:val="000000"/>
          <w:sz w:val="16"/>
        </w:rPr>
        <w:t>the</w:t>
      </w:r>
      <w:r>
        <w:rPr>
          <w:rFonts w:ascii="Times New Roman"/>
          <w:color w:val="000000"/>
          <w:spacing w:val="15"/>
          <w:sz w:val="16"/>
        </w:rPr>
        <w:t xml:space="preserve"> </w:t>
      </w:r>
      <w:r>
        <w:rPr>
          <w:rFonts w:ascii="QMLHOO+CMR8"/>
          <w:color w:val="000000"/>
          <w:sz w:val="16"/>
        </w:rPr>
        <w:t>locational</w:t>
      </w:r>
    </w:p>
    <w:p w14:paraId="53EA253B" w14:textId="77777777" w:rsidR="00CF0253" w:rsidRDefault="00252649">
      <w:pPr>
        <w:spacing w:before="115" w:after="0" w:line="169" w:lineRule="exact"/>
        <w:jc w:val="left"/>
        <w:rPr>
          <w:rFonts w:ascii="Times New Roman"/>
          <w:color w:val="000000"/>
          <w:sz w:val="16"/>
        </w:rPr>
      </w:pPr>
      <w:r>
        <w:rPr>
          <w:rFonts w:ascii="QMLHOO+CMR8"/>
          <w:color w:val="000000"/>
          <w:sz w:val="16"/>
        </w:rPr>
        <w:t>distribution</w:t>
      </w:r>
      <w:r>
        <w:rPr>
          <w:rFonts w:ascii="Times New Roman"/>
          <w:color w:val="000000"/>
          <w:spacing w:val="3"/>
          <w:sz w:val="16"/>
        </w:rPr>
        <w:t xml:space="preserve"> </w:t>
      </w:r>
      <w:r>
        <w:rPr>
          <w:rFonts w:ascii="QMLHOO+CMR8"/>
          <w:color w:val="000000"/>
          <w:sz w:val="16"/>
        </w:rPr>
        <w:t>of</w:t>
      </w:r>
      <w:r>
        <w:rPr>
          <w:rFonts w:ascii="Times New Roman"/>
          <w:color w:val="000000"/>
          <w:spacing w:val="3"/>
          <w:sz w:val="16"/>
        </w:rPr>
        <w:t xml:space="preserve"> </w:t>
      </w:r>
      <w:r>
        <w:rPr>
          <w:rFonts w:ascii="QMLHOO+CMR8"/>
          <w:color w:val="000000"/>
          <w:sz w:val="16"/>
        </w:rPr>
        <w:t>the</w:t>
      </w:r>
      <w:r>
        <w:rPr>
          <w:rFonts w:ascii="Times New Roman"/>
          <w:color w:val="000000"/>
          <w:spacing w:val="3"/>
          <w:sz w:val="16"/>
        </w:rPr>
        <w:t xml:space="preserve"> </w:t>
      </w:r>
      <w:r>
        <w:rPr>
          <w:rFonts w:ascii="QMLHOO+CMR8"/>
          <w:color w:val="000000"/>
          <w:sz w:val="16"/>
        </w:rPr>
        <w:t>participating</w:t>
      </w:r>
      <w:r>
        <w:rPr>
          <w:rFonts w:ascii="Times New Roman"/>
          <w:color w:val="000000"/>
          <w:spacing w:val="3"/>
          <w:sz w:val="16"/>
        </w:rPr>
        <w:t xml:space="preserve"> </w:t>
      </w:r>
      <w:r>
        <w:rPr>
          <w:rFonts w:ascii="QMLHOO+CMR8"/>
          <w:color w:val="000000"/>
          <w:sz w:val="16"/>
        </w:rPr>
        <w:t>households</w:t>
      </w:r>
      <w:r>
        <w:rPr>
          <w:rFonts w:ascii="Times New Roman"/>
          <w:color w:val="000000"/>
          <w:spacing w:val="3"/>
          <w:sz w:val="16"/>
        </w:rPr>
        <w:t xml:space="preserve"> </w:t>
      </w:r>
      <w:r>
        <w:rPr>
          <w:rFonts w:ascii="QMLHOO+CMR8"/>
          <w:color w:val="000000"/>
          <w:spacing w:val="-3"/>
          <w:sz w:val="16"/>
        </w:rPr>
        <w:t>was</w:t>
      </w:r>
      <w:r>
        <w:rPr>
          <w:rFonts w:ascii="Times New Roman"/>
          <w:color w:val="000000"/>
          <w:spacing w:val="5"/>
          <w:sz w:val="16"/>
        </w:rPr>
        <w:t xml:space="preserve"> </w:t>
      </w:r>
      <w:r>
        <w:rPr>
          <w:rFonts w:ascii="QMLHOO+CMR8"/>
          <w:color w:val="000000"/>
          <w:sz w:val="16"/>
        </w:rPr>
        <w:t>aligned</w:t>
      </w:r>
      <w:r>
        <w:rPr>
          <w:rFonts w:ascii="Times New Roman"/>
          <w:color w:val="000000"/>
          <w:spacing w:val="3"/>
          <w:sz w:val="16"/>
        </w:rPr>
        <w:t xml:space="preserve"> </w:t>
      </w:r>
      <w:r>
        <w:rPr>
          <w:rFonts w:ascii="QMLHOO+CMR8"/>
          <w:color w:val="000000"/>
          <w:sz w:val="16"/>
        </w:rPr>
        <w:t>with</w:t>
      </w:r>
      <w:r>
        <w:rPr>
          <w:rFonts w:ascii="Times New Roman"/>
          <w:color w:val="000000"/>
          <w:spacing w:val="3"/>
          <w:sz w:val="16"/>
        </w:rPr>
        <w:t xml:space="preserve"> </w:t>
      </w:r>
      <w:r>
        <w:rPr>
          <w:rFonts w:ascii="QMLHOO+CMR8"/>
          <w:color w:val="000000"/>
          <w:sz w:val="16"/>
        </w:rPr>
        <w:t>that</w:t>
      </w:r>
      <w:r>
        <w:rPr>
          <w:rFonts w:ascii="Times New Roman"/>
          <w:color w:val="000000"/>
          <w:spacing w:val="3"/>
          <w:sz w:val="16"/>
        </w:rPr>
        <w:t xml:space="preserve"> </w:t>
      </w:r>
      <w:r>
        <w:rPr>
          <w:rFonts w:ascii="QMLHOO+CMR8"/>
          <w:color w:val="000000"/>
          <w:sz w:val="16"/>
        </w:rPr>
        <w:t>of</w:t>
      </w:r>
      <w:r>
        <w:rPr>
          <w:rFonts w:ascii="Times New Roman"/>
          <w:color w:val="000000"/>
          <w:spacing w:val="3"/>
          <w:sz w:val="16"/>
        </w:rPr>
        <w:t xml:space="preserve"> </w:t>
      </w:r>
      <w:r>
        <w:rPr>
          <w:rFonts w:ascii="QMLHOO+CMR8"/>
          <w:color w:val="000000"/>
          <w:sz w:val="16"/>
        </w:rPr>
        <w:t>the</w:t>
      </w:r>
      <w:r>
        <w:rPr>
          <w:rFonts w:ascii="Times New Roman"/>
          <w:color w:val="000000"/>
          <w:spacing w:val="3"/>
          <w:sz w:val="16"/>
        </w:rPr>
        <w:t xml:space="preserve"> </w:t>
      </w:r>
      <w:r>
        <w:rPr>
          <w:rFonts w:ascii="QMLHOO+CMR8"/>
          <w:color w:val="000000"/>
          <w:sz w:val="16"/>
        </w:rPr>
        <w:t>total</w:t>
      </w:r>
      <w:r>
        <w:rPr>
          <w:rFonts w:ascii="Times New Roman"/>
          <w:color w:val="000000"/>
          <w:spacing w:val="3"/>
          <w:sz w:val="16"/>
        </w:rPr>
        <w:t xml:space="preserve"> </w:t>
      </w:r>
      <w:r>
        <w:rPr>
          <w:rFonts w:ascii="QMLHOO+CMR8"/>
          <w:color w:val="000000"/>
          <w:sz w:val="16"/>
        </w:rPr>
        <w:t>Irish</w:t>
      </w:r>
      <w:r>
        <w:rPr>
          <w:rFonts w:ascii="Times New Roman"/>
          <w:color w:val="000000"/>
          <w:spacing w:val="3"/>
          <w:sz w:val="16"/>
        </w:rPr>
        <w:t xml:space="preserve"> </w:t>
      </w:r>
      <w:r>
        <w:rPr>
          <w:rFonts w:ascii="QMLHOO+CMR8"/>
          <w:color w:val="000000"/>
          <w:sz w:val="16"/>
        </w:rPr>
        <w:t>population</w:t>
      </w:r>
      <w:r>
        <w:rPr>
          <w:rFonts w:ascii="Times New Roman"/>
          <w:color w:val="000000"/>
          <w:spacing w:val="2"/>
          <w:sz w:val="16"/>
        </w:rPr>
        <w:t xml:space="preserve"> </w:t>
      </w:r>
      <w:r>
        <w:rPr>
          <w:rFonts w:ascii="QMLHOO+CMR8"/>
          <w:color w:val="000000"/>
          <w:sz w:val="16"/>
        </w:rPr>
        <w:t>to</w:t>
      </w:r>
      <w:r>
        <w:rPr>
          <w:rFonts w:ascii="Times New Roman"/>
          <w:color w:val="000000"/>
          <w:spacing w:val="3"/>
          <w:sz w:val="16"/>
        </w:rPr>
        <w:t xml:space="preserve"> </w:t>
      </w:r>
      <w:r>
        <w:rPr>
          <w:rFonts w:ascii="QMLHOO+CMR8"/>
          <w:color w:val="000000"/>
          <w:sz w:val="16"/>
        </w:rPr>
        <w:t>construct</w:t>
      </w:r>
      <w:r>
        <w:rPr>
          <w:rFonts w:ascii="Times New Roman"/>
          <w:color w:val="000000"/>
          <w:spacing w:val="3"/>
          <w:sz w:val="16"/>
        </w:rPr>
        <w:t xml:space="preserve"> </w:t>
      </w:r>
      <w:r>
        <w:rPr>
          <w:rFonts w:ascii="QMLHOO+CMR8"/>
          <w:color w:val="000000"/>
          <w:sz w:val="16"/>
        </w:rPr>
        <w:t>a</w:t>
      </w:r>
      <w:r>
        <w:rPr>
          <w:rFonts w:ascii="Times New Roman"/>
          <w:color w:val="000000"/>
          <w:spacing w:val="2"/>
          <w:sz w:val="16"/>
        </w:rPr>
        <w:t xml:space="preserve"> </w:t>
      </w:r>
      <w:r>
        <w:rPr>
          <w:rFonts w:ascii="QMLHOO+CMR8"/>
          <w:color w:val="000000"/>
          <w:spacing w:val="-1"/>
          <w:sz w:val="16"/>
        </w:rPr>
        <w:t>representative</w:t>
      </w:r>
      <w:r>
        <w:rPr>
          <w:rFonts w:ascii="Times New Roman"/>
          <w:color w:val="000000"/>
          <w:spacing w:val="3"/>
          <w:sz w:val="16"/>
        </w:rPr>
        <w:t xml:space="preserve"> </w:t>
      </w:r>
      <w:r>
        <w:rPr>
          <w:rFonts w:ascii="QMLHOO+CMR8"/>
          <w:color w:val="000000"/>
          <w:sz w:val="16"/>
        </w:rPr>
        <w:t>sample</w:t>
      </w:r>
      <w:r>
        <w:rPr>
          <w:rFonts w:ascii="Times New Roman"/>
          <w:color w:val="000000"/>
          <w:spacing w:val="3"/>
          <w:sz w:val="16"/>
        </w:rPr>
        <w:t xml:space="preserve"> </w:t>
      </w:r>
      <w:r>
        <w:rPr>
          <w:rFonts w:ascii="QMLHOO+CMR8"/>
          <w:color w:val="000000"/>
          <w:sz w:val="16"/>
        </w:rPr>
        <w:t>of</w:t>
      </w:r>
    </w:p>
    <w:p w14:paraId="58A3378D" w14:textId="77777777" w:rsidR="00CF0253" w:rsidRDefault="00252649">
      <w:pPr>
        <w:spacing w:before="115" w:after="0" w:line="169" w:lineRule="exact"/>
        <w:jc w:val="left"/>
        <w:rPr>
          <w:rFonts w:ascii="Times New Roman"/>
          <w:color w:val="000000"/>
          <w:sz w:val="16"/>
        </w:rPr>
      </w:pPr>
      <w:r>
        <w:rPr>
          <w:rFonts w:ascii="QMLHOO+CMR8"/>
          <w:color w:val="000000"/>
          <w:sz w:val="16"/>
        </w:rPr>
        <w:t>the</w:t>
      </w:r>
      <w:r>
        <w:rPr>
          <w:rFonts w:ascii="Times New Roman"/>
          <w:color w:val="000000"/>
          <w:spacing w:val="12"/>
          <w:sz w:val="16"/>
        </w:rPr>
        <w:t xml:space="preserve"> </w:t>
      </w:r>
      <w:r>
        <w:rPr>
          <w:rFonts w:ascii="QMLHOO+CMR8"/>
          <w:color w:val="000000"/>
          <w:sz w:val="16"/>
        </w:rPr>
        <w:t>national</w:t>
      </w:r>
      <w:r>
        <w:rPr>
          <w:rFonts w:ascii="Times New Roman"/>
          <w:color w:val="000000"/>
          <w:spacing w:val="12"/>
          <w:sz w:val="16"/>
        </w:rPr>
        <w:t xml:space="preserve"> </w:t>
      </w:r>
      <w:r>
        <w:rPr>
          <w:rFonts w:ascii="QMLHOO+CMR8"/>
          <w:color w:val="000000"/>
          <w:sz w:val="16"/>
        </w:rPr>
        <w:t>population.</w:t>
      </w:r>
      <w:r>
        <w:rPr>
          <w:rFonts w:ascii="Times New Roman"/>
          <w:color w:val="000000"/>
          <w:spacing w:val="33"/>
          <w:sz w:val="16"/>
        </w:rPr>
        <w:t xml:space="preserve"> </w:t>
      </w:r>
      <w:r>
        <w:rPr>
          <w:rFonts w:ascii="QMLHOO+CMR8"/>
          <w:color w:val="000000"/>
          <w:sz w:val="16"/>
        </w:rPr>
        <w:t>Because</w:t>
      </w:r>
      <w:r>
        <w:rPr>
          <w:rFonts w:ascii="Times New Roman"/>
          <w:color w:val="000000"/>
          <w:spacing w:val="12"/>
          <w:sz w:val="16"/>
        </w:rPr>
        <w:t xml:space="preserve"> </w:t>
      </w:r>
      <w:r>
        <w:rPr>
          <w:rFonts w:ascii="QMLHOO+CMR8"/>
          <w:color w:val="000000"/>
          <w:sz w:val="16"/>
        </w:rPr>
        <w:t>only</w:t>
      </w:r>
      <w:r>
        <w:rPr>
          <w:rFonts w:ascii="Times New Roman"/>
          <w:color w:val="000000"/>
          <w:spacing w:val="12"/>
          <w:sz w:val="16"/>
        </w:rPr>
        <w:t xml:space="preserve"> </w:t>
      </w:r>
      <w:r>
        <w:rPr>
          <w:rFonts w:ascii="QMLHOO+CMR8"/>
          <w:color w:val="000000"/>
          <w:sz w:val="16"/>
        </w:rPr>
        <w:t>a</w:t>
      </w:r>
      <w:r>
        <w:rPr>
          <w:rFonts w:ascii="Times New Roman"/>
          <w:color w:val="000000"/>
          <w:spacing w:val="12"/>
          <w:sz w:val="16"/>
        </w:rPr>
        <w:t xml:space="preserve"> </w:t>
      </w:r>
      <w:r>
        <w:rPr>
          <w:rFonts w:ascii="QMLHOO+CMR8"/>
          <w:color w:val="000000"/>
          <w:sz w:val="16"/>
        </w:rPr>
        <w:t>few</w:t>
      </w:r>
      <w:r>
        <w:rPr>
          <w:rFonts w:ascii="Times New Roman"/>
          <w:color w:val="000000"/>
          <w:spacing w:val="12"/>
          <w:sz w:val="16"/>
        </w:rPr>
        <w:t xml:space="preserve"> </w:t>
      </w:r>
      <w:r>
        <w:rPr>
          <w:rFonts w:ascii="QMLHOO+CMR8"/>
          <w:color w:val="000000"/>
          <w:sz w:val="16"/>
        </w:rPr>
        <w:t>thousand</w:t>
      </w:r>
      <w:r>
        <w:rPr>
          <w:rFonts w:ascii="Times New Roman"/>
          <w:color w:val="000000"/>
          <w:spacing w:val="12"/>
          <w:sz w:val="16"/>
        </w:rPr>
        <w:t xml:space="preserve"> </w:t>
      </w:r>
      <w:r>
        <w:rPr>
          <w:rFonts w:ascii="QMLHOO+CMR8"/>
          <w:color w:val="000000"/>
          <w:sz w:val="16"/>
        </w:rPr>
        <w:t>households</w:t>
      </w:r>
      <w:r>
        <w:rPr>
          <w:rFonts w:ascii="Times New Roman"/>
          <w:color w:val="000000"/>
          <w:spacing w:val="12"/>
          <w:sz w:val="16"/>
        </w:rPr>
        <w:t xml:space="preserve"> </w:t>
      </w:r>
      <w:r>
        <w:rPr>
          <w:rFonts w:ascii="QMLHOO+CMR8"/>
          <w:color w:val="000000"/>
          <w:sz w:val="16"/>
        </w:rPr>
        <w:t>scattered</w:t>
      </w:r>
      <w:r>
        <w:rPr>
          <w:rFonts w:ascii="Times New Roman"/>
          <w:color w:val="000000"/>
          <w:spacing w:val="12"/>
          <w:sz w:val="16"/>
        </w:rPr>
        <w:t xml:space="preserve"> </w:t>
      </w:r>
      <w:r>
        <w:rPr>
          <w:rFonts w:ascii="QMLHOO+CMR8"/>
          <w:color w:val="000000"/>
          <w:sz w:val="16"/>
        </w:rPr>
        <w:t>geospatially</w:t>
      </w:r>
      <w:r>
        <w:rPr>
          <w:rFonts w:ascii="Times New Roman"/>
          <w:color w:val="000000"/>
          <w:spacing w:val="12"/>
          <w:sz w:val="16"/>
        </w:rPr>
        <w:t xml:space="preserve"> </w:t>
      </w:r>
      <w:r>
        <w:rPr>
          <w:rFonts w:ascii="QMLHOO+CMR8"/>
          <w:color w:val="000000"/>
          <w:sz w:val="16"/>
        </w:rPr>
        <w:t>participated</w:t>
      </w:r>
      <w:r>
        <w:rPr>
          <w:rFonts w:ascii="Times New Roman"/>
          <w:color w:val="000000"/>
          <w:spacing w:val="12"/>
          <w:sz w:val="16"/>
        </w:rPr>
        <w:t xml:space="preserve"> </w:t>
      </w:r>
      <w:r>
        <w:rPr>
          <w:rFonts w:ascii="QMLHOO+CMR8"/>
          <w:color w:val="000000"/>
          <w:sz w:val="16"/>
        </w:rPr>
        <w:t>in</w:t>
      </w:r>
      <w:r>
        <w:rPr>
          <w:rFonts w:ascii="Times New Roman"/>
          <w:color w:val="000000"/>
          <w:spacing w:val="12"/>
          <w:sz w:val="16"/>
        </w:rPr>
        <w:t xml:space="preserve"> </w:t>
      </w:r>
      <w:r>
        <w:rPr>
          <w:rFonts w:ascii="QMLHOO+CMR8"/>
          <w:color w:val="000000"/>
          <w:sz w:val="16"/>
        </w:rPr>
        <w:t>the</w:t>
      </w:r>
      <w:r>
        <w:rPr>
          <w:rFonts w:ascii="Times New Roman"/>
          <w:color w:val="000000"/>
          <w:spacing w:val="12"/>
          <w:sz w:val="16"/>
        </w:rPr>
        <w:t xml:space="preserve"> </w:t>
      </w:r>
      <w:r>
        <w:rPr>
          <w:rFonts w:ascii="QMLHOO+CMR8"/>
          <w:color w:val="000000"/>
          <w:spacing w:val="-1"/>
          <w:sz w:val="16"/>
        </w:rPr>
        <w:t>nationwide</w:t>
      </w:r>
      <w:r>
        <w:rPr>
          <w:rFonts w:ascii="Times New Roman"/>
          <w:color w:val="000000"/>
          <w:spacing w:val="13"/>
          <w:sz w:val="16"/>
        </w:rPr>
        <w:t xml:space="preserve"> </w:t>
      </w:r>
      <w:r>
        <w:rPr>
          <w:rFonts w:ascii="QMLHOO+CMR8"/>
          <w:color w:val="000000"/>
          <w:sz w:val="16"/>
        </w:rPr>
        <w:t>experiment,</w:t>
      </w:r>
    </w:p>
    <w:p w14:paraId="08970460" w14:textId="77777777" w:rsidR="00CF0253" w:rsidRDefault="00252649">
      <w:pPr>
        <w:spacing w:before="115" w:after="0" w:line="169" w:lineRule="exact"/>
        <w:jc w:val="left"/>
        <w:rPr>
          <w:rFonts w:ascii="Times New Roman"/>
          <w:color w:val="000000"/>
          <w:sz w:val="16"/>
        </w:rPr>
      </w:pPr>
      <w:r>
        <w:rPr>
          <w:rFonts w:ascii="QMLHOO+CMR8"/>
          <w:color w:val="000000"/>
          <w:sz w:val="16"/>
        </w:rPr>
        <w:t>it</w:t>
      </w:r>
      <w:r>
        <w:rPr>
          <w:rFonts w:ascii="Times New Roman"/>
          <w:color w:val="000000"/>
          <w:spacing w:val="13"/>
          <w:sz w:val="16"/>
        </w:rPr>
        <w:t xml:space="preserve"> </w:t>
      </w:r>
      <w:r>
        <w:rPr>
          <w:rFonts w:ascii="QMLHOO+CMR8"/>
          <w:color w:val="000000"/>
          <w:sz w:val="16"/>
        </w:rPr>
        <w:t>is</w:t>
      </w:r>
      <w:r>
        <w:rPr>
          <w:rFonts w:ascii="Times New Roman"/>
          <w:color w:val="000000"/>
          <w:spacing w:val="12"/>
          <w:sz w:val="16"/>
        </w:rPr>
        <w:t xml:space="preserve"> </w:t>
      </w:r>
      <w:r>
        <w:rPr>
          <w:rFonts w:ascii="QMLHOO+CMR8"/>
          <w:color w:val="000000"/>
          <w:spacing w:val="-1"/>
          <w:sz w:val="16"/>
        </w:rPr>
        <w:t>unlikely</w:t>
      </w:r>
      <w:r>
        <w:rPr>
          <w:rFonts w:ascii="Times New Roman"/>
          <w:color w:val="000000"/>
          <w:spacing w:val="13"/>
          <w:sz w:val="16"/>
        </w:rPr>
        <w:t xml:space="preserve"> </w:t>
      </w:r>
      <w:r>
        <w:rPr>
          <w:rFonts w:ascii="QMLHOO+CMR8"/>
          <w:color w:val="000000"/>
          <w:sz w:val="16"/>
        </w:rPr>
        <w:t>that</w:t>
      </w:r>
      <w:r>
        <w:rPr>
          <w:rFonts w:ascii="Times New Roman"/>
          <w:color w:val="000000"/>
          <w:spacing w:val="12"/>
          <w:sz w:val="16"/>
        </w:rPr>
        <w:t xml:space="preserve"> </w:t>
      </w:r>
      <w:r>
        <w:rPr>
          <w:rFonts w:ascii="QMLHOO+CMR8"/>
          <w:color w:val="000000"/>
          <w:sz w:val="16"/>
        </w:rPr>
        <w:t>the</w:t>
      </w:r>
      <w:r>
        <w:rPr>
          <w:rFonts w:ascii="Times New Roman"/>
          <w:color w:val="000000"/>
          <w:spacing w:val="13"/>
          <w:sz w:val="16"/>
        </w:rPr>
        <w:t xml:space="preserve"> </w:t>
      </w:r>
      <w:r>
        <w:rPr>
          <w:rFonts w:ascii="QMLHOO+CMR8"/>
          <w:color w:val="000000"/>
          <w:sz w:val="16"/>
        </w:rPr>
        <w:t>treated</w:t>
      </w:r>
      <w:r>
        <w:rPr>
          <w:rFonts w:ascii="Times New Roman"/>
          <w:color w:val="000000"/>
          <w:spacing w:val="13"/>
          <w:sz w:val="16"/>
        </w:rPr>
        <w:t xml:space="preserve"> </w:t>
      </w:r>
      <w:r>
        <w:rPr>
          <w:rFonts w:ascii="QMLHOO+CMR8"/>
          <w:color w:val="000000"/>
          <w:sz w:val="16"/>
        </w:rPr>
        <w:t>households</w:t>
      </w:r>
      <w:r>
        <w:rPr>
          <w:rFonts w:ascii="Times New Roman"/>
          <w:color w:val="000000"/>
          <w:spacing w:val="12"/>
          <w:sz w:val="16"/>
        </w:rPr>
        <w:t xml:space="preserve"> </w:t>
      </w:r>
      <w:r>
        <w:rPr>
          <w:rFonts w:ascii="QMLHOO+CMR8" w:hAnsi="QMLHOO+CMR8" w:cs="QMLHOO+CMR8"/>
          <w:color w:val="000000"/>
          <w:sz w:val="16"/>
        </w:rPr>
        <w:t>inﬂuenced</w:t>
      </w:r>
      <w:r>
        <w:rPr>
          <w:rFonts w:ascii="Times New Roman"/>
          <w:color w:val="000000"/>
          <w:spacing w:val="12"/>
          <w:sz w:val="16"/>
        </w:rPr>
        <w:t xml:space="preserve"> </w:t>
      </w:r>
      <w:r>
        <w:rPr>
          <w:rFonts w:ascii="QMLHOO+CMR8"/>
          <w:color w:val="000000"/>
          <w:sz w:val="16"/>
        </w:rPr>
        <w:t>the</w:t>
      </w:r>
      <w:r>
        <w:rPr>
          <w:rFonts w:ascii="Times New Roman"/>
          <w:color w:val="000000"/>
          <w:spacing w:val="13"/>
          <w:sz w:val="16"/>
        </w:rPr>
        <w:t xml:space="preserve"> </w:t>
      </w:r>
      <w:r>
        <w:rPr>
          <w:rFonts w:ascii="QMLHOO+CMR8"/>
          <w:color w:val="000000"/>
          <w:sz w:val="16"/>
        </w:rPr>
        <w:t>households</w:t>
      </w:r>
      <w:r>
        <w:rPr>
          <w:rFonts w:ascii="Times New Roman"/>
          <w:color w:val="000000"/>
          <w:spacing w:val="13"/>
          <w:sz w:val="16"/>
        </w:rPr>
        <w:t xml:space="preserve"> </w:t>
      </w:r>
      <w:r>
        <w:rPr>
          <w:rFonts w:ascii="QMLHOO+CMR8"/>
          <w:color w:val="000000"/>
          <w:sz w:val="16"/>
        </w:rPr>
        <w:t>allocated</w:t>
      </w:r>
      <w:r>
        <w:rPr>
          <w:rFonts w:ascii="Times New Roman"/>
          <w:color w:val="000000"/>
          <w:spacing w:val="12"/>
          <w:sz w:val="16"/>
        </w:rPr>
        <w:t xml:space="preserve"> </w:t>
      </w:r>
      <w:r>
        <w:rPr>
          <w:rFonts w:ascii="QMLHOO+CMR8"/>
          <w:color w:val="000000"/>
          <w:sz w:val="16"/>
        </w:rPr>
        <w:t>to</w:t>
      </w:r>
      <w:r>
        <w:rPr>
          <w:rFonts w:ascii="Times New Roman"/>
          <w:color w:val="000000"/>
          <w:spacing w:val="12"/>
          <w:sz w:val="16"/>
        </w:rPr>
        <w:t xml:space="preserve"> </w:t>
      </w:r>
      <w:r>
        <w:rPr>
          <w:rFonts w:ascii="QMLHOO+CMR8"/>
          <w:color w:val="000000"/>
          <w:sz w:val="16"/>
        </w:rPr>
        <w:t>the</w:t>
      </w:r>
      <w:r>
        <w:rPr>
          <w:rFonts w:ascii="Times New Roman"/>
          <w:color w:val="000000"/>
          <w:spacing w:val="13"/>
          <w:sz w:val="16"/>
        </w:rPr>
        <w:t xml:space="preserve"> </w:t>
      </w:r>
      <w:r>
        <w:rPr>
          <w:rFonts w:ascii="QMLHOO+CMR8"/>
          <w:color w:val="000000"/>
          <w:spacing w:val="-1"/>
          <w:sz w:val="16"/>
        </w:rPr>
        <w:t>control</w:t>
      </w:r>
      <w:r>
        <w:rPr>
          <w:rFonts w:ascii="Times New Roman"/>
          <w:color w:val="000000"/>
          <w:spacing w:val="13"/>
          <w:sz w:val="16"/>
        </w:rPr>
        <w:t xml:space="preserve"> </w:t>
      </w:r>
      <w:r>
        <w:rPr>
          <w:rFonts w:ascii="QMLHOO+CMR8"/>
          <w:color w:val="000000"/>
          <w:sz w:val="16"/>
        </w:rPr>
        <w:t>group.</w:t>
      </w:r>
      <w:r>
        <w:rPr>
          <w:rFonts w:ascii="Times New Roman"/>
          <w:color w:val="000000"/>
          <w:spacing w:val="34"/>
          <w:sz w:val="16"/>
        </w:rPr>
        <w:t xml:space="preserve"> </w:t>
      </w:r>
      <w:r>
        <w:rPr>
          <w:rFonts w:ascii="QMLHOO+CMR8"/>
          <w:color w:val="000000"/>
          <w:sz w:val="16"/>
        </w:rPr>
        <w:t>This</w:t>
      </w:r>
      <w:r>
        <w:rPr>
          <w:rFonts w:ascii="Times New Roman"/>
          <w:color w:val="000000"/>
          <w:spacing w:val="13"/>
          <w:sz w:val="16"/>
        </w:rPr>
        <w:t xml:space="preserve"> </w:t>
      </w:r>
      <w:r>
        <w:rPr>
          <w:rFonts w:ascii="QMLHOO+CMR8"/>
          <w:color w:val="000000"/>
          <w:sz w:val="16"/>
        </w:rPr>
        <w:t>again</w:t>
      </w:r>
      <w:r>
        <w:rPr>
          <w:rFonts w:ascii="Times New Roman"/>
          <w:color w:val="000000"/>
          <w:spacing w:val="13"/>
          <w:sz w:val="16"/>
        </w:rPr>
        <w:t xml:space="preserve"> </w:t>
      </w:r>
      <w:r>
        <w:rPr>
          <w:rFonts w:ascii="QMLHOO+CMR8"/>
          <w:color w:val="000000"/>
          <w:sz w:val="16"/>
        </w:rPr>
        <w:t>supports</w:t>
      </w:r>
      <w:r>
        <w:rPr>
          <w:rFonts w:ascii="Times New Roman"/>
          <w:color w:val="000000"/>
          <w:spacing w:val="12"/>
          <w:sz w:val="16"/>
        </w:rPr>
        <w:t xml:space="preserve"> </w:t>
      </w:r>
      <w:r>
        <w:rPr>
          <w:rFonts w:ascii="QMLHOO+CMR8"/>
          <w:color w:val="000000"/>
          <w:sz w:val="16"/>
        </w:rPr>
        <w:t>the</w:t>
      </w:r>
      <w:r>
        <w:rPr>
          <w:rFonts w:ascii="Times New Roman"/>
          <w:color w:val="000000"/>
          <w:spacing w:val="12"/>
          <w:sz w:val="16"/>
        </w:rPr>
        <w:t xml:space="preserve"> </w:t>
      </w:r>
      <w:r>
        <w:rPr>
          <w:rFonts w:ascii="QMLHOO+CMR8"/>
          <w:color w:val="000000"/>
          <w:spacing w:val="-5"/>
          <w:sz w:val="16"/>
        </w:rPr>
        <w:t>SUTVA</w:t>
      </w:r>
    </w:p>
    <w:p w14:paraId="248F9CC9" w14:textId="77777777" w:rsidR="00CF0253" w:rsidRDefault="00252649">
      <w:pPr>
        <w:spacing w:before="115" w:after="0" w:line="169" w:lineRule="exact"/>
        <w:jc w:val="left"/>
        <w:rPr>
          <w:rFonts w:ascii="Times New Roman"/>
          <w:color w:val="000000"/>
          <w:sz w:val="16"/>
        </w:rPr>
      </w:pPr>
      <w:r>
        <w:rPr>
          <w:rFonts w:ascii="QMLHOO+CMR8"/>
          <w:color w:val="000000"/>
          <w:sz w:val="16"/>
        </w:rPr>
        <w:t>required</w:t>
      </w:r>
      <w:r>
        <w:rPr>
          <w:rFonts w:ascii="Times New Roman"/>
          <w:color w:val="000000"/>
          <w:spacing w:val="16"/>
          <w:sz w:val="16"/>
        </w:rPr>
        <w:t xml:space="preserve"> </w:t>
      </w:r>
      <w:r>
        <w:rPr>
          <w:rFonts w:ascii="QMLHOO+CMR8"/>
          <w:color w:val="000000"/>
          <w:sz w:val="16"/>
        </w:rPr>
        <w:t>under</w:t>
      </w:r>
      <w:r>
        <w:rPr>
          <w:rFonts w:ascii="Times New Roman"/>
          <w:color w:val="000000"/>
          <w:spacing w:val="16"/>
          <w:sz w:val="16"/>
        </w:rPr>
        <w:t xml:space="preserve"> </w:t>
      </w:r>
      <w:r>
        <w:rPr>
          <w:rFonts w:ascii="QMLHOO+CMR8"/>
          <w:color w:val="000000"/>
          <w:sz w:val="16"/>
        </w:rPr>
        <w:t>the</w:t>
      </w:r>
      <w:r>
        <w:rPr>
          <w:rFonts w:ascii="Times New Roman"/>
          <w:color w:val="000000"/>
          <w:spacing w:val="16"/>
          <w:sz w:val="16"/>
        </w:rPr>
        <w:t xml:space="preserve"> </w:t>
      </w:r>
      <w:r>
        <w:rPr>
          <w:rFonts w:ascii="QMLHOO+CMR8"/>
          <w:color w:val="000000"/>
          <w:sz w:val="16"/>
        </w:rPr>
        <w:t>DID</w:t>
      </w:r>
      <w:r>
        <w:rPr>
          <w:rFonts w:ascii="Times New Roman"/>
          <w:color w:val="000000"/>
          <w:spacing w:val="16"/>
          <w:sz w:val="16"/>
        </w:rPr>
        <w:t xml:space="preserve"> </w:t>
      </w:r>
      <w:r>
        <w:rPr>
          <w:rFonts w:ascii="QMLHOO+CMR8" w:hAnsi="QMLHOO+CMR8" w:cs="QMLHOO+CMR8"/>
          <w:color w:val="000000"/>
          <w:spacing w:val="-1"/>
          <w:sz w:val="16"/>
        </w:rPr>
        <w:t>identiﬁcation</w:t>
      </w:r>
      <w:r>
        <w:rPr>
          <w:rFonts w:ascii="Times New Roman"/>
          <w:color w:val="000000"/>
          <w:spacing w:val="17"/>
          <w:sz w:val="16"/>
        </w:rPr>
        <w:t xml:space="preserve"> </w:t>
      </w:r>
      <w:r>
        <w:rPr>
          <w:rFonts w:ascii="QMLHOO+CMR8"/>
          <w:color w:val="000000"/>
          <w:spacing w:val="-2"/>
          <w:sz w:val="16"/>
        </w:rPr>
        <w:t>strategy.</w:t>
      </w:r>
    </w:p>
    <w:p w14:paraId="347E908E" w14:textId="77777777" w:rsidR="00CF0253" w:rsidRDefault="00252649">
      <w:pPr>
        <w:spacing w:before="0" w:after="0" w:line="196" w:lineRule="exact"/>
        <w:ind w:left="149"/>
        <w:jc w:val="left"/>
        <w:rPr>
          <w:rFonts w:ascii="Times New Roman"/>
          <w:color w:val="000000"/>
          <w:sz w:val="16"/>
        </w:rPr>
      </w:pPr>
      <w:r>
        <w:rPr>
          <w:rFonts w:ascii="JCIRTO+CMR6"/>
          <w:color w:val="000000"/>
          <w:spacing w:val="5"/>
          <w:sz w:val="18"/>
          <w:vertAlign w:val="superscript"/>
        </w:rPr>
        <w:t>18</w:t>
      </w:r>
      <w:r>
        <w:rPr>
          <w:rFonts w:ascii="QMLHOO+CMR8"/>
          <w:color w:val="000000"/>
          <w:sz w:val="16"/>
        </w:rPr>
        <w:t>The</w:t>
      </w:r>
      <w:r>
        <w:rPr>
          <w:rFonts w:ascii="Times New Roman"/>
          <w:color w:val="000000"/>
          <w:spacing w:val="27"/>
          <w:sz w:val="16"/>
        </w:rPr>
        <w:t xml:space="preserve"> </w:t>
      </w:r>
      <w:r>
        <w:rPr>
          <w:rFonts w:ascii="QMLHOO+CMR8"/>
          <w:color w:val="000000"/>
          <w:sz w:val="16"/>
        </w:rPr>
        <w:t>attrition</w:t>
      </w:r>
      <w:r>
        <w:rPr>
          <w:rFonts w:ascii="Times New Roman"/>
          <w:color w:val="000000"/>
          <w:spacing w:val="27"/>
          <w:sz w:val="16"/>
        </w:rPr>
        <w:t xml:space="preserve"> </w:t>
      </w:r>
      <w:r>
        <w:rPr>
          <w:rFonts w:ascii="QMLHOO+CMR8"/>
          <w:color w:val="000000"/>
          <w:sz w:val="16"/>
        </w:rPr>
        <w:t>rate</w:t>
      </w:r>
      <w:r>
        <w:rPr>
          <w:rFonts w:ascii="Times New Roman"/>
          <w:color w:val="000000"/>
          <w:spacing w:val="27"/>
          <w:sz w:val="16"/>
        </w:rPr>
        <w:t xml:space="preserve"> </w:t>
      </w:r>
      <w:r>
        <w:rPr>
          <w:rFonts w:ascii="QMLHOO+CMR8"/>
          <w:color w:val="000000"/>
          <w:sz w:val="16"/>
        </w:rPr>
        <w:t>during</w:t>
      </w:r>
      <w:r>
        <w:rPr>
          <w:rFonts w:ascii="Times New Roman"/>
          <w:color w:val="000000"/>
          <w:spacing w:val="27"/>
          <w:sz w:val="16"/>
        </w:rPr>
        <w:t xml:space="preserve"> </w:t>
      </w:r>
      <w:r>
        <w:rPr>
          <w:rFonts w:ascii="QMLHOO+CMR8"/>
          <w:color w:val="000000"/>
          <w:sz w:val="16"/>
        </w:rPr>
        <w:t>the</w:t>
      </w:r>
      <w:r>
        <w:rPr>
          <w:rFonts w:ascii="Times New Roman"/>
          <w:color w:val="000000"/>
          <w:spacing w:val="27"/>
          <w:sz w:val="16"/>
        </w:rPr>
        <w:t xml:space="preserve"> </w:t>
      </w:r>
      <w:r>
        <w:rPr>
          <w:rFonts w:ascii="QMLHOO+CMR8"/>
          <w:color w:val="000000"/>
          <w:spacing w:val="-3"/>
          <w:sz w:val="16"/>
        </w:rPr>
        <w:t>RCT</w:t>
      </w:r>
      <w:r>
        <w:rPr>
          <w:rFonts w:ascii="Times New Roman"/>
          <w:color w:val="000000"/>
          <w:spacing w:val="29"/>
          <w:sz w:val="16"/>
        </w:rPr>
        <w:t xml:space="preserve"> </w:t>
      </w:r>
      <w:r>
        <w:rPr>
          <w:rFonts w:ascii="QMLHOO+CMR8"/>
          <w:color w:val="000000"/>
          <w:spacing w:val="-3"/>
          <w:sz w:val="16"/>
        </w:rPr>
        <w:t>was</w:t>
      </w:r>
      <w:r>
        <w:rPr>
          <w:rFonts w:ascii="Times New Roman"/>
          <w:color w:val="000000"/>
          <w:spacing w:val="29"/>
          <w:sz w:val="16"/>
        </w:rPr>
        <w:t xml:space="preserve"> </w:t>
      </w:r>
      <w:r>
        <w:rPr>
          <w:rFonts w:ascii="QMLHOO+CMR8"/>
          <w:color w:val="000000"/>
          <w:spacing w:val="1"/>
          <w:sz w:val="16"/>
        </w:rPr>
        <w:t>about</w:t>
      </w:r>
      <w:r>
        <w:rPr>
          <w:rFonts w:ascii="Times New Roman"/>
          <w:color w:val="000000"/>
          <w:spacing w:val="26"/>
          <w:sz w:val="16"/>
        </w:rPr>
        <w:t xml:space="preserve"> </w:t>
      </w:r>
      <w:r>
        <w:rPr>
          <w:rFonts w:ascii="QMLHOO+CMR8"/>
          <w:color w:val="000000"/>
          <w:sz w:val="16"/>
        </w:rPr>
        <w:t>20%.</w:t>
      </w:r>
      <w:r>
        <w:rPr>
          <w:rFonts w:ascii="Times New Roman"/>
          <w:color w:val="000000"/>
          <w:spacing w:val="67"/>
          <w:sz w:val="16"/>
        </w:rPr>
        <w:t xml:space="preserve"> </w:t>
      </w:r>
      <w:r>
        <w:rPr>
          <w:rFonts w:ascii="QMLHOO+CMR8"/>
          <w:color w:val="000000"/>
          <w:sz w:val="16"/>
        </w:rPr>
        <w:t>The</w:t>
      </w:r>
      <w:r>
        <w:rPr>
          <w:rFonts w:ascii="Times New Roman"/>
          <w:color w:val="000000"/>
          <w:spacing w:val="27"/>
          <w:sz w:val="16"/>
        </w:rPr>
        <w:t xml:space="preserve"> </w:t>
      </w:r>
      <w:r>
        <w:rPr>
          <w:rFonts w:ascii="QMLHOO+CMR8"/>
          <w:color w:val="000000"/>
          <w:sz w:val="16"/>
        </w:rPr>
        <w:t>main</w:t>
      </w:r>
      <w:r>
        <w:rPr>
          <w:rFonts w:ascii="Times New Roman"/>
          <w:color w:val="000000"/>
          <w:spacing w:val="27"/>
          <w:sz w:val="16"/>
        </w:rPr>
        <w:t xml:space="preserve"> </w:t>
      </w:r>
      <w:r>
        <w:rPr>
          <w:rFonts w:ascii="QMLHOO+CMR8"/>
          <w:color w:val="000000"/>
          <w:sz w:val="16"/>
        </w:rPr>
        <w:t>reasons</w:t>
      </w:r>
      <w:r>
        <w:rPr>
          <w:rFonts w:ascii="Times New Roman"/>
          <w:color w:val="000000"/>
          <w:spacing w:val="27"/>
          <w:sz w:val="16"/>
        </w:rPr>
        <w:t xml:space="preserve"> </w:t>
      </w:r>
      <w:r>
        <w:rPr>
          <w:rFonts w:ascii="QMLHOO+CMR8"/>
          <w:color w:val="000000"/>
          <w:sz w:val="16"/>
        </w:rPr>
        <w:t>for</w:t>
      </w:r>
      <w:r>
        <w:rPr>
          <w:rFonts w:ascii="Times New Roman"/>
          <w:color w:val="000000"/>
          <w:spacing w:val="27"/>
          <w:sz w:val="16"/>
        </w:rPr>
        <w:t xml:space="preserve"> </w:t>
      </w:r>
      <w:r>
        <w:rPr>
          <w:rFonts w:ascii="QMLHOO+CMR8"/>
          <w:color w:val="000000"/>
          <w:spacing w:val="-1"/>
          <w:sz w:val="16"/>
        </w:rPr>
        <w:t>participant</w:t>
      </w:r>
      <w:r>
        <w:rPr>
          <w:rFonts w:ascii="Times New Roman"/>
          <w:color w:val="000000"/>
          <w:spacing w:val="28"/>
          <w:sz w:val="16"/>
        </w:rPr>
        <w:t xml:space="preserve"> </w:t>
      </w:r>
      <w:r>
        <w:rPr>
          <w:rFonts w:ascii="QMLHOO+CMR8"/>
          <w:color w:val="000000"/>
          <w:sz w:val="16"/>
        </w:rPr>
        <w:t>attrition</w:t>
      </w:r>
      <w:r>
        <w:rPr>
          <w:rFonts w:ascii="Times New Roman"/>
          <w:color w:val="000000"/>
          <w:spacing w:val="27"/>
          <w:sz w:val="16"/>
        </w:rPr>
        <w:t xml:space="preserve"> </w:t>
      </w:r>
      <w:r>
        <w:rPr>
          <w:rFonts w:ascii="QMLHOO+CMR8"/>
          <w:color w:val="000000"/>
          <w:spacing w:val="-2"/>
          <w:sz w:val="16"/>
        </w:rPr>
        <w:t>were</w:t>
      </w:r>
      <w:r>
        <w:rPr>
          <w:rFonts w:ascii="Times New Roman"/>
          <w:color w:val="000000"/>
          <w:spacing w:val="29"/>
          <w:sz w:val="16"/>
        </w:rPr>
        <w:t xml:space="preserve"> </w:t>
      </w:r>
      <w:r>
        <w:rPr>
          <w:rFonts w:ascii="QMLHOO+CMR8"/>
          <w:color w:val="000000"/>
          <w:spacing w:val="-1"/>
          <w:sz w:val="16"/>
        </w:rPr>
        <w:t>changes</w:t>
      </w:r>
      <w:r>
        <w:rPr>
          <w:rFonts w:ascii="Times New Roman"/>
          <w:color w:val="000000"/>
          <w:spacing w:val="28"/>
          <w:sz w:val="16"/>
        </w:rPr>
        <w:t xml:space="preserve"> </w:t>
      </w:r>
      <w:r>
        <w:rPr>
          <w:rFonts w:ascii="QMLHOO+CMR8"/>
          <w:color w:val="000000"/>
          <w:sz w:val="16"/>
        </w:rPr>
        <w:t>in</w:t>
      </w:r>
      <w:r>
        <w:rPr>
          <w:rFonts w:ascii="Times New Roman"/>
          <w:color w:val="000000"/>
          <w:spacing w:val="27"/>
          <w:sz w:val="16"/>
        </w:rPr>
        <w:t xml:space="preserve"> </w:t>
      </w:r>
      <w:r>
        <w:rPr>
          <w:rFonts w:ascii="QMLHOO+CMR8"/>
          <w:color w:val="000000"/>
          <w:sz w:val="16"/>
        </w:rPr>
        <w:t>tenancy</w:t>
      </w:r>
      <w:r>
        <w:rPr>
          <w:rFonts w:ascii="Times New Roman"/>
          <w:color w:val="000000"/>
          <w:spacing w:val="27"/>
          <w:sz w:val="16"/>
        </w:rPr>
        <w:t xml:space="preserve"> </w:t>
      </w:r>
      <w:r>
        <w:rPr>
          <w:rFonts w:ascii="QMLHOO+CMR8"/>
          <w:color w:val="000000"/>
          <w:sz w:val="16"/>
        </w:rPr>
        <w:t>and</w:t>
      </w:r>
    </w:p>
    <w:p w14:paraId="767C60A3" w14:textId="77777777" w:rsidR="00CF0253" w:rsidRDefault="00252649">
      <w:pPr>
        <w:spacing w:before="115" w:after="0" w:line="169" w:lineRule="exact"/>
        <w:jc w:val="left"/>
        <w:rPr>
          <w:rFonts w:ascii="Times New Roman"/>
          <w:color w:val="000000"/>
          <w:sz w:val="16"/>
        </w:rPr>
      </w:pPr>
      <w:r>
        <w:rPr>
          <w:rFonts w:ascii="QMLHOO+CMR8"/>
          <w:color w:val="000000"/>
          <w:sz w:val="16"/>
        </w:rPr>
        <w:t>supplier.</w:t>
      </w:r>
      <w:r>
        <w:rPr>
          <w:rFonts w:ascii="Times New Roman"/>
          <w:color w:val="000000"/>
          <w:spacing w:val="32"/>
          <w:sz w:val="16"/>
        </w:rPr>
        <w:t xml:space="preserve"> </w:t>
      </w:r>
      <w:r>
        <w:rPr>
          <w:rFonts w:ascii="QMLHOO+CMR8"/>
          <w:color w:val="000000"/>
          <w:sz w:val="16"/>
        </w:rPr>
        <w:t>Due</w:t>
      </w:r>
      <w:r>
        <w:rPr>
          <w:rFonts w:ascii="Times New Roman"/>
          <w:color w:val="000000"/>
          <w:spacing w:val="6"/>
          <w:sz w:val="16"/>
        </w:rPr>
        <w:t xml:space="preserve"> </w:t>
      </w:r>
      <w:r>
        <w:rPr>
          <w:rFonts w:ascii="QMLHOO+CMR8"/>
          <w:color w:val="000000"/>
          <w:sz w:val="16"/>
        </w:rPr>
        <w:t>to</w:t>
      </w:r>
      <w:r>
        <w:rPr>
          <w:rFonts w:ascii="Times New Roman"/>
          <w:color w:val="000000"/>
          <w:spacing w:val="6"/>
          <w:sz w:val="16"/>
        </w:rPr>
        <w:t xml:space="preserve"> </w:t>
      </w:r>
      <w:r>
        <w:rPr>
          <w:rFonts w:ascii="QMLHOO+CMR8"/>
          <w:color w:val="000000"/>
          <w:spacing w:val="-2"/>
          <w:sz w:val="16"/>
        </w:rPr>
        <w:t>such</w:t>
      </w:r>
      <w:r>
        <w:rPr>
          <w:rFonts w:ascii="Times New Roman"/>
          <w:color w:val="000000"/>
          <w:spacing w:val="8"/>
          <w:sz w:val="16"/>
        </w:rPr>
        <w:t xml:space="preserve"> </w:t>
      </w:r>
      <w:r>
        <w:rPr>
          <w:rFonts w:ascii="QMLHOO+CMR8"/>
          <w:color w:val="000000"/>
          <w:sz w:val="16"/>
        </w:rPr>
        <w:t>imperfect</w:t>
      </w:r>
      <w:r>
        <w:rPr>
          <w:rFonts w:ascii="Times New Roman"/>
          <w:color w:val="000000"/>
          <w:spacing w:val="6"/>
          <w:sz w:val="16"/>
        </w:rPr>
        <w:t xml:space="preserve"> </w:t>
      </w:r>
      <w:r>
        <w:rPr>
          <w:rFonts w:ascii="QMLHOO+CMR8"/>
          <w:color w:val="000000"/>
          <w:sz w:val="16"/>
        </w:rPr>
        <w:t>compliance,</w:t>
      </w:r>
      <w:r>
        <w:rPr>
          <w:rFonts w:ascii="Times New Roman"/>
          <w:color w:val="000000"/>
          <w:spacing w:val="8"/>
          <w:sz w:val="16"/>
        </w:rPr>
        <w:t xml:space="preserve"> </w:t>
      </w:r>
      <w:r>
        <w:rPr>
          <w:rFonts w:ascii="QMLHOO+CMR8"/>
          <w:color w:val="000000"/>
          <w:sz w:val="16"/>
        </w:rPr>
        <w:t>the</w:t>
      </w:r>
      <w:r>
        <w:rPr>
          <w:rFonts w:ascii="Times New Roman"/>
          <w:color w:val="000000"/>
          <w:spacing w:val="6"/>
          <w:sz w:val="16"/>
        </w:rPr>
        <w:t xml:space="preserve"> </w:t>
      </w:r>
      <w:r>
        <w:rPr>
          <w:rFonts w:ascii="QMLHOO+CMR8"/>
          <w:color w:val="000000"/>
          <w:sz w:val="16"/>
        </w:rPr>
        <w:t>estimates</w:t>
      </w:r>
      <w:r>
        <w:rPr>
          <w:rFonts w:ascii="Times New Roman"/>
          <w:color w:val="000000"/>
          <w:spacing w:val="6"/>
          <w:sz w:val="16"/>
        </w:rPr>
        <w:t xml:space="preserve"> </w:t>
      </w:r>
      <w:r>
        <w:rPr>
          <w:rFonts w:ascii="QMLHOO+CMR8"/>
          <w:color w:val="000000"/>
          <w:spacing w:val="-2"/>
          <w:sz w:val="16"/>
        </w:rPr>
        <w:t>must</w:t>
      </w:r>
      <w:r>
        <w:rPr>
          <w:rFonts w:ascii="Times New Roman"/>
          <w:color w:val="000000"/>
          <w:spacing w:val="8"/>
          <w:sz w:val="16"/>
        </w:rPr>
        <w:t xml:space="preserve"> </w:t>
      </w:r>
      <w:r>
        <w:rPr>
          <w:rFonts w:ascii="QMLHOO+CMR8"/>
          <w:color w:val="000000"/>
          <w:spacing w:val="4"/>
          <w:sz w:val="16"/>
        </w:rPr>
        <w:t>be</w:t>
      </w:r>
      <w:r>
        <w:rPr>
          <w:rFonts w:ascii="Times New Roman"/>
          <w:color w:val="000000"/>
          <w:spacing w:val="1"/>
          <w:sz w:val="16"/>
        </w:rPr>
        <w:t xml:space="preserve"> </w:t>
      </w:r>
      <w:r>
        <w:rPr>
          <w:rFonts w:ascii="QMLHOO+CMR8"/>
          <w:color w:val="000000"/>
          <w:spacing w:val="-1"/>
          <w:sz w:val="16"/>
        </w:rPr>
        <w:t>interpreted</w:t>
      </w:r>
      <w:r>
        <w:rPr>
          <w:rFonts w:ascii="Times New Roman"/>
          <w:color w:val="000000"/>
          <w:spacing w:val="7"/>
          <w:sz w:val="16"/>
        </w:rPr>
        <w:t xml:space="preserve"> </w:t>
      </w:r>
      <w:r>
        <w:rPr>
          <w:rFonts w:ascii="QMLHOO+CMR8"/>
          <w:color w:val="000000"/>
          <w:sz w:val="16"/>
        </w:rPr>
        <w:t>as</w:t>
      </w:r>
      <w:r>
        <w:rPr>
          <w:rFonts w:ascii="Times New Roman"/>
          <w:color w:val="000000"/>
          <w:spacing w:val="6"/>
          <w:sz w:val="16"/>
        </w:rPr>
        <w:t xml:space="preserve"> </w:t>
      </w:r>
      <w:r>
        <w:rPr>
          <w:rFonts w:ascii="QMLHOO+CMR8"/>
          <w:color w:val="000000"/>
          <w:spacing w:val="1"/>
          <w:sz w:val="16"/>
        </w:rPr>
        <w:t>local</w:t>
      </w:r>
      <w:r>
        <w:rPr>
          <w:rFonts w:ascii="Times New Roman"/>
          <w:color w:val="000000"/>
          <w:spacing w:val="5"/>
          <w:sz w:val="16"/>
        </w:rPr>
        <w:t xml:space="preserve"> </w:t>
      </w:r>
      <w:r>
        <w:rPr>
          <w:rFonts w:ascii="QMLHOO+CMR8"/>
          <w:color w:val="000000"/>
          <w:spacing w:val="-2"/>
          <w:sz w:val="16"/>
        </w:rPr>
        <w:t>average</w:t>
      </w:r>
      <w:r>
        <w:rPr>
          <w:rFonts w:ascii="Times New Roman"/>
          <w:color w:val="000000"/>
          <w:spacing w:val="8"/>
          <w:sz w:val="16"/>
        </w:rPr>
        <w:t xml:space="preserve"> </w:t>
      </w:r>
      <w:r>
        <w:rPr>
          <w:rFonts w:ascii="QMLHOO+CMR8"/>
          <w:color w:val="000000"/>
          <w:spacing w:val="-1"/>
          <w:sz w:val="16"/>
        </w:rPr>
        <w:t>treatment</w:t>
      </w:r>
      <w:r>
        <w:rPr>
          <w:rFonts w:ascii="Times New Roman"/>
          <w:color w:val="000000"/>
          <w:spacing w:val="7"/>
          <w:sz w:val="16"/>
        </w:rPr>
        <w:t xml:space="preserve"> </w:t>
      </w:r>
      <w:r>
        <w:rPr>
          <w:rFonts w:ascii="QMLHOO+CMR8" w:hAnsi="QMLHOO+CMR8" w:cs="QMLHOO+CMR8"/>
          <w:color w:val="000000"/>
          <w:sz w:val="16"/>
        </w:rPr>
        <w:t>eﬀects</w:t>
      </w:r>
      <w:r>
        <w:rPr>
          <w:rFonts w:ascii="Times New Roman"/>
          <w:color w:val="000000"/>
          <w:spacing w:val="6"/>
          <w:sz w:val="16"/>
        </w:rPr>
        <w:t xml:space="preserve"> </w:t>
      </w:r>
      <w:r>
        <w:rPr>
          <w:rFonts w:ascii="QMLHOO+CMR8"/>
          <w:color w:val="000000"/>
          <w:spacing w:val="-2"/>
          <w:sz w:val="16"/>
        </w:rPr>
        <w:t>(LATEs).</w:t>
      </w:r>
      <w:r>
        <w:rPr>
          <w:rFonts w:ascii="Times New Roman"/>
          <w:color w:val="000000"/>
          <w:spacing w:val="34"/>
          <w:sz w:val="16"/>
        </w:rPr>
        <w:t xml:space="preserve"> </w:t>
      </w:r>
      <w:r>
        <w:rPr>
          <w:rFonts w:ascii="QMLHOO+CMR8"/>
          <w:color w:val="000000"/>
          <w:spacing w:val="-2"/>
          <w:sz w:val="16"/>
        </w:rPr>
        <w:t>However,</w:t>
      </w:r>
    </w:p>
    <w:p w14:paraId="1C94513E" w14:textId="77777777" w:rsidR="00CF0253" w:rsidRDefault="00252649">
      <w:pPr>
        <w:spacing w:before="115" w:after="0" w:line="169" w:lineRule="exact"/>
        <w:jc w:val="left"/>
        <w:rPr>
          <w:rFonts w:ascii="Times New Roman"/>
          <w:color w:val="000000"/>
          <w:sz w:val="16"/>
        </w:rPr>
      </w:pPr>
      <w:r>
        <w:rPr>
          <w:rFonts w:ascii="QMLHOO+CMR8"/>
          <w:color w:val="000000"/>
          <w:sz w:val="16"/>
        </w:rPr>
        <w:t>according</w:t>
      </w:r>
      <w:r>
        <w:rPr>
          <w:rFonts w:ascii="Times New Roman"/>
          <w:color w:val="000000"/>
          <w:spacing w:val="21"/>
          <w:sz w:val="16"/>
        </w:rPr>
        <w:t xml:space="preserve"> </w:t>
      </w:r>
      <w:r>
        <w:rPr>
          <w:rFonts w:ascii="QMLHOO+CMR8"/>
          <w:color w:val="000000"/>
          <w:sz w:val="16"/>
        </w:rPr>
        <w:t>to</w:t>
      </w:r>
      <w:r>
        <w:rPr>
          <w:rFonts w:ascii="Times New Roman"/>
          <w:color w:val="000000"/>
          <w:spacing w:val="21"/>
          <w:sz w:val="16"/>
        </w:rPr>
        <w:t xml:space="preserve"> </w:t>
      </w:r>
      <w:hyperlink w:anchor="br24" w:history="1">
        <w:r>
          <w:rPr>
            <w:rFonts w:ascii="QMLHOO+CMR8"/>
            <w:color w:val="0000FF"/>
            <w:sz w:val="16"/>
          </w:rPr>
          <w:t>Commission</w:t>
        </w:r>
      </w:hyperlink>
      <w:hyperlink w:anchor="br24" w:history="1">
        <w:r>
          <w:rPr>
            <w:rFonts w:ascii="Times New Roman"/>
            <w:color w:val="0000FF"/>
            <w:spacing w:val="21"/>
            <w:sz w:val="16"/>
          </w:rPr>
          <w:t xml:space="preserve"> </w:t>
        </w:r>
      </w:hyperlink>
      <w:hyperlink w:anchor="br24" w:history="1">
        <w:r>
          <w:rPr>
            <w:rFonts w:ascii="QMLHOO+CMR8"/>
            <w:color w:val="0000FF"/>
            <w:sz w:val="16"/>
          </w:rPr>
          <w:t>for</w:t>
        </w:r>
      </w:hyperlink>
      <w:hyperlink w:anchor="br24" w:history="1">
        <w:r>
          <w:rPr>
            <w:rFonts w:ascii="Times New Roman"/>
            <w:color w:val="0000FF"/>
            <w:spacing w:val="21"/>
            <w:sz w:val="16"/>
          </w:rPr>
          <w:t xml:space="preserve"> </w:t>
        </w:r>
      </w:hyperlink>
      <w:hyperlink w:anchor="br24" w:history="1">
        <w:r>
          <w:rPr>
            <w:rFonts w:ascii="QMLHOO+CMR8"/>
            <w:color w:val="0000FF"/>
            <w:sz w:val="16"/>
          </w:rPr>
          <w:t>Energy</w:t>
        </w:r>
      </w:hyperlink>
      <w:hyperlink w:anchor="br24" w:history="1">
        <w:r>
          <w:rPr>
            <w:rFonts w:ascii="Times New Roman"/>
            <w:color w:val="0000FF"/>
            <w:spacing w:val="21"/>
            <w:sz w:val="16"/>
          </w:rPr>
          <w:t xml:space="preserve"> </w:t>
        </w:r>
      </w:hyperlink>
      <w:hyperlink w:anchor="br24" w:history="1">
        <w:r>
          <w:rPr>
            <w:rFonts w:ascii="QMLHOO+CMR8"/>
            <w:color w:val="0000FF"/>
            <w:sz w:val="16"/>
          </w:rPr>
          <w:t>Regulation</w:t>
        </w:r>
      </w:hyperlink>
      <w:hyperlink w:anchor="br24" w:history="1">
        <w:r>
          <w:rPr>
            <w:rFonts w:ascii="Times New Roman"/>
            <w:color w:val="0000FF"/>
            <w:spacing w:val="21"/>
            <w:sz w:val="16"/>
          </w:rPr>
          <w:t xml:space="preserve"> </w:t>
        </w:r>
      </w:hyperlink>
      <w:r>
        <w:rPr>
          <w:rFonts w:ascii="QMLHOO+CMR8"/>
          <w:color w:val="000000"/>
          <w:sz w:val="16"/>
        </w:rPr>
        <w:t>(</w:t>
      </w:r>
      <w:hyperlink w:anchor="br24" w:history="1">
        <w:r>
          <w:rPr>
            <w:rFonts w:ascii="QMLHOO+CMR8"/>
            <w:color w:val="0000FF"/>
            <w:sz w:val="16"/>
          </w:rPr>
          <w:t>2011</w:t>
        </w:r>
      </w:hyperlink>
      <w:r>
        <w:rPr>
          <w:rFonts w:ascii="QMLHOO+CMR8"/>
          <w:color w:val="000000"/>
          <w:sz w:val="16"/>
        </w:rPr>
        <w:t>),</w:t>
      </w:r>
      <w:r>
        <w:rPr>
          <w:rFonts w:ascii="Times New Roman"/>
          <w:color w:val="000000"/>
          <w:spacing w:val="22"/>
          <w:sz w:val="16"/>
        </w:rPr>
        <w:t xml:space="preserve"> </w:t>
      </w:r>
      <w:r>
        <w:rPr>
          <w:rFonts w:ascii="QMLHOO+CMR8"/>
          <w:color w:val="000000"/>
          <w:sz w:val="16"/>
        </w:rPr>
        <w:t>attritions</w:t>
      </w:r>
      <w:r>
        <w:rPr>
          <w:rFonts w:ascii="Times New Roman"/>
          <w:color w:val="000000"/>
          <w:spacing w:val="21"/>
          <w:sz w:val="16"/>
        </w:rPr>
        <w:t xml:space="preserve"> </w:t>
      </w:r>
      <w:r>
        <w:rPr>
          <w:rFonts w:ascii="QMLHOO+CMR8"/>
          <w:color w:val="000000"/>
          <w:spacing w:val="-2"/>
          <w:sz w:val="16"/>
        </w:rPr>
        <w:t>were</w:t>
      </w:r>
      <w:r>
        <w:rPr>
          <w:rFonts w:ascii="Times New Roman"/>
          <w:color w:val="000000"/>
          <w:spacing w:val="22"/>
          <w:sz w:val="16"/>
        </w:rPr>
        <w:t xml:space="preserve"> </w:t>
      </w:r>
      <w:r>
        <w:rPr>
          <w:rFonts w:ascii="QMLHOO+CMR8"/>
          <w:color w:val="000000"/>
          <w:spacing w:val="-1"/>
          <w:sz w:val="16"/>
        </w:rPr>
        <w:t>unlikely</w:t>
      </w:r>
      <w:r>
        <w:rPr>
          <w:rFonts w:ascii="Times New Roman"/>
          <w:color w:val="000000"/>
          <w:spacing w:val="21"/>
          <w:sz w:val="16"/>
        </w:rPr>
        <w:t xml:space="preserve"> </w:t>
      </w:r>
      <w:r>
        <w:rPr>
          <w:rFonts w:ascii="QMLHOO+CMR8"/>
          <w:color w:val="000000"/>
          <w:sz w:val="16"/>
        </w:rPr>
        <w:t>to</w:t>
      </w:r>
      <w:r>
        <w:rPr>
          <w:rFonts w:ascii="Times New Roman"/>
          <w:color w:val="000000"/>
          <w:spacing w:val="21"/>
          <w:sz w:val="16"/>
        </w:rPr>
        <w:t xml:space="preserve"> </w:t>
      </w:r>
      <w:r>
        <w:rPr>
          <w:rFonts w:ascii="QMLHOO+CMR8"/>
          <w:color w:val="000000"/>
          <w:spacing w:val="4"/>
          <w:sz w:val="16"/>
        </w:rPr>
        <w:t>be</w:t>
      </w:r>
      <w:r>
        <w:rPr>
          <w:rFonts w:ascii="Times New Roman"/>
          <w:color w:val="000000"/>
          <w:spacing w:val="16"/>
          <w:sz w:val="16"/>
        </w:rPr>
        <w:t xml:space="preserve"> </w:t>
      </w:r>
      <w:r>
        <w:rPr>
          <w:rFonts w:ascii="QMLHOO+CMR8"/>
          <w:color w:val="000000"/>
          <w:sz w:val="16"/>
        </w:rPr>
        <w:t>associated</w:t>
      </w:r>
      <w:r>
        <w:rPr>
          <w:rFonts w:ascii="Times New Roman"/>
          <w:color w:val="000000"/>
          <w:spacing w:val="20"/>
          <w:sz w:val="16"/>
        </w:rPr>
        <w:t xml:space="preserve"> </w:t>
      </w:r>
      <w:r>
        <w:rPr>
          <w:rFonts w:ascii="QMLHOO+CMR8"/>
          <w:color w:val="000000"/>
          <w:sz w:val="16"/>
        </w:rPr>
        <w:t>with</w:t>
      </w:r>
      <w:r>
        <w:rPr>
          <w:rFonts w:ascii="Times New Roman"/>
          <w:color w:val="000000"/>
          <w:spacing w:val="20"/>
          <w:sz w:val="16"/>
        </w:rPr>
        <w:t xml:space="preserve"> </w:t>
      </w:r>
      <w:r>
        <w:rPr>
          <w:rFonts w:ascii="QMLHOO+CMR8"/>
          <w:color w:val="000000"/>
          <w:sz w:val="16"/>
        </w:rPr>
        <w:t>the</w:t>
      </w:r>
      <w:r>
        <w:rPr>
          <w:rFonts w:ascii="Times New Roman"/>
          <w:color w:val="000000"/>
          <w:spacing w:val="21"/>
          <w:sz w:val="16"/>
        </w:rPr>
        <w:t xml:space="preserve"> </w:t>
      </w:r>
      <w:r>
        <w:rPr>
          <w:rFonts w:ascii="QMLHOO+CMR8"/>
          <w:color w:val="000000"/>
          <w:spacing w:val="-2"/>
          <w:sz w:val="16"/>
        </w:rPr>
        <w:t>RCT.</w:t>
      </w:r>
      <w:r>
        <w:rPr>
          <w:rFonts w:ascii="Times New Roman"/>
          <w:color w:val="000000"/>
          <w:spacing w:val="22"/>
          <w:sz w:val="16"/>
        </w:rPr>
        <w:t xml:space="preserve"> </w:t>
      </w:r>
      <w:r>
        <w:rPr>
          <w:rFonts w:ascii="QMLHOO+CMR8"/>
          <w:color w:val="000000"/>
          <w:spacing w:val="-2"/>
          <w:sz w:val="16"/>
        </w:rPr>
        <w:t>Furthermore,</w:t>
      </w:r>
      <w:r>
        <w:rPr>
          <w:rFonts w:ascii="Times New Roman"/>
          <w:color w:val="000000"/>
          <w:spacing w:val="23"/>
          <w:sz w:val="16"/>
        </w:rPr>
        <w:t xml:space="preserve"> </w:t>
      </w:r>
      <w:r>
        <w:rPr>
          <w:rFonts w:ascii="QMLHOO+CMR8"/>
          <w:color w:val="000000"/>
          <w:sz w:val="16"/>
        </w:rPr>
        <w:t>the</w:t>
      </w:r>
    </w:p>
    <w:p w14:paraId="00FD6D1A" w14:textId="77777777" w:rsidR="00CF0253" w:rsidRDefault="00252649">
      <w:pPr>
        <w:spacing w:before="115" w:after="0" w:line="169" w:lineRule="exact"/>
        <w:jc w:val="left"/>
        <w:rPr>
          <w:rFonts w:ascii="Times New Roman"/>
          <w:color w:val="000000"/>
          <w:sz w:val="16"/>
        </w:rPr>
      </w:pPr>
      <w:r>
        <w:rPr>
          <w:rFonts w:ascii="QMLHOO+CMR8"/>
          <w:color w:val="000000"/>
          <w:spacing w:val="-1"/>
          <w:sz w:val="16"/>
        </w:rPr>
        <w:t>level</w:t>
      </w:r>
      <w:r>
        <w:rPr>
          <w:rFonts w:ascii="Times New Roman"/>
          <w:color w:val="000000"/>
          <w:spacing w:val="18"/>
          <w:sz w:val="16"/>
        </w:rPr>
        <w:t xml:space="preserve"> </w:t>
      </w:r>
      <w:r>
        <w:rPr>
          <w:rFonts w:ascii="QMLHOO+CMR8"/>
          <w:color w:val="000000"/>
          <w:sz w:val="16"/>
        </w:rPr>
        <w:t>of</w:t>
      </w:r>
      <w:r>
        <w:rPr>
          <w:rFonts w:ascii="Times New Roman"/>
          <w:color w:val="000000"/>
          <w:spacing w:val="17"/>
          <w:sz w:val="16"/>
        </w:rPr>
        <w:t xml:space="preserve"> </w:t>
      </w:r>
      <w:r>
        <w:rPr>
          <w:rFonts w:ascii="QMLHOO+CMR8"/>
          <w:color w:val="000000"/>
          <w:sz w:val="16"/>
        </w:rPr>
        <w:t>attritions</w:t>
      </w:r>
      <w:r>
        <w:rPr>
          <w:rFonts w:ascii="Times New Roman"/>
          <w:color w:val="000000"/>
          <w:spacing w:val="16"/>
          <w:sz w:val="16"/>
        </w:rPr>
        <w:t xml:space="preserve"> </w:t>
      </w:r>
      <w:r>
        <w:rPr>
          <w:rFonts w:ascii="QMLHOO+CMR8"/>
          <w:color w:val="000000"/>
          <w:spacing w:val="-2"/>
          <w:sz w:val="16"/>
        </w:rPr>
        <w:t>varied</w:t>
      </w:r>
      <w:r>
        <w:rPr>
          <w:rFonts w:ascii="Times New Roman"/>
          <w:color w:val="000000"/>
          <w:spacing w:val="18"/>
          <w:sz w:val="16"/>
        </w:rPr>
        <w:t xml:space="preserve"> </w:t>
      </w:r>
      <w:r>
        <w:rPr>
          <w:rFonts w:ascii="QMLHOO+CMR8"/>
          <w:color w:val="000000"/>
          <w:sz w:val="16"/>
        </w:rPr>
        <w:t>only</w:t>
      </w:r>
      <w:r>
        <w:rPr>
          <w:rFonts w:ascii="Times New Roman"/>
          <w:color w:val="000000"/>
          <w:spacing w:val="16"/>
          <w:sz w:val="16"/>
        </w:rPr>
        <w:t xml:space="preserve"> </w:t>
      </w:r>
      <w:r>
        <w:rPr>
          <w:rFonts w:ascii="QMLHOO+CMR8"/>
          <w:color w:val="000000"/>
          <w:sz w:val="16"/>
        </w:rPr>
        <w:t>marginally</w:t>
      </w:r>
      <w:r>
        <w:rPr>
          <w:rFonts w:ascii="Times New Roman"/>
          <w:color w:val="000000"/>
          <w:spacing w:val="16"/>
          <w:sz w:val="16"/>
        </w:rPr>
        <w:t xml:space="preserve"> </w:t>
      </w:r>
      <w:r>
        <w:rPr>
          <w:rFonts w:ascii="QMLHOO+CMR8"/>
          <w:color w:val="000000"/>
          <w:sz w:val="16"/>
        </w:rPr>
        <w:t>across</w:t>
      </w:r>
      <w:r>
        <w:rPr>
          <w:rFonts w:ascii="Times New Roman"/>
          <w:color w:val="000000"/>
          <w:spacing w:val="16"/>
          <w:sz w:val="16"/>
        </w:rPr>
        <w:t xml:space="preserve"> </w:t>
      </w:r>
      <w:r>
        <w:rPr>
          <w:rFonts w:ascii="QMLHOO+CMR8"/>
          <w:color w:val="000000"/>
          <w:spacing w:val="-1"/>
          <w:sz w:val="16"/>
        </w:rPr>
        <w:t>treatment</w:t>
      </w:r>
      <w:r>
        <w:rPr>
          <w:rFonts w:ascii="Times New Roman"/>
          <w:color w:val="000000"/>
          <w:spacing w:val="17"/>
          <w:sz w:val="16"/>
        </w:rPr>
        <w:t xml:space="preserve"> </w:t>
      </w:r>
      <w:r>
        <w:rPr>
          <w:rFonts w:ascii="QMLHOO+CMR8"/>
          <w:color w:val="000000"/>
          <w:sz w:val="16"/>
        </w:rPr>
        <w:t>status.</w:t>
      </w:r>
    </w:p>
    <w:p w14:paraId="154F2D0E" w14:textId="77777777" w:rsidR="00CF0253" w:rsidRDefault="00252649">
      <w:pPr>
        <w:spacing w:before="788" w:after="0" w:line="169" w:lineRule="exact"/>
        <w:ind w:left="8613"/>
        <w:jc w:val="left"/>
        <w:rPr>
          <w:rFonts w:ascii="Times New Roman"/>
          <w:color w:val="000000"/>
          <w:sz w:val="16"/>
        </w:rPr>
      </w:pPr>
      <w:r>
        <w:rPr>
          <w:rFonts w:ascii="QMLHOO+CMR8"/>
          <w:color w:val="000000"/>
          <w:spacing w:val="-2"/>
          <w:sz w:val="16"/>
        </w:rPr>
        <w:t>Page</w:t>
      </w:r>
      <w:r>
        <w:rPr>
          <w:rFonts w:ascii="Times New Roman"/>
          <w:color w:val="000000"/>
          <w:spacing w:val="18"/>
          <w:sz w:val="16"/>
        </w:rPr>
        <w:t xml:space="preserve"> </w:t>
      </w:r>
      <w:r>
        <w:rPr>
          <w:rFonts w:ascii="QMLHOO+CMR8"/>
          <w:color w:val="000000"/>
          <w:sz w:val="16"/>
        </w:rPr>
        <w:t>13</w:t>
      </w:r>
      <w:r>
        <w:rPr>
          <w:rFonts w:ascii="Times New Roman"/>
          <w:color w:val="000000"/>
          <w:spacing w:val="36"/>
          <w:sz w:val="16"/>
        </w:rPr>
        <w:t xml:space="preserve"> </w:t>
      </w:r>
      <w:r>
        <w:rPr>
          <w:rFonts w:ascii="QMLHOO+CMR8"/>
          <w:color w:val="000000"/>
          <w:sz w:val="16"/>
        </w:rPr>
        <w:t>of</w:t>
      </w:r>
      <w:r>
        <w:rPr>
          <w:rFonts w:ascii="Times New Roman"/>
          <w:color w:val="000000"/>
          <w:spacing w:val="17"/>
          <w:sz w:val="16"/>
        </w:rPr>
        <w:t xml:space="preserve"> </w:t>
      </w:r>
      <w:hyperlink w:anchor="br24" w:history="1">
        <w:r>
          <w:rPr>
            <w:rFonts w:ascii="QMLHOO+CMR8"/>
            <w:color w:val="000000"/>
            <w:sz w:val="16"/>
          </w:rPr>
          <w:t>24</w:t>
        </w:r>
      </w:hyperlink>
    </w:p>
    <w:p w14:paraId="198024D1" w14:textId="77777777" w:rsidR="00CF0253" w:rsidRDefault="00CF0253">
      <w:pPr>
        <w:spacing w:before="0" w:after="0" w:line="0" w:lineRule="atLeast"/>
        <w:jc w:val="left"/>
        <w:rPr>
          <w:rFonts w:ascii="Arial"/>
          <w:color w:val="FF0000"/>
          <w:sz w:val="2"/>
        </w:rPr>
      </w:pPr>
    </w:p>
    <w:p w14:paraId="641123C7" w14:textId="77777777" w:rsidR="00CF0253" w:rsidRDefault="00252649">
      <w:pPr>
        <w:spacing w:before="0" w:after="0" w:line="0" w:lineRule="atLeast"/>
        <w:jc w:val="left"/>
        <w:rPr>
          <w:rFonts w:ascii="Arial"/>
          <w:color w:val="FF0000"/>
          <w:sz w:val="2"/>
        </w:rPr>
      </w:pPr>
      <w:r>
        <w:rPr>
          <w:rFonts w:ascii="Arial"/>
          <w:color w:val="FF0000"/>
          <w:sz w:val="2"/>
        </w:rPr>
        <w:cr/>
      </w:r>
      <w:r>
        <w:rPr>
          <w:rFonts w:ascii="Arial"/>
          <w:color w:val="FF0000"/>
          <w:sz w:val="2"/>
        </w:rPr>
        <w:br w:type="page"/>
      </w:r>
    </w:p>
    <w:p w14:paraId="0096742F" w14:textId="77777777" w:rsidR="00CF0253" w:rsidRDefault="00CF0253">
      <w:pPr>
        <w:pStyle w:val="NoList1"/>
        <w:sectPr w:rsidR="00CF0253">
          <w:pgSz w:w="12240" w:h="15840"/>
          <w:pgMar w:top="894" w:right="100" w:bottom="0" w:left="1134" w:header="720" w:footer="720" w:gutter="0"/>
          <w:pgNumType w:start="1"/>
          <w:cols w:space="720"/>
          <w:docGrid w:linePitch="1"/>
        </w:sectPr>
      </w:pPr>
    </w:p>
    <w:p w14:paraId="26F3D3A4" w14:textId="77777777" w:rsidR="00CF0253" w:rsidRDefault="00CF0253">
      <w:pPr>
        <w:spacing w:before="0" w:after="0" w:line="0" w:lineRule="atLeast"/>
        <w:jc w:val="left"/>
        <w:rPr>
          <w:rFonts w:ascii="Arial"/>
          <w:color w:val="FF0000"/>
          <w:sz w:val="2"/>
        </w:rPr>
      </w:pPr>
    </w:p>
    <w:p w14:paraId="730B06A1" w14:textId="77777777" w:rsidR="00CF0253" w:rsidRDefault="00252649">
      <w:pPr>
        <w:spacing w:before="0" w:after="0" w:line="189" w:lineRule="exact"/>
        <w:ind w:left="71"/>
        <w:jc w:val="left"/>
        <w:rPr>
          <w:rFonts w:ascii="Times New Roman"/>
          <w:color w:val="000000"/>
          <w:sz w:val="18"/>
        </w:rPr>
      </w:pPr>
      <w:bookmarkStart w:id="184" w:name="br14"/>
      <w:bookmarkEnd w:id="184"/>
      <w:r>
        <w:rPr>
          <w:noProof/>
        </w:rPr>
        <w:drawing>
          <wp:anchor distT="0" distB="0" distL="114300" distR="114300" simplePos="0" relativeHeight="251653120" behindDoc="1" locked="0" layoutInCell="1" allowOverlap="1" wp14:anchorId="67D5A192" wp14:editId="09A44751">
            <wp:simplePos x="0" y="0"/>
            <wp:positionH relativeFrom="page">
              <wp:posOffset>707390</wp:posOffset>
            </wp:positionH>
            <wp:positionV relativeFrom="page">
              <wp:posOffset>679450</wp:posOffset>
            </wp:positionV>
            <wp:extent cx="1817370" cy="38100"/>
            <wp:effectExtent l="0" t="0" r="0" b="0"/>
            <wp:wrapNone/>
            <wp:docPr id="15" name="_x000022" descr="ooxWord://word/media/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2" descr="ooxWord://word/media/image23.jpe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817370" cy="381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2096" behindDoc="1" locked="0" layoutInCell="1" allowOverlap="1" wp14:anchorId="7E50A9C4" wp14:editId="778DBF02">
            <wp:simplePos x="0" y="0"/>
            <wp:positionH relativeFrom="page">
              <wp:posOffset>707390</wp:posOffset>
            </wp:positionH>
            <wp:positionV relativeFrom="page">
              <wp:posOffset>8845550</wp:posOffset>
            </wp:positionV>
            <wp:extent cx="2486025" cy="38100"/>
            <wp:effectExtent l="0" t="0" r="9525" b="0"/>
            <wp:wrapNone/>
            <wp:docPr id="14" name="_x000023" descr="ooxWord://word/media/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3" descr="ooxWord://word/media/image24.jpe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86025" cy="38100"/>
                    </a:xfrm>
                    <a:prstGeom prst="rect">
                      <a:avLst/>
                    </a:prstGeom>
                    <a:noFill/>
                  </pic:spPr>
                </pic:pic>
              </a:graphicData>
            </a:graphic>
            <wp14:sizeRelH relativeFrom="page">
              <wp14:pctWidth>0</wp14:pctWidth>
            </wp14:sizeRelH>
            <wp14:sizeRelV relativeFrom="page">
              <wp14:pctHeight>0</wp14:pctHeight>
            </wp14:sizeRelV>
          </wp:anchor>
        </w:drawing>
      </w:r>
      <w:r>
        <w:rPr>
          <w:rFonts w:ascii="UDJGFS+CMBX9"/>
          <w:color w:val="000000"/>
          <w:sz w:val="18"/>
        </w:rPr>
        <w:t>Dissertation:</w:t>
      </w:r>
      <w:r>
        <w:rPr>
          <w:rFonts w:ascii="Times New Roman"/>
          <w:color w:val="000000"/>
          <w:spacing w:val="49"/>
          <w:sz w:val="18"/>
        </w:rPr>
        <w:t xml:space="preserve"> </w:t>
      </w:r>
      <w:r>
        <w:rPr>
          <w:rFonts w:ascii="UDJGFS+CMBX9"/>
          <w:color w:val="000000"/>
          <w:sz w:val="18"/>
        </w:rPr>
        <w:t>Chapter</w:t>
      </w:r>
      <w:r>
        <w:rPr>
          <w:rFonts w:ascii="Times New Roman"/>
          <w:color w:val="000000"/>
          <w:spacing w:val="26"/>
          <w:sz w:val="18"/>
        </w:rPr>
        <w:t xml:space="preserve"> </w:t>
      </w:r>
      <w:r>
        <w:rPr>
          <w:rFonts w:ascii="UDJGFS+CMBX9"/>
          <w:color w:val="000000"/>
          <w:sz w:val="18"/>
        </w:rPr>
        <w:t>2</w:t>
      </w:r>
      <w:r>
        <w:rPr>
          <w:rFonts w:ascii="Times New Roman"/>
          <w:color w:val="000000"/>
          <w:spacing w:val="26"/>
          <w:sz w:val="18"/>
        </w:rPr>
        <w:t xml:space="preserve"> </w:t>
      </w:r>
      <w:r>
        <w:rPr>
          <w:rFonts w:ascii="UDJGFS+CMBX9"/>
          <w:color w:val="000000"/>
          <w:sz w:val="18"/>
        </w:rPr>
        <w:t>only</w:t>
      </w:r>
    </w:p>
    <w:p w14:paraId="090A41D8" w14:textId="77777777" w:rsidR="00CF0253" w:rsidRDefault="00252649">
      <w:pPr>
        <w:spacing w:before="127" w:after="0" w:line="190" w:lineRule="exact"/>
        <w:jc w:val="left"/>
        <w:rPr>
          <w:rFonts w:ascii="Times New Roman"/>
          <w:color w:val="000000"/>
          <w:sz w:val="18"/>
        </w:rPr>
      </w:pPr>
      <w:proofErr w:type="spellStart"/>
      <w:r>
        <w:rPr>
          <w:rFonts w:ascii="MTBMSK+CMBXTI10"/>
          <w:color w:val="000000"/>
          <w:sz w:val="18"/>
        </w:rPr>
        <w:t>Jinmahn</w:t>
      </w:r>
      <w:proofErr w:type="spellEnd"/>
      <w:r>
        <w:rPr>
          <w:rFonts w:ascii="Times New Roman"/>
          <w:color w:val="000000"/>
          <w:spacing w:val="29"/>
          <w:sz w:val="18"/>
        </w:rPr>
        <w:t xml:space="preserve"> </w:t>
      </w:r>
      <w:r>
        <w:rPr>
          <w:rFonts w:ascii="MTBMSK+CMBXTI10"/>
          <w:color w:val="000000"/>
          <w:sz w:val="18"/>
        </w:rPr>
        <w:t>Jo</w:t>
      </w:r>
      <w:r>
        <w:rPr>
          <w:rFonts w:ascii="Times New Roman"/>
          <w:color w:val="000000"/>
          <w:spacing w:val="40"/>
          <w:sz w:val="18"/>
        </w:rPr>
        <w:t xml:space="preserve"> </w:t>
      </w:r>
      <w:r>
        <w:rPr>
          <w:rFonts w:ascii="UDJGFS+CMBX9"/>
          <w:color w:val="000000"/>
          <w:sz w:val="18"/>
        </w:rPr>
        <w:t>(ID#:</w:t>
      </w:r>
      <w:r>
        <w:rPr>
          <w:rFonts w:ascii="Times New Roman"/>
          <w:color w:val="000000"/>
          <w:spacing w:val="50"/>
          <w:sz w:val="18"/>
        </w:rPr>
        <w:t xml:space="preserve"> </w:t>
      </w:r>
      <w:r>
        <w:rPr>
          <w:rFonts w:ascii="UDJGFS+CMBX9"/>
          <w:color w:val="000000"/>
          <w:sz w:val="18"/>
        </w:rPr>
        <w:t>915528897)</w:t>
      </w:r>
    </w:p>
    <w:p w14:paraId="700B50CB" w14:textId="77777777" w:rsidR="00897E87" w:rsidRDefault="00252649" w:rsidP="00897E87">
      <w:pPr>
        <w:spacing w:before="0" w:after="0" w:line="360" w:lineRule="auto"/>
        <w:ind w:right="1275"/>
        <w:jc w:val="left"/>
        <w:rPr>
          <w:rFonts w:ascii="Cambria" w:hAnsi="Cambria"/>
          <w:color w:val="000000"/>
          <w:spacing w:val="-1"/>
          <w:sz w:val="20"/>
        </w:rPr>
      </w:pPr>
      <w:r>
        <w:rPr>
          <w:rFonts w:ascii="KCFTRC+CMR10"/>
          <w:color w:val="000000"/>
          <w:sz w:val="20"/>
        </w:rPr>
        <w:t>The</w:t>
      </w:r>
      <w:r>
        <w:rPr>
          <w:rFonts w:ascii="Times New Roman"/>
          <w:color w:val="000000"/>
          <w:spacing w:val="7"/>
          <w:sz w:val="20"/>
        </w:rPr>
        <w:t xml:space="preserve"> </w:t>
      </w:r>
      <w:r>
        <w:rPr>
          <w:rFonts w:ascii="KCFTRC+CMR10"/>
          <w:color w:val="000000"/>
          <w:sz w:val="20"/>
        </w:rPr>
        <w:t>term</w:t>
      </w:r>
      <w:r>
        <w:rPr>
          <w:rFonts w:ascii="Times New Roman"/>
          <w:color w:val="000000"/>
          <w:spacing w:val="6"/>
          <w:sz w:val="20"/>
        </w:rPr>
        <w:t xml:space="preserve"> </w:t>
      </w:r>
      <w:r>
        <w:rPr>
          <w:rFonts w:ascii="NHCAOQ+CMMI10"/>
          <w:color w:val="000000"/>
          <w:spacing w:val="3"/>
          <w:sz w:val="20"/>
        </w:rPr>
        <w:t>kW</w:t>
      </w:r>
      <w:r>
        <w:rPr>
          <w:rFonts w:ascii="Times New Roman"/>
          <w:color w:val="000000"/>
          <w:spacing w:val="-23"/>
          <w:sz w:val="20"/>
        </w:rPr>
        <w:t xml:space="preserve"> </w:t>
      </w:r>
      <w:proofErr w:type="spellStart"/>
      <w:r>
        <w:rPr>
          <w:rFonts w:ascii="NHCAOQ+CMMI10"/>
          <w:color w:val="000000"/>
          <w:sz w:val="20"/>
        </w:rPr>
        <w:t>h</w:t>
      </w:r>
      <w:r>
        <w:rPr>
          <w:rFonts w:ascii="BHIDFP+CMMI7"/>
          <w:color w:val="000000"/>
          <w:sz w:val="21"/>
          <w:vertAlign w:val="subscript"/>
        </w:rPr>
        <w:t>itw</w:t>
      </w:r>
      <w:proofErr w:type="spellEnd"/>
      <w:r>
        <w:rPr>
          <w:rFonts w:ascii="Times New Roman"/>
          <w:color w:val="000000"/>
          <w:spacing w:val="18"/>
          <w:sz w:val="21"/>
          <w:vertAlign w:val="subscript"/>
        </w:rPr>
        <w:t xml:space="preserve"> </w:t>
      </w:r>
      <w:r>
        <w:rPr>
          <w:rFonts w:ascii="KCFTRC+CMR10"/>
          <w:color w:val="000000"/>
          <w:sz w:val="20"/>
        </w:rPr>
        <w:t>is</w:t>
      </w:r>
      <w:r>
        <w:rPr>
          <w:rFonts w:ascii="Times New Roman"/>
          <w:color w:val="000000"/>
          <w:spacing w:val="7"/>
          <w:sz w:val="20"/>
        </w:rPr>
        <w:t xml:space="preserve"> </w:t>
      </w:r>
      <w:r>
        <w:rPr>
          <w:rFonts w:ascii="KCFTRC+CMR10"/>
          <w:color w:val="000000"/>
          <w:sz w:val="20"/>
        </w:rPr>
        <w:t>the</w:t>
      </w:r>
      <w:r>
        <w:rPr>
          <w:rFonts w:ascii="Times New Roman"/>
          <w:color w:val="000000"/>
          <w:spacing w:val="7"/>
          <w:sz w:val="20"/>
        </w:rPr>
        <w:t xml:space="preserve"> </w:t>
      </w:r>
      <w:r>
        <w:rPr>
          <w:rFonts w:ascii="KCFTRC+CMR10"/>
          <w:color w:val="000000"/>
          <w:spacing w:val="-1"/>
          <w:sz w:val="20"/>
        </w:rPr>
        <w:t>electricity</w:t>
      </w:r>
      <w:r>
        <w:rPr>
          <w:rFonts w:ascii="Times New Roman"/>
          <w:color w:val="000000"/>
          <w:spacing w:val="7"/>
          <w:sz w:val="20"/>
        </w:rPr>
        <w:t xml:space="preserve"> </w:t>
      </w:r>
      <w:r>
        <w:rPr>
          <w:rFonts w:ascii="KCFTRC+CMR10"/>
          <w:color w:val="000000"/>
          <w:sz w:val="20"/>
        </w:rPr>
        <w:t>consumption</w:t>
      </w:r>
      <w:r>
        <w:rPr>
          <w:rFonts w:ascii="Times New Roman"/>
          <w:color w:val="000000"/>
          <w:spacing w:val="7"/>
          <w:sz w:val="20"/>
        </w:rPr>
        <w:t xml:space="preserve"> </w:t>
      </w:r>
      <w:r>
        <w:rPr>
          <w:rFonts w:ascii="KCFTRC+CMR10"/>
          <w:color w:val="000000"/>
          <w:spacing w:val="-6"/>
          <w:sz w:val="20"/>
        </w:rPr>
        <w:t>by</w:t>
      </w:r>
      <w:r>
        <w:rPr>
          <w:rFonts w:ascii="Times New Roman"/>
          <w:color w:val="000000"/>
          <w:spacing w:val="13"/>
          <w:sz w:val="20"/>
        </w:rPr>
        <w:t xml:space="preserve"> </w:t>
      </w:r>
      <w:r>
        <w:rPr>
          <w:rFonts w:ascii="KCFTRC+CMR10"/>
          <w:color w:val="000000"/>
          <w:sz w:val="20"/>
        </w:rPr>
        <w:t>household</w:t>
      </w:r>
      <w:r>
        <w:rPr>
          <w:rFonts w:ascii="Times New Roman"/>
          <w:color w:val="000000"/>
          <w:spacing w:val="7"/>
          <w:sz w:val="20"/>
        </w:rPr>
        <w:t xml:space="preserve"> </w:t>
      </w:r>
      <w:proofErr w:type="spellStart"/>
      <w:r>
        <w:rPr>
          <w:rFonts w:ascii="NHCAOQ+CMMI10"/>
          <w:color w:val="000000"/>
          <w:sz w:val="20"/>
        </w:rPr>
        <w:t>i</w:t>
      </w:r>
      <w:proofErr w:type="spellEnd"/>
      <w:r>
        <w:rPr>
          <w:rFonts w:ascii="Times New Roman"/>
          <w:color w:val="000000"/>
          <w:spacing w:val="7"/>
          <w:sz w:val="20"/>
        </w:rPr>
        <w:t xml:space="preserve"> </w:t>
      </w:r>
      <w:r>
        <w:rPr>
          <w:rFonts w:ascii="KCFTRC+CMR10"/>
          <w:color w:val="000000"/>
          <w:sz w:val="20"/>
        </w:rPr>
        <w:t>on</w:t>
      </w:r>
      <w:r>
        <w:rPr>
          <w:rFonts w:ascii="Times New Roman"/>
          <w:color w:val="000000"/>
          <w:spacing w:val="7"/>
          <w:sz w:val="20"/>
        </w:rPr>
        <w:t xml:space="preserve"> </w:t>
      </w:r>
      <w:r>
        <w:rPr>
          <w:rFonts w:ascii="KCFTRC+CMR10"/>
          <w:color w:val="000000"/>
          <w:sz w:val="20"/>
        </w:rPr>
        <w:t>the</w:t>
      </w:r>
      <w:r>
        <w:rPr>
          <w:rFonts w:ascii="Times New Roman"/>
          <w:color w:val="000000"/>
          <w:spacing w:val="7"/>
          <w:sz w:val="20"/>
        </w:rPr>
        <w:t xml:space="preserve"> </w:t>
      </w:r>
      <w:r>
        <w:rPr>
          <w:rFonts w:ascii="KCFTRC+CMR10"/>
          <w:color w:val="000000"/>
          <w:spacing w:val="-3"/>
          <w:sz w:val="20"/>
        </w:rPr>
        <w:t>day</w:t>
      </w:r>
      <w:r>
        <w:rPr>
          <w:rFonts w:ascii="Times New Roman"/>
          <w:color w:val="000000"/>
          <w:spacing w:val="10"/>
          <w:sz w:val="20"/>
        </w:rPr>
        <w:t xml:space="preserve"> </w:t>
      </w:r>
      <w:r>
        <w:rPr>
          <w:rFonts w:ascii="NHCAOQ+CMMI10"/>
          <w:color w:val="000000"/>
          <w:sz w:val="20"/>
        </w:rPr>
        <w:t>t</w:t>
      </w:r>
      <w:r>
        <w:rPr>
          <w:rFonts w:ascii="Times New Roman"/>
          <w:color w:val="000000"/>
          <w:spacing w:val="7"/>
          <w:sz w:val="20"/>
        </w:rPr>
        <w:t xml:space="preserve"> </w:t>
      </w:r>
      <w:r>
        <w:rPr>
          <w:rFonts w:ascii="KCFTRC+CMR10"/>
          <w:color w:val="000000"/>
          <w:sz w:val="20"/>
        </w:rPr>
        <w:t>during</w:t>
      </w:r>
      <w:r>
        <w:rPr>
          <w:rFonts w:ascii="Times New Roman"/>
          <w:color w:val="000000"/>
          <w:spacing w:val="7"/>
          <w:sz w:val="20"/>
        </w:rPr>
        <w:t xml:space="preserve"> </w:t>
      </w:r>
      <w:r>
        <w:rPr>
          <w:rFonts w:ascii="KCFTRC+CMR10"/>
          <w:color w:val="000000"/>
          <w:sz w:val="20"/>
        </w:rPr>
        <w:t>the</w:t>
      </w:r>
      <w:r>
        <w:rPr>
          <w:rFonts w:ascii="Times New Roman"/>
          <w:color w:val="000000"/>
          <w:spacing w:val="7"/>
          <w:sz w:val="20"/>
        </w:rPr>
        <w:t xml:space="preserve"> </w:t>
      </w:r>
      <w:r>
        <w:rPr>
          <w:rFonts w:ascii="KCFTRC+CMR10"/>
          <w:color w:val="000000"/>
          <w:sz w:val="20"/>
        </w:rPr>
        <w:t>half-hourly</w:t>
      </w:r>
      <w:r>
        <w:rPr>
          <w:rFonts w:ascii="Times New Roman"/>
          <w:color w:val="000000"/>
          <w:spacing w:val="7"/>
          <w:sz w:val="20"/>
        </w:rPr>
        <w:t xml:space="preserve"> </w:t>
      </w:r>
      <w:r>
        <w:rPr>
          <w:rFonts w:ascii="KCFTRC+CMR10"/>
          <w:color w:val="000000"/>
          <w:sz w:val="20"/>
        </w:rPr>
        <w:t>time</w:t>
      </w:r>
      <w:r>
        <w:rPr>
          <w:rFonts w:ascii="Times New Roman"/>
          <w:color w:val="000000"/>
          <w:spacing w:val="7"/>
          <w:sz w:val="20"/>
        </w:rPr>
        <w:t xml:space="preserve"> </w:t>
      </w:r>
      <w:r>
        <w:rPr>
          <w:rFonts w:ascii="KCFTRC+CMR10"/>
          <w:color w:val="000000"/>
          <w:spacing w:val="-1"/>
          <w:sz w:val="20"/>
        </w:rPr>
        <w:t>window</w:t>
      </w:r>
    </w:p>
    <w:p w14:paraId="55E98288" w14:textId="11A4883D" w:rsidR="00CF0253" w:rsidRPr="007E2C77" w:rsidRDefault="00252649" w:rsidP="00897E87">
      <w:pPr>
        <w:spacing w:before="0" w:after="0" w:line="276" w:lineRule="auto"/>
        <w:ind w:right="1275"/>
        <w:jc w:val="left"/>
        <w:rPr>
          <w:rFonts w:ascii="Cambria" w:hAnsi="Cambria"/>
          <w:color w:val="000000"/>
          <w:sz w:val="20"/>
        </w:rPr>
      </w:pPr>
      <w:r>
        <w:rPr>
          <w:rFonts w:ascii="NHCAOQ+CMMI10"/>
          <w:color w:val="000000"/>
          <w:spacing w:val="5"/>
          <w:sz w:val="20"/>
        </w:rPr>
        <w:t>w</w:t>
      </w:r>
      <w:r>
        <w:rPr>
          <w:rFonts w:ascii="KCFTRC+CMR10"/>
          <w:color w:val="000000"/>
          <w:sz w:val="20"/>
        </w:rPr>
        <w:t>.</w:t>
      </w:r>
      <w:r>
        <w:rPr>
          <w:rFonts w:ascii="Times New Roman"/>
          <w:color w:val="000000"/>
          <w:spacing w:val="90"/>
          <w:sz w:val="20"/>
        </w:rPr>
        <w:t xml:space="preserve"> </w:t>
      </w:r>
      <w:r>
        <w:rPr>
          <w:rFonts w:ascii="KCFTRC+CMR10"/>
          <w:color w:val="000000"/>
          <w:sz w:val="20"/>
        </w:rPr>
        <w:t>The</w:t>
      </w:r>
      <w:r>
        <w:rPr>
          <w:rFonts w:ascii="Times New Roman"/>
          <w:color w:val="000000"/>
          <w:spacing w:val="34"/>
          <w:sz w:val="20"/>
        </w:rPr>
        <w:t xml:space="preserve"> </w:t>
      </w:r>
      <w:r>
        <w:rPr>
          <w:rFonts w:ascii="KCFTRC+CMR10"/>
          <w:color w:val="000000"/>
          <w:sz w:val="20"/>
        </w:rPr>
        <w:t>indicator</w:t>
      </w:r>
      <w:r>
        <w:rPr>
          <w:rFonts w:ascii="Times New Roman"/>
          <w:color w:val="000000"/>
          <w:spacing w:val="34"/>
          <w:sz w:val="20"/>
        </w:rPr>
        <w:t xml:space="preserve"> </w:t>
      </w:r>
      <w:r>
        <w:rPr>
          <w:rFonts w:ascii="KCFTRC+CMR10"/>
          <w:color w:val="000000"/>
          <w:spacing w:val="-2"/>
          <w:sz w:val="20"/>
        </w:rPr>
        <w:t>variable</w:t>
      </w:r>
      <w:r>
        <w:rPr>
          <w:rFonts w:ascii="Times New Roman"/>
          <w:color w:val="000000"/>
          <w:spacing w:val="35"/>
          <w:sz w:val="20"/>
        </w:rPr>
        <w:t xml:space="preserve"> </w:t>
      </w:r>
      <w:r>
        <w:rPr>
          <w:rFonts w:ascii="PAHODF+BBOLD10"/>
          <w:color w:val="000000"/>
          <w:sz w:val="20"/>
        </w:rPr>
        <w:t>1</w:t>
      </w:r>
      <w:r w:rsidR="007E2C77">
        <w:rPr>
          <w:rFonts w:ascii="Cambria" w:hAnsi="Cambria" w:cs="HCMQGW+CMEX10"/>
          <w:color w:val="000000"/>
          <w:sz w:val="20"/>
        </w:rPr>
        <w:t>[</w:t>
      </w:r>
      <w:r>
        <w:rPr>
          <w:rFonts w:ascii="KCFTRC+CMR10"/>
          <w:color w:val="000000"/>
          <w:spacing w:val="-3"/>
          <w:sz w:val="20"/>
        </w:rPr>
        <w:t>Treatment</w:t>
      </w:r>
      <w:r>
        <w:rPr>
          <w:rFonts w:ascii="Times New Roman"/>
          <w:color w:val="000000"/>
          <w:spacing w:val="19"/>
          <w:sz w:val="20"/>
        </w:rPr>
        <w:t xml:space="preserve"> </w:t>
      </w:r>
      <w:r>
        <w:rPr>
          <w:rFonts w:ascii="KCFTRC+CMR10"/>
          <w:color w:val="000000"/>
          <w:sz w:val="20"/>
        </w:rPr>
        <w:t>&amp;</w:t>
      </w:r>
      <w:r>
        <w:rPr>
          <w:rFonts w:ascii="Times New Roman"/>
          <w:color w:val="000000"/>
          <w:spacing w:val="16"/>
          <w:sz w:val="20"/>
        </w:rPr>
        <w:t xml:space="preserve"> </w:t>
      </w:r>
      <w:r>
        <w:rPr>
          <w:rFonts w:ascii="KCFTRC+CMR10"/>
          <w:color w:val="000000"/>
          <w:spacing w:val="-2"/>
          <w:sz w:val="20"/>
        </w:rPr>
        <w:t>Post</w:t>
      </w:r>
      <w:r w:rsidR="007E2C77">
        <w:rPr>
          <w:rFonts w:ascii="Cambria" w:hAnsi="Cambria" w:cs="HCMQGW+CMEX10"/>
          <w:color w:val="000000"/>
          <w:sz w:val="20"/>
        </w:rPr>
        <w:t>]</w:t>
      </w:r>
      <w:r>
        <w:rPr>
          <w:rFonts w:ascii="BHIDFP+CMMI7"/>
          <w:color w:val="000000"/>
          <w:sz w:val="21"/>
          <w:vertAlign w:val="subscript"/>
        </w:rPr>
        <w:t>it</w:t>
      </w:r>
      <w:r>
        <w:rPr>
          <w:rFonts w:ascii="Times New Roman"/>
          <w:color w:val="000000"/>
          <w:spacing w:val="41"/>
          <w:sz w:val="21"/>
          <w:vertAlign w:val="subscript"/>
        </w:rPr>
        <w:t xml:space="preserve"> </w:t>
      </w:r>
      <w:r>
        <w:rPr>
          <w:rFonts w:ascii="KCFTRC+CMR10"/>
          <w:color w:val="000000"/>
          <w:sz w:val="20"/>
        </w:rPr>
        <w:t>is</w:t>
      </w:r>
      <w:r>
        <w:rPr>
          <w:rFonts w:ascii="Times New Roman"/>
          <w:color w:val="000000"/>
          <w:spacing w:val="33"/>
          <w:sz w:val="20"/>
        </w:rPr>
        <w:t xml:space="preserve"> </w:t>
      </w:r>
      <w:r>
        <w:rPr>
          <w:rFonts w:ascii="KCFTRC+CMR10"/>
          <w:color w:val="000000"/>
          <w:sz w:val="20"/>
        </w:rPr>
        <w:t>equal</w:t>
      </w:r>
      <w:r>
        <w:rPr>
          <w:rFonts w:ascii="Times New Roman"/>
          <w:color w:val="000000"/>
          <w:spacing w:val="34"/>
          <w:sz w:val="20"/>
        </w:rPr>
        <w:t xml:space="preserve"> </w:t>
      </w:r>
      <w:r>
        <w:rPr>
          <w:rFonts w:ascii="KCFTRC+CMR10"/>
          <w:color w:val="000000"/>
          <w:sz w:val="20"/>
        </w:rPr>
        <w:t>to</w:t>
      </w:r>
      <w:r>
        <w:rPr>
          <w:rFonts w:ascii="Times New Roman"/>
          <w:color w:val="000000"/>
          <w:spacing w:val="33"/>
          <w:sz w:val="20"/>
        </w:rPr>
        <w:t xml:space="preserve"> </w:t>
      </w:r>
      <w:r>
        <w:rPr>
          <w:rFonts w:ascii="KCFTRC+CMR10"/>
          <w:color w:val="000000"/>
          <w:sz w:val="20"/>
        </w:rPr>
        <w:t>1</w:t>
      </w:r>
      <w:r>
        <w:rPr>
          <w:rFonts w:ascii="Times New Roman"/>
          <w:color w:val="000000"/>
          <w:spacing w:val="33"/>
          <w:sz w:val="20"/>
        </w:rPr>
        <w:t xml:space="preserve"> </w:t>
      </w:r>
      <w:r>
        <w:rPr>
          <w:rFonts w:ascii="KCFTRC+CMR10"/>
          <w:color w:val="000000"/>
          <w:sz w:val="20"/>
        </w:rPr>
        <w:t>only</w:t>
      </w:r>
      <w:r>
        <w:rPr>
          <w:rFonts w:ascii="Times New Roman"/>
          <w:color w:val="000000"/>
          <w:spacing w:val="33"/>
          <w:sz w:val="20"/>
        </w:rPr>
        <w:t xml:space="preserve"> </w:t>
      </w:r>
      <w:r>
        <w:rPr>
          <w:rFonts w:ascii="KCFTRC+CMR10"/>
          <w:color w:val="000000"/>
          <w:sz w:val="20"/>
        </w:rPr>
        <w:t>if</w:t>
      </w:r>
      <w:r>
        <w:rPr>
          <w:rFonts w:ascii="Times New Roman"/>
          <w:color w:val="000000"/>
          <w:spacing w:val="33"/>
          <w:sz w:val="20"/>
        </w:rPr>
        <w:t xml:space="preserve"> </w:t>
      </w:r>
      <w:r>
        <w:rPr>
          <w:rFonts w:ascii="KCFTRC+CMR10"/>
          <w:color w:val="000000"/>
          <w:sz w:val="20"/>
        </w:rPr>
        <w:t>household</w:t>
      </w:r>
      <w:r>
        <w:rPr>
          <w:rFonts w:ascii="Times New Roman"/>
          <w:color w:val="000000"/>
          <w:spacing w:val="33"/>
          <w:sz w:val="20"/>
        </w:rPr>
        <w:t xml:space="preserve"> </w:t>
      </w:r>
      <w:proofErr w:type="spellStart"/>
      <w:r>
        <w:rPr>
          <w:rFonts w:ascii="NHCAOQ+CMMI10"/>
          <w:color w:val="000000"/>
          <w:sz w:val="20"/>
        </w:rPr>
        <w:t>i</w:t>
      </w:r>
      <w:proofErr w:type="spellEnd"/>
      <w:r>
        <w:rPr>
          <w:rFonts w:ascii="Times New Roman"/>
          <w:color w:val="000000"/>
          <w:spacing w:val="33"/>
          <w:sz w:val="20"/>
        </w:rPr>
        <w:t xml:space="preserve"> </w:t>
      </w:r>
      <w:r>
        <w:rPr>
          <w:rFonts w:ascii="KCFTRC+CMR10"/>
          <w:color w:val="000000"/>
          <w:sz w:val="20"/>
        </w:rPr>
        <w:t>is</w:t>
      </w:r>
      <w:r>
        <w:rPr>
          <w:rFonts w:ascii="Times New Roman"/>
          <w:color w:val="000000"/>
          <w:spacing w:val="33"/>
          <w:sz w:val="20"/>
        </w:rPr>
        <w:t xml:space="preserve"> </w:t>
      </w:r>
      <w:r>
        <w:rPr>
          <w:rFonts w:ascii="KCFTRC+CMR10"/>
          <w:color w:val="000000"/>
          <w:sz w:val="20"/>
        </w:rPr>
        <w:t>in</w:t>
      </w:r>
      <w:r>
        <w:rPr>
          <w:rFonts w:ascii="Times New Roman"/>
          <w:color w:val="000000"/>
          <w:spacing w:val="33"/>
          <w:sz w:val="20"/>
        </w:rPr>
        <w:t xml:space="preserve"> </w:t>
      </w:r>
      <w:r>
        <w:rPr>
          <w:rFonts w:ascii="KCFTRC+CMR10"/>
          <w:color w:val="000000"/>
          <w:sz w:val="20"/>
        </w:rPr>
        <w:t>the</w:t>
      </w:r>
      <w:r>
        <w:rPr>
          <w:rFonts w:ascii="Times New Roman"/>
          <w:color w:val="000000"/>
          <w:spacing w:val="34"/>
          <w:sz w:val="20"/>
        </w:rPr>
        <w:t xml:space="preserve"> </w:t>
      </w:r>
      <w:r>
        <w:rPr>
          <w:rFonts w:ascii="KCFTRC+CMR10"/>
          <w:color w:val="000000"/>
          <w:spacing w:val="-1"/>
          <w:sz w:val="20"/>
        </w:rPr>
        <w:t>treatment</w:t>
      </w:r>
      <w:r>
        <w:rPr>
          <w:rFonts w:ascii="Times New Roman"/>
          <w:color w:val="000000"/>
          <w:spacing w:val="34"/>
          <w:sz w:val="20"/>
        </w:rPr>
        <w:t xml:space="preserve"> </w:t>
      </w:r>
      <w:r>
        <w:rPr>
          <w:rFonts w:ascii="KCFTRC+CMR10"/>
          <w:color w:val="000000"/>
          <w:sz w:val="20"/>
        </w:rPr>
        <w:t>group</w:t>
      </w:r>
    </w:p>
    <w:p w14:paraId="7A41873A" w14:textId="77777777" w:rsidR="00CF0253" w:rsidRDefault="00252649" w:rsidP="00897E87">
      <w:pPr>
        <w:spacing w:before="70" w:after="0" w:line="276" w:lineRule="auto"/>
        <w:jc w:val="left"/>
        <w:rPr>
          <w:rFonts w:ascii="Times New Roman"/>
          <w:color w:val="000000"/>
          <w:sz w:val="20"/>
        </w:rPr>
      </w:pPr>
      <w:r>
        <w:rPr>
          <w:rFonts w:ascii="KCFTRC+CMR10"/>
          <w:color w:val="000000"/>
          <w:sz w:val="20"/>
        </w:rPr>
        <w:t>and</w:t>
      </w:r>
      <w:r>
        <w:rPr>
          <w:rFonts w:ascii="Times New Roman"/>
          <w:color w:val="000000"/>
          <w:spacing w:val="31"/>
          <w:sz w:val="20"/>
        </w:rPr>
        <w:t xml:space="preserve"> </w:t>
      </w:r>
      <w:r>
        <w:rPr>
          <w:rFonts w:ascii="KCFTRC+CMR10"/>
          <w:color w:val="000000"/>
          <w:sz w:val="20"/>
        </w:rPr>
        <w:t>the</w:t>
      </w:r>
      <w:r>
        <w:rPr>
          <w:rFonts w:ascii="Times New Roman"/>
          <w:color w:val="000000"/>
          <w:spacing w:val="31"/>
          <w:sz w:val="20"/>
        </w:rPr>
        <w:t xml:space="preserve"> </w:t>
      </w:r>
      <w:r>
        <w:rPr>
          <w:rFonts w:ascii="KCFTRC+CMR10"/>
          <w:color w:val="000000"/>
          <w:spacing w:val="-3"/>
          <w:sz w:val="20"/>
        </w:rPr>
        <w:t>day</w:t>
      </w:r>
      <w:r>
        <w:rPr>
          <w:rFonts w:ascii="Times New Roman"/>
          <w:color w:val="000000"/>
          <w:spacing w:val="34"/>
          <w:sz w:val="20"/>
        </w:rPr>
        <w:t xml:space="preserve"> </w:t>
      </w:r>
      <w:r>
        <w:rPr>
          <w:rFonts w:ascii="NHCAOQ+CMMI10"/>
          <w:color w:val="000000"/>
          <w:sz w:val="20"/>
        </w:rPr>
        <w:t>t</w:t>
      </w:r>
      <w:r>
        <w:rPr>
          <w:rFonts w:ascii="Times New Roman"/>
          <w:color w:val="000000"/>
          <w:spacing w:val="31"/>
          <w:sz w:val="20"/>
        </w:rPr>
        <w:t xml:space="preserve"> </w:t>
      </w:r>
      <w:r>
        <w:rPr>
          <w:rFonts w:ascii="KCFTRC+CMR10"/>
          <w:color w:val="000000"/>
          <w:sz w:val="20"/>
        </w:rPr>
        <w:t>is</w:t>
      </w:r>
      <w:r>
        <w:rPr>
          <w:rFonts w:ascii="Times New Roman"/>
          <w:color w:val="000000"/>
          <w:spacing w:val="31"/>
          <w:sz w:val="20"/>
        </w:rPr>
        <w:t xml:space="preserve"> </w:t>
      </w:r>
      <w:r>
        <w:rPr>
          <w:rFonts w:ascii="KCFTRC+CMR10"/>
          <w:color w:val="000000"/>
          <w:sz w:val="20"/>
        </w:rPr>
        <w:t>in</w:t>
      </w:r>
      <w:r>
        <w:rPr>
          <w:rFonts w:ascii="Times New Roman"/>
          <w:color w:val="000000"/>
          <w:spacing w:val="31"/>
          <w:sz w:val="20"/>
        </w:rPr>
        <w:t xml:space="preserve"> </w:t>
      </w:r>
      <w:r>
        <w:rPr>
          <w:rFonts w:ascii="KCFTRC+CMR10"/>
          <w:color w:val="000000"/>
          <w:sz w:val="20"/>
        </w:rPr>
        <w:t>the</w:t>
      </w:r>
      <w:r>
        <w:rPr>
          <w:rFonts w:ascii="Times New Roman"/>
          <w:color w:val="000000"/>
          <w:spacing w:val="31"/>
          <w:sz w:val="20"/>
        </w:rPr>
        <w:t xml:space="preserve"> </w:t>
      </w:r>
      <w:r>
        <w:rPr>
          <w:rFonts w:ascii="KCFTRC+CMR10"/>
          <w:color w:val="000000"/>
          <w:spacing w:val="-1"/>
          <w:sz w:val="20"/>
        </w:rPr>
        <w:t>treatment</w:t>
      </w:r>
      <w:r>
        <w:rPr>
          <w:rFonts w:ascii="Times New Roman"/>
          <w:color w:val="000000"/>
          <w:spacing w:val="32"/>
          <w:sz w:val="20"/>
        </w:rPr>
        <w:t xml:space="preserve"> </w:t>
      </w:r>
      <w:r>
        <w:rPr>
          <w:rFonts w:ascii="KCFTRC+CMR10"/>
          <w:color w:val="000000"/>
          <w:spacing w:val="2"/>
          <w:sz w:val="20"/>
        </w:rPr>
        <w:t>period.</w:t>
      </w:r>
      <w:r>
        <w:rPr>
          <w:rFonts w:ascii="Times New Roman"/>
          <w:color w:val="000000"/>
          <w:spacing w:val="81"/>
          <w:sz w:val="20"/>
        </w:rPr>
        <w:t xml:space="preserve"> </w:t>
      </w:r>
      <w:r>
        <w:rPr>
          <w:rFonts w:ascii="KCFTRC+CMR10"/>
          <w:color w:val="000000"/>
          <w:sz w:val="20"/>
        </w:rPr>
        <w:t>The</w:t>
      </w:r>
      <w:r>
        <w:rPr>
          <w:rFonts w:ascii="Times New Roman"/>
          <w:color w:val="000000"/>
          <w:spacing w:val="31"/>
          <w:sz w:val="20"/>
        </w:rPr>
        <w:t xml:space="preserve"> </w:t>
      </w:r>
      <w:r>
        <w:rPr>
          <w:rFonts w:ascii="KCFTRC+CMR10"/>
          <w:color w:val="000000"/>
          <w:sz w:val="20"/>
        </w:rPr>
        <w:t>terms</w:t>
      </w:r>
      <w:r>
        <w:rPr>
          <w:rFonts w:ascii="Times New Roman"/>
          <w:color w:val="000000"/>
          <w:spacing w:val="31"/>
          <w:sz w:val="20"/>
        </w:rPr>
        <w:t xml:space="preserve"> </w:t>
      </w:r>
      <w:r>
        <w:rPr>
          <w:rFonts w:ascii="NHCAOQ+CMMI10" w:hAnsi="NHCAOQ+CMMI10" w:cs="NHCAOQ+CMMI10"/>
          <w:color w:val="000000"/>
          <w:sz w:val="20"/>
        </w:rPr>
        <w:t>α</w:t>
      </w:r>
      <w:proofErr w:type="spellStart"/>
      <w:r>
        <w:rPr>
          <w:rFonts w:ascii="BHIDFP+CMMI7"/>
          <w:color w:val="000000"/>
          <w:spacing w:val="7"/>
          <w:sz w:val="21"/>
          <w:vertAlign w:val="subscript"/>
        </w:rPr>
        <w:t>iw</w:t>
      </w:r>
      <w:proofErr w:type="spellEnd"/>
      <w:r>
        <w:rPr>
          <w:rFonts w:ascii="KCFTRC+CMR10"/>
          <w:color w:val="000000"/>
          <w:sz w:val="20"/>
        </w:rPr>
        <w:t>,</w:t>
      </w:r>
      <w:r>
        <w:rPr>
          <w:rFonts w:ascii="Times New Roman"/>
          <w:color w:val="000000"/>
          <w:spacing w:val="35"/>
          <w:sz w:val="20"/>
        </w:rPr>
        <w:t xml:space="preserve"> </w:t>
      </w:r>
      <w:proofErr w:type="spellStart"/>
      <w:r>
        <w:rPr>
          <w:rFonts w:ascii="NHCAOQ+CMMI10" w:hAnsi="NHCAOQ+CMMI10" w:cs="NHCAOQ+CMMI10"/>
          <w:color w:val="000000"/>
          <w:sz w:val="20"/>
        </w:rPr>
        <w:t>γ</w:t>
      </w:r>
      <w:r>
        <w:rPr>
          <w:rFonts w:ascii="BHIDFP+CMMI7"/>
          <w:color w:val="000000"/>
          <w:spacing w:val="7"/>
          <w:sz w:val="21"/>
          <w:vertAlign w:val="subscript"/>
        </w:rPr>
        <w:t>tw</w:t>
      </w:r>
      <w:proofErr w:type="spellEnd"/>
      <w:r>
        <w:rPr>
          <w:rFonts w:ascii="KCFTRC+CMR10"/>
          <w:color w:val="000000"/>
          <w:sz w:val="20"/>
        </w:rPr>
        <w:t>,</w:t>
      </w:r>
      <w:r>
        <w:rPr>
          <w:rFonts w:ascii="Times New Roman"/>
          <w:color w:val="000000"/>
          <w:spacing w:val="35"/>
          <w:sz w:val="20"/>
        </w:rPr>
        <w:t xml:space="preserve"> </w:t>
      </w:r>
      <w:r>
        <w:rPr>
          <w:rFonts w:ascii="KCFTRC+CMR10"/>
          <w:color w:val="000000"/>
          <w:sz w:val="20"/>
        </w:rPr>
        <w:t>and</w:t>
      </w:r>
      <w:r>
        <w:rPr>
          <w:rFonts w:ascii="Times New Roman"/>
          <w:color w:val="000000"/>
          <w:spacing w:val="31"/>
          <w:sz w:val="20"/>
        </w:rPr>
        <w:t xml:space="preserve"> </w:t>
      </w:r>
      <w:proofErr w:type="spellStart"/>
      <w:r>
        <w:rPr>
          <w:rFonts w:ascii="NHCAOQ+CMMI10" w:hAnsi="NHCAOQ+CMMI10" w:cs="NHCAOQ+CMMI10"/>
          <w:color w:val="000000"/>
          <w:sz w:val="20"/>
        </w:rPr>
        <w:t>δ</w:t>
      </w:r>
      <w:r>
        <w:rPr>
          <w:rFonts w:ascii="BHIDFP+CMMI7"/>
          <w:color w:val="000000"/>
          <w:sz w:val="21"/>
          <w:vertAlign w:val="subscript"/>
        </w:rPr>
        <w:t>m</w:t>
      </w:r>
      <w:proofErr w:type="spellEnd"/>
      <w:r>
        <w:rPr>
          <w:rFonts w:ascii="Times New Roman"/>
          <w:color w:val="000000"/>
          <w:spacing w:val="38"/>
          <w:sz w:val="21"/>
          <w:vertAlign w:val="subscript"/>
        </w:rPr>
        <w:t xml:space="preserve"> </w:t>
      </w:r>
      <w:r>
        <w:rPr>
          <w:rFonts w:ascii="KCFTRC+CMR10"/>
          <w:color w:val="000000"/>
          <w:sz w:val="20"/>
        </w:rPr>
        <w:t>are</w:t>
      </w:r>
      <w:r>
        <w:rPr>
          <w:rFonts w:ascii="Times New Roman"/>
          <w:color w:val="000000"/>
          <w:spacing w:val="31"/>
          <w:sz w:val="20"/>
        </w:rPr>
        <w:t xml:space="preserve"> </w:t>
      </w:r>
      <w:r>
        <w:rPr>
          <w:rFonts w:ascii="KCFTRC+CMR10"/>
          <w:color w:val="000000"/>
          <w:spacing w:val="-1"/>
          <w:sz w:val="20"/>
        </w:rPr>
        <w:t>household-by-half-hourly-interval,</w:t>
      </w:r>
    </w:p>
    <w:p w14:paraId="3EEDA485" w14:textId="77777777" w:rsidR="00CF0253" w:rsidRDefault="00252649">
      <w:pPr>
        <w:spacing w:before="134" w:after="0" w:line="209" w:lineRule="exact"/>
        <w:jc w:val="left"/>
        <w:rPr>
          <w:rFonts w:ascii="Times New Roman"/>
          <w:color w:val="000000"/>
          <w:sz w:val="20"/>
        </w:rPr>
      </w:pPr>
      <w:r>
        <w:rPr>
          <w:rFonts w:ascii="KCFTRC+CMR10"/>
          <w:color w:val="000000"/>
          <w:spacing w:val="-1"/>
          <w:sz w:val="20"/>
        </w:rPr>
        <w:t>day-of-sample-by-half-hourly-time-window,</w:t>
      </w:r>
      <w:r>
        <w:rPr>
          <w:rFonts w:ascii="Times New Roman"/>
          <w:color w:val="000000"/>
          <w:spacing w:val="42"/>
          <w:sz w:val="20"/>
        </w:rPr>
        <w:t xml:space="preserve"> </w:t>
      </w:r>
      <w:r>
        <w:rPr>
          <w:rFonts w:ascii="KCFTRC+CMR10"/>
          <w:color w:val="000000"/>
          <w:sz w:val="20"/>
        </w:rPr>
        <w:t>and</w:t>
      </w:r>
      <w:r>
        <w:rPr>
          <w:rFonts w:ascii="Times New Roman"/>
          <w:color w:val="000000"/>
          <w:spacing w:val="37"/>
          <w:sz w:val="20"/>
        </w:rPr>
        <w:t xml:space="preserve"> </w:t>
      </w:r>
      <w:r>
        <w:rPr>
          <w:rFonts w:ascii="KCFTRC+CMR10"/>
          <w:color w:val="000000"/>
          <w:spacing w:val="-1"/>
          <w:sz w:val="20"/>
        </w:rPr>
        <w:t>month-of-year</w:t>
      </w:r>
      <w:r>
        <w:rPr>
          <w:rFonts w:ascii="Times New Roman"/>
          <w:color w:val="000000"/>
          <w:spacing w:val="38"/>
          <w:sz w:val="20"/>
        </w:rPr>
        <w:t xml:space="preserve"> </w:t>
      </w:r>
      <w:r>
        <w:rPr>
          <w:rFonts w:ascii="KCFTRC+CMR10" w:hAnsi="KCFTRC+CMR10" w:cs="KCFTRC+CMR10"/>
          <w:color w:val="000000"/>
          <w:sz w:val="20"/>
        </w:rPr>
        <w:t>ﬁxed</w:t>
      </w:r>
      <w:r>
        <w:rPr>
          <w:rFonts w:ascii="Times New Roman"/>
          <w:color w:val="000000"/>
          <w:spacing w:val="37"/>
          <w:sz w:val="20"/>
        </w:rPr>
        <w:t xml:space="preserve"> </w:t>
      </w:r>
      <w:r>
        <w:rPr>
          <w:rFonts w:ascii="KCFTRC+CMR10" w:hAnsi="KCFTRC+CMR10" w:cs="KCFTRC+CMR10"/>
          <w:color w:val="000000"/>
          <w:sz w:val="20"/>
        </w:rPr>
        <w:t>eﬀects,</w:t>
      </w:r>
      <w:r>
        <w:rPr>
          <w:rFonts w:ascii="Times New Roman"/>
          <w:color w:val="000000"/>
          <w:spacing w:val="42"/>
          <w:sz w:val="20"/>
        </w:rPr>
        <w:t xml:space="preserve"> </w:t>
      </w:r>
      <w:r>
        <w:rPr>
          <w:rFonts w:ascii="KCFTRC+CMR10"/>
          <w:color w:val="000000"/>
          <w:spacing w:val="-2"/>
          <w:sz w:val="20"/>
        </w:rPr>
        <w:t>respectively.</w:t>
      </w:r>
      <w:r>
        <w:rPr>
          <w:rFonts w:ascii="Times New Roman"/>
          <w:color w:val="000000"/>
          <w:spacing w:val="101"/>
          <w:sz w:val="20"/>
        </w:rPr>
        <w:t xml:space="preserve"> </w:t>
      </w:r>
      <w:r>
        <w:rPr>
          <w:rFonts w:ascii="KCFTRC+CMR10"/>
          <w:color w:val="000000"/>
          <w:sz w:val="20"/>
        </w:rPr>
        <w:t>In</w:t>
      </w:r>
      <w:r>
        <w:rPr>
          <w:rFonts w:ascii="Times New Roman"/>
          <w:color w:val="000000"/>
          <w:spacing w:val="37"/>
          <w:sz w:val="20"/>
        </w:rPr>
        <w:t xml:space="preserve"> </w:t>
      </w:r>
      <w:r>
        <w:rPr>
          <w:rFonts w:ascii="KCFTRC+CMR10"/>
          <w:color w:val="000000"/>
          <w:sz w:val="20"/>
        </w:rPr>
        <w:t>the</w:t>
      </w:r>
      <w:r>
        <w:rPr>
          <w:rFonts w:ascii="Times New Roman"/>
          <w:color w:val="000000"/>
          <w:spacing w:val="37"/>
          <w:sz w:val="20"/>
        </w:rPr>
        <w:t xml:space="preserve"> </w:t>
      </w:r>
      <w:r>
        <w:rPr>
          <w:rFonts w:ascii="KCFTRC+CMR10" w:hAnsi="KCFTRC+CMR10" w:cs="KCFTRC+CMR10"/>
          <w:color w:val="000000"/>
          <w:sz w:val="20"/>
        </w:rPr>
        <w:t>speciﬁcation,</w:t>
      </w:r>
    </w:p>
    <w:p w14:paraId="3DCD6440" w14:textId="77777777" w:rsidR="00CF0253" w:rsidRDefault="00252649">
      <w:pPr>
        <w:spacing w:before="134" w:after="0" w:line="224" w:lineRule="exact"/>
        <w:jc w:val="left"/>
        <w:rPr>
          <w:rFonts w:ascii="Times New Roman"/>
          <w:color w:val="000000"/>
          <w:sz w:val="20"/>
        </w:rPr>
      </w:pPr>
      <w:r>
        <w:rPr>
          <w:rFonts w:ascii="KCFTRC+CMR10"/>
          <w:color w:val="000000"/>
          <w:sz w:val="20"/>
        </w:rPr>
        <w:t>the</w:t>
      </w:r>
      <w:r>
        <w:rPr>
          <w:rFonts w:ascii="Times New Roman"/>
          <w:color w:val="000000"/>
          <w:spacing w:val="22"/>
          <w:sz w:val="20"/>
        </w:rPr>
        <w:t xml:space="preserve"> </w:t>
      </w:r>
      <w:r>
        <w:rPr>
          <w:rFonts w:ascii="KCFTRC+CMR10"/>
          <w:color w:val="000000"/>
          <w:sz w:val="20"/>
        </w:rPr>
        <w:t>point</w:t>
      </w:r>
      <w:r>
        <w:rPr>
          <w:rFonts w:ascii="Times New Roman"/>
          <w:color w:val="000000"/>
          <w:spacing w:val="22"/>
          <w:sz w:val="20"/>
        </w:rPr>
        <w:t xml:space="preserve"> </w:t>
      </w:r>
      <w:r>
        <w:rPr>
          <w:rFonts w:ascii="KCFTRC+CMR10"/>
          <w:color w:val="000000"/>
          <w:sz w:val="20"/>
        </w:rPr>
        <w:t>estimates</w:t>
      </w:r>
      <w:r>
        <w:rPr>
          <w:rFonts w:ascii="Times New Roman"/>
          <w:color w:val="000000"/>
          <w:spacing w:val="22"/>
          <w:sz w:val="20"/>
        </w:rPr>
        <w:t xml:space="preserve"> </w:t>
      </w:r>
      <w:r>
        <w:rPr>
          <w:rFonts w:ascii="KCFTRC+CMR10"/>
          <w:color w:val="000000"/>
          <w:sz w:val="20"/>
        </w:rPr>
        <w:t>of</w:t>
      </w:r>
      <w:r>
        <w:rPr>
          <w:rFonts w:ascii="Times New Roman"/>
          <w:color w:val="000000"/>
          <w:spacing w:val="22"/>
          <w:sz w:val="20"/>
        </w:rPr>
        <w:t xml:space="preserve"> </w:t>
      </w:r>
      <w:r>
        <w:rPr>
          <w:rFonts w:ascii="NHCAOQ+CMMI10" w:hAnsi="NHCAOQ+CMMI10" w:cs="NHCAOQ+CMMI10"/>
          <w:color w:val="000000"/>
          <w:sz w:val="20"/>
        </w:rPr>
        <w:t>β</w:t>
      </w:r>
      <w:r>
        <w:rPr>
          <w:rFonts w:ascii="BHIDFP+CMMI7"/>
          <w:color w:val="000000"/>
          <w:spacing w:val="13"/>
          <w:sz w:val="21"/>
          <w:vertAlign w:val="subscript"/>
        </w:rPr>
        <w:t>w</w:t>
      </w:r>
      <w:r>
        <w:rPr>
          <w:rFonts w:ascii="KCFTRC+CMR10"/>
          <w:color w:val="000000"/>
          <w:sz w:val="20"/>
        </w:rPr>
        <w:t>,</w:t>
      </w:r>
      <w:r>
        <w:rPr>
          <w:rFonts w:ascii="Times New Roman"/>
          <w:color w:val="000000"/>
          <w:spacing w:val="23"/>
          <w:sz w:val="20"/>
        </w:rPr>
        <w:t xml:space="preserve"> </w:t>
      </w:r>
      <w:r>
        <w:rPr>
          <w:rFonts w:ascii="KCFTRC+CMR10"/>
          <w:color w:val="000000"/>
          <w:spacing w:val="-1"/>
          <w:sz w:val="20"/>
        </w:rPr>
        <w:t>representing</w:t>
      </w:r>
      <w:r>
        <w:rPr>
          <w:rFonts w:ascii="Times New Roman"/>
          <w:color w:val="000000"/>
          <w:spacing w:val="22"/>
          <w:sz w:val="20"/>
        </w:rPr>
        <w:t xml:space="preserve"> </w:t>
      </w:r>
      <w:r>
        <w:rPr>
          <w:rFonts w:ascii="KCFTRC+CMR10"/>
          <w:color w:val="000000"/>
          <w:sz w:val="20"/>
        </w:rPr>
        <w:t>the</w:t>
      </w:r>
      <w:r>
        <w:rPr>
          <w:rFonts w:ascii="Times New Roman"/>
          <w:color w:val="000000"/>
          <w:spacing w:val="22"/>
          <w:sz w:val="20"/>
        </w:rPr>
        <w:t xml:space="preserve"> </w:t>
      </w:r>
      <w:r>
        <w:rPr>
          <w:rFonts w:ascii="KCFTRC+CMR10"/>
          <w:color w:val="000000"/>
          <w:spacing w:val="-9"/>
          <w:sz w:val="20"/>
        </w:rPr>
        <w:t>ATE</w:t>
      </w:r>
      <w:r>
        <w:rPr>
          <w:rFonts w:ascii="Times New Roman"/>
          <w:color w:val="000000"/>
          <w:spacing w:val="30"/>
          <w:sz w:val="20"/>
        </w:rPr>
        <w:t xml:space="preserve"> </w:t>
      </w:r>
      <w:r>
        <w:rPr>
          <w:rFonts w:ascii="KCFTRC+CMR10"/>
          <w:color w:val="000000"/>
          <w:sz w:val="20"/>
        </w:rPr>
        <w:t>for</w:t>
      </w:r>
      <w:r>
        <w:rPr>
          <w:rFonts w:ascii="Times New Roman"/>
          <w:color w:val="000000"/>
          <w:spacing w:val="22"/>
          <w:sz w:val="20"/>
        </w:rPr>
        <w:t xml:space="preserve"> </w:t>
      </w:r>
      <w:r>
        <w:rPr>
          <w:rFonts w:ascii="KCFTRC+CMR10"/>
          <w:color w:val="000000"/>
          <w:spacing w:val="-2"/>
          <w:sz w:val="20"/>
        </w:rPr>
        <w:t>each</w:t>
      </w:r>
      <w:r>
        <w:rPr>
          <w:rFonts w:ascii="Times New Roman"/>
          <w:color w:val="000000"/>
          <w:spacing w:val="24"/>
          <w:sz w:val="20"/>
        </w:rPr>
        <w:t xml:space="preserve"> </w:t>
      </w:r>
      <w:r>
        <w:rPr>
          <w:rFonts w:ascii="KCFTRC+CMR10"/>
          <w:color w:val="000000"/>
          <w:spacing w:val="-1"/>
          <w:sz w:val="20"/>
        </w:rPr>
        <w:t>30-minute</w:t>
      </w:r>
      <w:r>
        <w:rPr>
          <w:rFonts w:ascii="Times New Roman"/>
          <w:color w:val="000000"/>
          <w:spacing w:val="22"/>
          <w:sz w:val="20"/>
        </w:rPr>
        <w:t xml:space="preserve"> </w:t>
      </w:r>
      <w:r>
        <w:rPr>
          <w:rFonts w:ascii="KCFTRC+CMR10"/>
          <w:color w:val="000000"/>
          <w:spacing w:val="-3"/>
          <w:sz w:val="20"/>
        </w:rPr>
        <w:t>interval</w:t>
      </w:r>
      <w:r>
        <w:rPr>
          <w:rFonts w:ascii="Times New Roman"/>
          <w:color w:val="000000"/>
          <w:spacing w:val="24"/>
          <w:sz w:val="20"/>
        </w:rPr>
        <w:t xml:space="preserve"> </w:t>
      </w:r>
      <w:r>
        <w:rPr>
          <w:rFonts w:ascii="NHCAOQ+CMMI10"/>
          <w:color w:val="000000"/>
          <w:spacing w:val="5"/>
          <w:sz w:val="20"/>
        </w:rPr>
        <w:t>w</w:t>
      </w:r>
      <w:r>
        <w:rPr>
          <w:rFonts w:ascii="KCFTRC+CMR10"/>
          <w:color w:val="000000"/>
          <w:sz w:val="20"/>
        </w:rPr>
        <w:t>,</w:t>
      </w:r>
      <w:r>
        <w:rPr>
          <w:rFonts w:ascii="Times New Roman"/>
          <w:color w:val="000000"/>
          <w:spacing w:val="23"/>
          <w:sz w:val="20"/>
        </w:rPr>
        <w:t xml:space="preserve"> </w:t>
      </w:r>
      <w:r>
        <w:rPr>
          <w:rFonts w:ascii="KCFTRC+CMR10"/>
          <w:color w:val="000000"/>
          <w:sz w:val="20"/>
        </w:rPr>
        <w:t>are</w:t>
      </w:r>
      <w:r>
        <w:rPr>
          <w:rFonts w:ascii="Times New Roman"/>
          <w:color w:val="000000"/>
          <w:spacing w:val="22"/>
          <w:sz w:val="20"/>
        </w:rPr>
        <w:t xml:space="preserve"> </w:t>
      </w:r>
      <w:r>
        <w:rPr>
          <w:rFonts w:ascii="KCFTRC+CMR10"/>
          <w:color w:val="000000"/>
          <w:sz w:val="20"/>
        </w:rPr>
        <w:t>the</w:t>
      </w:r>
      <w:r>
        <w:rPr>
          <w:rFonts w:ascii="Times New Roman"/>
          <w:color w:val="000000"/>
          <w:spacing w:val="22"/>
          <w:sz w:val="20"/>
        </w:rPr>
        <w:t xml:space="preserve"> </w:t>
      </w:r>
      <w:r>
        <w:rPr>
          <w:rFonts w:ascii="KCFTRC+CMR10"/>
          <w:color w:val="000000"/>
          <w:sz w:val="20"/>
        </w:rPr>
        <w:t>parameters</w:t>
      </w:r>
      <w:r>
        <w:rPr>
          <w:rFonts w:ascii="Times New Roman"/>
          <w:color w:val="000000"/>
          <w:spacing w:val="22"/>
          <w:sz w:val="20"/>
        </w:rPr>
        <w:t xml:space="preserve"> </w:t>
      </w:r>
      <w:r>
        <w:rPr>
          <w:rFonts w:ascii="KCFTRC+CMR10"/>
          <w:color w:val="000000"/>
          <w:sz w:val="20"/>
        </w:rPr>
        <w:t>of</w:t>
      </w:r>
      <w:r>
        <w:rPr>
          <w:rFonts w:ascii="Times New Roman"/>
          <w:color w:val="000000"/>
          <w:spacing w:val="22"/>
          <w:sz w:val="20"/>
        </w:rPr>
        <w:t xml:space="preserve"> </w:t>
      </w:r>
      <w:r>
        <w:rPr>
          <w:rFonts w:ascii="KCFTRC+CMR10"/>
          <w:color w:val="000000"/>
          <w:spacing w:val="-1"/>
          <w:sz w:val="20"/>
        </w:rPr>
        <w:t>interest.</w:t>
      </w:r>
    </w:p>
    <w:p w14:paraId="0B8BAE3D" w14:textId="77777777" w:rsidR="00CF0253" w:rsidRDefault="00252649">
      <w:pPr>
        <w:spacing w:before="134" w:after="0" w:line="209" w:lineRule="exact"/>
        <w:jc w:val="left"/>
        <w:rPr>
          <w:rFonts w:ascii="Times New Roman"/>
          <w:color w:val="000000"/>
          <w:sz w:val="20"/>
        </w:rPr>
      </w:pPr>
      <w:r>
        <w:rPr>
          <w:rFonts w:ascii="KCFTRC+CMR10"/>
          <w:color w:val="000000"/>
          <w:sz w:val="20"/>
        </w:rPr>
        <w:t>I</w:t>
      </w:r>
      <w:r>
        <w:rPr>
          <w:rFonts w:ascii="Times New Roman"/>
          <w:color w:val="000000"/>
          <w:spacing w:val="16"/>
          <w:sz w:val="20"/>
        </w:rPr>
        <w:t xml:space="preserve"> </w:t>
      </w:r>
      <w:r>
        <w:rPr>
          <w:rFonts w:ascii="KCFTRC+CMR10"/>
          <w:color w:val="000000"/>
          <w:sz w:val="20"/>
        </w:rPr>
        <w:t>cluster</w:t>
      </w:r>
      <w:r>
        <w:rPr>
          <w:rFonts w:ascii="Times New Roman"/>
          <w:color w:val="000000"/>
          <w:spacing w:val="17"/>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z w:val="20"/>
        </w:rPr>
        <w:t>standard</w:t>
      </w:r>
      <w:r>
        <w:rPr>
          <w:rFonts w:ascii="Times New Roman"/>
          <w:color w:val="000000"/>
          <w:spacing w:val="16"/>
          <w:sz w:val="20"/>
        </w:rPr>
        <w:t xml:space="preserve"> </w:t>
      </w:r>
      <w:r>
        <w:rPr>
          <w:rFonts w:ascii="KCFTRC+CMR10"/>
          <w:color w:val="000000"/>
          <w:sz w:val="20"/>
        </w:rPr>
        <w:t>errors</w:t>
      </w:r>
      <w:r>
        <w:rPr>
          <w:rFonts w:ascii="Times New Roman"/>
          <w:color w:val="000000"/>
          <w:spacing w:val="17"/>
          <w:sz w:val="20"/>
        </w:rPr>
        <w:t xml:space="preserve"> </w:t>
      </w:r>
      <w:r>
        <w:rPr>
          <w:rFonts w:ascii="KCFTRC+CMR10"/>
          <w:color w:val="000000"/>
          <w:sz w:val="20"/>
        </w:rPr>
        <w:t>at</w:t>
      </w:r>
      <w:r>
        <w:rPr>
          <w:rFonts w:ascii="Times New Roman"/>
          <w:color w:val="000000"/>
          <w:spacing w:val="17"/>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z w:val="20"/>
        </w:rPr>
        <w:t>household</w:t>
      </w:r>
      <w:r>
        <w:rPr>
          <w:rFonts w:ascii="Times New Roman"/>
          <w:color w:val="000000"/>
          <w:spacing w:val="17"/>
          <w:sz w:val="20"/>
        </w:rPr>
        <w:t xml:space="preserve"> </w:t>
      </w:r>
      <w:r>
        <w:rPr>
          <w:rFonts w:ascii="KCFTRC+CMR10"/>
          <w:color w:val="000000"/>
          <w:sz w:val="20"/>
        </w:rPr>
        <w:t>and</w:t>
      </w:r>
      <w:r>
        <w:rPr>
          <w:rFonts w:ascii="Times New Roman"/>
          <w:color w:val="000000"/>
          <w:spacing w:val="17"/>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pacing w:val="-3"/>
          <w:sz w:val="20"/>
        </w:rPr>
        <w:t>day</w:t>
      </w:r>
      <w:r>
        <w:rPr>
          <w:rFonts w:ascii="Times New Roman"/>
          <w:color w:val="000000"/>
          <w:spacing w:val="19"/>
          <w:sz w:val="20"/>
        </w:rPr>
        <w:t xml:space="preserve"> </w:t>
      </w:r>
      <w:r>
        <w:rPr>
          <w:rFonts w:ascii="KCFTRC+CMR10"/>
          <w:color w:val="000000"/>
          <w:sz w:val="20"/>
        </w:rPr>
        <w:t>of</w:t>
      </w:r>
      <w:r>
        <w:rPr>
          <w:rFonts w:ascii="Times New Roman"/>
          <w:color w:val="000000"/>
          <w:spacing w:val="17"/>
          <w:sz w:val="20"/>
        </w:rPr>
        <w:t xml:space="preserve"> </w:t>
      </w:r>
      <w:r>
        <w:rPr>
          <w:rFonts w:ascii="KCFTRC+CMR10"/>
          <w:color w:val="000000"/>
          <w:sz w:val="20"/>
        </w:rPr>
        <w:t>experiment</w:t>
      </w:r>
      <w:r>
        <w:rPr>
          <w:rFonts w:ascii="Times New Roman"/>
          <w:color w:val="000000"/>
          <w:spacing w:val="17"/>
          <w:sz w:val="20"/>
        </w:rPr>
        <w:t xml:space="preserve"> </w:t>
      </w:r>
      <w:r>
        <w:rPr>
          <w:rFonts w:ascii="KCFTRC+CMR10"/>
          <w:color w:val="000000"/>
          <w:spacing w:val="-1"/>
          <w:sz w:val="20"/>
        </w:rPr>
        <w:t>levels</w:t>
      </w:r>
      <w:r>
        <w:rPr>
          <w:rFonts w:ascii="Times New Roman"/>
          <w:color w:val="000000"/>
          <w:spacing w:val="17"/>
          <w:sz w:val="20"/>
        </w:rPr>
        <w:t xml:space="preserve"> </w:t>
      </w:r>
      <w:r>
        <w:rPr>
          <w:rFonts w:ascii="KCFTRC+CMR10"/>
          <w:color w:val="000000"/>
          <w:sz w:val="20"/>
        </w:rPr>
        <w:t>to</w:t>
      </w:r>
      <w:r>
        <w:rPr>
          <w:rFonts w:ascii="Times New Roman"/>
          <w:color w:val="000000"/>
          <w:spacing w:val="16"/>
          <w:sz w:val="20"/>
        </w:rPr>
        <w:t xml:space="preserve"> </w:t>
      </w:r>
      <w:r>
        <w:rPr>
          <w:rFonts w:ascii="KCFTRC+CMR10"/>
          <w:color w:val="000000"/>
          <w:sz w:val="20"/>
        </w:rPr>
        <w:t>correct</w:t>
      </w:r>
      <w:r>
        <w:rPr>
          <w:rFonts w:ascii="Times New Roman"/>
          <w:color w:val="000000"/>
          <w:spacing w:val="17"/>
          <w:sz w:val="20"/>
        </w:rPr>
        <w:t xml:space="preserve"> </w:t>
      </w:r>
      <w:r>
        <w:rPr>
          <w:rFonts w:ascii="KCFTRC+CMR10"/>
          <w:color w:val="000000"/>
          <w:sz w:val="20"/>
        </w:rPr>
        <w:t>for</w:t>
      </w:r>
      <w:r>
        <w:rPr>
          <w:rFonts w:ascii="Times New Roman"/>
          <w:color w:val="000000"/>
          <w:spacing w:val="16"/>
          <w:sz w:val="20"/>
        </w:rPr>
        <w:t xml:space="preserve"> </w:t>
      </w:r>
      <w:r>
        <w:rPr>
          <w:rFonts w:ascii="KCFTRC+CMR10"/>
          <w:color w:val="000000"/>
          <w:sz w:val="20"/>
        </w:rPr>
        <w:t>serial</w:t>
      </w:r>
      <w:r>
        <w:rPr>
          <w:rFonts w:ascii="Times New Roman"/>
          <w:color w:val="000000"/>
          <w:spacing w:val="17"/>
          <w:sz w:val="20"/>
        </w:rPr>
        <w:t xml:space="preserve"> </w:t>
      </w:r>
      <w:r>
        <w:rPr>
          <w:rFonts w:ascii="KCFTRC+CMR10"/>
          <w:color w:val="000000"/>
          <w:sz w:val="20"/>
        </w:rPr>
        <w:t>correlation.</w:t>
      </w:r>
    </w:p>
    <w:p w14:paraId="08A81C7A" w14:textId="77777777" w:rsidR="00CF0253" w:rsidRDefault="00252649">
      <w:pPr>
        <w:spacing w:before="437" w:after="0" w:line="209" w:lineRule="exact"/>
        <w:ind w:left="2695"/>
        <w:jc w:val="left"/>
        <w:rPr>
          <w:rFonts w:ascii="Times New Roman"/>
          <w:color w:val="000000"/>
          <w:sz w:val="20"/>
        </w:rPr>
      </w:pPr>
      <w:r>
        <w:rPr>
          <w:rFonts w:ascii="KCFTRC+CMR10"/>
          <w:color w:val="000000"/>
          <w:sz w:val="20"/>
        </w:rPr>
        <w:t>Figure</w:t>
      </w:r>
      <w:r>
        <w:rPr>
          <w:rFonts w:ascii="Times New Roman"/>
          <w:color w:val="000000"/>
          <w:spacing w:val="16"/>
          <w:sz w:val="20"/>
        </w:rPr>
        <w:t xml:space="preserve"> </w:t>
      </w:r>
      <w:r>
        <w:rPr>
          <w:rFonts w:ascii="KCFTRC+CMR10"/>
          <w:color w:val="000000"/>
          <w:sz w:val="20"/>
        </w:rPr>
        <w:t>6:</w:t>
      </w:r>
      <w:r>
        <w:rPr>
          <w:rFonts w:ascii="Times New Roman"/>
          <w:color w:val="000000"/>
          <w:spacing w:val="39"/>
          <w:sz w:val="20"/>
        </w:rPr>
        <w:t xml:space="preserve"> </w:t>
      </w:r>
      <w:r>
        <w:rPr>
          <w:rFonts w:ascii="KCFTRC+CMR10"/>
          <w:color w:val="000000"/>
          <w:sz w:val="20"/>
        </w:rPr>
        <w:t>Half-Hourly</w:t>
      </w:r>
      <w:r>
        <w:rPr>
          <w:rFonts w:ascii="Times New Roman"/>
          <w:color w:val="000000"/>
          <w:spacing w:val="16"/>
          <w:sz w:val="20"/>
        </w:rPr>
        <w:t xml:space="preserve"> </w:t>
      </w:r>
      <w:r>
        <w:rPr>
          <w:rFonts w:ascii="KCFTRC+CMR10"/>
          <w:color w:val="000000"/>
          <w:spacing w:val="-1"/>
          <w:sz w:val="20"/>
        </w:rPr>
        <w:t>Average</w:t>
      </w:r>
      <w:r>
        <w:rPr>
          <w:rFonts w:ascii="Times New Roman"/>
          <w:color w:val="000000"/>
          <w:spacing w:val="18"/>
          <w:sz w:val="20"/>
        </w:rPr>
        <w:t xml:space="preserve"> </w:t>
      </w:r>
      <w:r>
        <w:rPr>
          <w:rFonts w:ascii="KCFTRC+CMR10"/>
          <w:color w:val="000000"/>
          <w:spacing w:val="-3"/>
          <w:sz w:val="20"/>
        </w:rPr>
        <w:t>Treatment</w:t>
      </w:r>
      <w:r>
        <w:rPr>
          <w:rFonts w:ascii="Times New Roman"/>
          <w:color w:val="000000"/>
          <w:spacing w:val="20"/>
          <w:sz w:val="20"/>
        </w:rPr>
        <w:t xml:space="preserve"> </w:t>
      </w:r>
      <w:r>
        <w:rPr>
          <w:rFonts w:ascii="KCFTRC+CMR10" w:hAnsi="KCFTRC+CMR10" w:cs="KCFTRC+CMR10"/>
          <w:color w:val="000000"/>
          <w:sz w:val="20"/>
        </w:rPr>
        <w:t>Eﬀects</w:t>
      </w:r>
    </w:p>
    <w:p w14:paraId="34591E48" w14:textId="77777777" w:rsidR="00CF0253" w:rsidRDefault="00252649">
      <w:pPr>
        <w:spacing w:before="665" w:after="0" w:line="209" w:lineRule="exact"/>
        <w:ind w:left="299"/>
        <w:jc w:val="left"/>
        <w:rPr>
          <w:rFonts w:ascii="Times New Roman"/>
          <w:color w:val="000000"/>
          <w:sz w:val="20"/>
        </w:rPr>
      </w:pPr>
      <w:r>
        <w:rPr>
          <w:rFonts w:ascii="KCFTRC+CMR10"/>
          <w:color w:val="000000"/>
          <w:sz w:val="20"/>
        </w:rPr>
        <w:t>Figure</w:t>
      </w:r>
      <w:r>
        <w:rPr>
          <w:rFonts w:ascii="Times New Roman"/>
          <w:color w:val="000000"/>
          <w:spacing w:val="26"/>
          <w:sz w:val="20"/>
        </w:rPr>
        <w:t xml:space="preserve"> </w:t>
      </w:r>
      <w:hyperlink w:anchor="br14" w:history="1">
        <w:r>
          <w:rPr>
            <w:rFonts w:ascii="KCFTRC+CMR10"/>
            <w:color w:val="000000"/>
            <w:sz w:val="20"/>
          </w:rPr>
          <w:t>6</w:t>
        </w:r>
      </w:hyperlink>
      <w:hyperlink w:anchor="br14" w:history="1">
        <w:r>
          <w:rPr>
            <w:rFonts w:ascii="Times New Roman"/>
            <w:color w:val="000000"/>
            <w:spacing w:val="26"/>
            <w:sz w:val="20"/>
          </w:rPr>
          <w:t xml:space="preserve"> </w:t>
        </w:r>
      </w:hyperlink>
      <w:r>
        <w:rPr>
          <w:rFonts w:ascii="KCFTRC+CMR10"/>
          <w:color w:val="000000"/>
          <w:sz w:val="20"/>
        </w:rPr>
        <w:t>summarizes</w:t>
      </w:r>
      <w:r>
        <w:rPr>
          <w:rFonts w:ascii="Times New Roman"/>
          <w:color w:val="000000"/>
          <w:spacing w:val="26"/>
          <w:sz w:val="20"/>
        </w:rPr>
        <w:t xml:space="preserve"> </w:t>
      </w:r>
      <w:r>
        <w:rPr>
          <w:rFonts w:ascii="KCFTRC+CMR10"/>
          <w:color w:val="000000"/>
          <w:sz w:val="20"/>
        </w:rPr>
        <w:t>the</w:t>
      </w:r>
      <w:r>
        <w:rPr>
          <w:rFonts w:ascii="Times New Roman"/>
          <w:color w:val="000000"/>
          <w:spacing w:val="26"/>
          <w:sz w:val="20"/>
        </w:rPr>
        <w:t xml:space="preserve"> </w:t>
      </w:r>
      <w:r>
        <w:rPr>
          <w:rFonts w:ascii="KCFTRC+CMR10"/>
          <w:color w:val="000000"/>
          <w:sz w:val="20"/>
        </w:rPr>
        <w:t>estimated</w:t>
      </w:r>
      <w:r>
        <w:rPr>
          <w:rFonts w:ascii="Times New Roman"/>
          <w:color w:val="000000"/>
          <w:spacing w:val="26"/>
          <w:sz w:val="20"/>
        </w:rPr>
        <w:t xml:space="preserve"> </w:t>
      </w:r>
      <w:r>
        <w:rPr>
          <w:rFonts w:ascii="KCFTRC+CMR10"/>
          <w:color w:val="000000"/>
          <w:spacing w:val="-6"/>
          <w:sz w:val="20"/>
        </w:rPr>
        <w:t>ATEs</w:t>
      </w:r>
      <w:r>
        <w:rPr>
          <w:rFonts w:ascii="Times New Roman"/>
          <w:color w:val="000000"/>
          <w:spacing w:val="32"/>
          <w:sz w:val="20"/>
        </w:rPr>
        <w:t xml:space="preserve"> </w:t>
      </w:r>
      <w:r>
        <w:rPr>
          <w:rFonts w:ascii="KCFTRC+CMR10"/>
          <w:color w:val="000000"/>
          <w:sz w:val="20"/>
        </w:rPr>
        <w:t>in</w:t>
      </w:r>
      <w:r>
        <w:rPr>
          <w:rFonts w:ascii="Times New Roman"/>
          <w:color w:val="000000"/>
          <w:spacing w:val="26"/>
          <w:sz w:val="20"/>
        </w:rPr>
        <w:t xml:space="preserve"> </w:t>
      </w:r>
      <w:r>
        <w:rPr>
          <w:rFonts w:ascii="KCFTRC+CMR10"/>
          <w:color w:val="000000"/>
          <w:sz w:val="20"/>
        </w:rPr>
        <w:t>the</w:t>
      </w:r>
      <w:r>
        <w:rPr>
          <w:rFonts w:ascii="Times New Roman"/>
          <w:color w:val="000000"/>
          <w:spacing w:val="26"/>
          <w:sz w:val="20"/>
        </w:rPr>
        <w:t xml:space="preserve"> </w:t>
      </w:r>
      <w:r>
        <w:rPr>
          <w:rFonts w:ascii="KCFTRC+CMR10"/>
          <w:color w:val="000000"/>
          <w:sz w:val="20"/>
        </w:rPr>
        <w:t>form</w:t>
      </w:r>
      <w:r>
        <w:rPr>
          <w:rFonts w:ascii="Times New Roman"/>
          <w:color w:val="000000"/>
          <w:spacing w:val="26"/>
          <w:sz w:val="20"/>
        </w:rPr>
        <w:t xml:space="preserve"> </w:t>
      </w:r>
      <w:r>
        <w:rPr>
          <w:rFonts w:ascii="KCFTRC+CMR10"/>
          <w:color w:val="000000"/>
          <w:sz w:val="20"/>
        </w:rPr>
        <w:t>of</w:t>
      </w:r>
      <w:r>
        <w:rPr>
          <w:rFonts w:ascii="Times New Roman"/>
          <w:color w:val="000000"/>
          <w:spacing w:val="27"/>
          <w:sz w:val="20"/>
        </w:rPr>
        <w:t xml:space="preserve"> </w:t>
      </w:r>
      <w:r>
        <w:rPr>
          <w:rFonts w:ascii="KCFTRC+CMR10"/>
          <w:color w:val="000000"/>
          <w:sz w:val="20"/>
        </w:rPr>
        <w:t>a</w:t>
      </w:r>
      <w:r>
        <w:rPr>
          <w:rFonts w:ascii="Times New Roman"/>
          <w:color w:val="000000"/>
          <w:spacing w:val="26"/>
          <w:sz w:val="20"/>
        </w:rPr>
        <w:t xml:space="preserve"> </w:t>
      </w:r>
      <w:r>
        <w:rPr>
          <w:rFonts w:ascii="KCFTRC+CMR10"/>
          <w:color w:val="000000"/>
          <w:sz w:val="20"/>
        </w:rPr>
        <w:t>time</w:t>
      </w:r>
      <w:r>
        <w:rPr>
          <w:rFonts w:ascii="Times New Roman"/>
          <w:color w:val="000000"/>
          <w:spacing w:val="26"/>
          <w:sz w:val="20"/>
        </w:rPr>
        <w:t xml:space="preserve"> </w:t>
      </w:r>
      <w:r>
        <w:rPr>
          <w:rFonts w:ascii="KCFTRC+CMR10" w:hAnsi="KCFTRC+CMR10" w:cs="KCFTRC+CMR10"/>
          <w:color w:val="000000"/>
          <w:sz w:val="20"/>
        </w:rPr>
        <w:t>proﬁle.</w:t>
      </w:r>
      <w:r>
        <w:rPr>
          <w:rFonts w:ascii="Times New Roman"/>
          <w:color w:val="000000"/>
          <w:spacing w:val="68"/>
          <w:sz w:val="20"/>
        </w:rPr>
        <w:t xml:space="preserve"> </w:t>
      </w:r>
      <w:r>
        <w:rPr>
          <w:rFonts w:ascii="KCFTRC+CMR10"/>
          <w:color w:val="000000"/>
          <w:spacing w:val="-1"/>
          <w:sz w:val="20"/>
        </w:rPr>
        <w:t>As</w:t>
      </w:r>
      <w:r>
        <w:rPr>
          <w:rFonts w:ascii="Times New Roman"/>
          <w:color w:val="000000"/>
          <w:spacing w:val="27"/>
          <w:sz w:val="20"/>
        </w:rPr>
        <w:t xml:space="preserve"> </w:t>
      </w:r>
      <w:r>
        <w:rPr>
          <w:rFonts w:ascii="KCFTRC+CMR10"/>
          <w:color w:val="000000"/>
          <w:sz w:val="20"/>
        </w:rPr>
        <w:t>already</w:t>
      </w:r>
      <w:r>
        <w:rPr>
          <w:rFonts w:ascii="Times New Roman"/>
          <w:color w:val="000000"/>
          <w:spacing w:val="26"/>
          <w:sz w:val="20"/>
        </w:rPr>
        <w:t xml:space="preserve"> </w:t>
      </w:r>
      <w:r>
        <w:rPr>
          <w:rFonts w:ascii="KCFTRC+CMR10"/>
          <w:color w:val="000000"/>
          <w:sz w:val="20"/>
        </w:rPr>
        <w:t>demonstrated</w:t>
      </w:r>
      <w:r>
        <w:rPr>
          <w:rFonts w:ascii="Times New Roman"/>
          <w:color w:val="000000"/>
          <w:spacing w:val="26"/>
          <w:sz w:val="20"/>
        </w:rPr>
        <w:t xml:space="preserve"> </w:t>
      </w:r>
      <w:r>
        <w:rPr>
          <w:rFonts w:ascii="KCFTRC+CMR10"/>
          <w:color w:val="000000"/>
          <w:sz w:val="20"/>
        </w:rPr>
        <w:t>in</w:t>
      </w:r>
      <w:r>
        <w:rPr>
          <w:rFonts w:ascii="Times New Roman"/>
          <w:color w:val="000000"/>
          <w:spacing w:val="26"/>
          <w:sz w:val="20"/>
        </w:rPr>
        <w:t xml:space="preserve"> </w:t>
      </w:r>
      <w:hyperlink w:anchor="br24" w:history="1">
        <w:r>
          <w:rPr>
            <w:rFonts w:ascii="KCFTRC+CMR10"/>
            <w:color w:val="0000FF"/>
            <w:sz w:val="20"/>
          </w:rPr>
          <w:t>Prest</w:t>
        </w:r>
      </w:hyperlink>
    </w:p>
    <w:p w14:paraId="59EB7F34" w14:textId="77777777" w:rsidR="00CF0253" w:rsidRDefault="00252649">
      <w:pPr>
        <w:spacing w:before="149" w:after="0" w:line="209" w:lineRule="exact"/>
        <w:jc w:val="left"/>
        <w:rPr>
          <w:rFonts w:ascii="Times New Roman"/>
          <w:color w:val="000000"/>
          <w:sz w:val="20"/>
        </w:rPr>
      </w:pPr>
      <w:r>
        <w:rPr>
          <w:rFonts w:ascii="KCFTRC+CMR10"/>
          <w:color w:val="000000"/>
          <w:sz w:val="20"/>
        </w:rPr>
        <w:t>(</w:t>
      </w:r>
      <w:hyperlink w:anchor="br24" w:history="1">
        <w:r>
          <w:rPr>
            <w:rFonts w:ascii="KCFTRC+CMR10"/>
            <w:color w:val="0000FF"/>
            <w:sz w:val="20"/>
          </w:rPr>
          <w:t>2020</w:t>
        </w:r>
      </w:hyperlink>
      <w:r>
        <w:rPr>
          <w:rFonts w:ascii="KCFTRC+CMR10"/>
          <w:color w:val="000000"/>
          <w:sz w:val="20"/>
        </w:rPr>
        <w:t>),</w:t>
      </w:r>
      <w:r>
        <w:rPr>
          <w:rFonts w:ascii="Times New Roman"/>
          <w:color w:val="000000"/>
          <w:spacing w:val="44"/>
          <w:sz w:val="20"/>
        </w:rPr>
        <w:t xml:space="preserve"> </w:t>
      </w:r>
      <w:r>
        <w:rPr>
          <w:rFonts w:ascii="KCFTRC+CMR10"/>
          <w:color w:val="000000"/>
          <w:spacing w:val="2"/>
          <w:sz w:val="20"/>
        </w:rPr>
        <w:t>peak</w:t>
      </w:r>
      <w:r>
        <w:rPr>
          <w:rFonts w:ascii="Times New Roman"/>
          <w:color w:val="000000"/>
          <w:spacing w:val="36"/>
          <w:sz w:val="20"/>
        </w:rPr>
        <w:t xml:space="preserve"> </w:t>
      </w:r>
      <w:r>
        <w:rPr>
          <w:rFonts w:ascii="KCFTRC+CMR10"/>
          <w:color w:val="000000"/>
          <w:sz w:val="20"/>
        </w:rPr>
        <w:t>hours</w:t>
      </w:r>
      <w:r>
        <w:rPr>
          <w:rFonts w:ascii="Times New Roman"/>
          <w:color w:val="000000"/>
          <w:spacing w:val="38"/>
          <w:sz w:val="20"/>
        </w:rPr>
        <w:t xml:space="preserve"> </w:t>
      </w:r>
      <w:r>
        <w:rPr>
          <w:rFonts w:ascii="KCFTRC+CMR10"/>
          <w:color w:val="000000"/>
          <w:sz w:val="20"/>
        </w:rPr>
        <w:t>(i.e.,</w:t>
      </w:r>
      <w:r>
        <w:rPr>
          <w:rFonts w:ascii="Times New Roman"/>
          <w:color w:val="000000"/>
          <w:spacing w:val="44"/>
          <w:sz w:val="20"/>
        </w:rPr>
        <w:t xml:space="preserve"> </w:t>
      </w:r>
      <w:r>
        <w:rPr>
          <w:rFonts w:ascii="KCFTRC+CMR10"/>
          <w:color w:val="000000"/>
          <w:sz w:val="20"/>
        </w:rPr>
        <w:t>from</w:t>
      </w:r>
      <w:r>
        <w:rPr>
          <w:rFonts w:ascii="Times New Roman"/>
          <w:color w:val="000000"/>
          <w:spacing w:val="38"/>
          <w:sz w:val="20"/>
        </w:rPr>
        <w:t xml:space="preserve"> </w:t>
      </w:r>
      <w:r>
        <w:rPr>
          <w:rFonts w:ascii="KCFTRC+CMR10"/>
          <w:color w:val="000000"/>
          <w:sz w:val="20"/>
        </w:rPr>
        <w:t>5:00</w:t>
      </w:r>
      <w:r>
        <w:rPr>
          <w:rFonts w:ascii="Times New Roman"/>
          <w:color w:val="000000"/>
          <w:spacing w:val="38"/>
          <w:sz w:val="20"/>
        </w:rPr>
        <w:t xml:space="preserve"> </w:t>
      </w:r>
      <w:r>
        <w:rPr>
          <w:rFonts w:ascii="KCFTRC+CMR10"/>
          <w:color w:val="000000"/>
          <w:sz w:val="20"/>
        </w:rPr>
        <w:t>p.m.</w:t>
      </w:r>
      <w:r>
        <w:rPr>
          <w:rFonts w:ascii="Times New Roman"/>
          <w:color w:val="000000"/>
          <w:spacing w:val="104"/>
          <w:sz w:val="20"/>
        </w:rPr>
        <w:t xml:space="preserve"> </w:t>
      </w:r>
      <w:r>
        <w:rPr>
          <w:rFonts w:ascii="KCFTRC+CMR10"/>
          <w:color w:val="000000"/>
          <w:sz w:val="20"/>
        </w:rPr>
        <w:t>to</w:t>
      </w:r>
      <w:r>
        <w:rPr>
          <w:rFonts w:ascii="Times New Roman"/>
          <w:color w:val="000000"/>
          <w:spacing w:val="38"/>
          <w:sz w:val="20"/>
        </w:rPr>
        <w:t xml:space="preserve"> </w:t>
      </w:r>
      <w:r>
        <w:rPr>
          <w:rFonts w:ascii="KCFTRC+CMR10"/>
          <w:color w:val="000000"/>
          <w:sz w:val="20"/>
        </w:rPr>
        <w:t>7:00</w:t>
      </w:r>
      <w:r>
        <w:rPr>
          <w:rFonts w:ascii="Times New Roman"/>
          <w:color w:val="000000"/>
          <w:spacing w:val="38"/>
          <w:sz w:val="20"/>
        </w:rPr>
        <w:t xml:space="preserve"> </w:t>
      </w:r>
      <w:r>
        <w:rPr>
          <w:rFonts w:ascii="KCFTRC+CMR10"/>
          <w:color w:val="000000"/>
          <w:sz w:val="20"/>
        </w:rPr>
        <w:t>p.m.),</w:t>
      </w:r>
      <w:r>
        <w:rPr>
          <w:rFonts w:ascii="Times New Roman"/>
          <w:color w:val="000000"/>
          <w:spacing w:val="44"/>
          <w:sz w:val="20"/>
        </w:rPr>
        <w:t xml:space="preserve"> </w:t>
      </w:r>
      <w:r>
        <w:rPr>
          <w:rFonts w:ascii="KCFTRC+CMR10"/>
          <w:color w:val="000000"/>
          <w:sz w:val="20"/>
        </w:rPr>
        <w:t>during</w:t>
      </w:r>
      <w:r>
        <w:rPr>
          <w:rFonts w:ascii="Times New Roman"/>
          <w:color w:val="000000"/>
          <w:spacing w:val="38"/>
          <w:sz w:val="20"/>
        </w:rPr>
        <w:t xml:space="preserve"> </w:t>
      </w:r>
      <w:r>
        <w:rPr>
          <w:rFonts w:ascii="KCFTRC+CMR10"/>
          <w:color w:val="000000"/>
          <w:spacing w:val="-2"/>
          <w:sz w:val="20"/>
        </w:rPr>
        <w:t>which</w:t>
      </w:r>
      <w:r>
        <w:rPr>
          <w:rFonts w:ascii="Times New Roman"/>
          <w:color w:val="000000"/>
          <w:spacing w:val="40"/>
          <w:sz w:val="20"/>
        </w:rPr>
        <w:t xml:space="preserve"> </w:t>
      </w:r>
      <w:r>
        <w:rPr>
          <w:rFonts w:ascii="KCFTRC+CMR10"/>
          <w:color w:val="000000"/>
          <w:sz w:val="20"/>
        </w:rPr>
        <w:t>the</w:t>
      </w:r>
      <w:r>
        <w:rPr>
          <w:rFonts w:ascii="Times New Roman"/>
          <w:color w:val="000000"/>
          <w:spacing w:val="38"/>
          <w:sz w:val="20"/>
        </w:rPr>
        <w:t xml:space="preserve"> </w:t>
      </w:r>
      <w:r>
        <w:rPr>
          <w:rFonts w:ascii="KCFTRC+CMR10" w:hAnsi="KCFTRC+CMR10" w:cs="KCFTRC+CMR10"/>
          <w:color w:val="000000"/>
          <w:sz w:val="20"/>
        </w:rPr>
        <w:t>ineﬃciency</w:t>
      </w:r>
      <w:r>
        <w:rPr>
          <w:rFonts w:ascii="Times New Roman"/>
          <w:color w:val="000000"/>
          <w:spacing w:val="38"/>
          <w:sz w:val="20"/>
        </w:rPr>
        <w:t xml:space="preserve"> </w:t>
      </w:r>
      <w:r>
        <w:rPr>
          <w:rFonts w:ascii="KCFTRC+CMR10"/>
          <w:color w:val="000000"/>
          <w:sz w:val="20"/>
        </w:rPr>
        <w:t>of</w:t>
      </w:r>
      <w:r>
        <w:rPr>
          <w:rFonts w:ascii="Times New Roman"/>
          <w:color w:val="000000"/>
          <w:spacing w:val="39"/>
          <w:sz w:val="20"/>
        </w:rPr>
        <w:t xml:space="preserve"> </w:t>
      </w:r>
      <w:r>
        <w:rPr>
          <w:rFonts w:ascii="KCFTRC+CMR10" w:hAnsi="KCFTRC+CMR10" w:cs="KCFTRC+CMR10"/>
          <w:color w:val="000000"/>
          <w:sz w:val="20"/>
        </w:rPr>
        <w:t>ﬁxed</w:t>
      </w:r>
      <w:r>
        <w:rPr>
          <w:rFonts w:ascii="Times New Roman"/>
          <w:color w:val="000000"/>
          <w:spacing w:val="38"/>
          <w:sz w:val="20"/>
        </w:rPr>
        <w:t xml:space="preserve"> </w:t>
      </w:r>
      <w:r>
        <w:rPr>
          <w:rFonts w:ascii="KCFTRC+CMR10" w:hAnsi="KCFTRC+CMR10" w:cs="KCFTRC+CMR10"/>
          <w:color w:val="000000"/>
          <w:sz w:val="20"/>
        </w:rPr>
        <w:t>ﬂat</w:t>
      </w:r>
      <w:r>
        <w:rPr>
          <w:rFonts w:ascii="Times New Roman"/>
          <w:color w:val="000000"/>
          <w:spacing w:val="38"/>
          <w:sz w:val="20"/>
        </w:rPr>
        <w:t xml:space="preserve"> </w:t>
      </w:r>
      <w:r>
        <w:rPr>
          <w:rFonts w:ascii="KCFTRC+CMR10"/>
          <w:color w:val="000000"/>
          <w:sz w:val="20"/>
        </w:rPr>
        <w:t>rate</w:t>
      </w:r>
      <w:r>
        <w:rPr>
          <w:rFonts w:ascii="Times New Roman"/>
          <w:color w:val="000000"/>
          <w:spacing w:val="38"/>
          <w:sz w:val="20"/>
        </w:rPr>
        <w:t xml:space="preserve"> </w:t>
      </w:r>
      <w:r>
        <w:rPr>
          <w:rFonts w:ascii="KCFTRC+CMR10" w:hAnsi="KCFTRC+CMR10" w:cs="KCFTRC+CMR10"/>
          <w:color w:val="000000"/>
          <w:sz w:val="20"/>
        </w:rPr>
        <w:t>tariﬀ</w:t>
      </w:r>
    </w:p>
    <w:p w14:paraId="3A7BDFEF" w14:textId="77777777" w:rsidR="00CF0253" w:rsidRDefault="00252649">
      <w:pPr>
        <w:spacing w:before="149" w:after="0" w:line="209" w:lineRule="exact"/>
        <w:jc w:val="left"/>
        <w:rPr>
          <w:rFonts w:ascii="Times New Roman"/>
          <w:color w:val="000000"/>
          <w:sz w:val="20"/>
        </w:rPr>
      </w:pPr>
      <w:r>
        <w:rPr>
          <w:rFonts w:ascii="KCFTRC+CMR10"/>
          <w:color w:val="000000"/>
          <w:sz w:val="20"/>
        </w:rPr>
        <w:t>is</w:t>
      </w:r>
      <w:r>
        <w:rPr>
          <w:rFonts w:ascii="Times New Roman"/>
          <w:color w:val="000000"/>
          <w:spacing w:val="35"/>
          <w:sz w:val="20"/>
        </w:rPr>
        <w:t xml:space="preserve"> </w:t>
      </w:r>
      <w:r>
        <w:rPr>
          <w:rFonts w:ascii="KCFTRC+CMR10"/>
          <w:color w:val="000000"/>
          <w:sz w:val="20"/>
        </w:rPr>
        <w:t>greatly</w:t>
      </w:r>
      <w:r>
        <w:rPr>
          <w:rFonts w:ascii="Times New Roman"/>
          <w:color w:val="000000"/>
          <w:spacing w:val="35"/>
          <w:sz w:val="20"/>
        </w:rPr>
        <w:t xml:space="preserve"> </w:t>
      </w:r>
      <w:r>
        <w:rPr>
          <w:rFonts w:ascii="KCFTRC+CMR10" w:hAnsi="KCFTRC+CMR10" w:cs="KCFTRC+CMR10"/>
          <w:color w:val="000000"/>
          <w:spacing w:val="-1"/>
          <w:sz w:val="20"/>
        </w:rPr>
        <w:t>intensiﬁed,</w:t>
      </w:r>
      <w:r>
        <w:rPr>
          <w:rFonts w:ascii="Times New Roman"/>
          <w:color w:val="000000"/>
          <w:spacing w:val="40"/>
          <w:sz w:val="20"/>
        </w:rPr>
        <w:t xml:space="preserve"> </w:t>
      </w:r>
      <w:r>
        <w:rPr>
          <w:rFonts w:ascii="KCFTRC+CMR10"/>
          <w:color w:val="000000"/>
          <w:spacing w:val="-2"/>
          <w:sz w:val="20"/>
        </w:rPr>
        <w:t>show</w:t>
      </w:r>
      <w:r>
        <w:rPr>
          <w:rFonts w:ascii="Times New Roman"/>
          <w:color w:val="000000"/>
          <w:spacing w:val="36"/>
          <w:sz w:val="20"/>
        </w:rPr>
        <w:t xml:space="preserve"> </w:t>
      </w:r>
      <w:r>
        <w:rPr>
          <w:rFonts w:ascii="KCFTRC+CMR10"/>
          <w:color w:val="000000"/>
          <w:spacing w:val="-1"/>
          <w:sz w:val="20"/>
        </w:rPr>
        <w:t>dominant</w:t>
      </w:r>
      <w:r>
        <w:rPr>
          <w:rFonts w:ascii="Times New Roman"/>
          <w:color w:val="000000"/>
          <w:spacing w:val="36"/>
          <w:sz w:val="20"/>
        </w:rPr>
        <w:t xml:space="preserve"> </w:t>
      </w:r>
      <w:r>
        <w:rPr>
          <w:rFonts w:ascii="KCFTRC+CMR10"/>
          <w:color w:val="000000"/>
          <w:spacing w:val="-1"/>
          <w:sz w:val="20"/>
        </w:rPr>
        <w:t>electricity</w:t>
      </w:r>
      <w:r>
        <w:rPr>
          <w:rFonts w:ascii="Times New Roman"/>
          <w:color w:val="000000"/>
          <w:spacing w:val="35"/>
          <w:sz w:val="20"/>
        </w:rPr>
        <w:t xml:space="preserve"> </w:t>
      </w:r>
      <w:r>
        <w:rPr>
          <w:rFonts w:ascii="KCFTRC+CMR10"/>
          <w:color w:val="000000"/>
          <w:spacing w:val="-1"/>
          <w:sz w:val="20"/>
        </w:rPr>
        <w:t>savings.</w:t>
      </w:r>
      <w:r>
        <w:rPr>
          <w:rFonts w:ascii="Times New Roman"/>
          <w:color w:val="000000"/>
          <w:spacing w:val="94"/>
          <w:sz w:val="20"/>
        </w:rPr>
        <w:t xml:space="preserve"> </w:t>
      </w:r>
      <w:r>
        <w:rPr>
          <w:rFonts w:ascii="KCFTRC+CMR10"/>
          <w:color w:val="000000"/>
          <w:sz w:val="20"/>
        </w:rPr>
        <w:t>Although</w:t>
      </w:r>
      <w:r>
        <w:rPr>
          <w:rFonts w:ascii="Times New Roman"/>
          <w:color w:val="000000"/>
          <w:spacing w:val="35"/>
          <w:sz w:val="20"/>
        </w:rPr>
        <w:t xml:space="preserve"> </w:t>
      </w:r>
      <w:r>
        <w:rPr>
          <w:rFonts w:ascii="KCFTRC+CMR10"/>
          <w:color w:val="000000"/>
          <w:sz w:val="20"/>
        </w:rPr>
        <w:t>household</w:t>
      </w:r>
      <w:r>
        <w:rPr>
          <w:rFonts w:ascii="Times New Roman"/>
          <w:color w:val="000000"/>
          <w:spacing w:val="35"/>
          <w:sz w:val="20"/>
        </w:rPr>
        <w:t xml:space="preserve"> </w:t>
      </w:r>
      <w:r>
        <w:rPr>
          <w:rFonts w:ascii="KCFTRC+CMR10"/>
          <w:color w:val="000000"/>
          <w:spacing w:val="-1"/>
          <w:sz w:val="20"/>
        </w:rPr>
        <w:t>electricity</w:t>
      </w:r>
      <w:r>
        <w:rPr>
          <w:rFonts w:ascii="Times New Roman"/>
          <w:color w:val="000000"/>
          <w:spacing w:val="35"/>
          <w:sz w:val="20"/>
        </w:rPr>
        <w:t xml:space="preserve"> </w:t>
      </w:r>
      <w:r>
        <w:rPr>
          <w:rFonts w:ascii="KCFTRC+CMR10"/>
          <w:color w:val="000000"/>
          <w:sz w:val="20"/>
        </w:rPr>
        <w:t>consumption</w:t>
      </w:r>
      <w:r>
        <w:rPr>
          <w:rFonts w:ascii="Times New Roman"/>
          <w:color w:val="000000"/>
          <w:spacing w:val="35"/>
          <w:sz w:val="20"/>
        </w:rPr>
        <w:t xml:space="preserve"> </w:t>
      </w:r>
      <w:r>
        <w:rPr>
          <w:rFonts w:ascii="KCFTRC+CMR10"/>
          <w:color w:val="000000"/>
          <w:sz w:val="20"/>
        </w:rPr>
        <w:t>altered</w:t>
      </w:r>
    </w:p>
    <w:p w14:paraId="3D4A98D5" w14:textId="77777777" w:rsidR="00CF0253" w:rsidRDefault="00252649">
      <w:pPr>
        <w:spacing w:before="149" w:after="0" w:line="209" w:lineRule="exact"/>
        <w:jc w:val="left"/>
        <w:rPr>
          <w:rFonts w:ascii="Times New Roman"/>
          <w:color w:val="000000"/>
          <w:sz w:val="20"/>
        </w:rPr>
      </w:pPr>
      <w:r>
        <w:rPr>
          <w:rFonts w:ascii="KCFTRC+CMR10"/>
          <w:color w:val="000000"/>
          <w:sz w:val="20"/>
        </w:rPr>
        <w:t>considerably</w:t>
      </w:r>
      <w:r>
        <w:rPr>
          <w:rFonts w:ascii="Times New Roman"/>
          <w:color w:val="000000"/>
          <w:spacing w:val="36"/>
          <w:sz w:val="20"/>
        </w:rPr>
        <w:t xml:space="preserve"> </w:t>
      </w:r>
      <w:r>
        <w:rPr>
          <w:rFonts w:ascii="KCFTRC+CMR10"/>
          <w:color w:val="000000"/>
          <w:sz w:val="20"/>
        </w:rPr>
        <w:t>in</w:t>
      </w:r>
      <w:r>
        <w:rPr>
          <w:rFonts w:ascii="Times New Roman"/>
          <w:color w:val="000000"/>
          <w:spacing w:val="36"/>
          <w:sz w:val="20"/>
        </w:rPr>
        <w:t xml:space="preserve"> </w:t>
      </w:r>
      <w:r>
        <w:rPr>
          <w:rFonts w:ascii="KCFTRC+CMR10"/>
          <w:color w:val="000000"/>
          <w:spacing w:val="-1"/>
          <w:sz w:val="20"/>
        </w:rPr>
        <w:t>two-hour-length</w:t>
      </w:r>
      <w:r>
        <w:rPr>
          <w:rFonts w:ascii="Times New Roman"/>
          <w:color w:val="000000"/>
          <w:spacing w:val="37"/>
          <w:sz w:val="20"/>
        </w:rPr>
        <w:t xml:space="preserve"> </w:t>
      </w:r>
      <w:r>
        <w:rPr>
          <w:rFonts w:ascii="KCFTRC+CMR10"/>
          <w:color w:val="000000"/>
          <w:spacing w:val="-2"/>
          <w:sz w:val="20"/>
        </w:rPr>
        <w:t>intervals</w:t>
      </w:r>
      <w:r>
        <w:rPr>
          <w:rFonts w:ascii="Times New Roman"/>
          <w:color w:val="000000"/>
          <w:spacing w:val="38"/>
          <w:sz w:val="20"/>
        </w:rPr>
        <w:t xml:space="preserve"> </w:t>
      </w:r>
      <w:r>
        <w:rPr>
          <w:rFonts w:ascii="KCFTRC+CMR10"/>
          <w:color w:val="000000"/>
          <w:sz w:val="20"/>
        </w:rPr>
        <w:t>just</w:t>
      </w:r>
      <w:r>
        <w:rPr>
          <w:rFonts w:ascii="Times New Roman"/>
          <w:color w:val="000000"/>
          <w:spacing w:val="36"/>
          <w:sz w:val="20"/>
        </w:rPr>
        <w:t xml:space="preserve"> </w:t>
      </w:r>
      <w:r>
        <w:rPr>
          <w:rFonts w:ascii="KCFTRC+CMR10"/>
          <w:color w:val="000000"/>
          <w:spacing w:val="1"/>
          <w:sz w:val="20"/>
        </w:rPr>
        <w:t>before</w:t>
      </w:r>
      <w:r>
        <w:rPr>
          <w:rFonts w:ascii="Times New Roman"/>
          <w:color w:val="000000"/>
          <w:spacing w:val="35"/>
          <w:sz w:val="20"/>
        </w:rPr>
        <w:t xml:space="preserve"> </w:t>
      </w:r>
      <w:r>
        <w:rPr>
          <w:rFonts w:ascii="KCFTRC+CMR10"/>
          <w:color w:val="000000"/>
          <w:sz w:val="20"/>
        </w:rPr>
        <w:t>and</w:t>
      </w:r>
      <w:r>
        <w:rPr>
          <w:rFonts w:ascii="Times New Roman"/>
          <w:color w:val="000000"/>
          <w:spacing w:val="36"/>
          <w:sz w:val="20"/>
        </w:rPr>
        <w:t xml:space="preserve"> </w:t>
      </w:r>
      <w:r>
        <w:rPr>
          <w:rFonts w:ascii="KCFTRC+CMR10"/>
          <w:color w:val="000000"/>
          <w:sz w:val="20"/>
        </w:rPr>
        <w:t>after</w:t>
      </w:r>
      <w:r>
        <w:rPr>
          <w:rFonts w:ascii="Times New Roman"/>
          <w:color w:val="000000"/>
          <w:spacing w:val="36"/>
          <w:sz w:val="20"/>
        </w:rPr>
        <w:t xml:space="preserve"> </w:t>
      </w:r>
      <w:r>
        <w:rPr>
          <w:rFonts w:ascii="KCFTRC+CMR10"/>
          <w:color w:val="000000"/>
          <w:sz w:val="20"/>
        </w:rPr>
        <w:t>the</w:t>
      </w:r>
      <w:r>
        <w:rPr>
          <w:rFonts w:ascii="Times New Roman"/>
          <w:color w:val="000000"/>
          <w:spacing w:val="36"/>
          <w:sz w:val="20"/>
        </w:rPr>
        <w:t xml:space="preserve"> </w:t>
      </w:r>
      <w:r>
        <w:rPr>
          <w:rFonts w:ascii="KCFTRC+CMR10"/>
          <w:color w:val="000000"/>
          <w:spacing w:val="1"/>
          <w:sz w:val="20"/>
        </w:rPr>
        <w:t>peak</w:t>
      </w:r>
      <w:r>
        <w:rPr>
          <w:rFonts w:ascii="Times New Roman"/>
          <w:color w:val="000000"/>
          <w:spacing w:val="35"/>
          <w:sz w:val="20"/>
        </w:rPr>
        <w:t xml:space="preserve"> </w:t>
      </w:r>
      <w:r>
        <w:rPr>
          <w:rFonts w:ascii="KCFTRC+CMR10"/>
          <w:color w:val="000000"/>
          <w:sz w:val="20"/>
        </w:rPr>
        <w:t>rate</w:t>
      </w:r>
      <w:r>
        <w:rPr>
          <w:rFonts w:ascii="Times New Roman"/>
          <w:color w:val="000000"/>
          <w:spacing w:val="36"/>
          <w:sz w:val="20"/>
        </w:rPr>
        <w:t xml:space="preserve"> </w:t>
      </w:r>
      <w:r>
        <w:rPr>
          <w:rFonts w:ascii="KCFTRC+CMR10"/>
          <w:color w:val="000000"/>
          <w:spacing w:val="2"/>
          <w:sz w:val="20"/>
        </w:rPr>
        <w:t>period</w:t>
      </w:r>
      <w:r>
        <w:rPr>
          <w:rFonts w:ascii="Times New Roman"/>
          <w:color w:val="000000"/>
          <w:spacing w:val="34"/>
          <w:sz w:val="20"/>
        </w:rPr>
        <w:t xml:space="preserve"> </w:t>
      </w:r>
      <w:r>
        <w:rPr>
          <w:rFonts w:ascii="KCFTRC+CMR10"/>
          <w:color w:val="000000"/>
          <w:sz w:val="20"/>
        </w:rPr>
        <w:t>(i.e.,</w:t>
      </w:r>
      <w:r>
        <w:rPr>
          <w:rFonts w:ascii="Times New Roman"/>
          <w:color w:val="000000"/>
          <w:spacing w:val="41"/>
          <w:sz w:val="20"/>
        </w:rPr>
        <w:t xml:space="preserve"> </w:t>
      </w:r>
      <w:r>
        <w:rPr>
          <w:rFonts w:ascii="KCFTRC+CMR10"/>
          <w:color w:val="000000"/>
          <w:sz w:val="20"/>
        </w:rPr>
        <w:t>from</w:t>
      </w:r>
      <w:r>
        <w:rPr>
          <w:rFonts w:ascii="Times New Roman"/>
          <w:color w:val="000000"/>
          <w:spacing w:val="36"/>
          <w:sz w:val="20"/>
        </w:rPr>
        <w:t xml:space="preserve"> </w:t>
      </w:r>
      <w:r>
        <w:rPr>
          <w:rFonts w:ascii="KCFTRC+CMR10"/>
          <w:color w:val="000000"/>
          <w:sz w:val="20"/>
        </w:rPr>
        <w:t>3:00</w:t>
      </w:r>
      <w:r>
        <w:rPr>
          <w:rFonts w:ascii="Times New Roman"/>
          <w:color w:val="000000"/>
          <w:spacing w:val="36"/>
          <w:sz w:val="20"/>
        </w:rPr>
        <w:t xml:space="preserve"> </w:t>
      </w:r>
      <w:r>
        <w:rPr>
          <w:rFonts w:ascii="KCFTRC+CMR10"/>
          <w:color w:val="000000"/>
          <w:sz w:val="20"/>
        </w:rPr>
        <w:t>p.m.</w:t>
      </w:r>
      <w:r>
        <w:rPr>
          <w:rFonts w:ascii="Times New Roman"/>
          <w:color w:val="000000"/>
          <w:spacing w:val="98"/>
          <w:sz w:val="20"/>
        </w:rPr>
        <w:t xml:space="preserve"> </w:t>
      </w:r>
      <w:r>
        <w:rPr>
          <w:rFonts w:ascii="KCFTRC+CMR10"/>
          <w:color w:val="000000"/>
          <w:sz w:val="20"/>
        </w:rPr>
        <w:t>to</w:t>
      </w:r>
    </w:p>
    <w:p w14:paraId="71D60861" w14:textId="77777777" w:rsidR="00CF0253" w:rsidRDefault="00252649">
      <w:pPr>
        <w:spacing w:before="149" w:after="0" w:line="209" w:lineRule="exact"/>
        <w:jc w:val="left"/>
        <w:rPr>
          <w:rFonts w:ascii="Times New Roman"/>
          <w:color w:val="000000"/>
          <w:sz w:val="20"/>
        </w:rPr>
      </w:pPr>
      <w:r>
        <w:rPr>
          <w:rFonts w:ascii="KCFTRC+CMR10"/>
          <w:color w:val="000000"/>
          <w:sz w:val="20"/>
        </w:rPr>
        <w:t>5:00</w:t>
      </w:r>
      <w:r>
        <w:rPr>
          <w:rFonts w:ascii="Times New Roman"/>
          <w:color w:val="000000"/>
          <w:spacing w:val="29"/>
          <w:sz w:val="20"/>
        </w:rPr>
        <w:t xml:space="preserve"> </w:t>
      </w:r>
      <w:r>
        <w:rPr>
          <w:rFonts w:ascii="KCFTRC+CMR10"/>
          <w:color w:val="000000"/>
          <w:sz w:val="20"/>
        </w:rPr>
        <w:t>p.m.</w:t>
      </w:r>
      <w:r>
        <w:rPr>
          <w:rFonts w:ascii="Times New Roman"/>
          <w:color w:val="000000"/>
          <w:spacing w:val="78"/>
          <w:sz w:val="20"/>
        </w:rPr>
        <w:t xml:space="preserve"> </w:t>
      </w:r>
      <w:r>
        <w:rPr>
          <w:rFonts w:ascii="KCFTRC+CMR10"/>
          <w:color w:val="000000"/>
          <w:sz w:val="20"/>
        </w:rPr>
        <w:t>and</w:t>
      </w:r>
      <w:r>
        <w:rPr>
          <w:rFonts w:ascii="Times New Roman"/>
          <w:color w:val="000000"/>
          <w:spacing w:val="30"/>
          <w:sz w:val="20"/>
        </w:rPr>
        <w:t xml:space="preserve"> </w:t>
      </w:r>
      <w:r>
        <w:rPr>
          <w:rFonts w:ascii="KCFTRC+CMR10"/>
          <w:color w:val="000000"/>
          <w:sz w:val="20"/>
        </w:rPr>
        <w:t>from</w:t>
      </w:r>
      <w:r>
        <w:rPr>
          <w:rFonts w:ascii="Times New Roman"/>
          <w:color w:val="000000"/>
          <w:spacing w:val="29"/>
          <w:sz w:val="20"/>
        </w:rPr>
        <w:t xml:space="preserve"> </w:t>
      </w:r>
      <w:r>
        <w:rPr>
          <w:rFonts w:ascii="KCFTRC+CMR10"/>
          <w:color w:val="000000"/>
          <w:sz w:val="20"/>
        </w:rPr>
        <w:t>7:00</w:t>
      </w:r>
      <w:r>
        <w:rPr>
          <w:rFonts w:ascii="Times New Roman"/>
          <w:color w:val="000000"/>
          <w:spacing w:val="29"/>
          <w:sz w:val="20"/>
        </w:rPr>
        <w:t xml:space="preserve"> </w:t>
      </w:r>
      <w:r>
        <w:rPr>
          <w:rFonts w:ascii="KCFTRC+CMR10"/>
          <w:color w:val="000000"/>
          <w:sz w:val="20"/>
        </w:rPr>
        <w:t>p.m.</w:t>
      </w:r>
      <w:r>
        <w:rPr>
          <w:rFonts w:ascii="Times New Roman"/>
          <w:color w:val="000000"/>
          <w:spacing w:val="78"/>
          <w:sz w:val="20"/>
        </w:rPr>
        <w:t xml:space="preserve"> </w:t>
      </w:r>
      <w:r>
        <w:rPr>
          <w:rFonts w:ascii="KCFTRC+CMR10"/>
          <w:color w:val="000000"/>
          <w:sz w:val="20"/>
        </w:rPr>
        <w:t>to</w:t>
      </w:r>
      <w:r>
        <w:rPr>
          <w:rFonts w:ascii="Times New Roman"/>
          <w:color w:val="000000"/>
          <w:spacing w:val="29"/>
          <w:sz w:val="20"/>
        </w:rPr>
        <w:t xml:space="preserve"> </w:t>
      </w:r>
      <w:r>
        <w:rPr>
          <w:rFonts w:ascii="KCFTRC+CMR10"/>
          <w:color w:val="000000"/>
          <w:sz w:val="20"/>
        </w:rPr>
        <w:t>9:00</w:t>
      </w:r>
      <w:r>
        <w:rPr>
          <w:rFonts w:ascii="Times New Roman"/>
          <w:color w:val="000000"/>
          <w:spacing w:val="29"/>
          <w:sz w:val="20"/>
        </w:rPr>
        <w:t xml:space="preserve"> </w:t>
      </w:r>
      <w:r>
        <w:rPr>
          <w:rFonts w:ascii="KCFTRC+CMR10"/>
          <w:color w:val="000000"/>
          <w:sz w:val="20"/>
        </w:rPr>
        <w:t>p.m.,</w:t>
      </w:r>
      <w:r>
        <w:rPr>
          <w:rFonts w:ascii="Times New Roman"/>
          <w:color w:val="000000"/>
          <w:spacing w:val="33"/>
          <w:sz w:val="20"/>
        </w:rPr>
        <w:t xml:space="preserve"> </w:t>
      </w:r>
      <w:r>
        <w:rPr>
          <w:rFonts w:ascii="KCFTRC+CMR10"/>
          <w:color w:val="000000"/>
          <w:sz w:val="20"/>
        </w:rPr>
        <w:t>respectively),</w:t>
      </w:r>
      <w:r>
        <w:rPr>
          <w:rFonts w:ascii="Times New Roman"/>
          <w:color w:val="000000"/>
          <w:spacing w:val="33"/>
          <w:sz w:val="20"/>
        </w:rPr>
        <w:t xml:space="preserve"> </w:t>
      </w:r>
      <w:r>
        <w:rPr>
          <w:rFonts w:ascii="KCFTRC+CMR10"/>
          <w:color w:val="000000"/>
          <w:sz w:val="20"/>
        </w:rPr>
        <w:t>the</w:t>
      </w:r>
      <w:r>
        <w:rPr>
          <w:rFonts w:ascii="Times New Roman"/>
          <w:color w:val="000000"/>
          <w:spacing w:val="29"/>
          <w:sz w:val="20"/>
        </w:rPr>
        <w:t xml:space="preserve"> </w:t>
      </w:r>
      <w:r>
        <w:rPr>
          <w:rFonts w:ascii="KCFTRC+CMR10"/>
          <w:color w:val="000000"/>
          <w:sz w:val="20"/>
        </w:rPr>
        <w:t>TOU</w:t>
      </w:r>
      <w:r>
        <w:rPr>
          <w:rFonts w:ascii="Times New Roman"/>
          <w:color w:val="000000"/>
          <w:spacing w:val="29"/>
          <w:sz w:val="20"/>
        </w:rPr>
        <w:t xml:space="preserve"> </w:t>
      </w:r>
      <w:r>
        <w:rPr>
          <w:rFonts w:ascii="KCFTRC+CMR10"/>
          <w:color w:val="000000"/>
          <w:sz w:val="20"/>
        </w:rPr>
        <w:t>prices</w:t>
      </w:r>
      <w:r>
        <w:rPr>
          <w:rFonts w:ascii="Times New Roman"/>
          <w:color w:val="000000"/>
          <w:spacing w:val="29"/>
          <w:sz w:val="20"/>
        </w:rPr>
        <w:t xml:space="preserve"> </w:t>
      </w:r>
      <w:r>
        <w:rPr>
          <w:rFonts w:ascii="KCFTRC+CMR10"/>
          <w:color w:val="000000"/>
          <w:sz w:val="20"/>
        </w:rPr>
        <w:t>are</w:t>
      </w:r>
      <w:r>
        <w:rPr>
          <w:rFonts w:ascii="Times New Roman"/>
          <w:color w:val="000000"/>
          <w:spacing w:val="30"/>
          <w:sz w:val="20"/>
        </w:rPr>
        <w:t xml:space="preserve"> </w:t>
      </w:r>
      <w:r>
        <w:rPr>
          <w:rFonts w:ascii="KCFTRC+CMR10"/>
          <w:color w:val="000000"/>
          <w:spacing w:val="-1"/>
          <w:sz w:val="20"/>
        </w:rPr>
        <w:t>unlikely</w:t>
      </w:r>
      <w:r>
        <w:rPr>
          <w:rFonts w:ascii="Times New Roman"/>
          <w:color w:val="000000"/>
          <w:spacing w:val="30"/>
          <w:sz w:val="20"/>
        </w:rPr>
        <w:t xml:space="preserve"> </w:t>
      </w:r>
      <w:r>
        <w:rPr>
          <w:rFonts w:ascii="KCFTRC+CMR10"/>
          <w:color w:val="000000"/>
          <w:sz w:val="20"/>
        </w:rPr>
        <w:t>to</w:t>
      </w:r>
      <w:r>
        <w:rPr>
          <w:rFonts w:ascii="Times New Roman"/>
          <w:color w:val="000000"/>
          <w:spacing w:val="29"/>
          <w:sz w:val="20"/>
        </w:rPr>
        <w:t xml:space="preserve"> </w:t>
      </w:r>
      <w:r>
        <w:rPr>
          <w:rFonts w:ascii="KCFTRC+CMR10"/>
          <w:color w:val="000000"/>
          <w:spacing w:val="-3"/>
          <w:sz w:val="20"/>
        </w:rPr>
        <w:t>provoke</w:t>
      </w:r>
      <w:r>
        <w:rPr>
          <w:rFonts w:ascii="Times New Roman"/>
          <w:color w:val="000000"/>
          <w:spacing w:val="32"/>
          <w:sz w:val="20"/>
        </w:rPr>
        <w:t xml:space="preserve"> </w:t>
      </w:r>
      <w:r>
        <w:rPr>
          <w:rFonts w:ascii="KCFTRC+CMR10" w:hAnsi="KCFTRC+CMR10" w:cs="KCFTRC+CMR10"/>
          <w:color w:val="000000"/>
          <w:spacing w:val="-1"/>
          <w:sz w:val="20"/>
        </w:rPr>
        <w:t>signiﬁcant</w:t>
      </w:r>
    </w:p>
    <w:p w14:paraId="3B0C6BBF"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changes</w:t>
      </w:r>
      <w:r>
        <w:rPr>
          <w:rFonts w:ascii="Times New Roman"/>
          <w:color w:val="000000"/>
          <w:spacing w:val="12"/>
          <w:sz w:val="20"/>
        </w:rPr>
        <w:t xml:space="preserve"> </w:t>
      </w:r>
      <w:r>
        <w:rPr>
          <w:rFonts w:ascii="KCFTRC+CMR10"/>
          <w:color w:val="000000"/>
          <w:sz w:val="20"/>
        </w:rPr>
        <w:t>in</w:t>
      </w:r>
      <w:r>
        <w:rPr>
          <w:rFonts w:ascii="Times New Roman"/>
          <w:color w:val="000000"/>
          <w:spacing w:val="11"/>
          <w:sz w:val="20"/>
        </w:rPr>
        <w:t xml:space="preserve"> </w:t>
      </w:r>
      <w:r>
        <w:rPr>
          <w:rFonts w:ascii="KCFTRC+CMR10" w:hAnsi="KCFTRC+CMR10" w:cs="KCFTRC+CMR10"/>
          <w:color w:val="000000"/>
          <w:sz w:val="20"/>
        </w:rPr>
        <w:t>households’</w:t>
      </w:r>
      <w:r>
        <w:rPr>
          <w:rFonts w:ascii="Times New Roman"/>
          <w:color w:val="000000"/>
          <w:spacing w:val="11"/>
          <w:sz w:val="20"/>
        </w:rPr>
        <w:t xml:space="preserve"> </w:t>
      </w:r>
      <w:r>
        <w:rPr>
          <w:rFonts w:ascii="KCFTRC+CMR10"/>
          <w:color w:val="000000"/>
          <w:sz w:val="20"/>
        </w:rPr>
        <w:t>consumption</w:t>
      </w:r>
      <w:r>
        <w:rPr>
          <w:rFonts w:ascii="Times New Roman"/>
          <w:color w:val="000000"/>
          <w:spacing w:val="11"/>
          <w:sz w:val="20"/>
        </w:rPr>
        <w:t xml:space="preserve"> </w:t>
      </w:r>
      <w:r>
        <w:rPr>
          <w:rFonts w:ascii="KCFTRC+CMR10"/>
          <w:color w:val="000000"/>
          <w:sz w:val="20"/>
        </w:rPr>
        <w:t>behavior,</w:t>
      </w:r>
      <w:r>
        <w:rPr>
          <w:rFonts w:ascii="Times New Roman"/>
          <w:color w:val="000000"/>
          <w:spacing w:val="12"/>
          <w:sz w:val="20"/>
        </w:rPr>
        <w:t xml:space="preserve"> </w:t>
      </w:r>
      <w:r>
        <w:rPr>
          <w:rFonts w:ascii="KCFTRC+CMR10"/>
          <w:color w:val="000000"/>
          <w:sz w:val="20"/>
        </w:rPr>
        <w:t>except</w:t>
      </w:r>
      <w:r>
        <w:rPr>
          <w:rFonts w:ascii="Times New Roman"/>
          <w:color w:val="000000"/>
          <w:spacing w:val="11"/>
          <w:sz w:val="20"/>
        </w:rPr>
        <w:t xml:space="preserve"> </w:t>
      </w:r>
      <w:r>
        <w:rPr>
          <w:rFonts w:ascii="KCFTRC+CMR10"/>
          <w:color w:val="000000"/>
          <w:sz w:val="20"/>
        </w:rPr>
        <w:t>the</w:t>
      </w:r>
      <w:r>
        <w:rPr>
          <w:rFonts w:ascii="Times New Roman"/>
          <w:color w:val="000000"/>
          <w:spacing w:val="11"/>
          <w:sz w:val="20"/>
        </w:rPr>
        <w:t xml:space="preserve"> </w:t>
      </w:r>
      <w:r>
        <w:rPr>
          <w:rFonts w:ascii="KCFTRC+CMR10"/>
          <w:color w:val="000000"/>
          <w:sz w:val="20"/>
        </w:rPr>
        <w:t>immediate</w:t>
      </w:r>
      <w:r>
        <w:rPr>
          <w:rFonts w:ascii="Times New Roman"/>
          <w:color w:val="000000"/>
          <w:spacing w:val="11"/>
          <w:sz w:val="20"/>
        </w:rPr>
        <w:t xml:space="preserve"> </w:t>
      </w:r>
      <w:r>
        <w:rPr>
          <w:rFonts w:ascii="KCFTRC+CMR10"/>
          <w:color w:val="000000"/>
          <w:sz w:val="20"/>
        </w:rPr>
        <w:t>meter-reading</w:t>
      </w:r>
      <w:r>
        <w:rPr>
          <w:rFonts w:ascii="Times New Roman"/>
          <w:color w:val="000000"/>
          <w:spacing w:val="11"/>
          <w:sz w:val="20"/>
        </w:rPr>
        <w:t xml:space="preserve"> </w:t>
      </w:r>
      <w:r>
        <w:rPr>
          <w:rFonts w:ascii="KCFTRC+CMR10"/>
          <w:color w:val="000000"/>
          <w:spacing w:val="2"/>
          <w:sz w:val="20"/>
        </w:rPr>
        <w:t>period,</w:t>
      </w:r>
      <w:r>
        <w:rPr>
          <w:rFonts w:ascii="Times New Roman"/>
          <w:color w:val="000000"/>
          <w:spacing w:val="10"/>
          <w:sz w:val="20"/>
        </w:rPr>
        <w:t xml:space="preserve"> </w:t>
      </w:r>
      <w:r>
        <w:rPr>
          <w:rFonts w:ascii="KCFTRC+CMR10"/>
          <w:color w:val="000000"/>
          <w:sz w:val="20"/>
        </w:rPr>
        <w:t>in</w:t>
      </w:r>
      <w:r>
        <w:rPr>
          <w:rFonts w:ascii="Times New Roman"/>
          <w:color w:val="000000"/>
          <w:spacing w:val="11"/>
          <w:sz w:val="20"/>
        </w:rPr>
        <w:t xml:space="preserve"> </w:t>
      </w:r>
      <w:r>
        <w:rPr>
          <w:rFonts w:ascii="KCFTRC+CMR10"/>
          <w:color w:val="000000"/>
          <w:sz w:val="20"/>
        </w:rPr>
        <w:t>the</w:t>
      </w:r>
      <w:r>
        <w:rPr>
          <w:rFonts w:ascii="Times New Roman"/>
          <w:color w:val="000000"/>
          <w:spacing w:val="11"/>
          <w:sz w:val="20"/>
        </w:rPr>
        <w:t xml:space="preserve"> </w:t>
      </w:r>
      <w:r>
        <w:rPr>
          <w:rFonts w:ascii="KCFTRC+CMR10"/>
          <w:color w:val="000000"/>
          <w:spacing w:val="-2"/>
          <w:sz w:val="20"/>
        </w:rPr>
        <w:t>intervals.</w:t>
      </w:r>
      <w:r>
        <w:rPr>
          <w:rFonts w:ascii="Times New Roman"/>
          <w:color w:val="000000"/>
          <w:spacing w:val="39"/>
          <w:sz w:val="20"/>
        </w:rPr>
        <w:t xml:space="preserve"> </w:t>
      </w:r>
      <w:r>
        <w:rPr>
          <w:rFonts w:ascii="KCFTRC+CMR10"/>
          <w:color w:val="000000"/>
          <w:sz w:val="20"/>
        </w:rPr>
        <w:t>But</w:t>
      </w:r>
    </w:p>
    <w:p w14:paraId="668E57A0" w14:textId="77777777" w:rsidR="00CF0253" w:rsidRDefault="00252649">
      <w:pPr>
        <w:spacing w:before="149" w:after="0" w:line="209" w:lineRule="exact"/>
        <w:jc w:val="left"/>
        <w:rPr>
          <w:rFonts w:ascii="Times New Roman"/>
          <w:color w:val="000000"/>
          <w:sz w:val="20"/>
        </w:rPr>
      </w:pPr>
      <w:r>
        <w:rPr>
          <w:rFonts w:ascii="KCFTRC+CMR10"/>
          <w:color w:val="000000"/>
          <w:sz w:val="20"/>
        </w:rPr>
        <w:t>it</w:t>
      </w:r>
      <w:r>
        <w:rPr>
          <w:rFonts w:ascii="Times New Roman"/>
          <w:color w:val="000000"/>
          <w:spacing w:val="16"/>
          <w:sz w:val="20"/>
        </w:rPr>
        <w:t xml:space="preserve"> </w:t>
      </w:r>
      <w:r>
        <w:rPr>
          <w:rFonts w:ascii="KCFTRC+CMR10"/>
          <w:color w:val="000000"/>
          <w:sz w:val="20"/>
        </w:rPr>
        <w:t>is</w:t>
      </w:r>
      <w:r>
        <w:rPr>
          <w:rFonts w:ascii="Times New Roman"/>
          <w:color w:val="000000"/>
          <w:spacing w:val="16"/>
          <w:sz w:val="20"/>
        </w:rPr>
        <w:t xml:space="preserve"> </w:t>
      </w:r>
      <w:r>
        <w:rPr>
          <w:rFonts w:ascii="KCFTRC+CMR10" w:hAnsi="KCFTRC+CMR10" w:cs="KCFTRC+CMR10"/>
          <w:color w:val="000000"/>
          <w:sz w:val="20"/>
        </w:rPr>
        <w:t>diﬃcult</w:t>
      </w:r>
      <w:r>
        <w:rPr>
          <w:rFonts w:ascii="Times New Roman"/>
          <w:color w:val="000000"/>
          <w:spacing w:val="16"/>
          <w:sz w:val="20"/>
        </w:rPr>
        <w:t xml:space="preserve"> </w:t>
      </w:r>
      <w:r>
        <w:rPr>
          <w:rFonts w:ascii="KCFTRC+CMR10"/>
          <w:color w:val="000000"/>
          <w:sz w:val="20"/>
        </w:rPr>
        <w:t>to</w:t>
      </w:r>
      <w:r>
        <w:rPr>
          <w:rFonts w:ascii="Times New Roman"/>
          <w:color w:val="000000"/>
          <w:spacing w:val="16"/>
          <w:sz w:val="20"/>
        </w:rPr>
        <w:t xml:space="preserve"> </w:t>
      </w:r>
      <w:r>
        <w:rPr>
          <w:rFonts w:ascii="KCFTRC+CMR10"/>
          <w:color w:val="000000"/>
          <w:sz w:val="20"/>
        </w:rPr>
        <w:t>believe</w:t>
      </w:r>
      <w:r>
        <w:rPr>
          <w:rFonts w:ascii="Times New Roman"/>
          <w:color w:val="000000"/>
          <w:spacing w:val="16"/>
          <w:sz w:val="20"/>
        </w:rPr>
        <w:t xml:space="preserve"> </w:t>
      </w:r>
      <w:r>
        <w:rPr>
          <w:rFonts w:ascii="KCFTRC+CMR10"/>
          <w:color w:val="000000"/>
          <w:sz w:val="20"/>
        </w:rPr>
        <w:t>that</w:t>
      </w:r>
      <w:r>
        <w:rPr>
          <w:rFonts w:ascii="Times New Roman"/>
          <w:color w:val="000000"/>
          <w:spacing w:val="16"/>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z w:val="20"/>
        </w:rPr>
        <w:t>participating</w:t>
      </w:r>
      <w:r>
        <w:rPr>
          <w:rFonts w:ascii="Times New Roman"/>
          <w:color w:val="000000"/>
          <w:spacing w:val="16"/>
          <w:sz w:val="20"/>
        </w:rPr>
        <w:t xml:space="preserve"> </w:t>
      </w:r>
      <w:r>
        <w:rPr>
          <w:rFonts w:ascii="KCFTRC+CMR10"/>
          <w:color w:val="000000"/>
          <w:sz w:val="20"/>
        </w:rPr>
        <w:t>households</w:t>
      </w:r>
      <w:r>
        <w:rPr>
          <w:rFonts w:ascii="Times New Roman"/>
          <w:color w:val="000000"/>
          <w:spacing w:val="16"/>
          <w:sz w:val="20"/>
        </w:rPr>
        <w:t xml:space="preserve"> </w:t>
      </w:r>
      <w:r>
        <w:rPr>
          <w:rFonts w:ascii="KCFTRC+CMR10"/>
          <w:color w:val="000000"/>
          <w:sz w:val="20"/>
        </w:rPr>
        <w:t>managed</w:t>
      </w:r>
      <w:r>
        <w:rPr>
          <w:rFonts w:ascii="Times New Roman"/>
          <w:color w:val="000000"/>
          <w:spacing w:val="16"/>
          <w:sz w:val="20"/>
        </w:rPr>
        <w:t xml:space="preserve"> </w:t>
      </w:r>
      <w:r>
        <w:rPr>
          <w:rFonts w:ascii="KCFTRC+CMR10"/>
          <w:color w:val="000000"/>
          <w:sz w:val="20"/>
        </w:rPr>
        <w:t>their</w:t>
      </w:r>
      <w:r>
        <w:rPr>
          <w:rFonts w:ascii="Times New Roman"/>
          <w:color w:val="000000"/>
          <w:spacing w:val="16"/>
          <w:sz w:val="20"/>
        </w:rPr>
        <w:t xml:space="preserve"> </w:t>
      </w:r>
      <w:r>
        <w:rPr>
          <w:rFonts w:ascii="KCFTRC+CMR10"/>
          <w:color w:val="000000"/>
          <w:spacing w:val="-1"/>
          <w:sz w:val="20"/>
        </w:rPr>
        <w:t>electricity</w:t>
      </w:r>
      <w:r>
        <w:rPr>
          <w:rFonts w:ascii="Times New Roman"/>
          <w:color w:val="000000"/>
          <w:spacing w:val="16"/>
          <w:sz w:val="20"/>
        </w:rPr>
        <w:t xml:space="preserve"> </w:t>
      </w:r>
      <w:r>
        <w:rPr>
          <w:rFonts w:ascii="KCFTRC+CMR10"/>
          <w:color w:val="000000"/>
          <w:sz w:val="20"/>
        </w:rPr>
        <w:t>consumption</w:t>
      </w:r>
      <w:r>
        <w:rPr>
          <w:rFonts w:ascii="Times New Roman"/>
          <w:color w:val="000000"/>
          <w:spacing w:val="16"/>
          <w:sz w:val="20"/>
        </w:rPr>
        <w:t xml:space="preserve"> </w:t>
      </w:r>
      <w:r>
        <w:rPr>
          <w:rFonts w:ascii="KCFTRC+CMR10"/>
          <w:color w:val="000000"/>
          <w:sz w:val="20"/>
        </w:rPr>
        <w:t>precisely</w:t>
      </w:r>
      <w:r>
        <w:rPr>
          <w:rFonts w:ascii="Times New Roman"/>
          <w:color w:val="000000"/>
          <w:spacing w:val="16"/>
          <w:sz w:val="20"/>
        </w:rPr>
        <w:t xml:space="preserve"> </w:t>
      </w:r>
      <w:r>
        <w:rPr>
          <w:rFonts w:ascii="KCFTRC+CMR10"/>
          <w:color w:val="000000"/>
          <w:sz w:val="20"/>
        </w:rPr>
        <w:t>along</w:t>
      </w:r>
    </w:p>
    <w:p w14:paraId="7DC47BC6" w14:textId="77777777" w:rsidR="00CF0253" w:rsidRDefault="00252649">
      <w:pPr>
        <w:spacing w:before="149" w:after="0" w:line="209" w:lineRule="exact"/>
        <w:jc w:val="left"/>
        <w:rPr>
          <w:rFonts w:ascii="Times New Roman"/>
          <w:color w:val="000000"/>
          <w:sz w:val="20"/>
        </w:rPr>
      </w:pPr>
      <w:r>
        <w:rPr>
          <w:rFonts w:ascii="KCFTRC+CMR10"/>
          <w:color w:val="000000"/>
          <w:sz w:val="20"/>
        </w:rPr>
        <w:t>with</w:t>
      </w:r>
      <w:r>
        <w:rPr>
          <w:rFonts w:ascii="Times New Roman"/>
          <w:color w:val="000000"/>
          <w:spacing w:val="23"/>
          <w:sz w:val="20"/>
        </w:rPr>
        <w:t xml:space="preserve"> </w:t>
      </w:r>
      <w:r>
        <w:rPr>
          <w:rFonts w:ascii="KCFTRC+CMR10"/>
          <w:color w:val="000000"/>
          <w:sz w:val="20"/>
        </w:rPr>
        <w:t>the</w:t>
      </w:r>
      <w:r>
        <w:rPr>
          <w:rFonts w:ascii="Times New Roman"/>
          <w:color w:val="000000"/>
          <w:spacing w:val="23"/>
          <w:sz w:val="20"/>
        </w:rPr>
        <w:t xml:space="preserve"> </w:t>
      </w:r>
      <w:r>
        <w:rPr>
          <w:rFonts w:ascii="KCFTRC+CMR10"/>
          <w:color w:val="000000"/>
          <w:sz w:val="20"/>
        </w:rPr>
        <w:t>price</w:t>
      </w:r>
      <w:r>
        <w:rPr>
          <w:rFonts w:ascii="Times New Roman"/>
          <w:color w:val="000000"/>
          <w:spacing w:val="23"/>
          <w:sz w:val="20"/>
        </w:rPr>
        <w:t xml:space="preserve"> </w:t>
      </w:r>
      <w:r>
        <w:rPr>
          <w:rFonts w:ascii="KCFTRC+CMR10"/>
          <w:color w:val="000000"/>
          <w:spacing w:val="-1"/>
          <w:sz w:val="20"/>
        </w:rPr>
        <w:t>variations</w:t>
      </w:r>
      <w:r>
        <w:rPr>
          <w:rFonts w:ascii="Times New Roman"/>
          <w:color w:val="000000"/>
          <w:spacing w:val="24"/>
          <w:sz w:val="20"/>
        </w:rPr>
        <w:t xml:space="preserve"> </w:t>
      </w:r>
      <w:r>
        <w:rPr>
          <w:rFonts w:ascii="KCFTRC+CMR10"/>
          <w:color w:val="000000"/>
          <w:sz w:val="20"/>
        </w:rPr>
        <w:t>during</w:t>
      </w:r>
      <w:r>
        <w:rPr>
          <w:rFonts w:ascii="Times New Roman"/>
          <w:color w:val="000000"/>
          <w:spacing w:val="23"/>
          <w:sz w:val="20"/>
        </w:rPr>
        <w:t xml:space="preserve"> </w:t>
      </w:r>
      <w:r>
        <w:rPr>
          <w:rFonts w:ascii="KCFTRC+CMR10"/>
          <w:color w:val="000000"/>
          <w:sz w:val="20"/>
        </w:rPr>
        <w:t>the</w:t>
      </w:r>
      <w:r>
        <w:rPr>
          <w:rFonts w:ascii="Times New Roman"/>
          <w:color w:val="000000"/>
          <w:spacing w:val="23"/>
          <w:sz w:val="20"/>
        </w:rPr>
        <w:t xml:space="preserve"> </w:t>
      </w:r>
      <w:r>
        <w:rPr>
          <w:rFonts w:ascii="KCFTRC+CMR10"/>
          <w:color w:val="000000"/>
          <w:spacing w:val="2"/>
          <w:sz w:val="20"/>
        </w:rPr>
        <w:t>peak</w:t>
      </w:r>
      <w:r>
        <w:rPr>
          <w:rFonts w:ascii="Times New Roman"/>
          <w:color w:val="000000"/>
          <w:spacing w:val="21"/>
          <w:sz w:val="20"/>
        </w:rPr>
        <w:t xml:space="preserve"> </w:t>
      </w:r>
      <w:r>
        <w:rPr>
          <w:rFonts w:ascii="KCFTRC+CMR10"/>
          <w:color w:val="000000"/>
          <w:sz w:val="20"/>
        </w:rPr>
        <w:t>rate</w:t>
      </w:r>
      <w:r>
        <w:rPr>
          <w:rFonts w:ascii="Times New Roman"/>
          <w:color w:val="000000"/>
          <w:spacing w:val="23"/>
          <w:sz w:val="20"/>
        </w:rPr>
        <w:t xml:space="preserve"> </w:t>
      </w:r>
      <w:r>
        <w:rPr>
          <w:rFonts w:ascii="KCFTRC+CMR10"/>
          <w:color w:val="000000"/>
          <w:spacing w:val="2"/>
          <w:sz w:val="20"/>
        </w:rPr>
        <w:t>period.</w:t>
      </w:r>
      <w:r>
        <w:rPr>
          <w:rFonts w:ascii="Times New Roman"/>
          <w:color w:val="000000"/>
          <w:spacing w:val="56"/>
          <w:sz w:val="20"/>
        </w:rPr>
        <w:t xml:space="preserve"> </w:t>
      </w:r>
      <w:r>
        <w:rPr>
          <w:rFonts w:ascii="KCFTRC+CMR10"/>
          <w:color w:val="000000"/>
          <w:sz w:val="20"/>
        </w:rPr>
        <w:t>It</w:t>
      </w:r>
      <w:r>
        <w:rPr>
          <w:rFonts w:ascii="Times New Roman"/>
          <w:color w:val="000000"/>
          <w:spacing w:val="23"/>
          <w:sz w:val="20"/>
        </w:rPr>
        <w:t xml:space="preserve"> </w:t>
      </w:r>
      <w:r>
        <w:rPr>
          <w:rFonts w:ascii="KCFTRC+CMR10"/>
          <w:color w:val="000000"/>
          <w:sz w:val="20"/>
        </w:rPr>
        <w:t>is</w:t>
      </w:r>
      <w:r>
        <w:rPr>
          <w:rFonts w:ascii="Times New Roman"/>
          <w:color w:val="000000"/>
          <w:spacing w:val="23"/>
          <w:sz w:val="20"/>
        </w:rPr>
        <w:t xml:space="preserve"> </w:t>
      </w:r>
      <w:r>
        <w:rPr>
          <w:rFonts w:ascii="KCFTRC+CMR10"/>
          <w:color w:val="000000"/>
          <w:sz w:val="20"/>
        </w:rPr>
        <w:t>rather</w:t>
      </w:r>
      <w:r>
        <w:rPr>
          <w:rFonts w:ascii="Times New Roman"/>
          <w:color w:val="000000"/>
          <w:spacing w:val="23"/>
          <w:sz w:val="20"/>
        </w:rPr>
        <w:t xml:space="preserve"> </w:t>
      </w:r>
      <w:r>
        <w:rPr>
          <w:rFonts w:ascii="KCFTRC+CMR10"/>
          <w:color w:val="000000"/>
          <w:spacing w:val="-1"/>
          <w:sz w:val="20"/>
        </w:rPr>
        <w:t>likely</w:t>
      </w:r>
      <w:r>
        <w:rPr>
          <w:rFonts w:ascii="Times New Roman"/>
          <w:color w:val="000000"/>
          <w:spacing w:val="24"/>
          <w:sz w:val="20"/>
        </w:rPr>
        <w:t xml:space="preserve"> </w:t>
      </w:r>
      <w:r>
        <w:rPr>
          <w:rFonts w:ascii="KCFTRC+CMR10"/>
          <w:color w:val="000000"/>
          <w:sz w:val="20"/>
        </w:rPr>
        <w:t>that</w:t>
      </w:r>
      <w:r>
        <w:rPr>
          <w:rFonts w:ascii="Times New Roman"/>
          <w:color w:val="000000"/>
          <w:spacing w:val="23"/>
          <w:sz w:val="20"/>
        </w:rPr>
        <w:t xml:space="preserve"> </w:t>
      </w:r>
      <w:r>
        <w:rPr>
          <w:rFonts w:ascii="KCFTRC+CMR10"/>
          <w:color w:val="000000"/>
          <w:sz w:val="20"/>
        </w:rPr>
        <w:t>they</w:t>
      </w:r>
      <w:r>
        <w:rPr>
          <w:rFonts w:ascii="Times New Roman"/>
          <w:color w:val="000000"/>
          <w:spacing w:val="23"/>
          <w:sz w:val="20"/>
        </w:rPr>
        <w:t xml:space="preserve"> </w:t>
      </w:r>
      <w:r>
        <w:rPr>
          <w:rFonts w:ascii="KCFTRC+CMR10"/>
          <w:color w:val="000000"/>
          <w:sz w:val="20"/>
        </w:rPr>
        <w:t>adjusted</w:t>
      </w:r>
      <w:r>
        <w:rPr>
          <w:rFonts w:ascii="Times New Roman"/>
          <w:color w:val="000000"/>
          <w:spacing w:val="23"/>
          <w:sz w:val="20"/>
        </w:rPr>
        <w:t xml:space="preserve"> </w:t>
      </w:r>
      <w:r>
        <w:rPr>
          <w:rFonts w:ascii="KCFTRC+CMR10"/>
          <w:color w:val="000000"/>
          <w:sz w:val="20"/>
        </w:rPr>
        <w:t>their</w:t>
      </w:r>
      <w:r>
        <w:rPr>
          <w:rFonts w:ascii="Times New Roman"/>
          <w:color w:val="000000"/>
          <w:spacing w:val="23"/>
          <w:sz w:val="20"/>
        </w:rPr>
        <w:t xml:space="preserve"> </w:t>
      </w:r>
      <w:r>
        <w:rPr>
          <w:rFonts w:ascii="KCFTRC+CMR10"/>
          <w:color w:val="000000"/>
          <w:sz w:val="20"/>
        </w:rPr>
        <w:t>consumption</w:t>
      </w:r>
    </w:p>
    <w:p w14:paraId="75CD5549" w14:textId="77777777" w:rsidR="00CF0253" w:rsidRDefault="00252649">
      <w:pPr>
        <w:spacing w:before="149" w:after="0" w:line="209" w:lineRule="exact"/>
        <w:jc w:val="left"/>
        <w:rPr>
          <w:rFonts w:ascii="Times New Roman"/>
          <w:color w:val="000000"/>
          <w:sz w:val="20"/>
        </w:rPr>
      </w:pPr>
      <w:r>
        <w:rPr>
          <w:rFonts w:ascii="KCFTRC+CMR10"/>
          <w:color w:val="000000"/>
          <w:sz w:val="20"/>
        </w:rPr>
        <w:t>behavior</w:t>
      </w:r>
      <w:r>
        <w:rPr>
          <w:rFonts w:ascii="Times New Roman"/>
          <w:color w:val="000000"/>
          <w:spacing w:val="33"/>
          <w:sz w:val="20"/>
        </w:rPr>
        <w:t xml:space="preserve"> </w:t>
      </w:r>
      <w:r>
        <w:rPr>
          <w:rFonts w:ascii="KCFTRC+CMR10"/>
          <w:color w:val="000000"/>
          <w:sz w:val="20"/>
        </w:rPr>
        <w:t>in</w:t>
      </w:r>
      <w:r>
        <w:rPr>
          <w:rFonts w:ascii="Times New Roman"/>
          <w:color w:val="000000"/>
          <w:spacing w:val="33"/>
          <w:sz w:val="20"/>
        </w:rPr>
        <w:t xml:space="preserve"> </w:t>
      </w:r>
      <w:r>
        <w:rPr>
          <w:rFonts w:ascii="KCFTRC+CMR10"/>
          <w:color w:val="000000"/>
          <w:sz w:val="20"/>
        </w:rPr>
        <w:t>and</w:t>
      </w:r>
      <w:r>
        <w:rPr>
          <w:rFonts w:ascii="Times New Roman"/>
          <w:color w:val="000000"/>
          <w:spacing w:val="33"/>
          <w:sz w:val="20"/>
        </w:rPr>
        <w:t xml:space="preserve"> </w:t>
      </w:r>
      <w:r>
        <w:rPr>
          <w:rFonts w:ascii="KCFTRC+CMR10"/>
          <w:color w:val="000000"/>
          <w:sz w:val="20"/>
        </w:rPr>
        <w:t>near</w:t>
      </w:r>
      <w:r>
        <w:rPr>
          <w:rFonts w:ascii="Times New Roman"/>
          <w:color w:val="000000"/>
          <w:spacing w:val="33"/>
          <w:sz w:val="20"/>
        </w:rPr>
        <w:t xml:space="preserve"> </w:t>
      </w:r>
      <w:r>
        <w:rPr>
          <w:rFonts w:ascii="KCFTRC+CMR10"/>
          <w:color w:val="000000"/>
          <w:spacing w:val="2"/>
          <w:sz w:val="20"/>
        </w:rPr>
        <w:t>peak</w:t>
      </w:r>
      <w:r>
        <w:rPr>
          <w:rFonts w:ascii="Times New Roman"/>
          <w:color w:val="000000"/>
          <w:spacing w:val="31"/>
          <w:sz w:val="20"/>
        </w:rPr>
        <w:t xml:space="preserve"> </w:t>
      </w:r>
      <w:r>
        <w:rPr>
          <w:rFonts w:ascii="KCFTRC+CMR10"/>
          <w:color w:val="000000"/>
          <w:sz w:val="20"/>
        </w:rPr>
        <w:t>hours.</w:t>
      </w:r>
      <w:r>
        <w:rPr>
          <w:rFonts w:ascii="Times New Roman"/>
          <w:color w:val="000000"/>
          <w:spacing w:val="88"/>
          <w:sz w:val="20"/>
        </w:rPr>
        <w:t xml:space="preserve"> </w:t>
      </w:r>
      <w:r>
        <w:rPr>
          <w:rFonts w:ascii="KCFTRC+CMR10"/>
          <w:color w:val="000000"/>
          <w:spacing w:val="-9"/>
          <w:sz w:val="20"/>
        </w:rPr>
        <w:t>For</w:t>
      </w:r>
      <w:r>
        <w:rPr>
          <w:rFonts w:ascii="Times New Roman"/>
          <w:color w:val="000000"/>
          <w:spacing w:val="41"/>
          <w:sz w:val="20"/>
        </w:rPr>
        <w:t xml:space="preserve"> </w:t>
      </w:r>
      <w:r>
        <w:rPr>
          <w:rFonts w:ascii="KCFTRC+CMR10"/>
          <w:color w:val="000000"/>
          <w:sz w:val="20"/>
        </w:rPr>
        <w:t>this</w:t>
      </w:r>
      <w:r>
        <w:rPr>
          <w:rFonts w:ascii="Times New Roman"/>
          <w:color w:val="000000"/>
          <w:spacing w:val="33"/>
          <w:sz w:val="20"/>
        </w:rPr>
        <w:t xml:space="preserve"> </w:t>
      </w:r>
      <w:r>
        <w:rPr>
          <w:rFonts w:ascii="KCFTRC+CMR10"/>
          <w:color w:val="000000"/>
          <w:sz w:val="20"/>
        </w:rPr>
        <w:t>reason,</w:t>
      </w:r>
      <w:r>
        <w:rPr>
          <w:rFonts w:ascii="Times New Roman"/>
          <w:color w:val="000000"/>
          <w:spacing w:val="37"/>
          <w:sz w:val="20"/>
        </w:rPr>
        <w:t xml:space="preserve"> </w:t>
      </w:r>
      <w:r>
        <w:rPr>
          <w:rFonts w:ascii="KCFTRC+CMR10"/>
          <w:color w:val="000000"/>
          <w:sz w:val="20"/>
        </w:rPr>
        <w:t>in</w:t>
      </w:r>
      <w:r>
        <w:rPr>
          <w:rFonts w:ascii="Times New Roman"/>
          <w:color w:val="000000"/>
          <w:spacing w:val="33"/>
          <w:sz w:val="20"/>
        </w:rPr>
        <w:t xml:space="preserve"> </w:t>
      </w:r>
      <w:r>
        <w:rPr>
          <w:rFonts w:ascii="KCFTRC+CMR10"/>
          <w:color w:val="000000"/>
          <w:sz w:val="20"/>
        </w:rPr>
        <w:t>the</w:t>
      </w:r>
      <w:r>
        <w:rPr>
          <w:rFonts w:ascii="Times New Roman"/>
          <w:color w:val="000000"/>
          <w:spacing w:val="33"/>
          <w:sz w:val="20"/>
        </w:rPr>
        <w:t xml:space="preserve"> </w:t>
      </w:r>
      <w:r>
        <w:rPr>
          <w:rFonts w:ascii="KCFTRC+CMR10"/>
          <w:color w:val="000000"/>
          <w:spacing w:val="-1"/>
          <w:sz w:val="20"/>
        </w:rPr>
        <w:t>following</w:t>
      </w:r>
      <w:r>
        <w:rPr>
          <w:rFonts w:ascii="Times New Roman"/>
          <w:color w:val="000000"/>
          <w:spacing w:val="33"/>
          <w:sz w:val="20"/>
        </w:rPr>
        <w:t xml:space="preserve"> </w:t>
      </w:r>
      <w:r>
        <w:rPr>
          <w:rFonts w:ascii="KCFTRC+CMR10"/>
          <w:color w:val="000000"/>
          <w:sz w:val="20"/>
        </w:rPr>
        <w:t>empirical</w:t>
      </w:r>
      <w:r>
        <w:rPr>
          <w:rFonts w:ascii="Times New Roman"/>
          <w:color w:val="000000"/>
          <w:spacing w:val="33"/>
          <w:sz w:val="20"/>
        </w:rPr>
        <w:t xml:space="preserve"> </w:t>
      </w:r>
      <w:r>
        <w:rPr>
          <w:rFonts w:ascii="KCFTRC+CMR10"/>
          <w:color w:val="000000"/>
          <w:sz w:val="20"/>
        </w:rPr>
        <w:t>analysis,</w:t>
      </w:r>
      <w:r>
        <w:rPr>
          <w:rFonts w:ascii="Times New Roman"/>
          <w:color w:val="000000"/>
          <w:spacing w:val="37"/>
          <w:sz w:val="20"/>
        </w:rPr>
        <w:t xml:space="preserve"> </w:t>
      </w:r>
      <w:r>
        <w:rPr>
          <w:rFonts w:ascii="KCFTRC+CMR10"/>
          <w:color w:val="000000"/>
          <w:sz w:val="20"/>
        </w:rPr>
        <w:t>I</w:t>
      </w:r>
      <w:r>
        <w:rPr>
          <w:rFonts w:ascii="Times New Roman"/>
          <w:color w:val="000000"/>
          <w:spacing w:val="33"/>
          <w:sz w:val="20"/>
        </w:rPr>
        <w:t xml:space="preserve"> </w:t>
      </w:r>
      <w:r>
        <w:rPr>
          <w:rFonts w:ascii="KCFTRC+CMR10"/>
          <w:color w:val="000000"/>
          <w:spacing w:val="-1"/>
          <w:sz w:val="20"/>
        </w:rPr>
        <w:t>continually</w:t>
      </w:r>
      <w:r>
        <w:rPr>
          <w:rFonts w:ascii="Times New Roman"/>
          <w:color w:val="000000"/>
          <w:spacing w:val="34"/>
          <w:sz w:val="20"/>
        </w:rPr>
        <w:t xml:space="preserve"> </w:t>
      </w:r>
      <w:r>
        <w:rPr>
          <w:rFonts w:ascii="KCFTRC+CMR10"/>
          <w:color w:val="000000"/>
          <w:spacing w:val="1"/>
          <w:sz w:val="20"/>
        </w:rPr>
        <w:t>focus</w:t>
      </w:r>
      <w:r>
        <w:rPr>
          <w:rFonts w:ascii="Times New Roman"/>
          <w:color w:val="000000"/>
          <w:spacing w:val="32"/>
          <w:sz w:val="20"/>
        </w:rPr>
        <w:t xml:space="preserve"> </w:t>
      </w:r>
      <w:r>
        <w:rPr>
          <w:rFonts w:ascii="KCFTRC+CMR10"/>
          <w:color w:val="000000"/>
          <w:sz w:val="20"/>
        </w:rPr>
        <w:t>on</w:t>
      </w:r>
    </w:p>
    <w:p w14:paraId="614DC32F" w14:textId="77777777" w:rsidR="00CF0253" w:rsidRDefault="00252649">
      <w:pPr>
        <w:spacing w:before="149" w:after="0" w:line="209" w:lineRule="exact"/>
        <w:jc w:val="left"/>
        <w:rPr>
          <w:rFonts w:ascii="Times New Roman"/>
          <w:color w:val="000000"/>
          <w:sz w:val="20"/>
        </w:rPr>
      </w:pPr>
      <w:r>
        <w:rPr>
          <w:rFonts w:ascii="KCFTRC+CMR10"/>
          <w:color w:val="000000"/>
          <w:sz w:val="20"/>
        </w:rPr>
        <w:t>household</w:t>
      </w:r>
      <w:r>
        <w:rPr>
          <w:rFonts w:ascii="Times New Roman"/>
          <w:color w:val="000000"/>
          <w:spacing w:val="16"/>
          <w:sz w:val="20"/>
        </w:rPr>
        <w:t xml:space="preserve"> </w:t>
      </w:r>
      <w:r>
        <w:rPr>
          <w:rFonts w:ascii="KCFTRC+CMR10"/>
          <w:color w:val="000000"/>
          <w:spacing w:val="-1"/>
          <w:sz w:val="20"/>
        </w:rPr>
        <w:t>electricity</w:t>
      </w:r>
      <w:r>
        <w:rPr>
          <w:rFonts w:ascii="Times New Roman"/>
          <w:color w:val="000000"/>
          <w:spacing w:val="17"/>
          <w:sz w:val="20"/>
        </w:rPr>
        <w:t xml:space="preserve"> </w:t>
      </w:r>
      <w:r>
        <w:rPr>
          <w:rFonts w:ascii="KCFTRC+CMR10"/>
          <w:color w:val="000000"/>
          <w:sz w:val="20"/>
        </w:rPr>
        <w:t>demand</w:t>
      </w:r>
      <w:r>
        <w:rPr>
          <w:rFonts w:ascii="Times New Roman"/>
          <w:color w:val="000000"/>
          <w:spacing w:val="16"/>
          <w:sz w:val="20"/>
        </w:rPr>
        <w:t xml:space="preserve"> </w:t>
      </w:r>
      <w:r>
        <w:rPr>
          <w:rFonts w:ascii="KCFTRC+CMR10"/>
          <w:color w:val="000000"/>
          <w:sz w:val="20"/>
        </w:rPr>
        <w:t>responses</w:t>
      </w:r>
      <w:r>
        <w:rPr>
          <w:rFonts w:ascii="Times New Roman"/>
          <w:color w:val="000000"/>
          <w:spacing w:val="16"/>
          <w:sz w:val="20"/>
        </w:rPr>
        <w:t xml:space="preserve"> </w:t>
      </w:r>
      <w:r>
        <w:rPr>
          <w:rFonts w:ascii="KCFTRC+CMR10"/>
          <w:color w:val="000000"/>
          <w:sz w:val="20"/>
        </w:rPr>
        <w:t>to</w:t>
      </w:r>
      <w:r>
        <w:rPr>
          <w:rFonts w:ascii="Times New Roman"/>
          <w:color w:val="000000"/>
          <w:spacing w:val="16"/>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pacing w:val="-1"/>
          <w:sz w:val="20"/>
        </w:rPr>
        <w:t>time-varying</w:t>
      </w:r>
      <w:r>
        <w:rPr>
          <w:rFonts w:ascii="Times New Roman"/>
          <w:color w:val="000000"/>
          <w:spacing w:val="17"/>
          <w:sz w:val="20"/>
        </w:rPr>
        <w:t xml:space="preserve"> </w:t>
      </w:r>
      <w:r>
        <w:rPr>
          <w:rFonts w:ascii="KCFTRC+CMR10"/>
          <w:color w:val="000000"/>
          <w:sz w:val="20"/>
        </w:rPr>
        <w:t>prices</w:t>
      </w:r>
      <w:r>
        <w:rPr>
          <w:rFonts w:ascii="Times New Roman"/>
          <w:color w:val="000000"/>
          <w:spacing w:val="16"/>
          <w:sz w:val="20"/>
        </w:rPr>
        <w:t xml:space="preserve"> </w:t>
      </w:r>
      <w:r>
        <w:rPr>
          <w:rFonts w:ascii="KCFTRC+CMR10"/>
          <w:color w:val="000000"/>
          <w:sz w:val="20"/>
        </w:rPr>
        <w:t>in</w:t>
      </w:r>
      <w:r>
        <w:rPr>
          <w:rFonts w:ascii="Times New Roman"/>
          <w:color w:val="000000"/>
          <w:spacing w:val="16"/>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z w:val="20"/>
        </w:rPr>
        <w:t>three</w:t>
      </w:r>
      <w:r>
        <w:rPr>
          <w:rFonts w:ascii="Times New Roman"/>
          <w:color w:val="000000"/>
          <w:spacing w:val="16"/>
          <w:sz w:val="20"/>
        </w:rPr>
        <w:t xml:space="preserve"> </w:t>
      </w:r>
      <w:r>
        <w:rPr>
          <w:rFonts w:ascii="KCFTRC+CMR10"/>
          <w:color w:val="000000"/>
          <w:spacing w:val="-2"/>
          <w:sz w:val="20"/>
        </w:rPr>
        <w:t>intervals</w:t>
      </w:r>
      <w:r>
        <w:rPr>
          <w:rFonts w:ascii="Times New Roman"/>
          <w:color w:val="000000"/>
          <w:spacing w:val="18"/>
          <w:sz w:val="20"/>
        </w:rPr>
        <w:t xml:space="preserve"> </w:t>
      </w:r>
      <w:r>
        <w:rPr>
          <w:rFonts w:ascii="KCFTRC+CMR10"/>
          <w:color w:val="000000"/>
          <w:sz w:val="20"/>
        </w:rPr>
        <w:t>of</w:t>
      </w:r>
      <w:r>
        <w:rPr>
          <w:rFonts w:ascii="Times New Roman"/>
          <w:color w:val="000000"/>
          <w:spacing w:val="17"/>
          <w:sz w:val="20"/>
        </w:rPr>
        <w:t xml:space="preserve"> </w:t>
      </w:r>
      <w:r>
        <w:rPr>
          <w:rFonts w:ascii="KCFTRC+CMR10"/>
          <w:color w:val="000000"/>
          <w:spacing w:val="-6"/>
          <w:sz w:val="20"/>
        </w:rPr>
        <w:t>two</w:t>
      </w:r>
      <w:r>
        <w:rPr>
          <w:rFonts w:ascii="Times New Roman"/>
          <w:color w:val="000000"/>
          <w:spacing w:val="22"/>
          <w:sz w:val="20"/>
        </w:rPr>
        <w:t xml:space="preserve"> </w:t>
      </w:r>
      <w:r>
        <w:rPr>
          <w:rFonts w:ascii="KCFTRC+CMR10"/>
          <w:color w:val="000000"/>
          <w:sz w:val="20"/>
        </w:rPr>
        <w:t>hours.</w:t>
      </w:r>
    </w:p>
    <w:p w14:paraId="7F45D10A" w14:textId="77777777" w:rsidR="00CF0253" w:rsidRDefault="00252649">
      <w:pPr>
        <w:spacing w:before="421" w:after="0" w:line="209" w:lineRule="exact"/>
        <w:jc w:val="left"/>
        <w:rPr>
          <w:rFonts w:ascii="Times New Roman"/>
          <w:color w:val="000000"/>
          <w:sz w:val="20"/>
        </w:rPr>
      </w:pPr>
      <w:r>
        <w:rPr>
          <w:rFonts w:ascii="JCMVBB+CMBX10"/>
          <w:color w:val="000000"/>
          <w:sz w:val="20"/>
        </w:rPr>
        <w:t>3.1.2</w:t>
      </w:r>
      <w:r>
        <w:rPr>
          <w:rFonts w:ascii="Times New Roman"/>
          <w:color w:val="000000"/>
          <w:spacing w:val="179"/>
          <w:sz w:val="20"/>
        </w:rPr>
        <w:t xml:space="preserve"> </w:t>
      </w:r>
      <w:r>
        <w:rPr>
          <w:rFonts w:ascii="JCMVBB+CMBX10"/>
          <w:color w:val="000000"/>
          <w:sz w:val="20"/>
        </w:rPr>
        <w:t>Hourly</w:t>
      </w:r>
      <w:r>
        <w:rPr>
          <w:rFonts w:ascii="Times New Roman"/>
          <w:color w:val="000000"/>
          <w:spacing w:val="26"/>
          <w:sz w:val="20"/>
        </w:rPr>
        <w:t xml:space="preserve"> </w:t>
      </w:r>
      <w:r>
        <w:rPr>
          <w:rFonts w:ascii="JCMVBB+CMBX10"/>
          <w:color w:val="000000"/>
          <w:spacing w:val="-1"/>
          <w:sz w:val="20"/>
        </w:rPr>
        <w:t>Average</w:t>
      </w:r>
      <w:r>
        <w:rPr>
          <w:rFonts w:ascii="Times New Roman"/>
          <w:color w:val="000000"/>
          <w:spacing w:val="27"/>
          <w:sz w:val="20"/>
        </w:rPr>
        <w:t xml:space="preserve"> </w:t>
      </w:r>
      <w:r>
        <w:rPr>
          <w:rFonts w:ascii="JCMVBB+CMBX10"/>
          <w:color w:val="000000"/>
          <w:spacing w:val="-4"/>
          <w:sz w:val="20"/>
        </w:rPr>
        <w:t>Treatment</w:t>
      </w:r>
      <w:r>
        <w:rPr>
          <w:rFonts w:ascii="Times New Roman"/>
          <w:color w:val="000000"/>
          <w:spacing w:val="30"/>
          <w:sz w:val="20"/>
        </w:rPr>
        <w:t xml:space="preserve"> </w:t>
      </w:r>
      <w:r>
        <w:rPr>
          <w:rFonts w:ascii="JCMVBB+CMBX10" w:hAnsi="JCMVBB+CMBX10" w:cs="JCMVBB+CMBX10"/>
          <w:color w:val="000000"/>
          <w:sz w:val="20"/>
        </w:rPr>
        <w:t>Eﬀects</w:t>
      </w:r>
      <w:r>
        <w:rPr>
          <w:rFonts w:ascii="Times New Roman"/>
          <w:color w:val="000000"/>
          <w:spacing w:val="26"/>
          <w:sz w:val="20"/>
        </w:rPr>
        <w:t xml:space="preserve"> </w:t>
      </w:r>
      <w:r>
        <w:rPr>
          <w:rFonts w:ascii="JCMVBB+CMBX10"/>
          <w:color w:val="000000"/>
          <w:sz w:val="20"/>
        </w:rPr>
        <w:t>around</w:t>
      </w:r>
      <w:r>
        <w:rPr>
          <w:rFonts w:ascii="Times New Roman"/>
          <w:color w:val="000000"/>
          <w:spacing w:val="26"/>
          <w:sz w:val="20"/>
        </w:rPr>
        <w:t xml:space="preserve"> </w:t>
      </w:r>
      <w:r>
        <w:rPr>
          <w:rFonts w:ascii="JCMVBB+CMBX10"/>
          <w:color w:val="000000"/>
          <w:sz w:val="20"/>
        </w:rPr>
        <w:t>the</w:t>
      </w:r>
      <w:r>
        <w:rPr>
          <w:rFonts w:ascii="Times New Roman"/>
          <w:color w:val="000000"/>
          <w:spacing w:val="26"/>
          <w:sz w:val="20"/>
        </w:rPr>
        <w:t xml:space="preserve"> </w:t>
      </w:r>
      <w:r>
        <w:rPr>
          <w:rFonts w:ascii="JCMVBB+CMBX10"/>
          <w:color w:val="000000"/>
          <w:spacing w:val="-3"/>
          <w:sz w:val="20"/>
        </w:rPr>
        <w:t>Peak</w:t>
      </w:r>
      <w:r>
        <w:rPr>
          <w:rFonts w:ascii="Times New Roman"/>
          <w:color w:val="000000"/>
          <w:spacing w:val="29"/>
          <w:sz w:val="20"/>
        </w:rPr>
        <w:t xml:space="preserve"> </w:t>
      </w:r>
      <w:r>
        <w:rPr>
          <w:rFonts w:ascii="JCMVBB+CMBX10"/>
          <w:color w:val="000000"/>
          <w:sz w:val="20"/>
        </w:rPr>
        <w:t>Rate</w:t>
      </w:r>
      <w:r>
        <w:rPr>
          <w:rFonts w:ascii="Times New Roman"/>
          <w:color w:val="000000"/>
          <w:spacing w:val="26"/>
          <w:sz w:val="20"/>
        </w:rPr>
        <w:t xml:space="preserve"> </w:t>
      </w:r>
      <w:r>
        <w:rPr>
          <w:rFonts w:ascii="JCMVBB+CMBX10"/>
          <w:color w:val="000000"/>
          <w:sz w:val="20"/>
        </w:rPr>
        <w:t>Period</w:t>
      </w:r>
    </w:p>
    <w:p w14:paraId="34716D36" w14:textId="77777777" w:rsidR="00CF0253" w:rsidRDefault="00252649">
      <w:pPr>
        <w:spacing w:before="278" w:after="0" w:line="209" w:lineRule="exact"/>
        <w:jc w:val="left"/>
        <w:rPr>
          <w:rFonts w:ascii="Times New Roman"/>
          <w:color w:val="000000"/>
          <w:sz w:val="20"/>
        </w:rPr>
      </w:pPr>
      <w:r>
        <w:rPr>
          <w:rFonts w:ascii="KCFTRC+CMR10"/>
          <w:color w:val="000000"/>
          <w:sz w:val="20"/>
        </w:rPr>
        <w:t>Estimating</w:t>
      </w:r>
      <w:r>
        <w:rPr>
          <w:rFonts w:ascii="Times New Roman"/>
          <w:color w:val="000000"/>
          <w:spacing w:val="35"/>
          <w:sz w:val="20"/>
        </w:rPr>
        <w:t xml:space="preserve"> </w:t>
      </w:r>
      <w:r>
        <w:rPr>
          <w:rFonts w:ascii="KCFTRC+CMR10" w:hAnsi="KCFTRC+CMR10" w:cs="KCFTRC+CMR10"/>
          <w:color w:val="000000"/>
          <w:spacing w:val="-1"/>
          <w:sz w:val="20"/>
        </w:rPr>
        <w:t>by-tariﬀ-group</w:t>
      </w:r>
      <w:r>
        <w:rPr>
          <w:rFonts w:ascii="Times New Roman"/>
          <w:color w:val="000000"/>
          <w:spacing w:val="35"/>
          <w:sz w:val="20"/>
        </w:rPr>
        <w:t xml:space="preserve"> </w:t>
      </w:r>
      <w:r>
        <w:rPr>
          <w:rFonts w:ascii="KCFTRC+CMR10"/>
          <w:color w:val="000000"/>
          <w:spacing w:val="-6"/>
          <w:sz w:val="20"/>
        </w:rPr>
        <w:t>ATEs</w:t>
      </w:r>
      <w:r>
        <w:rPr>
          <w:rFonts w:ascii="Times New Roman"/>
          <w:color w:val="000000"/>
          <w:spacing w:val="41"/>
          <w:sz w:val="20"/>
        </w:rPr>
        <w:t xml:space="preserve"> </w:t>
      </w:r>
      <w:r>
        <w:rPr>
          <w:rFonts w:ascii="KCFTRC+CMR10"/>
          <w:color w:val="000000"/>
          <w:sz w:val="20"/>
        </w:rPr>
        <w:t>around</w:t>
      </w:r>
      <w:r>
        <w:rPr>
          <w:rFonts w:ascii="Times New Roman"/>
          <w:color w:val="000000"/>
          <w:spacing w:val="35"/>
          <w:sz w:val="20"/>
        </w:rPr>
        <w:t xml:space="preserve"> </w:t>
      </w:r>
      <w:r>
        <w:rPr>
          <w:rFonts w:ascii="KCFTRC+CMR10"/>
          <w:color w:val="000000"/>
          <w:sz w:val="20"/>
        </w:rPr>
        <w:t>the</w:t>
      </w:r>
      <w:r>
        <w:rPr>
          <w:rFonts w:ascii="Times New Roman"/>
          <w:color w:val="000000"/>
          <w:spacing w:val="35"/>
          <w:sz w:val="20"/>
        </w:rPr>
        <w:t xml:space="preserve"> </w:t>
      </w:r>
      <w:r>
        <w:rPr>
          <w:rFonts w:ascii="KCFTRC+CMR10"/>
          <w:color w:val="000000"/>
          <w:spacing w:val="1"/>
          <w:sz w:val="20"/>
        </w:rPr>
        <w:t>peak</w:t>
      </w:r>
      <w:r>
        <w:rPr>
          <w:rFonts w:ascii="Times New Roman"/>
          <w:color w:val="000000"/>
          <w:spacing w:val="33"/>
          <w:sz w:val="20"/>
        </w:rPr>
        <w:t xml:space="preserve"> </w:t>
      </w:r>
      <w:r>
        <w:rPr>
          <w:rFonts w:ascii="KCFTRC+CMR10"/>
          <w:color w:val="000000"/>
          <w:sz w:val="20"/>
        </w:rPr>
        <w:t>rate</w:t>
      </w:r>
      <w:r>
        <w:rPr>
          <w:rFonts w:ascii="Times New Roman"/>
          <w:color w:val="000000"/>
          <w:spacing w:val="35"/>
          <w:sz w:val="20"/>
        </w:rPr>
        <w:t xml:space="preserve"> </w:t>
      </w:r>
      <w:r>
        <w:rPr>
          <w:rFonts w:ascii="KCFTRC+CMR10"/>
          <w:color w:val="000000"/>
          <w:spacing w:val="2"/>
          <w:sz w:val="20"/>
        </w:rPr>
        <w:t>period</w:t>
      </w:r>
      <w:r>
        <w:rPr>
          <w:rFonts w:ascii="Times New Roman"/>
          <w:color w:val="000000"/>
          <w:spacing w:val="33"/>
          <w:sz w:val="20"/>
        </w:rPr>
        <w:t xml:space="preserve"> </w:t>
      </w:r>
      <w:r>
        <w:rPr>
          <w:rFonts w:ascii="KCFTRC+CMR10"/>
          <w:color w:val="000000"/>
          <w:spacing w:val="-1"/>
          <w:sz w:val="20"/>
        </w:rPr>
        <w:t>allows</w:t>
      </w:r>
      <w:r>
        <w:rPr>
          <w:rFonts w:ascii="Times New Roman"/>
          <w:color w:val="000000"/>
          <w:spacing w:val="36"/>
          <w:sz w:val="20"/>
        </w:rPr>
        <w:t xml:space="preserve"> </w:t>
      </w:r>
      <w:r>
        <w:rPr>
          <w:rFonts w:ascii="KCFTRC+CMR10"/>
          <w:color w:val="000000"/>
          <w:sz w:val="20"/>
        </w:rPr>
        <w:t>us</w:t>
      </w:r>
      <w:r>
        <w:rPr>
          <w:rFonts w:ascii="Times New Roman"/>
          <w:color w:val="000000"/>
          <w:spacing w:val="35"/>
          <w:sz w:val="20"/>
        </w:rPr>
        <w:t xml:space="preserve"> </w:t>
      </w:r>
      <w:r>
        <w:rPr>
          <w:rFonts w:ascii="KCFTRC+CMR10"/>
          <w:color w:val="000000"/>
          <w:sz w:val="20"/>
        </w:rPr>
        <w:t>to</w:t>
      </w:r>
      <w:r>
        <w:rPr>
          <w:rFonts w:ascii="Times New Roman"/>
          <w:color w:val="000000"/>
          <w:spacing w:val="35"/>
          <w:sz w:val="20"/>
        </w:rPr>
        <w:t xml:space="preserve"> </w:t>
      </w:r>
      <w:r>
        <w:rPr>
          <w:rFonts w:ascii="KCFTRC+CMR10"/>
          <w:color w:val="000000"/>
          <w:sz w:val="20"/>
        </w:rPr>
        <w:t>justify</w:t>
      </w:r>
      <w:r>
        <w:rPr>
          <w:rFonts w:ascii="Times New Roman"/>
          <w:color w:val="000000"/>
          <w:spacing w:val="35"/>
          <w:sz w:val="20"/>
        </w:rPr>
        <w:t xml:space="preserve"> </w:t>
      </w:r>
      <w:r>
        <w:rPr>
          <w:rFonts w:ascii="KCFTRC+CMR10"/>
          <w:color w:val="000000"/>
          <w:sz w:val="20"/>
        </w:rPr>
        <w:t>whether</w:t>
      </w:r>
      <w:r>
        <w:rPr>
          <w:rFonts w:ascii="Times New Roman"/>
          <w:color w:val="000000"/>
          <w:spacing w:val="35"/>
          <w:sz w:val="20"/>
        </w:rPr>
        <w:t xml:space="preserve"> </w:t>
      </w:r>
      <w:r>
        <w:rPr>
          <w:rFonts w:ascii="KCFTRC+CMR10"/>
          <w:color w:val="000000"/>
          <w:sz w:val="20"/>
        </w:rPr>
        <w:t>or</w:t>
      </w:r>
      <w:r>
        <w:rPr>
          <w:rFonts w:ascii="Times New Roman"/>
          <w:color w:val="000000"/>
          <w:spacing w:val="35"/>
          <w:sz w:val="20"/>
        </w:rPr>
        <w:t xml:space="preserve"> </w:t>
      </w:r>
      <w:r>
        <w:rPr>
          <w:rFonts w:ascii="KCFTRC+CMR10"/>
          <w:color w:val="000000"/>
          <w:sz w:val="20"/>
        </w:rPr>
        <w:t>not</w:t>
      </w:r>
      <w:r>
        <w:rPr>
          <w:rFonts w:ascii="Times New Roman"/>
          <w:color w:val="000000"/>
          <w:spacing w:val="35"/>
          <w:sz w:val="20"/>
        </w:rPr>
        <w:t xml:space="preserve"> </w:t>
      </w:r>
      <w:r>
        <w:rPr>
          <w:rFonts w:ascii="KCFTRC+CMR10"/>
          <w:color w:val="000000"/>
          <w:sz w:val="20"/>
        </w:rPr>
        <w:t>the</w:t>
      </w:r>
      <w:r>
        <w:rPr>
          <w:rFonts w:ascii="Times New Roman"/>
          <w:color w:val="000000"/>
          <w:spacing w:val="35"/>
          <w:sz w:val="20"/>
        </w:rPr>
        <w:t xml:space="preserve"> </w:t>
      </w:r>
      <w:r>
        <w:rPr>
          <w:rFonts w:ascii="KCFTRC+CMR10"/>
          <w:color w:val="000000"/>
          <w:spacing w:val="-3"/>
          <w:sz w:val="20"/>
        </w:rPr>
        <w:t>law</w:t>
      </w:r>
      <w:r>
        <w:rPr>
          <w:rFonts w:ascii="Times New Roman"/>
          <w:color w:val="000000"/>
          <w:spacing w:val="37"/>
          <w:sz w:val="20"/>
        </w:rPr>
        <w:t xml:space="preserve"> </w:t>
      </w:r>
      <w:r>
        <w:rPr>
          <w:rFonts w:ascii="KCFTRC+CMR10"/>
          <w:color w:val="000000"/>
          <w:sz w:val="20"/>
        </w:rPr>
        <w:t>of</w:t>
      </w:r>
    </w:p>
    <w:p w14:paraId="7E777EC4" w14:textId="77777777" w:rsidR="00CF0253" w:rsidRDefault="00252649">
      <w:pPr>
        <w:spacing w:before="149" w:after="0" w:line="209" w:lineRule="exact"/>
        <w:jc w:val="left"/>
        <w:rPr>
          <w:rFonts w:ascii="Times New Roman"/>
          <w:color w:val="000000"/>
          <w:sz w:val="20"/>
        </w:rPr>
      </w:pPr>
      <w:r>
        <w:rPr>
          <w:rFonts w:ascii="KCFTRC+CMR10"/>
          <w:color w:val="000000"/>
          <w:sz w:val="20"/>
        </w:rPr>
        <w:t>demand</w:t>
      </w:r>
      <w:r>
        <w:rPr>
          <w:rFonts w:ascii="Times New Roman"/>
          <w:color w:val="000000"/>
          <w:spacing w:val="11"/>
          <w:sz w:val="20"/>
        </w:rPr>
        <w:t xml:space="preserve"> </w:t>
      </w:r>
      <w:r>
        <w:rPr>
          <w:rFonts w:ascii="KCFTRC+CMR10"/>
          <w:color w:val="000000"/>
          <w:sz w:val="20"/>
        </w:rPr>
        <w:t>is</w:t>
      </w:r>
      <w:r>
        <w:rPr>
          <w:rFonts w:ascii="Times New Roman"/>
          <w:color w:val="000000"/>
          <w:spacing w:val="11"/>
          <w:sz w:val="20"/>
        </w:rPr>
        <w:t xml:space="preserve"> </w:t>
      </w:r>
      <w:r>
        <w:rPr>
          <w:rFonts w:ascii="KCFTRC+CMR10" w:hAnsi="KCFTRC+CMR10" w:cs="KCFTRC+CMR10"/>
          <w:color w:val="000000"/>
          <w:sz w:val="20"/>
        </w:rPr>
        <w:t>satisﬁed</w:t>
      </w:r>
      <w:r>
        <w:rPr>
          <w:rFonts w:ascii="Times New Roman"/>
          <w:color w:val="000000"/>
          <w:spacing w:val="11"/>
          <w:sz w:val="20"/>
        </w:rPr>
        <w:t xml:space="preserve"> </w:t>
      </w:r>
      <w:r>
        <w:rPr>
          <w:rFonts w:ascii="KCFTRC+CMR10"/>
          <w:color w:val="000000"/>
          <w:spacing w:val="-1"/>
          <w:sz w:val="20"/>
        </w:rPr>
        <w:t>between</w:t>
      </w:r>
      <w:r>
        <w:rPr>
          <w:rFonts w:ascii="Times New Roman"/>
          <w:color w:val="000000"/>
          <w:spacing w:val="12"/>
          <w:sz w:val="20"/>
        </w:rPr>
        <w:t xml:space="preserve"> </w:t>
      </w:r>
      <w:r>
        <w:rPr>
          <w:rFonts w:ascii="KCFTRC+CMR10"/>
          <w:color w:val="000000"/>
          <w:sz w:val="20"/>
        </w:rPr>
        <w:t>the</w:t>
      </w:r>
      <w:r>
        <w:rPr>
          <w:rFonts w:ascii="Times New Roman"/>
          <w:color w:val="000000"/>
          <w:spacing w:val="11"/>
          <w:sz w:val="20"/>
        </w:rPr>
        <w:t xml:space="preserve"> </w:t>
      </w:r>
      <w:r>
        <w:rPr>
          <w:rFonts w:ascii="KCFTRC+CMR10"/>
          <w:color w:val="000000"/>
          <w:sz w:val="20"/>
        </w:rPr>
        <w:t>responsiveness</w:t>
      </w:r>
      <w:r>
        <w:rPr>
          <w:rFonts w:ascii="Times New Roman"/>
          <w:color w:val="000000"/>
          <w:spacing w:val="11"/>
          <w:sz w:val="20"/>
        </w:rPr>
        <w:t xml:space="preserve"> </w:t>
      </w:r>
      <w:r>
        <w:rPr>
          <w:rFonts w:ascii="KCFTRC+CMR10"/>
          <w:color w:val="000000"/>
          <w:sz w:val="20"/>
        </w:rPr>
        <w:t>of</w:t>
      </w:r>
      <w:r>
        <w:rPr>
          <w:rFonts w:ascii="Times New Roman"/>
          <w:color w:val="000000"/>
          <w:spacing w:val="11"/>
          <w:sz w:val="20"/>
        </w:rPr>
        <w:t xml:space="preserve"> </w:t>
      </w:r>
      <w:r>
        <w:rPr>
          <w:rFonts w:ascii="KCFTRC+CMR10"/>
          <w:color w:val="000000"/>
          <w:sz w:val="20"/>
        </w:rPr>
        <w:t>Irish</w:t>
      </w:r>
      <w:r>
        <w:rPr>
          <w:rFonts w:ascii="Times New Roman"/>
          <w:color w:val="000000"/>
          <w:spacing w:val="11"/>
          <w:sz w:val="20"/>
        </w:rPr>
        <w:t xml:space="preserve"> </w:t>
      </w:r>
      <w:r>
        <w:rPr>
          <w:rFonts w:ascii="KCFTRC+CMR10"/>
          <w:color w:val="000000"/>
          <w:sz w:val="20"/>
        </w:rPr>
        <w:t>households</w:t>
      </w:r>
      <w:r>
        <w:rPr>
          <w:rFonts w:ascii="Times New Roman"/>
          <w:color w:val="000000"/>
          <w:spacing w:val="11"/>
          <w:sz w:val="20"/>
        </w:rPr>
        <w:t xml:space="preserve"> </w:t>
      </w:r>
      <w:r>
        <w:rPr>
          <w:rFonts w:ascii="KCFTRC+CMR10"/>
          <w:color w:val="000000"/>
          <w:sz w:val="20"/>
        </w:rPr>
        <w:t>and</w:t>
      </w:r>
      <w:r>
        <w:rPr>
          <w:rFonts w:ascii="Times New Roman"/>
          <w:color w:val="000000"/>
          <w:spacing w:val="11"/>
          <w:sz w:val="20"/>
        </w:rPr>
        <w:t xml:space="preserve"> </w:t>
      </w:r>
      <w:r>
        <w:rPr>
          <w:rFonts w:ascii="KCFTRC+CMR10"/>
          <w:color w:val="000000"/>
          <w:sz w:val="20"/>
        </w:rPr>
        <w:t>the</w:t>
      </w:r>
      <w:r>
        <w:rPr>
          <w:rFonts w:ascii="Times New Roman"/>
          <w:color w:val="000000"/>
          <w:spacing w:val="11"/>
          <w:sz w:val="20"/>
        </w:rPr>
        <w:t xml:space="preserve"> </w:t>
      </w:r>
      <w:r>
        <w:rPr>
          <w:rFonts w:ascii="KCFTRC+CMR10"/>
          <w:color w:val="000000"/>
          <w:sz w:val="20"/>
        </w:rPr>
        <w:t>magnitudes</w:t>
      </w:r>
      <w:r>
        <w:rPr>
          <w:rFonts w:ascii="Times New Roman"/>
          <w:color w:val="000000"/>
          <w:spacing w:val="11"/>
          <w:sz w:val="20"/>
        </w:rPr>
        <w:t xml:space="preserve"> </w:t>
      </w:r>
      <w:r>
        <w:rPr>
          <w:rFonts w:ascii="KCFTRC+CMR10"/>
          <w:color w:val="000000"/>
          <w:sz w:val="20"/>
        </w:rPr>
        <w:t>of</w:t>
      </w:r>
      <w:r>
        <w:rPr>
          <w:rFonts w:ascii="Times New Roman"/>
          <w:color w:val="000000"/>
          <w:spacing w:val="11"/>
          <w:sz w:val="20"/>
        </w:rPr>
        <w:t xml:space="preserve"> </w:t>
      </w:r>
      <w:r>
        <w:rPr>
          <w:rFonts w:ascii="KCFTRC+CMR10"/>
          <w:color w:val="000000"/>
          <w:sz w:val="20"/>
        </w:rPr>
        <w:t>price</w:t>
      </w:r>
      <w:r>
        <w:rPr>
          <w:rFonts w:ascii="Times New Roman"/>
          <w:color w:val="000000"/>
          <w:spacing w:val="11"/>
          <w:sz w:val="20"/>
        </w:rPr>
        <w:t xml:space="preserve"> </w:t>
      </w:r>
      <w:r>
        <w:rPr>
          <w:rFonts w:ascii="KCFTRC+CMR10"/>
          <w:color w:val="000000"/>
          <w:spacing w:val="-1"/>
          <w:sz w:val="20"/>
        </w:rPr>
        <w:t>changes</w:t>
      </w:r>
      <w:r>
        <w:rPr>
          <w:rFonts w:ascii="Times New Roman"/>
          <w:color w:val="000000"/>
          <w:spacing w:val="12"/>
          <w:sz w:val="20"/>
        </w:rPr>
        <w:t xml:space="preserve"> </w:t>
      </w:r>
      <w:r>
        <w:rPr>
          <w:rFonts w:ascii="KCFTRC+CMR10"/>
          <w:color w:val="000000"/>
          <w:sz w:val="20"/>
        </w:rPr>
        <w:t>in</w:t>
      </w:r>
      <w:r>
        <w:rPr>
          <w:rFonts w:ascii="Times New Roman"/>
          <w:color w:val="000000"/>
          <w:spacing w:val="11"/>
          <w:sz w:val="20"/>
        </w:rPr>
        <w:t xml:space="preserve"> </w:t>
      </w:r>
      <w:r>
        <w:rPr>
          <w:rFonts w:ascii="KCFTRC+CMR10"/>
          <w:color w:val="000000"/>
          <w:sz w:val="20"/>
        </w:rPr>
        <w:t>TOU</w:t>
      </w:r>
    </w:p>
    <w:p w14:paraId="4947105A" w14:textId="77777777" w:rsidR="00CF0253" w:rsidRDefault="00252649">
      <w:pPr>
        <w:spacing w:before="94" w:after="0" w:line="237" w:lineRule="exact"/>
        <w:jc w:val="left"/>
        <w:rPr>
          <w:rFonts w:ascii="Times New Roman"/>
          <w:color w:val="000000"/>
          <w:sz w:val="20"/>
        </w:rPr>
      </w:pPr>
      <w:r>
        <w:rPr>
          <w:rFonts w:ascii="KCFTRC+CMR10"/>
          <w:color w:val="000000"/>
          <w:spacing w:val="-1"/>
          <w:sz w:val="20"/>
        </w:rPr>
        <w:t>electricity</w:t>
      </w:r>
      <w:r>
        <w:rPr>
          <w:rFonts w:ascii="Times New Roman"/>
          <w:color w:val="000000"/>
          <w:spacing w:val="17"/>
          <w:sz w:val="20"/>
        </w:rPr>
        <w:t xml:space="preserve"> </w:t>
      </w:r>
      <w:hyperlink w:anchor="br14" w:history="1">
        <w:r>
          <w:rPr>
            <w:rFonts w:ascii="KCFTRC+CMR10"/>
            <w:color w:val="000000"/>
            <w:sz w:val="20"/>
          </w:rPr>
          <w:t>pricing.</w:t>
        </w:r>
      </w:hyperlink>
      <w:hyperlink w:anchor="br14" w:history="1">
        <w:r>
          <w:rPr>
            <w:rFonts w:ascii="PTDUEJ+CMR7"/>
            <w:color w:val="000000"/>
            <w:sz w:val="21"/>
            <w:vertAlign w:val="superscript"/>
          </w:rPr>
          <w:t>19</w:t>
        </w:r>
      </w:hyperlink>
      <w:hyperlink w:anchor="br14" w:history="1">
        <w:r>
          <w:rPr>
            <w:rFonts w:ascii="Times New Roman"/>
            <w:color w:val="000000"/>
            <w:spacing w:val="46"/>
            <w:sz w:val="21"/>
            <w:vertAlign w:val="superscript"/>
          </w:rPr>
          <w:t xml:space="preserve"> </w:t>
        </w:r>
      </w:hyperlink>
      <w:r>
        <w:rPr>
          <w:rFonts w:ascii="KCFTRC+CMR10"/>
          <w:color w:val="000000"/>
          <w:spacing w:val="-17"/>
          <w:sz w:val="20"/>
        </w:rPr>
        <w:t>To</w:t>
      </w:r>
      <w:r>
        <w:rPr>
          <w:rFonts w:ascii="Times New Roman"/>
          <w:color w:val="000000"/>
          <w:spacing w:val="33"/>
          <w:sz w:val="20"/>
        </w:rPr>
        <w:t xml:space="preserve"> </w:t>
      </w:r>
      <w:r>
        <w:rPr>
          <w:rFonts w:ascii="KCFTRC+CMR10"/>
          <w:color w:val="000000"/>
          <w:sz w:val="20"/>
        </w:rPr>
        <w:t>do</w:t>
      </w:r>
      <w:r>
        <w:rPr>
          <w:rFonts w:ascii="Times New Roman"/>
          <w:color w:val="000000"/>
          <w:spacing w:val="16"/>
          <w:sz w:val="20"/>
        </w:rPr>
        <w:t xml:space="preserve"> </w:t>
      </w:r>
      <w:r>
        <w:rPr>
          <w:rFonts w:ascii="KCFTRC+CMR10"/>
          <w:color w:val="000000"/>
          <w:sz w:val="20"/>
        </w:rPr>
        <w:t>so,</w:t>
      </w:r>
      <w:r>
        <w:rPr>
          <w:rFonts w:ascii="Times New Roman"/>
          <w:color w:val="000000"/>
          <w:spacing w:val="17"/>
          <w:sz w:val="20"/>
        </w:rPr>
        <w:t xml:space="preserve"> </w:t>
      </w:r>
      <w:r>
        <w:rPr>
          <w:rFonts w:ascii="KCFTRC+CMR10"/>
          <w:color w:val="000000"/>
          <w:sz w:val="20"/>
        </w:rPr>
        <w:t>I</w:t>
      </w:r>
      <w:r>
        <w:rPr>
          <w:rFonts w:ascii="Times New Roman"/>
          <w:color w:val="000000"/>
          <w:spacing w:val="16"/>
          <w:sz w:val="20"/>
        </w:rPr>
        <w:t xml:space="preserve"> </w:t>
      </w:r>
      <w:r>
        <w:rPr>
          <w:rFonts w:ascii="KCFTRC+CMR10"/>
          <w:color w:val="000000"/>
          <w:sz w:val="20"/>
        </w:rPr>
        <w:t>run</w:t>
      </w:r>
      <w:r>
        <w:rPr>
          <w:rFonts w:ascii="Times New Roman"/>
          <w:color w:val="000000"/>
          <w:spacing w:val="16"/>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pacing w:val="-1"/>
          <w:sz w:val="20"/>
        </w:rPr>
        <w:t>following</w:t>
      </w:r>
      <w:r>
        <w:rPr>
          <w:rFonts w:ascii="Times New Roman"/>
          <w:color w:val="000000"/>
          <w:spacing w:val="17"/>
          <w:sz w:val="20"/>
        </w:rPr>
        <w:t xml:space="preserve"> </w:t>
      </w:r>
      <w:r>
        <w:rPr>
          <w:rFonts w:ascii="KCFTRC+CMR10"/>
          <w:color w:val="000000"/>
          <w:sz w:val="20"/>
        </w:rPr>
        <w:t>regression</w:t>
      </w:r>
      <w:r>
        <w:rPr>
          <w:rFonts w:ascii="Times New Roman"/>
          <w:color w:val="000000"/>
          <w:spacing w:val="16"/>
          <w:sz w:val="20"/>
        </w:rPr>
        <w:t xml:space="preserve"> </w:t>
      </w:r>
      <w:r>
        <w:rPr>
          <w:rFonts w:ascii="KCFTRC+CMR10"/>
          <w:color w:val="000000"/>
          <w:sz w:val="20"/>
        </w:rPr>
        <w:t>for</w:t>
      </w:r>
      <w:r>
        <w:rPr>
          <w:rFonts w:ascii="Times New Roman"/>
          <w:color w:val="000000"/>
          <w:spacing w:val="17"/>
          <w:sz w:val="20"/>
        </w:rPr>
        <w:t xml:space="preserve"> </w:t>
      </w:r>
      <w:r>
        <w:rPr>
          <w:rFonts w:ascii="KCFTRC+CMR10"/>
          <w:color w:val="000000"/>
          <w:spacing w:val="-2"/>
          <w:sz w:val="20"/>
        </w:rPr>
        <w:t>each</w:t>
      </w:r>
      <w:r>
        <w:rPr>
          <w:rFonts w:ascii="Times New Roman"/>
          <w:color w:val="000000"/>
          <w:spacing w:val="18"/>
          <w:sz w:val="20"/>
        </w:rPr>
        <w:t xml:space="preserve"> </w:t>
      </w:r>
      <w:r>
        <w:rPr>
          <w:rFonts w:ascii="KCFTRC+CMR10"/>
          <w:color w:val="000000"/>
          <w:sz w:val="20"/>
        </w:rPr>
        <w:t>of</w:t>
      </w:r>
      <w:r>
        <w:rPr>
          <w:rFonts w:ascii="Times New Roman"/>
          <w:color w:val="000000"/>
          <w:spacing w:val="17"/>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z w:val="20"/>
        </w:rPr>
        <w:t>four</w:t>
      </w:r>
      <w:r>
        <w:rPr>
          <w:rFonts w:ascii="Times New Roman"/>
          <w:color w:val="000000"/>
          <w:spacing w:val="16"/>
          <w:sz w:val="20"/>
        </w:rPr>
        <w:t xml:space="preserve"> </w:t>
      </w:r>
      <w:r>
        <w:rPr>
          <w:rFonts w:ascii="KCFTRC+CMR10" w:hAnsi="KCFTRC+CMR10" w:cs="KCFTRC+CMR10"/>
          <w:color w:val="000000"/>
          <w:sz w:val="20"/>
        </w:rPr>
        <w:t>tariﬀ</w:t>
      </w:r>
      <w:r>
        <w:rPr>
          <w:rFonts w:ascii="Times New Roman"/>
          <w:color w:val="000000"/>
          <w:spacing w:val="16"/>
          <w:sz w:val="20"/>
        </w:rPr>
        <w:t xml:space="preserve"> </w:t>
      </w:r>
      <w:r>
        <w:rPr>
          <w:rFonts w:ascii="KCFTRC+CMR10"/>
          <w:color w:val="000000"/>
          <w:sz w:val="20"/>
        </w:rPr>
        <w:t>groups:</w:t>
      </w:r>
    </w:p>
    <w:p w14:paraId="4AA237FF" w14:textId="5C77F5EF" w:rsidR="00CF0253" w:rsidRPr="007E2C77" w:rsidRDefault="00252649" w:rsidP="007E2C77">
      <w:pPr>
        <w:spacing w:before="204" w:after="0" w:line="754" w:lineRule="exact"/>
        <w:ind w:left="1918"/>
        <w:jc w:val="left"/>
        <w:rPr>
          <w:rFonts w:ascii="Cambria" w:hAnsi="Cambria"/>
          <w:color w:val="000000"/>
          <w:sz w:val="20"/>
        </w:rPr>
      </w:pPr>
      <w:proofErr w:type="spellStart"/>
      <w:r>
        <w:rPr>
          <w:rFonts w:ascii="JSEOKQ+CMTI10"/>
          <w:color w:val="000000"/>
          <w:sz w:val="20"/>
        </w:rPr>
        <w:t>kWh</w:t>
      </w:r>
      <w:r>
        <w:rPr>
          <w:rFonts w:ascii="BHIDFP+CMMI7"/>
          <w:color w:val="000000"/>
          <w:sz w:val="21"/>
          <w:vertAlign w:val="subscript"/>
        </w:rPr>
        <w:t>ith</w:t>
      </w:r>
      <w:proofErr w:type="spellEnd"/>
      <w:r>
        <w:rPr>
          <w:rFonts w:ascii="Times New Roman"/>
          <w:color w:val="000000"/>
          <w:spacing w:val="79"/>
          <w:sz w:val="21"/>
          <w:vertAlign w:val="subscript"/>
        </w:rPr>
        <w:t xml:space="preserve"> </w:t>
      </w:r>
      <w:r>
        <w:rPr>
          <w:rFonts w:ascii="KCFTRC+CMR10"/>
          <w:color w:val="000000"/>
          <w:sz w:val="20"/>
        </w:rPr>
        <w:t>=</w:t>
      </w:r>
      <w:r>
        <w:rPr>
          <w:rFonts w:ascii="Times New Roman"/>
          <w:color w:val="000000"/>
          <w:spacing w:val="71"/>
          <w:sz w:val="20"/>
        </w:rPr>
        <w:t xml:space="preserve"> </w:t>
      </w:r>
      <w:r>
        <w:rPr>
          <w:rFonts w:ascii="NHCAOQ+CMMI10" w:hAnsi="NHCAOQ+CMMI10" w:cs="NHCAOQ+CMMI10"/>
          <w:color w:val="000000"/>
          <w:sz w:val="20"/>
        </w:rPr>
        <w:t>β</w:t>
      </w:r>
      <w:r>
        <w:rPr>
          <w:rFonts w:ascii="BHIDFP+CMMI7"/>
          <w:color w:val="000000"/>
          <w:spacing w:val="10"/>
          <w:sz w:val="21"/>
          <w:vertAlign w:val="subscript"/>
        </w:rPr>
        <w:t>p</w:t>
      </w:r>
      <w:r>
        <w:rPr>
          <w:rFonts w:ascii="PAHODF+BBOLD10"/>
          <w:color w:val="000000"/>
          <w:sz w:val="20"/>
        </w:rPr>
        <w:t>1</w:t>
      </w:r>
      <w:r w:rsidR="007E2C77">
        <w:rPr>
          <w:rFonts w:ascii="Cambria" w:hAnsi="Cambria" w:cs="HCMQGW+CMEX10"/>
          <w:color w:val="000000"/>
          <w:sz w:val="20"/>
        </w:rPr>
        <w:t>[</w:t>
      </w:r>
      <w:r>
        <w:rPr>
          <w:rFonts w:ascii="KCFTRC+CMR10"/>
          <w:color w:val="000000"/>
          <w:spacing w:val="-3"/>
          <w:sz w:val="20"/>
        </w:rPr>
        <w:t>Treatment</w:t>
      </w:r>
      <w:r>
        <w:rPr>
          <w:rFonts w:ascii="Times New Roman"/>
          <w:color w:val="000000"/>
          <w:spacing w:val="19"/>
          <w:sz w:val="20"/>
        </w:rPr>
        <w:t xml:space="preserve"> </w:t>
      </w:r>
      <w:r>
        <w:rPr>
          <w:rFonts w:ascii="KCFTRC+CMR10"/>
          <w:color w:val="000000"/>
          <w:sz w:val="20"/>
        </w:rPr>
        <w:t>&amp;</w:t>
      </w:r>
      <w:r>
        <w:rPr>
          <w:rFonts w:ascii="Times New Roman"/>
          <w:color w:val="000000"/>
          <w:spacing w:val="16"/>
          <w:sz w:val="20"/>
        </w:rPr>
        <w:t xml:space="preserve"> </w:t>
      </w:r>
      <w:r>
        <w:rPr>
          <w:rFonts w:ascii="KCFTRC+CMR10"/>
          <w:color w:val="000000"/>
          <w:spacing w:val="-2"/>
          <w:sz w:val="20"/>
        </w:rPr>
        <w:t>Post</w:t>
      </w:r>
      <w:r w:rsidR="007E2C77">
        <w:rPr>
          <w:rFonts w:ascii="Cambria" w:hAnsi="Cambria" w:cs="HCMQGW+CMEX10"/>
          <w:color w:val="000000"/>
          <w:sz w:val="20"/>
        </w:rPr>
        <w:t>]</w:t>
      </w:r>
      <w:r>
        <w:rPr>
          <w:rFonts w:ascii="BHIDFP+CMMI7"/>
          <w:color w:val="000000"/>
          <w:sz w:val="21"/>
          <w:vertAlign w:val="subscript"/>
        </w:rPr>
        <w:t>it</w:t>
      </w:r>
      <w:r>
        <w:rPr>
          <w:rFonts w:ascii="Times New Roman"/>
          <w:color w:val="000000"/>
          <w:spacing w:val="68"/>
          <w:sz w:val="21"/>
          <w:vertAlign w:val="subscript"/>
        </w:rPr>
        <w:t xml:space="preserve"> </w:t>
      </w:r>
      <w:r>
        <w:rPr>
          <w:rFonts w:ascii="KCFTRC+CMR10"/>
          <w:color w:val="000000"/>
          <w:sz w:val="20"/>
        </w:rPr>
        <w:t>+</w:t>
      </w:r>
      <w:r>
        <w:rPr>
          <w:rFonts w:ascii="Times New Roman"/>
          <w:color w:val="000000"/>
          <w:spacing w:val="60"/>
          <w:sz w:val="20"/>
        </w:rPr>
        <w:t xml:space="preserve"> </w:t>
      </w:r>
      <w:r>
        <w:rPr>
          <w:rFonts w:ascii="NHCAOQ+CMMI10" w:hAnsi="NHCAOQ+CMMI10" w:cs="NHCAOQ+CMMI10"/>
          <w:color w:val="000000"/>
          <w:sz w:val="20"/>
        </w:rPr>
        <w:t>α</w:t>
      </w:r>
      <w:proofErr w:type="spellStart"/>
      <w:r>
        <w:rPr>
          <w:rFonts w:ascii="BHIDFP+CMMI7"/>
          <w:color w:val="000000"/>
          <w:sz w:val="21"/>
          <w:vertAlign w:val="subscript"/>
        </w:rPr>
        <w:t>iw</w:t>
      </w:r>
      <w:proofErr w:type="spellEnd"/>
      <w:r>
        <w:rPr>
          <w:rFonts w:ascii="Times New Roman"/>
          <w:color w:val="000000"/>
          <w:spacing w:val="72"/>
          <w:sz w:val="21"/>
          <w:vertAlign w:val="subscript"/>
        </w:rPr>
        <w:t xml:space="preserve"> </w:t>
      </w:r>
      <w:r>
        <w:rPr>
          <w:rFonts w:ascii="KCFTRC+CMR10"/>
          <w:color w:val="000000"/>
          <w:sz w:val="20"/>
        </w:rPr>
        <w:t>+</w:t>
      </w:r>
      <w:r>
        <w:rPr>
          <w:rFonts w:ascii="Times New Roman"/>
          <w:color w:val="000000"/>
          <w:spacing w:val="60"/>
          <w:sz w:val="20"/>
        </w:rPr>
        <w:t xml:space="preserve"> </w:t>
      </w:r>
      <w:proofErr w:type="spellStart"/>
      <w:r>
        <w:rPr>
          <w:rFonts w:ascii="NHCAOQ+CMMI10" w:hAnsi="NHCAOQ+CMMI10" w:cs="NHCAOQ+CMMI10"/>
          <w:color w:val="000000"/>
          <w:sz w:val="20"/>
        </w:rPr>
        <w:t>γ</w:t>
      </w:r>
      <w:r>
        <w:rPr>
          <w:rFonts w:ascii="BHIDFP+CMMI7"/>
          <w:color w:val="000000"/>
          <w:sz w:val="21"/>
          <w:vertAlign w:val="subscript"/>
        </w:rPr>
        <w:t>tw</w:t>
      </w:r>
      <w:proofErr w:type="spellEnd"/>
      <w:r>
        <w:rPr>
          <w:rFonts w:ascii="Times New Roman"/>
          <w:color w:val="000000"/>
          <w:spacing w:val="72"/>
          <w:sz w:val="21"/>
          <w:vertAlign w:val="subscript"/>
        </w:rPr>
        <w:t xml:space="preserve"> </w:t>
      </w:r>
      <w:r>
        <w:rPr>
          <w:rFonts w:ascii="KCFTRC+CMR10"/>
          <w:color w:val="000000"/>
          <w:sz w:val="20"/>
        </w:rPr>
        <w:t>+</w:t>
      </w:r>
      <w:r>
        <w:rPr>
          <w:rFonts w:ascii="Times New Roman"/>
          <w:color w:val="000000"/>
          <w:spacing w:val="60"/>
          <w:sz w:val="20"/>
        </w:rPr>
        <w:t xml:space="preserve"> </w:t>
      </w:r>
      <w:proofErr w:type="spellStart"/>
      <w:r>
        <w:rPr>
          <w:rFonts w:ascii="NHCAOQ+CMMI10" w:hAnsi="NHCAOQ+CMMI10" w:cs="NHCAOQ+CMMI10"/>
          <w:color w:val="000000"/>
          <w:sz w:val="20"/>
        </w:rPr>
        <w:t>δ</w:t>
      </w:r>
      <w:r>
        <w:rPr>
          <w:rFonts w:ascii="BHIDFP+CMMI7"/>
          <w:color w:val="000000"/>
          <w:sz w:val="21"/>
          <w:vertAlign w:val="subscript"/>
        </w:rPr>
        <w:t>m</w:t>
      </w:r>
      <w:proofErr w:type="spellEnd"/>
      <w:r>
        <w:rPr>
          <w:rFonts w:ascii="Times New Roman"/>
          <w:color w:val="000000"/>
          <w:spacing w:val="68"/>
          <w:sz w:val="21"/>
          <w:vertAlign w:val="subscript"/>
        </w:rPr>
        <w:t xml:space="preserve"> </w:t>
      </w:r>
      <w:r>
        <w:rPr>
          <w:rFonts w:ascii="KCFTRC+CMR10"/>
          <w:color w:val="000000"/>
          <w:sz w:val="20"/>
        </w:rPr>
        <w:t>+</w:t>
      </w:r>
      <w:r>
        <w:rPr>
          <w:rFonts w:ascii="Times New Roman"/>
          <w:color w:val="000000"/>
          <w:spacing w:val="60"/>
          <w:sz w:val="20"/>
        </w:rPr>
        <w:t xml:space="preserve"> </w:t>
      </w:r>
      <w:r>
        <w:rPr>
          <w:rFonts w:ascii="NHCAOQ+CMMI10" w:hAnsi="NHCAOQ+CMMI10" w:cs="NHCAOQ+CMMI10"/>
          <w:color w:val="000000"/>
          <w:sz w:val="20"/>
        </w:rPr>
        <w:t>ꢀ</w:t>
      </w:r>
      <w:proofErr w:type="spellStart"/>
      <w:r>
        <w:rPr>
          <w:rFonts w:ascii="BHIDFP+CMMI7"/>
          <w:color w:val="000000"/>
          <w:sz w:val="21"/>
          <w:vertAlign w:val="subscript"/>
        </w:rPr>
        <w:t>ith</w:t>
      </w:r>
      <w:proofErr w:type="spellEnd"/>
      <w:r>
        <w:rPr>
          <w:rFonts w:ascii="Times New Roman"/>
          <w:color w:val="000000"/>
          <w:spacing w:val="1621"/>
          <w:sz w:val="21"/>
          <w:vertAlign w:val="subscript"/>
        </w:rPr>
        <w:t xml:space="preserve"> </w:t>
      </w:r>
      <w:r>
        <w:rPr>
          <w:rFonts w:ascii="KCFTRC+CMR10"/>
          <w:color w:val="000000"/>
          <w:sz w:val="20"/>
        </w:rPr>
        <w:t>(2)</w:t>
      </w:r>
    </w:p>
    <w:p w14:paraId="4C4B016F" w14:textId="77777777" w:rsidR="00CF0253" w:rsidRDefault="00252649">
      <w:pPr>
        <w:spacing w:before="239" w:after="0" w:line="209" w:lineRule="exact"/>
        <w:jc w:val="left"/>
        <w:rPr>
          <w:rFonts w:ascii="Times New Roman"/>
          <w:color w:val="000000"/>
          <w:sz w:val="20"/>
        </w:rPr>
      </w:pPr>
      <w:r>
        <w:rPr>
          <w:rFonts w:ascii="KCFTRC+CMR10"/>
          <w:color w:val="000000"/>
          <w:sz w:val="20"/>
        </w:rPr>
        <w:t>Excepting</w:t>
      </w:r>
      <w:r>
        <w:rPr>
          <w:rFonts w:ascii="Times New Roman"/>
          <w:color w:val="000000"/>
          <w:spacing w:val="5"/>
          <w:sz w:val="20"/>
        </w:rPr>
        <w:t xml:space="preserve"> </w:t>
      </w:r>
      <w:r>
        <w:rPr>
          <w:rFonts w:ascii="KCFTRC+CMR10"/>
          <w:color w:val="000000"/>
          <w:sz w:val="20"/>
        </w:rPr>
        <w:t>the</w:t>
      </w:r>
      <w:r>
        <w:rPr>
          <w:rFonts w:ascii="Times New Roman"/>
          <w:color w:val="000000"/>
          <w:spacing w:val="5"/>
          <w:sz w:val="20"/>
        </w:rPr>
        <w:t xml:space="preserve"> </w:t>
      </w:r>
      <w:r>
        <w:rPr>
          <w:rFonts w:ascii="KCFTRC+CMR10"/>
          <w:color w:val="000000"/>
          <w:sz w:val="20"/>
        </w:rPr>
        <w:t>dependent</w:t>
      </w:r>
      <w:r>
        <w:rPr>
          <w:rFonts w:ascii="Times New Roman"/>
          <w:color w:val="000000"/>
          <w:spacing w:val="5"/>
          <w:sz w:val="20"/>
        </w:rPr>
        <w:t xml:space="preserve"> </w:t>
      </w:r>
      <w:r>
        <w:rPr>
          <w:rFonts w:ascii="KCFTRC+CMR10"/>
          <w:color w:val="000000"/>
          <w:spacing w:val="-2"/>
          <w:sz w:val="20"/>
        </w:rPr>
        <w:t>variable</w:t>
      </w:r>
      <w:r>
        <w:rPr>
          <w:rFonts w:ascii="Times New Roman"/>
          <w:color w:val="000000"/>
          <w:spacing w:val="7"/>
          <w:sz w:val="20"/>
        </w:rPr>
        <w:t xml:space="preserve"> </w:t>
      </w:r>
      <w:r>
        <w:rPr>
          <w:rFonts w:ascii="KCFTRC+CMR10"/>
          <w:color w:val="000000"/>
          <w:sz w:val="20"/>
        </w:rPr>
        <w:t>and</w:t>
      </w:r>
      <w:r>
        <w:rPr>
          <w:rFonts w:ascii="Times New Roman"/>
          <w:color w:val="000000"/>
          <w:spacing w:val="5"/>
          <w:sz w:val="20"/>
        </w:rPr>
        <w:t xml:space="preserve"> </w:t>
      </w:r>
      <w:r>
        <w:rPr>
          <w:rFonts w:ascii="KCFTRC+CMR10"/>
          <w:color w:val="000000"/>
          <w:sz w:val="20"/>
        </w:rPr>
        <w:t>the</w:t>
      </w:r>
      <w:r>
        <w:rPr>
          <w:rFonts w:ascii="Times New Roman"/>
          <w:color w:val="000000"/>
          <w:spacing w:val="5"/>
          <w:sz w:val="20"/>
        </w:rPr>
        <w:t xml:space="preserve"> </w:t>
      </w:r>
      <w:r>
        <w:rPr>
          <w:rFonts w:ascii="KCFTRC+CMR10"/>
          <w:color w:val="000000"/>
          <w:sz w:val="20"/>
        </w:rPr>
        <w:t>parameter</w:t>
      </w:r>
      <w:r>
        <w:rPr>
          <w:rFonts w:ascii="Times New Roman"/>
          <w:color w:val="000000"/>
          <w:spacing w:val="5"/>
          <w:sz w:val="20"/>
        </w:rPr>
        <w:t xml:space="preserve"> </w:t>
      </w:r>
      <w:r>
        <w:rPr>
          <w:rFonts w:ascii="KCFTRC+CMR10"/>
          <w:color w:val="000000"/>
          <w:sz w:val="20"/>
        </w:rPr>
        <w:t>of</w:t>
      </w:r>
      <w:r>
        <w:rPr>
          <w:rFonts w:ascii="Times New Roman"/>
          <w:color w:val="000000"/>
          <w:spacing w:val="5"/>
          <w:sz w:val="20"/>
        </w:rPr>
        <w:t xml:space="preserve"> </w:t>
      </w:r>
      <w:r>
        <w:rPr>
          <w:rFonts w:ascii="KCFTRC+CMR10"/>
          <w:color w:val="000000"/>
          <w:spacing w:val="-1"/>
          <w:sz w:val="20"/>
        </w:rPr>
        <w:t>interest,</w:t>
      </w:r>
      <w:r>
        <w:rPr>
          <w:rFonts w:ascii="Times New Roman"/>
          <w:color w:val="000000"/>
          <w:spacing w:val="8"/>
          <w:sz w:val="20"/>
        </w:rPr>
        <w:t xml:space="preserve"> </w:t>
      </w:r>
      <w:r>
        <w:rPr>
          <w:rFonts w:ascii="KCFTRC+CMR10"/>
          <w:color w:val="000000"/>
          <w:sz w:val="20"/>
        </w:rPr>
        <w:t>the</w:t>
      </w:r>
      <w:r>
        <w:rPr>
          <w:rFonts w:ascii="Times New Roman"/>
          <w:color w:val="000000"/>
          <w:spacing w:val="5"/>
          <w:sz w:val="20"/>
        </w:rPr>
        <w:t xml:space="preserve"> </w:t>
      </w:r>
      <w:r>
        <w:rPr>
          <w:rFonts w:ascii="KCFTRC+CMR10"/>
          <w:color w:val="000000"/>
          <w:sz w:val="20"/>
        </w:rPr>
        <w:t>econometric</w:t>
      </w:r>
      <w:r>
        <w:rPr>
          <w:rFonts w:ascii="Times New Roman"/>
          <w:color w:val="000000"/>
          <w:spacing w:val="5"/>
          <w:sz w:val="20"/>
        </w:rPr>
        <w:t xml:space="preserve"> </w:t>
      </w:r>
      <w:r>
        <w:rPr>
          <w:rFonts w:ascii="KCFTRC+CMR10"/>
          <w:color w:val="000000"/>
          <w:spacing w:val="1"/>
          <w:sz w:val="20"/>
        </w:rPr>
        <w:t>model</w:t>
      </w:r>
      <w:r>
        <w:rPr>
          <w:rFonts w:ascii="Times New Roman"/>
          <w:color w:val="000000"/>
          <w:spacing w:val="4"/>
          <w:sz w:val="20"/>
        </w:rPr>
        <w:t xml:space="preserve"> </w:t>
      </w:r>
      <w:r>
        <w:rPr>
          <w:rFonts w:ascii="KCFTRC+CMR10"/>
          <w:color w:val="000000"/>
          <w:spacing w:val="-2"/>
          <w:sz w:val="20"/>
        </w:rPr>
        <w:t>above</w:t>
      </w:r>
      <w:r>
        <w:rPr>
          <w:rFonts w:ascii="Times New Roman"/>
          <w:color w:val="000000"/>
          <w:spacing w:val="6"/>
          <w:sz w:val="20"/>
        </w:rPr>
        <w:t xml:space="preserve"> </w:t>
      </w:r>
      <w:r>
        <w:rPr>
          <w:rFonts w:ascii="KCFTRC+CMR10"/>
          <w:color w:val="000000"/>
          <w:sz w:val="20"/>
        </w:rPr>
        <w:t>is</w:t>
      </w:r>
      <w:r>
        <w:rPr>
          <w:rFonts w:ascii="Times New Roman"/>
          <w:color w:val="000000"/>
          <w:spacing w:val="5"/>
          <w:sz w:val="20"/>
        </w:rPr>
        <w:t xml:space="preserve"> </w:t>
      </w:r>
      <w:r>
        <w:rPr>
          <w:rFonts w:ascii="KCFTRC+CMR10"/>
          <w:color w:val="000000"/>
          <w:sz w:val="20"/>
        </w:rPr>
        <w:t>the</w:t>
      </w:r>
      <w:r>
        <w:rPr>
          <w:rFonts w:ascii="Times New Roman"/>
          <w:color w:val="000000"/>
          <w:spacing w:val="5"/>
          <w:sz w:val="20"/>
        </w:rPr>
        <w:t xml:space="preserve"> </w:t>
      </w:r>
      <w:r>
        <w:rPr>
          <w:rFonts w:ascii="KCFTRC+CMR10"/>
          <w:color w:val="000000"/>
          <w:sz w:val="20"/>
        </w:rPr>
        <w:t>same</w:t>
      </w:r>
      <w:r>
        <w:rPr>
          <w:rFonts w:ascii="Times New Roman"/>
          <w:color w:val="000000"/>
          <w:spacing w:val="5"/>
          <w:sz w:val="20"/>
        </w:rPr>
        <w:t xml:space="preserve"> </w:t>
      </w:r>
      <w:r>
        <w:rPr>
          <w:rFonts w:ascii="KCFTRC+CMR10"/>
          <w:color w:val="000000"/>
          <w:sz w:val="20"/>
        </w:rPr>
        <w:t>as</w:t>
      </w:r>
      <w:r>
        <w:rPr>
          <w:rFonts w:ascii="Times New Roman"/>
          <w:color w:val="000000"/>
          <w:spacing w:val="5"/>
          <w:sz w:val="20"/>
        </w:rPr>
        <w:t xml:space="preserve"> </w:t>
      </w:r>
      <w:r>
        <w:rPr>
          <w:rFonts w:ascii="KCFTRC+CMR10"/>
          <w:color w:val="000000"/>
          <w:sz w:val="20"/>
        </w:rPr>
        <w:t>(</w:t>
      </w:r>
      <w:hyperlink w:anchor="br13" w:history="1">
        <w:r>
          <w:rPr>
            <w:rFonts w:ascii="KCFTRC+CMR10"/>
            <w:color w:val="000000"/>
            <w:sz w:val="20"/>
          </w:rPr>
          <w:t>1</w:t>
        </w:r>
      </w:hyperlink>
      <w:r>
        <w:rPr>
          <w:rFonts w:ascii="KCFTRC+CMR10"/>
          <w:color w:val="000000"/>
          <w:sz w:val="20"/>
        </w:rPr>
        <w:t>).</w:t>
      </w:r>
    </w:p>
    <w:p w14:paraId="7482EA52" w14:textId="77777777" w:rsidR="00CF0253" w:rsidRDefault="00252649">
      <w:pPr>
        <w:spacing w:before="134" w:after="0" w:line="224" w:lineRule="exact"/>
        <w:jc w:val="left"/>
        <w:rPr>
          <w:rFonts w:ascii="Times New Roman"/>
          <w:color w:val="000000"/>
          <w:sz w:val="20"/>
        </w:rPr>
      </w:pPr>
      <w:r>
        <w:rPr>
          <w:rFonts w:ascii="KCFTRC+CMR10" w:hAnsi="KCFTRC+CMR10" w:cs="KCFTRC+CMR10"/>
          <w:color w:val="000000"/>
          <w:spacing w:val="-1"/>
          <w:sz w:val="20"/>
        </w:rPr>
        <w:t>Speciﬁcally,</w:t>
      </w:r>
      <w:r>
        <w:rPr>
          <w:rFonts w:ascii="Times New Roman"/>
          <w:color w:val="000000"/>
          <w:spacing w:val="14"/>
          <w:sz w:val="20"/>
        </w:rPr>
        <w:t xml:space="preserve"> </w:t>
      </w:r>
      <w:r>
        <w:rPr>
          <w:rFonts w:ascii="KCFTRC+CMR10"/>
          <w:color w:val="000000"/>
          <w:sz w:val="20"/>
        </w:rPr>
        <w:t>as</w:t>
      </w:r>
      <w:r>
        <w:rPr>
          <w:rFonts w:ascii="Times New Roman"/>
          <w:color w:val="000000"/>
          <w:spacing w:val="13"/>
          <w:sz w:val="20"/>
        </w:rPr>
        <w:t xml:space="preserve"> </w:t>
      </w:r>
      <w:r>
        <w:rPr>
          <w:rFonts w:ascii="KCFTRC+CMR10"/>
          <w:color w:val="000000"/>
          <w:sz w:val="20"/>
        </w:rPr>
        <w:t>the</w:t>
      </w:r>
      <w:r>
        <w:rPr>
          <w:rFonts w:ascii="Times New Roman"/>
          <w:color w:val="000000"/>
          <w:spacing w:val="12"/>
          <w:sz w:val="20"/>
        </w:rPr>
        <w:t xml:space="preserve"> </w:t>
      </w:r>
      <w:r>
        <w:rPr>
          <w:rFonts w:ascii="KCFTRC+CMR10"/>
          <w:color w:val="000000"/>
          <w:spacing w:val="1"/>
          <w:sz w:val="20"/>
        </w:rPr>
        <w:t>response</w:t>
      </w:r>
      <w:r>
        <w:rPr>
          <w:rFonts w:ascii="Times New Roman"/>
          <w:color w:val="000000"/>
          <w:spacing w:val="11"/>
          <w:sz w:val="20"/>
        </w:rPr>
        <w:t xml:space="preserve"> </w:t>
      </w:r>
      <w:r>
        <w:rPr>
          <w:rFonts w:ascii="KCFTRC+CMR10"/>
          <w:color w:val="000000"/>
          <w:spacing w:val="-2"/>
          <w:sz w:val="20"/>
        </w:rPr>
        <w:t>variable,</w:t>
      </w:r>
      <w:r>
        <w:rPr>
          <w:rFonts w:ascii="Times New Roman"/>
          <w:color w:val="000000"/>
          <w:spacing w:val="15"/>
          <w:sz w:val="20"/>
        </w:rPr>
        <w:t xml:space="preserve"> </w:t>
      </w:r>
      <w:r>
        <w:rPr>
          <w:rFonts w:ascii="NHCAOQ+CMMI10"/>
          <w:color w:val="000000"/>
          <w:spacing w:val="3"/>
          <w:sz w:val="20"/>
        </w:rPr>
        <w:t>kW</w:t>
      </w:r>
      <w:r>
        <w:rPr>
          <w:rFonts w:ascii="Times New Roman"/>
          <w:color w:val="000000"/>
          <w:spacing w:val="-23"/>
          <w:sz w:val="20"/>
        </w:rPr>
        <w:t xml:space="preserve"> </w:t>
      </w:r>
      <w:proofErr w:type="spellStart"/>
      <w:r>
        <w:rPr>
          <w:rFonts w:ascii="NHCAOQ+CMMI10"/>
          <w:color w:val="000000"/>
          <w:sz w:val="20"/>
        </w:rPr>
        <w:t>h</w:t>
      </w:r>
      <w:r>
        <w:rPr>
          <w:rFonts w:ascii="BHIDFP+CMMI7"/>
          <w:color w:val="000000"/>
          <w:sz w:val="21"/>
          <w:vertAlign w:val="subscript"/>
        </w:rPr>
        <w:t>ith</w:t>
      </w:r>
      <w:proofErr w:type="spellEnd"/>
      <w:r>
        <w:rPr>
          <w:rFonts w:ascii="Times New Roman"/>
          <w:color w:val="000000"/>
          <w:spacing w:val="20"/>
          <w:sz w:val="21"/>
          <w:vertAlign w:val="subscript"/>
        </w:rPr>
        <w:t xml:space="preserve"> </w:t>
      </w:r>
      <w:r>
        <w:rPr>
          <w:rFonts w:ascii="KCFTRC+CMR10"/>
          <w:color w:val="000000"/>
          <w:sz w:val="20"/>
        </w:rPr>
        <w:t>that</w:t>
      </w:r>
      <w:r>
        <w:rPr>
          <w:rFonts w:ascii="Times New Roman"/>
          <w:color w:val="000000"/>
          <w:spacing w:val="12"/>
          <w:sz w:val="20"/>
        </w:rPr>
        <w:t xml:space="preserve"> </w:t>
      </w:r>
      <w:r>
        <w:rPr>
          <w:rFonts w:ascii="KCFTRC+CMR10"/>
          <w:color w:val="000000"/>
          <w:sz w:val="20"/>
        </w:rPr>
        <w:t>means</w:t>
      </w:r>
      <w:r>
        <w:rPr>
          <w:rFonts w:ascii="Times New Roman"/>
          <w:color w:val="000000"/>
          <w:spacing w:val="12"/>
          <w:sz w:val="20"/>
        </w:rPr>
        <w:t xml:space="preserve"> </w:t>
      </w:r>
      <w:r>
        <w:rPr>
          <w:rFonts w:ascii="KCFTRC+CMR10"/>
          <w:color w:val="000000"/>
          <w:sz w:val="20"/>
        </w:rPr>
        <w:t>the</w:t>
      </w:r>
      <w:r>
        <w:rPr>
          <w:rFonts w:ascii="Times New Roman"/>
          <w:color w:val="000000"/>
          <w:spacing w:val="12"/>
          <w:sz w:val="20"/>
        </w:rPr>
        <w:t xml:space="preserve"> </w:t>
      </w:r>
      <w:r>
        <w:rPr>
          <w:rFonts w:ascii="KCFTRC+CMR10"/>
          <w:color w:val="000000"/>
          <w:spacing w:val="-1"/>
          <w:sz w:val="20"/>
        </w:rPr>
        <w:t>electricity</w:t>
      </w:r>
      <w:r>
        <w:rPr>
          <w:rFonts w:ascii="Times New Roman"/>
          <w:color w:val="000000"/>
          <w:spacing w:val="13"/>
          <w:sz w:val="20"/>
        </w:rPr>
        <w:t xml:space="preserve"> </w:t>
      </w:r>
      <w:r>
        <w:rPr>
          <w:rFonts w:ascii="KCFTRC+CMR10"/>
          <w:color w:val="000000"/>
          <w:sz w:val="20"/>
        </w:rPr>
        <w:t>consumption</w:t>
      </w:r>
      <w:r>
        <w:rPr>
          <w:rFonts w:ascii="Times New Roman"/>
          <w:color w:val="000000"/>
          <w:spacing w:val="12"/>
          <w:sz w:val="20"/>
        </w:rPr>
        <w:t xml:space="preserve"> </w:t>
      </w:r>
      <w:r>
        <w:rPr>
          <w:rFonts w:ascii="KCFTRC+CMR10"/>
          <w:color w:val="000000"/>
          <w:spacing w:val="-6"/>
          <w:sz w:val="20"/>
        </w:rPr>
        <w:t>by</w:t>
      </w:r>
      <w:r>
        <w:rPr>
          <w:rFonts w:ascii="Times New Roman"/>
          <w:color w:val="000000"/>
          <w:spacing w:val="18"/>
          <w:sz w:val="20"/>
        </w:rPr>
        <w:t xml:space="preserve"> </w:t>
      </w:r>
      <w:r>
        <w:rPr>
          <w:rFonts w:ascii="KCFTRC+CMR10"/>
          <w:color w:val="000000"/>
          <w:sz w:val="20"/>
        </w:rPr>
        <w:t>household</w:t>
      </w:r>
      <w:r>
        <w:rPr>
          <w:rFonts w:ascii="Times New Roman"/>
          <w:color w:val="000000"/>
          <w:spacing w:val="12"/>
          <w:sz w:val="20"/>
        </w:rPr>
        <w:t xml:space="preserve"> </w:t>
      </w:r>
      <w:proofErr w:type="spellStart"/>
      <w:r>
        <w:rPr>
          <w:rFonts w:ascii="NHCAOQ+CMMI10"/>
          <w:color w:val="000000"/>
          <w:sz w:val="20"/>
        </w:rPr>
        <w:t>i</w:t>
      </w:r>
      <w:proofErr w:type="spellEnd"/>
      <w:r>
        <w:rPr>
          <w:rFonts w:ascii="Times New Roman"/>
          <w:color w:val="000000"/>
          <w:spacing w:val="12"/>
          <w:sz w:val="20"/>
        </w:rPr>
        <w:t xml:space="preserve"> </w:t>
      </w:r>
      <w:r>
        <w:rPr>
          <w:rFonts w:ascii="KCFTRC+CMR10"/>
          <w:color w:val="000000"/>
          <w:sz w:val="20"/>
        </w:rPr>
        <w:t>on</w:t>
      </w:r>
      <w:r>
        <w:rPr>
          <w:rFonts w:ascii="Times New Roman"/>
          <w:color w:val="000000"/>
          <w:spacing w:val="12"/>
          <w:sz w:val="20"/>
        </w:rPr>
        <w:t xml:space="preserve"> </w:t>
      </w:r>
      <w:r>
        <w:rPr>
          <w:rFonts w:ascii="KCFTRC+CMR10"/>
          <w:color w:val="000000"/>
          <w:sz w:val="20"/>
        </w:rPr>
        <w:t>the</w:t>
      </w:r>
      <w:r>
        <w:rPr>
          <w:rFonts w:ascii="Times New Roman"/>
          <w:color w:val="000000"/>
          <w:spacing w:val="12"/>
          <w:sz w:val="20"/>
        </w:rPr>
        <w:t xml:space="preserve"> </w:t>
      </w:r>
      <w:r>
        <w:rPr>
          <w:rFonts w:ascii="KCFTRC+CMR10"/>
          <w:color w:val="000000"/>
          <w:spacing w:val="-3"/>
          <w:sz w:val="20"/>
        </w:rPr>
        <w:t>day</w:t>
      </w:r>
    </w:p>
    <w:p w14:paraId="5D643450" w14:textId="77777777" w:rsidR="00CF0253" w:rsidRDefault="00252649">
      <w:pPr>
        <w:spacing w:before="134" w:after="0" w:line="209" w:lineRule="exact"/>
        <w:jc w:val="left"/>
        <w:rPr>
          <w:rFonts w:ascii="Times New Roman"/>
          <w:color w:val="000000"/>
          <w:sz w:val="20"/>
        </w:rPr>
      </w:pPr>
      <w:r>
        <w:rPr>
          <w:rFonts w:ascii="NHCAOQ+CMMI10"/>
          <w:color w:val="000000"/>
          <w:sz w:val="20"/>
        </w:rPr>
        <w:t>t</w:t>
      </w:r>
      <w:r>
        <w:rPr>
          <w:rFonts w:ascii="Times New Roman"/>
          <w:color w:val="000000"/>
          <w:spacing w:val="13"/>
          <w:sz w:val="20"/>
        </w:rPr>
        <w:t xml:space="preserve"> </w:t>
      </w:r>
      <w:r>
        <w:rPr>
          <w:rFonts w:ascii="KCFTRC+CMR10"/>
          <w:color w:val="000000"/>
          <w:sz w:val="20"/>
        </w:rPr>
        <w:t>during</w:t>
      </w:r>
      <w:r>
        <w:rPr>
          <w:rFonts w:ascii="Times New Roman"/>
          <w:color w:val="000000"/>
          <w:spacing w:val="13"/>
          <w:sz w:val="20"/>
        </w:rPr>
        <w:t xml:space="preserve"> </w:t>
      </w:r>
      <w:r>
        <w:rPr>
          <w:rFonts w:ascii="KCFTRC+CMR10"/>
          <w:color w:val="000000"/>
          <w:sz w:val="20"/>
        </w:rPr>
        <w:t>the</w:t>
      </w:r>
      <w:r>
        <w:rPr>
          <w:rFonts w:ascii="Times New Roman"/>
          <w:color w:val="000000"/>
          <w:spacing w:val="13"/>
          <w:sz w:val="20"/>
        </w:rPr>
        <w:t xml:space="preserve"> </w:t>
      </w:r>
      <w:r>
        <w:rPr>
          <w:rFonts w:ascii="KCFTRC+CMR10"/>
          <w:color w:val="000000"/>
          <w:sz w:val="20"/>
        </w:rPr>
        <w:t>hour</w:t>
      </w:r>
      <w:r>
        <w:rPr>
          <w:rFonts w:ascii="Times New Roman"/>
          <w:color w:val="000000"/>
          <w:spacing w:val="14"/>
          <w:sz w:val="20"/>
        </w:rPr>
        <w:t xml:space="preserve"> </w:t>
      </w:r>
      <w:r>
        <w:rPr>
          <w:rFonts w:ascii="KCFTRC+CMR10"/>
          <w:color w:val="000000"/>
          <w:sz w:val="20"/>
        </w:rPr>
        <w:t>of</w:t>
      </w:r>
      <w:r>
        <w:rPr>
          <w:rFonts w:ascii="Times New Roman"/>
          <w:color w:val="000000"/>
          <w:spacing w:val="13"/>
          <w:sz w:val="20"/>
        </w:rPr>
        <w:t xml:space="preserve"> </w:t>
      </w:r>
      <w:r>
        <w:rPr>
          <w:rFonts w:ascii="KCFTRC+CMR10"/>
          <w:color w:val="000000"/>
          <w:sz w:val="20"/>
        </w:rPr>
        <w:t>the</w:t>
      </w:r>
      <w:r>
        <w:rPr>
          <w:rFonts w:ascii="Times New Roman"/>
          <w:color w:val="000000"/>
          <w:spacing w:val="13"/>
          <w:sz w:val="20"/>
        </w:rPr>
        <w:t xml:space="preserve"> </w:t>
      </w:r>
      <w:r>
        <w:rPr>
          <w:rFonts w:ascii="KCFTRC+CMR10"/>
          <w:color w:val="000000"/>
          <w:spacing w:val="-3"/>
          <w:sz w:val="20"/>
        </w:rPr>
        <w:t>day</w:t>
      </w:r>
      <w:r>
        <w:rPr>
          <w:rFonts w:ascii="Times New Roman"/>
          <w:color w:val="000000"/>
          <w:spacing w:val="16"/>
          <w:sz w:val="20"/>
        </w:rPr>
        <w:t xml:space="preserve"> </w:t>
      </w:r>
      <w:r>
        <w:rPr>
          <w:rFonts w:ascii="NHCAOQ+CMMI10"/>
          <w:color w:val="000000"/>
          <w:sz w:val="20"/>
        </w:rPr>
        <w:t>h</w:t>
      </w:r>
      <w:r>
        <w:rPr>
          <w:rFonts w:ascii="Times New Roman"/>
          <w:color w:val="000000"/>
          <w:spacing w:val="13"/>
          <w:sz w:val="20"/>
        </w:rPr>
        <w:t xml:space="preserve"> </w:t>
      </w:r>
      <w:r>
        <w:rPr>
          <w:rFonts w:ascii="KCFTRC+CMR10"/>
          <w:color w:val="000000"/>
          <w:sz w:val="20"/>
        </w:rPr>
        <w:t>is</w:t>
      </w:r>
      <w:r>
        <w:rPr>
          <w:rFonts w:ascii="Times New Roman"/>
          <w:color w:val="000000"/>
          <w:spacing w:val="13"/>
          <w:sz w:val="20"/>
        </w:rPr>
        <w:t xml:space="preserve"> </w:t>
      </w:r>
      <w:r>
        <w:rPr>
          <w:rFonts w:ascii="KCFTRC+CMR10"/>
          <w:color w:val="000000"/>
          <w:sz w:val="20"/>
        </w:rPr>
        <w:t>utilized</w:t>
      </w:r>
      <w:r>
        <w:rPr>
          <w:rFonts w:ascii="Times New Roman"/>
          <w:color w:val="000000"/>
          <w:spacing w:val="13"/>
          <w:sz w:val="20"/>
        </w:rPr>
        <w:t xml:space="preserve"> </w:t>
      </w:r>
      <w:r>
        <w:rPr>
          <w:rFonts w:ascii="KCFTRC+CMR10"/>
          <w:color w:val="000000"/>
          <w:sz w:val="20"/>
        </w:rPr>
        <w:t>due</w:t>
      </w:r>
      <w:r>
        <w:rPr>
          <w:rFonts w:ascii="Times New Roman"/>
          <w:color w:val="000000"/>
          <w:spacing w:val="13"/>
          <w:sz w:val="20"/>
        </w:rPr>
        <w:t xml:space="preserve"> </w:t>
      </w:r>
      <w:r>
        <w:rPr>
          <w:rFonts w:ascii="KCFTRC+CMR10"/>
          <w:color w:val="000000"/>
          <w:sz w:val="20"/>
        </w:rPr>
        <w:t>to</w:t>
      </w:r>
      <w:r>
        <w:rPr>
          <w:rFonts w:ascii="Times New Roman"/>
          <w:color w:val="000000"/>
          <w:spacing w:val="13"/>
          <w:sz w:val="20"/>
        </w:rPr>
        <w:t xml:space="preserve"> </w:t>
      </w:r>
      <w:r>
        <w:rPr>
          <w:rFonts w:ascii="KCFTRC+CMR10"/>
          <w:color w:val="000000"/>
          <w:sz w:val="20"/>
        </w:rPr>
        <w:t>its</w:t>
      </w:r>
      <w:r>
        <w:rPr>
          <w:rFonts w:ascii="Times New Roman"/>
          <w:color w:val="000000"/>
          <w:spacing w:val="13"/>
          <w:sz w:val="20"/>
        </w:rPr>
        <w:t xml:space="preserve"> </w:t>
      </w:r>
      <w:r>
        <w:rPr>
          <w:rFonts w:ascii="KCFTRC+CMR10"/>
          <w:color w:val="000000"/>
          <w:spacing w:val="1"/>
          <w:sz w:val="20"/>
        </w:rPr>
        <w:t>better</w:t>
      </w:r>
      <w:r>
        <w:rPr>
          <w:rFonts w:ascii="Times New Roman"/>
          <w:color w:val="000000"/>
          <w:spacing w:val="12"/>
          <w:sz w:val="20"/>
        </w:rPr>
        <w:t xml:space="preserve"> </w:t>
      </w:r>
      <w:r>
        <w:rPr>
          <w:rFonts w:ascii="KCFTRC+CMR10"/>
          <w:color w:val="000000"/>
          <w:spacing w:val="-1"/>
          <w:sz w:val="20"/>
        </w:rPr>
        <w:t>accessibility</w:t>
      </w:r>
      <w:r>
        <w:rPr>
          <w:rFonts w:ascii="Times New Roman"/>
          <w:color w:val="000000"/>
          <w:spacing w:val="14"/>
          <w:sz w:val="20"/>
        </w:rPr>
        <w:t xml:space="preserve"> </w:t>
      </w:r>
      <w:r>
        <w:rPr>
          <w:rFonts w:ascii="KCFTRC+CMR10"/>
          <w:color w:val="000000"/>
          <w:sz w:val="20"/>
        </w:rPr>
        <w:t>in</w:t>
      </w:r>
      <w:r>
        <w:rPr>
          <w:rFonts w:ascii="Times New Roman"/>
          <w:color w:val="000000"/>
          <w:spacing w:val="13"/>
          <w:sz w:val="20"/>
        </w:rPr>
        <w:t xml:space="preserve"> </w:t>
      </w:r>
      <w:r>
        <w:rPr>
          <w:rFonts w:ascii="KCFTRC+CMR10"/>
          <w:color w:val="000000"/>
          <w:spacing w:val="-1"/>
          <w:sz w:val="20"/>
        </w:rPr>
        <w:t>interpretation.</w:t>
      </w:r>
      <w:r>
        <w:rPr>
          <w:rFonts w:ascii="Times New Roman"/>
          <w:color w:val="000000"/>
          <w:spacing w:val="38"/>
          <w:sz w:val="20"/>
        </w:rPr>
        <w:t xml:space="preserve"> </w:t>
      </w:r>
      <w:r>
        <w:rPr>
          <w:rFonts w:ascii="KCFTRC+CMR10"/>
          <w:color w:val="000000"/>
          <w:sz w:val="20"/>
        </w:rPr>
        <w:t>The</w:t>
      </w:r>
      <w:r>
        <w:rPr>
          <w:rFonts w:ascii="Times New Roman"/>
          <w:color w:val="000000"/>
          <w:spacing w:val="14"/>
          <w:sz w:val="20"/>
        </w:rPr>
        <w:t xml:space="preserve"> </w:t>
      </w:r>
      <w:r>
        <w:rPr>
          <w:rFonts w:ascii="KCFTRC+CMR10"/>
          <w:color w:val="000000"/>
          <w:sz w:val="20"/>
        </w:rPr>
        <w:t>point</w:t>
      </w:r>
      <w:r>
        <w:rPr>
          <w:rFonts w:ascii="Times New Roman"/>
          <w:color w:val="000000"/>
          <w:spacing w:val="14"/>
          <w:sz w:val="20"/>
        </w:rPr>
        <w:t xml:space="preserve"> </w:t>
      </w:r>
      <w:r>
        <w:rPr>
          <w:rFonts w:ascii="KCFTRC+CMR10"/>
          <w:color w:val="000000"/>
          <w:sz w:val="20"/>
        </w:rPr>
        <w:t>estimates</w:t>
      </w:r>
      <w:r>
        <w:rPr>
          <w:rFonts w:ascii="Times New Roman"/>
          <w:color w:val="000000"/>
          <w:spacing w:val="13"/>
          <w:sz w:val="20"/>
        </w:rPr>
        <w:t xml:space="preserve"> </w:t>
      </w:r>
      <w:r>
        <w:rPr>
          <w:rFonts w:ascii="KCFTRC+CMR10"/>
          <w:color w:val="000000"/>
          <w:sz w:val="20"/>
        </w:rPr>
        <w:t>of</w:t>
      </w:r>
    </w:p>
    <w:p w14:paraId="6837C9E3" w14:textId="77777777" w:rsidR="00CF0253" w:rsidRDefault="00252649">
      <w:pPr>
        <w:spacing w:before="134" w:after="0" w:line="224" w:lineRule="exact"/>
        <w:jc w:val="left"/>
        <w:rPr>
          <w:rFonts w:ascii="Times New Roman"/>
          <w:color w:val="000000"/>
          <w:sz w:val="20"/>
        </w:rPr>
      </w:pPr>
      <w:r>
        <w:rPr>
          <w:rFonts w:ascii="NHCAOQ+CMMI10" w:hAnsi="NHCAOQ+CMMI10" w:cs="NHCAOQ+CMMI10"/>
          <w:color w:val="000000"/>
          <w:sz w:val="20"/>
        </w:rPr>
        <w:t>β</w:t>
      </w:r>
      <w:r>
        <w:rPr>
          <w:rFonts w:ascii="BHIDFP+CMMI7"/>
          <w:color w:val="000000"/>
          <w:sz w:val="21"/>
          <w:vertAlign w:val="subscript"/>
        </w:rPr>
        <w:t>p</w:t>
      </w:r>
      <w:r>
        <w:rPr>
          <w:rFonts w:ascii="Times New Roman"/>
          <w:color w:val="000000"/>
          <w:spacing w:val="30"/>
          <w:sz w:val="21"/>
          <w:vertAlign w:val="subscript"/>
        </w:rPr>
        <w:t xml:space="preserve"> </w:t>
      </w:r>
      <w:r>
        <w:rPr>
          <w:rFonts w:ascii="KCFTRC+CMR10"/>
          <w:color w:val="000000"/>
          <w:sz w:val="20"/>
        </w:rPr>
        <w:t>indicate</w:t>
      </w:r>
      <w:r>
        <w:rPr>
          <w:rFonts w:ascii="Times New Roman"/>
          <w:color w:val="000000"/>
          <w:spacing w:val="23"/>
          <w:sz w:val="20"/>
        </w:rPr>
        <w:t xml:space="preserve"> </w:t>
      </w:r>
      <w:r>
        <w:rPr>
          <w:rFonts w:ascii="KCFTRC+CMR10"/>
          <w:color w:val="000000"/>
          <w:sz w:val="20"/>
        </w:rPr>
        <w:t>the</w:t>
      </w:r>
      <w:r>
        <w:rPr>
          <w:rFonts w:ascii="Times New Roman"/>
          <w:color w:val="000000"/>
          <w:spacing w:val="23"/>
          <w:sz w:val="20"/>
        </w:rPr>
        <w:t xml:space="preserve"> </w:t>
      </w:r>
      <w:r>
        <w:rPr>
          <w:rFonts w:ascii="KCFTRC+CMR10"/>
          <w:color w:val="000000"/>
          <w:spacing w:val="-9"/>
          <w:sz w:val="20"/>
        </w:rPr>
        <w:t>ATE</w:t>
      </w:r>
      <w:r>
        <w:rPr>
          <w:rFonts w:ascii="Times New Roman"/>
          <w:color w:val="000000"/>
          <w:spacing w:val="32"/>
          <w:sz w:val="20"/>
        </w:rPr>
        <w:t xml:space="preserve"> </w:t>
      </w:r>
      <w:r>
        <w:rPr>
          <w:rFonts w:ascii="KCFTRC+CMR10"/>
          <w:color w:val="000000"/>
          <w:sz w:val="20"/>
        </w:rPr>
        <w:t>for</w:t>
      </w:r>
      <w:r>
        <w:rPr>
          <w:rFonts w:ascii="Times New Roman"/>
          <w:color w:val="000000"/>
          <w:spacing w:val="23"/>
          <w:sz w:val="20"/>
        </w:rPr>
        <w:t xml:space="preserve"> </w:t>
      </w:r>
      <w:r>
        <w:rPr>
          <w:rFonts w:ascii="KCFTRC+CMR10"/>
          <w:color w:val="000000"/>
          <w:spacing w:val="-2"/>
          <w:sz w:val="20"/>
        </w:rPr>
        <w:t>each</w:t>
      </w:r>
      <w:r>
        <w:rPr>
          <w:rFonts w:ascii="Times New Roman"/>
          <w:color w:val="000000"/>
          <w:spacing w:val="25"/>
          <w:sz w:val="20"/>
        </w:rPr>
        <w:t xml:space="preserve"> </w:t>
      </w:r>
      <w:r>
        <w:rPr>
          <w:rFonts w:ascii="KCFTRC+CMR10"/>
          <w:color w:val="000000"/>
          <w:sz w:val="20"/>
        </w:rPr>
        <w:t>of</w:t>
      </w:r>
      <w:r>
        <w:rPr>
          <w:rFonts w:ascii="Times New Roman"/>
          <w:color w:val="000000"/>
          <w:spacing w:val="23"/>
          <w:sz w:val="20"/>
        </w:rPr>
        <w:t xml:space="preserve"> </w:t>
      </w:r>
      <w:r>
        <w:rPr>
          <w:rFonts w:ascii="KCFTRC+CMR10"/>
          <w:color w:val="000000"/>
          <w:sz w:val="20"/>
        </w:rPr>
        <w:t>the</w:t>
      </w:r>
      <w:r>
        <w:rPr>
          <w:rFonts w:ascii="Times New Roman"/>
          <w:color w:val="000000"/>
          <w:spacing w:val="23"/>
          <w:sz w:val="20"/>
        </w:rPr>
        <w:t xml:space="preserve"> </w:t>
      </w:r>
      <w:r>
        <w:rPr>
          <w:rFonts w:ascii="KCFTRC+CMR10"/>
          <w:color w:val="000000"/>
          <w:spacing w:val="-1"/>
          <w:sz w:val="20"/>
        </w:rPr>
        <w:t>two-hour-length</w:t>
      </w:r>
      <w:r>
        <w:rPr>
          <w:rFonts w:ascii="Times New Roman"/>
          <w:color w:val="000000"/>
          <w:spacing w:val="24"/>
          <w:sz w:val="20"/>
        </w:rPr>
        <w:t xml:space="preserve"> </w:t>
      </w:r>
      <w:r>
        <w:rPr>
          <w:rFonts w:ascii="KCFTRC+CMR10"/>
          <w:color w:val="000000"/>
          <w:spacing w:val="-2"/>
          <w:sz w:val="20"/>
        </w:rPr>
        <w:t>intervals</w:t>
      </w:r>
      <w:r>
        <w:rPr>
          <w:rFonts w:ascii="Times New Roman"/>
          <w:color w:val="000000"/>
          <w:spacing w:val="25"/>
          <w:sz w:val="20"/>
        </w:rPr>
        <w:t xml:space="preserve"> </w:t>
      </w:r>
      <w:r>
        <w:rPr>
          <w:rFonts w:ascii="KCFTRC+CMR10"/>
          <w:color w:val="000000"/>
          <w:sz w:val="20"/>
        </w:rPr>
        <w:t>included</w:t>
      </w:r>
      <w:r>
        <w:rPr>
          <w:rFonts w:ascii="Times New Roman"/>
          <w:color w:val="000000"/>
          <w:spacing w:val="23"/>
          <w:sz w:val="20"/>
        </w:rPr>
        <w:t xml:space="preserve"> </w:t>
      </w:r>
      <w:r>
        <w:rPr>
          <w:rFonts w:ascii="KCFTRC+CMR10"/>
          <w:color w:val="000000"/>
          <w:sz w:val="20"/>
        </w:rPr>
        <w:t>in</w:t>
      </w:r>
      <w:r>
        <w:rPr>
          <w:rFonts w:ascii="Times New Roman"/>
          <w:color w:val="000000"/>
          <w:spacing w:val="23"/>
          <w:sz w:val="20"/>
        </w:rPr>
        <w:t xml:space="preserve"> </w:t>
      </w:r>
      <w:r>
        <w:rPr>
          <w:rFonts w:ascii="KCFTRC+CMR10"/>
          <w:color w:val="000000"/>
          <w:sz w:val="20"/>
        </w:rPr>
        <w:t>rate</w:t>
      </w:r>
      <w:r>
        <w:rPr>
          <w:rFonts w:ascii="Times New Roman"/>
          <w:color w:val="000000"/>
          <w:spacing w:val="23"/>
          <w:sz w:val="20"/>
        </w:rPr>
        <w:t xml:space="preserve"> </w:t>
      </w:r>
      <w:r>
        <w:rPr>
          <w:rFonts w:ascii="KCFTRC+CMR10"/>
          <w:color w:val="000000"/>
          <w:spacing w:val="2"/>
          <w:sz w:val="20"/>
        </w:rPr>
        <w:t>period</w:t>
      </w:r>
      <w:r>
        <w:rPr>
          <w:rFonts w:ascii="Times New Roman"/>
          <w:color w:val="000000"/>
          <w:spacing w:val="21"/>
          <w:sz w:val="20"/>
        </w:rPr>
        <w:t xml:space="preserve"> </w:t>
      </w:r>
      <w:r>
        <w:rPr>
          <w:rFonts w:ascii="NHCAOQ+CMMI10"/>
          <w:color w:val="000000"/>
          <w:sz w:val="20"/>
        </w:rPr>
        <w:t>p</w:t>
      </w:r>
      <w:r>
        <w:rPr>
          <w:rFonts w:ascii="KCFTRC+CMR10"/>
          <w:color w:val="000000"/>
          <w:sz w:val="20"/>
        </w:rPr>
        <w:t>.</w:t>
      </w:r>
      <w:r>
        <w:rPr>
          <w:rFonts w:ascii="Times New Roman"/>
          <w:color w:val="000000"/>
          <w:spacing w:val="58"/>
          <w:sz w:val="20"/>
        </w:rPr>
        <w:t xml:space="preserve"> </w:t>
      </w:r>
      <w:r>
        <w:rPr>
          <w:rFonts w:ascii="KCFTRC+CMR10"/>
          <w:color w:val="000000"/>
          <w:spacing w:val="-4"/>
          <w:sz w:val="20"/>
        </w:rPr>
        <w:t>Table</w:t>
      </w:r>
      <w:r>
        <w:rPr>
          <w:rFonts w:ascii="Times New Roman"/>
          <w:color w:val="000000"/>
          <w:spacing w:val="27"/>
          <w:sz w:val="20"/>
        </w:rPr>
        <w:t xml:space="preserve"> </w:t>
      </w:r>
      <w:r>
        <w:rPr>
          <w:rFonts w:ascii="JCMVBB+CMBX10"/>
          <w:color w:val="000000"/>
          <w:sz w:val="20"/>
        </w:rPr>
        <w:t>??</w:t>
      </w:r>
      <w:r>
        <w:rPr>
          <w:rFonts w:ascii="Times New Roman"/>
          <w:color w:val="000000"/>
          <w:spacing w:val="23"/>
          <w:sz w:val="20"/>
        </w:rPr>
        <w:t xml:space="preserve"> </w:t>
      </w:r>
      <w:r>
        <w:rPr>
          <w:rFonts w:ascii="KCFTRC+CMR10"/>
          <w:color w:val="000000"/>
          <w:sz w:val="20"/>
        </w:rPr>
        <w:t>summarizes</w:t>
      </w:r>
    </w:p>
    <w:p w14:paraId="3F48E7BA" w14:textId="77777777" w:rsidR="00CF0253" w:rsidRDefault="00252649">
      <w:pPr>
        <w:spacing w:before="134" w:after="0" w:line="209" w:lineRule="exact"/>
        <w:jc w:val="left"/>
        <w:rPr>
          <w:rFonts w:ascii="Times New Roman"/>
          <w:color w:val="000000"/>
          <w:sz w:val="20"/>
        </w:rPr>
      </w:pPr>
      <w:r>
        <w:rPr>
          <w:rFonts w:ascii="KCFTRC+CMR10"/>
          <w:color w:val="000000"/>
          <w:sz w:val="20"/>
        </w:rPr>
        <w:t>the</w:t>
      </w:r>
      <w:r>
        <w:rPr>
          <w:rFonts w:ascii="Times New Roman"/>
          <w:color w:val="000000"/>
          <w:spacing w:val="16"/>
          <w:sz w:val="20"/>
        </w:rPr>
        <w:t xml:space="preserve"> </w:t>
      </w:r>
      <w:r>
        <w:rPr>
          <w:rFonts w:ascii="KCFTRC+CMR10"/>
          <w:color w:val="000000"/>
          <w:sz w:val="20"/>
        </w:rPr>
        <w:t>regression</w:t>
      </w:r>
      <w:r>
        <w:rPr>
          <w:rFonts w:ascii="Times New Roman"/>
          <w:color w:val="000000"/>
          <w:spacing w:val="16"/>
          <w:sz w:val="20"/>
        </w:rPr>
        <w:t xml:space="preserve"> </w:t>
      </w:r>
      <w:r>
        <w:rPr>
          <w:rFonts w:ascii="KCFTRC+CMR10"/>
          <w:color w:val="000000"/>
          <w:sz w:val="20"/>
        </w:rPr>
        <w:t>results.</w:t>
      </w:r>
    </w:p>
    <w:p w14:paraId="6AEE9160" w14:textId="77777777" w:rsidR="00CF0253" w:rsidRDefault="00252649">
      <w:pPr>
        <w:spacing w:before="149" w:after="0" w:line="209" w:lineRule="exact"/>
        <w:ind w:left="299"/>
        <w:jc w:val="left"/>
        <w:rPr>
          <w:rFonts w:ascii="Times New Roman"/>
          <w:color w:val="000000"/>
          <w:sz w:val="20"/>
        </w:rPr>
      </w:pPr>
      <w:r>
        <w:rPr>
          <w:rFonts w:ascii="KCFTRC+CMR10"/>
          <w:color w:val="000000"/>
          <w:sz w:val="20"/>
        </w:rPr>
        <w:t>The</w:t>
      </w:r>
      <w:r>
        <w:rPr>
          <w:rFonts w:ascii="Times New Roman"/>
          <w:color w:val="000000"/>
          <w:spacing w:val="3"/>
          <w:sz w:val="20"/>
        </w:rPr>
        <w:t xml:space="preserve"> </w:t>
      </w:r>
      <w:r>
        <w:rPr>
          <w:rFonts w:ascii="KCFTRC+CMR10"/>
          <w:color w:val="000000"/>
          <w:sz w:val="20"/>
        </w:rPr>
        <w:t>measured</w:t>
      </w:r>
      <w:r>
        <w:rPr>
          <w:rFonts w:ascii="Times New Roman"/>
          <w:color w:val="000000"/>
          <w:spacing w:val="3"/>
          <w:sz w:val="20"/>
        </w:rPr>
        <w:t xml:space="preserve"> </w:t>
      </w:r>
      <w:r>
        <w:rPr>
          <w:rFonts w:ascii="KCFTRC+CMR10"/>
          <w:color w:val="000000"/>
          <w:spacing w:val="1"/>
          <w:sz w:val="20"/>
        </w:rPr>
        <w:t>peak-rate-period</w:t>
      </w:r>
      <w:r>
        <w:rPr>
          <w:rFonts w:ascii="Times New Roman"/>
          <w:color w:val="000000"/>
          <w:spacing w:val="1"/>
          <w:sz w:val="20"/>
        </w:rPr>
        <w:t xml:space="preserve"> </w:t>
      </w:r>
      <w:r>
        <w:rPr>
          <w:rFonts w:ascii="KCFTRC+CMR10"/>
          <w:color w:val="000000"/>
          <w:spacing w:val="-6"/>
          <w:sz w:val="20"/>
        </w:rPr>
        <w:t>ATEs</w:t>
      </w:r>
      <w:r>
        <w:rPr>
          <w:rFonts w:ascii="Times New Roman"/>
          <w:color w:val="000000"/>
          <w:spacing w:val="8"/>
          <w:sz w:val="20"/>
        </w:rPr>
        <w:t xml:space="preserve"> </w:t>
      </w:r>
      <w:r>
        <w:rPr>
          <w:rFonts w:ascii="KCFTRC+CMR10" w:hAnsi="KCFTRC+CMR10" w:cs="KCFTRC+CMR10"/>
          <w:color w:val="000000"/>
          <w:sz w:val="20"/>
        </w:rPr>
        <w:t>re-conﬁrm</w:t>
      </w:r>
      <w:r>
        <w:rPr>
          <w:rFonts w:ascii="Times New Roman"/>
          <w:color w:val="000000"/>
          <w:spacing w:val="2"/>
          <w:sz w:val="20"/>
        </w:rPr>
        <w:t xml:space="preserve"> </w:t>
      </w:r>
      <w:r>
        <w:rPr>
          <w:rFonts w:ascii="KCFTRC+CMR10"/>
          <w:color w:val="000000"/>
          <w:sz w:val="20"/>
        </w:rPr>
        <w:t>the</w:t>
      </w:r>
      <w:r>
        <w:rPr>
          <w:rFonts w:ascii="Times New Roman"/>
          <w:color w:val="000000"/>
          <w:spacing w:val="3"/>
          <w:sz w:val="20"/>
        </w:rPr>
        <w:t xml:space="preserve"> </w:t>
      </w:r>
      <w:r>
        <w:rPr>
          <w:rFonts w:ascii="KCFTRC+CMR10" w:hAnsi="KCFTRC+CMR10" w:cs="KCFTRC+CMR10"/>
          <w:color w:val="000000"/>
          <w:sz w:val="20"/>
        </w:rPr>
        <w:t>ﬁnding</w:t>
      </w:r>
      <w:r>
        <w:rPr>
          <w:rFonts w:ascii="Times New Roman"/>
          <w:color w:val="000000"/>
          <w:spacing w:val="2"/>
          <w:sz w:val="20"/>
        </w:rPr>
        <w:t xml:space="preserve"> </w:t>
      </w:r>
      <w:r>
        <w:rPr>
          <w:rFonts w:ascii="KCFTRC+CMR10"/>
          <w:color w:val="000000"/>
          <w:sz w:val="20"/>
        </w:rPr>
        <w:t>suggested</w:t>
      </w:r>
      <w:r>
        <w:rPr>
          <w:rFonts w:ascii="Times New Roman"/>
          <w:color w:val="000000"/>
          <w:spacing w:val="3"/>
          <w:sz w:val="20"/>
        </w:rPr>
        <w:t xml:space="preserve"> </w:t>
      </w:r>
      <w:r>
        <w:rPr>
          <w:rFonts w:ascii="KCFTRC+CMR10"/>
          <w:color w:val="000000"/>
          <w:sz w:val="20"/>
        </w:rPr>
        <w:t>in</w:t>
      </w:r>
      <w:r>
        <w:rPr>
          <w:rFonts w:ascii="Times New Roman"/>
          <w:color w:val="000000"/>
          <w:spacing w:val="2"/>
          <w:sz w:val="20"/>
        </w:rPr>
        <w:t xml:space="preserve"> </w:t>
      </w:r>
      <w:hyperlink w:anchor="br24" w:history="1">
        <w:r>
          <w:rPr>
            <w:rFonts w:ascii="KCFTRC+CMR10"/>
            <w:color w:val="0000FF"/>
            <w:sz w:val="20"/>
          </w:rPr>
          <w:t>Prest</w:t>
        </w:r>
      </w:hyperlink>
      <w:hyperlink w:anchor="br24" w:history="1">
        <w:r>
          <w:rPr>
            <w:rFonts w:ascii="Times New Roman"/>
            <w:color w:val="0000FF"/>
            <w:spacing w:val="3"/>
            <w:sz w:val="20"/>
          </w:rPr>
          <w:t xml:space="preserve"> </w:t>
        </w:r>
      </w:hyperlink>
      <w:r>
        <w:rPr>
          <w:rFonts w:ascii="KCFTRC+CMR10"/>
          <w:color w:val="000000"/>
          <w:sz w:val="20"/>
        </w:rPr>
        <w:t>(</w:t>
      </w:r>
      <w:hyperlink w:anchor="br24" w:history="1">
        <w:r>
          <w:rPr>
            <w:rFonts w:ascii="KCFTRC+CMR10"/>
            <w:color w:val="0000FF"/>
            <w:sz w:val="20"/>
          </w:rPr>
          <w:t>2020</w:t>
        </w:r>
      </w:hyperlink>
      <w:hyperlink w:anchor="br24" w:history="1">
        <w:r>
          <w:rPr>
            <w:rFonts w:ascii="KCFTRC+CMR10"/>
            <w:color w:val="000000"/>
            <w:sz w:val="20"/>
          </w:rPr>
          <w:t>):</w:t>
        </w:r>
      </w:hyperlink>
      <w:hyperlink w:anchor="br24" w:history="1">
        <w:r>
          <w:rPr>
            <w:rFonts w:ascii="Times New Roman"/>
            <w:color w:val="000000"/>
            <w:spacing w:val="32"/>
            <w:sz w:val="20"/>
          </w:rPr>
          <w:t xml:space="preserve"> </w:t>
        </w:r>
      </w:hyperlink>
      <w:r>
        <w:rPr>
          <w:rFonts w:ascii="KCFTRC+CMR10"/>
          <w:color w:val="000000"/>
          <w:sz w:val="20"/>
        </w:rPr>
        <w:t>a</w:t>
      </w:r>
      <w:r>
        <w:rPr>
          <w:rFonts w:ascii="Times New Roman"/>
          <w:color w:val="000000"/>
          <w:spacing w:val="2"/>
          <w:sz w:val="20"/>
        </w:rPr>
        <w:t xml:space="preserve"> </w:t>
      </w:r>
      <w:r>
        <w:rPr>
          <w:rFonts w:ascii="KCFTRC+CMR10"/>
          <w:color w:val="000000"/>
          <w:sz w:val="20"/>
        </w:rPr>
        <w:t>critical</w:t>
      </w:r>
      <w:r>
        <w:rPr>
          <w:rFonts w:ascii="Times New Roman"/>
          <w:color w:val="000000"/>
          <w:spacing w:val="3"/>
          <w:sz w:val="20"/>
        </w:rPr>
        <w:t xml:space="preserve"> </w:t>
      </w:r>
      <w:r>
        <w:rPr>
          <w:rFonts w:ascii="KCFTRC+CMR10"/>
          <w:color w:val="000000"/>
          <w:spacing w:val="-1"/>
          <w:sz w:val="20"/>
        </w:rPr>
        <w:t>determinant</w:t>
      </w:r>
    </w:p>
    <w:p w14:paraId="5D4C02AA" w14:textId="77777777" w:rsidR="00CF0253" w:rsidRDefault="00252649">
      <w:pPr>
        <w:spacing w:before="149" w:after="0" w:line="209" w:lineRule="exact"/>
        <w:jc w:val="left"/>
        <w:rPr>
          <w:rFonts w:ascii="Times New Roman"/>
          <w:color w:val="000000"/>
          <w:sz w:val="20"/>
        </w:rPr>
      </w:pPr>
      <w:r>
        <w:rPr>
          <w:rFonts w:ascii="KCFTRC+CMR10"/>
          <w:color w:val="000000"/>
          <w:sz w:val="20"/>
        </w:rPr>
        <w:t>of</w:t>
      </w:r>
      <w:r>
        <w:rPr>
          <w:rFonts w:ascii="Times New Roman"/>
          <w:color w:val="000000"/>
          <w:spacing w:val="30"/>
          <w:sz w:val="20"/>
        </w:rPr>
        <w:t xml:space="preserve"> </w:t>
      </w:r>
      <w:r>
        <w:rPr>
          <w:rFonts w:ascii="KCFTRC+CMR10"/>
          <w:color w:val="000000"/>
          <w:sz w:val="20"/>
        </w:rPr>
        <w:t>the</w:t>
      </w:r>
      <w:r>
        <w:rPr>
          <w:rFonts w:ascii="Times New Roman"/>
          <w:color w:val="000000"/>
          <w:spacing w:val="29"/>
          <w:sz w:val="20"/>
        </w:rPr>
        <w:t xml:space="preserve"> </w:t>
      </w:r>
      <w:r>
        <w:rPr>
          <w:rFonts w:ascii="KCFTRC+CMR10" w:hAnsi="KCFTRC+CMR10" w:cs="KCFTRC+CMR10"/>
          <w:color w:val="000000"/>
          <w:spacing w:val="-1"/>
          <w:sz w:val="20"/>
        </w:rPr>
        <w:t>eﬀectiveness</w:t>
      </w:r>
      <w:r>
        <w:rPr>
          <w:rFonts w:ascii="Times New Roman"/>
          <w:color w:val="000000"/>
          <w:spacing w:val="30"/>
          <w:sz w:val="20"/>
        </w:rPr>
        <w:t xml:space="preserve"> </w:t>
      </w:r>
      <w:r>
        <w:rPr>
          <w:rFonts w:ascii="KCFTRC+CMR10"/>
          <w:color w:val="000000"/>
          <w:sz w:val="20"/>
        </w:rPr>
        <w:t>of</w:t>
      </w:r>
      <w:r>
        <w:rPr>
          <w:rFonts w:ascii="Times New Roman"/>
          <w:color w:val="000000"/>
          <w:spacing w:val="30"/>
          <w:sz w:val="20"/>
        </w:rPr>
        <w:t xml:space="preserve"> </w:t>
      </w:r>
      <w:r>
        <w:rPr>
          <w:rFonts w:ascii="KCFTRC+CMR10"/>
          <w:color w:val="000000"/>
          <w:sz w:val="20"/>
        </w:rPr>
        <w:t>TOU</w:t>
      </w:r>
      <w:r>
        <w:rPr>
          <w:rFonts w:ascii="Times New Roman"/>
          <w:color w:val="000000"/>
          <w:spacing w:val="29"/>
          <w:sz w:val="20"/>
        </w:rPr>
        <w:t xml:space="preserve"> </w:t>
      </w:r>
      <w:r>
        <w:rPr>
          <w:rFonts w:ascii="KCFTRC+CMR10"/>
          <w:color w:val="000000"/>
          <w:spacing w:val="-1"/>
          <w:sz w:val="20"/>
        </w:rPr>
        <w:t>electricity</w:t>
      </w:r>
      <w:r>
        <w:rPr>
          <w:rFonts w:ascii="Times New Roman"/>
          <w:color w:val="000000"/>
          <w:spacing w:val="30"/>
          <w:sz w:val="20"/>
        </w:rPr>
        <w:t xml:space="preserve"> </w:t>
      </w:r>
      <w:r>
        <w:rPr>
          <w:rFonts w:ascii="KCFTRC+CMR10"/>
          <w:color w:val="000000"/>
          <w:sz w:val="20"/>
        </w:rPr>
        <w:t>pricing</w:t>
      </w:r>
      <w:r>
        <w:rPr>
          <w:rFonts w:ascii="Times New Roman"/>
          <w:color w:val="000000"/>
          <w:spacing w:val="29"/>
          <w:sz w:val="20"/>
        </w:rPr>
        <w:t xml:space="preserve"> </w:t>
      </w:r>
      <w:r>
        <w:rPr>
          <w:rFonts w:ascii="KCFTRC+CMR10"/>
          <w:color w:val="000000"/>
          <w:sz w:val="20"/>
        </w:rPr>
        <w:t>in</w:t>
      </w:r>
      <w:r>
        <w:rPr>
          <w:rFonts w:ascii="Times New Roman"/>
          <w:color w:val="000000"/>
          <w:spacing w:val="29"/>
          <w:sz w:val="20"/>
        </w:rPr>
        <w:t xml:space="preserve"> </w:t>
      </w:r>
      <w:r>
        <w:rPr>
          <w:rFonts w:ascii="KCFTRC+CMR10"/>
          <w:color w:val="000000"/>
          <w:sz w:val="20"/>
        </w:rPr>
        <w:t>the</w:t>
      </w:r>
      <w:r>
        <w:rPr>
          <w:rFonts w:ascii="Times New Roman"/>
          <w:color w:val="000000"/>
          <w:spacing w:val="29"/>
          <w:sz w:val="20"/>
        </w:rPr>
        <w:t xml:space="preserve"> </w:t>
      </w:r>
      <w:r>
        <w:rPr>
          <w:rFonts w:ascii="KCFTRC+CMR10"/>
          <w:color w:val="000000"/>
          <w:spacing w:val="2"/>
          <w:sz w:val="20"/>
        </w:rPr>
        <w:t>peak</w:t>
      </w:r>
      <w:r>
        <w:rPr>
          <w:rFonts w:ascii="Times New Roman"/>
          <w:color w:val="000000"/>
          <w:spacing w:val="28"/>
          <w:sz w:val="20"/>
        </w:rPr>
        <w:t xml:space="preserve"> </w:t>
      </w:r>
      <w:r>
        <w:rPr>
          <w:rFonts w:ascii="KCFTRC+CMR10"/>
          <w:color w:val="000000"/>
          <w:sz w:val="20"/>
        </w:rPr>
        <w:t>rate</w:t>
      </w:r>
      <w:r>
        <w:rPr>
          <w:rFonts w:ascii="Times New Roman"/>
          <w:color w:val="000000"/>
          <w:spacing w:val="29"/>
          <w:sz w:val="20"/>
        </w:rPr>
        <w:t xml:space="preserve"> </w:t>
      </w:r>
      <w:r>
        <w:rPr>
          <w:rFonts w:ascii="KCFTRC+CMR10"/>
          <w:color w:val="000000"/>
          <w:spacing w:val="2"/>
          <w:sz w:val="20"/>
        </w:rPr>
        <w:t>period</w:t>
      </w:r>
      <w:r>
        <w:rPr>
          <w:rFonts w:ascii="Times New Roman"/>
          <w:color w:val="000000"/>
          <w:spacing w:val="27"/>
          <w:sz w:val="20"/>
        </w:rPr>
        <w:t xml:space="preserve"> </w:t>
      </w:r>
      <w:r>
        <w:rPr>
          <w:rFonts w:ascii="KCFTRC+CMR10"/>
          <w:color w:val="000000"/>
          <w:sz w:val="20"/>
        </w:rPr>
        <w:t>is</w:t>
      </w:r>
      <w:r>
        <w:rPr>
          <w:rFonts w:ascii="Times New Roman"/>
          <w:color w:val="000000"/>
          <w:spacing w:val="29"/>
          <w:sz w:val="20"/>
        </w:rPr>
        <w:t xml:space="preserve"> </w:t>
      </w:r>
      <w:r>
        <w:rPr>
          <w:rFonts w:ascii="KCFTRC+CMR10"/>
          <w:color w:val="000000"/>
          <w:sz w:val="20"/>
        </w:rPr>
        <w:t>nothing</w:t>
      </w:r>
      <w:r>
        <w:rPr>
          <w:rFonts w:ascii="Times New Roman"/>
          <w:color w:val="000000"/>
          <w:spacing w:val="29"/>
          <w:sz w:val="20"/>
        </w:rPr>
        <w:t xml:space="preserve"> </w:t>
      </w:r>
      <w:r>
        <w:rPr>
          <w:rFonts w:ascii="KCFTRC+CMR10"/>
          <w:color w:val="000000"/>
          <w:sz w:val="20"/>
        </w:rPr>
        <w:t>more</w:t>
      </w:r>
      <w:r>
        <w:rPr>
          <w:rFonts w:ascii="Times New Roman"/>
          <w:color w:val="000000"/>
          <w:spacing w:val="29"/>
          <w:sz w:val="20"/>
        </w:rPr>
        <w:t xml:space="preserve"> </w:t>
      </w:r>
      <w:r>
        <w:rPr>
          <w:rFonts w:ascii="KCFTRC+CMR10"/>
          <w:color w:val="000000"/>
          <w:sz w:val="20"/>
        </w:rPr>
        <w:t>than</w:t>
      </w:r>
      <w:r>
        <w:rPr>
          <w:rFonts w:ascii="Times New Roman"/>
          <w:color w:val="000000"/>
          <w:spacing w:val="29"/>
          <w:sz w:val="20"/>
        </w:rPr>
        <w:t xml:space="preserve"> </w:t>
      </w:r>
      <w:r>
        <w:rPr>
          <w:rFonts w:ascii="KCFTRC+CMR10"/>
          <w:color w:val="000000"/>
          <w:sz w:val="20"/>
        </w:rPr>
        <w:t>its</w:t>
      </w:r>
      <w:r>
        <w:rPr>
          <w:rFonts w:ascii="Times New Roman"/>
          <w:color w:val="000000"/>
          <w:spacing w:val="29"/>
          <w:sz w:val="20"/>
        </w:rPr>
        <w:t xml:space="preserve"> </w:t>
      </w:r>
      <w:r>
        <w:rPr>
          <w:rFonts w:ascii="KCFTRC+CMR10"/>
          <w:color w:val="000000"/>
          <w:sz w:val="20"/>
        </w:rPr>
        <w:t>existence.</w:t>
      </w:r>
      <w:r>
        <w:rPr>
          <w:rFonts w:ascii="Times New Roman"/>
          <w:color w:val="000000"/>
          <w:spacing w:val="78"/>
          <w:sz w:val="20"/>
        </w:rPr>
        <w:t xml:space="preserve"> </w:t>
      </w:r>
      <w:r>
        <w:rPr>
          <w:rFonts w:ascii="KCFTRC+CMR10"/>
          <w:color w:val="000000"/>
          <w:spacing w:val="-1"/>
          <w:sz w:val="20"/>
        </w:rPr>
        <w:t>As</w:t>
      </w:r>
    </w:p>
    <w:p w14:paraId="480F1816" w14:textId="77777777" w:rsidR="00CF0253" w:rsidRDefault="00252649">
      <w:pPr>
        <w:spacing w:before="102" w:after="0" w:line="196" w:lineRule="exact"/>
        <w:ind w:left="149"/>
        <w:jc w:val="left"/>
        <w:rPr>
          <w:rFonts w:ascii="Times New Roman"/>
          <w:color w:val="000000"/>
          <w:sz w:val="16"/>
        </w:rPr>
      </w:pPr>
      <w:r>
        <w:rPr>
          <w:rFonts w:ascii="JCIRTO+CMR6"/>
          <w:color w:val="000000"/>
          <w:spacing w:val="5"/>
          <w:sz w:val="18"/>
          <w:vertAlign w:val="superscript"/>
        </w:rPr>
        <w:t>19</w:t>
      </w:r>
      <w:r>
        <w:rPr>
          <w:rFonts w:ascii="QMLHOO+CMR8"/>
          <w:color w:val="000000"/>
          <w:sz w:val="16"/>
        </w:rPr>
        <w:t>In</w:t>
      </w:r>
      <w:r>
        <w:rPr>
          <w:rFonts w:ascii="Times New Roman"/>
          <w:color w:val="000000"/>
          <w:spacing w:val="30"/>
          <w:sz w:val="16"/>
        </w:rPr>
        <w:t xml:space="preserve"> </w:t>
      </w:r>
      <w:r>
        <w:rPr>
          <w:rFonts w:ascii="QMLHOO+CMR8"/>
          <w:color w:val="000000"/>
          <w:sz w:val="16"/>
        </w:rPr>
        <w:t>this</w:t>
      </w:r>
      <w:r>
        <w:rPr>
          <w:rFonts w:ascii="Times New Roman"/>
          <w:color w:val="000000"/>
          <w:spacing w:val="30"/>
          <w:sz w:val="16"/>
        </w:rPr>
        <w:t xml:space="preserve"> </w:t>
      </w:r>
      <w:r>
        <w:rPr>
          <w:rFonts w:ascii="QMLHOO+CMR8"/>
          <w:color w:val="000000"/>
          <w:spacing w:val="1"/>
          <w:sz w:val="16"/>
        </w:rPr>
        <w:t>paper,</w:t>
      </w:r>
      <w:r>
        <w:rPr>
          <w:rFonts w:ascii="Times New Roman"/>
          <w:color w:val="000000"/>
          <w:spacing w:val="33"/>
          <w:sz w:val="16"/>
        </w:rPr>
        <w:t xml:space="preserve"> </w:t>
      </w:r>
      <w:r>
        <w:rPr>
          <w:rFonts w:ascii="QMLHOO+CMR8"/>
          <w:color w:val="000000"/>
          <w:sz w:val="16"/>
        </w:rPr>
        <w:t>the</w:t>
      </w:r>
      <w:r>
        <w:rPr>
          <w:rFonts w:ascii="Times New Roman"/>
          <w:color w:val="000000"/>
          <w:spacing w:val="30"/>
          <w:sz w:val="16"/>
        </w:rPr>
        <w:t xml:space="preserve"> </w:t>
      </w:r>
      <w:r>
        <w:rPr>
          <w:rFonts w:ascii="QMLHOO+CMR8" w:hAnsi="QMLHOO+CMR8" w:cs="QMLHOO+CMR8"/>
          <w:color w:val="000000"/>
          <w:sz w:val="16"/>
        </w:rPr>
        <w:t>eﬀects</w:t>
      </w:r>
      <w:r>
        <w:rPr>
          <w:rFonts w:ascii="Times New Roman"/>
          <w:color w:val="000000"/>
          <w:spacing w:val="30"/>
          <w:sz w:val="16"/>
        </w:rPr>
        <w:t xml:space="preserve"> </w:t>
      </w:r>
      <w:r>
        <w:rPr>
          <w:rFonts w:ascii="QMLHOO+CMR8"/>
          <w:color w:val="000000"/>
          <w:sz w:val="16"/>
        </w:rPr>
        <w:t>of</w:t>
      </w:r>
      <w:r>
        <w:rPr>
          <w:rFonts w:ascii="Times New Roman"/>
          <w:color w:val="000000"/>
          <w:spacing w:val="30"/>
          <w:sz w:val="16"/>
        </w:rPr>
        <w:t xml:space="preserve"> </w:t>
      </w:r>
      <w:r>
        <w:rPr>
          <w:rFonts w:ascii="QMLHOO+CMR8"/>
          <w:color w:val="000000"/>
          <w:sz w:val="16"/>
        </w:rPr>
        <w:t>four</w:t>
      </w:r>
      <w:r>
        <w:rPr>
          <w:rFonts w:ascii="Times New Roman"/>
          <w:color w:val="000000"/>
          <w:spacing w:val="30"/>
          <w:sz w:val="16"/>
        </w:rPr>
        <w:t xml:space="preserve"> </w:t>
      </w:r>
      <w:r>
        <w:rPr>
          <w:rFonts w:ascii="QMLHOO+CMR8" w:hAnsi="QMLHOO+CMR8" w:cs="QMLHOO+CMR8"/>
          <w:color w:val="000000"/>
          <w:spacing w:val="-1"/>
          <w:sz w:val="16"/>
        </w:rPr>
        <w:t>diﬀerent</w:t>
      </w:r>
      <w:r>
        <w:rPr>
          <w:rFonts w:ascii="Times New Roman"/>
          <w:color w:val="000000"/>
          <w:spacing w:val="31"/>
          <w:sz w:val="16"/>
        </w:rPr>
        <w:t xml:space="preserve"> </w:t>
      </w:r>
      <w:r>
        <w:rPr>
          <w:rFonts w:ascii="QMLHOO+CMR8"/>
          <w:color w:val="000000"/>
          <w:sz w:val="16"/>
        </w:rPr>
        <w:t>information</w:t>
      </w:r>
      <w:r>
        <w:rPr>
          <w:rFonts w:ascii="Times New Roman"/>
          <w:color w:val="000000"/>
          <w:spacing w:val="30"/>
          <w:sz w:val="16"/>
        </w:rPr>
        <w:t xml:space="preserve"> </w:t>
      </w:r>
      <w:r>
        <w:rPr>
          <w:rFonts w:ascii="QMLHOO+CMR8"/>
          <w:color w:val="000000"/>
          <w:spacing w:val="-1"/>
          <w:sz w:val="16"/>
        </w:rPr>
        <w:t>stimuli</w:t>
      </w:r>
      <w:r>
        <w:rPr>
          <w:rFonts w:ascii="Times New Roman"/>
          <w:color w:val="000000"/>
          <w:spacing w:val="31"/>
          <w:sz w:val="16"/>
        </w:rPr>
        <w:t xml:space="preserve"> </w:t>
      </w:r>
      <w:r>
        <w:rPr>
          <w:rFonts w:ascii="QMLHOO+CMR8"/>
          <w:color w:val="000000"/>
          <w:sz w:val="16"/>
        </w:rPr>
        <w:t>on</w:t>
      </w:r>
      <w:r>
        <w:rPr>
          <w:rFonts w:ascii="Times New Roman"/>
          <w:color w:val="000000"/>
          <w:spacing w:val="30"/>
          <w:sz w:val="16"/>
        </w:rPr>
        <w:t xml:space="preserve"> </w:t>
      </w:r>
      <w:r>
        <w:rPr>
          <w:rFonts w:ascii="QMLHOO+CMR8"/>
          <w:color w:val="000000"/>
          <w:sz w:val="16"/>
        </w:rPr>
        <w:t>household</w:t>
      </w:r>
      <w:r>
        <w:rPr>
          <w:rFonts w:ascii="Times New Roman"/>
          <w:color w:val="000000"/>
          <w:spacing w:val="30"/>
          <w:sz w:val="16"/>
        </w:rPr>
        <w:t xml:space="preserve"> </w:t>
      </w:r>
      <w:r>
        <w:rPr>
          <w:rFonts w:ascii="QMLHOO+CMR8"/>
          <w:color w:val="000000"/>
          <w:spacing w:val="-1"/>
          <w:sz w:val="16"/>
        </w:rPr>
        <w:t>electricity</w:t>
      </w:r>
      <w:r>
        <w:rPr>
          <w:rFonts w:ascii="Times New Roman"/>
          <w:color w:val="000000"/>
          <w:spacing w:val="31"/>
          <w:sz w:val="16"/>
        </w:rPr>
        <w:t xml:space="preserve"> </w:t>
      </w:r>
      <w:r>
        <w:rPr>
          <w:rFonts w:ascii="QMLHOO+CMR8"/>
          <w:color w:val="000000"/>
          <w:sz w:val="16"/>
        </w:rPr>
        <w:t>consumption</w:t>
      </w:r>
      <w:r>
        <w:rPr>
          <w:rFonts w:ascii="Times New Roman"/>
          <w:color w:val="000000"/>
          <w:spacing w:val="30"/>
          <w:sz w:val="16"/>
        </w:rPr>
        <w:t xml:space="preserve"> </w:t>
      </w:r>
      <w:r>
        <w:rPr>
          <w:rFonts w:ascii="QMLHOO+CMR8"/>
          <w:color w:val="000000"/>
          <w:sz w:val="16"/>
        </w:rPr>
        <w:t>are</w:t>
      </w:r>
      <w:r>
        <w:rPr>
          <w:rFonts w:ascii="Times New Roman"/>
          <w:color w:val="000000"/>
          <w:spacing w:val="30"/>
          <w:sz w:val="16"/>
        </w:rPr>
        <w:t xml:space="preserve"> </w:t>
      </w:r>
      <w:r>
        <w:rPr>
          <w:rFonts w:ascii="QMLHOO+CMR8"/>
          <w:color w:val="000000"/>
          <w:sz w:val="16"/>
        </w:rPr>
        <w:t>not</w:t>
      </w:r>
      <w:r>
        <w:rPr>
          <w:rFonts w:ascii="Times New Roman"/>
          <w:color w:val="000000"/>
          <w:spacing w:val="30"/>
          <w:sz w:val="16"/>
        </w:rPr>
        <w:t xml:space="preserve"> </w:t>
      </w:r>
      <w:r>
        <w:rPr>
          <w:rFonts w:ascii="QMLHOO+CMR8"/>
          <w:color w:val="000000"/>
          <w:sz w:val="16"/>
        </w:rPr>
        <w:t>of</w:t>
      </w:r>
      <w:r>
        <w:rPr>
          <w:rFonts w:ascii="Times New Roman"/>
          <w:color w:val="000000"/>
          <w:spacing w:val="30"/>
          <w:sz w:val="16"/>
        </w:rPr>
        <w:t xml:space="preserve"> </w:t>
      </w:r>
      <w:r>
        <w:rPr>
          <w:rFonts w:ascii="QMLHOO+CMR8"/>
          <w:color w:val="000000"/>
          <w:spacing w:val="-1"/>
          <w:sz w:val="16"/>
        </w:rPr>
        <w:t>interest.</w:t>
      </w:r>
      <w:r>
        <w:rPr>
          <w:rFonts w:ascii="Times New Roman"/>
          <w:color w:val="000000"/>
          <w:spacing w:val="77"/>
          <w:sz w:val="16"/>
        </w:rPr>
        <w:t xml:space="preserve"> </w:t>
      </w:r>
      <w:hyperlink w:anchor="br24" w:history="1">
        <w:r>
          <w:rPr>
            <w:rFonts w:ascii="QMLHOO+CMR8"/>
            <w:color w:val="0000FF"/>
            <w:spacing w:val="-3"/>
            <w:sz w:val="16"/>
          </w:rPr>
          <w:t>Pon</w:t>
        </w:r>
      </w:hyperlink>
    </w:p>
    <w:p w14:paraId="061BE627" w14:textId="77777777" w:rsidR="00CF0253" w:rsidRDefault="00252649">
      <w:pPr>
        <w:spacing w:before="115" w:after="0" w:line="169" w:lineRule="exact"/>
        <w:jc w:val="left"/>
        <w:rPr>
          <w:rFonts w:ascii="Times New Roman"/>
          <w:color w:val="000000"/>
          <w:sz w:val="16"/>
        </w:rPr>
      </w:pPr>
      <w:r>
        <w:rPr>
          <w:rFonts w:ascii="QMLHOO+CMR8"/>
          <w:color w:val="000000"/>
          <w:sz w:val="16"/>
        </w:rPr>
        <w:t>(</w:t>
      </w:r>
      <w:hyperlink w:anchor="br24" w:history="1">
        <w:r>
          <w:rPr>
            <w:rFonts w:ascii="QMLHOO+CMR8"/>
            <w:color w:val="0000FF"/>
            <w:sz w:val="16"/>
          </w:rPr>
          <w:t>2017</w:t>
        </w:r>
      </w:hyperlink>
      <w:r>
        <w:rPr>
          <w:rFonts w:ascii="QMLHOO+CMR8"/>
          <w:color w:val="000000"/>
          <w:sz w:val="16"/>
        </w:rPr>
        <w:t>)</w:t>
      </w:r>
      <w:r>
        <w:rPr>
          <w:rFonts w:ascii="Times New Roman"/>
          <w:color w:val="000000"/>
          <w:spacing w:val="16"/>
          <w:sz w:val="16"/>
        </w:rPr>
        <w:t xml:space="preserve"> </w:t>
      </w:r>
      <w:r>
        <w:rPr>
          <w:rFonts w:ascii="QMLHOO+CMR8"/>
          <w:color w:val="000000"/>
          <w:sz w:val="16"/>
        </w:rPr>
        <w:t>studied</w:t>
      </w:r>
      <w:r>
        <w:rPr>
          <w:rFonts w:ascii="Times New Roman"/>
          <w:color w:val="000000"/>
          <w:spacing w:val="16"/>
          <w:sz w:val="16"/>
        </w:rPr>
        <w:t xml:space="preserve"> </w:t>
      </w:r>
      <w:r>
        <w:rPr>
          <w:rFonts w:ascii="QMLHOO+CMR8"/>
          <w:color w:val="000000"/>
          <w:sz w:val="16"/>
        </w:rPr>
        <w:t>the</w:t>
      </w:r>
      <w:r>
        <w:rPr>
          <w:rFonts w:ascii="Times New Roman"/>
          <w:color w:val="000000"/>
          <w:spacing w:val="16"/>
          <w:sz w:val="16"/>
        </w:rPr>
        <w:t xml:space="preserve"> </w:t>
      </w:r>
      <w:r>
        <w:rPr>
          <w:rFonts w:ascii="QMLHOO+CMR8" w:hAnsi="QMLHOO+CMR8" w:cs="QMLHOO+CMR8"/>
          <w:color w:val="000000"/>
          <w:sz w:val="16"/>
        </w:rPr>
        <w:t>eﬀects</w:t>
      </w:r>
      <w:r>
        <w:rPr>
          <w:rFonts w:ascii="Times New Roman"/>
          <w:color w:val="000000"/>
          <w:spacing w:val="17"/>
          <w:sz w:val="16"/>
        </w:rPr>
        <w:t xml:space="preserve"> </w:t>
      </w:r>
      <w:r>
        <w:rPr>
          <w:rFonts w:ascii="QMLHOO+CMR8"/>
          <w:color w:val="000000"/>
          <w:sz w:val="16"/>
        </w:rPr>
        <w:t>in</w:t>
      </w:r>
      <w:r>
        <w:rPr>
          <w:rFonts w:ascii="Times New Roman"/>
          <w:color w:val="000000"/>
          <w:spacing w:val="16"/>
          <w:sz w:val="16"/>
        </w:rPr>
        <w:t xml:space="preserve"> </w:t>
      </w:r>
      <w:r>
        <w:rPr>
          <w:rFonts w:ascii="QMLHOO+CMR8"/>
          <w:color w:val="000000"/>
          <w:sz w:val="16"/>
        </w:rPr>
        <w:t>detail</w:t>
      </w:r>
      <w:r>
        <w:rPr>
          <w:rFonts w:ascii="Times New Roman"/>
          <w:color w:val="000000"/>
          <w:spacing w:val="17"/>
          <w:sz w:val="16"/>
        </w:rPr>
        <w:t xml:space="preserve"> </w:t>
      </w:r>
      <w:r>
        <w:rPr>
          <w:rFonts w:ascii="QMLHOO+CMR8"/>
          <w:color w:val="000000"/>
          <w:sz w:val="16"/>
        </w:rPr>
        <w:t>using</w:t>
      </w:r>
      <w:r>
        <w:rPr>
          <w:rFonts w:ascii="Times New Roman"/>
          <w:color w:val="000000"/>
          <w:spacing w:val="16"/>
          <w:sz w:val="16"/>
        </w:rPr>
        <w:t xml:space="preserve"> </w:t>
      </w:r>
      <w:r>
        <w:rPr>
          <w:rFonts w:ascii="QMLHOO+CMR8"/>
          <w:color w:val="000000"/>
          <w:sz w:val="16"/>
        </w:rPr>
        <w:t>the</w:t>
      </w:r>
      <w:r>
        <w:rPr>
          <w:rFonts w:ascii="Times New Roman"/>
          <w:color w:val="000000"/>
          <w:spacing w:val="16"/>
          <w:sz w:val="16"/>
        </w:rPr>
        <w:t xml:space="preserve"> </w:t>
      </w:r>
      <w:r>
        <w:rPr>
          <w:rFonts w:ascii="QMLHOO+CMR8"/>
          <w:color w:val="000000"/>
          <w:sz w:val="16"/>
        </w:rPr>
        <w:t>same</w:t>
      </w:r>
      <w:r>
        <w:rPr>
          <w:rFonts w:ascii="Times New Roman"/>
          <w:color w:val="000000"/>
          <w:spacing w:val="17"/>
          <w:sz w:val="16"/>
        </w:rPr>
        <w:t xml:space="preserve"> </w:t>
      </w:r>
      <w:r>
        <w:rPr>
          <w:rFonts w:ascii="QMLHOO+CMR8"/>
          <w:color w:val="000000"/>
          <w:sz w:val="16"/>
        </w:rPr>
        <w:t>datasets.</w:t>
      </w:r>
    </w:p>
    <w:p w14:paraId="775917B1" w14:textId="77777777" w:rsidR="00CF0253" w:rsidRDefault="00252649">
      <w:pPr>
        <w:spacing w:before="398" w:after="0" w:line="169" w:lineRule="exact"/>
        <w:ind w:left="8613"/>
        <w:jc w:val="left"/>
        <w:rPr>
          <w:rFonts w:ascii="Times New Roman"/>
          <w:color w:val="000000"/>
          <w:sz w:val="16"/>
        </w:rPr>
      </w:pPr>
      <w:r>
        <w:rPr>
          <w:rFonts w:ascii="QMLHOO+CMR8"/>
          <w:color w:val="000000"/>
          <w:spacing w:val="-2"/>
          <w:sz w:val="16"/>
        </w:rPr>
        <w:t>Page</w:t>
      </w:r>
      <w:r>
        <w:rPr>
          <w:rFonts w:ascii="Times New Roman"/>
          <w:color w:val="000000"/>
          <w:spacing w:val="18"/>
          <w:sz w:val="16"/>
        </w:rPr>
        <w:t xml:space="preserve"> </w:t>
      </w:r>
      <w:r>
        <w:rPr>
          <w:rFonts w:ascii="QMLHOO+CMR8"/>
          <w:color w:val="000000"/>
          <w:sz w:val="16"/>
        </w:rPr>
        <w:t>14</w:t>
      </w:r>
      <w:r>
        <w:rPr>
          <w:rFonts w:ascii="Times New Roman"/>
          <w:color w:val="000000"/>
          <w:spacing w:val="36"/>
          <w:sz w:val="16"/>
        </w:rPr>
        <w:t xml:space="preserve"> </w:t>
      </w:r>
      <w:r>
        <w:rPr>
          <w:rFonts w:ascii="QMLHOO+CMR8"/>
          <w:color w:val="000000"/>
          <w:sz w:val="16"/>
        </w:rPr>
        <w:t>of</w:t>
      </w:r>
      <w:r>
        <w:rPr>
          <w:rFonts w:ascii="Times New Roman"/>
          <w:color w:val="000000"/>
          <w:spacing w:val="17"/>
          <w:sz w:val="16"/>
        </w:rPr>
        <w:t xml:space="preserve"> </w:t>
      </w:r>
      <w:hyperlink w:anchor="br24" w:history="1">
        <w:r>
          <w:rPr>
            <w:rFonts w:ascii="QMLHOO+CMR8"/>
            <w:color w:val="000000"/>
            <w:sz w:val="16"/>
          </w:rPr>
          <w:t>24</w:t>
        </w:r>
      </w:hyperlink>
    </w:p>
    <w:p w14:paraId="2FEEE3FA" w14:textId="77777777" w:rsidR="00CF0253" w:rsidRDefault="00CF0253">
      <w:pPr>
        <w:spacing w:before="0" w:after="0" w:line="0" w:lineRule="atLeast"/>
        <w:jc w:val="left"/>
        <w:rPr>
          <w:rFonts w:ascii="Arial"/>
          <w:color w:val="FF0000"/>
          <w:sz w:val="2"/>
        </w:rPr>
      </w:pPr>
    </w:p>
    <w:p w14:paraId="7AACBF44" w14:textId="77777777" w:rsidR="00CF0253" w:rsidRDefault="00252649">
      <w:pPr>
        <w:spacing w:before="0" w:after="0" w:line="0" w:lineRule="atLeast"/>
        <w:jc w:val="left"/>
        <w:rPr>
          <w:rFonts w:ascii="Arial"/>
          <w:color w:val="FF0000"/>
          <w:sz w:val="2"/>
        </w:rPr>
      </w:pPr>
      <w:r>
        <w:rPr>
          <w:rFonts w:ascii="Arial"/>
          <w:color w:val="FF0000"/>
          <w:sz w:val="2"/>
        </w:rPr>
        <w:cr/>
      </w:r>
      <w:r>
        <w:rPr>
          <w:rFonts w:ascii="Arial"/>
          <w:color w:val="FF0000"/>
          <w:sz w:val="2"/>
        </w:rPr>
        <w:br w:type="page"/>
      </w:r>
    </w:p>
    <w:p w14:paraId="50327E8D" w14:textId="77777777" w:rsidR="00CF0253" w:rsidRDefault="00CF0253">
      <w:pPr>
        <w:pStyle w:val="NoList1"/>
        <w:sectPr w:rsidR="00CF0253">
          <w:pgSz w:w="12240" w:h="15840"/>
          <w:pgMar w:top="894" w:right="100" w:bottom="0" w:left="1134" w:header="720" w:footer="720" w:gutter="0"/>
          <w:pgNumType w:start="1"/>
          <w:cols w:space="720"/>
          <w:docGrid w:linePitch="1"/>
        </w:sectPr>
      </w:pPr>
    </w:p>
    <w:p w14:paraId="3C2DC1F6" w14:textId="77777777" w:rsidR="00CF0253" w:rsidRDefault="00CF0253">
      <w:pPr>
        <w:spacing w:before="0" w:after="0" w:line="0" w:lineRule="atLeast"/>
        <w:jc w:val="left"/>
        <w:rPr>
          <w:rFonts w:ascii="Arial"/>
          <w:color w:val="FF0000"/>
          <w:sz w:val="2"/>
        </w:rPr>
      </w:pPr>
    </w:p>
    <w:p w14:paraId="4276D2EF" w14:textId="77777777" w:rsidR="00CF0253" w:rsidRDefault="00252649">
      <w:pPr>
        <w:spacing w:before="0" w:after="0" w:line="189" w:lineRule="exact"/>
        <w:ind w:left="71"/>
        <w:jc w:val="left"/>
        <w:rPr>
          <w:rFonts w:ascii="Times New Roman"/>
          <w:color w:val="000000"/>
          <w:sz w:val="18"/>
        </w:rPr>
      </w:pPr>
      <w:bookmarkStart w:id="185" w:name="br15"/>
      <w:bookmarkEnd w:id="185"/>
      <w:r>
        <w:rPr>
          <w:noProof/>
        </w:rPr>
        <w:drawing>
          <wp:anchor distT="0" distB="0" distL="114300" distR="114300" simplePos="0" relativeHeight="251651072" behindDoc="1" locked="0" layoutInCell="1" allowOverlap="1" wp14:anchorId="13E5A4D8" wp14:editId="6BF1A258">
            <wp:simplePos x="0" y="0"/>
            <wp:positionH relativeFrom="page">
              <wp:posOffset>707390</wp:posOffset>
            </wp:positionH>
            <wp:positionV relativeFrom="page">
              <wp:posOffset>679450</wp:posOffset>
            </wp:positionV>
            <wp:extent cx="1817370" cy="38100"/>
            <wp:effectExtent l="0" t="0" r="0" b="0"/>
            <wp:wrapNone/>
            <wp:docPr id="13" name="_x000024" descr="ooxWord://word/media/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4" descr="ooxWord://word/media/image25.jpe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1817370" cy="38100"/>
                    </a:xfrm>
                    <a:prstGeom prst="rect">
                      <a:avLst/>
                    </a:prstGeom>
                    <a:noFill/>
                  </pic:spPr>
                </pic:pic>
              </a:graphicData>
            </a:graphic>
            <wp14:sizeRelH relativeFrom="page">
              <wp14:pctWidth>0</wp14:pctWidth>
            </wp14:sizeRelH>
            <wp14:sizeRelV relativeFrom="page">
              <wp14:pctHeight>0</wp14:pctHeight>
            </wp14:sizeRelV>
          </wp:anchor>
        </w:drawing>
      </w:r>
      <w:r>
        <w:rPr>
          <w:rFonts w:ascii="UDJGFS+CMBX9"/>
          <w:color w:val="000000"/>
          <w:sz w:val="18"/>
        </w:rPr>
        <w:t>Dissertation:</w:t>
      </w:r>
      <w:r>
        <w:rPr>
          <w:rFonts w:ascii="Times New Roman"/>
          <w:color w:val="000000"/>
          <w:spacing w:val="49"/>
          <w:sz w:val="18"/>
        </w:rPr>
        <w:t xml:space="preserve"> </w:t>
      </w:r>
      <w:r>
        <w:rPr>
          <w:rFonts w:ascii="UDJGFS+CMBX9"/>
          <w:color w:val="000000"/>
          <w:sz w:val="18"/>
        </w:rPr>
        <w:t>Chapter</w:t>
      </w:r>
      <w:r>
        <w:rPr>
          <w:rFonts w:ascii="Times New Roman"/>
          <w:color w:val="000000"/>
          <w:spacing w:val="26"/>
          <w:sz w:val="18"/>
        </w:rPr>
        <w:t xml:space="preserve"> </w:t>
      </w:r>
      <w:r>
        <w:rPr>
          <w:rFonts w:ascii="UDJGFS+CMBX9"/>
          <w:color w:val="000000"/>
          <w:sz w:val="18"/>
        </w:rPr>
        <w:t>2</w:t>
      </w:r>
      <w:r>
        <w:rPr>
          <w:rFonts w:ascii="Times New Roman"/>
          <w:color w:val="000000"/>
          <w:spacing w:val="26"/>
          <w:sz w:val="18"/>
        </w:rPr>
        <w:t xml:space="preserve"> </w:t>
      </w:r>
      <w:r>
        <w:rPr>
          <w:rFonts w:ascii="UDJGFS+CMBX9"/>
          <w:color w:val="000000"/>
          <w:sz w:val="18"/>
        </w:rPr>
        <w:t>only</w:t>
      </w:r>
    </w:p>
    <w:p w14:paraId="6386E91F" w14:textId="77777777" w:rsidR="00CF0253" w:rsidRDefault="00252649">
      <w:pPr>
        <w:spacing w:before="127" w:after="0" w:line="190" w:lineRule="exact"/>
        <w:jc w:val="left"/>
        <w:rPr>
          <w:rFonts w:ascii="Times New Roman"/>
          <w:color w:val="000000"/>
          <w:sz w:val="18"/>
        </w:rPr>
      </w:pPr>
      <w:proofErr w:type="spellStart"/>
      <w:r>
        <w:rPr>
          <w:rFonts w:ascii="MTBMSK+CMBXTI10"/>
          <w:color w:val="000000"/>
          <w:sz w:val="18"/>
        </w:rPr>
        <w:t>Jinmahn</w:t>
      </w:r>
      <w:proofErr w:type="spellEnd"/>
      <w:r>
        <w:rPr>
          <w:rFonts w:ascii="Times New Roman"/>
          <w:color w:val="000000"/>
          <w:spacing w:val="29"/>
          <w:sz w:val="18"/>
        </w:rPr>
        <w:t xml:space="preserve"> </w:t>
      </w:r>
      <w:r>
        <w:rPr>
          <w:rFonts w:ascii="MTBMSK+CMBXTI10"/>
          <w:color w:val="000000"/>
          <w:sz w:val="18"/>
        </w:rPr>
        <w:t>Jo</w:t>
      </w:r>
      <w:r>
        <w:rPr>
          <w:rFonts w:ascii="Times New Roman"/>
          <w:color w:val="000000"/>
          <w:spacing w:val="40"/>
          <w:sz w:val="18"/>
        </w:rPr>
        <w:t xml:space="preserve"> </w:t>
      </w:r>
      <w:r>
        <w:rPr>
          <w:rFonts w:ascii="UDJGFS+CMBX9"/>
          <w:color w:val="000000"/>
          <w:sz w:val="18"/>
        </w:rPr>
        <w:t>(ID#:</w:t>
      </w:r>
      <w:r>
        <w:rPr>
          <w:rFonts w:ascii="Times New Roman"/>
          <w:color w:val="000000"/>
          <w:spacing w:val="50"/>
          <w:sz w:val="18"/>
        </w:rPr>
        <w:t xml:space="preserve"> </w:t>
      </w:r>
      <w:r>
        <w:rPr>
          <w:rFonts w:ascii="UDJGFS+CMBX9"/>
          <w:color w:val="000000"/>
          <w:sz w:val="18"/>
        </w:rPr>
        <w:t>915528897)</w:t>
      </w:r>
    </w:p>
    <w:p w14:paraId="49AA4358" w14:textId="77777777" w:rsidR="00CF0253" w:rsidRDefault="00252649">
      <w:pPr>
        <w:spacing w:before="634" w:after="0" w:line="209" w:lineRule="exact"/>
        <w:jc w:val="left"/>
        <w:rPr>
          <w:rFonts w:ascii="Times New Roman"/>
          <w:color w:val="000000"/>
          <w:sz w:val="20"/>
        </w:rPr>
      </w:pPr>
      <w:r>
        <w:rPr>
          <w:rFonts w:ascii="KCFTRC+CMR10"/>
          <w:color w:val="000000"/>
          <w:sz w:val="20"/>
        </w:rPr>
        <w:t>demonstrated</w:t>
      </w:r>
      <w:r>
        <w:rPr>
          <w:rFonts w:ascii="Times New Roman"/>
          <w:color w:val="000000"/>
          <w:spacing w:val="16"/>
          <w:sz w:val="20"/>
        </w:rPr>
        <w:t xml:space="preserve"> </w:t>
      </w:r>
      <w:r>
        <w:rPr>
          <w:rFonts w:ascii="KCFTRC+CMR10"/>
          <w:color w:val="000000"/>
          <w:sz w:val="20"/>
        </w:rPr>
        <w:t>in</w:t>
      </w:r>
      <w:r>
        <w:rPr>
          <w:rFonts w:ascii="Times New Roman"/>
          <w:color w:val="000000"/>
          <w:spacing w:val="16"/>
          <w:sz w:val="20"/>
        </w:rPr>
        <w:t xml:space="preserve"> </w:t>
      </w:r>
      <w:r>
        <w:rPr>
          <w:rFonts w:ascii="KCFTRC+CMR10"/>
          <w:color w:val="000000"/>
          <w:spacing w:val="-4"/>
          <w:sz w:val="20"/>
        </w:rPr>
        <w:t>Table</w:t>
      </w:r>
      <w:r>
        <w:rPr>
          <w:rFonts w:ascii="Times New Roman"/>
          <w:color w:val="000000"/>
          <w:spacing w:val="20"/>
          <w:sz w:val="20"/>
        </w:rPr>
        <w:t xml:space="preserve"> </w:t>
      </w:r>
      <w:r>
        <w:rPr>
          <w:rFonts w:ascii="JCMVBB+CMBX10"/>
          <w:color w:val="000000"/>
          <w:sz w:val="20"/>
        </w:rPr>
        <w:t>??</w:t>
      </w:r>
      <w:r>
        <w:rPr>
          <w:rFonts w:ascii="KCFTRC+CMR10"/>
          <w:color w:val="000000"/>
          <w:sz w:val="20"/>
        </w:rPr>
        <w:t>,</w:t>
      </w:r>
      <w:r>
        <w:rPr>
          <w:rFonts w:ascii="Times New Roman"/>
          <w:color w:val="000000"/>
          <w:spacing w:val="16"/>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z w:val="20"/>
        </w:rPr>
        <w:t>estimated</w:t>
      </w:r>
      <w:r>
        <w:rPr>
          <w:rFonts w:ascii="Times New Roman"/>
          <w:color w:val="000000"/>
          <w:spacing w:val="16"/>
          <w:sz w:val="20"/>
        </w:rPr>
        <w:t xml:space="preserve"> </w:t>
      </w:r>
      <w:r>
        <w:rPr>
          <w:rFonts w:ascii="KCFTRC+CMR10"/>
          <w:color w:val="000000"/>
          <w:spacing w:val="-6"/>
          <w:sz w:val="20"/>
        </w:rPr>
        <w:t>ATEs</w:t>
      </w:r>
      <w:r>
        <w:rPr>
          <w:rFonts w:ascii="Times New Roman"/>
          <w:color w:val="000000"/>
          <w:spacing w:val="22"/>
          <w:sz w:val="20"/>
        </w:rPr>
        <w:t xml:space="preserve"> </w:t>
      </w:r>
      <w:r>
        <w:rPr>
          <w:rFonts w:ascii="KCFTRC+CMR10"/>
          <w:color w:val="000000"/>
          <w:sz w:val="20"/>
        </w:rPr>
        <w:t>for</w:t>
      </w:r>
      <w:r>
        <w:rPr>
          <w:rFonts w:ascii="Times New Roman"/>
          <w:color w:val="000000"/>
          <w:spacing w:val="16"/>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z w:val="20"/>
        </w:rPr>
        <w:t>peak-demand</w:t>
      </w:r>
      <w:r>
        <w:rPr>
          <w:rFonts w:ascii="Times New Roman"/>
          <w:color w:val="000000"/>
          <w:spacing w:val="15"/>
          <w:sz w:val="20"/>
        </w:rPr>
        <w:t xml:space="preserve"> </w:t>
      </w:r>
      <w:r>
        <w:rPr>
          <w:rFonts w:ascii="KCFTRC+CMR10"/>
          <w:color w:val="000000"/>
          <w:sz w:val="20"/>
        </w:rPr>
        <w:t>hours</w:t>
      </w:r>
      <w:r>
        <w:rPr>
          <w:rFonts w:ascii="Times New Roman"/>
          <w:color w:val="000000"/>
          <w:spacing w:val="16"/>
          <w:sz w:val="20"/>
        </w:rPr>
        <w:t xml:space="preserve"> </w:t>
      </w:r>
      <w:r>
        <w:rPr>
          <w:rFonts w:ascii="KCFTRC+CMR10"/>
          <w:color w:val="000000"/>
          <w:sz w:val="20"/>
        </w:rPr>
        <w:t>generally</w:t>
      </w:r>
      <w:r>
        <w:rPr>
          <w:rFonts w:ascii="Times New Roman"/>
          <w:color w:val="000000"/>
          <w:spacing w:val="16"/>
          <w:sz w:val="20"/>
        </w:rPr>
        <w:t xml:space="preserve"> </w:t>
      </w:r>
      <w:r>
        <w:rPr>
          <w:rFonts w:ascii="KCFTRC+CMR10"/>
          <w:color w:val="000000"/>
          <w:spacing w:val="-1"/>
          <w:sz w:val="20"/>
        </w:rPr>
        <w:t>follow</w:t>
      </w:r>
      <w:r>
        <w:rPr>
          <w:rFonts w:ascii="Times New Roman"/>
          <w:color w:val="000000"/>
          <w:spacing w:val="17"/>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pacing w:val="-3"/>
          <w:sz w:val="20"/>
        </w:rPr>
        <w:t>law</w:t>
      </w:r>
      <w:r>
        <w:rPr>
          <w:rFonts w:ascii="Times New Roman"/>
          <w:color w:val="000000"/>
          <w:spacing w:val="18"/>
          <w:sz w:val="20"/>
        </w:rPr>
        <w:t xml:space="preserve"> </w:t>
      </w:r>
      <w:r>
        <w:rPr>
          <w:rFonts w:ascii="KCFTRC+CMR10"/>
          <w:color w:val="000000"/>
          <w:sz w:val="20"/>
        </w:rPr>
        <w:t>of</w:t>
      </w:r>
      <w:r>
        <w:rPr>
          <w:rFonts w:ascii="Times New Roman"/>
          <w:color w:val="000000"/>
          <w:spacing w:val="16"/>
          <w:sz w:val="20"/>
        </w:rPr>
        <w:t xml:space="preserve"> </w:t>
      </w:r>
      <w:r>
        <w:rPr>
          <w:rFonts w:ascii="KCFTRC+CMR10"/>
          <w:color w:val="000000"/>
          <w:sz w:val="20"/>
        </w:rPr>
        <w:t>demand.</w:t>
      </w:r>
    </w:p>
    <w:p w14:paraId="23E67531" w14:textId="77777777" w:rsidR="00CF0253" w:rsidRDefault="00252649">
      <w:pPr>
        <w:spacing w:before="149" w:after="0" w:line="209" w:lineRule="exact"/>
        <w:jc w:val="left"/>
        <w:rPr>
          <w:rFonts w:ascii="Times New Roman"/>
          <w:color w:val="000000"/>
          <w:sz w:val="20"/>
        </w:rPr>
      </w:pPr>
      <w:r>
        <w:rPr>
          <w:rFonts w:ascii="KCFTRC+CMR10"/>
          <w:color w:val="000000"/>
          <w:sz w:val="20"/>
        </w:rPr>
        <w:t>In</w:t>
      </w:r>
      <w:r>
        <w:rPr>
          <w:rFonts w:ascii="Times New Roman"/>
          <w:color w:val="000000"/>
          <w:spacing w:val="12"/>
          <w:sz w:val="20"/>
        </w:rPr>
        <w:t xml:space="preserve"> </w:t>
      </w:r>
      <w:r>
        <w:rPr>
          <w:rFonts w:ascii="KCFTRC+CMR10"/>
          <w:color w:val="000000"/>
          <w:sz w:val="20"/>
        </w:rPr>
        <w:t>other</w:t>
      </w:r>
      <w:r>
        <w:rPr>
          <w:rFonts w:ascii="Times New Roman"/>
          <w:color w:val="000000"/>
          <w:spacing w:val="12"/>
          <w:sz w:val="20"/>
        </w:rPr>
        <w:t xml:space="preserve"> </w:t>
      </w:r>
      <w:r>
        <w:rPr>
          <w:rFonts w:ascii="KCFTRC+CMR10"/>
          <w:color w:val="000000"/>
          <w:spacing w:val="-1"/>
          <w:sz w:val="20"/>
        </w:rPr>
        <w:t>words,</w:t>
      </w:r>
      <w:r>
        <w:rPr>
          <w:rFonts w:ascii="Times New Roman"/>
          <w:color w:val="000000"/>
          <w:spacing w:val="15"/>
          <w:sz w:val="20"/>
        </w:rPr>
        <w:t xml:space="preserve"> </w:t>
      </w:r>
      <w:r>
        <w:rPr>
          <w:rFonts w:ascii="KCFTRC+CMR10"/>
          <w:color w:val="000000"/>
          <w:sz w:val="20"/>
        </w:rPr>
        <w:t>the</w:t>
      </w:r>
      <w:r>
        <w:rPr>
          <w:rFonts w:ascii="Times New Roman"/>
          <w:color w:val="000000"/>
          <w:spacing w:val="13"/>
          <w:sz w:val="20"/>
        </w:rPr>
        <w:t xml:space="preserve"> </w:t>
      </w:r>
      <w:r>
        <w:rPr>
          <w:rFonts w:ascii="KCFTRC+CMR10"/>
          <w:color w:val="000000"/>
          <w:sz w:val="20"/>
        </w:rPr>
        <w:t>reductions</w:t>
      </w:r>
      <w:r>
        <w:rPr>
          <w:rFonts w:ascii="Times New Roman"/>
          <w:color w:val="000000"/>
          <w:spacing w:val="13"/>
          <w:sz w:val="20"/>
        </w:rPr>
        <w:t xml:space="preserve"> </w:t>
      </w:r>
      <w:r>
        <w:rPr>
          <w:rFonts w:ascii="KCFTRC+CMR10"/>
          <w:color w:val="000000"/>
          <w:sz w:val="20"/>
        </w:rPr>
        <w:t>in</w:t>
      </w:r>
      <w:r>
        <w:rPr>
          <w:rFonts w:ascii="Times New Roman"/>
          <w:color w:val="000000"/>
          <w:spacing w:val="12"/>
          <w:sz w:val="20"/>
        </w:rPr>
        <w:t xml:space="preserve"> </w:t>
      </w:r>
      <w:r>
        <w:rPr>
          <w:rFonts w:ascii="KCFTRC+CMR10"/>
          <w:color w:val="000000"/>
          <w:sz w:val="20"/>
        </w:rPr>
        <w:t>household</w:t>
      </w:r>
      <w:r>
        <w:rPr>
          <w:rFonts w:ascii="Times New Roman"/>
          <w:color w:val="000000"/>
          <w:spacing w:val="12"/>
          <w:sz w:val="20"/>
        </w:rPr>
        <w:t xml:space="preserve"> </w:t>
      </w:r>
      <w:r>
        <w:rPr>
          <w:rFonts w:ascii="KCFTRC+CMR10"/>
          <w:color w:val="000000"/>
          <w:sz w:val="20"/>
        </w:rPr>
        <w:t>demand</w:t>
      </w:r>
      <w:r>
        <w:rPr>
          <w:rFonts w:ascii="Times New Roman"/>
          <w:color w:val="000000"/>
          <w:spacing w:val="12"/>
          <w:sz w:val="20"/>
        </w:rPr>
        <w:t xml:space="preserve"> </w:t>
      </w:r>
      <w:r>
        <w:rPr>
          <w:rFonts w:ascii="KCFTRC+CMR10"/>
          <w:color w:val="000000"/>
          <w:sz w:val="20"/>
        </w:rPr>
        <w:t>for</w:t>
      </w:r>
      <w:r>
        <w:rPr>
          <w:rFonts w:ascii="Times New Roman"/>
          <w:color w:val="000000"/>
          <w:spacing w:val="12"/>
          <w:sz w:val="20"/>
        </w:rPr>
        <w:t xml:space="preserve"> </w:t>
      </w:r>
      <w:r>
        <w:rPr>
          <w:rFonts w:ascii="KCFTRC+CMR10"/>
          <w:color w:val="000000"/>
          <w:spacing w:val="-1"/>
          <w:sz w:val="20"/>
        </w:rPr>
        <w:t>electricity</w:t>
      </w:r>
      <w:r>
        <w:rPr>
          <w:rFonts w:ascii="Times New Roman"/>
          <w:color w:val="000000"/>
          <w:spacing w:val="13"/>
          <w:sz w:val="20"/>
        </w:rPr>
        <w:t xml:space="preserve"> </w:t>
      </w:r>
      <w:r>
        <w:rPr>
          <w:rFonts w:ascii="KCFTRC+CMR10"/>
          <w:color w:val="000000"/>
          <w:sz w:val="20"/>
        </w:rPr>
        <w:t>in</w:t>
      </w:r>
      <w:r>
        <w:rPr>
          <w:rFonts w:ascii="Times New Roman"/>
          <w:color w:val="000000"/>
          <w:spacing w:val="12"/>
          <w:sz w:val="20"/>
        </w:rPr>
        <w:t xml:space="preserve"> </w:t>
      </w:r>
      <w:r>
        <w:rPr>
          <w:rFonts w:ascii="KCFTRC+CMR10"/>
          <w:color w:val="000000"/>
          <w:sz w:val="20"/>
        </w:rPr>
        <w:t>the</w:t>
      </w:r>
      <w:r>
        <w:rPr>
          <w:rFonts w:ascii="Times New Roman"/>
          <w:color w:val="000000"/>
          <w:spacing w:val="12"/>
          <w:sz w:val="20"/>
        </w:rPr>
        <w:t xml:space="preserve"> </w:t>
      </w:r>
      <w:r>
        <w:rPr>
          <w:rFonts w:ascii="KCFTRC+CMR10"/>
          <w:color w:val="000000"/>
          <w:spacing w:val="2"/>
          <w:sz w:val="20"/>
        </w:rPr>
        <w:t>peak</w:t>
      </w:r>
      <w:r>
        <w:rPr>
          <w:rFonts w:ascii="Times New Roman"/>
          <w:color w:val="000000"/>
          <w:spacing w:val="11"/>
          <w:sz w:val="20"/>
        </w:rPr>
        <w:t xml:space="preserve"> </w:t>
      </w:r>
      <w:r>
        <w:rPr>
          <w:rFonts w:ascii="KCFTRC+CMR10"/>
          <w:color w:val="000000"/>
          <w:sz w:val="20"/>
        </w:rPr>
        <w:t>rate</w:t>
      </w:r>
      <w:r>
        <w:rPr>
          <w:rFonts w:ascii="Times New Roman"/>
          <w:color w:val="000000"/>
          <w:spacing w:val="12"/>
          <w:sz w:val="20"/>
        </w:rPr>
        <w:t xml:space="preserve"> </w:t>
      </w:r>
      <w:r>
        <w:rPr>
          <w:rFonts w:ascii="KCFTRC+CMR10"/>
          <w:color w:val="000000"/>
          <w:spacing w:val="2"/>
          <w:sz w:val="20"/>
        </w:rPr>
        <w:t>period</w:t>
      </w:r>
      <w:r>
        <w:rPr>
          <w:rFonts w:ascii="Times New Roman"/>
          <w:color w:val="000000"/>
          <w:spacing w:val="10"/>
          <w:sz w:val="20"/>
        </w:rPr>
        <w:t xml:space="preserve"> </w:t>
      </w:r>
      <w:r>
        <w:rPr>
          <w:rFonts w:ascii="KCFTRC+CMR10"/>
          <w:color w:val="000000"/>
          <w:spacing w:val="-2"/>
          <w:sz w:val="20"/>
        </w:rPr>
        <w:t>grow</w:t>
      </w:r>
      <w:r>
        <w:rPr>
          <w:rFonts w:ascii="Times New Roman"/>
          <w:color w:val="000000"/>
          <w:spacing w:val="14"/>
          <w:sz w:val="20"/>
        </w:rPr>
        <w:t xml:space="preserve"> </w:t>
      </w:r>
      <w:r>
        <w:rPr>
          <w:rFonts w:ascii="KCFTRC+CMR10"/>
          <w:color w:val="000000"/>
          <w:sz w:val="20"/>
        </w:rPr>
        <w:t>with</w:t>
      </w:r>
      <w:r>
        <w:rPr>
          <w:rFonts w:ascii="Times New Roman"/>
          <w:color w:val="000000"/>
          <w:spacing w:val="12"/>
          <w:sz w:val="20"/>
        </w:rPr>
        <w:t xml:space="preserve"> </w:t>
      </w:r>
      <w:r>
        <w:rPr>
          <w:rFonts w:ascii="KCFTRC+CMR10"/>
          <w:color w:val="000000"/>
          <w:sz w:val="20"/>
        </w:rPr>
        <w:t>the</w:t>
      </w:r>
      <w:r>
        <w:rPr>
          <w:rFonts w:ascii="Times New Roman"/>
          <w:color w:val="000000"/>
          <w:spacing w:val="12"/>
          <w:sz w:val="20"/>
        </w:rPr>
        <w:t xml:space="preserve"> </w:t>
      </w:r>
      <w:r>
        <w:rPr>
          <w:rFonts w:ascii="KCFTRC+CMR10"/>
          <w:color w:val="000000"/>
          <w:sz w:val="20"/>
        </w:rPr>
        <w:t>degree</w:t>
      </w:r>
    </w:p>
    <w:p w14:paraId="5B2A93B1" w14:textId="77777777" w:rsidR="00CF0253" w:rsidRDefault="00252649">
      <w:pPr>
        <w:spacing w:before="149" w:after="0" w:line="209" w:lineRule="exact"/>
        <w:jc w:val="left"/>
        <w:rPr>
          <w:rFonts w:ascii="Times New Roman"/>
          <w:color w:val="000000"/>
          <w:sz w:val="20"/>
        </w:rPr>
      </w:pPr>
      <w:r>
        <w:rPr>
          <w:rFonts w:ascii="KCFTRC+CMR10"/>
          <w:color w:val="000000"/>
          <w:sz w:val="20"/>
        </w:rPr>
        <w:t>of</w:t>
      </w:r>
      <w:r>
        <w:rPr>
          <w:rFonts w:ascii="Times New Roman"/>
          <w:color w:val="000000"/>
          <w:spacing w:val="17"/>
          <w:sz w:val="20"/>
        </w:rPr>
        <w:t xml:space="preserve"> </w:t>
      </w:r>
      <w:r>
        <w:rPr>
          <w:rFonts w:ascii="KCFTRC+CMR10"/>
          <w:color w:val="000000"/>
          <w:sz w:val="20"/>
        </w:rPr>
        <w:t>price</w:t>
      </w:r>
      <w:r>
        <w:rPr>
          <w:rFonts w:ascii="Times New Roman"/>
          <w:color w:val="000000"/>
          <w:spacing w:val="16"/>
          <w:sz w:val="20"/>
        </w:rPr>
        <w:t xml:space="preserve"> </w:t>
      </w:r>
      <w:r>
        <w:rPr>
          <w:rFonts w:ascii="KCFTRC+CMR10"/>
          <w:color w:val="000000"/>
          <w:spacing w:val="-1"/>
          <w:sz w:val="20"/>
        </w:rPr>
        <w:t>changes</w:t>
      </w:r>
      <w:r>
        <w:rPr>
          <w:rFonts w:ascii="Times New Roman"/>
          <w:color w:val="000000"/>
          <w:spacing w:val="17"/>
          <w:sz w:val="20"/>
        </w:rPr>
        <w:t xml:space="preserve"> </w:t>
      </w:r>
      <w:r>
        <w:rPr>
          <w:rFonts w:ascii="KCFTRC+CMR10"/>
          <w:color w:val="000000"/>
          <w:sz w:val="20"/>
        </w:rPr>
        <w:t>in</w:t>
      </w:r>
      <w:r>
        <w:rPr>
          <w:rFonts w:ascii="Times New Roman"/>
          <w:color w:val="000000"/>
          <w:spacing w:val="16"/>
          <w:sz w:val="20"/>
        </w:rPr>
        <w:t xml:space="preserve"> </w:t>
      </w:r>
      <w:r>
        <w:rPr>
          <w:rFonts w:ascii="KCFTRC+CMR10"/>
          <w:color w:val="000000"/>
          <w:sz w:val="20"/>
        </w:rPr>
        <w:t>that</w:t>
      </w:r>
      <w:r>
        <w:rPr>
          <w:rFonts w:ascii="Times New Roman"/>
          <w:color w:val="000000"/>
          <w:spacing w:val="17"/>
          <w:sz w:val="20"/>
        </w:rPr>
        <w:t xml:space="preserve"> </w:t>
      </w:r>
      <w:r>
        <w:rPr>
          <w:rFonts w:ascii="KCFTRC+CMR10"/>
          <w:color w:val="000000"/>
          <w:spacing w:val="2"/>
          <w:sz w:val="20"/>
        </w:rPr>
        <w:t>period.</w:t>
      </w:r>
      <w:r>
        <w:rPr>
          <w:rFonts w:ascii="Times New Roman"/>
          <w:color w:val="000000"/>
          <w:spacing w:val="37"/>
          <w:sz w:val="20"/>
        </w:rPr>
        <w:t xml:space="preserve"> </w:t>
      </w:r>
      <w:r>
        <w:rPr>
          <w:rFonts w:ascii="KCFTRC+CMR10"/>
          <w:color w:val="000000"/>
          <w:sz w:val="20"/>
        </w:rPr>
        <w:t>But</w:t>
      </w:r>
      <w:r>
        <w:rPr>
          <w:rFonts w:ascii="Times New Roman"/>
          <w:color w:val="000000"/>
          <w:spacing w:val="17"/>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z w:val="20"/>
        </w:rPr>
        <w:t>marginal</w:t>
      </w:r>
      <w:r>
        <w:rPr>
          <w:rFonts w:ascii="Times New Roman"/>
          <w:color w:val="000000"/>
          <w:spacing w:val="17"/>
          <w:sz w:val="20"/>
        </w:rPr>
        <w:t xml:space="preserve"> </w:t>
      </w:r>
      <w:r>
        <w:rPr>
          <w:rFonts w:ascii="KCFTRC+CMR10"/>
          <w:color w:val="000000"/>
          <w:sz w:val="20"/>
        </w:rPr>
        <w:t>gain</w:t>
      </w:r>
      <w:r>
        <w:rPr>
          <w:rFonts w:ascii="Times New Roman"/>
          <w:color w:val="000000"/>
          <w:spacing w:val="16"/>
          <w:sz w:val="20"/>
        </w:rPr>
        <w:t xml:space="preserve"> </w:t>
      </w:r>
      <w:r>
        <w:rPr>
          <w:rFonts w:ascii="KCFTRC+CMR10"/>
          <w:color w:val="000000"/>
          <w:sz w:val="20"/>
        </w:rPr>
        <w:t>of</w:t>
      </w:r>
      <w:r>
        <w:rPr>
          <w:rFonts w:ascii="Times New Roman"/>
          <w:color w:val="000000"/>
          <w:spacing w:val="17"/>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pacing w:val="-1"/>
          <w:sz w:val="20"/>
        </w:rPr>
        <w:t>time-varying</w:t>
      </w:r>
      <w:r>
        <w:rPr>
          <w:rFonts w:ascii="Times New Roman"/>
          <w:color w:val="000000"/>
          <w:spacing w:val="17"/>
          <w:sz w:val="20"/>
        </w:rPr>
        <w:t xml:space="preserve"> </w:t>
      </w:r>
      <w:r>
        <w:rPr>
          <w:rFonts w:ascii="KCFTRC+CMR10"/>
          <w:color w:val="000000"/>
          <w:sz w:val="20"/>
        </w:rPr>
        <w:t>price</w:t>
      </w:r>
      <w:r>
        <w:rPr>
          <w:rFonts w:ascii="Times New Roman"/>
          <w:color w:val="000000"/>
          <w:spacing w:val="16"/>
          <w:sz w:val="20"/>
        </w:rPr>
        <w:t xml:space="preserve"> </w:t>
      </w:r>
      <w:r>
        <w:rPr>
          <w:rFonts w:ascii="KCFTRC+CMR10"/>
          <w:color w:val="000000"/>
          <w:sz w:val="20"/>
        </w:rPr>
        <w:t>structure</w:t>
      </w:r>
      <w:r>
        <w:rPr>
          <w:rFonts w:ascii="Times New Roman"/>
          <w:color w:val="000000"/>
          <w:spacing w:val="16"/>
          <w:sz w:val="20"/>
        </w:rPr>
        <w:t xml:space="preserve"> </w:t>
      </w:r>
      <w:r>
        <w:rPr>
          <w:rFonts w:ascii="KCFTRC+CMR10"/>
          <w:color w:val="000000"/>
          <w:sz w:val="20"/>
        </w:rPr>
        <w:t>is</w:t>
      </w:r>
      <w:r>
        <w:rPr>
          <w:rFonts w:ascii="Times New Roman"/>
          <w:color w:val="000000"/>
          <w:spacing w:val="16"/>
          <w:sz w:val="20"/>
        </w:rPr>
        <w:t xml:space="preserve"> </w:t>
      </w:r>
      <w:r>
        <w:rPr>
          <w:rFonts w:ascii="KCFTRC+CMR10"/>
          <w:color w:val="000000"/>
          <w:sz w:val="20"/>
        </w:rPr>
        <w:t>diminishing.</w:t>
      </w:r>
    </w:p>
    <w:p w14:paraId="0B70E4AA" w14:textId="77777777" w:rsidR="00CF0253" w:rsidRDefault="00252649">
      <w:pPr>
        <w:spacing w:before="149" w:after="0" w:line="209" w:lineRule="exact"/>
        <w:ind w:left="299"/>
        <w:jc w:val="left"/>
        <w:rPr>
          <w:rFonts w:ascii="Times New Roman"/>
          <w:color w:val="000000"/>
          <w:sz w:val="20"/>
        </w:rPr>
      </w:pPr>
      <w:r>
        <w:rPr>
          <w:rFonts w:ascii="KCFTRC+CMR10"/>
          <w:color w:val="000000"/>
          <w:spacing w:val="-2"/>
          <w:sz w:val="20"/>
        </w:rPr>
        <w:t>Interestingly,</w:t>
      </w:r>
      <w:r>
        <w:rPr>
          <w:rFonts w:ascii="Times New Roman"/>
          <w:color w:val="000000"/>
          <w:spacing w:val="14"/>
          <w:sz w:val="20"/>
        </w:rPr>
        <w:t xml:space="preserve"> </w:t>
      </w:r>
      <w:r>
        <w:rPr>
          <w:rFonts w:ascii="KCFTRC+CMR10"/>
          <w:color w:val="000000"/>
          <w:sz w:val="20"/>
        </w:rPr>
        <w:t>the</w:t>
      </w:r>
      <w:r>
        <w:rPr>
          <w:rFonts w:ascii="Times New Roman"/>
          <w:color w:val="000000"/>
          <w:spacing w:val="12"/>
          <w:sz w:val="20"/>
        </w:rPr>
        <w:t xml:space="preserve"> </w:t>
      </w:r>
      <w:r>
        <w:rPr>
          <w:rFonts w:ascii="KCFTRC+CMR10"/>
          <w:color w:val="000000"/>
          <w:spacing w:val="-3"/>
          <w:sz w:val="20"/>
        </w:rPr>
        <w:t>law</w:t>
      </w:r>
      <w:r>
        <w:rPr>
          <w:rFonts w:ascii="Times New Roman"/>
          <w:color w:val="000000"/>
          <w:spacing w:val="14"/>
          <w:sz w:val="20"/>
        </w:rPr>
        <w:t xml:space="preserve"> </w:t>
      </w:r>
      <w:r>
        <w:rPr>
          <w:rFonts w:ascii="KCFTRC+CMR10"/>
          <w:color w:val="000000"/>
          <w:sz w:val="20"/>
        </w:rPr>
        <w:t>of</w:t>
      </w:r>
      <w:r>
        <w:rPr>
          <w:rFonts w:ascii="Times New Roman"/>
          <w:color w:val="000000"/>
          <w:spacing w:val="12"/>
          <w:sz w:val="20"/>
        </w:rPr>
        <w:t xml:space="preserve"> </w:t>
      </w:r>
      <w:r>
        <w:rPr>
          <w:rFonts w:ascii="KCFTRC+CMR10"/>
          <w:color w:val="000000"/>
          <w:sz w:val="20"/>
        </w:rPr>
        <w:t>demand</w:t>
      </w:r>
      <w:r>
        <w:rPr>
          <w:rFonts w:ascii="Times New Roman"/>
          <w:color w:val="000000"/>
          <w:spacing w:val="12"/>
          <w:sz w:val="20"/>
        </w:rPr>
        <w:t xml:space="preserve"> </w:t>
      </w:r>
      <w:r>
        <w:rPr>
          <w:rFonts w:ascii="KCFTRC+CMR10"/>
          <w:color w:val="000000"/>
          <w:spacing w:val="2"/>
          <w:sz w:val="20"/>
        </w:rPr>
        <w:t>does</w:t>
      </w:r>
      <w:r>
        <w:rPr>
          <w:rFonts w:ascii="Times New Roman"/>
          <w:color w:val="000000"/>
          <w:spacing w:val="10"/>
          <w:sz w:val="20"/>
        </w:rPr>
        <w:t xml:space="preserve"> </w:t>
      </w:r>
      <w:r>
        <w:rPr>
          <w:rFonts w:ascii="KCFTRC+CMR10"/>
          <w:color w:val="000000"/>
          <w:sz w:val="20"/>
        </w:rPr>
        <w:t>not</w:t>
      </w:r>
      <w:r>
        <w:rPr>
          <w:rFonts w:ascii="Times New Roman"/>
          <w:color w:val="000000"/>
          <w:spacing w:val="12"/>
          <w:sz w:val="20"/>
        </w:rPr>
        <w:t xml:space="preserve"> </w:t>
      </w:r>
      <w:r>
        <w:rPr>
          <w:rFonts w:ascii="KCFTRC+CMR10"/>
          <w:color w:val="000000"/>
          <w:sz w:val="20"/>
        </w:rPr>
        <w:t>hold</w:t>
      </w:r>
      <w:r>
        <w:rPr>
          <w:rFonts w:ascii="Times New Roman"/>
          <w:color w:val="000000"/>
          <w:spacing w:val="12"/>
          <w:sz w:val="20"/>
        </w:rPr>
        <w:t xml:space="preserve"> </w:t>
      </w:r>
      <w:r>
        <w:rPr>
          <w:rFonts w:ascii="KCFTRC+CMR10"/>
          <w:color w:val="000000"/>
          <w:sz w:val="20"/>
        </w:rPr>
        <w:t>in</w:t>
      </w:r>
      <w:r>
        <w:rPr>
          <w:rFonts w:ascii="Times New Roman"/>
          <w:color w:val="000000"/>
          <w:spacing w:val="11"/>
          <w:sz w:val="20"/>
        </w:rPr>
        <w:t xml:space="preserve"> </w:t>
      </w:r>
      <w:r>
        <w:rPr>
          <w:rFonts w:ascii="KCFTRC+CMR10"/>
          <w:color w:val="000000"/>
          <w:spacing w:val="2"/>
          <w:sz w:val="20"/>
        </w:rPr>
        <w:t>both</w:t>
      </w:r>
      <w:r>
        <w:rPr>
          <w:rFonts w:ascii="Times New Roman"/>
          <w:color w:val="000000"/>
          <w:spacing w:val="10"/>
          <w:sz w:val="20"/>
        </w:rPr>
        <w:t xml:space="preserve"> </w:t>
      </w:r>
      <w:r>
        <w:rPr>
          <w:rFonts w:ascii="KCFTRC+CMR10"/>
          <w:color w:val="000000"/>
          <w:sz w:val="20"/>
        </w:rPr>
        <w:t>the</w:t>
      </w:r>
      <w:r>
        <w:rPr>
          <w:rFonts w:ascii="Times New Roman"/>
          <w:color w:val="000000"/>
          <w:spacing w:val="12"/>
          <w:sz w:val="20"/>
        </w:rPr>
        <w:t xml:space="preserve"> </w:t>
      </w:r>
      <w:r>
        <w:rPr>
          <w:rFonts w:ascii="KCFTRC+CMR10"/>
          <w:color w:val="000000"/>
          <w:sz w:val="20"/>
        </w:rPr>
        <w:t>pre-</w:t>
      </w:r>
      <w:r>
        <w:rPr>
          <w:rFonts w:ascii="Times New Roman"/>
          <w:color w:val="000000"/>
          <w:spacing w:val="12"/>
          <w:sz w:val="20"/>
        </w:rPr>
        <w:t xml:space="preserve"> </w:t>
      </w:r>
      <w:r>
        <w:rPr>
          <w:rFonts w:ascii="KCFTRC+CMR10"/>
          <w:color w:val="000000"/>
          <w:sz w:val="20"/>
        </w:rPr>
        <w:t>and</w:t>
      </w:r>
      <w:r>
        <w:rPr>
          <w:rFonts w:ascii="Times New Roman"/>
          <w:color w:val="000000"/>
          <w:spacing w:val="12"/>
          <w:sz w:val="20"/>
        </w:rPr>
        <w:t xml:space="preserve"> </w:t>
      </w:r>
      <w:r>
        <w:rPr>
          <w:rFonts w:ascii="KCFTRC+CMR10"/>
          <w:color w:val="000000"/>
          <w:spacing w:val="1"/>
          <w:sz w:val="20"/>
        </w:rPr>
        <w:t>post-peak</w:t>
      </w:r>
      <w:r>
        <w:rPr>
          <w:rFonts w:ascii="Times New Roman"/>
          <w:color w:val="000000"/>
          <w:spacing w:val="10"/>
          <w:sz w:val="20"/>
        </w:rPr>
        <w:t xml:space="preserve"> </w:t>
      </w:r>
      <w:r>
        <w:rPr>
          <w:rFonts w:ascii="KCFTRC+CMR10"/>
          <w:color w:val="000000"/>
          <w:spacing w:val="-2"/>
          <w:sz w:val="20"/>
        </w:rPr>
        <w:t>intervals.</w:t>
      </w:r>
      <w:r>
        <w:rPr>
          <w:rFonts w:ascii="Times New Roman"/>
          <w:color w:val="000000"/>
          <w:spacing w:val="39"/>
          <w:sz w:val="20"/>
        </w:rPr>
        <w:t xml:space="preserve"> </w:t>
      </w:r>
      <w:r>
        <w:rPr>
          <w:rFonts w:ascii="KCFTRC+CMR10"/>
          <w:color w:val="000000"/>
          <w:sz w:val="20"/>
        </w:rPr>
        <w:t>In</w:t>
      </w:r>
      <w:r>
        <w:rPr>
          <w:rFonts w:ascii="Times New Roman"/>
          <w:color w:val="000000"/>
          <w:spacing w:val="12"/>
          <w:sz w:val="20"/>
        </w:rPr>
        <w:t xml:space="preserve"> </w:t>
      </w:r>
      <w:r>
        <w:rPr>
          <w:rFonts w:ascii="KCFTRC+CMR10"/>
          <w:color w:val="000000"/>
          <w:sz w:val="20"/>
        </w:rPr>
        <w:t>spite</w:t>
      </w:r>
      <w:r>
        <w:rPr>
          <w:rFonts w:ascii="Times New Roman"/>
          <w:color w:val="000000"/>
          <w:spacing w:val="11"/>
          <w:sz w:val="20"/>
        </w:rPr>
        <w:t xml:space="preserve"> </w:t>
      </w:r>
      <w:r>
        <w:rPr>
          <w:rFonts w:ascii="KCFTRC+CMR10"/>
          <w:color w:val="000000"/>
          <w:sz w:val="20"/>
        </w:rPr>
        <w:t>of</w:t>
      </w:r>
      <w:r>
        <w:rPr>
          <w:rFonts w:ascii="Times New Roman"/>
          <w:color w:val="000000"/>
          <w:spacing w:val="12"/>
          <w:sz w:val="20"/>
        </w:rPr>
        <w:t xml:space="preserve"> </w:t>
      </w:r>
      <w:r>
        <w:rPr>
          <w:rFonts w:ascii="KCFTRC+CMR10"/>
          <w:color w:val="000000"/>
          <w:sz w:val="20"/>
        </w:rPr>
        <w:t>the</w:t>
      </w:r>
      <w:r>
        <w:rPr>
          <w:rFonts w:ascii="Times New Roman"/>
          <w:color w:val="000000"/>
          <w:spacing w:val="12"/>
          <w:sz w:val="20"/>
        </w:rPr>
        <w:t xml:space="preserve"> </w:t>
      </w:r>
      <w:r>
        <w:rPr>
          <w:rFonts w:ascii="KCFTRC+CMR10"/>
          <w:color w:val="000000"/>
          <w:sz w:val="20"/>
        </w:rPr>
        <w:t>price</w:t>
      </w:r>
    </w:p>
    <w:p w14:paraId="05010ECD" w14:textId="77777777" w:rsidR="00CF0253" w:rsidRDefault="00252649">
      <w:pPr>
        <w:spacing w:before="149" w:after="0" w:line="209" w:lineRule="exact"/>
        <w:jc w:val="left"/>
        <w:rPr>
          <w:rFonts w:ascii="Times New Roman"/>
          <w:color w:val="000000"/>
          <w:sz w:val="20"/>
        </w:rPr>
      </w:pPr>
      <w:proofErr w:type="gramStart"/>
      <w:r>
        <w:rPr>
          <w:rFonts w:ascii="KCFTRC+CMR10"/>
          <w:color w:val="000000"/>
          <w:sz w:val="20"/>
        </w:rPr>
        <w:t>drops</w:t>
      </w:r>
      <w:proofErr w:type="gramEnd"/>
      <w:r>
        <w:rPr>
          <w:rFonts w:ascii="Times New Roman"/>
          <w:color w:val="000000"/>
          <w:spacing w:val="19"/>
          <w:sz w:val="20"/>
        </w:rPr>
        <w:t xml:space="preserve"> </w:t>
      </w:r>
      <w:r>
        <w:rPr>
          <w:rFonts w:ascii="KCFTRC+CMR10"/>
          <w:color w:val="000000"/>
          <w:sz w:val="20"/>
        </w:rPr>
        <w:t>in</w:t>
      </w:r>
      <w:r>
        <w:rPr>
          <w:rFonts w:ascii="Times New Roman"/>
          <w:color w:val="000000"/>
          <w:spacing w:val="18"/>
          <w:sz w:val="20"/>
        </w:rPr>
        <w:t xml:space="preserve"> </w:t>
      </w:r>
      <w:r>
        <w:rPr>
          <w:rFonts w:ascii="KCFTRC+CMR10"/>
          <w:color w:val="000000"/>
          <w:sz w:val="20"/>
        </w:rPr>
        <w:t>those</w:t>
      </w:r>
      <w:r>
        <w:rPr>
          <w:rFonts w:ascii="Times New Roman"/>
          <w:color w:val="000000"/>
          <w:spacing w:val="19"/>
          <w:sz w:val="20"/>
        </w:rPr>
        <w:t xml:space="preserve"> </w:t>
      </w:r>
      <w:r>
        <w:rPr>
          <w:rFonts w:ascii="KCFTRC+CMR10"/>
          <w:color w:val="000000"/>
          <w:spacing w:val="-2"/>
          <w:sz w:val="20"/>
        </w:rPr>
        <w:t>intervals,</w:t>
      </w:r>
      <w:r>
        <w:rPr>
          <w:rFonts w:ascii="Times New Roman"/>
          <w:color w:val="000000"/>
          <w:spacing w:val="21"/>
          <w:sz w:val="20"/>
        </w:rPr>
        <w:t xml:space="preserve"> </w:t>
      </w:r>
      <w:r>
        <w:rPr>
          <w:rFonts w:ascii="KCFTRC+CMR10"/>
          <w:color w:val="000000"/>
          <w:sz w:val="20"/>
        </w:rPr>
        <w:t>compared</w:t>
      </w:r>
      <w:r>
        <w:rPr>
          <w:rFonts w:ascii="Times New Roman"/>
          <w:color w:val="000000"/>
          <w:spacing w:val="19"/>
          <w:sz w:val="20"/>
        </w:rPr>
        <w:t xml:space="preserve"> </w:t>
      </w:r>
      <w:r>
        <w:rPr>
          <w:rFonts w:ascii="KCFTRC+CMR10"/>
          <w:color w:val="000000"/>
          <w:sz w:val="20"/>
        </w:rPr>
        <w:t>to</w:t>
      </w:r>
      <w:r>
        <w:rPr>
          <w:rFonts w:ascii="Times New Roman"/>
          <w:color w:val="000000"/>
          <w:spacing w:val="18"/>
          <w:sz w:val="20"/>
        </w:rPr>
        <w:t xml:space="preserve"> </w:t>
      </w:r>
      <w:r>
        <w:rPr>
          <w:rFonts w:ascii="KCFTRC+CMR10"/>
          <w:color w:val="000000"/>
          <w:sz w:val="20"/>
        </w:rPr>
        <w:t>the</w:t>
      </w:r>
      <w:r>
        <w:rPr>
          <w:rFonts w:ascii="Times New Roman"/>
          <w:color w:val="000000"/>
          <w:spacing w:val="19"/>
          <w:sz w:val="20"/>
        </w:rPr>
        <w:t xml:space="preserve"> </w:t>
      </w:r>
      <w:r>
        <w:rPr>
          <w:rFonts w:ascii="KCFTRC+CMR10" w:hAnsi="KCFTRC+CMR10" w:cs="KCFTRC+CMR10"/>
          <w:color w:val="000000"/>
          <w:sz w:val="20"/>
        </w:rPr>
        <w:t>ﬂat</w:t>
      </w:r>
      <w:r>
        <w:rPr>
          <w:rFonts w:ascii="Times New Roman"/>
          <w:color w:val="000000"/>
          <w:spacing w:val="19"/>
          <w:sz w:val="20"/>
        </w:rPr>
        <w:t xml:space="preserve"> </w:t>
      </w:r>
      <w:r>
        <w:rPr>
          <w:rFonts w:ascii="KCFTRC+CMR10"/>
          <w:color w:val="000000"/>
          <w:sz w:val="20"/>
        </w:rPr>
        <w:t>rate</w:t>
      </w:r>
      <w:r>
        <w:rPr>
          <w:rFonts w:ascii="Times New Roman"/>
          <w:color w:val="000000"/>
          <w:spacing w:val="19"/>
          <w:sz w:val="20"/>
        </w:rPr>
        <w:t xml:space="preserve"> </w:t>
      </w:r>
      <w:r>
        <w:rPr>
          <w:rFonts w:ascii="KCFTRC+CMR10"/>
          <w:color w:val="000000"/>
          <w:sz w:val="20"/>
        </w:rPr>
        <w:t>of</w:t>
      </w:r>
      <w:r>
        <w:rPr>
          <w:rFonts w:ascii="Times New Roman"/>
          <w:color w:val="000000"/>
          <w:spacing w:val="19"/>
          <w:sz w:val="20"/>
        </w:rPr>
        <w:t xml:space="preserve"> </w:t>
      </w:r>
      <w:r>
        <w:rPr>
          <w:rFonts w:ascii="KCFTRC+CMR10"/>
          <w:color w:val="000000"/>
          <w:sz w:val="20"/>
        </w:rPr>
        <w:t>14.1</w:t>
      </w:r>
      <w:r>
        <w:rPr>
          <w:rFonts w:ascii="Times New Roman"/>
          <w:color w:val="000000"/>
          <w:spacing w:val="18"/>
          <w:sz w:val="20"/>
        </w:rPr>
        <w:t xml:space="preserve"> </w:t>
      </w:r>
      <w:r>
        <w:rPr>
          <w:rFonts w:ascii="KCFTRC+CMR10"/>
          <w:color w:val="000000"/>
          <w:spacing w:val="-2"/>
          <w:sz w:val="20"/>
        </w:rPr>
        <w:t>cents</w:t>
      </w:r>
      <w:r>
        <w:rPr>
          <w:rFonts w:ascii="Times New Roman"/>
          <w:color w:val="000000"/>
          <w:spacing w:val="20"/>
          <w:sz w:val="20"/>
        </w:rPr>
        <w:t xml:space="preserve"> </w:t>
      </w:r>
      <w:r>
        <w:rPr>
          <w:rFonts w:ascii="KCFTRC+CMR10"/>
          <w:color w:val="000000"/>
          <w:spacing w:val="3"/>
          <w:sz w:val="20"/>
        </w:rPr>
        <w:t>per</w:t>
      </w:r>
      <w:r>
        <w:rPr>
          <w:rFonts w:ascii="Times New Roman"/>
          <w:color w:val="000000"/>
          <w:spacing w:val="16"/>
          <w:sz w:val="20"/>
        </w:rPr>
        <w:t xml:space="preserve"> </w:t>
      </w:r>
      <w:r>
        <w:rPr>
          <w:rFonts w:ascii="KCFTRC+CMR10"/>
          <w:color w:val="000000"/>
          <w:sz w:val="20"/>
        </w:rPr>
        <w:t>kWh,</w:t>
      </w:r>
      <w:r>
        <w:rPr>
          <w:rFonts w:ascii="Times New Roman"/>
          <w:color w:val="000000"/>
          <w:spacing w:val="20"/>
          <w:sz w:val="20"/>
        </w:rPr>
        <w:t xml:space="preserve"> </w:t>
      </w:r>
      <w:r>
        <w:rPr>
          <w:rFonts w:ascii="KCFTRC+CMR10"/>
          <w:color w:val="000000"/>
          <w:sz w:val="20"/>
        </w:rPr>
        <w:t>the</w:t>
      </w:r>
      <w:r>
        <w:rPr>
          <w:rFonts w:ascii="Times New Roman"/>
          <w:color w:val="000000"/>
          <w:spacing w:val="19"/>
          <w:sz w:val="20"/>
        </w:rPr>
        <w:t xml:space="preserve"> </w:t>
      </w:r>
      <w:r>
        <w:rPr>
          <w:rFonts w:ascii="KCFTRC+CMR10"/>
          <w:color w:val="000000"/>
          <w:sz w:val="20"/>
        </w:rPr>
        <w:t>treated</w:t>
      </w:r>
      <w:r>
        <w:rPr>
          <w:rFonts w:ascii="Times New Roman"/>
          <w:color w:val="000000"/>
          <w:spacing w:val="18"/>
          <w:sz w:val="20"/>
        </w:rPr>
        <w:t xml:space="preserve"> </w:t>
      </w:r>
      <w:r>
        <w:rPr>
          <w:rFonts w:ascii="KCFTRC+CMR10"/>
          <w:color w:val="000000"/>
          <w:sz w:val="20"/>
        </w:rPr>
        <w:t>households</w:t>
      </w:r>
      <w:r>
        <w:rPr>
          <w:rFonts w:ascii="Times New Roman"/>
          <w:color w:val="000000"/>
          <w:spacing w:val="19"/>
          <w:sz w:val="20"/>
        </w:rPr>
        <w:t xml:space="preserve"> </w:t>
      </w:r>
      <w:r>
        <w:rPr>
          <w:rFonts w:ascii="KCFTRC+CMR10"/>
          <w:color w:val="000000"/>
          <w:sz w:val="20"/>
        </w:rPr>
        <w:t>reduced</w:t>
      </w:r>
      <w:r>
        <w:rPr>
          <w:rFonts w:ascii="Times New Roman"/>
          <w:color w:val="000000"/>
          <w:spacing w:val="18"/>
          <w:sz w:val="20"/>
        </w:rPr>
        <w:t xml:space="preserve"> </w:t>
      </w:r>
      <w:r>
        <w:rPr>
          <w:rFonts w:ascii="KCFTRC+CMR10"/>
          <w:color w:val="000000"/>
          <w:sz w:val="20"/>
        </w:rPr>
        <w:t>their</w:t>
      </w:r>
    </w:p>
    <w:p w14:paraId="14A17510"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electricity</w:t>
      </w:r>
      <w:r>
        <w:rPr>
          <w:rFonts w:ascii="Times New Roman"/>
          <w:color w:val="000000"/>
          <w:spacing w:val="8"/>
          <w:sz w:val="20"/>
        </w:rPr>
        <w:t xml:space="preserve"> </w:t>
      </w:r>
      <w:r>
        <w:rPr>
          <w:rFonts w:ascii="KCFTRC+CMR10"/>
          <w:color w:val="000000"/>
          <w:sz w:val="20"/>
        </w:rPr>
        <w:t>consumption.</w:t>
      </w:r>
      <w:r>
        <w:rPr>
          <w:rFonts w:ascii="Times New Roman"/>
          <w:color w:val="000000"/>
          <w:spacing w:val="36"/>
          <w:sz w:val="20"/>
        </w:rPr>
        <w:t xml:space="preserve"> </w:t>
      </w:r>
      <w:r>
        <w:rPr>
          <w:rFonts w:ascii="KCFTRC+CMR10"/>
          <w:color w:val="000000"/>
          <w:sz w:val="20"/>
        </w:rPr>
        <w:t>Although</w:t>
      </w:r>
      <w:r>
        <w:rPr>
          <w:rFonts w:ascii="Times New Roman"/>
          <w:color w:val="000000"/>
          <w:spacing w:val="7"/>
          <w:sz w:val="20"/>
        </w:rPr>
        <w:t xml:space="preserve"> </w:t>
      </w:r>
      <w:r>
        <w:rPr>
          <w:rFonts w:ascii="KCFTRC+CMR10"/>
          <w:color w:val="000000"/>
          <w:sz w:val="20"/>
        </w:rPr>
        <w:t>the</w:t>
      </w:r>
      <w:r>
        <w:rPr>
          <w:rFonts w:ascii="Times New Roman"/>
          <w:color w:val="000000"/>
          <w:spacing w:val="7"/>
          <w:sz w:val="20"/>
        </w:rPr>
        <w:t xml:space="preserve"> </w:t>
      </w:r>
      <w:r>
        <w:rPr>
          <w:rFonts w:ascii="KCFTRC+CMR10"/>
          <w:color w:val="000000"/>
          <w:spacing w:val="-1"/>
          <w:sz w:val="20"/>
        </w:rPr>
        <w:t>mechanism</w:t>
      </w:r>
      <w:r>
        <w:rPr>
          <w:rFonts w:ascii="Times New Roman"/>
          <w:color w:val="000000"/>
          <w:spacing w:val="8"/>
          <w:sz w:val="20"/>
        </w:rPr>
        <w:t xml:space="preserve"> </w:t>
      </w:r>
      <w:r>
        <w:rPr>
          <w:rFonts w:ascii="KCFTRC+CMR10"/>
          <w:color w:val="000000"/>
          <w:sz w:val="20"/>
        </w:rPr>
        <w:t>that</w:t>
      </w:r>
      <w:r>
        <w:rPr>
          <w:rFonts w:ascii="Times New Roman"/>
          <w:color w:val="000000"/>
          <w:spacing w:val="7"/>
          <w:sz w:val="20"/>
        </w:rPr>
        <w:t xml:space="preserve"> </w:t>
      </w:r>
      <w:r>
        <w:rPr>
          <w:rFonts w:ascii="KCFTRC+CMR10"/>
          <w:color w:val="000000"/>
          <w:sz w:val="20"/>
        </w:rPr>
        <w:t>caused</w:t>
      </w:r>
      <w:r>
        <w:rPr>
          <w:rFonts w:ascii="Times New Roman"/>
          <w:color w:val="000000"/>
          <w:spacing w:val="7"/>
          <w:sz w:val="20"/>
        </w:rPr>
        <w:t xml:space="preserve"> </w:t>
      </w:r>
      <w:r>
        <w:rPr>
          <w:rFonts w:ascii="KCFTRC+CMR10"/>
          <w:color w:val="000000"/>
          <w:sz w:val="20"/>
        </w:rPr>
        <w:t>the</w:t>
      </w:r>
      <w:r>
        <w:rPr>
          <w:rFonts w:ascii="Times New Roman"/>
          <w:color w:val="000000"/>
          <w:spacing w:val="7"/>
          <w:sz w:val="20"/>
        </w:rPr>
        <w:t xml:space="preserve"> </w:t>
      </w:r>
      <w:r>
        <w:rPr>
          <w:rFonts w:ascii="KCFTRC+CMR10"/>
          <w:color w:val="000000"/>
          <w:spacing w:val="-1"/>
          <w:sz w:val="20"/>
        </w:rPr>
        <w:t>changes</w:t>
      </w:r>
      <w:r>
        <w:rPr>
          <w:rFonts w:ascii="Times New Roman"/>
          <w:color w:val="000000"/>
          <w:spacing w:val="8"/>
          <w:sz w:val="20"/>
        </w:rPr>
        <w:t xml:space="preserve"> </w:t>
      </w:r>
      <w:r>
        <w:rPr>
          <w:rFonts w:ascii="KCFTRC+CMR10"/>
          <w:color w:val="000000"/>
          <w:sz w:val="20"/>
        </w:rPr>
        <w:t>in</w:t>
      </w:r>
      <w:r>
        <w:rPr>
          <w:rFonts w:ascii="Times New Roman"/>
          <w:color w:val="000000"/>
          <w:spacing w:val="7"/>
          <w:sz w:val="20"/>
        </w:rPr>
        <w:t xml:space="preserve"> </w:t>
      </w:r>
      <w:r>
        <w:rPr>
          <w:rFonts w:ascii="KCFTRC+CMR10"/>
          <w:color w:val="000000"/>
          <w:spacing w:val="-1"/>
          <w:sz w:val="20"/>
        </w:rPr>
        <w:t>residential</w:t>
      </w:r>
      <w:r>
        <w:rPr>
          <w:rFonts w:ascii="Times New Roman"/>
          <w:color w:val="000000"/>
          <w:spacing w:val="8"/>
          <w:sz w:val="20"/>
        </w:rPr>
        <w:t xml:space="preserve"> </w:t>
      </w:r>
      <w:r>
        <w:rPr>
          <w:rFonts w:ascii="KCFTRC+CMR10"/>
          <w:color w:val="000000"/>
          <w:spacing w:val="-1"/>
          <w:sz w:val="20"/>
        </w:rPr>
        <w:t>electricity</w:t>
      </w:r>
      <w:r>
        <w:rPr>
          <w:rFonts w:ascii="Times New Roman"/>
          <w:color w:val="000000"/>
          <w:spacing w:val="8"/>
          <w:sz w:val="20"/>
        </w:rPr>
        <w:t xml:space="preserve"> </w:t>
      </w:r>
      <w:r>
        <w:rPr>
          <w:rFonts w:ascii="KCFTRC+CMR10"/>
          <w:color w:val="000000"/>
          <w:sz w:val="20"/>
        </w:rPr>
        <w:t>consumption</w:t>
      </w:r>
    </w:p>
    <w:p w14:paraId="1114AF32" w14:textId="77777777" w:rsidR="00CF0253" w:rsidRDefault="00252649">
      <w:pPr>
        <w:spacing w:before="149" w:after="0" w:line="209" w:lineRule="exact"/>
        <w:jc w:val="left"/>
        <w:rPr>
          <w:rFonts w:ascii="Times New Roman"/>
          <w:color w:val="000000"/>
          <w:sz w:val="20"/>
        </w:rPr>
      </w:pPr>
      <w:r>
        <w:rPr>
          <w:rFonts w:ascii="KCFTRC+CMR10"/>
          <w:color w:val="000000"/>
          <w:sz w:val="20"/>
        </w:rPr>
        <w:t>is</w:t>
      </w:r>
      <w:r>
        <w:rPr>
          <w:rFonts w:ascii="Times New Roman"/>
          <w:color w:val="000000"/>
          <w:spacing w:val="32"/>
          <w:sz w:val="20"/>
        </w:rPr>
        <w:t xml:space="preserve"> </w:t>
      </w:r>
      <w:r>
        <w:rPr>
          <w:rFonts w:ascii="KCFTRC+CMR10"/>
          <w:color w:val="000000"/>
          <w:sz w:val="20"/>
        </w:rPr>
        <w:t>not</w:t>
      </w:r>
      <w:r>
        <w:rPr>
          <w:rFonts w:ascii="Times New Roman"/>
          <w:color w:val="000000"/>
          <w:spacing w:val="33"/>
          <w:sz w:val="20"/>
        </w:rPr>
        <w:t xml:space="preserve"> </w:t>
      </w:r>
      <w:r>
        <w:rPr>
          <w:rFonts w:ascii="KCFTRC+CMR10"/>
          <w:color w:val="000000"/>
          <w:sz w:val="20"/>
        </w:rPr>
        <w:t>explicit,</w:t>
      </w:r>
      <w:r>
        <w:rPr>
          <w:rFonts w:ascii="Times New Roman"/>
          <w:color w:val="000000"/>
          <w:spacing w:val="37"/>
          <w:sz w:val="20"/>
        </w:rPr>
        <w:t xml:space="preserve"> </w:t>
      </w:r>
      <w:r>
        <w:rPr>
          <w:rFonts w:ascii="KCFTRC+CMR10"/>
          <w:color w:val="000000"/>
          <w:spacing w:val="-2"/>
          <w:sz w:val="20"/>
        </w:rPr>
        <w:t>such</w:t>
      </w:r>
      <w:r>
        <w:rPr>
          <w:rFonts w:ascii="Times New Roman"/>
          <w:color w:val="000000"/>
          <w:spacing w:val="34"/>
          <w:sz w:val="20"/>
        </w:rPr>
        <w:t xml:space="preserve"> </w:t>
      </w:r>
      <w:r>
        <w:rPr>
          <w:rFonts w:ascii="KCFTRC+CMR10"/>
          <w:color w:val="000000"/>
          <w:spacing w:val="-1"/>
          <w:sz w:val="20"/>
        </w:rPr>
        <w:t>changes</w:t>
      </w:r>
      <w:r>
        <w:rPr>
          <w:rFonts w:ascii="Times New Roman"/>
          <w:color w:val="000000"/>
          <w:spacing w:val="34"/>
          <w:sz w:val="20"/>
        </w:rPr>
        <w:t xml:space="preserve"> </w:t>
      </w:r>
      <w:r>
        <w:rPr>
          <w:rFonts w:ascii="KCFTRC+CMR10"/>
          <w:color w:val="000000"/>
          <w:spacing w:val="-1"/>
          <w:sz w:val="20"/>
        </w:rPr>
        <w:t>evidently</w:t>
      </w:r>
      <w:r>
        <w:rPr>
          <w:rFonts w:ascii="Times New Roman"/>
          <w:color w:val="000000"/>
          <w:spacing w:val="33"/>
          <w:sz w:val="20"/>
        </w:rPr>
        <w:t xml:space="preserve"> </w:t>
      </w:r>
      <w:r>
        <w:rPr>
          <w:rFonts w:ascii="KCFTRC+CMR10"/>
          <w:color w:val="000000"/>
          <w:sz w:val="20"/>
        </w:rPr>
        <w:t>suggest</w:t>
      </w:r>
      <w:r>
        <w:rPr>
          <w:rFonts w:ascii="Times New Roman"/>
          <w:color w:val="000000"/>
          <w:spacing w:val="33"/>
          <w:sz w:val="20"/>
        </w:rPr>
        <w:t xml:space="preserve"> </w:t>
      </w:r>
      <w:r>
        <w:rPr>
          <w:rFonts w:ascii="KCFTRC+CMR10"/>
          <w:color w:val="000000"/>
          <w:sz w:val="20"/>
        </w:rPr>
        <w:t>that</w:t>
      </w:r>
      <w:r>
        <w:rPr>
          <w:rFonts w:ascii="Times New Roman"/>
          <w:color w:val="000000"/>
          <w:spacing w:val="33"/>
          <w:sz w:val="20"/>
        </w:rPr>
        <w:t xml:space="preserve"> </w:t>
      </w:r>
      <w:r>
        <w:rPr>
          <w:rFonts w:ascii="KCFTRC+CMR10"/>
          <w:color w:val="000000"/>
          <w:sz w:val="20"/>
        </w:rPr>
        <w:t>the</w:t>
      </w:r>
      <w:r>
        <w:rPr>
          <w:rFonts w:ascii="Times New Roman"/>
          <w:color w:val="000000"/>
          <w:spacing w:val="32"/>
          <w:sz w:val="20"/>
        </w:rPr>
        <w:t xml:space="preserve"> </w:t>
      </w:r>
      <w:r>
        <w:rPr>
          <w:rFonts w:ascii="KCFTRC+CMR10"/>
          <w:color w:val="000000"/>
          <w:sz w:val="20"/>
        </w:rPr>
        <w:t>households</w:t>
      </w:r>
      <w:r>
        <w:rPr>
          <w:rFonts w:ascii="Times New Roman"/>
          <w:color w:val="000000"/>
          <w:spacing w:val="33"/>
          <w:sz w:val="20"/>
        </w:rPr>
        <w:t xml:space="preserve"> </w:t>
      </w:r>
      <w:r>
        <w:rPr>
          <w:rFonts w:ascii="KCFTRC+CMR10"/>
          <w:color w:val="000000"/>
          <w:sz w:val="20"/>
        </w:rPr>
        <w:t>assigned</w:t>
      </w:r>
      <w:r>
        <w:rPr>
          <w:rFonts w:ascii="Times New Roman"/>
          <w:color w:val="000000"/>
          <w:spacing w:val="32"/>
          <w:sz w:val="20"/>
        </w:rPr>
        <w:t xml:space="preserve"> </w:t>
      </w:r>
      <w:r>
        <w:rPr>
          <w:rFonts w:ascii="KCFTRC+CMR10"/>
          <w:color w:val="000000"/>
          <w:sz w:val="20"/>
        </w:rPr>
        <w:t>to</w:t>
      </w:r>
      <w:r>
        <w:rPr>
          <w:rFonts w:ascii="Times New Roman"/>
          <w:color w:val="000000"/>
          <w:spacing w:val="32"/>
          <w:sz w:val="20"/>
        </w:rPr>
        <w:t xml:space="preserve"> </w:t>
      </w:r>
      <w:r>
        <w:rPr>
          <w:rFonts w:ascii="KCFTRC+CMR10"/>
          <w:color w:val="000000"/>
          <w:sz w:val="20"/>
        </w:rPr>
        <w:t>the</w:t>
      </w:r>
      <w:r>
        <w:rPr>
          <w:rFonts w:ascii="Times New Roman"/>
          <w:color w:val="000000"/>
          <w:spacing w:val="32"/>
          <w:sz w:val="20"/>
        </w:rPr>
        <w:t xml:space="preserve"> </w:t>
      </w:r>
      <w:r>
        <w:rPr>
          <w:rFonts w:ascii="KCFTRC+CMR10"/>
          <w:color w:val="000000"/>
          <w:spacing w:val="-1"/>
          <w:sz w:val="20"/>
        </w:rPr>
        <w:t>treatment</w:t>
      </w:r>
      <w:r>
        <w:rPr>
          <w:rFonts w:ascii="Times New Roman"/>
          <w:color w:val="000000"/>
          <w:spacing w:val="33"/>
          <w:sz w:val="20"/>
        </w:rPr>
        <w:t xml:space="preserve"> </w:t>
      </w:r>
      <w:r>
        <w:rPr>
          <w:rFonts w:ascii="KCFTRC+CMR10"/>
          <w:color w:val="000000"/>
          <w:sz w:val="20"/>
        </w:rPr>
        <w:t>group</w:t>
      </w:r>
      <w:r>
        <w:rPr>
          <w:rFonts w:ascii="Times New Roman"/>
          <w:color w:val="000000"/>
          <w:spacing w:val="32"/>
          <w:sz w:val="20"/>
        </w:rPr>
        <w:t xml:space="preserve"> </w:t>
      </w:r>
      <w:r>
        <w:rPr>
          <w:rFonts w:ascii="KCFTRC+CMR10"/>
          <w:color w:val="000000"/>
          <w:sz w:val="20"/>
        </w:rPr>
        <w:t>adjusted</w:t>
      </w:r>
    </w:p>
    <w:p w14:paraId="6191D679" w14:textId="77777777" w:rsidR="00CF0253" w:rsidRDefault="00252649">
      <w:pPr>
        <w:spacing w:before="149" w:after="0" w:line="209" w:lineRule="exact"/>
        <w:jc w:val="left"/>
        <w:rPr>
          <w:rFonts w:ascii="Times New Roman"/>
          <w:color w:val="000000"/>
          <w:sz w:val="20"/>
        </w:rPr>
      </w:pPr>
      <w:r>
        <w:rPr>
          <w:rFonts w:ascii="KCFTRC+CMR10"/>
          <w:color w:val="000000"/>
          <w:sz w:val="20"/>
        </w:rPr>
        <w:t>their</w:t>
      </w:r>
      <w:r>
        <w:rPr>
          <w:rFonts w:ascii="Times New Roman"/>
          <w:color w:val="000000"/>
          <w:spacing w:val="16"/>
          <w:sz w:val="20"/>
        </w:rPr>
        <w:t xml:space="preserve"> </w:t>
      </w:r>
      <w:r>
        <w:rPr>
          <w:rFonts w:ascii="KCFTRC+CMR10"/>
          <w:color w:val="000000"/>
          <w:spacing w:val="-1"/>
          <w:sz w:val="20"/>
        </w:rPr>
        <w:t>electricity</w:t>
      </w:r>
      <w:r>
        <w:rPr>
          <w:rFonts w:ascii="Times New Roman"/>
          <w:color w:val="000000"/>
          <w:spacing w:val="16"/>
          <w:sz w:val="20"/>
        </w:rPr>
        <w:t xml:space="preserve"> </w:t>
      </w:r>
      <w:r>
        <w:rPr>
          <w:rFonts w:ascii="KCFTRC+CMR10"/>
          <w:color w:val="000000"/>
          <w:sz w:val="20"/>
        </w:rPr>
        <w:t>consumption</w:t>
      </w:r>
      <w:r>
        <w:rPr>
          <w:rFonts w:ascii="Times New Roman"/>
          <w:color w:val="000000"/>
          <w:spacing w:val="16"/>
          <w:sz w:val="20"/>
        </w:rPr>
        <w:t xml:space="preserve"> </w:t>
      </w:r>
      <w:r>
        <w:rPr>
          <w:rFonts w:ascii="KCFTRC+CMR10"/>
          <w:color w:val="000000"/>
          <w:sz w:val="20"/>
        </w:rPr>
        <w:t>not</w:t>
      </w:r>
      <w:r>
        <w:rPr>
          <w:rFonts w:ascii="Times New Roman"/>
          <w:color w:val="000000"/>
          <w:spacing w:val="16"/>
          <w:sz w:val="20"/>
        </w:rPr>
        <w:t xml:space="preserve"> </w:t>
      </w:r>
      <w:r>
        <w:rPr>
          <w:rFonts w:ascii="KCFTRC+CMR10"/>
          <w:color w:val="000000"/>
          <w:sz w:val="20"/>
        </w:rPr>
        <w:t>only</w:t>
      </w:r>
      <w:r>
        <w:rPr>
          <w:rFonts w:ascii="Times New Roman"/>
          <w:color w:val="000000"/>
          <w:spacing w:val="16"/>
          <w:sz w:val="20"/>
        </w:rPr>
        <w:t xml:space="preserve"> </w:t>
      </w:r>
      <w:r>
        <w:rPr>
          <w:rFonts w:ascii="KCFTRC+CMR10"/>
          <w:color w:val="000000"/>
          <w:sz w:val="20"/>
        </w:rPr>
        <w:t>prior</w:t>
      </w:r>
      <w:r>
        <w:rPr>
          <w:rFonts w:ascii="Times New Roman"/>
          <w:color w:val="000000"/>
          <w:spacing w:val="16"/>
          <w:sz w:val="20"/>
        </w:rPr>
        <w:t xml:space="preserve"> </w:t>
      </w:r>
      <w:r>
        <w:rPr>
          <w:rFonts w:ascii="KCFTRC+CMR10"/>
          <w:color w:val="000000"/>
          <w:sz w:val="20"/>
        </w:rPr>
        <w:t>to</w:t>
      </w:r>
      <w:r>
        <w:rPr>
          <w:rFonts w:ascii="Times New Roman"/>
          <w:color w:val="000000"/>
          <w:spacing w:val="15"/>
          <w:sz w:val="20"/>
        </w:rPr>
        <w:t xml:space="preserve"> </w:t>
      </w:r>
      <w:r>
        <w:rPr>
          <w:rFonts w:ascii="KCFTRC+CMR10"/>
          <w:color w:val="000000"/>
          <w:sz w:val="20"/>
        </w:rPr>
        <w:t>but</w:t>
      </w:r>
      <w:r>
        <w:rPr>
          <w:rFonts w:ascii="Times New Roman"/>
          <w:color w:val="000000"/>
          <w:spacing w:val="16"/>
          <w:sz w:val="20"/>
        </w:rPr>
        <w:t xml:space="preserve"> </w:t>
      </w:r>
      <w:r>
        <w:rPr>
          <w:rFonts w:ascii="KCFTRC+CMR10"/>
          <w:color w:val="000000"/>
          <w:sz w:val="20"/>
        </w:rPr>
        <w:t>also</w:t>
      </w:r>
      <w:r>
        <w:rPr>
          <w:rFonts w:ascii="Times New Roman"/>
          <w:color w:val="000000"/>
          <w:spacing w:val="16"/>
          <w:sz w:val="20"/>
        </w:rPr>
        <w:t xml:space="preserve"> </w:t>
      </w:r>
      <w:r>
        <w:rPr>
          <w:rFonts w:ascii="KCFTRC+CMR10"/>
          <w:color w:val="000000"/>
          <w:spacing w:val="-1"/>
          <w:sz w:val="20"/>
        </w:rPr>
        <w:t>following</w:t>
      </w:r>
      <w:r>
        <w:rPr>
          <w:rFonts w:ascii="Times New Roman"/>
          <w:color w:val="000000"/>
          <w:spacing w:val="17"/>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z w:val="20"/>
        </w:rPr>
        <w:t>price</w:t>
      </w:r>
      <w:r>
        <w:rPr>
          <w:rFonts w:ascii="Times New Roman"/>
          <w:color w:val="000000"/>
          <w:spacing w:val="16"/>
          <w:sz w:val="20"/>
        </w:rPr>
        <w:t xml:space="preserve"> </w:t>
      </w:r>
      <w:r>
        <w:rPr>
          <w:rFonts w:ascii="KCFTRC+CMR10"/>
          <w:color w:val="000000"/>
          <w:spacing w:val="-1"/>
          <w:sz w:val="20"/>
        </w:rPr>
        <w:t>spikes</w:t>
      </w:r>
      <w:r>
        <w:rPr>
          <w:rFonts w:ascii="Times New Roman"/>
          <w:color w:val="000000"/>
          <w:spacing w:val="17"/>
          <w:sz w:val="20"/>
        </w:rPr>
        <w:t xml:space="preserve"> </w:t>
      </w:r>
      <w:r>
        <w:rPr>
          <w:rFonts w:ascii="KCFTRC+CMR10"/>
          <w:color w:val="000000"/>
          <w:sz w:val="20"/>
        </w:rPr>
        <w:t>in</w:t>
      </w:r>
      <w:r>
        <w:rPr>
          <w:rFonts w:ascii="Times New Roman"/>
          <w:color w:val="000000"/>
          <w:spacing w:val="16"/>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pacing w:val="1"/>
          <w:sz w:val="20"/>
        </w:rPr>
        <w:t>peak</w:t>
      </w:r>
      <w:r>
        <w:rPr>
          <w:rFonts w:ascii="Times New Roman"/>
          <w:color w:val="000000"/>
          <w:spacing w:val="14"/>
          <w:sz w:val="20"/>
        </w:rPr>
        <w:t xml:space="preserve"> </w:t>
      </w:r>
      <w:r>
        <w:rPr>
          <w:rFonts w:ascii="KCFTRC+CMR10"/>
          <w:color w:val="000000"/>
          <w:sz w:val="20"/>
        </w:rPr>
        <w:t>rate</w:t>
      </w:r>
      <w:r>
        <w:rPr>
          <w:rFonts w:ascii="Times New Roman"/>
          <w:color w:val="000000"/>
          <w:spacing w:val="16"/>
          <w:sz w:val="20"/>
        </w:rPr>
        <w:t xml:space="preserve"> </w:t>
      </w:r>
      <w:r>
        <w:rPr>
          <w:rFonts w:ascii="KCFTRC+CMR10"/>
          <w:color w:val="000000"/>
          <w:spacing w:val="2"/>
          <w:sz w:val="20"/>
        </w:rPr>
        <w:t>period.</w:t>
      </w:r>
      <w:r>
        <w:rPr>
          <w:rFonts w:ascii="Times New Roman"/>
          <w:color w:val="000000"/>
          <w:spacing w:val="37"/>
          <w:sz w:val="20"/>
        </w:rPr>
        <w:t xml:space="preserve"> </w:t>
      </w:r>
      <w:r>
        <w:rPr>
          <w:rFonts w:ascii="KCFTRC+CMR10"/>
          <w:color w:val="000000"/>
          <w:sz w:val="20"/>
        </w:rPr>
        <w:t>That</w:t>
      </w:r>
    </w:p>
    <w:p w14:paraId="32DDBA79" w14:textId="77777777" w:rsidR="00CF0253" w:rsidRDefault="00252649">
      <w:pPr>
        <w:spacing w:before="149" w:after="0" w:line="209" w:lineRule="exact"/>
        <w:jc w:val="left"/>
        <w:rPr>
          <w:rFonts w:ascii="Times New Roman"/>
          <w:color w:val="000000"/>
          <w:sz w:val="20"/>
        </w:rPr>
      </w:pPr>
      <w:r>
        <w:rPr>
          <w:rFonts w:ascii="KCFTRC+CMR10"/>
          <w:color w:val="000000"/>
          <w:sz w:val="20"/>
        </w:rPr>
        <w:t>is,</w:t>
      </w:r>
      <w:r>
        <w:rPr>
          <w:rFonts w:ascii="Times New Roman"/>
          <w:color w:val="000000"/>
          <w:spacing w:val="16"/>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z w:val="20"/>
        </w:rPr>
        <w:t>TOU</w:t>
      </w:r>
      <w:r>
        <w:rPr>
          <w:rFonts w:ascii="Times New Roman"/>
          <w:color w:val="000000"/>
          <w:spacing w:val="16"/>
          <w:sz w:val="20"/>
        </w:rPr>
        <w:t xml:space="preserve"> </w:t>
      </w:r>
      <w:r>
        <w:rPr>
          <w:rFonts w:ascii="KCFTRC+CMR10" w:hAnsi="KCFTRC+CMR10" w:cs="KCFTRC+CMR10"/>
          <w:color w:val="000000"/>
          <w:sz w:val="20"/>
        </w:rPr>
        <w:t>tariﬀs</w:t>
      </w:r>
      <w:r>
        <w:rPr>
          <w:rFonts w:ascii="Times New Roman"/>
          <w:color w:val="000000"/>
          <w:spacing w:val="16"/>
          <w:sz w:val="20"/>
        </w:rPr>
        <w:t xml:space="preserve"> </w:t>
      </w:r>
      <w:r>
        <w:rPr>
          <w:rFonts w:ascii="KCFTRC+CMR10"/>
          <w:color w:val="000000"/>
          <w:spacing w:val="-4"/>
          <w:sz w:val="20"/>
        </w:rPr>
        <w:t>have</w:t>
      </w:r>
      <w:r>
        <w:rPr>
          <w:rFonts w:ascii="Times New Roman"/>
          <w:color w:val="000000"/>
          <w:spacing w:val="20"/>
          <w:sz w:val="20"/>
        </w:rPr>
        <w:t xml:space="preserve"> </w:t>
      </w:r>
      <w:r>
        <w:rPr>
          <w:rFonts w:ascii="KCFTRC+CMR10"/>
          <w:color w:val="000000"/>
          <w:sz w:val="20"/>
        </w:rPr>
        <w:t>some</w:t>
      </w:r>
      <w:r>
        <w:rPr>
          <w:rFonts w:ascii="Times New Roman"/>
          <w:color w:val="000000"/>
          <w:spacing w:val="17"/>
          <w:sz w:val="20"/>
        </w:rPr>
        <w:t xml:space="preserve"> </w:t>
      </w:r>
      <w:r>
        <w:rPr>
          <w:rFonts w:ascii="KCFTRC+CMR10"/>
          <w:color w:val="000000"/>
          <w:spacing w:val="-2"/>
          <w:sz w:val="20"/>
        </w:rPr>
        <w:t>spillover</w:t>
      </w:r>
      <w:r>
        <w:rPr>
          <w:rFonts w:ascii="Times New Roman"/>
          <w:color w:val="000000"/>
          <w:spacing w:val="18"/>
          <w:sz w:val="20"/>
        </w:rPr>
        <w:t xml:space="preserve"> </w:t>
      </w:r>
      <w:r>
        <w:rPr>
          <w:rFonts w:ascii="KCFTRC+CMR10" w:hAnsi="KCFTRC+CMR10" w:cs="KCFTRC+CMR10"/>
          <w:color w:val="000000"/>
          <w:sz w:val="20"/>
        </w:rPr>
        <w:t>eﬀects</w:t>
      </w:r>
      <w:r>
        <w:rPr>
          <w:rFonts w:ascii="Times New Roman"/>
          <w:color w:val="000000"/>
          <w:spacing w:val="17"/>
          <w:sz w:val="20"/>
        </w:rPr>
        <w:t xml:space="preserve"> </w:t>
      </w:r>
      <w:r>
        <w:rPr>
          <w:rFonts w:ascii="KCFTRC+CMR10"/>
          <w:color w:val="000000"/>
          <w:sz w:val="20"/>
        </w:rPr>
        <w:t>on</w:t>
      </w:r>
      <w:r>
        <w:rPr>
          <w:rFonts w:ascii="Times New Roman"/>
          <w:color w:val="000000"/>
          <w:spacing w:val="16"/>
          <w:sz w:val="20"/>
        </w:rPr>
        <w:t xml:space="preserve"> </w:t>
      </w:r>
      <w:r>
        <w:rPr>
          <w:rFonts w:ascii="KCFTRC+CMR10"/>
          <w:color w:val="000000"/>
          <w:sz w:val="20"/>
        </w:rPr>
        <w:t>household</w:t>
      </w:r>
      <w:r>
        <w:rPr>
          <w:rFonts w:ascii="Times New Roman"/>
          <w:color w:val="000000"/>
          <w:spacing w:val="16"/>
          <w:sz w:val="20"/>
        </w:rPr>
        <w:t xml:space="preserve"> </w:t>
      </w:r>
      <w:r>
        <w:rPr>
          <w:rFonts w:ascii="KCFTRC+CMR10"/>
          <w:color w:val="000000"/>
          <w:sz w:val="20"/>
        </w:rPr>
        <w:t>demand</w:t>
      </w:r>
      <w:r>
        <w:rPr>
          <w:rFonts w:ascii="Times New Roman"/>
          <w:color w:val="000000"/>
          <w:spacing w:val="17"/>
          <w:sz w:val="20"/>
        </w:rPr>
        <w:t xml:space="preserve"> </w:t>
      </w:r>
      <w:r>
        <w:rPr>
          <w:rFonts w:ascii="KCFTRC+CMR10"/>
          <w:color w:val="000000"/>
          <w:sz w:val="20"/>
        </w:rPr>
        <w:t>for</w:t>
      </w:r>
      <w:r>
        <w:rPr>
          <w:rFonts w:ascii="Times New Roman"/>
          <w:color w:val="000000"/>
          <w:spacing w:val="16"/>
          <w:sz w:val="20"/>
        </w:rPr>
        <w:t xml:space="preserve"> </w:t>
      </w:r>
      <w:r>
        <w:rPr>
          <w:rFonts w:ascii="KCFTRC+CMR10"/>
          <w:color w:val="000000"/>
          <w:spacing w:val="-1"/>
          <w:sz w:val="20"/>
        </w:rPr>
        <w:t>electricity</w:t>
      </w:r>
      <w:r>
        <w:rPr>
          <w:rFonts w:ascii="Times New Roman"/>
          <w:color w:val="000000"/>
          <w:spacing w:val="17"/>
          <w:sz w:val="20"/>
        </w:rPr>
        <w:t xml:space="preserve"> </w:t>
      </w:r>
      <w:r>
        <w:rPr>
          <w:rFonts w:ascii="KCFTRC+CMR10"/>
          <w:color w:val="000000"/>
          <w:sz w:val="20"/>
        </w:rPr>
        <w:t>in</w:t>
      </w:r>
      <w:r>
        <w:rPr>
          <w:rFonts w:ascii="Times New Roman"/>
          <w:color w:val="000000"/>
          <w:spacing w:val="16"/>
          <w:sz w:val="20"/>
        </w:rPr>
        <w:t xml:space="preserve"> </w:t>
      </w:r>
      <w:r>
        <w:rPr>
          <w:rFonts w:ascii="KCFTRC+CMR10"/>
          <w:color w:val="000000"/>
          <w:sz w:val="20"/>
        </w:rPr>
        <w:t>the</w:t>
      </w:r>
      <w:r>
        <w:rPr>
          <w:rFonts w:ascii="Times New Roman"/>
          <w:color w:val="000000"/>
          <w:spacing w:val="16"/>
          <w:sz w:val="20"/>
        </w:rPr>
        <w:t xml:space="preserve"> </w:t>
      </w:r>
      <w:r>
        <w:rPr>
          <w:rFonts w:ascii="KCFTRC+CMR10" w:hAnsi="KCFTRC+CMR10" w:cs="KCFTRC+CMR10"/>
          <w:color w:val="000000"/>
          <w:spacing w:val="1"/>
          <w:sz w:val="20"/>
        </w:rPr>
        <w:t>oﬀ-peak</w:t>
      </w:r>
      <w:r>
        <w:rPr>
          <w:rFonts w:ascii="Times New Roman"/>
          <w:color w:val="000000"/>
          <w:spacing w:val="15"/>
          <w:sz w:val="20"/>
        </w:rPr>
        <w:t xml:space="preserve"> </w:t>
      </w:r>
      <w:r>
        <w:rPr>
          <w:rFonts w:ascii="KCFTRC+CMR10"/>
          <w:color w:val="000000"/>
          <w:spacing w:val="-2"/>
          <w:sz w:val="20"/>
        </w:rPr>
        <w:t>intervals.</w:t>
      </w:r>
    </w:p>
    <w:p w14:paraId="7F47779D" w14:textId="77777777" w:rsidR="00CF0253" w:rsidRDefault="00252649">
      <w:pPr>
        <w:spacing w:before="149" w:after="0" w:line="209" w:lineRule="exact"/>
        <w:ind w:left="299"/>
        <w:jc w:val="left"/>
        <w:rPr>
          <w:rFonts w:ascii="Times New Roman"/>
          <w:color w:val="000000"/>
          <w:sz w:val="20"/>
        </w:rPr>
      </w:pPr>
      <w:r>
        <w:rPr>
          <w:rFonts w:ascii="KCFTRC+CMR10"/>
          <w:color w:val="000000"/>
          <w:sz w:val="20"/>
        </w:rPr>
        <w:t>The</w:t>
      </w:r>
      <w:r>
        <w:rPr>
          <w:rFonts w:ascii="Times New Roman"/>
          <w:color w:val="000000"/>
          <w:spacing w:val="43"/>
          <w:sz w:val="20"/>
        </w:rPr>
        <w:t xml:space="preserve"> </w:t>
      </w:r>
      <w:r>
        <w:rPr>
          <w:rFonts w:ascii="KCFTRC+CMR10"/>
          <w:color w:val="000000"/>
          <w:sz w:val="20"/>
        </w:rPr>
        <w:t>results</w:t>
      </w:r>
      <w:r>
        <w:rPr>
          <w:rFonts w:ascii="Times New Roman"/>
          <w:color w:val="000000"/>
          <w:spacing w:val="43"/>
          <w:sz w:val="20"/>
        </w:rPr>
        <w:t xml:space="preserve"> </w:t>
      </w:r>
      <w:r>
        <w:rPr>
          <w:rFonts w:ascii="KCFTRC+CMR10"/>
          <w:color w:val="000000"/>
          <w:sz w:val="20"/>
        </w:rPr>
        <w:t>discussed</w:t>
      </w:r>
      <w:r>
        <w:rPr>
          <w:rFonts w:ascii="Times New Roman"/>
          <w:color w:val="000000"/>
          <w:spacing w:val="43"/>
          <w:sz w:val="20"/>
        </w:rPr>
        <w:t xml:space="preserve"> </w:t>
      </w:r>
      <w:r>
        <w:rPr>
          <w:rFonts w:ascii="KCFTRC+CMR10"/>
          <w:color w:val="000000"/>
          <w:spacing w:val="-2"/>
          <w:sz w:val="20"/>
        </w:rPr>
        <w:t>above</w:t>
      </w:r>
      <w:r>
        <w:rPr>
          <w:rFonts w:ascii="Times New Roman"/>
          <w:color w:val="000000"/>
          <w:spacing w:val="45"/>
          <w:sz w:val="20"/>
        </w:rPr>
        <w:t xml:space="preserve"> </w:t>
      </w:r>
      <w:r>
        <w:rPr>
          <w:rFonts w:ascii="KCFTRC+CMR10"/>
          <w:color w:val="000000"/>
          <w:spacing w:val="-1"/>
          <w:sz w:val="20"/>
        </w:rPr>
        <w:t>collectively</w:t>
      </w:r>
      <w:r>
        <w:rPr>
          <w:rFonts w:ascii="Times New Roman"/>
          <w:color w:val="000000"/>
          <w:spacing w:val="43"/>
          <w:sz w:val="20"/>
        </w:rPr>
        <w:t xml:space="preserve"> </w:t>
      </w:r>
      <w:r>
        <w:rPr>
          <w:rFonts w:ascii="KCFTRC+CMR10"/>
          <w:color w:val="000000"/>
          <w:sz w:val="20"/>
        </w:rPr>
        <w:t>imply</w:t>
      </w:r>
      <w:r>
        <w:rPr>
          <w:rFonts w:ascii="Times New Roman"/>
          <w:color w:val="000000"/>
          <w:spacing w:val="43"/>
          <w:sz w:val="20"/>
        </w:rPr>
        <w:t xml:space="preserve"> </w:t>
      </w:r>
      <w:r>
        <w:rPr>
          <w:rFonts w:ascii="KCFTRC+CMR10"/>
          <w:color w:val="000000"/>
          <w:sz w:val="20"/>
        </w:rPr>
        <w:t>that</w:t>
      </w:r>
      <w:r>
        <w:rPr>
          <w:rFonts w:ascii="Times New Roman"/>
          <w:color w:val="000000"/>
          <w:spacing w:val="43"/>
          <w:sz w:val="20"/>
        </w:rPr>
        <w:t xml:space="preserve"> </w:t>
      </w:r>
      <w:r>
        <w:rPr>
          <w:rFonts w:ascii="KCFTRC+CMR10"/>
          <w:color w:val="000000"/>
          <w:sz w:val="20"/>
        </w:rPr>
        <w:t>in</w:t>
      </w:r>
      <w:r>
        <w:rPr>
          <w:rFonts w:ascii="Times New Roman"/>
          <w:color w:val="000000"/>
          <w:spacing w:val="43"/>
          <w:sz w:val="20"/>
        </w:rPr>
        <w:t xml:space="preserve"> </w:t>
      </w:r>
      <w:r>
        <w:rPr>
          <w:rFonts w:ascii="KCFTRC+CMR10"/>
          <w:color w:val="000000"/>
          <w:sz w:val="20"/>
        </w:rPr>
        <w:t>and</w:t>
      </w:r>
      <w:r>
        <w:rPr>
          <w:rFonts w:ascii="Times New Roman"/>
          <w:color w:val="000000"/>
          <w:spacing w:val="43"/>
          <w:sz w:val="20"/>
        </w:rPr>
        <w:t xml:space="preserve"> </w:t>
      </w:r>
      <w:r>
        <w:rPr>
          <w:rFonts w:ascii="KCFTRC+CMR10"/>
          <w:color w:val="000000"/>
          <w:sz w:val="20"/>
        </w:rPr>
        <w:t>near</w:t>
      </w:r>
      <w:r>
        <w:rPr>
          <w:rFonts w:ascii="Times New Roman"/>
          <w:color w:val="000000"/>
          <w:spacing w:val="43"/>
          <w:sz w:val="20"/>
        </w:rPr>
        <w:t xml:space="preserve"> </w:t>
      </w:r>
      <w:r>
        <w:rPr>
          <w:rFonts w:ascii="KCFTRC+CMR10"/>
          <w:color w:val="000000"/>
          <w:sz w:val="20"/>
        </w:rPr>
        <w:t>peak-demand</w:t>
      </w:r>
      <w:r>
        <w:rPr>
          <w:rFonts w:ascii="Times New Roman"/>
          <w:color w:val="000000"/>
          <w:spacing w:val="42"/>
          <w:sz w:val="20"/>
        </w:rPr>
        <w:t xml:space="preserve"> </w:t>
      </w:r>
      <w:r>
        <w:rPr>
          <w:rFonts w:ascii="KCFTRC+CMR10"/>
          <w:color w:val="000000"/>
          <w:sz w:val="20"/>
        </w:rPr>
        <w:t>hours,</w:t>
      </w:r>
      <w:r>
        <w:rPr>
          <w:rFonts w:ascii="Times New Roman"/>
          <w:color w:val="000000"/>
          <w:spacing w:val="50"/>
          <w:sz w:val="20"/>
        </w:rPr>
        <w:t xml:space="preserve"> </w:t>
      </w:r>
      <w:r>
        <w:rPr>
          <w:rFonts w:ascii="KCFTRC+CMR10"/>
          <w:color w:val="000000"/>
          <w:sz w:val="20"/>
        </w:rPr>
        <w:t>at</w:t>
      </w:r>
      <w:r>
        <w:rPr>
          <w:rFonts w:ascii="Times New Roman"/>
          <w:color w:val="000000"/>
          <w:spacing w:val="43"/>
          <w:sz w:val="20"/>
        </w:rPr>
        <w:t xml:space="preserve"> </w:t>
      </w:r>
      <w:r>
        <w:rPr>
          <w:rFonts w:ascii="KCFTRC+CMR10"/>
          <w:color w:val="000000"/>
          <w:sz w:val="20"/>
        </w:rPr>
        <w:t>least</w:t>
      </w:r>
      <w:r>
        <w:rPr>
          <w:rFonts w:ascii="Times New Roman"/>
          <w:color w:val="000000"/>
          <w:spacing w:val="43"/>
          <w:sz w:val="20"/>
        </w:rPr>
        <w:t xml:space="preserve"> </w:t>
      </w:r>
      <w:r>
        <w:rPr>
          <w:rFonts w:ascii="KCFTRC+CMR10"/>
          <w:color w:val="000000"/>
          <w:sz w:val="20"/>
        </w:rPr>
        <w:t>one</w:t>
      </w:r>
      <w:r>
        <w:rPr>
          <w:rFonts w:ascii="Times New Roman"/>
          <w:color w:val="000000"/>
          <w:spacing w:val="43"/>
          <w:sz w:val="20"/>
        </w:rPr>
        <w:t xml:space="preserve"> </w:t>
      </w:r>
      <w:r>
        <w:rPr>
          <w:rFonts w:ascii="KCFTRC+CMR10"/>
          <w:color w:val="000000"/>
          <w:sz w:val="20"/>
        </w:rPr>
        <w:t>of</w:t>
      </w:r>
      <w:r>
        <w:rPr>
          <w:rFonts w:ascii="Times New Roman"/>
          <w:color w:val="000000"/>
          <w:spacing w:val="43"/>
          <w:sz w:val="20"/>
        </w:rPr>
        <w:t xml:space="preserve"> </w:t>
      </w:r>
      <w:r>
        <w:rPr>
          <w:rFonts w:ascii="KCFTRC+CMR10"/>
          <w:color w:val="000000"/>
          <w:sz w:val="20"/>
        </w:rPr>
        <w:t>the</w:t>
      </w:r>
    </w:p>
    <w:p w14:paraId="73C4C30F" w14:textId="77777777" w:rsidR="00CF0253" w:rsidRDefault="00252649">
      <w:pPr>
        <w:spacing w:before="149" w:after="0" w:line="209" w:lineRule="exact"/>
        <w:jc w:val="left"/>
        <w:rPr>
          <w:rFonts w:ascii="Times New Roman"/>
          <w:color w:val="000000"/>
          <w:sz w:val="20"/>
        </w:rPr>
      </w:pPr>
      <w:r>
        <w:rPr>
          <w:rFonts w:ascii="KCFTRC+CMR10"/>
          <w:color w:val="000000"/>
          <w:spacing w:val="-6"/>
          <w:sz w:val="20"/>
        </w:rPr>
        <w:t>two</w:t>
      </w:r>
      <w:r>
        <w:rPr>
          <w:rFonts w:ascii="Times New Roman"/>
          <w:color w:val="000000"/>
          <w:spacing w:val="13"/>
          <w:sz w:val="20"/>
        </w:rPr>
        <w:t xml:space="preserve"> </w:t>
      </w:r>
      <w:r>
        <w:rPr>
          <w:rFonts w:ascii="KCFTRC+CMR10"/>
          <w:color w:val="000000"/>
          <w:sz w:val="20"/>
        </w:rPr>
        <w:t>distinct</w:t>
      </w:r>
      <w:r>
        <w:rPr>
          <w:rFonts w:ascii="Times New Roman"/>
          <w:color w:val="000000"/>
          <w:spacing w:val="8"/>
          <w:sz w:val="20"/>
        </w:rPr>
        <w:t xml:space="preserve"> </w:t>
      </w:r>
      <w:r>
        <w:rPr>
          <w:rFonts w:ascii="KCFTRC+CMR10"/>
          <w:color w:val="000000"/>
          <w:sz w:val="20"/>
        </w:rPr>
        <w:t>sources</w:t>
      </w:r>
      <w:r>
        <w:rPr>
          <w:rFonts w:ascii="Times New Roman"/>
          <w:color w:val="000000"/>
          <w:spacing w:val="8"/>
          <w:sz w:val="20"/>
        </w:rPr>
        <w:t xml:space="preserve"> </w:t>
      </w:r>
      <w:r>
        <w:rPr>
          <w:rFonts w:ascii="KCFTRC+CMR10"/>
          <w:color w:val="000000"/>
          <w:sz w:val="20"/>
        </w:rPr>
        <w:t>of</w:t>
      </w:r>
      <w:r>
        <w:rPr>
          <w:rFonts w:ascii="Times New Roman"/>
          <w:color w:val="000000"/>
          <w:spacing w:val="8"/>
          <w:sz w:val="20"/>
        </w:rPr>
        <w:t xml:space="preserve"> </w:t>
      </w:r>
      <w:r>
        <w:rPr>
          <w:rFonts w:ascii="KCFTRC+CMR10"/>
          <w:color w:val="000000"/>
          <w:spacing w:val="-1"/>
          <w:sz w:val="20"/>
        </w:rPr>
        <w:t>electricity</w:t>
      </w:r>
      <w:r>
        <w:rPr>
          <w:rFonts w:ascii="Times New Roman"/>
          <w:color w:val="000000"/>
          <w:spacing w:val="8"/>
          <w:sz w:val="20"/>
        </w:rPr>
        <w:t xml:space="preserve"> </w:t>
      </w:r>
      <w:r>
        <w:rPr>
          <w:rFonts w:ascii="KCFTRC+CMR10"/>
          <w:color w:val="000000"/>
          <w:spacing w:val="-1"/>
          <w:sz w:val="20"/>
        </w:rPr>
        <w:t>savings</w:t>
      </w:r>
      <w:r>
        <w:rPr>
          <w:rFonts w:ascii="Times New Roman"/>
          <w:color w:val="000000"/>
          <w:spacing w:val="9"/>
          <w:sz w:val="20"/>
        </w:rPr>
        <w:t xml:space="preserve"> </w:t>
      </w:r>
      <w:r>
        <w:rPr>
          <w:rFonts w:ascii="KCFTRC+CMR10"/>
          <w:color w:val="000000"/>
          <w:sz w:val="20"/>
        </w:rPr>
        <w:t>from</w:t>
      </w:r>
      <w:r>
        <w:rPr>
          <w:rFonts w:ascii="Times New Roman"/>
          <w:color w:val="000000"/>
          <w:spacing w:val="8"/>
          <w:sz w:val="20"/>
        </w:rPr>
        <w:t xml:space="preserve"> </w:t>
      </w:r>
      <w:r>
        <w:rPr>
          <w:rFonts w:ascii="KCFTRC+CMR10"/>
          <w:color w:val="000000"/>
          <w:sz w:val="20"/>
        </w:rPr>
        <w:t>TOU</w:t>
      </w:r>
      <w:r>
        <w:rPr>
          <w:rFonts w:ascii="Times New Roman"/>
          <w:color w:val="000000"/>
          <w:spacing w:val="8"/>
          <w:sz w:val="20"/>
        </w:rPr>
        <w:t xml:space="preserve"> </w:t>
      </w:r>
      <w:r>
        <w:rPr>
          <w:rFonts w:ascii="KCFTRC+CMR10"/>
          <w:color w:val="000000"/>
          <w:sz w:val="20"/>
        </w:rPr>
        <w:t>pricing,</w:t>
      </w:r>
      <w:r>
        <w:rPr>
          <w:rFonts w:ascii="Times New Roman"/>
          <w:color w:val="000000"/>
          <w:spacing w:val="10"/>
          <w:sz w:val="20"/>
        </w:rPr>
        <w:t xml:space="preserve"> </w:t>
      </w:r>
      <w:r>
        <w:rPr>
          <w:rFonts w:ascii="KCFTRC+CMR10"/>
          <w:color w:val="000000"/>
          <w:sz w:val="20"/>
        </w:rPr>
        <w:t>temperature-control-</w:t>
      </w:r>
      <w:r>
        <w:rPr>
          <w:rFonts w:ascii="Times New Roman"/>
          <w:color w:val="000000"/>
          <w:spacing w:val="8"/>
          <w:sz w:val="20"/>
        </w:rPr>
        <w:t xml:space="preserve"> </w:t>
      </w:r>
      <w:r>
        <w:rPr>
          <w:rFonts w:ascii="KCFTRC+CMR10"/>
          <w:color w:val="000000"/>
          <w:sz w:val="20"/>
        </w:rPr>
        <w:t>and</w:t>
      </w:r>
      <w:r>
        <w:rPr>
          <w:rFonts w:ascii="Times New Roman"/>
          <w:color w:val="000000"/>
          <w:spacing w:val="8"/>
          <w:sz w:val="20"/>
        </w:rPr>
        <w:t xml:space="preserve"> </w:t>
      </w:r>
      <w:r>
        <w:rPr>
          <w:rFonts w:ascii="KCFTRC+CMR10"/>
          <w:color w:val="000000"/>
          <w:sz w:val="20"/>
        </w:rPr>
        <w:t>non-temperature-control-</w:t>
      </w:r>
    </w:p>
    <w:p w14:paraId="5E7C0E8F" w14:textId="77777777" w:rsidR="00CF0253" w:rsidRDefault="00252649">
      <w:pPr>
        <w:spacing w:before="149" w:after="0" w:line="209" w:lineRule="exact"/>
        <w:jc w:val="left"/>
        <w:rPr>
          <w:rFonts w:ascii="Times New Roman"/>
          <w:color w:val="000000"/>
          <w:sz w:val="20"/>
        </w:rPr>
      </w:pPr>
      <w:r>
        <w:rPr>
          <w:rFonts w:ascii="KCFTRC+CMR10"/>
          <w:color w:val="000000"/>
          <w:sz w:val="20"/>
        </w:rPr>
        <w:t>related</w:t>
      </w:r>
      <w:r>
        <w:rPr>
          <w:rFonts w:ascii="Times New Roman"/>
          <w:color w:val="000000"/>
          <w:spacing w:val="-3"/>
          <w:sz w:val="20"/>
        </w:rPr>
        <w:t xml:space="preserve"> </w:t>
      </w:r>
      <w:r>
        <w:rPr>
          <w:rFonts w:ascii="KCFTRC+CMR10"/>
          <w:color w:val="000000"/>
          <w:spacing w:val="-1"/>
          <w:sz w:val="20"/>
        </w:rPr>
        <w:t>electricity</w:t>
      </w:r>
      <w:r>
        <w:rPr>
          <w:rFonts w:ascii="Times New Roman"/>
          <w:color w:val="000000"/>
          <w:spacing w:val="-3"/>
          <w:sz w:val="20"/>
        </w:rPr>
        <w:t xml:space="preserve"> </w:t>
      </w:r>
      <w:r>
        <w:rPr>
          <w:rFonts w:ascii="KCFTRC+CMR10"/>
          <w:color w:val="000000"/>
          <w:sz w:val="20"/>
        </w:rPr>
        <w:t>consumption,</w:t>
      </w:r>
      <w:r>
        <w:rPr>
          <w:rFonts w:ascii="Times New Roman"/>
          <w:color w:val="000000"/>
          <w:spacing w:val="1"/>
          <w:sz w:val="20"/>
        </w:rPr>
        <w:t xml:space="preserve"> </w:t>
      </w:r>
      <w:r>
        <w:rPr>
          <w:rFonts w:ascii="KCFTRC+CMR10"/>
          <w:color w:val="000000"/>
          <w:sz w:val="20"/>
        </w:rPr>
        <w:t>is</w:t>
      </w:r>
      <w:r>
        <w:rPr>
          <w:rFonts w:ascii="Times New Roman"/>
          <w:color w:val="000000"/>
          <w:spacing w:val="-4"/>
          <w:sz w:val="20"/>
        </w:rPr>
        <w:t xml:space="preserve"> </w:t>
      </w:r>
      <w:r>
        <w:rPr>
          <w:rFonts w:ascii="KCFTRC+CMR10"/>
          <w:color w:val="000000"/>
          <w:spacing w:val="-1"/>
          <w:sz w:val="20"/>
        </w:rPr>
        <w:t>driven</w:t>
      </w:r>
      <w:r>
        <w:rPr>
          <w:rFonts w:ascii="Times New Roman"/>
          <w:color w:val="000000"/>
          <w:spacing w:val="-2"/>
          <w:sz w:val="20"/>
        </w:rPr>
        <w:t xml:space="preserve"> </w:t>
      </w:r>
      <w:r>
        <w:rPr>
          <w:rFonts w:ascii="KCFTRC+CMR10"/>
          <w:color w:val="000000"/>
          <w:spacing w:val="-6"/>
          <w:sz w:val="20"/>
        </w:rPr>
        <w:t>by</w:t>
      </w:r>
      <w:r>
        <w:rPr>
          <w:rFonts w:ascii="Times New Roman"/>
          <w:color w:val="000000"/>
          <w:spacing w:val="2"/>
          <w:sz w:val="20"/>
        </w:rPr>
        <w:t xml:space="preserve"> </w:t>
      </w:r>
      <w:r>
        <w:rPr>
          <w:rFonts w:ascii="KCFTRC+CMR10"/>
          <w:color w:val="000000"/>
          <w:sz w:val="20"/>
        </w:rPr>
        <w:t>the</w:t>
      </w:r>
      <w:r>
        <w:rPr>
          <w:rFonts w:ascii="Times New Roman"/>
          <w:color w:val="000000"/>
          <w:spacing w:val="-3"/>
          <w:sz w:val="20"/>
        </w:rPr>
        <w:t xml:space="preserve"> </w:t>
      </w:r>
      <w:r>
        <w:rPr>
          <w:rFonts w:ascii="KCFTRC+CMR10"/>
          <w:color w:val="000000"/>
          <w:sz w:val="20"/>
        </w:rPr>
        <w:t>magnitude</w:t>
      </w:r>
      <w:r>
        <w:rPr>
          <w:rFonts w:ascii="Times New Roman"/>
          <w:color w:val="000000"/>
          <w:spacing w:val="-3"/>
          <w:sz w:val="20"/>
        </w:rPr>
        <w:t xml:space="preserve"> </w:t>
      </w:r>
      <w:r>
        <w:rPr>
          <w:rFonts w:ascii="KCFTRC+CMR10"/>
          <w:color w:val="000000"/>
          <w:sz w:val="20"/>
        </w:rPr>
        <w:t>of</w:t>
      </w:r>
      <w:r>
        <w:rPr>
          <w:rFonts w:ascii="Times New Roman"/>
          <w:color w:val="000000"/>
          <w:spacing w:val="-3"/>
          <w:sz w:val="20"/>
        </w:rPr>
        <w:t xml:space="preserve"> </w:t>
      </w:r>
      <w:r>
        <w:rPr>
          <w:rFonts w:ascii="KCFTRC+CMR10" w:hAnsi="KCFTRC+CMR10" w:cs="KCFTRC+CMR10"/>
          <w:color w:val="000000"/>
          <w:sz w:val="20"/>
        </w:rPr>
        <w:t>tariﬀ</w:t>
      </w:r>
      <w:r>
        <w:rPr>
          <w:rFonts w:ascii="Times New Roman"/>
          <w:color w:val="000000"/>
          <w:spacing w:val="-3"/>
          <w:sz w:val="20"/>
        </w:rPr>
        <w:t xml:space="preserve"> </w:t>
      </w:r>
      <w:r>
        <w:rPr>
          <w:rFonts w:ascii="KCFTRC+CMR10"/>
          <w:color w:val="000000"/>
          <w:spacing w:val="-1"/>
          <w:sz w:val="20"/>
        </w:rPr>
        <w:t>changes</w:t>
      </w:r>
      <w:r>
        <w:rPr>
          <w:rFonts w:ascii="Times New Roman"/>
          <w:color w:val="000000"/>
          <w:spacing w:val="-2"/>
          <w:sz w:val="20"/>
        </w:rPr>
        <w:t xml:space="preserve"> </w:t>
      </w:r>
      <w:r>
        <w:rPr>
          <w:rFonts w:ascii="KCFTRC+CMR10"/>
          <w:color w:val="000000"/>
          <w:sz w:val="20"/>
        </w:rPr>
        <w:t>in</w:t>
      </w:r>
      <w:r>
        <w:rPr>
          <w:rFonts w:ascii="Times New Roman"/>
          <w:color w:val="000000"/>
          <w:spacing w:val="-4"/>
          <w:sz w:val="20"/>
        </w:rPr>
        <w:t xml:space="preserve"> </w:t>
      </w:r>
      <w:r>
        <w:rPr>
          <w:rFonts w:ascii="KCFTRC+CMR10"/>
          <w:color w:val="000000"/>
          <w:sz w:val="20"/>
        </w:rPr>
        <w:t>the</w:t>
      </w:r>
      <w:r>
        <w:rPr>
          <w:rFonts w:ascii="Times New Roman"/>
          <w:color w:val="000000"/>
          <w:spacing w:val="-3"/>
          <w:sz w:val="20"/>
        </w:rPr>
        <w:t xml:space="preserve"> </w:t>
      </w:r>
      <w:r>
        <w:rPr>
          <w:rFonts w:ascii="KCFTRC+CMR10"/>
          <w:color w:val="000000"/>
          <w:spacing w:val="2"/>
          <w:sz w:val="20"/>
        </w:rPr>
        <w:t>peak</w:t>
      </w:r>
      <w:r>
        <w:rPr>
          <w:rFonts w:ascii="Times New Roman"/>
          <w:color w:val="000000"/>
          <w:spacing w:val="-5"/>
          <w:sz w:val="20"/>
        </w:rPr>
        <w:t xml:space="preserve"> </w:t>
      </w:r>
      <w:r>
        <w:rPr>
          <w:rFonts w:ascii="KCFTRC+CMR10"/>
          <w:color w:val="000000"/>
          <w:sz w:val="20"/>
        </w:rPr>
        <w:t>rate</w:t>
      </w:r>
      <w:r>
        <w:rPr>
          <w:rFonts w:ascii="Times New Roman"/>
          <w:color w:val="000000"/>
          <w:spacing w:val="-3"/>
          <w:sz w:val="20"/>
        </w:rPr>
        <w:t xml:space="preserve"> </w:t>
      </w:r>
      <w:r>
        <w:rPr>
          <w:rFonts w:ascii="KCFTRC+CMR10"/>
          <w:color w:val="000000"/>
          <w:spacing w:val="2"/>
          <w:sz w:val="20"/>
        </w:rPr>
        <w:t>period.</w:t>
      </w:r>
      <w:r>
        <w:rPr>
          <w:rFonts w:ascii="Times New Roman"/>
          <w:color w:val="000000"/>
          <w:spacing w:val="30"/>
          <w:sz w:val="20"/>
        </w:rPr>
        <w:t xml:space="preserve"> </w:t>
      </w:r>
      <w:r>
        <w:rPr>
          <w:rFonts w:ascii="KCFTRC+CMR10"/>
          <w:color w:val="000000"/>
          <w:spacing w:val="-2"/>
          <w:sz w:val="20"/>
        </w:rPr>
        <w:t>Motivated</w:t>
      </w:r>
      <w:r>
        <w:rPr>
          <w:rFonts w:ascii="Times New Roman"/>
          <w:color w:val="000000"/>
          <w:spacing w:val="-2"/>
          <w:sz w:val="20"/>
        </w:rPr>
        <w:t xml:space="preserve"> </w:t>
      </w:r>
      <w:r>
        <w:rPr>
          <w:rFonts w:ascii="KCFTRC+CMR10"/>
          <w:color w:val="000000"/>
          <w:spacing w:val="-6"/>
          <w:sz w:val="20"/>
        </w:rPr>
        <w:t>by</w:t>
      </w:r>
    </w:p>
    <w:p w14:paraId="58476461" w14:textId="77777777" w:rsidR="00CF0253" w:rsidRDefault="00252649">
      <w:pPr>
        <w:spacing w:before="149" w:after="0" w:line="209" w:lineRule="exact"/>
        <w:jc w:val="left"/>
        <w:rPr>
          <w:rFonts w:ascii="Times New Roman"/>
          <w:color w:val="000000"/>
          <w:sz w:val="20"/>
        </w:rPr>
      </w:pPr>
      <w:r>
        <w:rPr>
          <w:rFonts w:ascii="KCFTRC+CMR10"/>
          <w:color w:val="000000"/>
          <w:sz w:val="20"/>
        </w:rPr>
        <w:t>this</w:t>
      </w:r>
      <w:r>
        <w:rPr>
          <w:rFonts w:ascii="Times New Roman"/>
          <w:color w:val="000000"/>
          <w:spacing w:val="12"/>
          <w:sz w:val="20"/>
        </w:rPr>
        <w:t xml:space="preserve"> </w:t>
      </w:r>
      <w:r>
        <w:rPr>
          <w:rFonts w:ascii="KCFTRC+CMR10"/>
          <w:color w:val="000000"/>
          <w:sz w:val="20"/>
        </w:rPr>
        <w:t>implication,</w:t>
      </w:r>
      <w:r>
        <w:rPr>
          <w:rFonts w:ascii="Times New Roman"/>
          <w:color w:val="000000"/>
          <w:spacing w:val="14"/>
          <w:sz w:val="20"/>
        </w:rPr>
        <w:t xml:space="preserve"> </w:t>
      </w:r>
      <w:r>
        <w:rPr>
          <w:rFonts w:ascii="KCFTRC+CMR10"/>
          <w:color w:val="000000"/>
          <w:sz w:val="20"/>
        </w:rPr>
        <w:t>the</w:t>
      </w:r>
      <w:r>
        <w:rPr>
          <w:rFonts w:ascii="Times New Roman"/>
          <w:color w:val="000000"/>
          <w:spacing w:val="12"/>
          <w:sz w:val="20"/>
        </w:rPr>
        <w:t xml:space="preserve"> </w:t>
      </w:r>
      <w:r>
        <w:rPr>
          <w:rFonts w:ascii="KCFTRC+CMR10"/>
          <w:color w:val="000000"/>
          <w:spacing w:val="-1"/>
          <w:sz w:val="20"/>
        </w:rPr>
        <w:t>relative</w:t>
      </w:r>
      <w:r>
        <w:rPr>
          <w:rFonts w:ascii="Times New Roman"/>
          <w:color w:val="000000"/>
          <w:spacing w:val="13"/>
          <w:sz w:val="20"/>
        </w:rPr>
        <w:t xml:space="preserve"> </w:t>
      </w:r>
      <w:r>
        <w:rPr>
          <w:rFonts w:ascii="KCFTRC+CMR10"/>
          <w:color w:val="000000"/>
          <w:sz w:val="20"/>
        </w:rPr>
        <w:t>responsiveness</w:t>
      </w:r>
      <w:r>
        <w:rPr>
          <w:rFonts w:ascii="Times New Roman"/>
          <w:color w:val="000000"/>
          <w:spacing w:val="13"/>
          <w:sz w:val="20"/>
        </w:rPr>
        <w:t xml:space="preserve"> </w:t>
      </w:r>
      <w:r>
        <w:rPr>
          <w:rFonts w:ascii="KCFTRC+CMR10"/>
          <w:color w:val="000000"/>
          <w:sz w:val="20"/>
        </w:rPr>
        <w:t>of</w:t>
      </w:r>
      <w:r>
        <w:rPr>
          <w:rFonts w:ascii="Times New Roman"/>
          <w:color w:val="000000"/>
          <w:spacing w:val="13"/>
          <w:sz w:val="20"/>
        </w:rPr>
        <w:t xml:space="preserve"> </w:t>
      </w:r>
      <w:r>
        <w:rPr>
          <w:rFonts w:ascii="KCFTRC+CMR10"/>
          <w:color w:val="000000"/>
          <w:sz w:val="20"/>
        </w:rPr>
        <w:t>the</w:t>
      </w:r>
      <w:r>
        <w:rPr>
          <w:rFonts w:ascii="Times New Roman"/>
          <w:color w:val="000000"/>
          <w:spacing w:val="13"/>
          <w:sz w:val="20"/>
        </w:rPr>
        <w:t xml:space="preserve"> </w:t>
      </w:r>
      <w:r>
        <w:rPr>
          <w:rFonts w:ascii="KCFTRC+CMR10"/>
          <w:color w:val="000000"/>
          <w:spacing w:val="-6"/>
          <w:sz w:val="20"/>
        </w:rPr>
        <w:t>two</w:t>
      </w:r>
      <w:r>
        <w:rPr>
          <w:rFonts w:ascii="Times New Roman"/>
          <w:color w:val="000000"/>
          <w:spacing w:val="18"/>
          <w:sz w:val="20"/>
        </w:rPr>
        <w:t xml:space="preserve"> </w:t>
      </w:r>
      <w:r>
        <w:rPr>
          <w:rFonts w:ascii="KCFTRC+CMR10"/>
          <w:color w:val="000000"/>
          <w:spacing w:val="-1"/>
          <w:sz w:val="20"/>
        </w:rPr>
        <w:t>drivers</w:t>
      </w:r>
      <w:r>
        <w:rPr>
          <w:rFonts w:ascii="Times New Roman"/>
          <w:color w:val="000000"/>
          <w:spacing w:val="13"/>
          <w:sz w:val="20"/>
        </w:rPr>
        <w:t xml:space="preserve"> </w:t>
      </w:r>
      <w:r>
        <w:rPr>
          <w:rFonts w:ascii="KCFTRC+CMR10"/>
          <w:color w:val="000000"/>
          <w:sz w:val="20"/>
        </w:rPr>
        <w:t>of</w:t>
      </w:r>
      <w:r>
        <w:rPr>
          <w:rFonts w:ascii="Times New Roman"/>
          <w:color w:val="000000"/>
          <w:spacing w:val="13"/>
          <w:sz w:val="20"/>
        </w:rPr>
        <w:t xml:space="preserve"> </w:t>
      </w:r>
      <w:r>
        <w:rPr>
          <w:rFonts w:ascii="KCFTRC+CMR10"/>
          <w:color w:val="000000"/>
          <w:spacing w:val="-1"/>
          <w:sz w:val="20"/>
        </w:rPr>
        <w:t>electricity</w:t>
      </w:r>
      <w:r>
        <w:rPr>
          <w:rFonts w:ascii="Times New Roman"/>
          <w:color w:val="000000"/>
          <w:spacing w:val="13"/>
          <w:sz w:val="20"/>
        </w:rPr>
        <w:t xml:space="preserve"> </w:t>
      </w:r>
      <w:r>
        <w:rPr>
          <w:rFonts w:ascii="KCFTRC+CMR10"/>
          <w:color w:val="000000"/>
          <w:spacing w:val="-1"/>
          <w:sz w:val="20"/>
        </w:rPr>
        <w:t>savings</w:t>
      </w:r>
      <w:r>
        <w:rPr>
          <w:rFonts w:ascii="Times New Roman"/>
          <w:color w:val="000000"/>
          <w:spacing w:val="13"/>
          <w:sz w:val="20"/>
        </w:rPr>
        <w:t xml:space="preserve"> </w:t>
      </w:r>
      <w:r>
        <w:rPr>
          <w:rFonts w:ascii="KCFTRC+CMR10"/>
          <w:color w:val="000000"/>
          <w:sz w:val="20"/>
        </w:rPr>
        <w:t>to</w:t>
      </w:r>
      <w:r>
        <w:rPr>
          <w:rFonts w:ascii="Times New Roman"/>
          <w:color w:val="000000"/>
          <w:spacing w:val="12"/>
          <w:sz w:val="20"/>
        </w:rPr>
        <w:t xml:space="preserve"> </w:t>
      </w:r>
      <w:r>
        <w:rPr>
          <w:rFonts w:ascii="KCFTRC+CMR10"/>
          <w:color w:val="000000"/>
          <w:sz w:val="20"/>
        </w:rPr>
        <w:t>the</w:t>
      </w:r>
      <w:r>
        <w:rPr>
          <w:rFonts w:ascii="Times New Roman"/>
          <w:color w:val="000000"/>
          <w:spacing w:val="12"/>
          <w:sz w:val="20"/>
        </w:rPr>
        <w:t xml:space="preserve"> </w:t>
      </w:r>
      <w:r>
        <w:rPr>
          <w:rFonts w:ascii="KCFTRC+CMR10"/>
          <w:color w:val="000000"/>
          <w:sz w:val="20"/>
        </w:rPr>
        <w:t>TOU</w:t>
      </w:r>
      <w:r>
        <w:rPr>
          <w:rFonts w:ascii="Times New Roman"/>
          <w:color w:val="000000"/>
          <w:spacing w:val="12"/>
          <w:sz w:val="20"/>
        </w:rPr>
        <w:t xml:space="preserve"> </w:t>
      </w:r>
      <w:r>
        <w:rPr>
          <w:rFonts w:ascii="KCFTRC+CMR10" w:hAnsi="KCFTRC+CMR10" w:cs="KCFTRC+CMR10"/>
          <w:color w:val="000000"/>
          <w:sz w:val="20"/>
        </w:rPr>
        <w:t>tariﬀ</w:t>
      </w:r>
      <w:r>
        <w:rPr>
          <w:rFonts w:ascii="Times New Roman"/>
          <w:color w:val="000000"/>
          <w:spacing w:val="12"/>
          <w:sz w:val="20"/>
        </w:rPr>
        <w:t xml:space="preserve"> </w:t>
      </w:r>
      <w:r>
        <w:rPr>
          <w:rFonts w:ascii="KCFTRC+CMR10"/>
          <w:color w:val="000000"/>
          <w:sz w:val="20"/>
        </w:rPr>
        <w:t>structures</w:t>
      </w:r>
    </w:p>
    <w:p w14:paraId="45E2D4AD" w14:textId="77777777" w:rsidR="00CF0253" w:rsidRDefault="00252649">
      <w:pPr>
        <w:spacing w:before="149" w:after="0" w:line="209" w:lineRule="exact"/>
        <w:jc w:val="left"/>
        <w:rPr>
          <w:rFonts w:ascii="Times New Roman"/>
          <w:color w:val="000000"/>
          <w:sz w:val="20"/>
        </w:rPr>
      </w:pPr>
      <w:r>
        <w:rPr>
          <w:rFonts w:ascii="KCFTRC+CMR10"/>
          <w:color w:val="000000"/>
          <w:sz w:val="20"/>
        </w:rPr>
        <w:t>is</w:t>
      </w:r>
      <w:r>
        <w:rPr>
          <w:rFonts w:ascii="Times New Roman"/>
          <w:color w:val="000000"/>
          <w:spacing w:val="16"/>
          <w:sz w:val="20"/>
        </w:rPr>
        <w:t xml:space="preserve"> </w:t>
      </w:r>
      <w:r>
        <w:rPr>
          <w:rFonts w:ascii="KCFTRC+CMR10" w:hAnsi="KCFTRC+CMR10" w:cs="KCFTRC+CMR10"/>
          <w:color w:val="000000"/>
          <w:spacing w:val="-1"/>
          <w:sz w:val="20"/>
        </w:rPr>
        <w:t>quantiﬁed</w:t>
      </w:r>
      <w:r>
        <w:rPr>
          <w:rFonts w:ascii="Times New Roman"/>
          <w:color w:val="000000"/>
          <w:spacing w:val="17"/>
          <w:sz w:val="20"/>
        </w:rPr>
        <w:t xml:space="preserve"> </w:t>
      </w:r>
      <w:r>
        <w:rPr>
          <w:rFonts w:ascii="KCFTRC+CMR10"/>
          <w:color w:val="000000"/>
          <w:sz w:val="20"/>
        </w:rPr>
        <w:t>in</w:t>
      </w:r>
      <w:r>
        <w:rPr>
          <w:rFonts w:ascii="Times New Roman"/>
          <w:color w:val="000000"/>
          <w:spacing w:val="16"/>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pacing w:val="-1"/>
          <w:sz w:val="20"/>
        </w:rPr>
        <w:t>following</w:t>
      </w:r>
      <w:r>
        <w:rPr>
          <w:rFonts w:ascii="Times New Roman"/>
          <w:color w:val="000000"/>
          <w:spacing w:val="17"/>
          <w:sz w:val="20"/>
        </w:rPr>
        <w:t xml:space="preserve"> </w:t>
      </w:r>
      <w:r>
        <w:rPr>
          <w:rFonts w:ascii="KCFTRC+CMR10"/>
          <w:color w:val="000000"/>
          <w:sz w:val="20"/>
        </w:rPr>
        <w:t>section.</w:t>
      </w:r>
    </w:p>
    <w:p w14:paraId="2A05B8DB" w14:textId="77777777" w:rsidR="00CF0253" w:rsidRDefault="00252649">
      <w:pPr>
        <w:spacing w:before="458" w:after="0" w:line="249" w:lineRule="exact"/>
        <w:jc w:val="left"/>
        <w:rPr>
          <w:rFonts w:ascii="Times New Roman"/>
          <w:color w:val="000000"/>
          <w:sz w:val="24"/>
        </w:rPr>
      </w:pPr>
      <w:r>
        <w:rPr>
          <w:rFonts w:ascii="VIOHQD+CMBX12"/>
          <w:color w:val="000000"/>
          <w:sz w:val="24"/>
        </w:rPr>
        <w:t>3.2</w:t>
      </w:r>
      <w:r>
        <w:rPr>
          <w:rFonts w:ascii="Times New Roman"/>
          <w:color w:val="000000"/>
          <w:spacing w:val="209"/>
          <w:sz w:val="24"/>
        </w:rPr>
        <w:t xml:space="preserve"> </w:t>
      </w:r>
      <w:r>
        <w:rPr>
          <w:rFonts w:ascii="VIOHQD+CMBX12"/>
          <w:color w:val="000000"/>
          <w:spacing w:val="-1"/>
          <w:sz w:val="24"/>
        </w:rPr>
        <w:t>Breakdown</w:t>
      </w:r>
      <w:r>
        <w:rPr>
          <w:rFonts w:ascii="Times New Roman"/>
          <w:color w:val="000000"/>
          <w:spacing w:val="30"/>
          <w:sz w:val="24"/>
        </w:rPr>
        <w:t xml:space="preserve"> </w:t>
      </w:r>
      <w:r>
        <w:rPr>
          <w:rFonts w:ascii="VIOHQD+CMBX12"/>
          <w:color w:val="000000"/>
          <w:sz w:val="24"/>
        </w:rPr>
        <w:t>of</w:t>
      </w:r>
      <w:r>
        <w:rPr>
          <w:rFonts w:ascii="Times New Roman"/>
          <w:color w:val="000000"/>
          <w:spacing w:val="30"/>
          <w:sz w:val="24"/>
        </w:rPr>
        <w:t xml:space="preserve"> </w:t>
      </w:r>
      <w:r>
        <w:rPr>
          <w:rFonts w:ascii="VIOHQD+CMBX12"/>
          <w:color w:val="000000"/>
          <w:sz w:val="24"/>
        </w:rPr>
        <w:t>Household</w:t>
      </w:r>
      <w:r>
        <w:rPr>
          <w:rFonts w:ascii="Times New Roman"/>
          <w:color w:val="000000"/>
          <w:spacing w:val="30"/>
          <w:sz w:val="24"/>
        </w:rPr>
        <w:t xml:space="preserve"> </w:t>
      </w:r>
      <w:r>
        <w:rPr>
          <w:rFonts w:ascii="VIOHQD+CMBX12"/>
          <w:color w:val="000000"/>
          <w:sz w:val="24"/>
        </w:rPr>
        <w:t>Responses</w:t>
      </w:r>
      <w:r>
        <w:rPr>
          <w:rFonts w:ascii="Times New Roman"/>
          <w:color w:val="000000"/>
          <w:spacing w:val="29"/>
          <w:sz w:val="24"/>
        </w:rPr>
        <w:t xml:space="preserve"> </w:t>
      </w:r>
      <w:r>
        <w:rPr>
          <w:rFonts w:ascii="VIOHQD+CMBX12"/>
          <w:color w:val="000000"/>
          <w:sz w:val="24"/>
        </w:rPr>
        <w:t>to</w:t>
      </w:r>
      <w:r>
        <w:rPr>
          <w:rFonts w:ascii="Times New Roman"/>
          <w:color w:val="000000"/>
          <w:spacing w:val="30"/>
          <w:sz w:val="24"/>
        </w:rPr>
        <w:t xml:space="preserve"> </w:t>
      </w:r>
      <w:r>
        <w:rPr>
          <w:rFonts w:ascii="VIOHQD+CMBX12"/>
          <w:color w:val="000000"/>
          <w:sz w:val="24"/>
        </w:rPr>
        <w:t>Time-Of-Use</w:t>
      </w:r>
      <w:r>
        <w:rPr>
          <w:rFonts w:ascii="Times New Roman"/>
          <w:color w:val="000000"/>
          <w:spacing w:val="30"/>
          <w:sz w:val="24"/>
        </w:rPr>
        <w:t xml:space="preserve"> </w:t>
      </w:r>
      <w:r>
        <w:rPr>
          <w:rFonts w:ascii="VIOHQD+CMBX12"/>
          <w:color w:val="000000"/>
          <w:spacing w:val="-1"/>
          <w:sz w:val="24"/>
        </w:rPr>
        <w:t>Electricity</w:t>
      </w:r>
      <w:r>
        <w:rPr>
          <w:rFonts w:ascii="Times New Roman"/>
          <w:color w:val="000000"/>
          <w:spacing w:val="30"/>
          <w:sz w:val="24"/>
        </w:rPr>
        <w:t xml:space="preserve"> </w:t>
      </w:r>
      <w:r>
        <w:rPr>
          <w:rFonts w:ascii="VIOHQD+CMBX12"/>
          <w:color w:val="000000"/>
          <w:sz w:val="24"/>
        </w:rPr>
        <w:t>Pricing</w:t>
      </w:r>
    </w:p>
    <w:p w14:paraId="38917264" w14:textId="77777777" w:rsidR="00CF0253" w:rsidRDefault="00252649">
      <w:pPr>
        <w:spacing w:before="268" w:after="0" w:line="209" w:lineRule="exact"/>
        <w:jc w:val="left"/>
        <w:rPr>
          <w:rFonts w:ascii="Times New Roman"/>
          <w:color w:val="000000"/>
          <w:sz w:val="20"/>
        </w:rPr>
      </w:pPr>
      <w:r>
        <w:rPr>
          <w:rFonts w:ascii="JCMVBB+CMBX10"/>
          <w:color w:val="000000"/>
          <w:sz w:val="20"/>
        </w:rPr>
        <w:t>3.2.1</w:t>
      </w:r>
      <w:r>
        <w:rPr>
          <w:rFonts w:ascii="Times New Roman"/>
          <w:color w:val="000000"/>
          <w:spacing w:val="179"/>
          <w:sz w:val="20"/>
        </w:rPr>
        <w:t xml:space="preserve"> </w:t>
      </w:r>
      <w:r>
        <w:rPr>
          <w:rFonts w:ascii="JCMVBB+CMBX10"/>
          <w:color w:val="000000"/>
          <w:spacing w:val="-1"/>
          <w:sz w:val="20"/>
        </w:rPr>
        <w:t>Breakdown</w:t>
      </w:r>
      <w:r>
        <w:rPr>
          <w:rFonts w:ascii="Times New Roman"/>
          <w:color w:val="000000"/>
          <w:spacing w:val="27"/>
          <w:sz w:val="20"/>
        </w:rPr>
        <w:t xml:space="preserve"> </w:t>
      </w:r>
      <w:r>
        <w:rPr>
          <w:rFonts w:ascii="JCMVBB+CMBX10"/>
          <w:color w:val="000000"/>
          <w:sz w:val="20"/>
        </w:rPr>
        <w:t>of</w:t>
      </w:r>
      <w:r>
        <w:rPr>
          <w:rFonts w:ascii="Times New Roman"/>
          <w:color w:val="000000"/>
          <w:spacing w:val="27"/>
          <w:sz w:val="20"/>
        </w:rPr>
        <w:t xml:space="preserve"> </w:t>
      </w:r>
      <w:r>
        <w:rPr>
          <w:rFonts w:ascii="JCMVBB+CMBX10"/>
          <w:color w:val="000000"/>
          <w:sz w:val="20"/>
        </w:rPr>
        <w:t>Household</w:t>
      </w:r>
      <w:r>
        <w:rPr>
          <w:rFonts w:ascii="Times New Roman"/>
          <w:color w:val="000000"/>
          <w:spacing w:val="26"/>
          <w:sz w:val="20"/>
        </w:rPr>
        <w:t xml:space="preserve"> </w:t>
      </w:r>
      <w:r>
        <w:rPr>
          <w:rFonts w:ascii="JCMVBB+CMBX10"/>
          <w:color w:val="000000"/>
          <w:sz w:val="20"/>
        </w:rPr>
        <w:t>Responses</w:t>
      </w:r>
      <w:r>
        <w:rPr>
          <w:rFonts w:ascii="Times New Roman"/>
          <w:color w:val="000000"/>
          <w:spacing w:val="26"/>
          <w:sz w:val="20"/>
        </w:rPr>
        <w:t xml:space="preserve"> </w:t>
      </w:r>
      <w:r>
        <w:rPr>
          <w:rFonts w:ascii="JCMVBB+CMBX10"/>
          <w:color w:val="000000"/>
          <w:sz w:val="20"/>
        </w:rPr>
        <w:t>around</w:t>
      </w:r>
      <w:r>
        <w:rPr>
          <w:rFonts w:ascii="Times New Roman"/>
          <w:color w:val="000000"/>
          <w:spacing w:val="27"/>
          <w:sz w:val="20"/>
        </w:rPr>
        <w:t xml:space="preserve"> </w:t>
      </w:r>
      <w:r>
        <w:rPr>
          <w:rFonts w:ascii="JCMVBB+CMBX10"/>
          <w:color w:val="000000"/>
          <w:sz w:val="20"/>
        </w:rPr>
        <w:t>the</w:t>
      </w:r>
      <w:r>
        <w:rPr>
          <w:rFonts w:ascii="Times New Roman"/>
          <w:color w:val="000000"/>
          <w:spacing w:val="26"/>
          <w:sz w:val="20"/>
        </w:rPr>
        <w:t xml:space="preserve"> </w:t>
      </w:r>
      <w:r>
        <w:rPr>
          <w:rFonts w:ascii="JCMVBB+CMBX10"/>
          <w:color w:val="000000"/>
          <w:spacing w:val="-3"/>
          <w:sz w:val="20"/>
        </w:rPr>
        <w:t>Peak</w:t>
      </w:r>
      <w:r>
        <w:rPr>
          <w:rFonts w:ascii="Times New Roman"/>
          <w:color w:val="000000"/>
          <w:spacing w:val="29"/>
          <w:sz w:val="20"/>
        </w:rPr>
        <w:t xml:space="preserve"> </w:t>
      </w:r>
      <w:r>
        <w:rPr>
          <w:rFonts w:ascii="JCMVBB+CMBX10"/>
          <w:color w:val="000000"/>
          <w:sz w:val="20"/>
        </w:rPr>
        <w:t>Rate</w:t>
      </w:r>
      <w:r>
        <w:rPr>
          <w:rFonts w:ascii="Times New Roman"/>
          <w:color w:val="000000"/>
          <w:spacing w:val="27"/>
          <w:sz w:val="20"/>
        </w:rPr>
        <w:t xml:space="preserve"> </w:t>
      </w:r>
      <w:r>
        <w:rPr>
          <w:rFonts w:ascii="JCMVBB+CMBX10"/>
          <w:color w:val="000000"/>
          <w:sz w:val="20"/>
        </w:rPr>
        <w:t>Period</w:t>
      </w:r>
    </w:p>
    <w:p w14:paraId="3EDE2F15" w14:textId="77777777" w:rsidR="00CF0253" w:rsidRDefault="00252649">
      <w:pPr>
        <w:spacing w:before="278" w:after="0" w:line="209" w:lineRule="exact"/>
        <w:jc w:val="left"/>
        <w:rPr>
          <w:rFonts w:ascii="Times New Roman"/>
          <w:color w:val="000000"/>
          <w:sz w:val="20"/>
        </w:rPr>
      </w:pPr>
      <w:r>
        <w:rPr>
          <w:rFonts w:ascii="KCFTRC+CMR10"/>
          <w:color w:val="000000"/>
          <w:sz w:val="20"/>
        </w:rPr>
        <w:t>I</w:t>
      </w:r>
      <w:r>
        <w:rPr>
          <w:rFonts w:ascii="Times New Roman"/>
          <w:color w:val="000000"/>
          <w:spacing w:val="29"/>
          <w:sz w:val="20"/>
        </w:rPr>
        <w:t xml:space="preserve"> </w:t>
      </w:r>
      <w:r>
        <w:rPr>
          <w:rFonts w:ascii="KCFTRC+CMR10"/>
          <w:color w:val="000000"/>
          <w:sz w:val="20"/>
        </w:rPr>
        <w:t>decompose</w:t>
      </w:r>
      <w:r>
        <w:rPr>
          <w:rFonts w:ascii="Times New Roman"/>
          <w:color w:val="000000"/>
          <w:spacing w:val="28"/>
          <w:sz w:val="20"/>
        </w:rPr>
        <w:t xml:space="preserve"> </w:t>
      </w:r>
      <w:r>
        <w:rPr>
          <w:rFonts w:ascii="KCFTRC+CMR10" w:hAnsi="KCFTRC+CMR10" w:cs="KCFTRC+CMR10"/>
          <w:color w:val="000000"/>
          <w:sz w:val="20"/>
        </w:rPr>
        <w:t>TOU-tariﬀ-causing</w:t>
      </w:r>
      <w:r>
        <w:rPr>
          <w:rFonts w:ascii="Times New Roman"/>
          <w:color w:val="000000"/>
          <w:spacing w:val="29"/>
          <w:sz w:val="20"/>
        </w:rPr>
        <w:t xml:space="preserve"> </w:t>
      </w:r>
      <w:r>
        <w:rPr>
          <w:rFonts w:ascii="KCFTRC+CMR10"/>
          <w:color w:val="000000"/>
          <w:sz w:val="20"/>
        </w:rPr>
        <w:t>reductions</w:t>
      </w:r>
      <w:r>
        <w:rPr>
          <w:rFonts w:ascii="Times New Roman"/>
          <w:color w:val="000000"/>
          <w:spacing w:val="29"/>
          <w:sz w:val="20"/>
        </w:rPr>
        <w:t xml:space="preserve"> </w:t>
      </w:r>
      <w:r>
        <w:rPr>
          <w:rFonts w:ascii="KCFTRC+CMR10"/>
          <w:color w:val="000000"/>
          <w:sz w:val="20"/>
        </w:rPr>
        <w:t>in</w:t>
      </w:r>
      <w:r>
        <w:rPr>
          <w:rFonts w:ascii="Times New Roman"/>
          <w:color w:val="000000"/>
          <w:spacing w:val="28"/>
          <w:sz w:val="20"/>
        </w:rPr>
        <w:t xml:space="preserve"> </w:t>
      </w:r>
      <w:r>
        <w:rPr>
          <w:rFonts w:ascii="KCFTRC+CMR10"/>
          <w:color w:val="000000"/>
          <w:sz w:val="20"/>
        </w:rPr>
        <w:t>household</w:t>
      </w:r>
      <w:r>
        <w:rPr>
          <w:rFonts w:ascii="Times New Roman"/>
          <w:color w:val="000000"/>
          <w:spacing w:val="29"/>
          <w:sz w:val="20"/>
        </w:rPr>
        <w:t xml:space="preserve"> </w:t>
      </w:r>
      <w:r>
        <w:rPr>
          <w:rFonts w:ascii="KCFTRC+CMR10"/>
          <w:color w:val="000000"/>
          <w:spacing w:val="-1"/>
          <w:sz w:val="20"/>
        </w:rPr>
        <w:t>electricity</w:t>
      </w:r>
      <w:r>
        <w:rPr>
          <w:rFonts w:ascii="Times New Roman"/>
          <w:color w:val="000000"/>
          <w:spacing w:val="29"/>
          <w:sz w:val="20"/>
        </w:rPr>
        <w:t xml:space="preserve"> </w:t>
      </w:r>
      <w:r>
        <w:rPr>
          <w:rFonts w:ascii="KCFTRC+CMR10"/>
          <w:color w:val="000000"/>
          <w:sz w:val="20"/>
        </w:rPr>
        <w:t>consumption</w:t>
      </w:r>
      <w:r>
        <w:rPr>
          <w:rFonts w:ascii="Times New Roman"/>
          <w:color w:val="000000"/>
          <w:spacing w:val="29"/>
          <w:sz w:val="20"/>
        </w:rPr>
        <w:t xml:space="preserve"> </w:t>
      </w:r>
      <w:r>
        <w:rPr>
          <w:rFonts w:ascii="KCFTRC+CMR10"/>
          <w:color w:val="000000"/>
          <w:sz w:val="20"/>
        </w:rPr>
        <w:t>around</w:t>
      </w:r>
      <w:r>
        <w:rPr>
          <w:rFonts w:ascii="Times New Roman"/>
          <w:color w:val="000000"/>
          <w:spacing w:val="29"/>
          <w:sz w:val="20"/>
        </w:rPr>
        <w:t xml:space="preserve"> </w:t>
      </w:r>
      <w:r>
        <w:rPr>
          <w:rFonts w:ascii="KCFTRC+CMR10"/>
          <w:color w:val="000000"/>
          <w:sz w:val="20"/>
        </w:rPr>
        <w:t>the</w:t>
      </w:r>
      <w:r>
        <w:rPr>
          <w:rFonts w:ascii="Times New Roman"/>
          <w:color w:val="000000"/>
          <w:spacing w:val="29"/>
          <w:sz w:val="20"/>
        </w:rPr>
        <w:t xml:space="preserve"> </w:t>
      </w:r>
      <w:r>
        <w:rPr>
          <w:rFonts w:ascii="KCFTRC+CMR10"/>
          <w:color w:val="000000"/>
          <w:spacing w:val="2"/>
          <w:sz w:val="20"/>
        </w:rPr>
        <w:t>peak</w:t>
      </w:r>
      <w:r>
        <w:rPr>
          <w:rFonts w:ascii="Times New Roman"/>
          <w:color w:val="000000"/>
          <w:spacing w:val="27"/>
          <w:sz w:val="20"/>
        </w:rPr>
        <w:t xml:space="preserve"> </w:t>
      </w:r>
      <w:r>
        <w:rPr>
          <w:rFonts w:ascii="KCFTRC+CMR10"/>
          <w:color w:val="000000"/>
          <w:sz w:val="20"/>
        </w:rPr>
        <w:t>rate</w:t>
      </w:r>
      <w:r>
        <w:rPr>
          <w:rFonts w:ascii="Times New Roman"/>
          <w:color w:val="000000"/>
          <w:spacing w:val="29"/>
          <w:sz w:val="20"/>
        </w:rPr>
        <w:t xml:space="preserve"> </w:t>
      </w:r>
      <w:r>
        <w:rPr>
          <w:rFonts w:ascii="KCFTRC+CMR10"/>
          <w:color w:val="000000"/>
          <w:spacing w:val="2"/>
          <w:sz w:val="20"/>
        </w:rPr>
        <w:t>period</w:t>
      </w:r>
    </w:p>
    <w:p w14:paraId="6CC120C7" w14:textId="77777777" w:rsidR="00CF0253" w:rsidRDefault="00252649">
      <w:pPr>
        <w:spacing w:before="149" w:after="0" w:line="209" w:lineRule="exact"/>
        <w:jc w:val="left"/>
        <w:rPr>
          <w:rFonts w:ascii="Times New Roman"/>
          <w:color w:val="000000"/>
          <w:sz w:val="20"/>
        </w:rPr>
      </w:pPr>
      <w:r>
        <w:rPr>
          <w:rFonts w:ascii="KCFTRC+CMR10"/>
          <w:color w:val="000000"/>
          <w:spacing w:val="-2"/>
          <w:sz w:val="20"/>
        </w:rPr>
        <w:t>into</w:t>
      </w:r>
      <w:r>
        <w:rPr>
          <w:rFonts w:ascii="Times New Roman"/>
          <w:color w:val="000000"/>
          <w:spacing w:val="29"/>
          <w:sz w:val="20"/>
        </w:rPr>
        <w:t xml:space="preserve"> </w:t>
      </w:r>
      <w:r>
        <w:rPr>
          <w:rFonts w:ascii="KCFTRC+CMR10"/>
          <w:color w:val="000000"/>
          <w:spacing w:val="-6"/>
          <w:sz w:val="20"/>
        </w:rPr>
        <w:t>two</w:t>
      </w:r>
      <w:r>
        <w:rPr>
          <w:rFonts w:ascii="Times New Roman"/>
          <w:color w:val="000000"/>
          <w:spacing w:val="33"/>
          <w:sz w:val="20"/>
        </w:rPr>
        <w:t xml:space="preserve"> </w:t>
      </w:r>
      <w:r>
        <w:rPr>
          <w:rFonts w:ascii="KCFTRC+CMR10"/>
          <w:color w:val="000000"/>
          <w:sz w:val="20"/>
        </w:rPr>
        <w:t>parts</w:t>
      </w:r>
      <w:r>
        <w:rPr>
          <w:rFonts w:ascii="Times New Roman"/>
          <w:color w:val="000000"/>
          <w:spacing w:val="27"/>
          <w:sz w:val="20"/>
        </w:rPr>
        <w:t xml:space="preserve"> </w:t>
      </w:r>
      <w:r>
        <w:rPr>
          <w:rFonts w:ascii="KCFTRC+CMR10"/>
          <w:color w:val="000000"/>
          <w:sz w:val="20"/>
        </w:rPr>
        <w:t>to</w:t>
      </w:r>
      <w:r>
        <w:rPr>
          <w:rFonts w:ascii="Times New Roman"/>
          <w:color w:val="000000"/>
          <w:spacing w:val="27"/>
          <w:sz w:val="20"/>
        </w:rPr>
        <w:t xml:space="preserve"> </w:t>
      </w:r>
      <w:r>
        <w:rPr>
          <w:rFonts w:ascii="KCFTRC+CMR10"/>
          <w:color w:val="000000"/>
          <w:sz w:val="20"/>
        </w:rPr>
        <w:t>determine</w:t>
      </w:r>
      <w:r>
        <w:rPr>
          <w:rFonts w:ascii="Times New Roman"/>
          <w:color w:val="000000"/>
          <w:spacing w:val="28"/>
          <w:sz w:val="20"/>
        </w:rPr>
        <w:t xml:space="preserve"> </w:t>
      </w:r>
      <w:r>
        <w:rPr>
          <w:rFonts w:ascii="KCFTRC+CMR10"/>
          <w:color w:val="000000"/>
          <w:sz w:val="20"/>
        </w:rPr>
        <w:t>the</w:t>
      </w:r>
      <w:r>
        <w:rPr>
          <w:rFonts w:ascii="Times New Roman"/>
          <w:color w:val="000000"/>
          <w:spacing w:val="27"/>
          <w:sz w:val="20"/>
        </w:rPr>
        <w:t xml:space="preserve"> </w:t>
      </w:r>
      <w:r>
        <w:rPr>
          <w:rFonts w:ascii="KCFTRC+CMR10"/>
          <w:color w:val="000000"/>
          <w:sz w:val="20"/>
        </w:rPr>
        <w:t>share</w:t>
      </w:r>
      <w:r>
        <w:rPr>
          <w:rFonts w:ascii="Times New Roman"/>
          <w:color w:val="000000"/>
          <w:spacing w:val="28"/>
          <w:sz w:val="20"/>
        </w:rPr>
        <w:t xml:space="preserve"> </w:t>
      </w:r>
      <w:r>
        <w:rPr>
          <w:rFonts w:ascii="KCFTRC+CMR10"/>
          <w:color w:val="000000"/>
          <w:sz w:val="20"/>
        </w:rPr>
        <w:t>of</w:t>
      </w:r>
      <w:r>
        <w:rPr>
          <w:rFonts w:ascii="Times New Roman"/>
          <w:color w:val="000000"/>
          <w:spacing w:val="28"/>
          <w:sz w:val="20"/>
        </w:rPr>
        <w:t xml:space="preserve"> </w:t>
      </w:r>
      <w:r>
        <w:rPr>
          <w:rFonts w:ascii="KCFTRC+CMR10"/>
          <w:color w:val="000000"/>
          <w:spacing w:val="-1"/>
          <w:sz w:val="20"/>
        </w:rPr>
        <w:t>electricity</w:t>
      </w:r>
      <w:r>
        <w:rPr>
          <w:rFonts w:ascii="Times New Roman"/>
          <w:color w:val="000000"/>
          <w:spacing w:val="28"/>
          <w:sz w:val="20"/>
        </w:rPr>
        <w:t xml:space="preserve"> </w:t>
      </w:r>
      <w:r>
        <w:rPr>
          <w:rFonts w:ascii="KCFTRC+CMR10"/>
          <w:color w:val="000000"/>
          <w:spacing w:val="-1"/>
          <w:sz w:val="20"/>
        </w:rPr>
        <w:t>savings</w:t>
      </w:r>
      <w:r>
        <w:rPr>
          <w:rFonts w:ascii="Times New Roman"/>
          <w:color w:val="000000"/>
          <w:spacing w:val="28"/>
          <w:sz w:val="20"/>
        </w:rPr>
        <w:t xml:space="preserve"> </w:t>
      </w:r>
      <w:r>
        <w:rPr>
          <w:rFonts w:ascii="KCFTRC+CMR10"/>
          <w:color w:val="000000"/>
          <w:sz w:val="20"/>
        </w:rPr>
        <w:t>stemming</w:t>
      </w:r>
      <w:r>
        <w:rPr>
          <w:rFonts w:ascii="Times New Roman"/>
          <w:color w:val="000000"/>
          <w:spacing w:val="27"/>
          <w:sz w:val="20"/>
        </w:rPr>
        <w:t xml:space="preserve"> </w:t>
      </w:r>
      <w:r>
        <w:rPr>
          <w:rFonts w:ascii="KCFTRC+CMR10"/>
          <w:color w:val="000000"/>
          <w:sz w:val="20"/>
        </w:rPr>
        <w:t>from</w:t>
      </w:r>
      <w:r>
        <w:rPr>
          <w:rFonts w:ascii="Times New Roman"/>
          <w:color w:val="000000"/>
          <w:spacing w:val="27"/>
          <w:sz w:val="20"/>
        </w:rPr>
        <w:t xml:space="preserve"> </w:t>
      </w:r>
      <w:r>
        <w:rPr>
          <w:rFonts w:ascii="KCFTRC+CMR10"/>
          <w:color w:val="000000"/>
          <w:spacing w:val="-6"/>
          <w:sz w:val="20"/>
        </w:rPr>
        <w:t>two</w:t>
      </w:r>
      <w:r>
        <w:rPr>
          <w:rFonts w:ascii="Times New Roman"/>
          <w:color w:val="000000"/>
          <w:spacing w:val="33"/>
          <w:sz w:val="20"/>
        </w:rPr>
        <w:t xml:space="preserve"> </w:t>
      </w:r>
      <w:r>
        <w:rPr>
          <w:rFonts w:ascii="KCFTRC+CMR10"/>
          <w:color w:val="000000"/>
          <w:sz w:val="20"/>
        </w:rPr>
        <w:t>distinct</w:t>
      </w:r>
      <w:r>
        <w:rPr>
          <w:rFonts w:ascii="Times New Roman"/>
          <w:color w:val="000000"/>
          <w:spacing w:val="28"/>
          <w:sz w:val="20"/>
        </w:rPr>
        <w:t xml:space="preserve"> </w:t>
      </w:r>
      <w:r>
        <w:rPr>
          <w:rFonts w:ascii="KCFTRC+CMR10"/>
          <w:color w:val="000000"/>
          <w:sz w:val="20"/>
        </w:rPr>
        <w:t>sources:</w:t>
      </w:r>
      <w:r>
        <w:rPr>
          <w:rFonts w:ascii="Times New Roman"/>
          <w:color w:val="000000"/>
          <w:spacing w:val="61"/>
          <w:sz w:val="20"/>
        </w:rPr>
        <w:t xml:space="preserve"> </w:t>
      </w:r>
      <w:r>
        <w:rPr>
          <w:rFonts w:ascii="KCFTRC+CMR10"/>
          <w:color w:val="000000"/>
          <w:spacing w:val="-1"/>
          <w:sz w:val="20"/>
        </w:rPr>
        <w:t>savings</w:t>
      </w:r>
      <w:r>
        <w:rPr>
          <w:rFonts w:ascii="Times New Roman"/>
          <w:color w:val="000000"/>
          <w:spacing w:val="28"/>
          <w:sz w:val="20"/>
        </w:rPr>
        <w:t xml:space="preserve"> </w:t>
      </w:r>
      <w:r>
        <w:rPr>
          <w:rFonts w:ascii="KCFTRC+CMR10"/>
          <w:color w:val="000000"/>
          <w:sz w:val="20"/>
        </w:rPr>
        <w:t>from</w:t>
      </w:r>
    </w:p>
    <w:p w14:paraId="48135E90" w14:textId="77777777" w:rsidR="00CF0253" w:rsidRDefault="00252649">
      <w:pPr>
        <w:spacing w:before="149" w:after="0" w:line="209" w:lineRule="exact"/>
        <w:jc w:val="left"/>
        <w:rPr>
          <w:rFonts w:ascii="Times New Roman"/>
          <w:color w:val="000000"/>
          <w:sz w:val="20"/>
        </w:rPr>
      </w:pPr>
      <w:r>
        <w:rPr>
          <w:rFonts w:ascii="KCFTRC+CMR10"/>
          <w:color w:val="000000"/>
          <w:sz w:val="20"/>
        </w:rPr>
        <w:t>non-temperature-control</w:t>
      </w:r>
      <w:r>
        <w:rPr>
          <w:rFonts w:ascii="Times New Roman"/>
          <w:color w:val="000000"/>
          <w:spacing w:val="40"/>
          <w:sz w:val="20"/>
        </w:rPr>
        <w:t xml:space="preserve"> </w:t>
      </w:r>
      <w:r>
        <w:rPr>
          <w:rFonts w:ascii="KCFTRC+CMR10"/>
          <w:color w:val="000000"/>
          <w:sz w:val="20"/>
        </w:rPr>
        <w:t>and</w:t>
      </w:r>
      <w:r>
        <w:rPr>
          <w:rFonts w:ascii="Times New Roman"/>
          <w:color w:val="000000"/>
          <w:spacing w:val="40"/>
          <w:sz w:val="20"/>
        </w:rPr>
        <w:t xml:space="preserve"> </w:t>
      </w:r>
      <w:r>
        <w:rPr>
          <w:rFonts w:ascii="KCFTRC+CMR10"/>
          <w:color w:val="000000"/>
          <w:sz w:val="20"/>
        </w:rPr>
        <w:t>temperature-control</w:t>
      </w:r>
      <w:r>
        <w:rPr>
          <w:rFonts w:ascii="Times New Roman"/>
          <w:color w:val="000000"/>
          <w:spacing w:val="41"/>
          <w:sz w:val="20"/>
        </w:rPr>
        <w:t xml:space="preserve"> </w:t>
      </w:r>
      <w:r>
        <w:rPr>
          <w:rFonts w:ascii="KCFTRC+CMR10"/>
          <w:color w:val="000000"/>
          <w:spacing w:val="-1"/>
          <w:sz w:val="20"/>
        </w:rPr>
        <w:t>electricity</w:t>
      </w:r>
      <w:r>
        <w:rPr>
          <w:rFonts w:ascii="Times New Roman"/>
          <w:color w:val="000000"/>
          <w:spacing w:val="41"/>
          <w:sz w:val="20"/>
        </w:rPr>
        <w:t xml:space="preserve"> </w:t>
      </w:r>
      <w:r>
        <w:rPr>
          <w:rFonts w:ascii="KCFTRC+CMR10"/>
          <w:color w:val="000000"/>
          <w:sz w:val="20"/>
        </w:rPr>
        <w:t>uses.</w:t>
      </w:r>
      <w:r>
        <w:rPr>
          <w:rFonts w:ascii="Times New Roman"/>
          <w:color w:val="000000"/>
          <w:spacing w:val="110"/>
          <w:sz w:val="20"/>
        </w:rPr>
        <w:t xml:space="preserve"> </w:t>
      </w:r>
      <w:r>
        <w:rPr>
          <w:rFonts w:ascii="KCFTRC+CMR10"/>
          <w:color w:val="000000"/>
          <w:sz w:val="20"/>
        </w:rPr>
        <w:t>Here,</w:t>
      </w:r>
      <w:r>
        <w:rPr>
          <w:rFonts w:ascii="Times New Roman"/>
          <w:color w:val="000000"/>
          <w:spacing w:val="47"/>
          <w:sz w:val="20"/>
        </w:rPr>
        <w:t xml:space="preserve"> </w:t>
      </w:r>
      <w:r>
        <w:rPr>
          <w:rFonts w:ascii="KCFTRC+CMR10"/>
          <w:color w:val="000000"/>
          <w:sz w:val="20"/>
        </w:rPr>
        <w:t>the</w:t>
      </w:r>
      <w:r>
        <w:rPr>
          <w:rFonts w:ascii="Times New Roman"/>
          <w:color w:val="000000"/>
          <w:spacing w:val="41"/>
          <w:sz w:val="20"/>
        </w:rPr>
        <w:t xml:space="preserve"> </w:t>
      </w:r>
      <w:r>
        <w:rPr>
          <w:rFonts w:ascii="KCFTRC+CMR10"/>
          <w:color w:val="000000"/>
          <w:sz w:val="20"/>
        </w:rPr>
        <w:t>non-temperature-control-related</w:t>
      </w:r>
    </w:p>
    <w:p w14:paraId="2A1FA649"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electricity</w:t>
      </w:r>
      <w:r>
        <w:rPr>
          <w:rFonts w:ascii="Times New Roman"/>
          <w:color w:val="000000"/>
          <w:spacing w:val="16"/>
          <w:sz w:val="20"/>
        </w:rPr>
        <w:t xml:space="preserve"> </w:t>
      </w:r>
      <w:r>
        <w:rPr>
          <w:rFonts w:ascii="KCFTRC+CMR10"/>
          <w:color w:val="000000"/>
          <w:spacing w:val="-1"/>
          <w:sz w:val="20"/>
        </w:rPr>
        <w:t>savings</w:t>
      </w:r>
      <w:r>
        <w:rPr>
          <w:rFonts w:ascii="Times New Roman"/>
          <w:color w:val="000000"/>
          <w:spacing w:val="17"/>
          <w:sz w:val="20"/>
        </w:rPr>
        <w:t xml:space="preserve"> </w:t>
      </w:r>
      <w:r>
        <w:rPr>
          <w:rFonts w:ascii="KCFTRC+CMR10"/>
          <w:color w:val="000000"/>
          <w:sz w:val="20"/>
        </w:rPr>
        <w:t>mean</w:t>
      </w:r>
      <w:r>
        <w:rPr>
          <w:rFonts w:ascii="Times New Roman"/>
          <w:color w:val="000000"/>
          <w:spacing w:val="16"/>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z w:val="20"/>
        </w:rPr>
        <w:t>reductions</w:t>
      </w:r>
      <w:r>
        <w:rPr>
          <w:rFonts w:ascii="Times New Roman"/>
          <w:color w:val="000000"/>
          <w:spacing w:val="16"/>
          <w:sz w:val="20"/>
        </w:rPr>
        <w:t xml:space="preserve"> </w:t>
      </w:r>
      <w:r>
        <w:rPr>
          <w:rFonts w:ascii="KCFTRC+CMR10"/>
          <w:color w:val="000000"/>
          <w:sz w:val="20"/>
        </w:rPr>
        <w:t>in</w:t>
      </w:r>
      <w:r>
        <w:rPr>
          <w:rFonts w:ascii="Times New Roman"/>
          <w:color w:val="000000"/>
          <w:spacing w:val="15"/>
          <w:sz w:val="20"/>
        </w:rPr>
        <w:t xml:space="preserve"> </w:t>
      </w:r>
      <w:r>
        <w:rPr>
          <w:rFonts w:ascii="KCFTRC+CMR10"/>
          <w:color w:val="000000"/>
          <w:spacing w:val="-1"/>
          <w:sz w:val="20"/>
        </w:rPr>
        <w:t>electricity</w:t>
      </w:r>
      <w:r>
        <w:rPr>
          <w:rFonts w:ascii="Times New Roman"/>
          <w:color w:val="000000"/>
          <w:spacing w:val="16"/>
          <w:sz w:val="20"/>
        </w:rPr>
        <w:t xml:space="preserve"> </w:t>
      </w:r>
      <w:r>
        <w:rPr>
          <w:rFonts w:ascii="KCFTRC+CMR10"/>
          <w:color w:val="000000"/>
          <w:sz w:val="20"/>
        </w:rPr>
        <w:t>demand</w:t>
      </w:r>
      <w:r>
        <w:rPr>
          <w:rFonts w:ascii="Times New Roman"/>
          <w:color w:val="000000"/>
          <w:spacing w:val="16"/>
          <w:sz w:val="20"/>
        </w:rPr>
        <w:t xml:space="preserve"> </w:t>
      </w:r>
      <w:r>
        <w:rPr>
          <w:rFonts w:ascii="KCFTRC+CMR10"/>
          <w:color w:val="000000"/>
          <w:sz w:val="20"/>
        </w:rPr>
        <w:t>that</w:t>
      </w:r>
      <w:r>
        <w:rPr>
          <w:rFonts w:ascii="Times New Roman"/>
          <w:color w:val="000000"/>
          <w:spacing w:val="16"/>
          <w:sz w:val="20"/>
        </w:rPr>
        <w:t xml:space="preserve"> </w:t>
      </w:r>
      <w:r>
        <w:rPr>
          <w:rFonts w:ascii="KCFTRC+CMR10"/>
          <w:color w:val="000000"/>
          <w:sz w:val="20"/>
        </w:rPr>
        <w:t>are</w:t>
      </w:r>
      <w:r>
        <w:rPr>
          <w:rFonts w:ascii="Times New Roman"/>
          <w:color w:val="000000"/>
          <w:spacing w:val="16"/>
          <w:sz w:val="20"/>
        </w:rPr>
        <w:t xml:space="preserve"> </w:t>
      </w:r>
      <w:r>
        <w:rPr>
          <w:rFonts w:ascii="KCFTRC+CMR10"/>
          <w:color w:val="000000"/>
          <w:sz w:val="20"/>
        </w:rPr>
        <w:t>stably</w:t>
      </w:r>
      <w:r>
        <w:rPr>
          <w:rFonts w:ascii="Times New Roman"/>
          <w:color w:val="000000"/>
          <w:spacing w:val="16"/>
          <w:sz w:val="20"/>
        </w:rPr>
        <w:t xml:space="preserve"> </w:t>
      </w:r>
      <w:r>
        <w:rPr>
          <w:rFonts w:ascii="KCFTRC+CMR10"/>
          <w:color w:val="000000"/>
          <w:spacing w:val="-2"/>
          <w:sz w:val="20"/>
        </w:rPr>
        <w:t>achievable</w:t>
      </w:r>
      <w:r>
        <w:rPr>
          <w:rFonts w:ascii="Times New Roman"/>
          <w:color w:val="000000"/>
          <w:spacing w:val="17"/>
          <w:sz w:val="20"/>
        </w:rPr>
        <w:t xml:space="preserve"> </w:t>
      </w:r>
      <w:r>
        <w:rPr>
          <w:rFonts w:ascii="KCFTRC+CMR10"/>
          <w:color w:val="000000"/>
          <w:sz w:val="20"/>
        </w:rPr>
        <w:t>regardless</w:t>
      </w:r>
      <w:r>
        <w:rPr>
          <w:rFonts w:ascii="Times New Roman"/>
          <w:color w:val="000000"/>
          <w:spacing w:val="16"/>
          <w:sz w:val="20"/>
        </w:rPr>
        <w:t xml:space="preserve"> </w:t>
      </w:r>
      <w:r>
        <w:rPr>
          <w:rFonts w:ascii="KCFTRC+CMR10"/>
          <w:color w:val="000000"/>
          <w:sz w:val="20"/>
        </w:rPr>
        <w:t>of</w:t>
      </w:r>
      <w:r>
        <w:rPr>
          <w:rFonts w:ascii="Times New Roman"/>
          <w:color w:val="000000"/>
          <w:spacing w:val="16"/>
          <w:sz w:val="20"/>
        </w:rPr>
        <w:t xml:space="preserve"> </w:t>
      </w:r>
      <w:r>
        <w:rPr>
          <w:rFonts w:ascii="KCFTRC+CMR10"/>
          <w:color w:val="000000"/>
          <w:spacing w:val="-2"/>
          <w:sz w:val="20"/>
        </w:rPr>
        <w:t>each</w:t>
      </w:r>
      <w:r>
        <w:rPr>
          <w:rFonts w:ascii="Times New Roman"/>
          <w:color w:val="000000"/>
          <w:spacing w:val="17"/>
          <w:sz w:val="20"/>
        </w:rPr>
        <w:t xml:space="preserve"> </w:t>
      </w:r>
      <w:r>
        <w:rPr>
          <w:rFonts w:ascii="KCFTRC+CMR10" w:hAnsi="KCFTRC+CMR10" w:cs="KCFTRC+CMR10"/>
          <w:color w:val="000000"/>
          <w:spacing w:val="-2"/>
          <w:sz w:val="20"/>
        </w:rPr>
        <w:t>day’s</w:t>
      </w:r>
    </w:p>
    <w:p w14:paraId="1B3B0E8C"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weather</w:t>
      </w:r>
      <w:r>
        <w:rPr>
          <w:rFonts w:ascii="Times New Roman"/>
          <w:color w:val="000000"/>
          <w:spacing w:val="15"/>
          <w:sz w:val="20"/>
        </w:rPr>
        <w:t xml:space="preserve"> </w:t>
      </w:r>
      <w:r>
        <w:rPr>
          <w:rFonts w:ascii="KCFTRC+CMR10"/>
          <w:color w:val="000000"/>
          <w:sz w:val="20"/>
        </w:rPr>
        <w:t>conditions,</w:t>
      </w:r>
      <w:r>
        <w:rPr>
          <w:rFonts w:ascii="Times New Roman"/>
          <w:color w:val="000000"/>
          <w:spacing w:val="15"/>
          <w:sz w:val="20"/>
        </w:rPr>
        <w:t xml:space="preserve"> </w:t>
      </w:r>
      <w:r>
        <w:rPr>
          <w:rFonts w:ascii="KCFTRC+CMR10"/>
          <w:color w:val="000000"/>
          <w:sz w:val="20"/>
        </w:rPr>
        <w:t>especially</w:t>
      </w:r>
      <w:r>
        <w:rPr>
          <w:rFonts w:ascii="Times New Roman"/>
          <w:color w:val="000000"/>
          <w:spacing w:val="13"/>
          <w:sz w:val="20"/>
        </w:rPr>
        <w:t xml:space="preserve"> </w:t>
      </w:r>
      <w:r>
        <w:rPr>
          <w:rFonts w:ascii="KCFTRC+CMR10"/>
          <w:color w:val="000000"/>
          <w:sz w:val="20"/>
        </w:rPr>
        <w:t>temperatures.</w:t>
      </w:r>
      <w:r>
        <w:rPr>
          <w:rFonts w:ascii="Times New Roman"/>
          <w:color w:val="000000"/>
          <w:spacing w:val="37"/>
          <w:sz w:val="20"/>
        </w:rPr>
        <w:t xml:space="preserve"> </w:t>
      </w:r>
      <w:r>
        <w:rPr>
          <w:rFonts w:ascii="KCFTRC+CMR10"/>
          <w:color w:val="000000"/>
          <w:sz w:val="20"/>
        </w:rPr>
        <w:t>That</w:t>
      </w:r>
      <w:r>
        <w:rPr>
          <w:rFonts w:ascii="Times New Roman"/>
          <w:color w:val="000000"/>
          <w:spacing w:val="14"/>
          <w:sz w:val="20"/>
        </w:rPr>
        <w:t xml:space="preserve"> </w:t>
      </w:r>
      <w:r>
        <w:rPr>
          <w:rFonts w:ascii="KCFTRC+CMR10"/>
          <w:color w:val="000000"/>
          <w:sz w:val="20"/>
        </w:rPr>
        <w:t>is,</w:t>
      </w:r>
      <w:r>
        <w:rPr>
          <w:rFonts w:ascii="Times New Roman"/>
          <w:color w:val="000000"/>
          <w:spacing w:val="14"/>
          <w:sz w:val="20"/>
        </w:rPr>
        <w:t xml:space="preserve"> </w:t>
      </w:r>
      <w:r>
        <w:rPr>
          <w:rFonts w:ascii="KCFTRC+CMR10"/>
          <w:color w:val="000000"/>
          <w:sz w:val="20"/>
        </w:rPr>
        <w:t>the</w:t>
      </w:r>
      <w:r>
        <w:rPr>
          <w:rFonts w:ascii="Times New Roman"/>
          <w:color w:val="000000"/>
          <w:spacing w:val="14"/>
          <w:sz w:val="20"/>
        </w:rPr>
        <w:t xml:space="preserve"> </w:t>
      </w:r>
      <w:r>
        <w:rPr>
          <w:rFonts w:ascii="KCFTRC+CMR10"/>
          <w:color w:val="000000"/>
          <w:spacing w:val="-1"/>
          <w:sz w:val="20"/>
        </w:rPr>
        <w:t>savings</w:t>
      </w:r>
      <w:r>
        <w:rPr>
          <w:rFonts w:ascii="Times New Roman"/>
          <w:color w:val="000000"/>
          <w:spacing w:val="15"/>
          <w:sz w:val="20"/>
        </w:rPr>
        <w:t xml:space="preserve"> </w:t>
      </w:r>
      <w:r>
        <w:rPr>
          <w:rFonts w:ascii="KCFTRC+CMR10"/>
          <w:color w:val="000000"/>
          <w:sz w:val="20"/>
        </w:rPr>
        <w:t>associated</w:t>
      </w:r>
      <w:r>
        <w:rPr>
          <w:rFonts w:ascii="Times New Roman"/>
          <w:color w:val="000000"/>
          <w:spacing w:val="13"/>
          <w:sz w:val="20"/>
        </w:rPr>
        <w:t xml:space="preserve"> </w:t>
      </w:r>
      <w:r>
        <w:rPr>
          <w:rFonts w:ascii="KCFTRC+CMR10"/>
          <w:color w:val="000000"/>
          <w:sz w:val="20"/>
        </w:rPr>
        <w:t>with</w:t>
      </w:r>
      <w:r>
        <w:rPr>
          <w:rFonts w:ascii="Times New Roman"/>
          <w:color w:val="000000"/>
          <w:spacing w:val="14"/>
          <w:sz w:val="20"/>
        </w:rPr>
        <w:t xml:space="preserve"> </w:t>
      </w:r>
      <w:r>
        <w:rPr>
          <w:rFonts w:ascii="KCFTRC+CMR10"/>
          <w:color w:val="000000"/>
          <w:sz w:val="20"/>
        </w:rPr>
        <w:t>non-temperature-control</w:t>
      </w:r>
      <w:r>
        <w:rPr>
          <w:rFonts w:ascii="Times New Roman"/>
          <w:color w:val="000000"/>
          <w:spacing w:val="14"/>
          <w:sz w:val="20"/>
        </w:rPr>
        <w:t xml:space="preserve"> </w:t>
      </w:r>
      <w:proofErr w:type="spellStart"/>
      <w:r>
        <w:rPr>
          <w:rFonts w:ascii="KCFTRC+CMR10"/>
          <w:color w:val="000000"/>
          <w:sz w:val="20"/>
        </w:rPr>
        <w:t>elec</w:t>
      </w:r>
      <w:proofErr w:type="spellEnd"/>
      <w:r>
        <w:rPr>
          <w:rFonts w:ascii="KCFTRC+CMR10"/>
          <w:color w:val="000000"/>
          <w:sz w:val="20"/>
        </w:rPr>
        <w:t>-</w:t>
      </w:r>
    </w:p>
    <w:p w14:paraId="43A9C409" w14:textId="77777777" w:rsidR="00CF0253" w:rsidRDefault="00252649">
      <w:pPr>
        <w:spacing w:before="149" w:after="0" w:line="209" w:lineRule="exact"/>
        <w:jc w:val="left"/>
        <w:rPr>
          <w:rFonts w:ascii="Times New Roman"/>
          <w:color w:val="000000"/>
          <w:sz w:val="20"/>
        </w:rPr>
      </w:pPr>
      <w:proofErr w:type="spellStart"/>
      <w:r>
        <w:rPr>
          <w:rFonts w:ascii="KCFTRC+CMR10"/>
          <w:color w:val="000000"/>
          <w:spacing w:val="-1"/>
          <w:sz w:val="20"/>
        </w:rPr>
        <w:t>tricity</w:t>
      </w:r>
      <w:proofErr w:type="spellEnd"/>
      <w:r>
        <w:rPr>
          <w:rFonts w:ascii="Times New Roman"/>
          <w:color w:val="000000"/>
          <w:spacing w:val="21"/>
          <w:sz w:val="20"/>
        </w:rPr>
        <w:t xml:space="preserve"> </w:t>
      </w:r>
      <w:r>
        <w:rPr>
          <w:rFonts w:ascii="KCFTRC+CMR10"/>
          <w:color w:val="000000"/>
          <w:sz w:val="20"/>
        </w:rPr>
        <w:t>uses</w:t>
      </w:r>
      <w:r>
        <w:rPr>
          <w:rFonts w:ascii="Times New Roman"/>
          <w:color w:val="000000"/>
          <w:spacing w:val="21"/>
          <w:sz w:val="20"/>
        </w:rPr>
        <w:t xml:space="preserve"> </w:t>
      </w:r>
      <w:r>
        <w:rPr>
          <w:rFonts w:ascii="KCFTRC+CMR10"/>
          <w:color w:val="000000"/>
          <w:sz w:val="20"/>
        </w:rPr>
        <w:t>do</w:t>
      </w:r>
      <w:r>
        <w:rPr>
          <w:rFonts w:ascii="Times New Roman"/>
          <w:color w:val="000000"/>
          <w:spacing w:val="20"/>
          <w:sz w:val="20"/>
        </w:rPr>
        <w:t xml:space="preserve"> </w:t>
      </w:r>
      <w:r>
        <w:rPr>
          <w:rFonts w:ascii="KCFTRC+CMR10"/>
          <w:color w:val="000000"/>
          <w:sz w:val="20"/>
        </w:rPr>
        <w:t>not</w:t>
      </w:r>
      <w:r>
        <w:rPr>
          <w:rFonts w:ascii="Times New Roman"/>
          <w:color w:val="000000"/>
          <w:spacing w:val="21"/>
          <w:sz w:val="20"/>
        </w:rPr>
        <w:t xml:space="preserve"> </w:t>
      </w:r>
      <w:r>
        <w:rPr>
          <w:rFonts w:ascii="KCFTRC+CMR10"/>
          <w:color w:val="000000"/>
          <w:spacing w:val="-4"/>
          <w:sz w:val="20"/>
        </w:rPr>
        <w:t>vary</w:t>
      </w:r>
      <w:r>
        <w:rPr>
          <w:rFonts w:ascii="Times New Roman"/>
          <w:color w:val="000000"/>
          <w:spacing w:val="24"/>
          <w:sz w:val="20"/>
        </w:rPr>
        <w:t xml:space="preserve"> </w:t>
      </w:r>
      <w:r>
        <w:rPr>
          <w:rFonts w:ascii="KCFTRC+CMR10"/>
          <w:color w:val="000000"/>
          <w:sz w:val="20"/>
        </w:rPr>
        <w:t>across</w:t>
      </w:r>
      <w:r>
        <w:rPr>
          <w:rFonts w:ascii="Times New Roman"/>
          <w:color w:val="000000"/>
          <w:spacing w:val="21"/>
          <w:sz w:val="20"/>
        </w:rPr>
        <w:t xml:space="preserve"> </w:t>
      </w:r>
      <w:r>
        <w:rPr>
          <w:rFonts w:ascii="KCFTRC+CMR10"/>
          <w:color w:val="000000"/>
          <w:spacing w:val="-2"/>
          <w:sz w:val="20"/>
        </w:rPr>
        <w:t>days.</w:t>
      </w:r>
      <w:r>
        <w:rPr>
          <w:rFonts w:ascii="Times New Roman"/>
          <w:color w:val="000000"/>
          <w:spacing w:val="52"/>
          <w:sz w:val="20"/>
        </w:rPr>
        <w:t xml:space="preserve"> </w:t>
      </w:r>
      <w:r>
        <w:rPr>
          <w:rFonts w:ascii="KCFTRC+CMR10"/>
          <w:color w:val="000000"/>
          <w:sz w:val="20"/>
        </w:rPr>
        <w:t>On</w:t>
      </w:r>
      <w:r>
        <w:rPr>
          <w:rFonts w:ascii="Times New Roman"/>
          <w:color w:val="000000"/>
          <w:spacing w:val="20"/>
          <w:sz w:val="20"/>
        </w:rPr>
        <w:t xml:space="preserve"> </w:t>
      </w:r>
      <w:r>
        <w:rPr>
          <w:rFonts w:ascii="KCFTRC+CMR10"/>
          <w:color w:val="000000"/>
          <w:sz w:val="20"/>
        </w:rPr>
        <w:t>the</w:t>
      </w:r>
      <w:r>
        <w:rPr>
          <w:rFonts w:ascii="Times New Roman"/>
          <w:color w:val="000000"/>
          <w:spacing w:val="20"/>
          <w:sz w:val="20"/>
        </w:rPr>
        <w:t xml:space="preserve"> </w:t>
      </w:r>
      <w:r>
        <w:rPr>
          <w:rFonts w:ascii="KCFTRC+CMR10"/>
          <w:color w:val="000000"/>
          <w:spacing w:val="-3"/>
          <w:sz w:val="20"/>
        </w:rPr>
        <w:t>contrary,</w:t>
      </w:r>
      <w:r>
        <w:rPr>
          <w:rFonts w:ascii="Times New Roman"/>
          <w:color w:val="000000"/>
          <w:spacing w:val="24"/>
          <w:sz w:val="20"/>
        </w:rPr>
        <w:t xml:space="preserve"> </w:t>
      </w:r>
      <w:r>
        <w:rPr>
          <w:rFonts w:ascii="KCFTRC+CMR10"/>
          <w:color w:val="000000"/>
          <w:sz w:val="20"/>
        </w:rPr>
        <w:t>the</w:t>
      </w:r>
      <w:r>
        <w:rPr>
          <w:rFonts w:ascii="Times New Roman"/>
          <w:color w:val="000000"/>
          <w:spacing w:val="20"/>
          <w:sz w:val="20"/>
        </w:rPr>
        <w:t xml:space="preserve"> </w:t>
      </w:r>
      <w:r>
        <w:rPr>
          <w:rFonts w:ascii="KCFTRC+CMR10"/>
          <w:color w:val="000000"/>
          <w:sz w:val="20"/>
        </w:rPr>
        <w:t>latter</w:t>
      </w:r>
      <w:r>
        <w:rPr>
          <w:rFonts w:ascii="Times New Roman"/>
          <w:color w:val="000000"/>
          <w:spacing w:val="21"/>
          <w:sz w:val="20"/>
        </w:rPr>
        <w:t xml:space="preserve"> </w:t>
      </w:r>
      <w:r>
        <w:rPr>
          <w:rFonts w:ascii="KCFTRC+CMR10"/>
          <w:color w:val="000000"/>
          <w:spacing w:val="-1"/>
          <w:sz w:val="20"/>
        </w:rPr>
        <w:t>savings</w:t>
      </w:r>
      <w:r>
        <w:rPr>
          <w:rFonts w:ascii="Times New Roman"/>
          <w:color w:val="000000"/>
          <w:spacing w:val="22"/>
          <w:sz w:val="20"/>
        </w:rPr>
        <w:t xml:space="preserve"> </w:t>
      </w:r>
      <w:r>
        <w:rPr>
          <w:rFonts w:ascii="KCFTRC+CMR10"/>
          <w:color w:val="000000"/>
          <w:sz w:val="20"/>
        </w:rPr>
        <w:t>strictly</w:t>
      </w:r>
      <w:r>
        <w:rPr>
          <w:rFonts w:ascii="Times New Roman"/>
          <w:color w:val="000000"/>
          <w:spacing w:val="20"/>
          <w:sz w:val="20"/>
        </w:rPr>
        <w:t xml:space="preserve"> </w:t>
      </w:r>
      <w:r>
        <w:rPr>
          <w:rFonts w:ascii="KCFTRC+CMR10"/>
          <w:color w:val="000000"/>
          <w:spacing w:val="1"/>
          <w:sz w:val="20"/>
        </w:rPr>
        <w:t>depend</w:t>
      </w:r>
      <w:r>
        <w:rPr>
          <w:rFonts w:ascii="Times New Roman"/>
          <w:color w:val="000000"/>
          <w:spacing w:val="19"/>
          <w:sz w:val="20"/>
        </w:rPr>
        <w:t xml:space="preserve"> </w:t>
      </w:r>
      <w:r>
        <w:rPr>
          <w:rFonts w:ascii="KCFTRC+CMR10"/>
          <w:color w:val="000000"/>
          <w:sz w:val="20"/>
        </w:rPr>
        <w:t>on</w:t>
      </w:r>
      <w:r>
        <w:rPr>
          <w:rFonts w:ascii="Times New Roman"/>
          <w:color w:val="000000"/>
          <w:spacing w:val="20"/>
          <w:sz w:val="20"/>
        </w:rPr>
        <w:t xml:space="preserve"> </w:t>
      </w:r>
      <w:r>
        <w:rPr>
          <w:rFonts w:ascii="KCFTRC+CMR10"/>
          <w:color w:val="000000"/>
          <w:sz w:val="20"/>
        </w:rPr>
        <w:t>daily</w:t>
      </w:r>
      <w:r>
        <w:rPr>
          <w:rFonts w:ascii="Times New Roman"/>
          <w:color w:val="000000"/>
          <w:spacing w:val="20"/>
          <w:sz w:val="20"/>
        </w:rPr>
        <w:t xml:space="preserve"> </w:t>
      </w:r>
      <w:r>
        <w:rPr>
          <w:rFonts w:ascii="KCFTRC+CMR10"/>
          <w:color w:val="000000"/>
          <w:sz w:val="20"/>
        </w:rPr>
        <w:t>HDDs,</w:t>
      </w:r>
      <w:r>
        <w:rPr>
          <w:rFonts w:ascii="Times New Roman"/>
          <w:color w:val="000000"/>
          <w:spacing w:val="22"/>
          <w:sz w:val="20"/>
        </w:rPr>
        <w:t xml:space="preserve"> </w:t>
      </w:r>
      <w:r>
        <w:rPr>
          <w:rFonts w:ascii="KCFTRC+CMR10"/>
          <w:color w:val="000000"/>
          <w:spacing w:val="-2"/>
          <w:sz w:val="20"/>
        </w:rPr>
        <w:t>which</w:t>
      </w:r>
    </w:p>
    <w:p w14:paraId="62D2696E" w14:textId="77777777" w:rsidR="00CF0253" w:rsidRDefault="00252649">
      <w:pPr>
        <w:spacing w:before="149" w:after="0" w:line="209" w:lineRule="exact"/>
        <w:jc w:val="left"/>
        <w:rPr>
          <w:rFonts w:ascii="Times New Roman"/>
          <w:color w:val="000000"/>
          <w:sz w:val="20"/>
        </w:rPr>
      </w:pPr>
      <w:r>
        <w:rPr>
          <w:rFonts w:ascii="KCFTRC+CMR10" w:hAnsi="KCFTRC+CMR10" w:cs="KCFTRC+CMR10"/>
          <w:color w:val="000000"/>
          <w:sz w:val="20"/>
        </w:rPr>
        <w:t>ﬂuctuate</w:t>
      </w:r>
      <w:r>
        <w:rPr>
          <w:rFonts w:ascii="Times New Roman"/>
          <w:color w:val="000000"/>
          <w:spacing w:val="3"/>
          <w:sz w:val="20"/>
        </w:rPr>
        <w:t xml:space="preserve"> </w:t>
      </w:r>
      <w:r>
        <w:rPr>
          <w:rFonts w:ascii="KCFTRC+CMR10"/>
          <w:color w:val="000000"/>
          <w:spacing w:val="-4"/>
          <w:sz w:val="20"/>
        </w:rPr>
        <w:t>daily.</w:t>
      </w:r>
      <w:r>
        <w:rPr>
          <w:rFonts w:ascii="Times New Roman"/>
          <w:color w:val="000000"/>
          <w:spacing w:val="38"/>
          <w:sz w:val="20"/>
        </w:rPr>
        <w:t xml:space="preserve"> </w:t>
      </w:r>
      <w:r>
        <w:rPr>
          <w:rFonts w:ascii="KCFTRC+CMR10" w:hAnsi="KCFTRC+CMR10" w:cs="KCFTRC+CMR10"/>
          <w:color w:val="000000"/>
          <w:spacing w:val="-1"/>
          <w:sz w:val="20"/>
        </w:rPr>
        <w:t>Speciﬁcally,</w:t>
      </w:r>
      <w:r>
        <w:rPr>
          <w:rFonts w:ascii="Times New Roman"/>
          <w:color w:val="000000"/>
          <w:spacing w:val="7"/>
          <w:sz w:val="20"/>
        </w:rPr>
        <w:t xml:space="preserve"> </w:t>
      </w:r>
      <w:r>
        <w:rPr>
          <w:rFonts w:ascii="KCFTRC+CMR10"/>
          <w:color w:val="000000"/>
          <w:sz w:val="20"/>
        </w:rPr>
        <w:t>temperature-control-associated</w:t>
      </w:r>
      <w:r>
        <w:rPr>
          <w:rFonts w:ascii="Times New Roman"/>
          <w:color w:val="000000"/>
          <w:spacing w:val="3"/>
          <w:sz w:val="20"/>
        </w:rPr>
        <w:t xml:space="preserve"> </w:t>
      </w:r>
      <w:r>
        <w:rPr>
          <w:rFonts w:ascii="KCFTRC+CMR10"/>
          <w:color w:val="000000"/>
          <w:spacing w:val="-1"/>
          <w:sz w:val="20"/>
        </w:rPr>
        <w:t>electricity</w:t>
      </w:r>
      <w:r>
        <w:rPr>
          <w:rFonts w:ascii="Times New Roman"/>
          <w:color w:val="000000"/>
          <w:spacing w:val="3"/>
          <w:sz w:val="20"/>
        </w:rPr>
        <w:t xml:space="preserve"> </w:t>
      </w:r>
      <w:r>
        <w:rPr>
          <w:rFonts w:ascii="KCFTRC+CMR10"/>
          <w:color w:val="000000"/>
          <w:spacing w:val="-1"/>
          <w:sz w:val="20"/>
        </w:rPr>
        <w:t>savings</w:t>
      </w:r>
      <w:r>
        <w:rPr>
          <w:rFonts w:ascii="Times New Roman"/>
          <w:color w:val="000000"/>
          <w:spacing w:val="4"/>
          <w:sz w:val="20"/>
        </w:rPr>
        <w:t xml:space="preserve"> </w:t>
      </w:r>
      <w:r>
        <w:rPr>
          <w:rFonts w:ascii="KCFTRC+CMR10"/>
          <w:color w:val="000000"/>
          <w:sz w:val="20"/>
        </w:rPr>
        <w:t>are</w:t>
      </w:r>
      <w:r>
        <w:rPr>
          <w:rFonts w:ascii="Times New Roman"/>
          <w:color w:val="000000"/>
          <w:spacing w:val="3"/>
          <w:sz w:val="20"/>
        </w:rPr>
        <w:t xml:space="preserve"> </w:t>
      </w:r>
      <w:r>
        <w:rPr>
          <w:rFonts w:ascii="KCFTRC+CMR10"/>
          <w:color w:val="000000"/>
          <w:sz w:val="20"/>
        </w:rPr>
        <w:t>additional</w:t>
      </w:r>
      <w:r>
        <w:rPr>
          <w:rFonts w:ascii="Times New Roman"/>
          <w:color w:val="000000"/>
          <w:spacing w:val="3"/>
          <w:sz w:val="20"/>
        </w:rPr>
        <w:t xml:space="preserve"> </w:t>
      </w:r>
      <w:r>
        <w:rPr>
          <w:rFonts w:ascii="KCFTRC+CMR10"/>
          <w:color w:val="000000"/>
          <w:spacing w:val="-1"/>
          <w:sz w:val="20"/>
        </w:rPr>
        <w:t>savings</w:t>
      </w:r>
      <w:r>
        <w:rPr>
          <w:rFonts w:ascii="Times New Roman"/>
          <w:color w:val="000000"/>
          <w:spacing w:val="4"/>
          <w:sz w:val="20"/>
        </w:rPr>
        <w:t xml:space="preserve"> </w:t>
      </w:r>
      <w:r>
        <w:rPr>
          <w:rFonts w:ascii="KCFTRC+CMR10"/>
          <w:color w:val="000000"/>
          <w:sz w:val="20"/>
        </w:rPr>
        <w:t>that</w:t>
      </w:r>
      <w:r>
        <w:rPr>
          <w:rFonts w:ascii="Times New Roman"/>
          <w:color w:val="000000"/>
          <w:spacing w:val="3"/>
          <w:sz w:val="20"/>
        </w:rPr>
        <w:t xml:space="preserve"> </w:t>
      </w:r>
      <w:r>
        <w:rPr>
          <w:rFonts w:ascii="KCFTRC+CMR10"/>
          <w:color w:val="000000"/>
          <w:spacing w:val="1"/>
          <w:sz w:val="20"/>
        </w:rPr>
        <w:t>appear</w:t>
      </w:r>
    </w:p>
    <w:p w14:paraId="3D238AD6" w14:textId="77777777" w:rsidR="00CF0253" w:rsidRDefault="00252649">
      <w:pPr>
        <w:spacing w:before="149" w:after="0" w:line="209" w:lineRule="exact"/>
        <w:jc w:val="left"/>
        <w:rPr>
          <w:rFonts w:ascii="Times New Roman"/>
          <w:color w:val="000000"/>
          <w:sz w:val="20"/>
        </w:rPr>
      </w:pPr>
      <w:r>
        <w:rPr>
          <w:rFonts w:ascii="KCFTRC+CMR10"/>
          <w:color w:val="000000"/>
          <w:sz w:val="20"/>
        </w:rPr>
        <w:t>only</w:t>
      </w:r>
      <w:r>
        <w:rPr>
          <w:rFonts w:ascii="Times New Roman"/>
          <w:color w:val="000000"/>
          <w:spacing w:val="18"/>
          <w:sz w:val="20"/>
        </w:rPr>
        <w:t xml:space="preserve"> </w:t>
      </w:r>
      <w:r>
        <w:rPr>
          <w:rFonts w:ascii="KCFTRC+CMR10"/>
          <w:color w:val="000000"/>
          <w:sz w:val="20"/>
        </w:rPr>
        <w:t>on</w:t>
      </w:r>
      <w:r>
        <w:rPr>
          <w:rFonts w:ascii="Times New Roman"/>
          <w:color w:val="000000"/>
          <w:spacing w:val="18"/>
          <w:sz w:val="20"/>
        </w:rPr>
        <w:t xml:space="preserve"> </w:t>
      </w:r>
      <w:r>
        <w:rPr>
          <w:rFonts w:ascii="KCFTRC+CMR10"/>
          <w:color w:val="000000"/>
          <w:spacing w:val="-2"/>
          <w:sz w:val="20"/>
        </w:rPr>
        <w:t>days</w:t>
      </w:r>
      <w:r>
        <w:rPr>
          <w:rFonts w:ascii="Times New Roman"/>
          <w:color w:val="000000"/>
          <w:spacing w:val="20"/>
          <w:sz w:val="20"/>
        </w:rPr>
        <w:t xml:space="preserve"> </w:t>
      </w:r>
      <w:r>
        <w:rPr>
          <w:rFonts w:ascii="KCFTRC+CMR10"/>
          <w:color w:val="000000"/>
          <w:sz w:val="20"/>
        </w:rPr>
        <w:t>with</w:t>
      </w:r>
      <w:r>
        <w:rPr>
          <w:rFonts w:ascii="Times New Roman"/>
          <w:color w:val="000000"/>
          <w:spacing w:val="18"/>
          <w:sz w:val="20"/>
        </w:rPr>
        <w:t xml:space="preserve"> </w:t>
      </w:r>
      <w:r>
        <w:rPr>
          <w:rFonts w:ascii="KCFTRC+CMR10"/>
          <w:color w:val="000000"/>
          <w:sz w:val="20"/>
        </w:rPr>
        <w:t>non-zero</w:t>
      </w:r>
      <w:r>
        <w:rPr>
          <w:rFonts w:ascii="Times New Roman"/>
          <w:color w:val="000000"/>
          <w:spacing w:val="18"/>
          <w:sz w:val="20"/>
        </w:rPr>
        <w:t xml:space="preserve"> </w:t>
      </w:r>
      <w:r>
        <w:rPr>
          <w:rFonts w:ascii="KCFTRC+CMR10"/>
          <w:color w:val="000000"/>
          <w:sz w:val="20"/>
        </w:rPr>
        <w:t>daily</w:t>
      </w:r>
      <w:r>
        <w:rPr>
          <w:rFonts w:ascii="Times New Roman"/>
          <w:color w:val="000000"/>
          <w:spacing w:val="18"/>
          <w:sz w:val="20"/>
        </w:rPr>
        <w:t xml:space="preserve"> </w:t>
      </w:r>
      <w:r>
        <w:rPr>
          <w:rFonts w:ascii="KCFTRC+CMR10"/>
          <w:color w:val="000000"/>
          <w:sz w:val="20"/>
        </w:rPr>
        <w:t>HDDs</w:t>
      </w:r>
      <w:r>
        <w:rPr>
          <w:rFonts w:ascii="Times New Roman"/>
          <w:color w:val="000000"/>
          <w:spacing w:val="18"/>
          <w:sz w:val="20"/>
        </w:rPr>
        <w:t xml:space="preserve"> </w:t>
      </w:r>
      <w:r>
        <w:rPr>
          <w:rFonts w:ascii="KCFTRC+CMR10"/>
          <w:color w:val="000000"/>
          <w:sz w:val="20"/>
        </w:rPr>
        <w:t>due</w:t>
      </w:r>
      <w:r>
        <w:rPr>
          <w:rFonts w:ascii="Times New Roman"/>
          <w:color w:val="000000"/>
          <w:spacing w:val="18"/>
          <w:sz w:val="20"/>
        </w:rPr>
        <w:t xml:space="preserve"> </w:t>
      </w:r>
      <w:r>
        <w:rPr>
          <w:rFonts w:ascii="KCFTRC+CMR10"/>
          <w:color w:val="000000"/>
          <w:sz w:val="20"/>
        </w:rPr>
        <w:t>to</w:t>
      </w:r>
      <w:r>
        <w:rPr>
          <w:rFonts w:ascii="Times New Roman"/>
          <w:color w:val="000000"/>
          <w:spacing w:val="18"/>
          <w:sz w:val="20"/>
        </w:rPr>
        <w:t xml:space="preserve"> </w:t>
      </w:r>
      <w:r>
        <w:rPr>
          <w:rFonts w:ascii="KCFTRC+CMR10"/>
          <w:color w:val="000000"/>
          <w:sz w:val="20"/>
        </w:rPr>
        <w:t>for-heating</w:t>
      </w:r>
      <w:r>
        <w:rPr>
          <w:rFonts w:ascii="Times New Roman"/>
          <w:color w:val="000000"/>
          <w:spacing w:val="18"/>
          <w:sz w:val="20"/>
        </w:rPr>
        <w:t xml:space="preserve"> </w:t>
      </w:r>
      <w:r>
        <w:rPr>
          <w:rFonts w:ascii="KCFTRC+CMR10"/>
          <w:color w:val="000000"/>
          <w:spacing w:val="-1"/>
          <w:sz w:val="20"/>
        </w:rPr>
        <w:t>electricity</w:t>
      </w:r>
      <w:r>
        <w:rPr>
          <w:rFonts w:ascii="Times New Roman"/>
          <w:color w:val="000000"/>
          <w:spacing w:val="18"/>
          <w:sz w:val="20"/>
        </w:rPr>
        <w:t xml:space="preserve"> </w:t>
      </w:r>
      <w:r>
        <w:rPr>
          <w:rFonts w:ascii="KCFTRC+CMR10"/>
          <w:color w:val="000000"/>
          <w:sz w:val="20"/>
        </w:rPr>
        <w:t>consumption</w:t>
      </w:r>
      <w:r>
        <w:rPr>
          <w:rFonts w:ascii="Times New Roman"/>
          <w:color w:val="000000"/>
          <w:spacing w:val="18"/>
          <w:sz w:val="20"/>
        </w:rPr>
        <w:t xml:space="preserve"> </w:t>
      </w:r>
      <w:r>
        <w:rPr>
          <w:rFonts w:ascii="KCFTRC+CMR10"/>
          <w:color w:val="000000"/>
          <w:sz w:val="20"/>
        </w:rPr>
        <w:t>in</w:t>
      </w:r>
      <w:r>
        <w:rPr>
          <w:rFonts w:ascii="Times New Roman"/>
          <w:color w:val="000000"/>
          <w:spacing w:val="18"/>
          <w:sz w:val="20"/>
        </w:rPr>
        <w:t xml:space="preserve"> </w:t>
      </w:r>
      <w:r>
        <w:rPr>
          <w:rFonts w:ascii="KCFTRC+CMR10"/>
          <w:color w:val="000000"/>
          <w:sz w:val="20"/>
        </w:rPr>
        <w:t>households.</w:t>
      </w:r>
      <w:r>
        <w:rPr>
          <w:rFonts w:ascii="Times New Roman"/>
          <w:color w:val="000000"/>
          <w:spacing w:val="44"/>
          <w:sz w:val="20"/>
        </w:rPr>
        <w:t xml:space="preserve"> </w:t>
      </w:r>
      <w:r>
        <w:rPr>
          <w:rFonts w:ascii="KCFTRC+CMR10"/>
          <w:color w:val="000000"/>
          <w:sz w:val="20"/>
        </w:rPr>
        <w:t>Isolating</w:t>
      </w:r>
      <w:r>
        <w:rPr>
          <w:rFonts w:ascii="Times New Roman"/>
          <w:color w:val="000000"/>
          <w:spacing w:val="18"/>
          <w:sz w:val="20"/>
        </w:rPr>
        <w:t xml:space="preserve"> </w:t>
      </w:r>
      <w:r>
        <w:rPr>
          <w:rFonts w:ascii="KCFTRC+CMR10"/>
          <w:color w:val="000000"/>
          <w:sz w:val="20"/>
        </w:rPr>
        <w:t>the</w:t>
      </w:r>
    </w:p>
    <w:p w14:paraId="17920079" w14:textId="77777777" w:rsidR="00CF0253" w:rsidRDefault="00252649">
      <w:pPr>
        <w:spacing w:before="149" w:after="0" w:line="209" w:lineRule="exact"/>
        <w:jc w:val="left"/>
        <w:rPr>
          <w:rFonts w:ascii="Times New Roman"/>
          <w:color w:val="000000"/>
          <w:sz w:val="20"/>
        </w:rPr>
      </w:pPr>
      <w:r>
        <w:rPr>
          <w:rFonts w:ascii="KCFTRC+CMR10"/>
          <w:color w:val="000000"/>
          <w:sz w:val="20"/>
        </w:rPr>
        <w:t>impact</w:t>
      </w:r>
      <w:r>
        <w:rPr>
          <w:rFonts w:ascii="Times New Roman"/>
          <w:color w:val="000000"/>
          <w:spacing w:val="1"/>
          <w:sz w:val="20"/>
        </w:rPr>
        <w:t xml:space="preserve"> </w:t>
      </w:r>
      <w:r>
        <w:rPr>
          <w:rFonts w:ascii="KCFTRC+CMR10"/>
          <w:color w:val="000000"/>
          <w:sz w:val="20"/>
        </w:rPr>
        <w:t>of</w:t>
      </w:r>
      <w:r>
        <w:rPr>
          <w:rFonts w:ascii="Times New Roman"/>
          <w:color w:val="000000"/>
          <w:spacing w:val="1"/>
          <w:sz w:val="20"/>
        </w:rPr>
        <w:t xml:space="preserve"> </w:t>
      </w:r>
      <w:r>
        <w:rPr>
          <w:rFonts w:ascii="KCFTRC+CMR10"/>
          <w:color w:val="000000"/>
          <w:sz w:val="20"/>
        </w:rPr>
        <w:t>the</w:t>
      </w:r>
      <w:r>
        <w:rPr>
          <w:rFonts w:ascii="Times New Roman"/>
          <w:color w:val="000000"/>
          <w:spacing w:val="1"/>
          <w:sz w:val="20"/>
        </w:rPr>
        <w:t xml:space="preserve"> </w:t>
      </w:r>
      <w:r>
        <w:rPr>
          <w:rFonts w:ascii="KCFTRC+CMR10"/>
          <w:color w:val="000000"/>
          <w:sz w:val="20"/>
        </w:rPr>
        <w:t>TOU</w:t>
      </w:r>
      <w:r>
        <w:rPr>
          <w:rFonts w:ascii="Times New Roman"/>
          <w:color w:val="000000"/>
          <w:spacing w:val="1"/>
          <w:sz w:val="20"/>
        </w:rPr>
        <w:t xml:space="preserve"> </w:t>
      </w:r>
      <w:r>
        <w:rPr>
          <w:rFonts w:ascii="KCFTRC+CMR10"/>
          <w:color w:val="000000"/>
          <w:sz w:val="20"/>
        </w:rPr>
        <w:t>prices</w:t>
      </w:r>
      <w:r>
        <w:rPr>
          <w:rFonts w:ascii="Times New Roman"/>
          <w:color w:val="000000"/>
          <w:spacing w:val="1"/>
          <w:sz w:val="20"/>
        </w:rPr>
        <w:t xml:space="preserve"> </w:t>
      </w:r>
      <w:r>
        <w:rPr>
          <w:rFonts w:ascii="KCFTRC+CMR10"/>
          <w:color w:val="000000"/>
          <w:sz w:val="20"/>
        </w:rPr>
        <w:t>on</w:t>
      </w:r>
      <w:r>
        <w:rPr>
          <w:rFonts w:ascii="Times New Roman"/>
          <w:color w:val="000000"/>
          <w:spacing w:val="1"/>
          <w:sz w:val="20"/>
        </w:rPr>
        <w:t xml:space="preserve"> </w:t>
      </w:r>
      <w:r>
        <w:rPr>
          <w:rFonts w:ascii="KCFTRC+CMR10"/>
          <w:color w:val="000000"/>
          <w:sz w:val="20"/>
        </w:rPr>
        <w:t>household</w:t>
      </w:r>
      <w:r>
        <w:rPr>
          <w:rFonts w:ascii="Times New Roman"/>
          <w:color w:val="000000"/>
          <w:spacing w:val="1"/>
          <w:sz w:val="20"/>
        </w:rPr>
        <w:t xml:space="preserve"> </w:t>
      </w:r>
      <w:r>
        <w:rPr>
          <w:rFonts w:ascii="KCFTRC+CMR10"/>
          <w:color w:val="000000"/>
          <w:spacing w:val="-1"/>
          <w:sz w:val="20"/>
        </w:rPr>
        <w:t>electricity</w:t>
      </w:r>
      <w:r>
        <w:rPr>
          <w:rFonts w:ascii="Times New Roman"/>
          <w:color w:val="000000"/>
          <w:spacing w:val="2"/>
          <w:sz w:val="20"/>
        </w:rPr>
        <w:t xml:space="preserve"> </w:t>
      </w:r>
      <w:r>
        <w:rPr>
          <w:rFonts w:ascii="KCFTRC+CMR10"/>
          <w:color w:val="000000"/>
          <w:sz w:val="20"/>
        </w:rPr>
        <w:t>demand</w:t>
      </w:r>
      <w:r>
        <w:rPr>
          <w:rFonts w:ascii="Times New Roman"/>
          <w:color w:val="000000"/>
          <w:spacing w:val="1"/>
          <w:sz w:val="20"/>
        </w:rPr>
        <w:t xml:space="preserve"> </w:t>
      </w:r>
      <w:r>
        <w:rPr>
          <w:rFonts w:ascii="KCFTRC+CMR10"/>
          <w:color w:val="000000"/>
          <w:sz w:val="20"/>
        </w:rPr>
        <w:t>for</w:t>
      </w:r>
      <w:r>
        <w:rPr>
          <w:rFonts w:ascii="Times New Roman"/>
          <w:color w:val="000000"/>
          <w:spacing w:val="1"/>
          <w:sz w:val="20"/>
        </w:rPr>
        <w:t xml:space="preserve"> </w:t>
      </w:r>
      <w:r>
        <w:rPr>
          <w:rFonts w:ascii="KCFTRC+CMR10"/>
          <w:color w:val="000000"/>
          <w:sz w:val="20"/>
        </w:rPr>
        <w:t>temperature-control</w:t>
      </w:r>
      <w:r>
        <w:rPr>
          <w:rFonts w:ascii="Times New Roman"/>
          <w:color w:val="000000"/>
          <w:spacing w:val="1"/>
          <w:sz w:val="20"/>
        </w:rPr>
        <w:t xml:space="preserve"> </w:t>
      </w:r>
      <w:r>
        <w:rPr>
          <w:rFonts w:ascii="KCFTRC+CMR10"/>
          <w:color w:val="000000"/>
          <w:sz w:val="20"/>
        </w:rPr>
        <w:t>uses</w:t>
      </w:r>
      <w:r>
        <w:rPr>
          <w:rFonts w:ascii="Times New Roman"/>
          <w:color w:val="000000"/>
          <w:spacing w:val="1"/>
          <w:sz w:val="20"/>
        </w:rPr>
        <w:t xml:space="preserve"> </w:t>
      </w:r>
      <w:r>
        <w:rPr>
          <w:rFonts w:ascii="KCFTRC+CMR10"/>
          <w:color w:val="000000"/>
          <w:sz w:val="20"/>
        </w:rPr>
        <w:t>from</w:t>
      </w:r>
      <w:r>
        <w:rPr>
          <w:rFonts w:ascii="Times New Roman"/>
          <w:color w:val="000000"/>
          <w:spacing w:val="1"/>
          <w:sz w:val="20"/>
        </w:rPr>
        <w:t xml:space="preserve"> </w:t>
      </w:r>
      <w:r>
        <w:rPr>
          <w:rFonts w:ascii="KCFTRC+CMR10"/>
          <w:color w:val="000000"/>
          <w:sz w:val="20"/>
        </w:rPr>
        <w:t>the</w:t>
      </w:r>
      <w:r>
        <w:rPr>
          <w:rFonts w:ascii="Times New Roman"/>
          <w:color w:val="000000"/>
          <w:spacing w:val="1"/>
          <w:sz w:val="20"/>
        </w:rPr>
        <w:t xml:space="preserve"> </w:t>
      </w:r>
      <w:r>
        <w:rPr>
          <w:rFonts w:ascii="KCFTRC+CMR10"/>
          <w:color w:val="000000"/>
          <w:sz w:val="20"/>
        </w:rPr>
        <w:t>total</w:t>
      </w:r>
      <w:r>
        <w:rPr>
          <w:rFonts w:ascii="Times New Roman"/>
          <w:color w:val="000000"/>
          <w:spacing w:val="1"/>
          <w:sz w:val="20"/>
        </w:rPr>
        <w:t xml:space="preserve"> </w:t>
      </w:r>
      <w:r>
        <w:rPr>
          <w:rFonts w:ascii="KCFTRC+CMR10"/>
          <w:color w:val="000000"/>
          <w:sz w:val="20"/>
        </w:rPr>
        <w:t>reductions</w:t>
      </w:r>
    </w:p>
    <w:p w14:paraId="5728D56F" w14:textId="77777777" w:rsidR="00CF0253" w:rsidRDefault="00252649">
      <w:pPr>
        <w:spacing w:before="149" w:after="0" w:line="209" w:lineRule="exact"/>
        <w:jc w:val="left"/>
        <w:rPr>
          <w:rFonts w:ascii="Times New Roman"/>
          <w:color w:val="000000"/>
          <w:sz w:val="20"/>
        </w:rPr>
      </w:pPr>
      <w:r>
        <w:rPr>
          <w:rFonts w:ascii="KCFTRC+CMR10"/>
          <w:color w:val="000000"/>
          <w:sz w:val="20"/>
        </w:rPr>
        <w:t>in</w:t>
      </w:r>
      <w:r>
        <w:rPr>
          <w:rFonts w:ascii="Times New Roman"/>
          <w:color w:val="000000"/>
          <w:spacing w:val="28"/>
          <w:sz w:val="20"/>
        </w:rPr>
        <w:t xml:space="preserve"> </w:t>
      </w:r>
      <w:r>
        <w:rPr>
          <w:rFonts w:ascii="KCFTRC+CMR10"/>
          <w:color w:val="000000"/>
          <w:spacing w:val="-1"/>
          <w:sz w:val="20"/>
        </w:rPr>
        <w:t>electricity</w:t>
      </w:r>
      <w:r>
        <w:rPr>
          <w:rFonts w:ascii="Times New Roman"/>
          <w:color w:val="000000"/>
          <w:spacing w:val="29"/>
          <w:sz w:val="20"/>
        </w:rPr>
        <w:t xml:space="preserve"> </w:t>
      </w:r>
      <w:r>
        <w:rPr>
          <w:rFonts w:ascii="KCFTRC+CMR10"/>
          <w:color w:val="000000"/>
          <w:sz w:val="20"/>
        </w:rPr>
        <w:t>demand</w:t>
      </w:r>
      <w:r>
        <w:rPr>
          <w:rFonts w:ascii="Times New Roman"/>
          <w:color w:val="000000"/>
          <w:spacing w:val="28"/>
          <w:sz w:val="20"/>
        </w:rPr>
        <w:t xml:space="preserve"> </w:t>
      </w:r>
      <w:r>
        <w:rPr>
          <w:rFonts w:ascii="KCFTRC+CMR10"/>
          <w:color w:val="000000"/>
          <w:sz w:val="20"/>
        </w:rPr>
        <w:t>enables</w:t>
      </w:r>
      <w:r>
        <w:rPr>
          <w:rFonts w:ascii="Times New Roman"/>
          <w:color w:val="000000"/>
          <w:spacing w:val="28"/>
          <w:sz w:val="20"/>
        </w:rPr>
        <w:t xml:space="preserve"> </w:t>
      </w:r>
      <w:r>
        <w:rPr>
          <w:rFonts w:ascii="KCFTRC+CMR10"/>
          <w:color w:val="000000"/>
          <w:sz w:val="20"/>
        </w:rPr>
        <w:t>us</w:t>
      </w:r>
      <w:r>
        <w:rPr>
          <w:rFonts w:ascii="Times New Roman"/>
          <w:color w:val="000000"/>
          <w:spacing w:val="28"/>
          <w:sz w:val="20"/>
        </w:rPr>
        <w:t xml:space="preserve"> </w:t>
      </w:r>
      <w:r>
        <w:rPr>
          <w:rFonts w:ascii="KCFTRC+CMR10"/>
          <w:color w:val="000000"/>
          <w:sz w:val="20"/>
        </w:rPr>
        <w:t>to</w:t>
      </w:r>
      <w:r>
        <w:rPr>
          <w:rFonts w:ascii="Times New Roman"/>
          <w:color w:val="000000"/>
          <w:spacing w:val="28"/>
          <w:sz w:val="20"/>
        </w:rPr>
        <w:t xml:space="preserve"> </w:t>
      </w:r>
      <w:r>
        <w:rPr>
          <w:rFonts w:ascii="KCFTRC+CMR10"/>
          <w:color w:val="000000"/>
          <w:spacing w:val="-2"/>
          <w:sz w:val="20"/>
        </w:rPr>
        <w:t>know</w:t>
      </w:r>
      <w:r>
        <w:rPr>
          <w:rFonts w:ascii="Times New Roman"/>
          <w:color w:val="000000"/>
          <w:spacing w:val="30"/>
          <w:sz w:val="20"/>
        </w:rPr>
        <w:t xml:space="preserve"> </w:t>
      </w:r>
      <w:r>
        <w:rPr>
          <w:rFonts w:ascii="KCFTRC+CMR10"/>
          <w:color w:val="000000"/>
          <w:spacing w:val="-3"/>
          <w:sz w:val="20"/>
        </w:rPr>
        <w:t>how</w:t>
      </w:r>
      <w:r>
        <w:rPr>
          <w:rFonts w:ascii="Times New Roman"/>
          <w:color w:val="000000"/>
          <w:spacing w:val="31"/>
          <w:sz w:val="20"/>
        </w:rPr>
        <w:t xml:space="preserve"> </w:t>
      </w:r>
      <w:r>
        <w:rPr>
          <w:rFonts w:ascii="KCFTRC+CMR10" w:hAnsi="KCFTRC+CMR10" w:cs="KCFTRC+CMR10"/>
          <w:color w:val="000000"/>
          <w:spacing w:val="-1"/>
          <w:sz w:val="20"/>
        </w:rPr>
        <w:t>diﬀerently</w:t>
      </w:r>
      <w:r>
        <w:rPr>
          <w:rFonts w:ascii="Times New Roman"/>
          <w:color w:val="000000"/>
          <w:spacing w:val="29"/>
          <w:sz w:val="20"/>
        </w:rPr>
        <w:t xml:space="preserve"> </w:t>
      </w:r>
      <w:r>
        <w:rPr>
          <w:rFonts w:ascii="KCFTRC+CMR10"/>
          <w:color w:val="000000"/>
          <w:sz w:val="20"/>
        </w:rPr>
        <w:t>the</w:t>
      </w:r>
      <w:r>
        <w:rPr>
          <w:rFonts w:ascii="Times New Roman"/>
          <w:color w:val="000000"/>
          <w:spacing w:val="28"/>
          <w:sz w:val="20"/>
        </w:rPr>
        <w:t xml:space="preserve"> </w:t>
      </w:r>
      <w:r>
        <w:rPr>
          <w:rFonts w:ascii="KCFTRC+CMR10"/>
          <w:color w:val="000000"/>
          <w:sz w:val="20"/>
        </w:rPr>
        <w:t>TOU</w:t>
      </w:r>
      <w:r>
        <w:rPr>
          <w:rFonts w:ascii="Times New Roman"/>
          <w:color w:val="000000"/>
          <w:spacing w:val="28"/>
          <w:sz w:val="20"/>
        </w:rPr>
        <w:t xml:space="preserve"> </w:t>
      </w:r>
      <w:r>
        <w:rPr>
          <w:rFonts w:ascii="KCFTRC+CMR10" w:hAnsi="KCFTRC+CMR10" w:cs="KCFTRC+CMR10"/>
          <w:color w:val="000000"/>
          <w:sz w:val="20"/>
        </w:rPr>
        <w:t>tariﬀ</w:t>
      </w:r>
      <w:r>
        <w:rPr>
          <w:rFonts w:ascii="Times New Roman"/>
          <w:color w:val="000000"/>
          <w:spacing w:val="28"/>
          <w:sz w:val="20"/>
        </w:rPr>
        <w:t xml:space="preserve"> </w:t>
      </w:r>
      <w:r>
        <w:rPr>
          <w:rFonts w:ascii="KCFTRC+CMR10"/>
          <w:color w:val="000000"/>
          <w:sz w:val="20"/>
        </w:rPr>
        <w:t>structures</w:t>
      </w:r>
      <w:r>
        <w:rPr>
          <w:rFonts w:ascii="Times New Roman"/>
          <w:color w:val="000000"/>
          <w:spacing w:val="28"/>
          <w:sz w:val="20"/>
        </w:rPr>
        <w:t xml:space="preserve"> </w:t>
      </w:r>
      <w:r>
        <w:rPr>
          <w:rFonts w:ascii="KCFTRC+CMR10"/>
          <w:color w:val="000000"/>
          <w:sz w:val="20"/>
        </w:rPr>
        <w:t>function</w:t>
      </w:r>
      <w:r>
        <w:rPr>
          <w:rFonts w:ascii="Times New Roman"/>
          <w:color w:val="000000"/>
          <w:spacing w:val="28"/>
          <w:sz w:val="20"/>
        </w:rPr>
        <w:t xml:space="preserve"> </w:t>
      </w:r>
      <w:r>
        <w:rPr>
          <w:rFonts w:ascii="KCFTRC+CMR10"/>
          <w:color w:val="000000"/>
          <w:sz w:val="20"/>
        </w:rPr>
        <w:t>from</w:t>
      </w:r>
      <w:r>
        <w:rPr>
          <w:rFonts w:ascii="Times New Roman"/>
          <w:color w:val="000000"/>
          <w:spacing w:val="28"/>
          <w:sz w:val="20"/>
        </w:rPr>
        <w:t xml:space="preserve"> </w:t>
      </w:r>
      <w:r>
        <w:rPr>
          <w:rFonts w:ascii="KCFTRC+CMR10"/>
          <w:color w:val="000000"/>
          <w:spacing w:val="-3"/>
          <w:sz w:val="20"/>
        </w:rPr>
        <w:t>day</w:t>
      </w:r>
      <w:r>
        <w:rPr>
          <w:rFonts w:ascii="Times New Roman"/>
          <w:color w:val="000000"/>
          <w:spacing w:val="31"/>
          <w:sz w:val="20"/>
        </w:rPr>
        <w:t xml:space="preserve"> </w:t>
      </w:r>
      <w:r>
        <w:rPr>
          <w:rFonts w:ascii="KCFTRC+CMR10"/>
          <w:color w:val="000000"/>
          <w:sz w:val="20"/>
        </w:rPr>
        <w:t>to</w:t>
      </w:r>
      <w:r>
        <w:rPr>
          <w:rFonts w:ascii="Times New Roman"/>
          <w:color w:val="000000"/>
          <w:spacing w:val="28"/>
          <w:sz w:val="20"/>
        </w:rPr>
        <w:t xml:space="preserve"> </w:t>
      </w:r>
      <w:r>
        <w:rPr>
          <w:rFonts w:ascii="KCFTRC+CMR10"/>
          <w:color w:val="000000"/>
          <w:spacing w:val="-8"/>
          <w:sz w:val="20"/>
        </w:rPr>
        <w:t>day,</w:t>
      </w:r>
    </w:p>
    <w:p w14:paraId="5490D4FF" w14:textId="77777777" w:rsidR="00CF0253" w:rsidRDefault="00252649">
      <w:pPr>
        <w:spacing w:before="149" w:after="0" w:line="209" w:lineRule="exact"/>
        <w:jc w:val="left"/>
        <w:rPr>
          <w:rFonts w:ascii="Times New Roman"/>
          <w:color w:val="000000"/>
          <w:sz w:val="20"/>
        </w:rPr>
      </w:pPr>
      <w:r>
        <w:rPr>
          <w:rFonts w:ascii="KCFTRC+CMR10"/>
          <w:color w:val="000000"/>
          <w:sz w:val="20"/>
        </w:rPr>
        <w:t>whose</w:t>
      </w:r>
      <w:r>
        <w:rPr>
          <w:rFonts w:ascii="Times New Roman"/>
          <w:color w:val="000000"/>
          <w:spacing w:val="16"/>
          <w:sz w:val="20"/>
        </w:rPr>
        <w:t xml:space="preserve"> </w:t>
      </w:r>
      <w:r>
        <w:rPr>
          <w:rFonts w:ascii="KCFTRC+CMR10"/>
          <w:color w:val="000000"/>
          <w:sz w:val="20"/>
        </w:rPr>
        <w:t>implications</w:t>
      </w:r>
      <w:r>
        <w:rPr>
          <w:rFonts w:ascii="Times New Roman"/>
          <w:color w:val="000000"/>
          <w:spacing w:val="17"/>
          <w:sz w:val="20"/>
        </w:rPr>
        <w:t xml:space="preserve"> </w:t>
      </w:r>
      <w:r>
        <w:rPr>
          <w:rFonts w:ascii="KCFTRC+CMR10"/>
          <w:color w:val="000000"/>
          <w:sz w:val="20"/>
        </w:rPr>
        <w:t>will</w:t>
      </w:r>
      <w:r>
        <w:rPr>
          <w:rFonts w:ascii="Times New Roman"/>
          <w:color w:val="000000"/>
          <w:spacing w:val="17"/>
          <w:sz w:val="20"/>
        </w:rPr>
        <w:t xml:space="preserve"> </w:t>
      </w:r>
      <w:r>
        <w:rPr>
          <w:rFonts w:ascii="KCFTRC+CMR10"/>
          <w:color w:val="000000"/>
          <w:spacing w:val="5"/>
          <w:sz w:val="20"/>
        </w:rPr>
        <w:t>be</w:t>
      </w:r>
      <w:r>
        <w:rPr>
          <w:rFonts w:ascii="Times New Roman"/>
          <w:color w:val="000000"/>
          <w:spacing w:val="11"/>
          <w:sz w:val="20"/>
        </w:rPr>
        <w:t xml:space="preserve"> </w:t>
      </w:r>
      <w:r>
        <w:rPr>
          <w:rFonts w:ascii="KCFTRC+CMR10"/>
          <w:color w:val="000000"/>
          <w:sz w:val="20"/>
        </w:rPr>
        <w:t>discussed</w:t>
      </w:r>
      <w:r>
        <w:rPr>
          <w:rFonts w:ascii="Times New Roman"/>
          <w:color w:val="000000"/>
          <w:spacing w:val="16"/>
          <w:sz w:val="20"/>
        </w:rPr>
        <w:t xml:space="preserve"> </w:t>
      </w:r>
      <w:r>
        <w:rPr>
          <w:rFonts w:ascii="KCFTRC+CMR10"/>
          <w:color w:val="000000"/>
          <w:sz w:val="20"/>
        </w:rPr>
        <w:t>later.</w:t>
      </w:r>
    </w:p>
    <w:p w14:paraId="53481406" w14:textId="77777777" w:rsidR="00CF0253" w:rsidRDefault="00252649">
      <w:pPr>
        <w:spacing w:before="149" w:after="0" w:line="209" w:lineRule="exact"/>
        <w:ind w:left="299"/>
        <w:jc w:val="left"/>
        <w:rPr>
          <w:rFonts w:ascii="Times New Roman"/>
          <w:color w:val="000000"/>
          <w:sz w:val="20"/>
        </w:rPr>
      </w:pPr>
      <w:r>
        <w:rPr>
          <w:rFonts w:ascii="KCFTRC+CMR10"/>
          <w:color w:val="000000"/>
          <w:spacing w:val="-17"/>
          <w:sz w:val="20"/>
        </w:rPr>
        <w:t>To</w:t>
      </w:r>
      <w:r>
        <w:rPr>
          <w:rFonts w:ascii="Times New Roman"/>
          <w:color w:val="000000"/>
          <w:spacing w:val="22"/>
          <w:sz w:val="20"/>
        </w:rPr>
        <w:t xml:space="preserve"> </w:t>
      </w:r>
      <w:r>
        <w:rPr>
          <w:rFonts w:ascii="KCFTRC+CMR10"/>
          <w:color w:val="000000"/>
          <w:sz w:val="20"/>
        </w:rPr>
        <w:t>break</w:t>
      </w:r>
      <w:r>
        <w:rPr>
          <w:rFonts w:ascii="Times New Roman"/>
          <w:color w:val="000000"/>
          <w:spacing w:val="5"/>
          <w:sz w:val="20"/>
        </w:rPr>
        <w:t xml:space="preserve"> </w:t>
      </w:r>
      <w:r>
        <w:rPr>
          <w:rFonts w:ascii="KCFTRC+CMR10"/>
          <w:color w:val="000000"/>
          <w:spacing w:val="-2"/>
          <w:sz w:val="20"/>
        </w:rPr>
        <w:t>down</w:t>
      </w:r>
      <w:r>
        <w:rPr>
          <w:rFonts w:ascii="Times New Roman"/>
          <w:color w:val="000000"/>
          <w:spacing w:val="7"/>
          <w:sz w:val="20"/>
        </w:rPr>
        <w:t xml:space="preserve"> </w:t>
      </w:r>
      <w:r>
        <w:rPr>
          <w:rFonts w:ascii="KCFTRC+CMR10"/>
          <w:color w:val="000000"/>
          <w:sz w:val="20"/>
        </w:rPr>
        <w:t>household</w:t>
      </w:r>
      <w:r>
        <w:rPr>
          <w:rFonts w:ascii="Times New Roman"/>
          <w:color w:val="000000"/>
          <w:spacing w:val="5"/>
          <w:sz w:val="20"/>
        </w:rPr>
        <w:t xml:space="preserve"> </w:t>
      </w:r>
      <w:r>
        <w:rPr>
          <w:rFonts w:ascii="KCFTRC+CMR10"/>
          <w:color w:val="000000"/>
          <w:sz w:val="20"/>
        </w:rPr>
        <w:t>responses</w:t>
      </w:r>
      <w:r>
        <w:rPr>
          <w:rFonts w:ascii="Times New Roman"/>
          <w:color w:val="000000"/>
          <w:spacing w:val="5"/>
          <w:sz w:val="20"/>
        </w:rPr>
        <w:t xml:space="preserve"> </w:t>
      </w:r>
      <w:r>
        <w:rPr>
          <w:rFonts w:ascii="KCFTRC+CMR10"/>
          <w:color w:val="000000"/>
          <w:sz w:val="20"/>
        </w:rPr>
        <w:t>to</w:t>
      </w:r>
      <w:r>
        <w:rPr>
          <w:rFonts w:ascii="Times New Roman"/>
          <w:color w:val="000000"/>
          <w:spacing w:val="5"/>
          <w:sz w:val="20"/>
        </w:rPr>
        <w:t xml:space="preserve"> </w:t>
      </w:r>
      <w:r>
        <w:rPr>
          <w:rFonts w:ascii="KCFTRC+CMR10"/>
          <w:color w:val="000000"/>
          <w:sz w:val="20"/>
        </w:rPr>
        <w:t>the</w:t>
      </w:r>
      <w:r>
        <w:rPr>
          <w:rFonts w:ascii="Times New Roman"/>
          <w:color w:val="000000"/>
          <w:spacing w:val="5"/>
          <w:sz w:val="20"/>
        </w:rPr>
        <w:t xml:space="preserve"> </w:t>
      </w:r>
      <w:r>
        <w:rPr>
          <w:rFonts w:ascii="KCFTRC+CMR10"/>
          <w:color w:val="000000"/>
          <w:sz w:val="20"/>
        </w:rPr>
        <w:t>TOU</w:t>
      </w:r>
      <w:r>
        <w:rPr>
          <w:rFonts w:ascii="Times New Roman"/>
          <w:color w:val="000000"/>
          <w:spacing w:val="5"/>
          <w:sz w:val="20"/>
        </w:rPr>
        <w:t xml:space="preserve"> </w:t>
      </w:r>
      <w:r>
        <w:rPr>
          <w:rFonts w:ascii="KCFTRC+CMR10"/>
          <w:color w:val="000000"/>
          <w:sz w:val="20"/>
        </w:rPr>
        <w:t>program</w:t>
      </w:r>
      <w:r>
        <w:rPr>
          <w:rFonts w:ascii="Times New Roman"/>
          <w:color w:val="000000"/>
          <w:spacing w:val="5"/>
          <w:sz w:val="20"/>
        </w:rPr>
        <w:t xml:space="preserve"> </w:t>
      </w:r>
      <w:r>
        <w:rPr>
          <w:rFonts w:ascii="KCFTRC+CMR10"/>
          <w:color w:val="000000"/>
          <w:sz w:val="20"/>
        </w:rPr>
        <w:t>around</w:t>
      </w:r>
      <w:r>
        <w:rPr>
          <w:rFonts w:ascii="Times New Roman"/>
          <w:color w:val="000000"/>
          <w:spacing w:val="5"/>
          <w:sz w:val="20"/>
        </w:rPr>
        <w:t xml:space="preserve"> </w:t>
      </w:r>
      <w:r>
        <w:rPr>
          <w:rFonts w:ascii="KCFTRC+CMR10"/>
          <w:color w:val="000000"/>
          <w:sz w:val="20"/>
        </w:rPr>
        <w:t>the</w:t>
      </w:r>
      <w:r>
        <w:rPr>
          <w:rFonts w:ascii="Times New Roman"/>
          <w:color w:val="000000"/>
          <w:spacing w:val="5"/>
          <w:sz w:val="20"/>
        </w:rPr>
        <w:t xml:space="preserve"> </w:t>
      </w:r>
      <w:r>
        <w:rPr>
          <w:rFonts w:ascii="KCFTRC+CMR10"/>
          <w:color w:val="000000"/>
          <w:spacing w:val="2"/>
          <w:sz w:val="20"/>
        </w:rPr>
        <w:t>peak</w:t>
      </w:r>
      <w:r>
        <w:rPr>
          <w:rFonts w:ascii="Times New Roman"/>
          <w:color w:val="000000"/>
          <w:spacing w:val="3"/>
          <w:sz w:val="20"/>
        </w:rPr>
        <w:t xml:space="preserve"> </w:t>
      </w:r>
      <w:r>
        <w:rPr>
          <w:rFonts w:ascii="KCFTRC+CMR10"/>
          <w:color w:val="000000"/>
          <w:sz w:val="20"/>
        </w:rPr>
        <w:t>rate</w:t>
      </w:r>
      <w:r>
        <w:rPr>
          <w:rFonts w:ascii="Times New Roman"/>
          <w:color w:val="000000"/>
          <w:spacing w:val="5"/>
          <w:sz w:val="20"/>
        </w:rPr>
        <w:t xml:space="preserve"> </w:t>
      </w:r>
      <w:r>
        <w:rPr>
          <w:rFonts w:ascii="KCFTRC+CMR10"/>
          <w:color w:val="000000"/>
          <w:spacing w:val="2"/>
          <w:sz w:val="20"/>
        </w:rPr>
        <w:t>period,</w:t>
      </w:r>
      <w:r>
        <w:rPr>
          <w:rFonts w:ascii="Times New Roman"/>
          <w:color w:val="000000"/>
          <w:spacing w:val="6"/>
          <w:sz w:val="20"/>
        </w:rPr>
        <w:t xml:space="preserve"> </w:t>
      </w:r>
      <w:r>
        <w:rPr>
          <w:rFonts w:ascii="KCFTRC+CMR10"/>
          <w:color w:val="000000"/>
          <w:sz w:val="20"/>
        </w:rPr>
        <w:t>I</w:t>
      </w:r>
      <w:r>
        <w:rPr>
          <w:rFonts w:ascii="Times New Roman"/>
          <w:color w:val="000000"/>
          <w:spacing w:val="5"/>
          <w:sz w:val="20"/>
        </w:rPr>
        <w:t xml:space="preserve"> </w:t>
      </w:r>
      <w:r>
        <w:rPr>
          <w:rFonts w:ascii="KCFTRC+CMR10"/>
          <w:color w:val="000000"/>
          <w:sz w:val="20"/>
        </w:rPr>
        <w:t>exploit</w:t>
      </w:r>
      <w:r>
        <w:rPr>
          <w:rFonts w:ascii="Times New Roman"/>
          <w:color w:val="000000"/>
          <w:spacing w:val="5"/>
          <w:sz w:val="20"/>
        </w:rPr>
        <w:t xml:space="preserve"> </w:t>
      </w:r>
      <w:r>
        <w:rPr>
          <w:rFonts w:ascii="KCFTRC+CMR10"/>
          <w:color w:val="000000"/>
          <w:sz w:val="20"/>
        </w:rPr>
        <w:t>the</w:t>
      </w:r>
      <w:r>
        <w:rPr>
          <w:rFonts w:ascii="Times New Roman"/>
          <w:color w:val="000000"/>
          <w:spacing w:val="5"/>
          <w:sz w:val="20"/>
        </w:rPr>
        <w:t xml:space="preserve"> </w:t>
      </w:r>
      <w:r>
        <w:rPr>
          <w:rFonts w:ascii="KCFTRC+CMR10"/>
          <w:color w:val="000000"/>
          <w:spacing w:val="-1"/>
          <w:sz w:val="20"/>
        </w:rPr>
        <w:t>following</w:t>
      </w:r>
    </w:p>
    <w:p w14:paraId="0F351EC5" w14:textId="77777777" w:rsidR="00CF0253" w:rsidRDefault="00252649">
      <w:pPr>
        <w:spacing w:before="2347" w:after="0" w:line="169" w:lineRule="exact"/>
        <w:ind w:left="8613"/>
        <w:jc w:val="left"/>
        <w:rPr>
          <w:rFonts w:ascii="Times New Roman"/>
          <w:color w:val="000000"/>
          <w:sz w:val="16"/>
        </w:rPr>
      </w:pPr>
      <w:r>
        <w:rPr>
          <w:rFonts w:ascii="QMLHOO+CMR8"/>
          <w:color w:val="000000"/>
          <w:spacing w:val="-2"/>
          <w:sz w:val="16"/>
        </w:rPr>
        <w:t>Page</w:t>
      </w:r>
      <w:r>
        <w:rPr>
          <w:rFonts w:ascii="Times New Roman"/>
          <w:color w:val="000000"/>
          <w:spacing w:val="18"/>
          <w:sz w:val="16"/>
        </w:rPr>
        <w:t xml:space="preserve"> </w:t>
      </w:r>
      <w:r>
        <w:rPr>
          <w:rFonts w:ascii="QMLHOO+CMR8"/>
          <w:color w:val="000000"/>
          <w:sz w:val="16"/>
        </w:rPr>
        <w:t>15</w:t>
      </w:r>
      <w:r>
        <w:rPr>
          <w:rFonts w:ascii="Times New Roman"/>
          <w:color w:val="000000"/>
          <w:spacing w:val="36"/>
          <w:sz w:val="16"/>
        </w:rPr>
        <w:t xml:space="preserve"> </w:t>
      </w:r>
      <w:r>
        <w:rPr>
          <w:rFonts w:ascii="QMLHOO+CMR8"/>
          <w:color w:val="000000"/>
          <w:sz w:val="16"/>
        </w:rPr>
        <w:t>of</w:t>
      </w:r>
      <w:r>
        <w:rPr>
          <w:rFonts w:ascii="Times New Roman"/>
          <w:color w:val="000000"/>
          <w:spacing w:val="17"/>
          <w:sz w:val="16"/>
        </w:rPr>
        <w:t xml:space="preserve"> </w:t>
      </w:r>
      <w:hyperlink w:anchor="br24" w:history="1">
        <w:r>
          <w:rPr>
            <w:rFonts w:ascii="QMLHOO+CMR8"/>
            <w:color w:val="000000"/>
            <w:sz w:val="16"/>
          </w:rPr>
          <w:t>24</w:t>
        </w:r>
      </w:hyperlink>
    </w:p>
    <w:p w14:paraId="03EA3753" w14:textId="77777777" w:rsidR="00CF0253" w:rsidRDefault="00CF0253">
      <w:pPr>
        <w:spacing w:before="0" w:after="0" w:line="0" w:lineRule="atLeast"/>
        <w:jc w:val="left"/>
        <w:rPr>
          <w:rFonts w:ascii="Arial"/>
          <w:color w:val="FF0000"/>
          <w:sz w:val="2"/>
        </w:rPr>
      </w:pPr>
    </w:p>
    <w:p w14:paraId="4B5910C4" w14:textId="77777777" w:rsidR="00CF0253" w:rsidRDefault="00252649">
      <w:pPr>
        <w:spacing w:before="0" w:after="0" w:line="0" w:lineRule="atLeast"/>
        <w:jc w:val="left"/>
        <w:rPr>
          <w:rFonts w:ascii="Arial"/>
          <w:color w:val="FF0000"/>
          <w:sz w:val="2"/>
        </w:rPr>
      </w:pPr>
      <w:r>
        <w:rPr>
          <w:rFonts w:ascii="Arial"/>
          <w:color w:val="FF0000"/>
          <w:sz w:val="2"/>
        </w:rPr>
        <w:cr/>
      </w:r>
      <w:r>
        <w:rPr>
          <w:rFonts w:ascii="Arial"/>
          <w:color w:val="FF0000"/>
          <w:sz w:val="2"/>
        </w:rPr>
        <w:br w:type="page"/>
      </w:r>
    </w:p>
    <w:p w14:paraId="32E51016" w14:textId="77777777" w:rsidR="00CF0253" w:rsidRDefault="00CF0253">
      <w:pPr>
        <w:pStyle w:val="NoList1"/>
        <w:sectPr w:rsidR="00CF0253">
          <w:pgSz w:w="12240" w:h="15840"/>
          <w:pgMar w:top="894" w:right="100" w:bottom="0" w:left="1134" w:header="720" w:footer="720" w:gutter="0"/>
          <w:pgNumType w:start="1"/>
          <w:cols w:space="720"/>
          <w:docGrid w:linePitch="1"/>
        </w:sectPr>
      </w:pPr>
    </w:p>
    <w:p w14:paraId="18A6F084" w14:textId="77777777" w:rsidR="00CF0253" w:rsidRDefault="00CF0253">
      <w:pPr>
        <w:spacing w:before="0" w:after="0" w:line="0" w:lineRule="atLeast"/>
        <w:jc w:val="left"/>
        <w:rPr>
          <w:rFonts w:ascii="Arial"/>
          <w:color w:val="FF0000"/>
          <w:sz w:val="2"/>
        </w:rPr>
      </w:pPr>
    </w:p>
    <w:p w14:paraId="5765A73B" w14:textId="77777777" w:rsidR="00CF0253" w:rsidRDefault="00252649">
      <w:pPr>
        <w:spacing w:before="0" w:after="0" w:line="189" w:lineRule="exact"/>
        <w:ind w:left="71"/>
        <w:jc w:val="left"/>
        <w:rPr>
          <w:rFonts w:ascii="Times New Roman"/>
          <w:color w:val="000000"/>
          <w:sz w:val="18"/>
        </w:rPr>
      </w:pPr>
      <w:bookmarkStart w:id="186" w:name="br16"/>
      <w:bookmarkEnd w:id="186"/>
      <w:r>
        <w:rPr>
          <w:noProof/>
        </w:rPr>
        <w:drawing>
          <wp:anchor distT="0" distB="0" distL="114300" distR="114300" simplePos="0" relativeHeight="251650048" behindDoc="1" locked="0" layoutInCell="1" allowOverlap="1" wp14:anchorId="2FEE0CCB" wp14:editId="5A6DA747">
            <wp:simplePos x="0" y="0"/>
            <wp:positionH relativeFrom="page">
              <wp:posOffset>707390</wp:posOffset>
            </wp:positionH>
            <wp:positionV relativeFrom="page">
              <wp:posOffset>679450</wp:posOffset>
            </wp:positionV>
            <wp:extent cx="1817370" cy="38100"/>
            <wp:effectExtent l="0" t="0" r="0" b="0"/>
            <wp:wrapNone/>
            <wp:docPr id="12" name="_x000025" descr="ooxWord://word/media/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5" descr="ooxWord://word/media/image26.jpe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817370" cy="381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9024" behindDoc="1" locked="0" layoutInCell="1" allowOverlap="1" wp14:anchorId="3BB73F56" wp14:editId="00059958">
            <wp:simplePos x="0" y="0"/>
            <wp:positionH relativeFrom="page">
              <wp:posOffset>707390</wp:posOffset>
            </wp:positionH>
            <wp:positionV relativeFrom="page">
              <wp:posOffset>8144510</wp:posOffset>
            </wp:positionV>
            <wp:extent cx="2486025" cy="38100"/>
            <wp:effectExtent l="0" t="0" r="9525" b="0"/>
            <wp:wrapNone/>
            <wp:docPr id="11" name="_x000026" descr="ooxWord://word/media/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6" descr="ooxWord://word/media/image27.jpe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86025" cy="38100"/>
                    </a:xfrm>
                    <a:prstGeom prst="rect">
                      <a:avLst/>
                    </a:prstGeom>
                    <a:noFill/>
                  </pic:spPr>
                </pic:pic>
              </a:graphicData>
            </a:graphic>
            <wp14:sizeRelH relativeFrom="page">
              <wp14:pctWidth>0</wp14:pctWidth>
            </wp14:sizeRelH>
            <wp14:sizeRelV relativeFrom="page">
              <wp14:pctHeight>0</wp14:pctHeight>
            </wp14:sizeRelV>
          </wp:anchor>
        </w:drawing>
      </w:r>
      <w:r>
        <w:rPr>
          <w:rFonts w:ascii="UDJGFS+CMBX9"/>
          <w:color w:val="000000"/>
          <w:sz w:val="18"/>
        </w:rPr>
        <w:t>Dissertation:</w:t>
      </w:r>
      <w:r>
        <w:rPr>
          <w:rFonts w:ascii="Times New Roman"/>
          <w:color w:val="000000"/>
          <w:spacing w:val="49"/>
          <w:sz w:val="18"/>
        </w:rPr>
        <w:t xml:space="preserve"> </w:t>
      </w:r>
      <w:r>
        <w:rPr>
          <w:rFonts w:ascii="UDJGFS+CMBX9"/>
          <w:color w:val="000000"/>
          <w:sz w:val="18"/>
        </w:rPr>
        <w:t>Chapter</w:t>
      </w:r>
      <w:r>
        <w:rPr>
          <w:rFonts w:ascii="Times New Roman"/>
          <w:color w:val="000000"/>
          <w:spacing w:val="26"/>
          <w:sz w:val="18"/>
        </w:rPr>
        <w:t xml:space="preserve"> </w:t>
      </w:r>
      <w:r>
        <w:rPr>
          <w:rFonts w:ascii="UDJGFS+CMBX9"/>
          <w:color w:val="000000"/>
          <w:sz w:val="18"/>
        </w:rPr>
        <w:t>2</w:t>
      </w:r>
      <w:r>
        <w:rPr>
          <w:rFonts w:ascii="Times New Roman"/>
          <w:color w:val="000000"/>
          <w:spacing w:val="26"/>
          <w:sz w:val="18"/>
        </w:rPr>
        <w:t xml:space="preserve"> </w:t>
      </w:r>
      <w:r>
        <w:rPr>
          <w:rFonts w:ascii="UDJGFS+CMBX9"/>
          <w:color w:val="000000"/>
          <w:sz w:val="18"/>
        </w:rPr>
        <w:t>only</w:t>
      </w:r>
    </w:p>
    <w:p w14:paraId="71CD73DF" w14:textId="77777777" w:rsidR="00CF0253" w:rsidRDefault="00252649">
      <w:pPr>
        <w:spacing w:before="127" w:after="0" w:line="190" w:lineRule="exact"/>
        <w:jc w:val="left"/>
        <w:rPr>
          <w:rFonts w:ascii="Times New Roman"/>
          <w:color w:val="000000"/>
          <w:sz w:val="18"/>
        </w:rPr>
      </w:pPr>
      <w:proofErr w:type="spellStart"/>
      <w:r>
        <w:rPr>
          <w:rFonts w:ascii="MTBMSK+CMBXTI10"/>
          <w:color w:val="000000"/>
          <w:sz w:val="18"/>
        </w:rPr>
        <w:t>Jinmahn</w:t>
      </w:r>
      <w:proofErr w:type="spellEnd"/>
      <w:r>
        <w:rPr>
          <w:rFonts w:ascii="Times New Roman"/>
          <w:color w:val="000000"/>
          <w:spacing w:val="29"/>
          <w:sz w:val="18"/>
        </w:rPr>
        <w:t xml:space="preserve"> </w:t>
      </w:r>
      <w:r>
        <w:rPr>
          <w:rFonts w:ascii="MTBMSK+CMBXTI10"/>
          <w:color w:val="000000"/>
          <w:sz w:val="18"/>
        </w:rPr>
        <w:t>Jo</w:t>
      </w:r>
      <w:r>
        <w:rPr>
          <w:rFonts w:ascii="Times New Roman"/>
          <w:color w:val="000000"/>
          <w:spacing w:val="40"/>
          <w:sz w:val="18"/>
        </w:rPr>
        <w:t xml:space="preserve"> </w:t>
      </w:r>
      <w:r>
        <w:rPr>
          <w:rFonts w:ascii="UDJGFS+CMBX9"/>
          <w:color w:val="000000"/>
          <w:sz w:val="18"/>
        </w:rPr>
        <w:t>(ID#:</w:t>
      </w:r>
      <w:r>
        <w:rPr>
          <w:rFonts w:ascii="Times New Roman"/>
          <w:color w:val="000000"/>
          <w:spacing w:val="50"/>
          <w:sz w:val="18"/>
        </w:rPr>
        <w:t xml:space="preserve"> </w:t>
      </w:r>
      <w:r>
        <w:rPr>
          <w:rFonts w:ascii="UDJGFS+CMBX9"/>
          <w:color w:val="000000"/>
          <w:sz w:val="18"/>
        </w:rPr>
        <w:t>915528897)</w:t>
      </w:r>
    </w:p>
    <w:p w14:paraId="71E3325C" w14:textId="77777777" w:rsidR="00CF0253" w:rsidRDefault="00252649">
      <w:pPr>
        <w:spacing w:before="579" w:after="0" w:line="237" w:lineRule="exact"/>
        <w:jc w:val="left"/>
        <w:rPr>
          <w:rFonts w:ascii="Times New Roman"/>
          <w:color w:val="000000"/>
          <w:sz w:val="20"/>
        </w:rPr>
      </w:pPr>
      <w:r>
        <w:rPr>
          <w:rFonts w:ascii="KCFTRC+CMR10"/>
          <w:color w:val="000000"/>
          <w:spacing w:val="-1"/>
          <w:sz w:val="20"/>
        </w:rPr>
        <w:t>DID-style</w:t>
      </w:r>
      <w:r>
        <w:rPr>
          <w:rFonts w:ascii="Times New Roman"/>
          <w:color w:val="000000"/>
          <w:spacing w:val="17"/>
          <w:sz w:val="20"/>
        </w:rPr>
        <w:t xml:space="preserve"> </w:t>
      </w:r>
      <w:r>
        <w:rPr>
          <w:rFonts w:ascii="KCFTRC+CMR10"/>
          <w:color w:val="000000"/>
          <w:sz w:val="20"/>
        </w:rPr>
        <w:t>spline</w:t>
      </w:r>
      <w:r>
        <w:rPr>
          <w:rFonts w:ascii="Times New Roman"/>
          <w:color w:val="000000"/>
          <w:spacing w:val="16"/>
          <w:sz w:val="20"/>
        </w:rPr>
        <w:t xml:space="preserve"> </w:t>
      </w:r>
      <w:r>
        <w:rPr>
          <w:rFonts w:ascii="KCFTRC+CMR10"/>
          <w:color w:val="000000"/>
          <w:sz w:val="20"/>
        </w:rPr>
        <w:t>regression</w:t>
      </w:r>
      <w:r>
        <w:rPr>
          <w:rFonts w:ascii="Times New Roman"/>
          <w:color w:val="000000"/>
          <w:spacing w:val="16"/>
          <w:sz w:val="20"/>
        </w:rPr>
        <w:t xml:space="preserve"> </w:t>
      </w:r>
      <w:r>
        <w:rPr>
          <w:rFonts w:ascii="KCFTRC+CMR10"/>
          <w:color w:val="000000"/>
          <w:spacing w:val="1"/>
          <w:sz w:val="20"/>
        </w:rPr>
        <w:t>model</w:t>
      </w:r>
      <w:hyperlink w:anchor="br16" w:history="1">
        <w:r>
          <w:rPr>
            <w:rFonts w:ascii="PTDUEJ+CMR7"/>
            <w:color w:val="000000"/>
            <w:spacing w:val="5"/>
            <w:sz w:val="21"/>
            <w:vertAlign w:val="superscript"/>
          </w:rPr>
          <w:t>20</w:t>
        </w:r>
      </w:hyperlink>
      <w:r>
        <w:rPr>
          <w:rFonts w:ascii="KCFTRC+CMR10"/>
          <w:color w:val="000000"/>
          <w:sz w:val="20"/>
        </w:rPr>
        <w:t>:</w:t>
      </w:r>
    </w:p>
    <w:p w14:paraId="340FF978" w14:textId="77777777" w:rsidR="00CF0253" w:rsidRDefault="00252649">
      <w:pPr>
        <w:spacing w:before="194" w:after="0" w:line="241" w:lineRule="exact"/>
        <w:ind w:left="205"/>
        <w:jc w:val="left"/>
        <w:rPr>
          <w:rFonts w:ascii="Times New Roman"/>
          <w:color w:val="000000"/>
          <w:sz w:val="12"/>
        </w:rPr>
      </w:pPr>
      <w:r>
        <w:rPr>
          <w:rFonts w:ascii="COCSMF+CMMI9"/>
          <w:color w:val="000000"/>
          <w:spacing w:val="2"/>
          <w:sz w:val="18"/>
        </w:rPr>
        <w:t>kW</w:t>
      </w:r>
      <w:r>
        <w:rPr>
          <w:rFonts w:ascii="Times New Roman"/>
          <w:color w:val="000000"/>
          <w:spacing w:val="-20"/>
          <w:sz w:val="18"/>
        </w:rPr>
        <w:t xml:space="preserve"> </w:t>
      </w:r>
      <w:proofErr w:type="spellStart"/>
      <w:r>
        <w:rPr>
          <w:rFonts w:ascii="COCSMF+CMMI9"/>
          <w:color w:val="000000"/>
          <w:sz w:val="18"/>
        </w:rPr>
        <w:t>h</w:t>
      </w:r>
      <w:r>
        <w:rPr>
          <w:rFonts w:ascii="NBHKHE+CMMI6"/>
          <w:color w:val="000000"/>
          <w:sz w:val="18"/>
          <w:vertAlign w:val="subscript"/>
        </w:rPr>
        <w:t>ith</w:t>
      </w:r>
      <w:proofErr w:type="spellEnd"/>
      <w:r>
        <w:rPr>
          <w:rFonts w:ascii="Times New Roman"/>
          <w:color w:val="000000"/>
          <w:spacing w:val="77"/>
          <w:sz w:val="18"/>
          <w:vertAlign w:val="subscript"/>
        </w:rPr>
        <w:t xml:space="preserve"> </w:t>
      </w:r>
      <w:r>
        <w:rPr>
          <w:rFonts w:ascii="DLMHQI+CMR9"/>
          <w:color w:val="000000"/>
          <w:sz w:val="18"/>
        </w:rPr>
        <w:t>=</w:t>
      </w:r>
      <w:r>
        <w:rPr>
          <w:rFonts w:ascii="Times New Roman"/>
          <w:color w:val="000000"/>
          <w:spacing w:val="67"/>
          <w:sz w:val="18"/>
        </w:rPr>
        <w:t xml:space="preserve"> </w:t>
      </w:r>
      <w:r>
        <w:rPr>
          <w:rFonts w:ascii="COCSMF+CMMI9" w:hAnsi="COCSMF+CMMI9" w:cs="COCSMF+CMMI9"/>
          <w:color w:val="000000"/>
          <w:sz w:val="18"/>
        </w:rPr>
        <w:t>β</w:t>
      </w:r>
      <w:r>
        <w:rPr>
          <w:rFonts w:ascii="JCIRTO+CMR6"/>
          <w:color w:val="000000"/>
          <w:spacing w:val="10"/>
          <w:sz w:val="18"/>
          <w:vertAlign w:val="subscript"/>
        </w:rPr>
        <w:t>1</w:t>
      </w:r>
      <w:r>
        <w:rPr>
          <w:rFonts w:ascii="COCSMF+CMMI9"/>
          <w:color w:val="000000"/>
          <w:spacing w:val="6"/>
          <w:sz w:val="18"/>
        </w:rPr>
        <w:t>HDD</w:t>
      </w:r>
      <w:r>
        <w:rPr>
          <w:rFonts w:ascii="NBHKHE+CMMI6"/>
          <w:color w:val="000000"/>
          <w:sz w:val="18"/>
          <w:vertAlign w:val="subscript"/>
        </w:rPr>
        <w:t>t</w:t>
      </w:r>
      <w:r>
        <w:rPr>
          <w:rFonts w:ascii="Times New Roman"/>
          <w:color w:val="000000"/>
          <w:spacing w:val="67"/>
          <w:sz w:val="18"/>
          <w:vertAlign w:val="subscript"/>
        </w:rPr>
        <w:t xml:space="preserve"> </w:t>
      </w:r>
      <w:r>
        <w:rPr>
          <w:rFonts w:ascii="DLMHQI+CMR9"/>
          <w:color w:val="000000"/>
          <w:sz w:val="18"/>
        </w:rPr>
        <w:t>+</w:t>
      </w:r>
      <w:r>
        <w:rPr>
          <w:rFonts w:ascii="Times New Roman"/>
          <w:color w:val="000000"/>
          <w:spacing w:val="57"/>
          <w:sz w:val="18"/>
        </w:rPr>
        <w:t xml:space="preserve"> </w:t>
      </w:r>
      <w:r>
        <w:rPr>
          <w:rFonts w:ascii="COCSMF+CMMI9" w:hAnsi="COCSMF+CMMI9" w:cs="COCSMF+CMMI9"/>
          <w:color w:val="000000"/>
          <w:sz w:val="18"/>
        </w:rPr>
        <w:t>β</w:t>
      </w:r>
      <w:r>
        <w:rPr>
          <w:rFonts w:ascii="JCIRTO+CMR6"/>
          <w:color w:val="000000"/>
          <w:spacing w:val="10"/>
          <w:sz w:val="18"/>
          <w:vertAlign w:val="subscript"/>
        </w:rPr>
        <w:t>2</w:t>
      </w:r>
      <w:r>
        <w:rPr>
          <w:rFonts w:ascii="COCSMF+CMMI9"/>
          <w:color w:val="000000"/>
          <w:spacing w:val="8"/>
          <w:sz w:val="18"/>
        </w:rPr>
        <w:t>HDD</w:t>
      </w:r>
      <w:r>
        <w:rPr>
          <w:rFonts w:ascii="UVLPVL+CMSY6" w:hAnsi="UVLPVL+CMSY6" w:cs="UVLPVL+CMSY6"/>
          <w:color w:val="000000"/>
          <w:sz w:val="12"/>
        </w:rPr>
        <w:t>∗</w:t>
      </w:r>
    </w:p>
    <w:p w14:paraId="63E248C8" w14:textId="77777777" w:rsidR="00CF0253" w:rsidRDefault="00252649">
      <w:pPr>
        <w:spacing w:before="0" w:after="0" w:line="130" w:lineRule="exact"/>
        <w:ind w:left="2928"/>
        <w:jc w:val="left"/>
        <w:rPr>
          <w:rFonts w:ascii="Times New Roman"/>
          <w:color w:val="000000"/>
          <w:sz w:val="12"/>
        </w:rPr>
      </w:pPr>
      <w:r>
        <w:rPr>
          <w:rFonts w:ascii="NBHKHE+CMMI6"/>
          <w:color w:val="000000"/>
          <w:sz w:val="12"/>
        </w:rPr>
        <w:t>t</w:t>
      </w:r>
    </w:p>
    <w:p w14:paraId="7B0F18D7" w14:textId="77777777" w:rsidR="00CF0253" w:rsidRDefault="00252649">
      <w:pPr>
        <w:spacing w:before="103" w:after="0" w:line="252" w:lineRule="exact"/>
        <w:ind w:left="1318"/>
        <w:jc w:val="left"/>
        <w:rPr>
          <w:rFonts w:ascii="Times New Roman"/>
          <w:color w:val="000000"/>
          <w:sz w:val="18"/>
        </w:rPr>
      </w:pPr>
      <w:r>
        <w:rPr>
          <w:rFonts w:ascii="DLMHQI+CMR9"/>
          <w:color w:val="000000"/>
          <w:sz w:val="18"/>
        </w:rPr>
        <w:t>+</w:t>
      </w:r>
      <w:r>
        <w:rPr>
          <w:rFonts w:ascii="Times New Roman"/>
          <w:color w:val="000000"/>
          <w:spacing w:val="57"/>
          <w:sz w:val="18"/>
        </w:rPr>
        <w:t xml:space="preserve"> </w:t>
      </w:r>
      <w:r>
        <w:rPr>
          <w:rFonts w:ascii="COCSMF+CMMI9" w:hAnsi="COCSMF+CMMI9" w:cs="COCSMF+CMMI9"/>
          <w:color w:val="000000"/>
          <w:sz w:val="18"/>
        </w:rPr>
        <w:t>β</w:t>
      </w:r>
      <w:r>
        <w:rPr>
          <w:rFonts w:ascii="JCIRTO+CMR6"/>
          <w:color w:val="000000"/>
          <w:spacing w:val="10"/>
          <w:sz w:val="18"/>
          <w:vertAlign w:val="subscript"/>
        </w:rPr>
        <w:t>3</w:t>
      </w:r>
      <w:r>
        <w:rPr>
          <w:rFonts w:ascii="UQUUTA+dsrom8"/>
          <w:color w:val="000000"/>
          <w:sz w:val="18"/>
        </w:rPr>
        <w:t>1</w:t>
      </w:r>
      <w:r>
        <w:rPr>
          <w:rFonts w:ascii="DLMHQI+CMR9"/>
          <w:color w:val="000000"/>
          <w:spacing w:val="-2"/>
          <w:sz w:val="18"/>
        </w:rPr>
        <w:t>[Treatment]</w:t>
      </w:r>
      <w:proofErr w:type="spellStart"/>
      <w:r>
        <w:rPr>
          <w:rFonts w:ascii="NBHKHE+CMMI6"/>
          <w:color w:val="000000"/>
          <w:sz w:val="18"/>
          <w:vertAlign w:val="subscript"/>
        </w:rPr>
        <w:t>i</w:t>
      </w:r>
      <w:proofErr w:type="spellEnd"/>
      <w:r>
        <w:rPr>
          <w:rFonts w:ascii="Times New Roman"/>
          <w:color w:val="000000"/>
          <w:spacing w:val="67"/>
          <w:sz w:val="18"/>
          <w:vertAlign w:val="subscript"/>
        </w:rPr>
        <w:t xml:space="preserve"> </w:t>
      </w:r>
      <w:r>
        <w:rPr>
          <w:rFonts w:ascii="DLMHQI+CMR9"/>
          <w:color w:val="000000"/>
          <w:sz w:val="18"/>
        </w:rPr>
        <w:t>+</w:t>
      </w:r>
      <w:r>
        <w:rPr>
          <w:rFonts w:ascii="Times New Roman"/>
          <w:color w:val="000000"/>
          <w:spacing w:val="57"/>
          <w:sz w:val="18"/>
        </w:rPr>
        <w:t xml:space="preserve"> </w:t>
      </w:r>
      <w:r>
        <w:rPr>
          <w:rFonts w:ascii="COCSMF+CMMI9" w:hAnsi="COCSMF+CMMI9" w:cs="COCSMF+CMMI9"/>
          <w:color w:val="000000"/>
          <w:sz w:val="18"/>
        </w:rPr>
        <w:t>β</w:t>
      </w:r>
      <w:r>
        <w:rPr>
          <w:rFonts w:ascii="JCIRTO+CMR6"/>
          <w:color w:val="000000"/>
          <w:spacing w:val="10"/>
          <w:sz w:val="18"/>
          <w:vertAlign w:val="subscript"/>
        </w:rPr>
        <w:t>4</w:t>
      </w:r>
      <w:r>
        <w:rPr>
          <w:rFonts w:ascii="COCSMF+CMMI9"/>
          <w:color w:val="000000"/>
          <w:spacing w:val="6"/>
          <w:sz w:val="18"/>
        </w:rPr>
        <w:t>HDD</w:t>
      </w:r>
      <w:r>
        <w:rPr>
          <w:rFonts w:ascii="NBHKHE+CMMI6"/>
          <w:color w:val="000000"/>
          <w:spacing w:val="10"/>
          <w:sz w:val="18"/>
          <w:vertAlign w:val="subscript"/>
        </w:rPr>
        <w:t>t</w:t>
      </w:r>
      <w:r>
        <w:rPr>
          <w:rFonts w:ascii="UQUUTA+dsrom8"/>
          <w:color w:val="000000"/>
          <w:sz w:val="18"/>
        </w:rPr>
        <w:t>1</w:t>
      </w:r>
      <w:r>
        <w:rPr>
          <w:rFonts w:ascii="DLMHQI+CMR9"/>
          <w:color w:val="000000"/>
          <w:spacing w:val="-2"/>
          <w:sz w:val="18"/>
        </w:rPr>
        <w:t>[Treatment]</w:t>
      </w:r>
      <w:proofErr w:type="spellStart"/>
      <w:r>
        <w:rPr>
          <w:rFonts w:ascii="NBHKHE+CMMI6"/>
          <w:color w:val="000000"/>
          <w:sz w:val="18"/>
          <w:vertAlign w:val="subscript"/>
        </w:rPr>
        <w:t>i</w:t>
      </w:r>
      <w:proofErr w:type="spellEnd"/>
      <w:r>
        <w:rPr>
          <w:rFonts w:ascii="Times New Roman"/>
          <w:color w:val="000000"/>
          <w:spacing w:val="67"/>
          <w:sz w:val="18"/>
          <w:vertAlign w:val="subscript"/>
        </w:rPr>
        <w:t xml:space="preserve"> </w:t>
      </w:r>
      <w:r>
        <w:rPr>
          <w:rFonts w:ascii="DLMHQI+CMR9"/>
          <w:color w:val="000000"/>
          <w:sz w:val="18"/>
        </w:rPr>
        <w:t>+</w:t>
      </w:r>
      <w:r>
        <w:rPr>
          <w:rFonts w:ascii="Times New Roman"/>
          <w:color w:val="000000"/>
          <w:spacing w:val="57"/>
          <w:sz w:val="18"/>
        </w:rPr>
        <w:t xml:space="preserve"> </w:t>
      </w:r>
      <w:r>
        <w:rPr>
          <w:rFonts w:ascii="COCSMF+CMMI9" w:hAnsi="COCSMF+CMMI9" w:cs="COCSMF+CMMI9"/>
          <w:color w:val="000000"/>
          <w:sz w:val="18"/>
        </w:rPr>
        <w:t>β</w:t>
      </w:r>
      <w:r>
        <w:rPr>
          <w:rFonts w:ascii="JCIRTO+CMR6"/>
          <w:color w:val="000000"/>
          <w:spacing w:val="10"/>
          <w:sz w:val="18"/>
          <w:vertAlign w:val="subscript"/>
        </w:rPr>
        <w:t>5</w:t>
      </w:r>
      <w:r>
        <w:rPr>
          <w:rFonts w:ascii="COCSMF+CMMI9"/>
          <w:color w:val="000000"/>
          <w:spacing w:val="6"/>
          <w:sz w:val="18"/>
        </w:rPr>
        <w:t>HDD</w:t>
      </w:r>
      <w:r>
        <w:rPr>
          <w:rFonts w:ascii="NBHKHE+CMMI6"/>
          <w:color w:val="000000"/>
          <w:spacing w:val="-52"/>
          <w:sz w:val="18"/>
          <w:vertAlign w:val="subscript"/>
        </w:rPr>
        <w:t>t</w:t>
      </w:r>
      <w:r>
        <w:rPr>
          <w:rFonts w:ascii="UVLPVL+CMSY6" w:hAnsi="UVLPVL+CMSY6" w:cs="UVLPVL+CMSY6"/>
          <w:color w:val="000000"/>
          <w:spacing w:val="10"/>
          <w:sz w:val="12"/>
        </w:rPr>
        <w:t>∗</w:t>
      </w:r>
      <w:r>
        <w:rPr>
          <w:rFonts w:ascii="UQUUTA+dsrom8"/>
          <w:color w:val="000000"/>
          <w:sz w:val="18"/>
        </w:rPr>
        <w:t>1</w:t>
      </w:r>
      <w:r>
        <w:rPr>
          <w:rFonts w:ascii="DLMHQI+CMR9"/>
          <w:color w:val="000000"/>
          <w:spacing w:val="-2"/>
          <w:sz w:val="18"/>
        </w:rPr>
        <w:t>[Treatment]</w:t>
      </w:r>
      <w:proofErr w:type="spellStart"/>
      <w:r>
        <w:rPr>
          <w:rFonts w:ascii="NBHKHE+CMMI6"/>
          <w:color w:val="000000"/>
          <w:sz w:val="18"/>
          <w:vertAlign w:val="subscript"/>
        </w:rPr>
        <w:t>i</w:t>
      </w:r>
      <w:proofErr w:type="spellEnd"/>
    </w:p>
    <w:p w14:paraId="0D38D76F" w14:textId="77777777" w:rsidR="00CF0253" w:rsidRPr="007E2C77" w:rsidRDefault="00252649">
      <w:pPr>
        <w:spacing w:before="103" w:after="0" w:line="252" w:lineRule="exact"/>
        <w:ind w:left="1318"/>
        <w:jc w:val="left"/>
        <w:rPr>
          <w:rFonts w:ascii="Times New Roman"/>
          <w:color w:val="000000"/>
          <w:sz w:val="18"/>
          <w:lang w:val="fr-FR"/>
        </w:rPr>
      </w:pPr>
      <w:r w:rsidRPr="007E2C77">
        <w:rPr>
          <w:rFonts w:ascii="DLMHQI+CMR9"/>
          <w:color w:val="000000"/>
          <w:sz w:val="18"/>
          <w:lang w:val="fr-FR"/>
        </w:rPr>
        <w:t>+</w:t>
      </w:r>
      <w:r w:rsidRPr="007E2C77">
        <w:rPr>
          <w:rFonts w:ascii="Times New Roman"/>
          <w:color w:val="000000"/>
          <w:spacing w:val="57"/>
          <w:sz w:val="18"/>
          <w:lang w:val="fr-FR"/>
        </w:rPr>
        <w:t xml:space="preserve"> </w:t>
      </w:r>
      <w:r>
        <w:rPr>
          <w:rFonts w:ascii="COCSMF+CMMI9" w:hAnsi="COCSMF+CMMI9" w:cs="COCSMF+CMMI9"/>
          <w:color w:val="000000"/>
          <w:sz w:val="18"/>
        </w:rPr>
        <w:t>β</w:t>
      </w:r>
      <w:r w:rsidRPr="007E2C77">
        <w:rPr>
          <w:rFonts w:ascii="JCIRTO+CMR6"/>
          <w:color w:val="000000"/>
          <w:spacing w:val="10"/>
          <w:sz w:val="18"/>
          <w:vertAlign w:val="subscript"/>
          <w:lang w:val="fr-FR"/>
        </w:rPr>
        <w:t>6</w:t>
      </w:r>
      <w:r w:rsidRPr="007E2C77">
        <w:rPr>
          <w:rFonts w:ascii="UQUUTA+dsrom8"/>
          <w:color w:val="000000"/>
          <w:sz w:val="18"/>
          <w:lang w:val="fr-FR"/>
        </w:rPr>
        <w:t>1</w:t>
      </w:r>
      <w:r w:rsidRPr="007E2C77">
        <w:rPr>
          <w:rFonts w:ascii="DLMHQI+CMR9"/>
          <w:color w:val="000000"/>
          <w:spacing w:val="-1"/>
          <w:sz w:val="18"/>
          <w:lang w:val="fr-FR"/>
        </w:rPr>
        <w:t>[Post]</w:t>
      </w:r>
      <w:r w:rsidRPr="007E2C77">
        <w:rPr>
          <w:rFonts w:ascii="NBHKHE+CMMI6"/>
          <w:color w:val="000000"/>
          <w:sz w:val="18"/>
          <w:vertAlign w:val="subscript"/>
          <w:lang w:val="fr-FR"/>
        </w:rPr>
        <w:t>t</w:t>
      </w:r>
      <w:r w:rsidRPr="007E2C77">
        <w:rPr>
          <w:rFonts w:ascii="Times New Roman"/>
          <w:color w:val="000000"/>
          <w:spacing w:val="67"/>
          <w:sz w:val="18"/>
          <w:vertAlign w:val="subscript"/>
          <w:lang w:val="fr-FR"/>
        </w:rPr>
        <w:t xml:space="preserve"> </w:t>
      </w:r>
      <w:r w:rsidRPr="007E2C77">
        <w:rPr>
          <w:rFonts w:ascii="DLMHQI+CMR9"/>
          <w:color w:val="000000"/>
          <w:sz w:val="18"/>
          <w:lang w:val="fr-FR"/>
        </w:rPr>
        <w:t>+</w:t>
      </w:r>
      <w:r w:rsidRPr="007E2C77">
        <w:rPr>
          <w:rFonts w:ascii="Times New Roman"/>
          <w:color w:val="000000"/>
          <w:spacing w:val="57"/>
          <w:sz w:val="18"/>
          <w:lang w:val="fr-FR"/>
        </w:rPr>
        <w:t xml:space="preserve"> </w:t>
      </w:r>
      <w:r>
        <w:rPr>
          <w:rFonts w:ascii="COCSMF+CMMI9" w:hAnsi="COCSMF+CMMI9" w:cs="COCSMF+CMMI9"/>
          <w:color w:val="000000"/>
          <w:sz w:val="18"/>
        </w:rPr>
        <w:t>β</w:t>
      </w:r>
      <w:r w:rsidRPr="007E2C77">
        <w:rPr>
          <w:rFonts w:ascii="JCIRTO+CMR6"/>
          <w:color w:val="000000"/>
          <w:spacing w:val="10"/>
          <w:sz w:val="18"/>
          <w:vertAlign w:val="subscript"/>
          <w:lang w:val="fr-FR"/>
        </w:rPr>
        <w:t>7</w:t>
      </w:r>
      <w:r w:rsidRPr="007E2C77">
        <w:rPr>
          <w:rFonts w:ascii="COCSMF+CMMI9"/>
          <w:color w:val="000000"/>
          <w:spacing w:val="6"/>
          <w:sz w:val="18"/>
          <w:lang w:val="fr-FR"/>
        </w:rPr>
        <w:t>HDD</w:t>
      </w:r>
      <w:r w:rsidRPr="007E2C77">
        <w:rPr>
          <w:rFonts w:ascii="NBHKHE+CMMI6"/>
          <w:color w:val="000000"/>
          <w:spacing w:val="10"/>
          <w:sz w:val="18"/>
          <w:vertAlign w:val="subscript"/>
          <w:lang w:val="fr-FR"/>
        </w:rPr>
        <w:t>t</w:t>
      </w:r>
      <w:r w:rsidRPr="007E2C77">
        <w:rPr>
          <w:rFonts w:ascii="UQUUTA+dsrom8"/>
          <w:color w:val="000000"/>
          <w:sz w:val="18"/>
          <w:lang w:val="fr-FR"/>
        </w:rPr>
        <w:t>1</w:t>
      </w:r>
      <w:r w:rsidRPr="007E2C77">
        <w:rPr>
          <w:rFonts w:ascii="DLMHQI+CMR9"/>
          <w:color w:val="000000"/>
          <w:spacing w:val="-1"/>
          <w:sz w:val="18"/>
          <w:lang w:val="fr-FR"/>
        </w:rPr>
        <w:t>[Post]</w:t>
      </w:r>
      <w:r w:rsidRPr="007E2C77">
        <w:rPr>
          <w:rFonts w:ascii="NBHKHE+CMMI6"/>
          <w:color w:val="000000"/>
          <w:sz w:val="18"/>
          <w:vertAlign w:val="subscript"/>
          <w:lang w:val="fr-FR"/>
        </w:rPr>
        <w:t>t</w:t>
      </w:r>
      <w:r w:rsidRPr="007E2C77">
        <w:rPr>
          <w:rFonts w:ascii="Times New Roman"/>
          <w:color w:val="000000"/>
          <w:spacing w:val="67"/>
          <w:sz w:val="18"/>
          <w:vertAlign w:val="subscript"/>
          <w:lang w:val="fr-FR"/>
        </w:rPr>
        <w:t xml:space="preserve"> </w:t>
      </w:r>
      <w:r w:rsidRPr="007E2C77">
        <w:rPr>
          <w:rFonts w:ascii="DLMHQI+CMR9"/>
          <w:color w:val="000000"/>
          <w:sz w:val="18"/>
          <w:lang w:val="fr-FR"/>
        </w:rPr>
        <w:t>+</w:t>
      </w:r>
      <w:r w:rsidRPr="007E2C77">
        <w:rPr>
          <w:rFonts w:ascii="Times New Roman"/>
          <w:color w:val="000000"/>
          <w:spacing w:val="57"/>
          <w:sz w:val="18"/>
          <w:lang w:val="fr-FR"/>
        </w:rPr>
        <w:t xml:space="preserve"> </w:t>
      </w:r>
      <w:r>
        <w:rPr>
          <w:rFonts w:ascii="COCSMF+CMMI9" w:hAnsi="COCSMF+CMMI9" w:cs="COCSMF+CMMI9"/>
          <w:color w:val="000000"/>
          <w:sz w:val="18"/>
        </w:rPr>
        <w:t>β</w:t>
      </w:r>
      <w:r w:rsidRPr="007E2C77">
        <w:rPr>
          <w:rFonts w:ascii="JCIRTO+CMR6"/>
          <w:color w:val="000000"/>
          <w:spacing w:val="10"/>
          <w:sz w:val="18"/>
          <w:vertAlign w:val="subscript"/>
          <w:lang w:val="fr-FR"/>
        </w:rPr>
        <w:t>8</w:t>
      </w:r>
      <w:r w:rsidRPr="007E2C77">
        <w:rPr>
          <w:rFonts w:ascii="COCSMF+CMMI9"/>
          <w:color w:val="000000"/>
          <w:spacing w:val="6"/>
          <w:sz w:val="18"/>
          <w:lang w:val="fr-FR"/>
        </w:rPr>
        <w:t>HDD</w:t>
      </w:r>
      <w:r w:rsidRPr="007E2C77">
        <w:rPr>
          <w:rFonts w:ascii="NBHKHE+CMMI6"/>
          <w:color w:val="000000"/>
          <w:spacing w:val="-52"/>
          <w:sz w:val="18"/>
          <w:vertAlign w:val="subscript"/>
          <w:lang w:val="fr-FR"/>
        </w:rPr>
        <w:t>t</w:t>
      </w:r>
      <w:r w:rsidRPr="007E2C77">
        <w:rPr>
          <w:rFonts w:ascii="UVLPVL+CMSY6" w:hAnsi="UVLPVL+CMSY6" w:cs="UVLPVL+CMSY6"/>
          <w:color w:val="000000"/>
          <w:spacing w:val="10"/>
          <w:sz w:val="12"/>
          <w:lang w:val="fr-FR"/>
        </w:rPr>
        <w:t>∗</w:t>
      </w:r>
      <w:r w:rsidRPr="007E2C77">
        <w:rPr>
          <w:rFonts w:ascii="UQUUTA+dsrom8"/>
          <w:color w:val="000000"/>
          <w:sz w:val="18"/>
          <w:lang w:val="fr-FR"/>
        </w:rPr>
        <w:t>1</w:t>
      </w:r>
      <w:r w:rsidRPr="007E2C77">
        <w:rPr>
          <w:rFonts w:ascii="DLMHQI+CMR9"/>
          <w:color w:val="000000"/>
          <w:spacing w:val="-1"/>
          <w:sz w:val="18"/>
          <w:lang w:val="fr-FR"/>
        </w:rPr>
        <w:t>[Post]</w:t>
      </w:r>
      <w:r w:rsidRPr="007E2C77">
        <w:rPr>
          <w:rFonts w:ascii="NBHKHE+CMMI6"/>
          <w:color w:val="000000"/>
          <w:sz w:val="18"/>
          <w:vertAlign w:val="subscript"/>
          <w:lang w:val="fr-FR"/>
        </w:rPr>
        <w:t>t</w:t>
      </w:r>
    </w:p>
    <w:p w14:paraId="58AD8362" w14:textId="77777777" w:rsidR="00CF0253" w:rsidRDefault="00252649">
      <w:pPr>
        <w:spacing w:before="103" w:after="0" w:line="252" w:lineRule="exact"/>
        <w:ind w:left="1318"/>
        <w:jc w:val="left"/>
        <w:rPr>
          <w:rFonts w:ascii="Times New Roman"/>
          <w:color w:val="000000"/>
          <w:sz w:val="18"/>
        </w:rPr>
      </w:pPr>
      <w:r>
        <w:rPr>
          <w:rFonts w:ascii="DLMHQI+CMR9"/>
          <w:color w:val="000000"/>
          <w:sz w:val="18"/>
        </w:rPr>
        <w:t>+</w:t>
      </w:r>
      <w:r>
        <w:rPr>
          <w:rFonts w:ascii="Times New Roman"/>
          <w:color w:val="000000"/>
          <w:spacing w:val="57"/>
          <w:sz w:val="18"/>
        </w:rPr>
        <w:t xml:space="preserve"> </w:t>
      </w:r>
      <w:r>
        <w:rPr>
          <w:rFonts w:ascii="COCSMF+CMMI9" w:hAnsi="COCSMF+CMMI9" w:cs="COCSMF+CMMI9"/>
          <w:color w:val="000000"/>
          <w:sz w:val="18"/>
        </w:rPr>
        <w:t>β</w:t>
      </w:r>
      <w:r>
        <w:rPr>
          <w:rFonts w:ascii="JCIRTO+CMR6"/>
          <w:color w:val="000000"/>
          <w:spacing w:val="10"/>
          <w:sz w:val="18"/>
          <w:vertAlign w:val="subscript"/>
        </w:rPr>
        <w:t>9</w:t>
      </w:r>
      <w:r>
        <w:rPr>
          <w:rFonts w:ascii="UQUUTA+dsrom8"/>
          <w:color w:val="000000"/>
          <w:sz w:val="18"/>
        </w:rPr>
        <w:t>1</w:t>
      </w:r>
      <w:r>
        <w:rPr>
          <w:rFonts w:ascii="DLMHQI+CMR9"/>
          <w:color w:val="000000"/>
          <w:spacing w:val="-3"/>
          <w:sz w:val="18"/>
        </w:rPr>
        <w:t>[Treatment</w:t>
      </w:r>
      <w:r>
        <w:rPr>
          <w:rFonts w:ascii="Times New Roman"/>
          <w:color w:val="000000"/>
          <w:spacing w:val="19"/>
          <w:sz w:val="18"/>
        </w:rPr>
        <w:t xml:space="preserve"> </w:t>
      </w:r>
      <w:r>
        <w:rPr>
          <w:rFonts w:ascii="DLMHQI+CMR9"/>
          <w:color w:val="000000"/>
          <w:sz w:val="18"/>
        </w:rPr>
        <w:t>&amp;</w:t>
      </w:r>
      <w:r>
        <w:rPr>
          <w:rFonts w:ascii="Times New Roman"/>
          <w:color w:val="000000"/>
          <w:spacing w:val="16"/>
          <w:sz w:val="18"/>
        </w:rPr>
        <w:t xml:space="preserve"> </w:t>
      </w:r>
      <w:r>
        <w:rPr>
          <w:rFonts w:ascii="DLMHQI+CMR9"/>
          <w:color w:val="000000"/>
          <w:spacing w:val="-1"/>
          <w:sz w:val="18"/>
        </w:rPr>
        <w:t>Post]</w:t>
      </w:r>
      <w:r>
        <w:rPr>
          <w:rFonts w:ascii="NBHKHE+CMMI6"/>
          <w:color w:val="000000"/>
          <w:sz w:val="18"/>
          <w:vertAlign w:val="subscript"/>
        </w:rPr>
        <w:t>it</w:t>
      </w:r>
      <w:r>
        <w:rPr>
          <w:rFonts w:ascii="Times New Roman"/>
          <w:color w:val="000000"/>
          <w:spacing w:val="67"/>
          <w:sz w:val="18"/>
          <w:vertAlign w:val="subscript"/>
        </w:rPr>
        <w:t xml:space="preserve"> </w:t>
      </w:r>
      <w:r>
        <w:rPr>
          <w:rFonts w:ascii="DLMHQI+CMR9"/>
          <w:color w:val="000000"/>
          <w:sz w:val="18"/>
        </w:rPr>
        <w:t>+</w:t>
      </w:r>
      <w:r>
        <w:rPr>
          <w:rFonts w:ascii="Times New Roman"/>
          <w:color w:val="000000"/>
          <w:spacing w:val="57"/>
          <w:sz w:val="18"/>
        </w:rPr>
        <w:t xml:space="preserve"> </w:t>
      </w:r>
      <w:r>
        <w:rPr>
          <w:rFonts w:ascii="COCSMF+CMMI9" w:hAnsi="COCSMF+CMMI9" w:cs="COCSMF+CMMI9"/>
          <w:color w:val="000000"/>
          <w:sz w:val="18"/>
        </w:rPr>
        <w:t>β</w:t>
      </w:r>
      <w:r>
        <w:rPr>
          <w:rFonts w:ascii="JCIRTO+CMR6"/>
          <w:color w:val="000000"/>
          <w:spacing w:val="5"/>
          <w:sz w:val="18"/>
          <w:vertAlign w:val="subscript"/>
        </w:rPr>
        <w:t>10</w:t>
      </w:r>
      <w:r>
        <w:rPr>
          <w:rFonts w:ascii="COCSMF+CMMI9"/>
          <w:color w:val="000000"/>
          <w:spacing w:val="6"/>
          <w:sz w:val="18"/>
        </w:rPr>
        <w:t>HDD</w:t>
      </w:r>
      <w:r>
        <w:rPr>
          <w:rFonts w:ascii="NBHKHE+CMMI6"/>
          <w:color w:val="000000"/>
          <w:spacing w:val="10"/>
          <w:sz w:val="18"/>
          <w:vertAlign w:val="subscript"/>
        </w:rPr>
        <w:t>t</w:t>
      </w:r>
      <w:r>
        <w:rPr>
          <w:rFonts w:ascii="UQUUTA+dsrom8"/>
          <w:color w:val="000000"/>
          <w:sz w:val="18"/>
        </w:rPr>
        <w:t>1</w:t>
      </w:r>
      <w:r>
        <w:rPr>
          <w:rFonts w:ascii="DLMHQI+CMR9"/>
          <w:color w:val="000000"/>
          <w:spacing w:val="-3"/>
          <w:sz w:val="18"/>
        </w:rPr>
        <w:t>[Treatment</w:t>
      </w:r>
      <w:r>
        <w:rPr>
          <w:rFonts w:ascii="Times New Roman"/>
          <w:color w:val="000000"/>
          <w:spacing w:val="19"/>
          <w:sz w:val="18"/>
        </w:rPr>
        <w:t xml:space="preserve"> </w:t>
      </w:r>
      <w:r>
        <w:rPr>
          <w:rFonts w:ascii="DLMHQI+CMR9"/>
          <w:color w:val="000000"/>
          <w:sz w:val="18"/>
        </w:rPr>
        <w:t>&amp;</w:t>
      </w:r>
      <w:r>
        <w:rPr>
          <w:rFonts w:ascii="Times New Roman"/>
          <w:color w:val="000000"/>
          <w:spacing w:val="16"/>
          <w:sz w:val="18"/>
        </w:rPr>
        <w:t xml:space="preserve"> </w:t>
      </w:r>
      <w:r>
        <w:rPr>
          <w:rFonts w:ascii="DLMHQI+CMR9"/>
          <w:color w:val="000000"/>
          <w:spacing w:val="-1"/>
          <w:sz w:val="18"/>
        </w:rPr>
        <w:t>Post]</w:t>
      </w:r>
      <w:r>
        <w:rPr>
          <w:rFonts w:ascii="NBHKHE+CMMI6"/>
          <w:color w:val="000000"/>
          <w:sz w:val="18"/>
          <w:vertAlign w:val="subscript"/>
        </w:rPr>
        <w:t>it</w:t>
      </w:r>
      <w:r>
        <w:rPr>
          <w:rFonts w:ascii="Times New Roman"/>
          <w:color w:val="000000"/>
          <w:spacing w:val="67"/>
          <w:sz w:val="18"/>
          <w:vertAlign w:val="subscript"/>
        </w:rPr>
        <w:t xml:space="preserve"> </w:t>
      </w:r>
      <w:r>
        <w:rPr>
          <w:rFonts w:ascii="DLMHQI+CMR9"/>
          <w:color w:val="000000"/>
          <w:sz w:val="18"/>
        </w:rPr>
        <w:t>+</w:t>
      </w:r>
      <w:r>
        <w:rPr>
          <w:rFonts w:ascii="Times New Roman"/>
          <w:color w:val="000000"/>
          <w:spacing w:val="57"/>
          <w:sz w:val="18"/>
        </w:rPr>
        <w:t xml:space="preserve"> </w:t>
      </w:r>
      <w:r>
        <w:rPr>
          <w:rFonts w:ascii="COCSMF+CMMI9" w:hAnsi="COCSMF+CMMI9" w:cs="COCSMF+CMMI9"/>
          <w:color w:val="000000"/>
          <w:sz w:val="18"/>
        </w:rPr>
        <w:t>β</w:t>
      </w:r>
      <w:r>
        <w:rPr>
          <w:rFonts w:ascii="JCIRTO+CMR6"/>
          <w:color w:val="000000"/>
          <w:spacing w:val="5"/>
          <w:sz w:val="18"/>
          <w:vertAlign w:val="subscript"/>
        </w:rPr>
        <w:t>11</w:t>
      </w:r>
      <w:r>
        <w:rPr>
          <w:rFonts w:ascii="COCSMF+CMMI9"/>
          <w:color w:val="000000"/>
          <w:spacing w:val="6"/>
          <w:sz w:val="18"/>
        </w:rPr>
        <w:t>HDD</w:t>
      </w:r>
      <w:r>
        <w:rPr>
          <w:rFonts w:ascii="NBHKHE+CMMI6"/>
          <w:color w:val="000000"/>
          <w:spacing w:val="-52"/>
          <w:sz w:val="18"/>
          <w:vertAlign w:val="subscript"/>
        </w:rPr>
        <w:t>t</w:t>
      </w:r>
      <w:r>
        <w:rPr>
          <w:rFonts w:ascii="UVLPVL+CMSY6" w:hAnsi="UVLPVL+CMSY6" w:cs="UVLPVL+CMSY6"/>
          <w:color w:val="000000"/>
          <w:spacing w:val="10"/>
          <w:sz w:val="12"/>
        </w:rPr>
        <w:t>∗</w:t>
      </w:r>
      <w:r>
        <w:rPr>
          <w:rFonts w:ascii="UQUUTA+dsrom8"/>
          <w:color w:val="000000"/>
          <w:sz w:val="18"/>
        </w:rPr>
        <w:t>1</w:t>
      </w:r>
      <w:r>
        <w:rPr>
          <w:rFonts w:ascii="DLMHQI+CMR9"/>
          <w:color w:val="000000"/>
          <w:spacing w:val="-3"/>
          <w:sz w:val="18"/>
        </w:rPr>
        <w:t>[Treatment</w:t>
      </w:r>
      <w:r>
        <w:rPr>
          <w:rFonts w:ascii="Times New Roman"/>
          <w:color w:val="000000"/>
          <w:spacing w:val="19"/>
          <w:sz w:val="18"/>
        </w:rPr>
        <w:t xml:space="preserve"> </w:t>
      </w:r>
      <w:r>
        <w:rPr>
          <w:rFonts w:ascii="DLMHQI+CMR9"/>
          <w:color w:val="000000"/>
          <w:sz w:val="18"/>
        </w:rPr>
        <w:t>&amp;</w:t>
      </w:r>
      <w:r>
        <w:rPr>
          <w:rFonts w:ascii="Times New Roman"/>
          <w:color w:val="000000"/>
          <w:spacing w:val="16"/>
          <w:sz w:val="18"/>
        </w:rPr>
        <w:t xml:space="preserve"> </w:t>
      </w:r>
      <w:r>
        <w:rPr>
          <w:rFonts w:ascii="DLMHQI+CMR9"/>
          <w:color w:val="000000"/>
          <w:spacing w:val="-1"/>
          <w:sz w:val="18"/>
        </w:rPr>
        <w:t>Post]</w:t>
      </w:r>
      <w:r>
        <w:rPr>
          <w:rFonts w:ascii="NBHKHE+CMMI6"/>
          <w:color w:val="000000"/>
          <w:sz w:val="18"/>
          <w:vertAlign w:val="subscript"/>
        </w:rPr>
        <w:t>it</w:t>
      </w:r>
    </w:p>
    <w:p w14:paraId="13961A13" w14:textId="77777777" w:rsidR="00CF0253" w:rsidRDefault="00252649">
      <w:pPr>
        <w:spacing w:before="176" w:after="0" w:line="196" w:lineRule="exact"/>
        <w:ind w:left="1318"/>
        <w:jc w:val="left"/>
        <w:rPr>
          <w:rFonts w:ascii="Times New Roman"/>
          <w:color w:val="000000"/>
          <w:sz w:val="18"/>
        </w:rPr>
      </w:pPr>
      <w:r>
        <w:rPr>
          <w:rFonts w:ascii="DLMHQI+CMR9"/>
          <w:color w:val="000000"/>
          <w:sz w:val="18"/>
        </w:rPr>
        <w:t>+</w:t>
      </w:r>
      <w:r>
        <w:rPr>
          <w:rFonts w:ascii="Times New Roman"/>
          <w:color w:val="000000"/>
          <w:spacing w:val="57"/>
          <w:sz w:val="18"/>
        </w:rPr>
        <w:t xml:space="preserve"> </w:t>
      </w:r>
      <w:r>
        <w:rPr>
          <w:rFonts w:ascii="COCSMF+CMMI9" w:hAnsi="COCSMF+CMMI9" w:cs="COCSMF+CMMI9"/>
          <w:color w:val="000000"/>
          <w:sz w:val="18"/>
        </w:rPr>
        <w:t>α</w:t>
      </w:r>
      <w:proofErr w:type="spellStart"/>
      <w:r>
        <w:rPr>
          <w:rFonts w:ascii="NBHKHE+CMMI6"/>
          <w:color w:val="000000"/>
          <w:sz w:val="18"/>
          <w:vertAlign w:val="subscript"/>
        </w:rPr>
        <w:t>dw</w:t>
      </w:r>
      <w:proofErr w:type="spellEnd"/>
      <w:r>
        <w:rPr>
          <w:rFonts w:ascii="Times New Roman"/>
          <w:color w:val="000000"/>
          <w:spacing w:val="70"/>
          <w:sz w:val="18"/>
          <w:vertAlign w:val="subscript"/>
        </w:rPr>
        <w:t xml:space="preserve"> </w:t>
      </w:r>
      <w:r>
        <w:rPr>
          <w:rFonts w:ascii="DLMHQI+CMR9"/>
          <w:color w:val="000000"/>
          <w:sz w:val="18"/>
        </w:rPr>
        <w:t>+</w:t>
      </w:r>
      <w:r>
        <w:rPr>
          <w:rFonts w:ascii="Times New Roman"/>
          <w:color w:val="000000"/>
          <w:spacing w:val="57"/>
          <w:sz w:val="18"/>
        </w:rPr>
        <w:t xml:space="preserve"> </w:t>
      </w:r>
      <w:r>
        <w:rPr>
          <w:rFonts w:ascii="COCSMF+CMMI9" w:hAnsi="COCSMF+CMMI9" w:cs="COCSMF+CMMI9"/>
          <w:color w:val="000000"/>
          <w:sz w:val="18"/>
        </w:rPr>
        <w:t>ꢀ</w:t>
      </w:r>
      <w:proofErr w:type="spellStart"/>
      <w:r>
        <w:rPr>
          <w:rFonts w:ascii="NBHKHE+CMMI6"/>
          <w:color w:val="000000"/>
          <w:sz w:val="18"/>
          <w:vertAlign w:val="subscript"/>
        </w:rPr>
        <w:t>ith</w:t>
      </w:r>
      <w:proofErr w:type="spellEnd"/>
    </w:p>
    <w:p w14:paraId="00730BB8" w14:textId="77777777" w:rsidR="00CF0253" w:rsidRDefault="00252649">
      <w:pPr>
        <w:spacing w:before="153" w:after="0" w:line="189" w:lineRule="exact"/>
        <w:ind w:left="9453"/>
        <w:jc w:val="left"/>
        <w:rPr>
          <w:rFonts w:ascii="Times New Roman"/>
          <w:color w:val="000000"/>
          <w:sz w:val="18"/>
        </w:rPr>
      </w:pPr>
      <w:r>
        <w:rPr>
          <w:rFonts w:ascii="DLMHQI+CMR9"/>
          <w:color w:val="000000"/>
          <w:sz w:val="18"/>
        </w:rPr>
        <w:t>(3)</w:t>
      </w:r>
    </w:p>
    <w:p w14:paraId="589549E4" w14:textId="77777777" w:rsidR="00CF0253" w:rsidRDefault="00252649">
      <w:pPr>
        <w:spacing w:before="218" w:after="0" w:line="224" w:lineRule="exact"/>
        <w:jc w:val="left"/>
        <w:rPr>
          <w:rFonts w:ascii="Times New Roman"/>
          <w:color w:val="000000"/>
          <w:sz w:val="20"/>
        </w:rPr>
      </w:pPr>
      <w:r>
        <w:rPr>
          <w:rFonts w:ascii="KCFTRC+CMR10"/>
          <w:color w:val="000000"/>
          <w:spacing w:val="-2"/>
          <w:sz w:val="20"/>
        </w:rPr>
        <w:t>Like</w:t>
      </w:r>
      <w:r>
        <w:rPr>
          <w:rFonts w:ascii="Times New Roman"/>
          <w:color w:val="000000"/>
          <w:spacing w:val="22"/>
          <w:sz w:val="20"/>
        </w:rPr>
        <w:t xml:space="preserve"> </w:t>
      </w:r>
      <w:r>
        <w:rPr>
          <w:rFonts w:ascii="KCFTRC+CMR10"/>
          <w:color w:val="000000"/>
          <w:sz w:val="20"/>
        </w:rPr>
        <w:t>(</w:t>
      </w:r>
      <w:hyperlink w:anchor="br14" w:history="1">
        <w:r>
          <w:rPr>
            <w:rFonts w:ascii="KCFTRC+CMR10"/>
            <w:color w:val="000000"/>
            <w:sz w:val="20"/>
          </w:rPr>
          <w:t>2</w:t>
        </w:r>
      </w:hyperlink>
      <w:r>
        <w:rPr>
          <w:rFonts w:ascii="KCFTRC+CMR10"/>
          <w:color w:val="000000"/>
          <w:sz w:val="20"/>
        </w:rPr>
        <w:t>),</w:t>
      </w:r>
      <w:r>
        <w:rPr>
          <w:rFonts w:ascii="Times New Roman"/>
          <w:color w:val="000000"/>
          <w:spacing w:val="22"/>
          <w:sz w:val="20"/>
        </w:rPr>
        <w:t xml:space="preserve"> </w:t>
      </w:r>
      <w:r>
        <w:rPr>
          <w:rFonts w:ascii="KCFTRC+CMR10"/>
          <w:color w:val="000000"/>
          <w:sz w:val="20"/>
        </w:rPr>
        <w:t>the</w:t>
      </w:r>
      <w:r>
        <w:rPr>
          <w:rFonts w:ascii="Times New Roman"/>
          <w:color w:val="000000"/>
          <w:spacing w:val="20"/>
          <w:sz w:val="20"/>
        </w:rPr>
        <w:t xml:space="preserve"> </w:t>
      </w:r>
      <w:r>
        <w:rPr>
          <w:rFonts w:ascii="KCFTRC+CMR10"/>
          <w:color w:val="000000"/>
          <w:sz w:val="20"/>
        </w:rPr>
        <w:t>dependent</w:t>
      </w:r>
      <w:r>
        <w:rPr>
          <w:rFonts w:ascii="Times New Roman"/>
          <w:color w:val="000000"/>
          <w:spacing w:val="21"/>
          <w:sz w:val="20"/>
        </w:rPr>
        <w:t xml:space="preserve"> </w:t>
      </w:r>
      <w:r>
        <w:rPr>
          <w:rFonts w:ascii="KCFTRC+CMR10"/>
          <w:color w:val="000000"/>
          <w:spacing w:val="-2"/>
          <w:sz w:val="20"/>
        </w:rPr>
        <w:t>variable</w:t>
      </w:r>
      <w:r>
        <w:rPr>
          <w:rFonts w:ascii="Times New Roman"/>
          <w:color w:val="000000"/>
          <w:spacing w:val="22"/>
          <w:sz w:val="20"/>
        </w:rPr>
        <w:t xml:space="preserve"> </w:t>
      </w:r>
      <w:r>
        <w:rPr>
          <w:rFonts w:ascii="NHCAOQ+CMMI10"/>
          <w:color w:val="000000"/>
          <w:spacing w:val="3"/>
          <w:sz w:val="20"/>
        </w:rPr>
        <w:t>kW</w:t>
      </w:r>
      <w:r>
        <w:rPr>
          <w:rFonts w:ascii="Times New Roman"/>
          <w:color w:val="000000"/>
          <w:spacing w:val="-23"/>
          <w:sz w:val="20"/>
        </w:rPr>
        <w:t xml:space="preserve"> </w:t>
      </w:r>
      <w:proofErr w:type="spellStart"/>
      <w:r>
        <w:rPr>
          <w:rFonts w:ascii="NHCAOQ+CMMI10"/>
          <w:color w:val="000000"/>
          <w:sz w:val="20"/>
        </w:rPr>
        <w:t>h</w:t>
      </w:r>
      <w:r>
        <w:rPr>
          <w:rFonts w:ascii="BHIDFP+CMMI7"/>
          <w:color w:val="000000"/>
          <w:sz w:val="21"/>
          <w:vertAlign w:val="subscript"/>
        </w:rPr>
        <w:t>ith</w:t>
      </w:r>
      <w:proofErr w:type="spellEnd"/>
      <w:r>
        <w:rPr>
          <w:rFonts w:ascii="Times New Roman"/>
          <w:color w:val="000000"/>
          <w:spacing w:val="28"/>
          <w:sz w:val="21"/>
          <w:vertAlign w:val="subscript"/>
        </w:rPr>
        <w:t xml:space="preserve"> </w:t>
      </w:r>
      <w:r>
        <w:rPr>
          <w:rFonts w:ascii="KCFTRC+CMR10"/>
          <w:color w:val="000000"/>
          <w:sz w:val="20"/>
        </w:rPr>
        <w:t>is</w:t>
      </w:r>
      <w:r>
        <w:rPr>
          <w:rFonts w:ascii="Times New Roman"/>
          <w:color w:val="000000"/>
          <w:spacing w:val="20"/>
          <w:sz w:val="20"/>
        </w:rPr>
        <w:t xml:space="preserve"> </w:t>
      </w:r>
      <w:r>
        <w:rPr>
          <w:rFonts w:ascii="KCFTRC+CMR10"/>
          <w:color w:val="000000"/>
          <w:sz w:val="20"/>
        </w:rPr>
        <w:t>the</w:t>
      </w:r>
      <w:r>
        <w:rPr>
          <w:rFonts w:ascii="Times New Roman"/>
          <w:color w:val="000000"/>
          <w:spacing w:val="20"/>
          <w:sz w:val="20"/>
        </w:rPr>
        <w:t xml:space="preserve"> </w:t>
      </w:r>
      <w:r>
        <w:rPr>
          <w:rFonts w:ascii="KCFTRC+CMR10"/>
          <w:color w:val="000000"/>
          <w:spacing w:val="-1"/>
          <w:sz w:val="20"/>
        </w:rPr>
        <w:t>electricity</w:t>
      </w:r>
      <w:r>
        <w:rPr>
          <w:rFonts w:ascii="Times New Roman"/>
          <w:color w:val="000000"/>
          <w:spacing w:val="21"/>
          <w:sz w:val="20"/>
        </w:rPr>
        <w:t xml:space="preserve"> </w:t>
      </w:r>
      <w:r>
        <w:rPr>
          <w:rFonts w:ascii="KCFTRC+CMR10"/>
          <w:color w:val="000000"/>
          <w:sz w:val="20"/>
        </w:rPr>
        <w:t>consumption</w:t>
      </w:r>
      <w:r>
        <w:rPr>
          <w:rFonts w:ascii="Times New Roman"/>
          <w:color w:val="000000"/>
          <w:spacing w:val="21"/>
          <w:sz w:val="20"/>
        </w:rPr>
        <w:t xml:space="preserve"> </w:t>
      </w:r>
      <w:r>
        <w:rPr>
          <w:rFonts w:ascii="KCFTRC+CMR10"/>
          <w:color w:val="000000"/>
          <w:spacing w:val="-6"/>
          <w:sz w:val="20"/>
        </w:rPr>
        <w:t>by</w:t>
      </w:r>
      <w:r>
        <w:rPr>
          <w:rFonts w:ascii="Times New Roman"/>
          <w:color w:val="000000"/>
          <w:spacing w:val="26"/>
          <w:sz w:val="20"/>
        </w:rPr>
        <w:t xml:space="preserve"> </w:t>
      </w:r>
      <w:r>
        <w:rPr>
          <w:rFonts w:ascii="KCFTRC+CMR10"/>
          <w:color w:val="000000"/>
          <w:sz w:val="20"/>
        </w:rPr>
        <w:t>household</w:t>
      </w:r>
      <w:r>
        <w:rPr>
          <w:rFonts w:ascii="Times New Roman"/>
          <w:color w:val="000000"/>
          <w:spacing w:val="20"/>
          <w:sz w:val="20"/>
        </w:rPr>
        <w:t xml:space="preserve"> </w:t>
      </w:r>
      <w:proofErr w:type="spellStart"/>
      <w:r>
        <w:rPr>
          <w:rFonts w:ascii="NHCAOQ+CMMI10"/>
          <w:color w:val="000000"/>
          <w:sz w:val="20"/>
        </w:rPr>
        <w:t>i</w:t>
      </w:r>
      <w:proofErr w:type="spellEnd"/>
      <w:r>
        <w:rPr>
          <w:rFonts w:ascii="Times New Roman"/>
          <w:color w:val="000000"/>
          <w:spacing w:val="20"/>
          <w:sz w:val="20"/>
        </w:rPr>
        <w:t xml:space="preserve"> </w:t>
      </w:r>
      <w:r>
        <w:rPr>
          <w:rFonts w:ascii="KCFTRC+CMR10"/>
          <w:color w:val="000000"/>
          <w:sz w:val="20"/>
        </w:rPr>
        <w:t>on</w:t>
      </w:r>
      <w:r>
        <w:rPr>
          <w:rFonts w:ascii="Times New Roman"/>
          <w:color w:val="000000"/>
          <w:spacing w:val="21"/>
          <w:sz w:val="20"/>
        </w:rPr>
        <w:t xml:space="preserve"> </w:t>
      </w:r>
      <w:r>
        <w:rPr>
          <w:rFonts w:ascii="KCFTRC+CMR10"/>
          <w:color w:val="000000"/>
          <w:sz w:val="20"/>
        </w:rPr>
        <w:t>the</w:t>
      </w:r>
      <w:r>
        <w:rPr>
          <w:rFonts w:ascii="Times New Roman"/>
          <w:color w:val="000000"/>
          <w:spacing w:val="20"/>
          <w:sz w:val="20"/>
        </w:rPr>
        <w:t xml:space="preserve"> </w:t>
      </w:r>
      <w:r>
        <w:rPr>
          <w:rFonts w:ascii="KCFTRC+CMR10"/>
          <w:color w:val="000000"/>
          <w:spacing w:val="-3"/>
          <w:sz w:val="20"/>
        </w:rPr>
        <w:t>day</w:t>
      </w:r>
      <w:r>
        <w:rPr>
          <w:rFonts w:ascii="Times New Roman"/>
          <w:color w:val="000000"/>
          <w:spacing w:val="23"/>
          <w:sz w:val="20"/>
        </w:rPr>
        <w:t xml:space="preserve"> </w:t>
      </w:r>
      <w:r>
        <w:rPr>
          <w:rFonts w:ascii="NHCAOQ+CMMI10"/>
          <w:color w:val="000000"/>
          <w:sz w:val="20"/>
        </w:rPr>
        <w:t>t</w:t>
      </w:r>
      <w:r>
        <w:rPr>
          <w:rFonts w:ascii="Times New Roman"/>
          <w:color w:val="000000"/>
          <w:spacing w:val="20"/>
          <w:sz w:val="20"/>
        </w:rPr>
        <w:t xml:space="preserve"> </w:t>
      </w:r>
      <w:r>
        <w:rPr>
          <w:rFonts w:ascii="KCFTRC+CMR10"/>
          <w:color w:val="000000"/>
          <w:sz w:val="20"/>
        </w:rPr>
        <w:t>during</w:t>
      </w:r>
      <w:r>
        <w:rPr>
          <w:rFonts w:ascii="Times New Roman"/>
          <w:color w:val="000000"/>
          <w:spacing w:val="20"/>
          <w:sz w:val="20"/>
        </w:rPr>
        <w:t xml:space="preserve"> </w:t>
      </w:r>
      <w:r>
        <w:rPr>
          <w:rFonts w:ascii="KCFTRC+CMR10"/>
          <w:color w:val="000000"/>
          <w:sz w:val="20"/>
        </w:rPr>
        <w:t>the</w:t>
      </w:r>
    </w:p>
    <w:p w14:paraId="72408492" w14:textId="77777777" w:rsidR="00CF0253" w:rsidRDefault="00252649">
      <w:pPr>
        <w:spacing w:before="130" w:after="0" w:line="232" w:lineRule="exact"/>
        <w:jc w:val="left"/>
        <w:rPr>
          <w:rFonts w:ascii="Times New Roman"/>
          <w:color w:val="000000"/>
          <w:sz w:val="20"/>
        </w:rPr>
      </w:pPr>
      <w:r>
        <w:rPr>
          <w:rFonts w:ascii="KCFTRC+CMR10"/>
          <w:color w:val="000000"/>
          <w:sz w:val="20"/>
        </w:rPr>
        <w:t>hour</w:t>
      </w:r>
      <w:r>
        <w:rPr>
          <w:rFonts w:ascii="Times New Roman"/>
          <w:color w:val="000000"/>
          <w:spacing w:val="4"/>
          <w:sz w:val="20"/>
        </w:rPr>
        <w:t xml:space="preserve"> </w:t>
      </w:r>
      <w:r>
        <w:rPr>
          <w:rFonts w:ascii="KCFTRC+CMR10"/>
          <w:color w:val="000000"/>
          <w:sz w:val="20"/>
        </w:rPr>
        <w:t>of</w:t>
      </w:r>
      <w:r>
        <w:rPr>
          <w:rFonts w:ascii="Times New Roman"/>
          <w:color w:val="000000"/>
          <w:spacing w:val="4"/>
          <w:sz w:val="20"/>
        </w:rPr>
        <w:t xml:space="preserve"> </w:t>
      </w:r>
      <w:r>
        <w:rPr>
          <w:rFonts w:ascii="KCFTRC+CMR10"/>
          <w:color w:val="000000"/>
          <w:sz w:val="20"/>
        </w:rPr>
        <w:t>the</w:t>
      </w:r>
      <w:r>
        <w:rPr>
          <w:rFonts w:ascii="Times New Roman"/>
          <w:color w:val="000000"/>
          <w:spacing w:val="4"/>
          <w:sz w:val="20"/>
        </w:rPr>
        <w:t xml:space="preserve"> </w:t>
      </w:r>
      <w:r>
        <w:rPr>
          <w:rFonts w:ascii="KCFTRC+CMR10"/>
          <w:color w:val="000000"/>
          <w:spacing w:val="-3"/>
          <w:sz w:val="20"/>
        </w:rPr>
        <w:t>day</w:t>
      </w:r>
      <w:r>
        <w:rPr>
          <w:rFonts w:ascii="Times New Roman"/>
          <w:color w:val="000000"/>
          <w:spacing w:val="7"/>
          <w:sz w:val="20"/>
        </w:rPr>
        <w:t xml:space="preserve"> </w:t>
      </w:r>
      <w:r>
        <w:rPr>
          <w:rFonts w:ascii="NHCAOQ+CMMI10"/>
          <w:color w:val="000000"/>
          <w:sz w:val="20"/>
        </w:rPr>
        <w:t>h</w:t>
      </w:r>
      <w:r>
        <w:rPr>
          <w:rFonts w:ascii="KCFTRC+CMR10"/>
          <w:color w:val="000000"/>
          <w:sz w:val="20"/>
        </w:rPr>
        <w:t>.</w:t>
      </w:r>
      <w:r>
        <w:rPr>
          <w:rFonts w:ascii="Times New Roman"/>
          <w:color w:val="000000"/>
          <w:spacing w:val="34"/>
          <w:sz w:val="20"/>
        </w:rPr>
        <w:t xml:space="preserve"> </w:t>
      </w:r>
      <w:r>
        <w:rPr>
          <w:rFonts w:ascii="KCFTRC+CMR10"/>
          <w:color w:val="000000"/>
          <w:sz w:val="20"/>
        </w:rPr>
        <w:t>There</w:t>
      </w:r>
      <w:r>
        <w:rPr>
          <w:rFonts w:ascii="Times New Roman"/>
          <w:color w:val="000000"/>
          <w:spacing w:val="4"/>
          <w:sz w:val="20"/>
        </w:rPr>
        <w:t xml:space="preserve"> </w:t>
      </w:r>
      <w:r>
        <w:rPr>
          <w:rFonts w:ascii="KCFTRC+CMR10"/>
          <w:color w:val="000000"/>
          <w:sz w:val="20"/>
        </w:rPr>
        <w:t>are</w:t>
      </w:r>
      <w:r>
        <w:rPr>
          <w:rFonts w:ascii="Times New Roman"/>
          <w:color w:val="000000"/>
          <w:spacing w:val="4"/>
          <w:sz w:val="20"/>
        </w:rPr>
        <w:t xml:space="preserve"> </w:t>
      </w:r>
      <w:r>
        <w:rPr>
          <w:rFonts w:ascii="KCFTRC+CMR10"/>
          <w:color w:val="000000"/>
          <w:sz w:val="20"/>
        </w:rPr>
        <w:t>three</w:t>
      </w:r>
      <w:r>
        <w:rPr>
          <w:rFonts w:ascii="Times New Roman"/>
          <w:color w:val="000000"/>
          <w:spacing w:val="4"/>
          <w:sz w:val="20"/>
        </w:rPr>
        <w:t xml:space="preserve"> </w:t>
      </w:r>
      <w:r>
        <w:rPr>
          <w:rFonts w:ascii="KCFTRC+CMR10"/>
          <w:color w:val="000000"/>
          <w:sz w:val="20"/>
        </w:rPr>
        <w:t>indicator</w:t>
      </w:r>
      <w:r>
        <w:rPr>
          <w:rFonts w:ascii="Times New Roman"/>
          <w:color w:val="000000"/>
          <w:spacing w:val="4"/>
          <w:sz w:val="20"/>
        </w:rPr>
        <w:t xml:space="preserve"> </w:t>
      </w:r>
      <w:r>
        <w:rPr>
          <w:rFonts w:ascii="KCFTRC+CMR10"/>
          <w:color w:val="000000"/>
          <w:spacing w:val="-2"/>
          <w:sz w:val="20"/>
        </w:rPr>
        <w:t>variables</w:t>
      </w:r>
      <w:r>
        <w:rPr>
          <w:rFonts w:ascii="Times New Roman"/>
          <w:color w:val="000000"/>
          <w:spacing w:val="5"/>
          <w:sz w:val="20"/>
        </w:rPr>
        <w:t xml:space="preserve"> </w:t>
      </w:r>
      <w:r>
        <w:rPr>
          <w:rFonts w:ascii="KCFTRC+CMR10"/>
          <w:color w:val="000000"/>
          <w:sz w:val="20"/>
        </w:rPr>
        <w:t>in</w:t>
      </w:r>
      <w:r>
        <w:rPr>
          <w:rFonts w:ascii="Times New Roman"/>
          <w:color w:val="000000"/>
          <w:spacing w:val="4"/>
          <w:sz w:val="20"/>
        </w:rPr>
        <w:t xml:space="preserve"> </w:t>
      </w:r>
      <w:r>
        <w:rPr>
          <w:rFonts w:ascii="KCFTRC+CMR10"/>
          <w:color w:val="000000"/>
          <w:sz w:val="20"/>
        </w:rPr>
        <w:t>the</w:t>
      </w:r>
      <w:r>
        <w:rPr>
          <w:rFonts w:ascii="Times New Roman"/>
          <w:color w:val="000000"/>
          <w:spacing w:val="4"/>
          <w:sz w:val="20"/>
        </w:rPr>
        <w:t xml:space="preserve"> </w:t>
      </w:r>
      <w:r>
        <w:rPr>
          <w:rFonts w:ascii="KCFTRC+CMR10"/>
          <w:color w:val="000000"/>
          <w:spacing w:val="1"/>
          <w:sz w:val="20"/>
        </w:rPr>
        <w:t>model:</w:t>
      </w:r>
      <w:r>
        <w:rPr>
          <w:rFonts w:ascii="Times New Roman"/>
          <w:color w:val="000000"/>
          <w:spacing w:val="32"/>
          <w:sz w:val="20"/>
        </w:rPr>
        <w:t xml:space="preserve"> </w:t>
      </w:r>
      <w:r>
        <w:rPr>
          <w:rFonts w:ascii="KCFTRC+CMR10"/>
          <w:color w:val="000000"/>
          <w:sz w:val="20"/>
        </w:rPr>
        <w:t>the</w:t>
      </w:r>
      <w:r>
        <w:rPr>
          <w:rFonts w:ascii="Times New Roman"/>
          <w:color w:val="000000"/>
          <w:spacing w:val="4"/>
          <w:sz w:val="20"/>
        </w:rPr>
        <w:t xml:space="preserve"> </w:t>
      </w:r>
      <w:r>
        <w:rPr>
          <w:rFonts w:ascii="KCFTRC+CMR10" w:hAnsi="KCFTRC+CMR10" w:cs="KCFTRC+CMR10"/>
          <w:color w:val="000000"/>
          <w:sz w:val="20"/>
        </w:rPr>
        <w:t>ﬁrst</w:t>
      </w:r>
      <w:r>
        <w:rPr>
          <w:rFonts w:ascii="Times New Roman"/>
          <w:color w:val="000000"/>
          <w:spacing w:val="4"/>
          <w:sz w:val="20"/>
        </w:rPr>
        <w:t xml:space="preserve"> </w:t>
      </w:r>
      <w:r>
        <w:rPr>
          <w:rFonts w:ascii="KCFTRC+CMR10"/>
          <w:color w:val="000000"/>
          <w:sz w:val="20"/>
        </w:rPr>
        <w:t>indicator</w:t>
      </w:r>
      <w:r>
        <w:rPr>
          <w:rFonts w:ascii="Times New Roman"/>
          <w:color w:val="000000"/>
          <w:spacing w:val="4"/>
          <w:sz w:val="20"/>
        </w:rPr>
        <w:t xml:space="preserve"> </w:t>
      </w:r>
      <w:r>
        <w:rPr>
          <w:rFonts w:ascii="KCFTRC+CMR10"/>
          <w:color w:val="000000"/>
          <w:spacing w:val="-2"/>
          <w:sz w:val="20"/>
        </w:rPr>
        <w:t>variable</w:t>
      </w:r>
      <w:r>
        <w:rPr>
          <w:rFonts w:ascii="Times New Roman"/>
          <w:color w:val="000000"/>
          <w:spacing w:val="5"/>
          <w:sz w:val="20"/>
        </w:rPr>
        <w:t xml:space="preserve"> </w:t>
      </w:r>
      <w:r>
        <w:rPr>
          <w:rFonts w:ascii="PAHODF+BBOLD10"/>
          <w:color w:val="000000"/>
          <w:sz w:val="20"/>
        </w:rPr>
        <w:t>1</w:t>
      </w:r>
      <w:r>
        <w:rPr>
          <w:rFonts w:ascii="KCFTRC+CMR10"/>
          <w:color w:val="000000"/>
          <w:spacing w:val="-2"/>
          <w:sz w:val="20"/>
        </w:rPr>
        <w:t>[Treatment]</w:t>
      </w:r>
      <w:proofErr w:type="spellStart"/>
      <w:r>
        <w:rPr>
          <w:rFonts w:ascii="BHIDFP+CMMI7"/>
          <w:color w:val="000000"/>
          <w:sz w:val="21"/>
          <w:vertAlign w:val="subscript"/>
        </w:rPr>
        <w:t>i</w:t>
      </w:r>
      <w:proofErr w:type="spellEnd"/>
      <w:r>
        <w:rPr>
          <w:rFonts w:ascii="Times New Roman"/>
          <w:color w:val="000000"/>
          <w:spacing w:val="11"/>
          <w:sz w:val="21"/>
          <w:vertAlign w:val="subscript"/>
        </w:rPr>
        <w:t xml:space="preserve"> </w:t>
      </w:r>
      <w:r>
        <w:rPr>
          <w:rFonts w:ascii="KCFTRC+CMR10"/>
          <w:color w:val="000000"/>
          <w:sz w:val="20"/>
        </w:rPr>
        <w:t>has</w:t>
      </w:r>
    </w:p>
    <w:p w14:paraId="302ACB0D" w14:textId="77777777" w:rsidR="00CF0253" w:rsidRDefault="00252649">
      <w:pPr>
        <w:spacing w:before="127" w:after="0" w:line="232" w:lineRule="exact"/>
        <w:jc w:val="left"/>
        <w:rPr>
          <w:rFonts w:ascii="Times New Roman"/>
          <w:color w:val="000000"/>
          <w:sz w:val="20"/>
        </w:rPr>
      </w:pPr>
      <w:r>
        <w:rPr>
          <w:rFonts w:ascii="KCFTRC+CMR10"/>
          <w:color w:val="000000"/>
          <w:sz w:val="20"/>
        </w:rPr>
        <w:t>the</w:t>
      </w:r>
      <w:r>
        <w:rPr>
          <w:rFonts w:ascii="Times New Roman"/>
          <w:color w:val="000000"/>
          <w:spacing w:val="19"/>
          <w:sz w:val="20"/>
        </w:rPr>
        <w:t xml:space="preserve"> </w:t>
      </w:r>
      <w:r>
        <w:rPr>
          <w:rFonts w:ascii="KCFTRC+CMR10"/>
          <w:color w:val="000000"/>
          <w:spacing w:val="-3"/>
          <w:sz w:val="20"/>
        </w:rPr>
        <w:t>value</w:t>
      </w:r>
      <w:r>
        <w:rPr>
          <w:rFonts w:ascii="Times New Roman"/>
          <w:color w:val="000000"/>
          <w:spacing w:val="22"/>
          <w:sz w:val="20"/>
        </w:rPr>
        <w:t xml:space="preserve"> </w:t>
      </w:r>
      <w:r>
        <w:rPr>
          <w:rFonts w:ascii="KCFTRC+CMR10"/>
          <w:color w:val="000000"/>
          <w:sz w:val="20"/>
        </w:rPr>
        <w:t>of</w:t>
      </w:r>
      <w:r>
        <w:rPr>
          <w:rFonts w:ascii="Times New Roman"/>
          <w:color w:val="000000"/>
          <w:spacing w:val="19"/>
          <w:sz w:val="20"/>
        </w:rPr>
        <w:t xml:space="preserve"> </w:t>
      </w:r>
      <w:r>
        <w:rPr>
          <w:rFonts w:ascii="KCFTRC+CMR10"/>
          <w:color w:val="000000"/>
          <w:sz w:val="20"/>
        </w:rPr>
        <w:t>1</w:t>
      </w:r>
      <w:r>
        <w:rPr>
          <w:rFonts w:ascii="Times New Roman"/>
          <w:color w:val="000000"/>
          <w:spacing w:val="18"/>
          <w:sz w:val="20"/>
        </w:rPr>
        <w:t xml:space="preserve"> </w:t>
      </w:r>
      <w:r>
        <w:rPr>
          <w:rFonts w:ascii="KCFTRC+CMR10"/>
          <w:color w:val="000000"/>
          <w:sz w:val="20"/>
        </w:rPr>
        <w:t>if</w:t>
      </w:r>
      <w:r>
        <w:rPr>
          <w:rFonts w:ascii="Times New Roman"/>
          <w:color w:val="000000"/>
          <w:spacing w:val="19"/>
          <w:sz w:val="20"/>
        </w:rPr>
        <w:t xml:space="preserve"> </w:t>
      </w:r>
      <w:r>
        <w:rPr>
          <w:rFonts w:ascii="KCFTRC+CMR10"/>
          <w:color w:val="000000"/>
          <w:sz w:val="20"/>
        </w:rPr>
        <w:t>household</w:t>
      </w:r>
      <w:r>
        <w:rPr>
          <w:rFonts w:ascii="Times New Roman"/>
          <w:color w:val="000000"/>
          <w:spacing w:val="19"/>
          <w:sz w:val="20"/>
        </w:rPr>
        <w:t xml:space="preserve"> </w:t>
      </w:r>
      <w:proofErr w:type="spellStart"/>
      <w:r>
        <w:rPr>
          <w:rFonts w:ascii="NHCAOQ+CMMI10"/>
          <w:color w:val="000000"/>
          <w:sz w:val="20"/>
        </w:rPr>
        <w:t>i</w:t>
      </w:r>
      <w:proofErr w:type="spellEnd"/>
      <w:r>
        <w:rPr>
          <w:rFonts w:ascii="Times New Roman"/>
          <w:color w:val="000000"/>
          <w:spacing w:val="19"/>
          <w:sz w:val="20"/>
        </w:rPr>
        <w:t xml:space="preserve"> </w:t>
      </w:r>
      <w:r>
        <w:rPr>
          <w:rFonts w:ascii="KCFTRC+CMR10"/>
          <w:color w:val="000000"/>
          <w:sz w:val="20"/>
        </w:rPr>
        <w:t>is</w:t>
      </w:r>
      <w:r>
        <w:rPr>
          <w:rFonts w:ascii="Times New Roman"/>
          <w:color w:val="000000"/>
          <w:spacing w:val="19"/>
          <w:sz w:val="20"/>
        </w:rPr>
        <w:t xml:space="preserve"> </w:t>
      </w:r>
      <w:r>
        <w:rPr>
          <w:rFonts w:ascii="KCFTRC+CMR10"/>
          <w:color w:val="000000"/>
          <w:sz w:val="20"/>
        </w:rPr>
        <w:t>assigned</w:t>
      </w:r>
      <w:r>
        <w:rPr>
          <w:rFonts w:ascii="Times New Roman"/>
          <w:color w:val="000000"/>
          <w:spacing w:val="19"/>
          <w:sz w:val="20"/>
        </w:rPr>
        <w:t xml:space="preserve"> </w:t>
      </w:r>
      <w:r>
        <w:rPr>
          <w:rFonts w:ascii="KCFTRC+CMR10"/>
          <w:color w:val="000000"/>
          <w:sz w:val="20"/>
        </w:rPr>
        <w:t>to</w:t>
      </w:r>
      <w:r>
        <w:rPr>
          <w:rFonts w:ascii="Times New Roman"/>
          <w:color w:val="000000"/>
          <w:spacing w:val="18"/>
          <w:sz w:val="20"/>
        </w:rPr>
        <w:t xml:space="preserve"> </w:t>
      </w:r>
      <w:r>
        <w:rPr>
          <w:rFonts w:ascii="KCFTRC+CMR10"/>
          <w:color w:val="000000"/>
          <w:sz w:val="20"/>
        </w:rPr>
        <w:t>the</w:t>
      </w:r>
      <w:r>
        <w:rPr>
          <w:rFonts w:ascii="Times New Roman"/>
          <w:color w:val="000000"/>
          <w:spacing w:val="19"/>
          <w:sz w:val="20"/>
        </w:rPr>
        <w:t xml:space="preserve"> </w:t>
      </w:r>
      <w:r>
        <w:rPr>
          <w:rFonts w:ascii="KCFTRC+CMR10"/>
          <w:color w:val="000000"/>
          <w:spacing w:val="-1"/>
          <w:sz w:val="20"/>
        </w:rPr>
        <w:t>treatment</w:t>
      </w:r>
      <w:r>
        <w:rPr>
          <w:rFonts w:ascii="Times New Roman"/>
          <w:color w:val="000000"/>
          <w:spacing w:val="20"/>
          <w:sz w:val="20"/>
        </w:rPr>
        <w:t xml:space="preserve"> </w:t>
      </w:r>
      <w:r>
        <w:rPr>
          <w:rFonts w:ascii="KCFTRC+CMR10"/>
          <w:color w:val="000000"/>
          <w:sz w:val="20"/>
        </w:rPr>
        <w:t>group;</w:t>
      </w:r>
      <w:r>
        <w:rPr>
          <w:rFonts w:ascii="Times New Roman"/>
          <w:color w:val="000000"/>
          <w:spacing w:val="20"/>
          <w:sz w:val="20"/>
        </w:rPr>
        <w:t xml:space="preserve"> </w:t>
      </w:r>
      <w:r>
        <w:rPr>
          <w:rFonts w:ascii="KCFTRC+CMR10"/>
          <w:color w:val="000000"/>
          <w:sz w:val="20"/>
        </w:rPr>
        <w:t>the</w:t>
      </w:r>
      <w:r>
        <w:rPr>
          <w:rFonts w:ascii="Times New Roman"/>
          <w:color w:val="000000"/>
          <w:spacing w:val="19"/>
          <w:sz w:val="20"/>
        </w:rPr>
        <w:t xml:space="preserve"> </w:t>
      </w:r>
      <w:r>
        <w:rPr>
          <w:rFonts w:ascii="KCFTRC+CMR10"/>
          <w:color w:val="000000"/>
          <w:sz w:val="20"/>
        </w:rPr>
        <w:t>second</w:t>
      </w:r>
      <w:r>
        <w:rPr>
          <w:rFonts w:ascii="Times New Roman"/>
          <w:color w:val="000000"/>
          <w:spacing w:val="19"/>
          <w:sz w:val="20"/>
        </w:rPr>
        <w:t xml:space="preserve"> </w:t>
      </w:r>
      <w:r>
        <w:rPr>
          <w:rFonts w:ascii="KCFTRC+CMR10"/>
          <w:color w:val="000000"/>
          <w:sz w:val="20"/>
        </w:rPr>
        <w:t>indicator</w:t>
      </w:r>
      <w:r>
        <w:rPr>
          <w:rFonts w:ascii="Times New Roman"/>
          <w:color w:val="000000"/>
          <w:spacing w:val="19"/>
          <w:sz w:val="20"/>
        </w:rPr>
        <w:t xml:space="preserve"> </w:t>
      </w:r>
      <w:r>
        <w:rPr>
          <w:rFonts w:ascii="KCFTRC+CMR10"/>
          <w:color w:val="000000"/>
          <w:spacing w:val="-2"/>
          <w:sz w:val="20"/>
        </w:rPr>
        <w:t>variable</w:t>
      </w:r>
      <w:r>
        <w:rPr>
          <w:rFonts w:ascii="Times New Roman"/>
          <w:color w:val="000000"/>
          <w:spacing w:val="20"/>
          <w:sz w:val="20"/>
        </w:rPr>
        <w:t xml:space="preserve"> </w:t>
      </w:r>
      <w:r>
        <w:rPr>
          <w:rFonts w:ascii="PAHODF+BBOLD10"/>
          <w:color w:val="000000"/>
          <w:sz w:val="20"/>
        </w:rPr>
        <w:t>1</w:t>
      </w:r>
      <w:r>
        <w:rPr>
          <w:rFonts w:ascii="KCFTRC+CMR10"/>
          <w:color w:val="000000"/>
          <w:spacing w:val="-1"/>
          <w:sz w:val="20"/>
        </w:rPr>
        <w:t>[Post]</w:t>
      </w:r>
      <w:r>
        <w:rPr>
          <w:rFonts w:ascii="BHIDFP+CMMI7"/>
          <w:color w:val="000000"/>
          <w:sz w:val="21"/>
          <w:vertAlign w:val="subscript"/>
        </w:rPr>
        <w:t>t</w:t>
      </w:r>
      <w:r>
        <w:rPr>
          <w:rFonts w:ascii="Times New Roman"/>
          <w:color w:val="000000"/>
          <w:spacing w:val="26"/>
          <w:sz w:val="21"/>
          <w:vertAlign w:val="subscript"/>
        </w:rPr>
        <w:t xml:space="preserve"> </w:t>
      </w:r>
      <w:r>
        <w:rPr>
          <w:rFonts w:ascii="KCFTRC+CMR10"/>
          <w:color w:val="000000"/>
          <w:sz w:val="20"/>
        </w:rPr>
        <w:t>equals</w:t>
      </w:r>
      <w:r>
        <w:rPr>
          <w:rFonts w:ascii="Times New Roman"/>
          <w:color w:val="000000"/>
          <w:spacing w:val="19"/>
          <w:sz w:val="20"/>
        </w:rPr>
        <w:t xml:space="preserve"> </w:t>
      </w:r>
      <w:r>
        <w:rPr>
          <w:rFonts w:ascii="KCFTRC+CMR10"/>
          <w:color w:val="000000"/>
          <w:sz w:val="20"/>
        </w:rPr>
        <w:t>1</w:t>
      </w:r>
    </w:p>
    <w:p w14:paraId="74BC8EDB" w14:textId="77777777" w:rsidR="00CF0253" w:rsidRDefault="00252649">
      <w:pPr>
        <w:spacing w:before="127" w:after="0" w:line="232" w:lineRule="exact"/>
        <w:jc w:val="left"/>
        <w:rPr>
          <w:rFonts w:ascii="Times New Roman"/>
          <w:color w:val="000000"/>
          <w:sz w:val="20"/>
        </w:rPr>
      </w:pPr>
      <w:r>
        <w:rPr>
          <w:rFonts w:ascii="KCFTRC+CMR10"/>
          <w:color w:val="000000"/>
          <w:sz w:val="20"/>
        </w:rPr>
        <w:t>when</w:t>
      </w:r>
      <w:r>
        <w:rPr>
          <w:rFonts w:ascii="Times New Roman"/>
          <w:color w:val="000000"/>
          <w:spacing w:val="7"/>
          <w:sz w:val="20"/>
        </w:rPr>
        <w:t xml:space="preserve"> </w:t>
      </w:r>
      <w:r>
        <w:rPr>
          <w:rFonts w:ascii="KCFTRC+CMR10"/>
          <w:color w:val="000000"/>
          <w:sz w:val="20"/>
        </w:rPr>
        <w:t>the</w:t>
      </w:r>
      <w:r>
        <w:rPr>
          <w:rFonts w:ascii="Times New Roman"/>
          <w:color w:val="000000"/>
          <w:spacing w:val="7"/>
          <w:sz w:val="20"/>
        </w:rPr>
        <w:t xml:space="preserve"> </w:t>
      </w:r>
      <w:r>
        <w:rPr>
          <w:rFonts w:ascii="KCFTRC+CMR10"/>
          <w:color w:val="000000"/>
          <w:spacing w:val="-3"/>
          <w:sz w:val="20"/>
        </w:rPr>
        <w:t>day</w:t>
      </w:r>
      <w:r>
        <w:rPr>
          <w:rFonts w:ascii="Times New Roman"/>
          <w:color w:val="000000"/>
          <w:spacing w:val="9"/>
          <w:sz w:val="20"/>
        </w:rPr>
        <w:t xml:space="preserve"> </w:t>
      </w:r>
      <w:r>
        <w:rPr>
          <w:rFonts w:ascii="NHCAOQ+CMMI10"/>
          <w:color w:val="000000"/>
          <w:sz w:val="20"/>
        </w:rPr>
        <w:t>t</w:t>
      </w:r>
      <w:r>
        <w:rPr>
          <w:rFonts w:ascii="Times New Roman"/>
          <w:color w:val="000000"/>
          <w:spacing w:val="6"/>
          <w:sz w:val="20"/>
        </w:rPr>
        <w:t xml:space="preserve"> </w:t>
      </w:r>
      <w:r>
        <w:rPr>
          <w:rFonts w:ascii="KCFTRC+CMR10"/>
          <w:color w:val="000000"/>
          <w:sz w:val="20"/>
        </w:rPr>
        <w:t>is</w:t>
      </w:r>
      <w:r>
        <w:rPr>
          <w:rFonts w:ascii="Times New Roman"/>
          <w:color w:val="000000"/>
          <w:spacing w:val="6"/>
          <w:sz w:val="20"/>
        </w:rPr>
        <w:t xml:space="preserve"> </w:t>
      </w:r>
      <w:r>
        <w:rPr>
          <w:rFonts w:ascii="KCFTRC+CMR10"/>
          <w:color w:val="000000"/>
          <w:sz w:val="20"/>
        </w:rPr>
        <w:t>in</w:t>
      </w:r>
      <w:r>
        <w:rPr>
          <w:rFonts w:ascii="Times New Roman"/>
          <w:color w:val="000000"/>
          <w:spacing w:val="6"/>
          <w:sz w:val="20"/>
        </w:rPr>
        <w:t xml:space="preserve"> </w:t>
      </w:r>
      <w:r>
        <w:rPr>
          <w:rFonts w:ascii="KCFTRC+CMR10"/>
          <w:color w:val="000000"/>
          <w:sz w:val="20"/>
        </w:rPr>
        <w:t>the</w:t>
      </w:r>
      <w:r>
        <w:rPr>
          <w:rFonts w:ascii="Times New Roman"/>
          <w:color w:val="000000"/>
          <w:spacing w:val="7"/>
          <w:sz w:val="20"/>
        </w:rPr>
        <w:t xml:space="preserve"> </w:t>
      </w:r>
      <w:r>
        <w:rPr>
          <w:rFonts w:ascii="KCFTRC+CMR10"/>
          <w:color w:val="000000"/>
          <w:spacing w:val="-1"/>
          <w:sz w:val="20"/>
        </w:rPr>
        <w:t>treatment</w:t>
      </w:r>
      <w:r>
        <w:rPr>
          <w:rFonts w:ascii="Times New Roman"/>
          <w:color w:val="000000"/>
          <w:spacing w:val="7"/>
          <w:sz w:val="20"/>
        </w:rPr>
        <w:t xml:space="preserve"> </w:t>
      </w:r>
      <w:r>
        <w:rPr>
          <w:rFonts w:ascii="KCFTRC+CMR10"/>
          <w:color w:val="000000"/>
          <w:spacing w:val="2"/>
          <w:sz w:val="20"/>
        </w:rPr>
        <w:t>period;</w:t>
      </w:r>
      <w:r>
        <w:rPr>
          <w:rFonts w:ascii="Times New Roman"/>
          <w:color w:val="000000"/>
          <w:spacing w:val="8"/>
          <w:sz w:val="20"/>
        </w:rPr>
        <w:t xml:space="preserve"> </w:t>
      </w:r>
      <w:r>
        <w:rPr>
          <w:rFonts w:ascii="KCFTRC+CMR10"/>
          <w:color w:val="000000"/>
          <w:sz w:val="20"/>
        </w:rPr>
        <w:t>the</w:t>
      </w:r>
      <w:r>
        <w:rPr>
          <w:rFonts w:ascii="Times New Roman"/>
          <w:color w:val="000000"/>
          <w:spacing w:val="6"/>
          <w:sz w:val="20"/>
        </w:rPr>
        <w:t xml:space="preserve"> </w:t>
      </w:r>
      <w:r>
        <w:rPr>
          <w:rFonts w:ascii="KCFTRC+CMR10"/>
          <w:color w:val="000000"/>
          <w:sz w:val="20"/>
        </w:rPr>
        <w:t>last</w:t>
      </w:r>
      <w:r>
        <w:rPr>
          <w:rFonts w:ascii="Times New Roman"/>
          <w:color w:val="000000"/>
          <w:spacing w:val="7"/>
          <w:sz w:val="20"/>
        </w:rPr>
        <w:t xml:space="preserve"> </w:t>
      </w:r>
      <w:r>
        <w:rPr>
          <w:rFonts w:ascii="KCFTRC+CMR10"/>
          <w:color w:val="000000"/>
          <w:sz w:val="20"/>
        </w:rPr>
        <w:t>indicator</w:t>
      </w:r>
      <w:r>
        <w:rPr>
          <w:rFonts w:ascii="Times New Roman"/>
          <w:color w:val="000000"/>
          <w:spacing w:val="7"/>
          <w:sz w:val="20"/>
        </w:rPr>
        <w:t xml:space="preserve"> </w:t>
      </w:r>
      <w:r>
        <w:rPr>
          <w:rFonts w:ascii="KCFTRC+CMR10"/>
          <w:color w:val="000000"/>
          <w:spacing w:val="-2"/>
          <w:sz w:val="20"/>
        </w:rPr>
        <w:t>variable</w:t>
      </w:r>
      <w:r>
        <w:rPr>
          <w:rFonts w:ascii="Times New Roman"/>
          <w:color w:val="000000"/>
          <w:spacing w:val="8"/>
          <w:sz w:val="20"/>
        </w:rPr>
        <w:t xml:space="preserve"> </w:t>
      </w:r>
      <w:r>
        <w:rPr>
          <w:rFonts w:ascii="PAHODF+BBOLD10"/>
          <w:color w:val="000000"/>
          <w:sz w:val="20"/>
        </w:rPr>
        <w:t>1</w:t>
      </w:r>
      <w:r>
        <w:rPr>
          <w:rFonts w:ascii="KCFTRC+CMR10"/>
          <w:color w:val="000000"/>
          <w:spacing w:val="-3"/>
          <w:sz w:val="20"/>
        </w:rPr>
        <w:t>[Treatment</w:t>
      </w:r>
      <w:r>
        <w:rPr>
          <w:rFonts w:ascii="Times New Roman"/>
          <w:color w:val="000000"/>
          <w:spacing w:val="19"/>
          <w:sz w:val="20"/>
        </w:rPr>
        <w:t xml:space="preserve"> </w:t>
      </w:r>
      <w:r>
        <w:rPr>
          <w:rFonts w:ascii="KCFTRC+CMR10"/>
          <w:color w:val="000000"/>
          <w:sz w:val="20"/>
        </w:rPr>
        <w:t>&amp;</w:t>
      </w:r>
      <w:r>
        <w:rPr>
          <w:rFonts w:ascii="Times New Roman"/>
          <w:color w:val="000000"/>
          <w:spacing w:val="16"/>
          <w:sz w:val="20"/>
        </w:rPr>
        <w:t xml:space="preserve"> </w:t>
      </w:r>
      <w:r>
        <w:rPr>
          <w:rFonts w:ascii="KCFTRC+CMR10"/>
          <w:color w:val="000000"/>
          <w:spacing w:val="-1"/>
          <w:sz w:val="20"/>
        </w:rPr>
        <w:t>Post]</w:t>
      </w:r>
      <w:r>
        <w:rPr>
          <w:rFonts w:ascii="BHIDFP+CMMI7"/>
          <w:color w:val="000000"/>
          <w:sz w:val="21"/>
          <w:vertAlign w:val="subscript"/>
        </w:rPr>
        <w:t>it</w:t>
      </w:r>
      <w:r>
        <w:rPr>
          <w:rFonts w:ascii="Times New Roman"/>
          <w:color w:val="000000"/>
          <w:spacing w:val="14"/>
          <w:sz w:val="21"/>
          <w:vertAlign w:val="subscript"/>
        </w:rPr>
        <w:t xml:space="preserve"> </w:t>
      </w:r>
      <w:r>
        <w:rPr>
          <w:rFonts w:ascii="KCFTRC+CMR10"/>
          <w:color w:val="000000"/>
          <w:sz w:val="20"/>
        </w:rPr>
        <w:t>is</w:t>
      </w:r>
      <w:r>
        <w:rPr>
          <w:rFonts w:ascii="Times New Roman"/>
          <w:color w:val="000000"/>
          <w:spacing w:val="6"/>
          <w:sz w:val="20"/>
        </w:rPr>
        <w:t xml:space="preserve"> </w:t>
      </w:r>
      <w:r>
        <w:rPr>
          <w:rFonts w:ascii="KCFTRC+CMR10"/>
          <w:color w:val="000000"/>
          <w:sz w:val="20"/>
        </w:rPr>
        <w:t>equal</w:t>
      </w:r>
      <w:r>
        <w:rPr>
          <w:rFonts w:ascii="Times New Roman"/>
          <w:color w:val="000000"/>
          <w:spacing w:val="7"/>
          <w:sz w:val="20"/>
        </w:rPr>
        <w:t xml:space="preserve"> </w:t>
      </w:r>
      <w:r>
        <w:rPr>
          <w:rFonts w:ascii="KCFTRC+CMR10"/>
          <w:color w:val="000000"/>
          <w:sz w:val="20"/>
        </w:rPr>
        <w:t>to</w:t>
      </w:r>
      <w:r>
        <w:rPr>
          <w:rFonts w:ascii="Times New Roman"/>
          <w:color w:val="000000"/>
          <w:spacing w:val="6"/>
          <w:sz w:val="20"/>
        </w:rPr>
        <w:t xml:space="preserve"> </w:t>
      </w:r>
      <w:r>
        <w:rPr>
          <w:rFonts w:ascii="KCFTRC+CMR10"/>
          <w:color w:val="000000"/>
          <w:sz w:val="20"/>
        </w:rPr>
        <w:t>1</w:t>
      </w:r>
      <w:r>
        <w:rPr>
          <w:rFonts w:ascii="Times New Roman"/>
          <w:color w:val="000000"/>
          <w:spacing w:val="6"/>
          <w:sz w:val="20"/>
        </w:rPr>
        <w:t xml:space="preserve"> </w:t>
      </w:r>
      <w:r>
        <w:rPr>
          <w:rFonts w:ascii="KCFTRC+CMR10"/>
          <w:color w:val="000000"/>
          <w:sz w:val="20"/>
        </w:rPr>
        <w:t>only</w:t>
      </w:r>
      <w:r>
        <w:rPr>
          <w:rFonts w:ascii="Times New Roman"/>
          <w:color w:val="000000"/>
          <w:spacing w:val="7"/>
          <w:sz w:val="20"/>
        </w:rPr>
        <w:t xml:space="preserve"> </w:t>
      </w:r>
      <w:r>
        <w:rPr>
          <w:rFonts w:ascii="KCFTRC+CMR10"/>
          <w:color w:val="000000"/>
          <w:sz w:val="20"/>
        </w:rPr>
        <w:t>for</w:t>
      </w:r>
    </w:p>
    <w:p w14:paraId="00C15F4C" w14:textId="77777777" w:rsidR="00CF0253" w:rsidRDefault="00252649">
      <w:pPr>
        <w:spacing w:before="131" w:after="0" w:line="209" w:lineRule="exact"/>
        <w:jc w:val="left"/>
        <w:rPr>
          <w:rFonts w:ascii="Times New Roman"/>
          <w:color w:val="000000"/>
          <w:sz w:val="20"/>
        </w:rPr>
      </w:pPr>
      <w:r>
        <w:rPr>
          <w:rFonts w:ascii="KCFTRC+CMR10"/>
          <w:color w:val="000000"/>
          <w:spacing w:val="-1"/>
          <w:sz w:val="20"/>
        </w:rPr>
        <w:t>treatment</w:t>
      </w:r>
      <w:r>
        <w:rPr>
          <w:rFonts w:ascii="Times New Roman"/>
          <w:color w:val="000000"/>
          <w:spacing w:val="6"/>
          <w:sz w:val="20"/>
        </w:rPr>
        <w:t xml:space="preserve"> </w:t>
      </w:r>
      <w:r>
        <w:rPr>
          <w:rFonts w:ascii="KCFTRC+CMR10"/>
          <w:color w:val="000000"/>
          <w:sz w:val="20"/>
        </w:rPr>
        <w:t>households</w:t>
      </w:r>
      <w:r>
        <w:rPr>
          <w:rFonts w:ascii="Times New Roman"/>
          <w:color w:val="000000"/>
          <w:spacing w:val="5"/>
          <w:sz w:val="20"/>
        </w:rPr>
        <w:t xml:space="preserve"> </w:t>
      </w:r>
      <w:r>
        <w:rPr>
          <w:rFonts w:ascii="KCFTRC+CMR10"/>
          <w:color w:val="000000"/>
          <w:sz w:val="20"/>
        </w:rPr>
        <w:t>in</w:t>
      </w:r>
      <w:r>
        <w:rPr>
          <w:rFonts w:ascii="Times New Roman"/>
          <w:color w:val="000000"/>
          <w:spacing w:val="5"/>
          <w:sz w:val="20"/>
        </w:rPr>
        <w:t xml:space="preserve"> </w:t>
      </w:r>
      <w:r>
        <w:rPr>
          <w:rFonts w:ascii="KCFTRC+CMR10"/>
          <w:color w:val="000000"/>
          <w:sz w:val="20"/>
        </w:rPr>
        <w:t>the</w:t>
      </w:r>
      <w:r>
        <w:rPr>
          <w:rFonts w:ascii="Times New Roman"/>
          <w:color w:val="000000"/>
          <w:spacing w:val="5"/>
          <w:sz w:val="20"/>
        </w:rPr>
        <w:t xml:space="preserve"> </w:t>
      </w:r>
      <w:r>
        <w:rPr>
          <w:rFonts w:ascii="KCFTRC+CMR10"/>
          <w:color w:val="000000"/>
          <w:spacing w:val="-1"/>
          <w:sz w:val="20"/>
        </w:rPr>
        <w:t>treatment</w:t>
      </w:r>
      <w:r>
        <w:rPr>
          <w:rFonts w:ascii="Times New Roman"/>
          <w:color w:val="000000"/>
          <w:spacing w:val="5"/>
          <w:sz w:val="20"/>
        </w:rPr>
        <w:t xml:space="preserve"> </w:t>
      </w:r>
      <w:r>
        <w:rPr>
          <w:rFonts w:ascii="KCFTRC+CMR10"/>
          <w:color w:val="000000"/>
          <w:spacing w:val="2"/>
          <w:sz w:val="20"/>
        </w:rPr>
        <w:t>period.</w:t>
      </w:r>
      <w:r>
        <w:rPr>
          <w:rFonts w:ascii="Times New Roman"/>
          <w:color w:val="000000"/>
          <w:spacing w:val="33"/>
          <w:sz w:val="20"/>
        </w:rPr>
        <w:t xml:space="preserve"> </w:t>
      </w:r>
      <w:r>
        <w:rPr>
          <w:rFonts w:ascii="KCFTRC+CMR10"/>
          <w:color w:val="000000"/>
          <w:sz w:val="20"/>
        </w:rPr>
        <w:t>The</w:t>
      </w:r>
      <w:r>
        <w:rPr>
          <w:rFonts w:ascii="Times New Roman"/>
          <w:color w:val="000000"/>
          <w:spacing w:val="5"/>
          <w:sz w:val="20"/>
        </w:rPr>
        <w:t xml:space="preserve"> </w:t>
      </w:r>
      <w:r>
        <w:rPr>
          <w:rFonts w:ascii="KCFTRC+CMR10"/>
          <w:color w:val="000000"/>
          <w:spacing w:val="1"/>
          <w:sz w:val="20"/>
        </w:rPr>
        <w:t>model</w:t>
      </w:r>
      <w:r>
        <w:rPr>
          <w:rFonts w:ascii="Times New Roman"/>
          <w:color w:val="000000"/>
          <w:spacing w:val="4"/>
          <w:sz w:val="20"/>
        </w:rPr>
        <w:t xml:space="preserve"> </w:t>
      </w:r>
      <w:r>
        <w:rPr>
          <w:rFonts w:ascii="KCFTRC+CMR10"/>
          <w:color w:val="000000"/>
          <w:sz w:val="20"/>
        </w:rPr>
        <w:t>also</w:t>
      </w:r>
      <w:r>
        <w:rPr>
          <w:rFonts w:ascii="Times New Roman"/>
          <w:color w:val="000000"/>
          <w:spacing w:val="4"/>
          <w:sz w:val="20"/>
        </w:rPr>
        <w:t xml:space="preserve"> </w:t>
      </w:r>
      <w:r>
        <w:rPr>
          <w:rFonts w:ascii="KCFTRC+CMR10"/>
          <w:color w:val="000000"/>
          <w:sz w:val="20"/>
        </w:rPr>
        <w:t>includes</w:t>
      </w:r>
      <w:r>
        <w:rPr>
          <w:rFonts w:ascii="Times New Roman"/>
          <w:color w:val="000000"/>
          <w:spacing w:val="5"/>
          <w:sz w:val="20"/>
        </w:rPr>
        <w:t xml:space="preserve"> </w:t>
      </w:r>
      <w:r>
        <w:rPr>
          <w:rFonts w:ascii="KCFTRC+CMR10"/>
          <w:color w:val="000000"/>
          <w:spacing w:val="-1"/>
          <w:sz w:val="20"/>
        </w:rPr>
        <w:t>interaction</w:t>
      </w:r>
      <w:r>
        <w:rPr>
          <w:rFonts w:ascii="Times New Roman"/>
          <w:color w:val="000000"/>
          <w:spacing w:val="5"/>
          <w:sz w:val="20"/>
        </w:rPr>
        <w:t xml:space="preserve"> </w:t>
      </w:r>
      <w:r>
        <w:rPr>
          <w:rFonts w:ascii="KCFTRC+CMR10"/>
          <w:color w:val="000000"/>
          <w:sz w:val="20"/>
        </w:rPr>
        <w:t>terms</w:t>
      </w:r>
      <w:r>
        <w:rPr>
          <w:rFonts w:ascii="Times New Roman"/>
          <w:color w:val="000000"/>
          <w:spacing w:val="5"/>
          <w:sz w:val="20"/>
        </w:rPr>
        <w:t xml:space="preserve"> </w:t>
      </w:r>
      <w:r>
        <w:rPr>
          <w:rFonts w:ascii="KCFTRC+CMR10"/>
          <w:color w:val="000000"/>
          <w:spacing w:val="-1"/>
          <w:sz w:val="20"/>
        </w:rPr>
        <w:t>between</w:t>
      </w:r>
      <w:r>
        <w:rPr>
          <w:rFonts w:ascii="Times New Roman"/>
          <w:color w:val="000000"/>
          <w:spacing w:val="5"/>
          <w:sz w:val="20"/>
        </w:rPr>
        <w:t xml:space="preserve"> </w:t>
      </w:r>
      <w:r>
        <w:rPr>
          <w:rFonts w:ascii="KCFTRC+CMR10"/>
          <w:color w:val="000000"/>
          <w:spacing w:val="-2"/>
          <w:sz w:val="20"/>
        </w:rPr>
        <w:t>HDD-relevant</w:t>
      </w:r>
    </w:p>
    <w:p w14:paraId="1571A447" w14:textId="77777777" w:rsidR="00CF0253" w:rsidRDefault="00252649">
      <w:pPr>
        <w:spacing w:before="134" w:after="0" w:line="224" w:lineRule="exact"/>
        <w:jc w:val="left"/>
        <w:rPr>
          <w:rFonts w:ascii="Times New Roman"/>
          <w:color w:val="000000"/>
          <w:sz w:val="20"/>
        </w:rPr>
      </w:pPr>
      <w:r>
        <w:rPr>
          <w:rFonts w:ascii="KCFTRC+CMR10"/>
          <w:color w:val="000000"/>
          <w:sz w:val="20"/>
        </w:rPr>
        <w:t>terms</w:t>
      </w:r>
      <w:r>
        <w:rPr>
          <w:rFonts w:ascii="Times New Roman"/>
          <w:color w:val="000000"/>
          <w:spacing w:val="19"/>
          <w:sz w:val="20"/>
        </w:rPr>
        <w:t xml:space="preserve"> </w:t>
      </w:r>
      <w:r>
        <w:rPr>
          <w:rFonts w:ascii="KCFTRC+CMR10"/>
          <w:color w:val="000000"/>
          <w:sz w:val="20"/>
        </w:rPr>
        <w:t>and</w:t>
      </w:r>
      <w:r>
        <w:rPr>
          <w:rFonts w:ascii="Times New Roman"/>
          <w:color w:val="000000"/>
          <w:spacing w:val="19"/>
          <w:sz w:val="20"/>
        </w:rPr>
        <w:t xml:space="preserve"> </w:t>
      </w:r>
      <w:r>
        <w:rPr>
          <w:rFonts w:ascii="KCFTRC+CMR10"/>
          <w:color w:val="000000"/>
          <w:sz w:val="20"/>
        </w:rPr>
        <w:t>those</w:t>
      </w:r>
      <w:r>
        <w:rPr>
          <w:rFonts w:ascii="Times New Roman"/>
          <w:color w:val="000000"/>
          <w:spacing w:val="19"/>
          <w:sz w:val="20"/>
        </w:rPr>
        <w:t xml:space="preserve"> </w:t>
      </w:r>
      <w:r>
        <w:rPr>
          <w:rFonts w:ascii="KCFTRC+CMR10"/>
          <w:color w:val="000000"/>
          <w:sz w:val="20"/>
        </w:rPr>
        <w:t>indicator</w:t>
      </w:r>
      <w:r>
        <w:rPr>
          <w:rFonts w:ascii="Times New Roman"/>
          <w:color w:val="000000"/>
          <w:spacing w:val="19"/>
          <w:sz w:val="20"/>
        </w:rPr>
        <w:t xml:space="preserve"> </w:t>
      </w:r>
      <w:r>
        <w:rPr>
          <w:rFonts w:ascii="KCFTRC+CMR10"/>
          <w:color w:val="000000"/>
          <w:spacing w:val="-1"/>
          <w:sz w:val="20"/>
        </w:rPr>
        <w:t>variables.</w:t>
      </w:r>
      <w:r>
        <w:rPr>
          <w:rFonts w:ascii="Times New Roman"/>
          <w:color w:val="000000"/>
          <w:spacing w:val="46"/>
          <w:sz w:val="20"/>
        </w:rPr>
        <w:t xml:space="preserve"> </w:t>
      </w:r>
      <w:r>
        <w:rPr>
          <w:rFonts w:ascii="KCFTRC+CMR10"/>
          <w:color w:val="000000"/>
          <w:sz w:val="20"/>
        </w:rPr>
        <w:t>In</w:t>
      </w:r>
      <w:r>
        <w:rPr>
          <w:rFonts w:ascii="Times New Roman"/>
          <w:color w:val="000000"/>
          <w:spacing w:val="18"/>
          <w:sz w:val="20"/>
        </w:rPr>
        <w:t xml:space="preserve"> </w:t>
      </w:r>
      <w:r>
        <w:rPr>
          <w:rFonts w:ascii="KCFTRC+CMR10"/>
          <w:color w:val="000000"/>
          <w:sz w:val="20"/>
        </w:rPr>
        <w:t>the</w:t>
      </w:r>
      <w:r>
        <w:rPr>
          <w:rFonts w:ascii="Times New Roman"/>
          <w:color w:val="000000"/>
          <w:spacing w:val="18"/>
          <w:sz w:val="20"/>
        </w:rPr>
        <w:t xml:space="preserve"> </w:t>
      </w:r>
      <w:r>
        <w:rPr>
          <w:rFonts w:ascii="KCFTRC+CMR10"/>
          <w:color w:val="000000"/>
          <w:sz w:val="20"/>
        </w:rPr>
        <w:t>econometric</w:t>
      </w:r>
      <w:r>
        <w:rPr>
          <w:rFonts w:ascii="Times New Roman"/>
          <w:color w:val="000000"/>
          <w:spacing w:val="19"/>
          <w:sz w:val="20"/>
        </w:rPr>
        <w:t xml:space="preserve"> </w:t>
      </w:r>
      <w:r>
        <w:rPr>
          <w:rFonts w:ascii="KCFTRC+CMR10"/>
          <w:color w:val="000000"/>
          <w:spacing w:val="1"/>
          <w:sz w:val="20"/>
        </w:rPr>
        <w:t>model,</w:t>
      </w:r>
      <w:r>
        <w:rPr>
          <w:rFonts w:ascii="Times New Roman"/>
          <w:color w:val="000000"/>
          <w:spacing w:val="18"/>
          <w:sz w:val="20"/>
        </w:rPr>
        <w:t xml:space="preserve"> </w:t>
      </w:r>
      <w:proofErr w:type="spellStart"/>
      <w:r>
        <w:rPr>
          <w:rFonts w:ascii="NHCAOQ+CMMI10"/>
          <w:color w:val="000000"/>
          <w:spacing w:val="7"/>
          <w:sz w:val="20"/>
        </w:rPr>
        <w:t>HDD</w:t>
      </w:r>
      <w:r>
        <w:rPr>
          <w:rFonts w:ascii="BHIDFP+CMMI7"/>
          <w:color w:val="000000"/>
          <w:sz w:val="21"/>
          <w:vertAlign w:val="subscript"/>
        </w:rPr>
        <w:t>t</w:t>
      </w:r>
      <w:proofErr w:type="spellEnd"/>
      <w:r>
        <w:rPr>
          <w:rFonts w:ascii="Times New Roman"/>
          <w:color w:val="000000"/>
          <w:spacing w:val="26"/>
          <w:sz w:val="21"/>
          <w:vertAlign w:val="subscript"/>
        </w:rPr>
        <w:t xml:space="preserve"> </w:t>
      </w:r>
      <w:r>
        <w:rPr>
          <w:rFonts w:ascii="KCFTRC+CMR10"/>
          <w:color w:val="000000"/>
          <w:sz w:val="20"/>
        </w:rPr>
        <w:t>means</w:t>
      </w:r>
      <w:r>
        <w:rPr>
          <w:rFonts w:ascii="Times New Roman"/>
          <w:color w:val="000000"/>
          <w:spacing w:val="19"/>
          <w:sz w:val="20"/>
        </w:rPr>
        <w:t xml:space="preserve"> </w:t>
      </w:r>
      <w:r>
        <w:rPr>
          <w:rFonts w:ascii="KCFTRC+CMR10"/>
          <w:color w:val="000000"/>
          <w:sz w:val="20"/>
        </w:rPr>
        <w:t>the</w:t>
      </w:r>
      <w:r>
        <w:rPr>
          <w:rFonts w:ascii="Times New Roman"/>
          <w:color w:val="000000"/>
          <w:spacing w:val="18"/>
          <w:sz w:val="20"/>
        </w:rPr>
        <w:t xml:space="preserve"> </w:t>
      </w:r>
      <w:r>
        <w:rPr>
          <w:rFonts w:ascii="KCFTRC+CMR10"/>
          <w:color w:val="000000"/>
          <w:sz w:val="20"/>
        </w:rPr>
        <w:t>daily</w:t>
      </w:r>
      <w:r>
        <w:rPr>
          <w:rFonts w:ascii="Times New Roman"/>
          <w:color w:val="000000"/>
          <w:spacing w:val="18"/>
          <w:sz w:val="20"/>
        </w:rPr>
        <w:t xml:space="preserve"> </w:t>
      </w:r>
      <w:r>
        <w:rPr>
          <w:rFonts w:ascii="KCFTRC+CMR10"/>
          <w:color w:val="000000"/>
          <w:sz w:val="20"/>
        </w:rPr>
        <w:t>heating</w:t>
      </w:r>
      <w:r>
        <w:rPr>
          <w:rFonts w:ascii="Times New Roman"/>
          <w:color w:val="000000"/>
          <w:spacing w:val="18"/>
          <w:sz w:val="20"/>
        </w:rPr>
        <w:t xml:space="preserve"> </w:t>
      </w:r>
      <w:r>
        <w:rPr>
          <w:rFonts w:ascii="KCFTRC+CMR10"/>
          <w:color w:val="000000"/>
          <w:sz w:val="20"/>
        </w:rPr>
        <w:t>degree</w:t>
      </w:r>
      <w:r>
        <w:rPr>
          <w:rFonts w:ascii="Times New Roman"/>
          <w:color w:val="000000"/>
          <w:spacing w:val="19"/>
          <w:sz w:val="20"/>
        </w:rPr>
        <w:t xml:space="preserve"> </w:t>
      </w:r>
      <w:r>
        <w:rPr>
          <w:rFonts w:ascii="KCFTRC+CMR10"/>
          <w:color w:val="000000"/>
          <w:spacing w:val="-2"/>
          <w:sz w:val="20"/>
        </w:rPr>
        <w:t>days</w:t>
      </w:r>
      <w:r>
        <w:rPr>
          <w:rFonts w:ascii="Times New Roman"/>
          <w:color w:val="000000"/>
          <w:spacing w:val="20"/>
          <w:sz w:val="20"/>
        </w:rPr>
        <w:t xml:space="preserve"> </w:t>
      </w:r>
      <w:r>
        <w:rPr>
          <w:rFonts w:ascii="KCFTRC+CMR10"/>
          <w:color w:val="000000"/>
          <w:sz w:val="20"/>
        </w:rPr>
        <w:t>on</w:t>
      </w:r>
    </w:p>
    <w:p w14:paraId="049B12C8" w14:textId="2BEC58F5" w:rsidR="00CF0253" w:rsidRDefault="00252649" w:rsidP="00897E87">
      <w:pPr>
        <w:spacing w:before="103" w:after="0" w:line="252" w:lineRule="exact"/>
        <w:jc w:val="left"/>
        <w:rPr>
          <w:rFonts w:ascii="Times New Roman"/>
          <w:color w:val="000000"/>
          <w:sz w:val="20"/>
        </w:rPr>
      </w:pPr>
      <w:r>
        <w:rPr>
          <w:rFonts w:ascii="KCFTRC+CMR10"/>
          <w:color w:val="000000"/>
          <w:sz w:val="20"/>
        </w:rPr>
        <w:t>the</w:t>
      </w:r>
      <w:r>
        <w:rPr>
          <w:rFonts w:ascii="Times New Roman"/>
          <w:color w:val="000000"/>
          <w:spacing w:val="9"/>
          <w:sz w:val="20"/>
        </w:rPr>
        <w:t xml:space="preserve"> </w:t>
      </w:r>
      <w:r>
        <w:rPr>
          <w:rFonts w:ascii="KCFTRC+CMR10"/>
          <w:color w:val="000000"/>
          <w:spacing w:val="-3"/>
          <w:sz w:val="20"/>
        </w:rPr>
        <w:t>day</w:t>
      </w:r>
      <w:r>
        <w:rPr>
          <w:rFonts w:ascii="Times New Roman"/>
          <w:color w:val="000000"/>
          <w:spacing w:val="12"/>
          <w:sz w:val="20"/>
        </w:rPr>
        <w:t xml:space="preserve"> </w:t>
      </w:r>
      <w:r>
        <w:rPr>
          <w:rFonts w:ascii="NHCAOQ+CMMI10"/>
          <w:color w:val="000000"/>
          <w:sz w:val="20"/>
        </w:rPr>
        <w:t>t</w:t>
      </w:r>
      <w:r>
        <w:rPr>
          <w:rFonts w:ascii="KCFTRC+CMR10"/>
          <w:color w:val="000000"/>
          <w:sz w:val="20"/>
        </w:rPr>
        <w:t>.</w:t>
      </w:r>
      <w:r>
        <w:rPr>
          <w:rFonts w:ascii="Times New Roman"/>
          <w:color w:val="000000"/>
          <w:spacing w:val="36"/>
          <w:sz w:val="20"/>
        </w:rPr>
        <w:t xml:space="preserve"> </w:t>
      </w:r>
      <w:r>
        <w:rPr>
          <w:rFonts w:ascii="KCFTRC+CMR10"/>
          <w:color w:val="000000"/>
          <w:sz w:val="20"/>
        </w:rPr>
        <w:t>And</w:t>
      </w:r>
      <w:r>
        <w:rPr>
          <w:rFonts w:ascii="Times New Roman"/>
          <w:color w:val="000000"/>
          <w:spacing w:val="9"/>
          <w:sz w:val="20"/>
        </w:rPr>
        <w:t xml:space="preserve"> </w:t>
      </w:r>
      <w:proofErr w:type="spellStart"/>
      <w:r>
        <w:rPr>
          <w:rFonts w:ascii="NHCAOQ+CMMI10"/>
          <w:color w:val="000000"/>
          <w:spacing w:val="9"/>
          <w:sz w:val="20"/>
        </w:rPr>
        <w:t>HDD</w:t>
      </w:r>
      <w:r w:rsidRPr="00897E87">
        <w:rPr>
          <w:rFonts w:ascii="IAUDWL+CMSY7" w:hAnsi="IAUDWL+CMSY7" w:cs="IAUDWL+CMSY7"/>
          <w:color w:val="000000"/>
          <w:sz w:val="14"/>
          <w:vertAlign w:val="superscript"/>
        </w:rPr>
        <w:t>∗</w:t>
      </w:r>
      <w:r w:rsidR="00897E87">
        <w:rPr>
          <w:rFonts w:ascii="BHIDFP+CMMI7"/>
          <w:color w:val="000000"/>
          <w:sz w:val="21"/>
          <w:vertAlign w:val="subscript"/>
        </w:rPr>
        <w:t>t</w:t>
      </w:r>
      <w:proofErr w:type="spellEnd"/>
      <w:r w:rsidR="00897E87">
        <w:rPr>
          <w:rFonts w:ascii="Times New Roman"/>
          <w:color w:val="000000"/>
          <w:spacing w:val="44"/>
          <w:sz w:val="21"/>
          <w:vertAlign w:val="subscript"/>
        </w:rPr>
        <w:t xml:space="preserve"> </w:t>
      </w:r>
      <w:r w:rsidR="00897E87">
        <w:rPr>
          <w:rFonts w:ascii="KCFTRC+CMR10"/>
          <w:color w:val="000000"/>
          <w:sz w:val="20"/>
        </w:rPr>
        <w:t>is</w:t>
      </w:r>
      <w:r w:rsidR="00897E87">
        <w:rPr>
          <w:rFonts w:ascii="Times New Roman"/>
          <w:color w:val="000000"/>
          <w:spacing w:val="9"/>
          <w:sz w:val="20"/>
        </w:rPr>
        <w:t xml:space="preserve"> </w:t>
      </w:r>
      <w:r w:rsidR="00897E87">
        <w:rPr>
          <w:rFonts w:ascii="KCFTRC+CMR10"/>
          <w:color w:val="000000"/>
          <w:sz w:val="20"/>
        </w:rPr>
        <w:t>required</w:t>
      </w:r>
      <w:r w:rsidR="00897E87">
        <w:rPr>
          <w:rFonts w:ascii="Times New Roman"/>
          <w:color w:val="000000"/>
          <w:spacing w:val="9"/>
          <w:sz w:val="20"/>
        </w:rPr>
        <w:t xml:space="preserve"> </w:t>
      </w:r>
      <w:r w:rsidR="00897E87">
        <w:rPr>
          <w:rFonts w:ascii="KCFTRC+CMR10"/>
          <w:color w:val="000000"/>
          <w:sz w:val="20"/>
        </w:rPr>
        <w:t>to</w:t>
      </w:r>
      <w:r w:rsidR="00897E87">
        <w:rPr>
          <w:rFonts w:ascii="Times New Roman"/>
          <w:color w:val="000000"/>
          <w:spacing w:val="9"/>
          <w:sz w:val="20"/>
        </w:rPr>
        <w:t xml:space="preserve"> </w:t>
      </w:r>
      <w:r w:rsidR="00897E87">
        <w:rPr>
          <w:rFonts w:ascii="KCFTRC+CMR10"/>
          <w:color w:val="000000"/>
          <w:sz w:val="20"/>
        </w:rPr>
        <w:t>introduce</w:t>
      </w:r>
      <w:r w:rsidR="00897E87">
        <w:rPr>
          <w:rFonts w:ascii="Times New Roman"/>
          <w:color w:val="000000"/>
          <w:spacing w:val="9"/>
          <w:sz w:val="20"/>
        </w:rPr>
        <w:t xml:space="preserve"> </w:t>
      </w:r>
      <w:r w:rsidR="00897E87">
        <w:rPr>
          <w:rFonts w:ascii="KCFTRC+CMR10"/>
          <w:color w:val="000000"/>
          <w:spacing w:val="-1"/>
          <w:sz w:val="20"/>
        </w:rPr>
        <w:t>nonlinearity</w:t>
      </w:r>
      <w:r w:rsidR="00897E87">
        <w:rPr>
          <w:rFonts w:ascii="Times New Roman"/>
          <w:color w:val="000000"/>
          <w:spacing w:val="10"/>
          <w:sz w:val="20"/>
        </w:rPr>
        <w:t xml:space="preserve"> </w:t>
      </w:r>
      <w:r w:rsidR="00897E87">
        <w:rPr>
          <w:rFonts w:ascii="KCFTRC+CMR10"/>
          <w:color w:val="000000"/>
          <w:sz w:val="20"/>
        </w:rPr>
        <w:t>in</w:t>
      </w:r>
      <w:r w:rsidR="00897E87">
        <w:rPr>
          <w:rFonts w:ascii="Times New Roman"/>
          <w:color w:val="000000"/>
          <w:spacing w:val="9"/>
          <w:sz w:val="20"/>
        </w:rPr>
        <w:t xml:space="preserve"> </w:t>
      </w:r>
      <w:r w:rsidR="00897E87">
        <w:rPr>
          <w:rFonts w:ascii="KCFTRC+CMR10"/>
          <w:color w:val="000000"/>
          <w:sz w:val="20"/>
        </w:rPr>
        <w:t>HDD-associated</w:t>
      </w:r>
      <w:r w:rsidR="00897E87">
        <w:rPr>
          <w:rFonts w:ascii="Times New Roman"/>
          <w:color w:val="000000"/>
          <w:spacing w:val="9"/>
          <w:sz w:val="20"/>
        </w:rPr>
        <w:t xml:space="preserve"> </w:t>
      </w:r>
      <w:r w:rsidR="00897E87">
        <w:rPr>
          <w:rFonts w:ascii="KCFTRC+CMR10"/>
          <w:color w:val="000000"/>
          <w:spacing w:val="1"/>
          <w:sz w:val="20"/>
        </w:rPr>
        <w:t>response</w:t>
      </w:r>
      <w:r w:rsidR="00897E87">
        <w:rPr>
          <w:rFonts w:ascii="Times New Roman"/>
          <w:color w:val="000000"/>
          <w:spacing w:val="9"/>
          <w:sz w:val="20"/>
        </w:rPr>
        <w:t xml:space="preserve"> </w:t>
      </w:r>
      <w:r w:rsidR="00897E87">
        <w:rPr>
          <w:rFonts w:ascii="KCFTRC+CMR10"/>
          <w:color w:val="000000"/>
          <w:sz w:val="20"/>
        </w:rPr>
        <w:t>to</w:t>
      </w:r>
      <w:r w:rsidR="00897E87">
        <w:rPr>
          <w:rFonts w:ascii="Times New Roman"/>
          <w:color w:val="000000"/>
          <w:spacing w:val="9"/>
          <w:sz w:val="20"/>
        </w:rPr>
        <w:t xml:space="preserve"> </w:t>
      </w:r>
      <w:r w:rsidR="00897E87">
        <w:rPr>
          <w:rFonts w:ascii="KCFTRC+CMR10"/>
          <w:color w:val="000000"/>
          <w:sz w:val="20"/>
        </w:rPr>
        <w:t>TOU</w:t>
      </w:r>
      <w:r w:rsidR="00897E87">
        <w:rPr>
          <w:rFonts w:ascii="Times New Roman"/>
          <w:color w:val="000000"/>
          <w:spacing w:val="9"/>
          <w:sz w:val="20"/>
        </w:rPr>
        <w:t xml:space="preserve"> </w:t>
      </w:r>
      <w:r w:rsidR="00897E87">
        <w:rPr>
          <w:rFonts w:ascii="KCFTRC+CMR10"/>
          <w:color w:val="000000"/>
          <w:sz w:val="20"/>
        </w:rPr>
        <w:t>pricing.</w:t>
      </w:r>
      <w:hyperlink w:anchor="br16" w:history="1">
        <w:r>
          <w:rPr>
            <w:rFonts w:ascii="PTDUEJ+CMR7"/>
            <w:color w:val="000000"/>
            <w:sz w:val="21"/>
            <w:vertAlign w:val="superscript"/>
          </w:rPr>
          <w:t>21</w:t>
        </w:r>
      </w:hyperlink>
      <w:hyperlink w:anchor="br16" w:history="1">
        <w:r>
          <w:rPr>
            <w:rFonts w:ascii="Times New Roman"/>
            <w:color w:val="000000"/>
            <w:spacing w:val="44"/>
            <w:sz w:val="21"/>
            <w:vertAlign w:val="superscript"/>
          </w:rPr>
          <w:t xml:space="preserve"> </w:t>
        </w:r>
      </w:hyperlink>
      <w:r>
        <w:rPr>
          <w:rFonts w:ascii="KCFTRC+CMR10"/>
          <w:color w:val="000000"/>
          <w:sz w:val="20"/>
        </w:rPr>
        <w:t>The</w:t>
      </w:r>
    </w:p>
    <w:p w14:paraId="4C2C45CB" w14:textId="77777777" w:rsidR="00CF0253" w:rsidRDefault="00252649">
      <w:pPr>
        <w:spacing w:before="100" w:after="0" w:line="224" w:lineRule="exact"/>
        <w:jc w:val="left"/>
        <w:rPr>
          <w:rFonts w:ascii="Times New Roman"/>
          <w:color w:val="000000"/>
          <w:sz w:val="20"/>
        </w:rPr>
      </w:pPr>
      <w:r>
        <w:rPr>
          <w:rFonts w:ascii="KCFTRC+CMR10"/>
          <w:color w:val="000000"/>
          <w:sz w:val="20"/>
        </w:rPr>
        <w:t>terms</w:t>
      </w:r>
      <w:r>
        <w:rPr>
          <w:rFonts w:ascii="Times New Roman"/>
          <w:color w:val="000000"/>
          <w:spacing w:val="37"/>
          <w:sz w:val="20"/>
        </w:rPr>
        <w:t xml:space="preserve"> </w:t>
      </w:r>
      <w:r>
        <w:rPr>
          <w:rFonts w:ascii="NHCAOQ+CMMI10" w:hAnsi="NHCAOQ+CMMI10" w:cs="NHCAOQ+CMMI10"/>
          <w:color w:val="000000"/>
          <w:sz w:val="20"/>
        </w:rPr>
        <w:t>α</w:t>
      </w:r>
      <w:proofErr w:type="spellStart"/>
      <w:r>
        <w:rPr>
          <w:rFonts w:ascii="BHIDFP+CMMI7"/>
          <w:color w:val="000000"/>
          <w:spacing w:val="7"/>
          <w:sz w:val="21"/>
          <w:vertAlign w:val="subscript"/>
        </w:rPr>
        <w:t>iw</w:t>
      </w:r>
      <w:proofErr w:type="spellEnd"/>
      <w:r>
        <w:rPr>
          <w:rFonts w:ascii="KCFTRC+CMR10"/>
          <w:color w:val="000000"/>
          <w:sz w:val="20"/>
        </w:rPr>
        <w:t>,</w:t>
      </w:r>
      <w:r>
        <w:rPr>
          <w:rFonts w:ascii="Times New Roman"/>
          <w:color w:val="000000"/>
          <w:spacing w:val="42"/>
          <w:sz w:val="20"/>
        </w:rPr>
        <w:t xml:space="preserve"> </w:t>
      </w:r>
      <w:proofErr w:type="spellStart"/>
      <w:r>
        <w:rPr>
          <w:rFonts w:ascii="NHCAOQ+CMMI10" w:hAnsi="NHCAOQ+CMMI10" w:cs="NHCAOQ+CMMI10"/>
          <w:color w:val="000000"/>
          <w:sz w:val="20"/>
        </w:rPr>
        <w:t>γ</w:t>
      </w:r>
      <w:r>
        <w:rPr>
          <w:rFonts w:ascii="BHIDFP+CMMI7"/>
          <w:color w:val="000000"/>
          <w:spacing w:val="7"/>
          <w:sz w:val="21"/>
          <w:vertAlign w:val="subscript"/>
        </w:rPr>
        <w:t>dw</w:t>
      </w:r>
      <w:proofErr w:type="spellEnd"/>
      <w:r>
        <w:rPr>
          <w:rFonts w:ascii="KCFTRC+CMR10"/>
          <w:color w:val="000000"/>
          <w:sz w:val="20"/>
        </w:rPr>
        <w:t>,</w:t>
      </w:r>
      <w:r>
        <w:rPr>
          <w:rFonts w:ascii="Times New Roman"/>
          <w:color w:val="000000"/>
          <w:spacing w:val="42"/>
          <w:sz w:val="20"/>
        </w:rPr>
        <w:t xml:space="preserve"> </w:t>
      </w:r>
      <w:r>
        <w:rPr>
          <w:rFonts w:ascii="KCFTRC+CMR10"/>
          <w:color w:val="000000"/>
          <w:sz w:val="20"/>
        </w:rPr>
        <w:t>and</w:t>
      </w:r>
      <w:r>
        <w:rPr>
          <w:rFonts w:ascii="Times New Roman"/>
          <w:color w:val="000000"/>
          <w:spacing w:val="37"/>
          <w:sz w:val="20"/>
        </w:rPr>
        <w:t xml:space="preserve"> </w:t>
      </w:r>
      <w:proofErr w:type="spellStart"/>
      <w:r>
        <w:rPr>
          <w:rFonts w:ascii="NHCAOQ+CMMI10" w:hAnsi="NHCAOQ+CMMI10" w:cs="NHCAOQ+CMMI10"/>
          <w:color w:val="000000"/>
          <w:sz w:val="20"/>
        </w:rPr>
        <w:t>δ</w:t>
      </w:r>
      <w:r>
        <w:rPr>
          <w:rFonts w:ascii="BHIDFP+CMMI7"/>
          <w:color w:val="000000"/>
          <w:sz w:val="21"/>
          <w:vertAlign w:val="subscript"/>
        </w:rPr>
        <w:t>mw</w:t>
      </w:r>
      <w:proofErr w:type="spellEnd"/>
      <w:r>
        <w:rPr>
          <w:rFonts w:ascii="Times New Roman"/>
          <w:color w:val="000000"/>
          <w:spacing w:val="48"/>
          <w:sz w:val="21"/>
          <w:vertAlign w:val="subscript"/>
        </w:rPr>
        <w:t xml:space="preserve"> </w:t>
      </w:r>
      <w:r>
        <w:rPr>
          <w:rFonts w:ascii="KCFTRC+CMR10"/>
          <w:color w:val="000000"/>
          <w:sz w:val="20"/>
        </w:rPr>
        <w:t>are</w:t>
      </w:r>
      <w:r>
        <w:rPr>
          <w:rFonts w:ascii="Times New Roman"/>
          <w:color w:val="000000"/>
          <w:spacing w:val="37"/>
          <w:sz w:val="20"/>
        </w:rPr>
        <w:t xml:space="preserve"> </w:t>
      </w:r>
      <w:r>
        <w:rPr>
          <w:rFonts w:ascii="KCFTRC+CMR10"/>
          <w:color w:val="000000"/>
          <w:spacing w:val="-1"/>
          <w:sz w:val="20"/>
        </w:rPr>
        <w:t>household-by-half-hourly-time-window,</w:t>
      </w:r>
      <w:r>
        <w:rPr>
          <w:rFonts w:ascii="Times New Roman"/>
          <w:color w:val="000000"/>
          <w:spacing w:val="42"/>
          <w:sz w:val="20"/>
        </w:rPr>
        <w:t xml:space="preserve"> </w:t>
      </w:r>
      <w:r>
        <w:rPr>
          <w:rFonts w:ascii="KCFTRC+CMR10"/>
          <w:color w:val="000000"/>
          <w:spacing w:val="-1"/>
          <w:sz w:val="20"/>
        </w:rPr>
        <w:t>day-of-week-by-half-hourly-time-window</w:t>
      </w:r>
    </w:p>
    <w:p w14:paraId="597E4CFE" w14:textId="77777777" w:rsidR="00CF0253" w:rsidRDefault="00252649">
      <w:pPr>
        <w:spacing w:before="134" w:after="0" w:line="209" w:lineRule="exact"/>
        <w:jc w:val="left"/>
        <w:rPr>
          <w:rFonts w:ascii="Times New Roman"/>
          <w:color w:val="000000"/>
          <w:sz w:val="20"/>
        </w:rPr>
      </w:pPr>
      <w:r>
        <w:rPr>
          <w:rFonts w:ascii="KCFTRC+CMR10"/>
          <w:color w:val="000000"/>
          <w:sz w:val="20"/>
        </w:rPr>
        <w:t>and</w:t>
      </w:r>
      <w:r>
        <w:rPr>
          <w:rFonts w:ascii="Times New Roman"/>
          <w:color w:val="000000"/>
          <w:spacing w:val="16"/>
          <w:sz w:val="20"/>
        </w:rPr>
        <w:t xml:space="preserve"> </w:t>
      </w:r>
      <w:r>
        <w:rPr>
          <w:rFonts w:ascii="KCFTRC+CMR10"/>
          <w:color w:val="000000"/>
          <w:spacing w:val="-1"/>
          <w:sz w:val="20"/>
        </w:rPr>
        <w:t>month-of-year-by-half-hourly-time-window</w:t>
      </w:r>
      <w:r>
        <w:rPr>
          <w:rFonts w:ascii="Times New Roman"/>
          <w:color w:val="000000"/>
          <w:spacing w:val="17"/>
          <w:sz w:val="20"/>
        </w:rPr>
        <w:t xml:space="preserve"> </w:t>
      </w:r>
      <w:r>
        <w:rPr>
          <w:rFonts w:ascii="KCFTRC+CMR10" w:hAnsi="KCFTRC+CMR10" w:cs="KCFTRC+CMR10"/>
          <w:color w:val="000000"/>
          <w:sz w:val="20"/>
        </w:rPr>
        <w:t>ﬁxed</w:t>
      </w:r>
      <w:r>
        <w:rPr>
          <w:rFonts w:ascii="Times New Roman"/>
          <w:color w:val="000000"/>
          <w:spacing w:val="17"/>
          <w:sz w:val="20"/>
        </w:rPr>
        <w:t xml:space="preserve"> </w:t>
      </w:r>
      <w:r>
        <w:rPr>
          <w:rFonts w:ascii="KCFTRC+CMR10" w:hAnsi="KCFTRC+CMR10" w:cs="KCFTRC+CMR10"/>
          <w:color w:val="000000"/>
          <w:sz w:val="20"/>
        </w:rPr>
        <w:t>eﬀects,</w:t>
      </w:r>
      <w:r>
        <w:rPr>
          <w:rFonts w:ascii="Times New Roman"/>
          <w:color w:val="000000"/>
          <w:spacing w:val="17"/>
          <w:sz w:val="20"/>
        </w:rPr>
        <w:t xml:space="preserve"> </w:t>
      </w:r>
      <w:r>
        <w:rPr>
          <w:rFonts w:ascii="KCFTRC+CMR10"/>
          <w:color w:val="000000"/>
          <w:spacing w:val="-2"/>
          <w:sz w:val="20"/>
        </w:rPr>
        <w:t>respectively.</w:t>
      </w:r>
    </w:p>
    <w:p w14:paraId="5D5C9AB7" w14:textId="77777777" w:rsidR="00CF0253" w:rsidRDefault="00252649">
      <w:pPr>
        <w:spacing w:before="134" w:after="0" w:line="224" w:lineRule="exact"/>
        <w:ind w:left="299"/>
        <w:jc w:val="left"/>
        <w:rPr>
          <w:rFonts w:ascii="Times New Roman"/>
          <w:color w:val="000000"/>
          <w:sz w:val="20"/>
        </w:rPr>
      </w:pPr>
      <w:r>
        <w:rPr>
          <w:rFonts w:ascii="KCFTRC+CMR10"/>
          <w:color w:val="000000"/>
          <w:sz w:val="20"/>
        </w:rPr>
        <w:t>The</w:t>
      </w:r>
      <w:r>
        <w:rPr>
          <w:rFonts w:ascii="Times New Roman"/>
          <w:color w:val="000000"/>
          <w:spacing w:val="21"/>
          <w:sz w:val="20"/>
        </w:rPr>
        <w:t xml:space="preserve"> </w:t>
      </w:r>
      <w:r>
        <w:rPr>
          <w:rFonts w:ascii="KCFTRC+CMR10"/>
          <w:color w:val="000000"/>
          <w:sz w:val="20"/>
        </w:rPr>
        <w:t>primary</w:t>
      </w:r>
      <w:r>
        <w:rPr>
          <w:rFonts w:ascii="Times New Roman"/>
          <w:color w:val="000000"/>
          <w:spacing w:val="21"/>
          <w:sz w:val="20"/>
        </w:rPr>
        <w:t xml:space="preserve"> </w:t>
      </w:r>
      <w:r>
        <w:rPr>
          <w:rFonts w:ascii="KCFTRC+CMR10" w:hAnsi="KCFTRC+CMR10" w:cs="KCFTRC+CMR10"/>
          <w:color w:val="000000"/>
          <w:sz w:val="20"/>
        </w:rPr>
        <w:t>coeﬃcients</w:t>
      </w:r>
      <w:r>
        <w:rPr>
          <w:rFonts w:ascii="Times New Roman"/>
          <w:color w:val="000000"/>
          <w:spacing w:val="21"/>
          <w:sz w:val="20"/>
        </w:rPr>
        <w:t xml:space="preserve"> </w:t>
      </w:r>
      <w:r>
        <w:rPr>
          <w:rFonts w:ascii="KCFTRC+CMR10"/>
          <w:color w:val="000000"/>
          <w:sz w:val="20"/>
        </w:rPr>
        <w:t>of</w:t>
      </w:r>
      <w:r>
        <w:rPr>
          <w:rFonts w:ascii="Times New Roman"/>
          <w:color w:val="000000"/>
          <w:spacing w:val="21"/>
          <w:sz w:val="20"/>
        </w:rPr>
        <w:t xml:space="preserve"> </w:t>
      </w:r>
      <w:r>
        <w:rPr>
          <w:rFonts w:ascii="KCFTRC+CMR10"/>
          <w:color w:val="000000"/>
          <w:spacing w:val="-1"/>
          <w:sz w:val="20"/>
        </w:rPr>
        <w:t>interest</w:t>
      </w:r>
      <w:r>
        <w:rPr>
          <w:rFonts w:ascii="Times New Roman"/>
          <w:color w:val="000000"/>
          <w:spacing w:val="22"/>
          <w:sz w:val="20"/>
        </w:rPr>
        <w:t xml:space="preserve"> </w:t>
      </w:r>
      <w:r>
        <w:rPr>
          <w:rFonts w:ascii="KCFTRC+CMR10"/>
          <w:color w:val="000000"/>
          <w:sz w:val="20"/>
        </w:rPr>
        <w:t>in</w:t>
      </w:r>
      <w:r>
        <w:rPr>
          <w:rFonts w:ascii="Times New Roman"/>
          <w:color w:val="000000"/>
          <w:spacing w:val="20"/>
          <w:sz w:val="20"/>
        </w:rPr>
        <w:t xml:space="preserve"> </w:t>
      </w:r>
      <w:r>
        <w:rPr>
          <w:rFonts w:ascii="KCFTRC+CMR10"/>
          <w:color w:val="000000"/>
          <w:sz w:val="20"/>
        </w:rPr>
        <w:t>(</w:t>
      </w:r>
      <w:hyperlink w:anchor="br16" w:history="1">
        <w:r>
          <w:rPr>
            <w:rFonts w:ascii="KCFTRC+CMR10"/>
            <w:color w:val="000000"/>
            <w:sz w:val="20"/>
          </w:rPr>
          <w:t>3</w:t>
        </w:r>
      </w:hyperlink>
      <w:r>
        <w:rPr>
          <w:rFonts w:ascii="KCFTRC+CMR10"/>
          <w:color w:val="000000"/>
          <w:sz w:val="20"/>
        </w:rPr>
        <w:t>)</w:t>
      </w:r>
      <w:r>
        <w:rPr>
          <w:rFonts w:ascii="Times New Roman"/>
          <w:color w:val="000000"/>
          <w:spacing w:val="21"/>
          <w:sz w:val="20"/>
        </w:rPr>
        <w:t xml:space="preserve"> </w:t>
      </w:r>
      <w:r>
        <w:rPr>
          <w:rFonts w:ascii="KCFTRC+CMR10"/>
          <w:color w:val="000000"/>
          <w:sz w:val="20"/>
        </w:rPr>
        <w:t>are</w:t>
      </w:r>
      <w:r>
        <w:rPr>
          <w:rFonts w:ascii="Times New Roman"/>
          <w:color w:val="000000"/>
          <w:spacing w:val="21"/>
          <w:sz w:val="20"/>
        </w:rPr>
        <w:t xml:space="preserve"> </w:t>
      </w:r>
      <w:r>
        <w:rPr>
          <w:rFonts w:ascii="NHCAOQ+CMMI10" w:hAnsi="NHCAOQ+CMMI10" w:cs="NHCAOQ+CMMI10"/>
          <w:color w:val="000000"/>
          <w:sz w:val="20"/>
        </w:rPr>
        <w:t>β</w:t>
      </w:r>
      <w:r>
        <w:rPr>
          <w:rFonts w:ascii="PTDUEJ+CMR7"/>
          <w:color w:val="000000"/>
          <w:spacing w:val="10"/>
          <w:sz w:val="21"/>
          <w:vertAlign w:val="subscript"/>
        </w:rPr>
        <w:t>9</w:t>
      </w:r>
      <w:r>
        <w:rPr>
          <w:rFonts w:ascii="KCFTRC+CMR10"/>
          <w:color w:val="000000"/>
          <w:sz w:val="20"/>
        </w:rPr>
        <w:t>,</w:t>
      </w:r>
      <w:r>
        <w:rPr>
          <w:rFonts w:ascii="Times New Roman"/>
          <w:color w:val="000000"/>
          <w:spacing w:val="22"/>
          <w:sz w:val="20"/>
        </w:rPr>
        <w:t xml:space="preserve"> </w:t>
      </w:r>
      <w:r>
        <w:rPr>
          <w:rFonts w:ascii="NHCAOQ+CMMI10" w:hAnsi="NHCAOQ+CMMI10" w:cs="NHCAOQ+CMMI10"/>
          <w:color w:val="000000"/>
          <w:sz w:val="20"/>
        </w:rPr>
        <w:t>β</w:t>
      </w:r>
      <w:r>
        <w:rPr>
          <w:rFonts w:ascii="PTDUEJ+CMR7"/>
          <w:color w:val="000000"/>
          <w:spacing w:val="5"/>
          <w:sz w:val="21"/>
          <w:vertAlign w:val="subscript"/>
        </w:rPr>
        <w:t>10</w:t>
      </w:r>
      <w:r>
        <w:rPr>
          <w:rFonts w:ascii="KCFTRC+CMR10"/>
          <w:color w:val="000000"/>
          <w:sz w:val="20"/>
        </w:rPr>
        <w:t>,</w:t>
      </w:r>
      <w:r>
        <w:rPr>
          <w:rFonts w:ascii="Times New Roman"/>
          <w:color w:val="000000"/>
          <w:spacing w:val="22"/>
          <w:sz w:val="20"/>
        </w:rPr>
        <w:t xml:space="preserve"> </w:t>
      </w:r>
      <w:r>
        <w:rPr>
          <w:rFonts w:ascii="KCFTRC+CMR10"/>
          <w:color w:val="000000"/>
          <w:sz w:val="20"/>
        </w:rPr>
        <w:t>and</w:t>
      </w:r>
      <w:r>
        <w:rPr>
          <w:rFonts w:ascii="Times New Roman"/>
          <w:color w:val="000000"/>
          <w:spacing w:val="21"/>
          <w:sz w:val="20"/>
        </w:rPr>
        <w:t xml:space="preserve"> </w:t>
      </w:r>
      <w:r>
        <w:rPr>
          <w:rFonts w:ascii="NHCAOQ+CMMI10" w:hAnsi="NHCAOQ+CMMI10" w:cs="NHCAOQ+CMMI10"/>
          <w:color w:val="000000"/>
          <w:sz w:val="20"/>
        </w:rPr>
        <w:t>β</w:t>
      </w:r>
      <w:r>
        <w:rPr>
          <w:rFonts w:ascii="PTDUEJ+CMR7"/>
          <w:color w:val="000000"/>
          <w:spacing w:val="5"/>
          <w:sz w:val="21"/>
          <w:vertAlign w:val="subscript"/>
        </w:rPr>
        <w:t>11</w:t>
      </w:r>
      <w:r>
        <w:rPr>
          <w:rFonts w:ascii="KCFTRC+CMR10"/>
          <w:color w:val="000000"/>
          <w:sz w:val="20"/>
        </w:rPr>
        <w:t>.</w:t>
      </w:r>
      <w:r>
        <w:rPr>
          <w:rFonts w:ascii="Times New Roman"/>
          <w:color w:val="000000"/>
          <w:spacing w:val="51"/>
          <w:sz w:val="20"/>
        </w:rPr>
        <w:t xml:space="preserve"> </w:t>
      </w:r>
      <w:r>
        <w:rPr>
          <w:rFonts w:ascii="KCFTRC+CMR10"/>
          <w:color w:val="000000"/>
          <w:sz w:val="20"/>
        </w:rPr>
        <w:t>The</w:t>
      </w:r>
      <w:r>
        <w:rPr>
          <w:rFonts w:ascii="Times New Roman"/>
          <w:color w:val="000000"/>
          <w:spacing w:val="21"/>
          <w:sz w:val="20"/>
        </w:rPr>
        <w:t xml:space="preserve"> </w:t>
      </w:r>
      <w:r>
        <w:rPr>
          <w:rFonts w:ascii="KCFTRC+CMR10"/>
          <w:color w:val="000000"/>
          <w:sz w:val="20"/>
        </w:rPr>
        <w:t>three</w:t>
      </w:r>
      <w:r>
        <w:rPr>
          <w:rFonts w:ascii="Times New Roman"/>
          <w:color w:val="000000"/>
          <w:spacing w:val="21"/>
          <w:sz w:val="20"/>
        </w:rPr>
        <w:t xml:space="preserve"> </w:t>
      </w:r>
      <w:r>
        <w:rPr>
          <w:rFonts w:ascii="KCFTRC+CMR10" w:hAnsi="KCFTRC+CMR10" w:cs="KCFTRC+CMR10"/>
          <w:color w:val="000000"/>
          <w:sz w:val="20"/>
        </w:rPr>
        <w:t>coeﬃcients</w:t>
      </w:r>
      <w:r>
        <w:rPr>
          <w:rFonts w:ascii="Times New Roman"/>
          <w:color w:val="000000"/>
          <w:spacing w:val="21"/>
          <w:sz w:val="20"/>
        </w:rPr>
        <w:t xml:space="preserve"> </w:t>
      </w:r>
      <w:r>
        <w:rPr>
          <w:rFonts w:ascii="KCFTRC+CMR10"/>
          <w:color w:val="000000"/>
          <w:spacing w:val="-2"/>
          <w:sz w:val="20"/>
        </w:rPr>
        <w:t>show</w:t>
      </w:r>
      <w:r>
        <w:rPr>
          <w:rFonts w:ascii="Times New Roman"/>
          <w:color w:val="000000"/>
          <w:spacing w:val="22"/>
          <w:sz w:val="20"/>
        </w:rPr>
        <w:t xml:space="preserve"> </w:t>
      </w:r>
      <w:r>
        <w:rPr>
          <w:rFonts w:ascii="KCFTRC+CMR10"/>
          <w:color w:val="000000"/>
          <w:spacing w:val="-3"/>
          <w:sz w:val="20"/>
        </w:rPr>
        <w:t>how</w:t>
      </w:r>
      <w:r>
        <w:rPr>
          <w:rFonts w:ascii="Times New Roman"/>
          <w:color w:val="000000"/>
          <w:spacing w:val="23"/>
          <w:sz w:val="20"/>
        </w:rPr>
        <w:t xml:space="preserve"> </w:t>
      </w:r>
      <w:r>
        <w:rPr>
          <w:rFonts w:ascii="KCFTRC+CMR10"/>
          <w:color w:val="000000"/>
          <w:spacing w:val="-4"/>
          <w:sz w:val="20"/>
        </w:rPr>
        <w:t>much</w:t>
      </w:r>
      <w:r>
        <w:rPr>
          <w:rFonts w:ascii="Times New Roman"/>
          <w:color w:val="000000"/>
          <w:spacing w:val="24"/>
          <w:sz w:val="20"/>
        </w:rPr>
        <w:t xml:space="preserve"> </w:t>
      </w:r>
      <w:proofErr w:type="spellStart"/>
      <w:r>
        <w:rPr>
          <w:rFonts w:ascii="KCFTRC+CMR10"/>
          <w:color w:val="000000"/>
          <w:sz w:val="20"/>
        </w:rPr>
        <w:t>elec</w:t>
      </w:r>
      <w:proofErr w:type="spellEnd"/>
      <w:r>
        <w:rPr>
          <w:rFonts w:ascii="KCFTRC+CMR10"/>
          <w:color w:val="000000"/>
          <w:sz w:val="20"/>
        </w:rPr>
        <w:t>-</w:t>
      </w:r>
    </w:p>
    <w:p w14:paraId="44A854A4" w14:textId="77777777" w:rsidR="00CF0253" w:rsidRDefault="00252649">
      <w:pPr>
        <w:spacing w:before="134" w:after="0" w:line="209" w:lineRule="exact"/>
        <w:jc w:val="left"/>
        <w:rPr>
          <w:rFonts w:ascii="Times New Roman"/>
          <w:color w:val="000000"/>
          <w:sz w:val="20"/>
        </w:rPr>
      </w:pPr>
      <w:proofErr w:type="spellStart"/>
      <w:r>
        <w:rPr>
          <w:rFonts w:ascii="KCFTRC+CMR10"/>
          <w:color w:val="000000"/>
          <w:spacing w:val="-1"/>
          <w:sz w:val="20"/>
        </w:rPr>
        <w:t>tricity</w:t>
      </w:r>
      <w:proofErr w:type="spellEnd"/>
      <w:r>
        <w:rPr>
          <w:rFonts w:ascii="Times New Roman"/>
          <w:color w:val="000000"/>
          <w:spacing w:val="17"/>
          <w:sz w:val="20"/>
        </w:rPr>
        <w:t xml:space="preserve"> </w:t>
      </w:r>
      <w:r>
        <w:rPr>
          <w:rFonts w:ascii="KCFTRC+CMR10"/>
          <w:color w:val="000000"/>
          <w:sz w:val="20"/>
        </w:rPr>
        <w:t>consumption</w:t>
      </w:r>
      <w:r>
        <w:rPr>
          <w:rFonts w:ascii="Times New Roman"/>
          <w:color w:val="000000"/>
          <w:spacing w:val="16"/>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z w:val="20"/>
        </w:rPr>
        <w:t>households</w:t>
      </w:r>
      <w:r>
        <w:rPr>
          <w:rFonts w:ascii="Times New Roman"/>
          <w:color w:val="000000"/>
          <w:spacing w:val="16"/>
          <w:sz w:val="20"/>
        </w:rPr>
        <w:t xml:space="preserve"> </w:t>
      </w:r>
      <w:r>
        <w:rPr>
          <w:rFonts w:ascii="KCFTRC+CMR10"/>
          <w:color w:val="000000"/>
          <w:sz w:val="20"/>
        </w:rPr>
        <w:t>assigned</w:t>
      </w:r>
      <w:r>
        <w:rPr>
          <w:rFonts w:ascii="Times New Roman"/>
          <w:color w:val="000000"/>
          <w:spacing w:val="16"/>
          <w:sz w:val="20"/>
        </w:rPr>
        <w:t xml:space="preserve"> </w:t>
      </w:r>
      <w:r>
        <w:rPr>
          <w:rFonts w:ascii="KCFTRC+CMR10"/>
          <w:color w:val="000000"/>
          <w:sz w:val="20"/>
        </w:rPr>
        <w:t>to</w:t>
      </w:r>
      <w:r>
        <w:rPr>
          <w:rFonts w:ascii="Times New Roman"/>
          <w:color w:val="000000"/>
          <w:spacing w:val="16"/>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pacing w:val="-1"/>
          <w:sz w:val="20"/>
        </w:rPr>
        <w:t>treatment</w:t>
      </w:r>
      <w:r>
        <w:rPr>
          <w:rFonts w:ascii="Times New Roman"/>
          <w:color w:val="000000"/>
          <w:spacing w:val="17"/>
          <w:sz w:val="20"/>
        </w:rPr>
        <w:t xml:space="preserve"> </w:t>
      </w:r>
      <w:r>
        <w:rPr>
          <w:rFonts w:ascii="KCFTRC+CMR10"/>
          <w:color w:val="000000"/>
          <w:sz w:val="20"/>
        </w:rPr>
        <w:t>group</w:t>
      </w:r>
      <w:r>
        <w:rPr>
          <w:rFonts w:ascii="Times New Roman"/>
          <w:color w:val="000000"/>
          <w:spacing w:val="16"/>
          <w:sz w:val="20"/>
        </w:rPr>
        <w:t xml:space="preserve"> </w:t>
      </w:r>
      <w:r>
        <w:rPr>
          <w:rFonts w:ascii="KCFTRC+CMR10"/>
          <w:color w:val="000000"/>
          <w:sz w:val="20"/>
        </w:rPr>
        <w:t>reduced</w:t>
      </w:r>
      <w:r>
        <w:rPr>
          <w:rFonts w:ascii="Times New Roman"/>
          <w:color w:val="000000"/>
          <w:spacing w:val="16"/>
          <w:sz w:val="20"/>
        </w:rPr>
        <w:t xml:space="preserve"> </w:t>
      </w:r>
      <w:r>
        <w:rPr>
          <w:rFonts w:ascii="KCFTRC+CMR10"/>
          <w:color w:val="000000"/>
          <w:sz w:val="20"/>
        </w:rPr>
        <w:t>after</w:t>
      </w:r>
      <w:r>
        <w:rPr>
          <w:rFonts w:ascii="Times New Roman"/>
          <w:color w:val="000000"/>
          <w:spacing w:val="16"/>
          <w:sz w:val="20"/>
        </w:rPr>
        <w:t xml:space="preserve"> </w:t>
      </w:r>
      <w:r>
        <w:rPr>
          <w:rFonts w:ascii="KCFTRC+CMR10"/>
          <w:color w:val="000000"/>
          <w:spacing w:val="-1"/>
          <w:sz w:val="20"/>
        </w:rPr>
        <w:t>deploying</w:t>
      </w:r>
      <w:r>
        <w:rPr>
          <w:rFonts w:ascii="Times New Roman"/>
          <w:color w:val="000000"/>
          <w:spacing w:val="17"/>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z w:val="20"/>
        </w:rPr>
        <w:t>TOU</w:t>
      </w:r>
      <w:r>
        <w:rPr>
          <w:rFonts w:ascii="Times New Roman"/>
          <w:color w:val="000000"/>
          <w:spacing w:val="16"/>
          <w:sz w:val="20"/>
        </w:rPr>
        <w:t xml:space="preserve"> </w:t>
      </w:r>
      <w:r>
        <w:rPr>
          <w:rFonts w:ascii="KCFTRC+CMR10"/>
          <w:color w:val="000000"/>
          <w:sz w:val="20"/>
        </w:rPr>
        <w:t>program</w:t>
      </w:r>
    </w:p>
    <w:p w14:paraId="08C40294" w14:textId="77777777" w:rsidR="00CF0253" w:rsidRDefault="00252649">
      <w:pPr>
        <w:spacing w:before="134" w:after="0" w:line="224" w:lineRule="exact"/>
        <w:jc w:val="left"/>
        <w:rPr>
          <w:rFonts w:ascii="Times New Roman"/>
          <w:color w:val="000000"/>
          <w:sz w:val="20"/>
        </w:rPr>
      </w:pPr>
      <w:r>
        <w:rPr>
          <w:rFonts w:ascii="KCFTRC+CMR10"/>
          <w:color w:val="000000"/>
          <w:sz w:val="20"/>
        </w:rPr>
        <w:t>compared</w:t>
      </w:r>
      <w:r>
        <w:rPr>
          <w:rFonts w:ascii="Times New Roman"/>
          <w:color w:val="000000"/>
          <w:spacing w:val="25"/>
          <w:sz w:val="20"/>
        </w:rPr>
        <w:t xml:space="preserve"> </w:t>
      </w:r>
      <w:r>
        <w:rPr>
          <w:rFonts w:ascii="KCFTRC+CMR10"/>
          <w:color w:val="000000"/>
          <w:sz w:val="20"/>
        </w:rPr>
        <w:t>to</w:t>
      </w:r>
      <w:r>
        <w:rPr>
          <w:rFonts w:ascii="Times New Roman"/>
          <w:color w:val="000000"/>
          <w:spacing w:val="24"/>
          <w:sz w:val="20"/>
        </w:rPr>
        <w:t xml:space="preserve"> </w:t>
      </w:r>
      <w:r>
        <w:rPr>
          <w:rFonts w:ascii="KCFTRC+CMR10"/>
          <w:color w:val="000000"/>
          <w:sz w:val="20"/>
        </w:rPr>
        <w:t>those</w:t>
      </w:r>
      <w:r>
        <w:rPr>
          <w:rFonts w:ascii="Times New Roman"/>
          <w:color w:val="000000"/>
          <w:spacing w:val="25"/>
          <w:sz w:val="20"/>
        </w:rPr>
        <w:t xml:space="preserve"> </w:t>
      </w:r>
      <w:r>
        <w:rPr>
          <w:rFonts w:ascii="KCFTRC+CMR10"/>
          <w:color w:val="000000"/>
          <w:sz w:val="20"/>
        </w:rPr>
        <w:t>in</w:t>
      </w:r>
      <w:r>
        <w:rPr>
          <w:rFonts w:ascii="Times New Roman"/>
          <w:color w:val="000000"/>
          <w:spacing w:val="24"/>
          <w:sz w:val="20"/>
        </w:rPr>
        <w:t xml:space="preserve"> </w:t>
      </w:r>
      <w:r>
        <w:rPr>
          <w:rFonts w:ascii="KCFTRC+CMR10"/>
          <w:color w:val="000000"/>
          <w:sz w:val="20"/>
        </w:rPr>
        <w:t>the</w:t>
      </w:r>
      <w:r>
        <w:rPr>
          <w:rFonts w:ascii="Times New Roman"/>
          <w:color w:val="000000"/>
          <w:spacing w:val="25"/>
          <w:sz w:val="20"/>
        </w:rPr>
        <w:t xml:space="preserve"> </w:t>
      </w:r>
      <w:r>
        <w:rPr>
          <w:rFonts w:ascii="KCFTRC+CMR10"/>
          <w:color w:val="000000"/>
          <w:spacing w:val="-1"/>
          <w:sz w:val="20"/>
        </w:rPr>
        <w:t>control</w:t>
      </w:r>
      <w:r>
        <w:rPr>
          <w:rFonts w:ascii="Times New Roman"/>
          <w:color w:val="000000"/>
          <w:spacing w:val="26"/>
          <w:sz w:val="20"/>
        </w:rPr>
        <w:t xml:space="preserve"> </w:t>
      </w:r>
      <w:r>
        <w:rPr>
          <w:rFonts w:ascii="KCFTRC+CMR10"/>
          <w:color w:val="000000"/>
          <w:sz w:val="20"/>
        </w:rPr>
        <w:t>group.</w:t>
      </w:r>
      <w:r>
        <w:rPr>
          <w:rFonts w:ascii="Times New Roman"/>
          <w:color w:val="000000"/>
          <w:spacing w:val="63"/>
          <w:sz w:val="20"/>
        </w:rPr>
        <w:t xml:space="preserve"> </w:t>
      </w:r>
      <w:r>
        <w:rPr>
          <w:rFonts w:ascii="KCFTRC+CMR10"/>
          <w:color w:val="000000"/>
          <w:spacing w:val="-17"/>
          <w:sz w:val="20"/>
        </w:rPr>
        <w:t>To</w:t>
      </w:r>
      <w:r>
        <w:rPr>
          <w:rFonts w:ascii="Times New Roman"/>
          <w:color w:val="000000"/>
          <w:spacing w:val="41"/>
          <w:sz w:val="20"/>
        </w:rPr>
        <w:t xml:space="preserve"> </w:t>
      </w:r>
      <w:r>
        <w:rPr>
          <w:rFonts w:ascii="KCFTRC+CMR10"/>
          <w:color w:val="000000"/>
          <w:spacing w:val="5"/>
          <w:sz w:val="20"/>
        </w:rPr>
        <w:t>be</w:t>
      </w:r>
      <w:r>
        <w:rPr>
          <w:rFonts w:ascii="Times New Roman"/>
          <w:color w:val="000000"/>
          <w:spacing w:val="19"/>
          <w:sz w:val="20"/>
        </w:rPr>
        <w:t xml:space="preserve"> </w:t>
      </w:r>
      <w:r>
        <w:rPr>
          <w:rFonts w:ascii="KCFTRC+CMR10" w:hAnsi="KCFTRC+CMR10" w:cs="KCFTRC+CMR10"/>
          <w:color w:val="000000"/>
          <w:spacing w:val="1"/>
          <w:sz w:val="20"/>
        </w:rPr>
        <w:t>speciﬁc,</w:t>
      </w:r>
      <w:r>
        <w:rPr>
          <w:rFonts w:ascii="Times New Roman"/>
          <w:color w:val="000000"/>
          <w:spacing w:val="26"/>
          <w:sz w:val="20"/>
        </w:rPr>
        <w:t xml:space="preserve"> </w:t>
      </w:r>
      <w:r>
        <w:rPr>
          <w:rFonts w:ascii="NHCAOQ+CMMI10" w:hAnsi="NHCAOQ+CMMI10" w:cs="NHCAOQ+CMMI10"/>
          <w:color w:val="000000"/>
          <w:sz w:val="20"/>
        </w:rPr>
        <w:t>β</w:t>
      </w:r>
      <w:r>
        <w:rPr>
          <w:rFonts w:ascii="PTDUEJ+CMR7"/>
          <w:color w:val="000000"/>
          <w:sz w:val="21"/>
          <w:vertAlign w:val="subscript"/>
        </w:rPr>
        <w:t>9</w:t>
      </w:r>
      <w:r>
        <w:rPr>
          <w:rFonts w:ascii="Times New Roman"/>
          <w:color w:val="000000"/>
          <w:spacing w:val="32"/>
          <w:sz w:val="21"/>
          <w:vertAlign w:val="subscript"/>
        </w:rPr>
        <w:t xml:space="preserve"> </w:t>
      </w:r>
      <w:r>
        <w:rPr>
          <w:rFonts w:ascii="KCFTRC+CMR10"/>
          <w:color w:val="000000"/>
          <w:sz w:val="20"/>
        </w:rPr>
        <w:t>demonstrates</w:t>
      </w:r>
      <w:r>
        <w:rPr>
          <w:rFonts w:ascii="Times New Roman"/>
          <w:color w:val="000000"/>
          <w:spacing w:val="25"/>
          <w:sz w:val="20"/>
        </w:rPr>
        <w:t xml:space="preserve"> </w:t>
      </w:r>
      <w:r>
        <w:rPr>
          <w:rFonts w:ascii="KCFTRC+CMR10"/>
          <w:color w:val="000000"/>
          <w:sz w:val="20"/>
        </w:rPr>
        <w:t>the</w:t>
      </w:r>
      <w:r>
        <w:rPr>
          <w:rFonts w:ascii="Times New Roman"/>
          <w:color w:val="000000"/>
          <w:spacing w:val="24"/>
          <w:sz w:val="20"/>
        </w:rPr>
        <w:t xml:space="preserve"> </w:t>
      </w:r>
      <w:r>
        <w:rPr>
          <w:rFonts w:ascii="KCFTRC+CMR10"/>
          <w:color w:val="000000"/>
          <w:sz w:val="20"/>
        </w:rPr>
        <w:t>decrease</w:t>
      </w:r>
      <w:r>
        <w:rPr>
          <w:rFonts w:ascii="Times New Roman"/>
          <w:color w:val="000000"/>
          <w:spacing w:val="25"/>
          <w:sz w:val="20"/>
        </w:rPr>
        <w:t xml:space="preserve"> </w:t>
      </w:r>
      <w:r>
        <w:rPr>
          <w:rFonts w:ascii="KCFTRC+CMR10"/>
          <w:color w:val="000000"/>
          <w:sz w:val="20"/>
        </w:rPr>
        <w:t>in</w:t>
      </w:r>
      <w:r>
        <w:rPr>
          <w:rFonts w:ascii="Times New Roman"/>
          <w:color w:val="000000"/>
          <w:spacing w:val="24"/>
          <w:sz w:val="20"/>
        </w:rPr>
        <w:t xml:space="preserve"> </w:t>
      </w:r>
      <w:r>
        <w:rPr>
          <w:rFonts w:ascii="KCFTRC+CMR10"/>
          <w:color w:val="000000"/>
          <w:spacing w:val="-1"/>
          <w:sz w:val="20"/>
        </w:rPr>
        <w:t>residential</w:t>
      </w:r>
      <w:r>
        <w:rPr>
          <w:rFonts w:ascii="Times New Roman"/>
          <w:color w:val="000000"/>
          <w:spacing w:val="25"/>
          <w:sz w:val="20"/>
        </w:rPr>
        <w:t xml:space="preserve"> </w:t>
      </w:r>
      <w:r>
        <w:rPr>
          <w:rFonts w:ascii="KCFTRC+CMR10"/>
          <w:color w:val="000000"/>
          <w:spacing w:val="-1"/>
          <w:sz w:val="20"/>
        </w:rPr>
        <w:t>electricity</w:t>
      </w:r>
    </w:p>
    <w:p w14:paraId="62A3A9ED" w14:textId="77777777" w:rsidR="00CF0253" w:rsidRDefault="00252649">
      <w:pPr>
        <w:spacing w:after="0" w:line="224" w:lineRule="exact"/>
        <w:jc w:val="left"/>
        <w:rPr>
          <w:rFonts w:ascii="Times New Roman"/>
          <w:color w:val="000000"/>
          <w:sz w:val="20"/>
        </w:rPr>
      </w:pPr>
      <w:r>
        <w:rPr>
          <w:rFonts w:ascii="KCFTRC+CMR10"/>
          <w:color w:val="000000"/>
          <w:sz w:val="20"/>
        </w:rPr>
        <w:t>consumption</w:t>
      </w:r>
      <w:r>
        <w:rPr>
          <w:rFonts w:ascii="Times New Roman"/>
          <w:color w:val="000000"/>
          <w:spacing w:val="6"/>
          <w:sz w:val="20"/>
        </w:rPr>
        <w:t xml:space="preserve"> </w:t>
      </w:r>
      <w:r>
        <w:rPr>
          <w:rFonts w:ascii="KCFTRC+CMR10"/>
          <w:color w:val="000000"/>
          <w:sz w:val="20"/>
        </w:rPr>
        <w:t>for</w:t>
      </w:r>
      <w:r>
        <w:rPr>
          <w:rFonts w:ascii="Times New Roman"/>
          <w:color w:val="000000"/>
          <w:spacing w:val="6"/>
          <w:sz w:val="20"/>
        </w:rPr>
        <w:t xml:space="preserve"> </w:t>
      </w:r>
      <w:r>
        <w:rPr>
          <w:rFonts w:ascii="KCFTRC+CMR10"/>
          <w:color w:val="000000"/>
          <w:sz w:val="20"/>
        </w:rPr>
        <w:t>non-for-heating</w:t>
      </w:r>
      <w:r>
        <w:rPr>
          <w:rFonts w:ascii="Times New Roman"/>
          <w:color w:val="000000"/>
          <w:spacing w:val="6"/>
          <w:sz w:val="20"/>
        </w:rPr>
        <w:t xml:space="preserve"> </w:t>
      </w:r>
      <w:r>
        <w:rPr>
          <w:rFonts w:ascii="KCFTRC+CMR10"/>
          <w:color w:val="000000"/>
          <w:sz w:val="20"/>
        </w:rPr>
        <w:t>uses.</w:t>
      </w:r>
      <w:r>
        <w:rPr>
          <w:rFonts w:ascii="Times New Roman"/>
          <w:color w:val="000000"/>
          <w:spacing w:val="35"/>
          <w:sz w:val="20"/>
        </w:rPr>
        <w:t xml:space="preserve"> </w:t>
      </w:r>
      <w:r>
        <w:rPr>
          <w:rFonts w:ascii="KCFTRC+CMR10"/>
          <w:color w:val="000000"/>
          <w:sz w:val="20"/>
        </w:rPr>
        <w:t>Both</w:t>
      </w:r>
      <w:r>
        <w:rPr>
          <w:rFonts w:ascii="Times New Roman"/>
          <w:color w:val="000000"/>
          <w:spacing w:val="6"/>
          <w:sz w:val="20"/>
        </w:rPr>
        <w:t xml:space="preserve"> </w:t>
      </w:r>
      <w:r>
        <w:rPr>
          <w:rFonts w:ascii="NHCAOQ+CMMI10" w:hAnsi="NHCAOQ+CMMI10" w:cs="NHCAOQ+CMMI10"/>
          <w:color w:val="000000"/>
          <w:sz w:val="20"/>
        </w:rPr>
        <w:t>β</w:t>
      </w:r>
      <w:r>
        <w:rPr>
          <w:rFonts w:ascii="PTDUEJ+CMR7"/>
          <w:color w:val="000000"/>
          <w:sz w:val="21"/>
          <w:vertAlign w:val="subscript"/>
        </w:rPr>
        <w:t>10</w:t>
      </w:r>
      <w:r>
        <w:rPr>
          <w:rFonts w:ascii="Times New Roman"/>
          <w:color w:val="000000"/>
          <w:spacing w:val="13"/>
          <w:sz w:val="21"/>
          <w:vertAlign w:val="subscript"/>
        </w:rPr>
        <w:t xml:space="preserve"> </w:t>
      </w:r>
      <w:r>
        <w:rPr>
          <w:rFonts w:ascii="KCFTRC+CMR10"/>
          <w:color w:val="000000"/>
          <w:sz w:val="20"/>
        </w:rPr>
        <w:t>and</w:t>
      </w:r>
      <w:r>
        <w:rPr>
          <w:rFonts w:ascii="Times New Roman"/>
          <w:color w:val="000000"/>
          <w:spacing w:val="6"/>
          <w:sz w:val="20"/>
        </w:rPr>
        <w:t xml:space="preserve"> </w:t>
      </w:r>
      <w:r>
        <w:rPr>
          <w:rFonts w:ascii="NHCAOQ+CMMI10" w:hAnsi="NHCAOQ+CMMI10" w:cs="NHCAOQ+CMMI10"/>
          <w:color w:val="000000"/>
          <w:sz w:val="20"/>
        </w:rPr>
        <w:t>β</w:t>
      </w:r>
      <w:r>
        <w:rPr>
          <w:rFonts w:ascii="PTDUEJ+CMR7"/>
          <w:color w:val="000000"/>
          <w:sz w:val="21"/>
          <w:vertAlign w:val="subscript"/>
        </w:rPr>
        <w:t>11</w:t>
      </w:r>
      <w:r>
        <w:rPr>
          <w:rFonts w:ascii="Times New Roman"/>
          <w:color w:val="000000"/>
          <w:spacing w:val="13"/>
          <w:sz w:val="21"/>
          <w:vertAlign w:val="subscript"/>
        </w:rPr>
        <w:t xml:space="preserve"> </w:t>
      </w:r>
      <w:r>
        <w:rPr>
          <w:rFonts w:ascii="KCFTRC+CMR10"/>
          <w:color w:val="000000"/>
          <w:spacing w:val="-1"/>
          <w:sz w:val="20"/>
        </w:rPr>
        <w:t>collectively</w:t>
      </w:r>
      <w:r>
        <w:rPr>
          <w:rFonts w:ascii="Times New Roman"/>
          <w:color w:val="000000"/>
          <w:spacing w:val="6"/>
          <w:sz w:val="20"/>
        </w:rPr>
        <w:t xml:space="preserve"> </w:t>
      </w:r>
      <w:r>
        <w:rPr>
          <w:rFonts w:ascii="KCFTRC+CMR10"/>
          <w:color w:val="000000"/>
          <w:sz w:val="20"/>
        </w:rPr>
        <w:t>mean</w:t>
      </w:r>
      <w:r>
        <w:rPr>
          <w:rFonts w:ascii="Times New Roman"/>
          <w:color w:val="000000"/>
          <w:spacing w:val="6"/>
          <w:sz w:val="20"/>
        </w:rPr>
        <w:t xml:space="preserve"> </w:t>
      </w:r>
      <w:r>
        <w:rPr>
          <w:rFonts w:ascii="KCFTRC+CMR10"/>
          <w:color w:val="000000"/>
          <w:sz w:val="20"/>
        </w:rPr>
        <w:t>the</w:t>
      </w:r>
      <w:r>
        <w:rPr>
          <w:rFonts w:ascii="Times New Roman"/>
          <w:color w:val="000000"/>
          <w:spacing w:val="6"/>
          <w:sz w:val="20"/>
        </w:rPr>
        <w:t xml:space="preserve"> </w:t>
      </w:r>
      <w:r>
        <w:rPr>
          <w:rFonts w:ascii="KCFTRC+CMR10"/>
          <w:color w:val="000000"/>
          <w:sz w:val="20"/>
        </w:rPr>
        <w:t>reductions</w:t>
      </w:r>
      <w:r>
        <w:rPr>
          <w:rFonts w:ascii="Times New Roman"/>
          <w:color w:val="000000"/>
          <w:spacing w:val="6"/>
          <w:sz w:val="20"/>
        </w:rPr>
        <w:t xml:space="preserve"> </w:t>
      </w:r>
      <w:r>
        <w:rPr>
          <w:rFonts w:ascii="KCFTRC+CMR10"/>
          <w:color w:val="000000"/>
          <w:sz w:val="20"/>
        </w:rPr>
        <w:t>in</w:t>
      </w:r>
      <w:r>
        <w:rPr>
          <w:rFonts w:ascii="Times New Roman"/>
          <w:color w:val="000000"/>
          <w:spacing w:val="6"/>
          <w:sz w:val="20"/>
        </w:rPr>
        <w:t xml:space="preserve"> </w:t>
      </w:r>
      <w:r>
        <w:rPr>
          <w:rFonts w:ascii="KCFTRC+CMR10"/>
          <w:color w:val="000000"/>
          <w:spacing w:val="-1"/>
          <w:sz w:val="20"/>
        </w:rPr>
        <w:t>electricity</w:t>
      </w:r>
      <w:r>
        <w:rPr>
          <w:rFonts w:ascii="Times New Roman"/>
          <w:color w:val="000000"/>
          <w:spacing w:val="6"/>
          <w:sz w:val="20"/>
        </w:rPr>
        <w:t xml:space="preserve"> </w:t>
      </w:r>
      <w:r>
        <w:rPr>
          <w:rFonts w:ascii="KCFTRC+CMR10"/>
          <w:color w:val="000000"/>
          <w:sz w:val="20"/>
        </w:rPr>
        <w:t>consumed</w:t>
      </w:r>
    </w:p>
    <w:p w14:paraId="3BBAD1D9" w14:textId="77777777" w:rsidR="00CF0253" w:rsidRDefault="00252649">
      <w:pPr>
        <w:spacing w:before="134" w:after="0" w:line="209" w:lineRule="exact"/>
        <w:jc w:val="left"/>
        <w:rPr>
          <w:rFonts w:ascii="Times New Roman"/>
          <w:color w:val="000000"/>
          <w:sz w:val="20"/>
        </w:rPr>
      </w:pPr>
      <w:r>
        <w:rPr>
          <w:rFonts w:ascii="KCFTRC+CMR10"/>
          <w:color w:val="000000"/>
          <w:sz w:val="20"/>
        </w:rPr>
        <w:t>to</w:t>
      </w:r>
      <w:r>
        <w:rPr>
          <w:rFonts w:ascii="Times New Roman"/>
          <w:color w:val="000000"/>
          <w:spacing w:val="16"/>
          <w:sz w:val="20"/>
        </w:rPr>
        <w:t xml:space="preserve"> </w:t>
      </w:r>
      <w:r>
        <w:rPr>
          <w:rFonts w:ascii="KCFTRC+CMR10"/>
          <w:color w:val="000000"/>
          <w:sz w:val="20"/>
        </w:rPr>
        <w:t>satisfy</w:t>
      </w:r>
      <w:r>
        <w:rPr>
          <w:rFonts w:ascii="Times New Roman"/>
          <w:color w:val="000000"/>
          <w:spacing w:val="16"/>
          <w:sz w:val="20"/>
        </w:rPr>
        <w:t xml:space="preserve"> </w:t>
      </w:r>
      <w:r>
        <w:rPr>
          <w:rFonts w:ascii="KCFTRC+CMR10"/>
          <w:color w:val="000000"/>
          <w:sz w:val="20"/>
        </w:rPr>
        <w:t>household</w:t>
      </w:r>
      <w:r>
        <w:rPr>
          <w:rFonts w:ascii="Times New Roman"/>
          <w:color w:val="000000"/>
          <w:spacing w:val="16"/>
          <w:sz w:val="20"/>
        </w:rPr>
        <w:t xml:space="preserve"> </w:t>
      </w:r>
      <w:r>
        <w:rPr>
          <w:rFonts w:ascii="KCFTRC+CMR10"/>
          <w:color w:val="000000"/>
          <w:sz w:val="20"/>
        </w:rPr>
        <w:t>heating</w:t>
      </w:r>
      <w:r>
        <w:rPr>
          <w:rFonts w:ascii="Times New Roman"/>
          <w:color w:val="000000"/>
          <w:spacing w:val="16"/>
          <w:sz w:val="20"/>
        </w:rPr>
        <w:t xml:space="preserve"> </w:t>
      </w:r>
      <w:r>
        <w:rPr>
          <w:rFonts w:ascii="KCFTRC+CMR10"/>
          <w:color w:val="000000"/>
          <w:sz w:val="20"/>
        </w:rPr>
        <w:t>needs</w:t>
      </w:r>
      <w:r>
        <w:rPr>
          <w:rFonts w:ascii="Times New Roman"/>
          <w:color w:val="000000"/>
          <w:spacing w:val="17"/>
          <w:sz w:val="20"/>
        </w:rPr>
        <w:t xml:space="preserve"> </w:t>
      </w:r>
      <w:r>
        <w:rPr>
          <w:rFonts w:ascii="KCFTRC+CMR10"/>
          <w:color w:val="000000"/>
          <w:sz w:val="20"/>
        </w:rPr>
        <w:t>at</w:t>
      </w:r>
      <w:r>
        <w:rPr>
          <w:rFonts w:ascii="Times New Roman"/>
          <w:color w:val="000000"/>
          <w:spacing w:val="17"/>
          <w:sz w:val="20"/>
        </w:rPr>
        <w:t xml:space="preserve"> </w:t>
      </w:r>
      <w:r>
        <w:rPr>
          <w:rFonts w:ascii="KCFTRC+CMR10"/>
          <w:color w:val="000000"/>
          <w:spacing w:val="-2"/>
          <w:sz w:val="20"/>
        </w:rPr>
        <w:t>given</w:t>
      </w:r>
      <w:r>
        <w:rPr>
          <w:rFonts w:ascii="Times New Roman"/>
          <w:color w:val="000000"/>
          <w:spacing w:val="18"/>
          <w:sz w:val="20"/>
        </w:rPr>
        <w:t xml:space="preserve"> </w:t>
      </w:r>
      <w:r>
        <w:rPr>
          <w:rFonts w:ascii="KCFTRC+CMR10"/>
          <w:color w:val="000000"/>
          <w:sz w:val="20"/>
        </w:rPr>
        <w:t>daily</w:t>
      </w:r>
      <w:r>
        <w:rPr>
          <w:rFonts w:ascii="Times New Roman"/>
          <w:color w:val="000000"/>
          <w:spacing w:val="17"/>
          <w:sz w:val="20"/>
        </w:rPr>
        <w:t xml:space="preserve"> </w:t>
      </w:r>
      <w:r>
        <w:rPr>
          <w:rFonts w:ascii="KCFTRC+CMR10"/>
          <w:color w:val="000000"/>
          <w:sz w:val="20"/>
        </w:rPr>
        <w:t>HDDs.</w:t>
      </w:r>
    </w:p>
    <w:p w14:paraId="09114921" w14:textId="77777777" w:rsidR="00CF0253" w:rsidRDefault="00252649">
      <w:pPr>
        <w:spacing w:before="479" w:after="0" w:line="209" w:lineRule="exact"/>
        <w:ind w:left="2278"/>
        <w:jc w:val="left"/>
        <w:rPr>
          <w:rFonts w:ascii="Times New Roman"/>
          <w:color w:val="000000"/>
          <w:sz w:val="20"/>
        </w:rPr>
      </w:pPr>
      <w:r>
        <w:rPr>
          <w:rFonts w:ascii="KCFTRC+CMR10"/>
          <w:color w:val="000000"/>
          <w:sz w:val="20"/>
        </w:rPr>
        <w:t>Figure</w:t>
      </w:r>
      <w:r>
        <w:rPr>
          <w:rFonts w:ascii="Times New Roman"/>
          <w:color w:val="000000"/>
          <w:spacing w:val="16"/>
          <w:sz w:val="20"/>
        </w:rPr>
        <w:t xml:space="preserve"> </w:t>
      </w:r>
      <w:r>
        <w:rPr>
          <w:rFonts w:ascii="KCFTRC+CMR10"/>
          <w:color w:val="000000"/>
          <w:sz w:val="20"/>
        </w:rPr>
        <w:t>7:</w:t>
      </w:r>
      <w:r>
        <w:rPr>
          <w:rFonts w:ascii="Times New Roman"/>
          <w:color w:val="000000"/>
          <w:spacing w:val="39"/>
          <w:sz w:val="20"/>
        </w:rPr>
        <w:t xml:space="preserve"> </w:t>
      </w:r>
      <w:r>
        <w:rPr>
          <w:rFonts w:ascii="KCFTRC+CMR10"/>
          <w:color w:val="000000"/>
          <w:spacing w:val="-1"/>
          <w:sz w:val="20"/>
        </w:rPr>
        <w:t>Breakdown</w:t>
      </w:r>
      <w:r>
        <w:rPr>
          <w:rFonts w:ascii="Times New Roman"/>
          <w:color w:val="000000"/>
          <w:spacing w:val="17"/>
          <w:sz w:val="20"/>
        </w:rPr>
        <w:t xml:space="preserve"> </w:t>
      </w:r>
      <w:r>
        <w:rPr>
          <w:rFonts w:ascii="KCFTRC+CMR10"/>
          <w:color w:val="000000"/>
          <w:sz w:val="20"/>
        </w:rPr>
        <w:t>of</w:t>
      </w:r>
      <w:r>
        <w:rPr>
          <w:rFonts w:ascii="Times New Roman"/>
          <w:color w:val="000000"/>
          <w:spacing w:val="17"/>
          <w:sz w:val="20"/>
        </w:rPr>
        <w:t xml:space="preserve"> </w:t>
      </w:r>
      <w:r>
        <w:rPr>
          <w:rFonts w:ascii="KCFTRC+CMR10"/>
          <w:color w:val="000000"/>
          <w:sz w:val="20"/>
        </w:rPr>
        <w:t>Hourly</w:t>
      </w:r>
      <w:r>
        <w:rPr>
          <w:rFonts w:ascii="Times New Roman"/>
          <w:color w:val="000000"/>
          <w:spacing w:val="17"/>
          <w:sz w:val="20"/>
        </w:rPr>
        <w:t xml:space="preserve"> </w:t>
      </w:r>
      <w:r>
        <w:rPr>
          <w:rFonts w:ascii="KCFTRC+CMR10"/>
          <w:color w:val="000000"/>
          <w:spacing w:val="-1"/>
          <w:sz w:val="20"/>
        </w:rPr>
        <w:t>Average</w:t>
      </w:r>
      <w:r>
        <w:rPr>
          <w:rFonts w:ascii="Times New Roman"/>
          <w:color w:val="000000"/>
          <w:spacing w:val="17"/>
          <w:sz w:val="20"/>
        </w:rPr>
        <w:t xml:space="preserve"> </w:t>
      </w:r>
      <w:r>
        <w:rPr>
          <w:rFonts w:ascii="KCFTRC+CMR10"/>
          <w:color w:val="000000"/>
          <w:spacing w:val="-3"/>
          <w:sz w:val="20"/>
        </w:rPr>
        <w:t>Treatment</w:t>
      </w:r>
      <w:r>
        <w:rPr>
          <w:rFonts w:ascii="Times New Roman"/>
          <w:color w:val="000000"/>
          <w:spacing w:val="20"/>
          <w:sz w:val="20"/>
        </w:rPr>
        <w:t xml:space="preserve"> </w:t>
      </w:r>
      <w:r>
        <w:rPr>
          <w:rFonts w:ascii="KCFTRC+CMR10" w:hAnsi="KCFTRC+CMR10" w:cs="KCFTRC+CMR10"/>
          <w:color w:val="000000"/>
          <w:sz w:val="20"/>
        </w:rPr>
        <w:t>Eﬀects</w:t>
      </w:r>
    </w:p>
    <w:p w14:paraId="772F1B8D" w14:textId="77777777" w:rsidR="00CF0253" w:rsidRDefault="00252649">
      <w:pPr>
        <w:spacing w:before="707" w:after="0" w:line="209" w:lineRule="exact"/>
        <w:ind w:left="299"/>
        <w:jc w:val="left"/>
        <w:rPr>
          <w:rFonts w:ascii="Times New Roman"/>
          <w:color w:val="000000"/>
          <w:sz w:val="20"/>
        </w:rPr>
      </w:pPr>
      <w:r>
        <w:rPr>
          <w:rFonts w:ascii="KCFTRC+CMR10"/>
          <w:color w:val="000000"/>
          <w:sz w:val="20"/>
        </w:rPr>
        <w:t>Using</w:t>
      </w:r>
      <w:r>
        <w:rPr>
          <w:rFonts w:ascii="Times New Roman"/>
          <w:color w:val="000000"/>
          <w:spacing w:val="18"/>
          <w:sz w:val="20"/>
        </w:rPr>
        <w:t xml:space="preserve"> </w:t>
      </w:r>
      <w:r>
        <w:rPr>
          <w:rFonts w:ascii="KCFTRC+CMR10"/>
          <w:color w:val="000000"/>
          <w:sz w:val="20"/>
        </w:rPr>
        <w:t>the</w:t>
      </w:r>
      <w:r>
        <w:rPr>
          <w:rFonts w:ascii="Times New Roman"/>
          <w:color w:val="000000"/>
          <w:spacing w:val="18"/>
          <w:sz w:val="20"/>
        </w:rPr>
        <w:t xml:space="preserve"> </w:t>
      </w:r>
      <w:r>
        <w:rPr>
          <w:rFonts w:ascii="KCFTRC+CMR10"/>
          <w:color w:val="000000"/>
          <w:sz w:val="20"/>
        </w:rPr>
        <w:t>point</w:t>
      </w:r>
      <w:r>
        <w:rPr>
          <w:rFonts w:ascii="Times New Roman"/>
          <w:color w:val="000000"/>
          <w:spacing w:val="18"/>
          <w:sz w:val="20"/>
        </w:rPr>
        <w:t xml:space="preserve"> </w:t>
      </w:r>
      <w:r>
        <w:rPr>
          <w:rFonts w:ascii="KCFTRC+CMR10"/>
          <w:color w:val="000000"/>
          <w:sz w:val="20"/>
        </w:rPr>
        <w:t>estimates</w:t>
      </w:r>
      <w:r>
        <w:rPr>
          <w:rFonts w:ascii="Times New Roman"/>
          <w:color w:val="000000"/>
          <w:spacing w:val="18"/>
          <w:sz w:val="20"/>
        </w:rPr>
        <w:t xml:space="preserve"> </w:t>
      </w:r>
      <w:r>
        <w:rPr>
          <w:rFonts w:ascii="KCFTRC+CMR10"/>
          <w:color w:val="000000"/>
          <w:sz w:val="20"/>
        </w:rPr>
        <w:t>of</w:t>
      </w:r>
      <w:r>
        <w:rPr>
          <w:rFonts w:ascii="Times New Roman"/>
          <w:color w:val="000000"/>
          <w:spacing w:val="18"/>
          <w:sz w:val="20"/>
        </w:rPr>
        <w:t xml:space="preserve"> </w:t>
      </w:r>
      <w:r>
        <w:rPr>
          <w:rFonts w:ascii="KCFTRC+CMR10"/>
          <w:color w:val="000000"/>
          <w:sz w:val="20"/>
        </w:rPr>
        <w:t>the</w:t>
      </w:r>
      <w:r>
        <w:rPr>
          <w:rFonts w:ascii="Times New Roman"/>
          <w:color w:val="000000"/>
          <w:spacing w:val="18"/>
          <w:sz w:val="20"/>
        </w:rPr>
        <w:t xml:space="preserve"> </w:t>
      </w:r>
      <w:r>
        <w:rPr>
          <w:rFonts w:ascii="KCFTRC+CMR10"/>
          <w:color w:val="000000"/>
          <w:sz w:val="20"/>
        </w:rPr>
        <w:t>three</w:t>
      </w:r>
      <w:r>
        <w:rPr>
          <w:rFonts w:ascii="Times New Roman"/>
          <w:color w:val="000000"/>
          <w:spacing w:val="18"/>
          <w:sz w:val="20"/>
        </w:rPr>
        <w:t xml:space="preserve"> </w:t>
      </w:r>
      <w:r>
        <w:rPr>
          <w:rFonts w:ascii="KCFTRC+CMR10" w:hAnsi="KCFTRC+CMR10" w:cs="KCFTRC+CMR10"/>
          <w:color w:val="000000"/>
          <w:sz w:val="20"/>
        </w:rPr>
        <w:t>coeﬃcients</w:t>
      </w:r>
      <w:r>
        <w:rPr>
          <w:rFonts w:ascii="Times New Roman"/>
          <w:color w:val="000000"/>
          <w:spacing w:val="18"/>
          <w:sz w:val="20"/>
        </w:rPr>
        <w:t xml:space="preserve"> </w:t>
      </w:r>
      <w:r>
        <w:rPr>
          <w:rFonts w:ascii="KCFTRC+CMR10"/>
          <w:color w:val="000000"/>
          <w:sz w:val="20"/>
        </w:rPr>
        <w:t>of</w:t>
      </w:r>
      <w:r>
        <w:rPr>
          <w:rFonts w:ascii="Times New Roman"/>
          <w:color w:val="000000"/>
          <w:spacing w:val="18"/>
          <w:sz w:val="20"/>
        </w:rPr>
        <w:t xml:space="preserve"> </w:t>
      </w:r>
      <w:r>
        <w:rPr>
          <w:rFonts w:ascii="KCFTRC+CMR10"/>
          <w:color w:val="000000"/>
          <w:spacing w:val="-1"/>
          <w:sz w:val="20"/>
        </w:rPr>
        <w:t>interest</w:t>
      </w:r>
      <w:r>
        <w:rPr>
          <w:rFonts w:ascii="Times New Roman"/>
          <w:color w:val="000000"/>
          <w:spacing w:val="19"/>
          <w:sz w:val="20"/>
        </w:rPr>
        <w:t xml:space="preserve"> </w:t>
      </w:r>
      <w:r>
        <w:rPr>
          <w:rFonts w:ascii="KCFTRC+CMR10"/>
          <w:color w:val="000000"/>
          <w:spacing w:val="-1"/>
          <w:sz w:val="20"/>
        </w:rPr>
        <w:t>provided</w:t>
      </w:r>
      <w:r>
        <w:rPr>
          <w:rFonts w:ascii="Times New Roman"/>
          <w:color w:val="000000"/>
          <w:spacing w:val="19"/>
          <w:sz w:val="20"/>
        </w:rPr>
        <w:t xml:space="preserve"> </w:t>
      </w:r>
      <w:r>
        <w:rPr>
          <w:rFonts w:ascii="KCFTRC+CMR10"/>
          <w:color w:val="000000"/>
          <w:sz w:val="20"/>
        </w:rPr>
        <w:t>in</w:t>
      </w:r>
      <w:r>
        <w:rPr>
          <w:rFonts w:ascii="Times New Roman"/>
          <w:color w:val="000000"/>
          <w:spacing w:val="18"/>
          <w:sz w:val="20"/>
        </w:rPr>
        <w:t xml:space="preserve"> </w:t>
      </w:r>
      <w:r>
        <w:rPr>
          <w:rFonts w:ascii="KCFTRC+CMR10"/>
          <w:color w:val="000000"/>
          <w:spacing w:val="-4"/>
          <w:sz w:val="20"/>
        </w:rPr>
        <w:t>Table</w:t>
      </w:r>
      <w:r>
        <w:rPr>
          <w:rFonts w:ascii="Times New Roman"/>
          <w:color w:val="000000"/>
          <w:spacing w:val="22"/>
          <w:sz w:val="20"/>
        </w:rPr>
        <w:t xml:space="preserve"> </w:t>
      </w:r>
      <w:r>
        <w:rPr>
          <w:rFonts w:ascii="JCMVBB+CMBX10"/>
          <w:color w:val="000000"/>
          <w:sz w:val="20"/>
        </w:rPr>
        <w:t>??</w:t>
      </w:r>
      <w:r>
        <w:rPr>
          <w:rFonts w:ascii="KCFTRC+CMR10"/>
          <w:color w:val="000000"/>
          <w:sz w:val="20"/>
        </w:rPr>
        <w:t>,</w:t>
      </w:r>
      <w:r>
        <w:rPr>
          <w:rFonts w:ascii="Times New Roman"/>
          <w:color w:val="000000"/>
          <w:spacing w:val="18"/>
          <w:sz w:val="20"/>
        </w:rPr>
        <w:t xml:space="preserve"> </w:t>
      </w:r>
      <w:r>
        <w:rPr>
          <w:rFonts w:ascii="KCFTRC+CMR10"/>
          <w:color w:val="000000"/>
          <w:sz w:val="20"/>
        </w:rPr>
        <w:t>I</w:t>
      </w:r>
      <w:r>
        <w:rPr>
          <w:rFonts w:ascii="Times New Roman"/>
          <w:color w:val="000000"/>
          <w:spacing w:val="18"/>
          <w:sz w:val="20"/>
        </w:rPr>
        <w:t xml:space="preserve"> </w:t>
      </w:r>
      <w:r>
        <w:rPr>
          <w:rFonts w:ascii="KCFTRC+CMR10"/>
          <w:color w:val="000000"/>
          <w:sz w:val="20"/>
        </w:rPr>
        <w:t>graphically</w:t>
      </w:r>
      <w:r>
        <w:rPr>
          <w:rFonts w:ascii="Times New Roman"/>
          <w:color w:val="000000"/>
          <w:spacing w:val="18"/>
          <w:sz w:val="20"/>
        </w:rPr>
        <w:t xml:space="preserve"> </w:t>
      </w:r>
      <w:r>
        <w:rPr>
          <w:rFonts w:ascii="KCFTRC+CMR10"/>
          <w:color w:val="000000"/>
          <w:sz w:val="20"/>
        </w:rPr>
        <w:t>summarize</w:t>
      </w:r>
    </w:p>
    <w:p w14:paraId="6540E2A3" w14:textId="77777777" w:rsidR="00CF0253" w:rsidRDefault="00252649">
      <w:pPr>
        <w:spacing w:before="149" w:after="0" w:line="209" w:lineRule="exact"/>
        <w:jc w:val="left"/>
        <w:rPr>
          <w:rFonts w:ascii="Times New Roman"/>
          <w:color w:val="000000"/>
          <w:sz w:val="20"/>
        </w:rPr>
      </w:pPr>
      <w:r>
        <w:rPr>
          <w:rFonts w:ascii="KCFTRC+CMR10"/>
          <w:color w:val="000000"/>
          <w:sz w:val="20"/>
        </w:rPr>
        <w:t>the</w:t>
      </w:r>
      <w:r>
        <w:rPr>
          <w:rFonts w:ascii="Times New Roman"/>
          <w:color w:val="000000"/>
          <w:spacing w:val="21"/>
          <w:sz w:val="20"/>
        </w:rPr>
        <w:t xml:space="preserve"> </w:t>
      </w:r>
      <w:r>
        <w:rPr>
          <w:rFonts w:ascii="KCFTRC+CMR10"/>
          <w:color w:val="000000"/>
          <w:sz w:val="20"/>
        </w:rPr>
        <w:t>predicted</w:t>
      </w:r>
      <w:r>
        <w:rPr>
          <w:rFonts w:ascii="Times New Roman"/>
          <w:color w:val="000000"/>
          <w:spacing w:val="21"/>
          <w:sz w:val="20"/>
        </w:rPr>
        <w:t xml:space="preserve"> </w:t>
      </w:r>
      <w:r>
        <w:rPr>
          <w:rFonts w:ascii="KCFTRC+CMR10"/>
          <w:color w:val="000000"/>
          <w:sz w:val="20"/>
        </w:rPr>
        <w:t>reductions</w:t>
      </w:r>
      <w:r>
        <w:rPr>
          <w:rFonts w:ascii="Times New Roman"/>
          <w:color w:val="000000"/>
          <w:spacing w:val="21"/>
          <w:sz w:val="20"/>
        </w:rPr>
        <w:t xml:space="preserve"> </w:t>
      </w:r>
      <w:r>
        <w:rPr>
          <w:rFonts w:ascii="KCFTRC+CMR10"/>
          <w:color w:val="000000"/>
          <w:sz w:val="20"/>
        </w:rPr>
        <w:t>from</w:t>
      </w:r>
      <w:r>
        <w:rPr>
          <w:rFonts w:ascii="Times New Roman"/>
          <w:color w:val="000000"/>
          <w:spacing w:val="21"/>
          <w:sz w:val="20"/>
        </w:rPr>
        <w:t xml:space="preserve"> </w:t>
      </w:r>
      <w:r>
        <w:rPr>
          <w:rFonts w:ascii="KCFTRC+CMR10"/>
          <w:color w:val="000000"/>
          <w:spacing w:val="-2"/>
          <w:sz w:val="20"/>
        </w:rPr>
        <w:t>each</w:t>
      </w:r>
      <w:r>
        <w:rPr>
          <w:rFonts w:ascii="Times New Roman"/>
          <w:color w:val="000000"/>
          <w:spacing w:val="23"/>
          <w:sz w:val="20"/>
        </w:rPr>
        <w:t xml:space="preserve"> </w:t>
      </w:r>
      <w:r>
        <w:rPr>
          <w:rFonts w:ascii="KCFTRC+CMR10"/>
          <w:color w:val="000000"/>
          <w:sz w:val="20"/>
        </w:rPr>
        <w:t>of</w:t>
      </w:r>
      <w:r>
        <w:rPr>
          <w:rFonts w:ascii="Times New Roman"/>
          <w:color w:val="000000"/>
          <w:spacing w:val="21"/>
          <w:sz w:val="20"/>
        </w:rPr>
        <w:t xml:space="preserve"> </w:t>
      </w:r>
      <w:r>
        <w:rPr>
          <w:rFonts w:ascii="KCFTRC+CMR10"/>
          <w:color w:val="000000"/>
          <w:sz w:val="20"/>
        </w:rPr>
        <w:t>the</w:t>
      </w:r>
      <w:r>
        <w:rPr>
          <w:rFonts w:ascii="Times New Roman"/>
          <w:color w:val="000000"/>
          <w:spacing w:val="21"/>
          <w:sz w:val="20"/>
        </w:rPr>
        <w:t xml:space="preserve"> </w:t>
      </w:r>
      <w:r>
        <w:rPr>
          <w:rFonts w:ascii="KCFTRC+CMR10"/>
          <w:color w:val="000000"/>
          <w:spacing w:val="-6"/>
          <w:sz w:val="20"/>
        </w:rPr>
        <w:t>two</w:t>
      </w:r>
      <w:r>
        <w:rPr>
          <w:rFonts w:ascii="Times New Roman"/>
          <w:color w:val="000000"/>
          <w:spacing w:val="27"/>
          <w:sz w:val="20"/>
        </w:rPr>
        <w:t xml:space="preserve"> </w:t>
      </w:r>
      <w:r>
        <w:rPr>
          <w:rFonts w:ascii="KCFTRC+CMR10"/>
          <w:color w:val="000000"/>
          <w:sz w:val="20"/>
        </w:rPr>
        <w:t>sources</w:t>
      </w:r>
      <w:r>
        <w:rPr>
          <w:rFonts w:ascii="Times New Roman"/>
          <w:color w:val="000000"/>
          <w:spacing w:val="21"/>
          <w:sz w:val="20"/>
        </w:rPr>
        <w:t xml:space="preserve"> </w:t>
      </w:r>
      <w:r>
        <w:rPr>
          <w:rFonts w:ascii="KCFTRC+CMR10"/>
          <w:color w:val="000000"/>
          <w:sz w:val="20"/>
        </w:rPr>
        <w:t>of</w:t>
      </w:r>
      <w:r>
        <w:rPr>
          <w:rFonts w:ascii="Times New Roman"/>
          <w:color w:val="000000"/>
          <w:spacing w:val="21"/>
          <w:sz w:val="20"/>
        </w:rPr>
        <w:t xml:space="preserve"> </w:t>
      </w:r>
      <w:r>
        <w:rPr>
          <w:rFonts w:ascii="KCFTRC+CMR10"/>
          <w:color w:val="000000"/>
          <w:spacing w:val="-1"/>
          <w:sz w:val="20"/>
        </w:rPr>
        <w:t>electricity</w:t>
      </w:r>
      <w:r>
        <w:rPr>
          <w:rFonts w:ascii="Times New Roman"/>
          <w:color w:val="000000"/>
          <w:spacing w:val="22"/>
          <w:sz w:val="20"/>
        </w:rPr>
        <w:t xml:space="preserve"> </w:t>
      </w:r>
      <w:r>
        <w:rPr>
          <w:rFonts w:ascii="KCFTRC+CMR10"/>
          <w:color w:val="000000"/>
          <w:spacing w:val="-1"/>
          <w:sz w:val="20"/>
        </w:rPr>
        <w:t>savings</w:t>
      </w:r>
      <w:r>
        <w:rPr>
          <w:rFonts w:ascii="Times New Roman"/>
          <w:color w:val="000000"/>
          <w:spacing w:val="22"/>
          <w:sz w:val="20"/>
        </w:rPr>
        <w:t xml:space="preserve"> </w:t>
      </w:r>
      <w:r>
        <w:rPr>
          <w:rFonts w:ascii="KCFTRC+CMR10"/>
          <w:color w:val="000000"/>
          <w:sz w:val="20"/>
        </w:rPr>
        <w:t>in</w:t>
      </w:r>
      <w:r>
        <w:rPr>
          <w:rFonts w:ascii="Times New Roman"/>
          <w:color w:val="000000"/>
          <w:spacing w:val="21"/>
          <w:sz w:val="20"/>
        </w:rPr>
        <w:t xml:space="preserve"> </w:t>
      </w:r>
      <w:r>
        <w:rPr>
          <w:rFonts w:ascii="KCFTRC+CMR10"/>
          <w:color w:val="000000"/>
          <w:sz w:val="20"/>
        </w:rPr>
        <w:t>Figure</w:t>
      </w:r>
      <w:r>
        <w:rPr>
          <w:rFonts w:ascii="Times New Roman"/>
          <w:color w:val="000000"/>
          <w:spacing w:val="21"/>
          <w:sz w:val="20"/>
        </w:rPr>
        <w:t xml:space="preserve"> </w:t>
      </w:r>
      <w:hyperlink w:anchor="br16" w:history="1">
        <w:r>
          <w:rPr>
            <w:rFonts w:ascii="KCFTRC+CMR10"/>
            <w:color w:val="000000"/>
            <w:sz w:val="20"/>
          </w:rPr>
          <w:t>7</w:t>
        </w:r>
      </w:hyperlink>
      <w:r>
        <w:rPr>
          <w:rFonts w:ascii="KCFTRC+CMR10"/>
          <w:color w:val="000000"/>
          <w:sz w:val="20"/>
        </w:rPr>
        <w:t>.</w:t>
      </w:r>
      <w:r>
        <w:rPr>
          <w:rFonts w:ascii="Times New Roman"/>
          <w:color w:val="000000"/>
          <w:spacing w:val="53"/>
          <w:sz w:val="20"/>
        </w:rPr>
        <w:t xml:space="preserve"> </w:t>
      </w:r>
      <w:r>
        <w:rPr>
          <w:rFonts w:ascii="KCFTRC+CMR10"/>
          <w:color w:val="000000"/>
          <w:sz w:val="20"/>
        </w:rPr>
        <w:t>Regarding</w:t>
      </w:r>
      <w:r>
        <w:rPr>
          <w:rFonts w:ascii="Times New Roman"/>
          <w:color w:val="000000"/>
          <w:spacing w:val="21"/>
          <w:sz w:val="20"/>
        </w:rPr>
        <w:t xml:space="preserve"> </w:t>
      </w:r>
      <w:r>
        <w:rPr>
          <w:rFonts w:ascii="KCFTRC+CMR10"/>
          <w:color w:val="000000"/>
          <w:sz w:val="20"/>
        </w:rPr>
        <w:t>the</w:t>
      </w:r>
      <w:r>
        <w:rPr>
          <w:rFonts w:ascii="Times New Roman"/>
          <w:color w:val="000000"/>
          <w:spacing w:val="21"/>
          <w:sz w:val="20"/>
        </w:rPr>
        <w:t xml:space="preserve"> </w:t>
      </w:r>
      <w:r>
        <w:rPr>
          <w:rFonts w:ascii="KCFTRC+CMR10"/>
          <w:color w:val="000000"/>
          <w:spacing w:val="-1"/>
          <w:sz w:val="20"/>
        </w:rPr>
        <w:t>savings</w:t>
      </w:r>
    </w:p>
    <w:p w14:paraId="05436F25" w14:textId="77777777" w:rsidR="00CF0253" w:rsidRDefault="00252649">
      <w:pPr>
        <w:spacing w:before="149" w:after="0" w:line="209" w:lineRule="exact"/>
        <w:jc w:val="left"/>
        <w:rPr>
          <w:rFonts w:ascii="Times New Roman"/>
          <w:color w:val="000000"/>
          <w:sz w:val="20"/>
        </w:rPr>
      </w:pPr>
      <w:r>
        <w:rPr>
          <w:rFonts w:ascii="KCFTRC+CMR10"/>
          <w:color w:val="000000"/>
          <w:sz w:val="20"/>
        </w:rPr>
        <w:t>in</w:t>
      </w:r>
      <w:r>
        <w:rPr>
          <w:rFonts w:ascii="Times New Roman"/>
          <w:color w:val="000000"/>
          <w:spacing w:val="24"/>
          <w:sz w:val="20"/>
        </w:rPr>
        <w:t xml:space="preserve"> </w:t>
      </w:r>
      <w:r>
        <w:rPr>
          <w:rFonts w:ascii="KCFTRC+CMR10"/>
          <w:color w:val="000000"/>
          <w:spacing w:val="-1"/>
          <w:sz w:val="20"/>
        </w:rPr>
        <w:t>electricity</w:t>
      </w:r>
      <w:r>
        <w:rPr>
          <w:rFonts w:ascii="Times New Roman"/>
          <w:color w:val="000000"/>
          <w:spacing w:val="25"/>
          <w:sz w:val="20"/>
        </w:rPr>
        <w:t xml:space="preserve"> </w:t>
      </w:r>
      <w:r>
        <w:rPr>
          <w:rFonts w:ascii="KCFTRC+CMR10"/>
          <w:color w:val="000000"/>
          <w:sz w:val="20"/>
        </w:rPr>
        <w:t>consumption</w:t>
      </w:r>
      <w:r>
        <w:rPr>
          <w:rFonts w:ascii="Times New Roman"/>
          <w:color w:val="000000"/>
          <w:spacing w:val="24"/>
          <w:sz w:val="20"/>
        </w:rPr>
        <w:t xml:space="preserve"> </w:t>
      </w:r>
      <w:r>
        <w:rPr>
          <w:rFonts w:ascii="KCFTRC+CMR10"/>
          <w:color w:val="000000"/>
          <w:sz w:val="20"/>
        </w:rPr>
        <w:t>for</w:t>
      </w:r>
      <w:r>
        <w:rPr>
          <w:rFonts w:ascii="Times New Roman"/>
          <w:color w:val="000000"/>
          <w:spacing w:val="24"/>
          <w:sz w:val="20"/>
        </w:rPr>
        <w:t xml:space="preserve"> </w:t>
      </w:r>
      <w:r>
        <w:rPr>
          <w:rFonts w:ascii="KCFTRC+CMR10"/>
          <w:color w:val="000000"/>
          <w:sz w:val="20"/>
        </w:rPr>
        <w:t>non-temperature-control</w:t>
      </w:r>
      <w:r>
        <w:rPr>
          <w:rFonts w:ascii="Times New Roman"/>
          <w:color w:val="000000"/>
          <w:spacing w:val="24"/>
          <w:sz w:val="20"/>
        </w:rPr>
        <w:t xml:space="preserve"> </w:t>
      </w:r>
      <w:r>
        <w:rPr>
          <w:rFonts w:ascii="KCFTRC+CMR10"/>
          <w:color w:val="000000"/>
          <w:sz w:val="20"/>
        </w:rPr>
        <w:t>uses,</w:t>
      </w:r>
      <w:r>
        <w:rPr>
          <w:rFonts w:ascii="Times New Roman"/>
          <w:color w:val="000000"/>
          <w:spacing w:val="26"/>
          <w:sz w:val="20"/>
        </w:rPr>
        <w:t xml:space="preserve"> </w:t>
      </w:r>
      <w:r>
        <w:rPr>
          <w:rFonts w:ascii="KCFTRC+CMR10"/>
          <w:color w:val="000000"/>
          <w:spacing w:val="-2"/>
          <w:sz w:val="20"/>
        </w:rPr>
        <w:t>which</w:t>
      </w:r>
      <w:r>
        <w:rPr>
          <w:rFonts w:ascii="Times New Roman"/>
          <w:color w:val="000000"/>
          <w:spacing w:val="25"/>
          <w:sz w:val="20"/>
        </w:rPr>
        <w:t xml:space="preserve"> </w:t>
      </w:r>
      <w:r>
        <w:rPr>
          <w:rFonts w:ascii="KCFTRC+CMR10"/>
          <w:color w:val="000000"/>
          <w:sz w:val="20"/>
        </w:rPr>
        <w:t>are</w:t>
      </w:r>
      <w:r>
        <w:rPr>
          <w:rFonts w:ascii="Times New Roman"/>
          <w:color w:val="000000"/>
          <w:spacing w:val="24"/>
          <w:sz w:val="20"/>
        </w:rPr>
        <w:t xml:space="preserve"> </w:t>
      </w:r>
      <w:r>
        <w:rPr>
          <w:rFonts w:ascii="KCFTRC+CMR10"/>
          <w:color w:val="000000"/>
          <w:sz w:val="20"/>
        </w:rPr>
        <w:t>independent</w:t>
      </w:r>
      <w:r>
        <w:rPr>
          <w:rFonts w:ascii="Times New Roman"/>
          <w:color w:val="000000"/>
          <w:spacing w:val="24"/>
          <w:sz w:val="20"/>
        </w:rPr>
        <w:t xml:space="preserve"> </w:t>
      </w:r>
      <w:r>
        <w:rPr>
          <w:rFonts w:ascii="KCFTRC+CMR10"/>
          <w:color w:val="000000"/>
          <w:sz w:val="20"/>
        </w:rPr>
        <w:t>of</w:t>
      </w:r>
      <w:r>
        <w:rPr>
          <w:rFonts w:ascii="Times New Roman"/>
          <w:color w:val="000000"/>
          <w:spacing w:val="24"/>
          <w:sz w:val="20"/>
        </w:rPr>
        <w:t xml:space="preserve"> </w:t>
      </w:r>
      <w:r>
        <w:rPr>
          <w:rFonts w:ascii="KCFTRC+CMR10"/>
          <w:color w:val="000000"/>
          <w:spacing w:val="-1"/>
          <w:sz w:val="20"/>
        </w:rPr>
        <w:t>weather</w:t>
      </w:r>
      <w:r>
        <w:rPr>
          <w:rFonts w:ascii="Times New Roman"/>
          <w:color w:val="000000"/>
          <w:spacing w:val="25"/>
          <w:sz w:val="20"/>
        </w:rPr>
        <w:t xml:space="preserve"> </w:t>
      </w:r>
      <w:r>
        <w:rPr>
          <w:rFonts w:ascii="KCFTRC+CMR10"/>
          <w:color w:val="000000"/>
          <w:sz w:val="20"/>
        </w:rPr>
        <w:t>conditions,</w:t>
      </w:r>
      <w:r>
        <w:rPr>
          <w:rFonts w:ascii="Times New Roman"/>
          <w:color w:val="000000"/>
          <w:spacing w:val="26"/>
          <w:sz w:val="20"/>
        </w:rPr>
        <w:t xml:space="preserve"> </w:t>
      </w:r>
      <w:r>
        <w:rPr>
          <w:rFonts w:ascii="KCFTRC+CMR10"/>
          <w:color w:val="000000"/>
          <w:sz w:val="20"/>
        </w:rPr>
        <w:t>the</w:t>
      </w:r>
    </w:p>
    <w:p w14:paraId="070B8F73" w14:textId="77777777" w:rsidR="00CF0253" w:rsidRDefault="00252649">
      <w:pPr>
        <w:spacing w:before="149" w:after="0" w:line="209" w:lineRule="exact"/>
        <w:jc w:val="left"/>
        <w:rPr>
          <w:rFonts w:ascii="Times New Roman"/>
          <w:color w:val="000000"/>
          <w:sz w:val="20"/>
        </w:rPr>
      </w:pPr>
      <w:r>
        <w:rPr>
          <w:rFonts w:ascii="KCFTRC+CMR10" w:hAnsi="KCFTRC+CMR10" w:cs="KCFTRC+CMR10"/>
          <w:color w:val="000000"/>
          <w:sz w:val="20"/>
        </w:rPr>
        <w:t>ﬁgure</w:t>
      </w:r>
      <w:r>
        <w:rPr>
          <w:rFonts w:ascii="Times New Roman"/>
          <w:color w:val="000000"/>
          <w:spacing w:val="9"/>
          <w:sz w:val="20"/>
        </w:rPr>
        <w:t xml:space="preserve"> </w:t>
      </w:r>
      <w:r>
        <w:rPr>
          <w:rFonts w:ascii="KCFTRC+CMR10"/>
          <w:color w:val="000000"/>
          <w:sz w:val="20"/>
        </w:rPr>
        <w:t>clearly</w:t>
      </w:r>
      <w:r>
        <w:rPr>
          <w:rFonts w:ascii="Times New Roman"/>
          <w:color w:val="000000"/>
          <w:spacing w:val="9"/>
          <w:sz w:val="20"/>
        </w:rPr>
        <w:t xml:space="preserve"> </w:t>
      </w:r>
      <w:r>
        <w:rPr>
          <w:rFonts w:ascii="KCFTRC+CMR10"/>
          <w:color w:val="000000"/>
          <w:spacing w:val="-2"/>
          <w:sz w:val="20"/>
        </w:rPr>
        <w:t>shows</w:t>
      </w:r>
      <w:r>
        <w:rPr>
          <w:rFonts w:ascii="Times New Roman"/>
          <w:color w:val="000000"/>
          <w:spacing w:val="10"/>
          <w:sz w:val="20"/>
        </w:rPr>
        <w:t xml:space="preserve"> </w:t>
      </w:r>
      <w:r>
        <w:rPr>
          <w:rFonts w:ascii="KCFTRC+CMR10"/>
          <w:color w:val="000000"/>
          <w:sz w:val="20"/>
        </w:rPr>
        <w:t>that</w:t>
      </w:r>
      <w:r>
        <w:rPr>
          <w:rFonts w:ascii="Times New Roman"/>
          <w:color w:val="000000"/>
          <w:spacing w:val="9"/>
          <w:sz w:val="20"/>
        </w:rPr>
        <w:t xml:space="preserve"> </w:t>
      </w:r>
      <w:r>
        <w:rPr>
          <w:rFonts w:ascii="KCFTRC+CMR10"/>
          <w:color w:val="000000"/>
          <w:sz w:val="20"/>
        </w:rPr>
        <w:t>the</w:t>
      </w:r>
      <w:r>
        <w:rPr>
          <w:rFonts w:ascii="Times New Roman"/>
          <w:color w:val="000000"/>
          <w:spacing w:val="9"/>
          <w:sz w:val="20"/>
        </w:rPr>
        <w:t xml:space="preserve"> </w:t>
      </w:r>
      <w:r>
        <w:rPr>
          <w:rFonts w:ascii="KCFTRC+CMR10"/>
          <w:color w:val="000000"/>
          <w:sz w:val="20"/>
        </w:rPr>
        <w:t>treated</w:t>
      </w:r>
      <w:r>
        <w:rPr>
          <w:rFonts w:ascii="Times New Roman"/>
          <w:color w:val="000000"/>
          <w:spacing w:val="9"/>
          <w:sz w:val="20"/>
        </w:rPr>
        <w:t xml:space="preserve"> </w:t>
      </w:r>
      <w:r>
        <w:rPr>
          <w:rFonts w:ascii="KCFTRC+CMR10"/>
          <w:color w:val="000000"/>
          <w:sz w:val="20"/>
        </w:rPr>
        <w:t>households</w:t>
      </w:r>
      <w:r>
        <w:rPr>
          <w:rFonts w:ascii="Times New Roman"/>
          <w:color w:val="000000"/>
          <w:spacing w:val="9"/>
          <w:sz w:val="20"/>
        </w:rPr>
        <w:t xml:space="preserve"> </w:t>
      </w:r>
      <w:r>
        <w:rPr>
          <w:rFonts w:ascii="KCFTRC+CMR10" w:hAnsi="KCFTRC+CMR10" w:cs="KCFTRC+CMR10"/>
          <w:color w:val="000000"/>
          <w:spacing w:val="-1"/>
          <w:sz w:val="20"/>
        </w:rPr>
        <w:t>signiﬁcantly</w:t>
      </w:r>
      <w:r>
        <w:rPr>
          <w:rFonts w:ascii="Times New Roman"/>
          <w:color w:val="000000"/>
          <w:spacing w:val="10"/>
          <w:sz w:val="20"/>
        </w:rPr>
        <w:t xml:space="preserve"> </w:t>
      </w:r>
      <w:r>
        <w:rPr>
          <w:rFonts w:ascii="KCFTRC+CMR10"/>
          <w:color w:val="000000"/>
          <w:sz w:val="20"/>
        </w:rPr>
        <w:t>reduced</w:t>
      </w:r>
      <w:r>
        <w:rPr>
          <w:rFonts w:ascii="Times New Roman"/>
          <w:color w:val="000000"/>
          <w:spacing w:val="9"/>
          <w:sz w:val="20"/>
        </w:rPr>
        <w:t xml:space="preserve"> </w:t>
      </w:r>
      <w:r>
        <w:rPr>
          <w:rFonts w:ascii="KCFTRC+CMR10"/>
          <w:color w:val="000000"/>
          <w:sz w:val="20"/>
        </w:rPr>
        <w:t>their</w:t>
      </w:r>
      <w:r>
        <w:rPr>
          <w:rFonts w:ascii="Times New Roman"/>
          <w:color w:val="000000"/>
          <w:spacing w:val="9"/>
          <w:sz w:val="20"/>
        </w:rPr>
        <w:t xml:space="preserve"> </w:t>
      </w:r>
      <w:r>
        <w:rPr>
          <w:rFonts w:ascii="KCFTRC+CMR10"/>
          <w:color w:val="000000"/>
          <w:sz w:val="20"/>
        </w:rPr>
        <w:t>consumption</w:t>
      </w:r>
      <w:r>
        <w:rPr>
          <w:rFonts w:ascii="Times New Roman"/>
          <w:color w:val="000000"/>
          <w:spacing w:val="9"/>
          <w:sz w:val="20"/>
        </w:rPr>
        <w:t xml:space="preserve"> </w:t>
      </w:r>
      <w:r>
        <w:rPr>
          <w:rFonts w:ascii="KCFTRC+CMR10"/>
          <w:color w:val="000000"/>
          <w:sz w:val="20"/>
        </w:rPr>
        <w:t>when</w:t>
      </w:r>
      <w:r>
        <w:rPr>
          <w:rFonts w:ascii="Times New Roman"/>
          <w:color w:val="000000"/>
          <w:spacing w:val="9"/>
          <w:sz w:val="20"/>
        </w:rPr>
        <w:t xml:space="preserve"> </w:t>
      </w:r>
      <w:r>
        <w:rPr>
          <w:rFonts w:ascii="KCFTRC+CMR10"/>
          <w:color w:val="000000"/>
          <w:sz w:val="20"/>
        </w:rPr>
        <w:t>they</w:t>
      </w:r>
      <w:r>
        <w:rPr>
          <w:rFonts w:ascii="Times New Roman"/>
          <w:color w:val="000000"/>
          <w:spacing w:val="9"/>
          <w:sz w:val="20"/>
        </w:rPr>
        <w:t xml:space="preserve"> </w:t>
      </w:r>
      <w:r>
        <w:rPr>
          <w:rFonts w:ascii="KCFTRC+CMR10"/>
          <w:color w:val="000000"/>
          <w:spacing w:val="-2"/>
          <w:sz w:val="20"/>
        </w:rPr>
        <w:t>were</w:t>
      </w:r>
      <w:r>
        <w:rPr>
          <w:rFonts w:ascii="Times New Roman"/>
          <w:color w:val="000000"/>
          <w:spacing w:val="11"/>
          <w:sz w:val="20"/>
        </w:rPr>
        <w:t xml:space="preserve"> </w:t>
      </w:r>
      <w:r>
        <w:rPr>
          <w:rFonts w:ascii="KCFTRC+CMR10"/>
          <w:color w:val="000000"/>
          <w:spacing w:val="2"/>
          <w:sz w:val="20"/>
        </w:rPr>
        <w:t>subject</w:t>
      </w:r>
    </w:p>
    <w:p w14:paraId="618ADA4F" w14:textId="77777777" w:rsidR="00CF0253" w:rsidRDefault="00252649">
      <w:pPr>
        <w:spacing w:before="149" w:after="0" w:line="209" w:lineRule="exact"/>
        <w:jc w:val="left"/>
        <w:rPr>
          <w:rFonts w:ascii="Times New Roman"/>
          <w:color w:val="000000"/>
          <w:sz w:val="20"/>
        </w:rPr>
      </w:pPr>
      <w:r>
        <w:rPr>
          <w:rFonts w:ascii="KCFTRC+CMR10"/>
          <w:color w:val="000000"/>
          <w:sz w:val="20"/>
        </w:rPr>
        <w:t>to</w:t>
      </w:r>
      <w:r>
        <w:rPr>
          <w:rFonts w:ascii="Times New Roman"/>
          <w:color w:val="000000"/>
          <w:spacing w:val="28"/>
          <w:sz w:val="20"/>
        </w:rPr>
        <w:t xml:space="preserve"> </w:t>
      </w:r>
      <w:r>
        <w:rPr>
          <w:rFonts w:ascii="KCFTRC+CMR10"/>
          <w:color w:val="000000"/>
          <w:sz w:val="20"/>
        </w:rPr>
        <w:t>peak-hour</w:t>
      </w:r>
      <w:r>
        <w:rPr>
          <w:rFonts w:ascii="Times New Roman"/>
          <w:color w:val="000000"/>
          <w:spacing w:val="28"/>
          <w:sz w:val="20"/>
        </w:rPr>
        <w:t xml:space="preserve"> </w:t>
      </w:r>
      <w:r>
        <w:rPr>
          <w:rFonts w:ascii="KCFTRC+CMR10"/>
          <w:color w:val="000000"/>
          <w:sz w:val="20"/>
        </w:rPr>
        <w:t>prices.</w:t>
      </w:r>
      <w:r>
        <w:rPr>
          <w:rFonts w:ascii="Times New Roman"/>
          <w:color w:val="000000"/>
          <w:spacing w:val="74"/>
          <w:sz w:val="20"/>
        </w:rPr>
        <w:t xml:space="preserve"> </w:t>
      </w:r>
      <w:r>
        <w:rPr>
          <w:rFonts w:ascii="KCFTRC+CMR10"/>
          <w:color w:val="000000"/>
          <w:sz w:val="20"/>
        </w:rPr>
        <w:t>Their</w:t>
      </w:r>
      <w:r>
        <w:rPr>
          <w:rFonts w:ascii="Times New Roman"/>
          <w:color w:val="000000"/>
          <w:spacing w:val="28"/>
          <w:sz w:val="20"/>
        </w:rPr>
        <w:t xml:space="preserve"> </w:t>
      </w:r>
      <w:r>
        <w:rPr>
          <w:rFonts w:ascii="KCFTRC+CMR10"/>
          <w:color w:val="000000"/>
          <w:sz w:val="20"/>
        </w:rPr>
        <w:t>non-for-heating</w:t>
      </w:r>
      <w:r>
        <w:rPr>
          <w:rFonts w:ascii="Times New Roman"/>
          <w:color w:val="000000"/>
          <w:spacing w:val="28"/>
          <w:sz w:val="20"/>
        </w:rPr>
        <w:t xml:space="preserve"> </w:t>
      </w:r>
      <w:r>
        <w:rPr>
          <w:rFonts w:ascii="KCFTRC+CMR10"/>
          <w:color w:val="000000"/>
          <w:spacing w:val="-1"/>
          <w:sz w:val="20"/>
        </w:rPr>
        <w:t>electricity</w:t>
      </w:r>
      <w:r>
        <w:rPr>
          <w:rFonts w:ascii="Times New Roman"/>
          <w:color w:val="000000"/>
          <w:spacing w:val="29"/>
          <w:sz w:val="20"/>
        </w:rPr>
        <w:t xml:space="preserve"> </w:t>
      </w:r>
      <w:r>
        <w:rPr>
          <w:rFonts w:ascii="KCFTRC+CMR10"/>
          <w:color w:val="000000"/>
          <w:sz w:val="20"/>
        </w:rPr>
        <w:t>consumption</w:t>
      </w:r>
      <w:r>
        <w:rPr>
          <w:rFonts w:ascii="Times New Roman"/>
          <w:color w:val="000000"/>
          <w:spacing w:val="28"/>
          <w:sz w:val="20"/>
        </w:rPr>
        <w:t xml:space="preserve"> </w:t>
      </w:r>
      <w:r>
        <w:rPr>
          <w:rFonts w:ascii="KCFTRC+CMR10"/>
          <w:color w:val="000000"/>
          <w:sz w:val="20"/>
        </w:rPr>
        <w:t>also</w:t>
      </w:r>
      <w:r>
        <w:rPr>
          <w:rFonts w:ascii="Times New Roman"/>
          <w:color w:val="000000"/>
          <w:spacing w:val="28"/>
          <w:sz w:val="20"/>
        </w:rPr>
        <w:t xml:space="preserve"> </w:t>
      </w:r>
      <w:r>
        <w:rPr>
          <w:rFonts w:ascii="KCFTRC+CMR10"/>
          <w:color w:val="000000"/>
          <w:sz w:val="20"/>
        </w:rPr>
        <w:t>decreased</w:t>
      </w:r>
      <w:r>
        <w:rPr>
          <w:rFonts w:ascii="Times New Roman"/>
          <w:color w:val="000000"/>
          <w:spacing w:val="28"/>
          <w:sz w:val="20"/>
        </w:rPr>
        <w:t xml:space="preserve"> </w:t>
      </w:r>
      <w:r>
        <w:rPr>
          <w:rFonts w:ascii="KCFTRC+CMR10"/>
          <w:color w:val="000000"/>
          <w:sz w:val="20"/>
        </w:rPr>
        <w:t>in</w:t>
      </w:r>
      <w:r>
        <w:rPr>
          <w:rFonts w:ascii="Times New Roman"/>
          <w:color w:val="000000"/>
          <w:spacing w:val="28"/>
          <w:sz w:val="20"/>
        </w:rPr>
        <w:t xml:space="preserve"> </w:t>
      </w:r>
      <w:r>
        <w:rPr>
          <w:rFonts w:ascii="KCFTRC+CMR10"/>
          <w:color w:val="000000"/>
          <w:spacing w:val="2"/>
          <w:sz w:val="20"/>
        </w:rPr>
        <w:t>both</w:t>
      </w:r>
      <w:r>
        <w:rPr>
          <w:rFonts w:ascii="Times New Roman"/>
          <w:color w:val="000000"/>
          <w:spacing w:val="26"/>
          <w:sz w:val="20"/>
        </w:rPr>
        <w:t xml:space="preserve"> </w:t>
      </w:r>
      <w:r>
        <w:rPr>
          <w:rFonts w:ascii="KCFTRC+CMR10"/>
          <w:color w:val="000000"/>
          <w:sz w:val="20"/>
        </w:rPr>
        <w:t>pre-</w:t>
      </w:r>
      <w:r>
        <w:rPr>
          <w:rFonts w:ascii="Times New Roman"/>
          <w:color w:val="000000"/>
          <w:spacing w:val="28"/>
          <w:sz w:val="20"/>
        </w:rPr>
        <w:t xml:space="preserve"> </w:t>
      </w:r>
      <w:r>
        <w:rPr>
          <w:rFonts w:ascii="KCFTRC+CMR10"/>
          <w:color w:val="000000"/>
          <w:sz w:val="20"/>
        </w:rPr>
        <w:t>and</w:t>
      </w:r>
      <w:r>
        <w:rPr>
          <w:rFonts w:ascii="Times New Roman"/>
          <w:color w:val="000000"/>
          <w:spacing w:val="28"/>
          <w:sz w:val="20"/>
        </w:rPr>
        <w:t xml:space="preserve"> </w:t>
      </w:r>
      <w:r>
        <w:rPr>
          <w:rFonts w:ascii="KCFTRC+CMR10"/>
          <w:color w:val="000000"/>
          <w:spacing w:val="1"/>
          <w:sz w:val="20"/>
        </w:rPr>
        <w:t>post-peak</w:t>
      </w:r>
    </w:p>
    <w:p w14:paraId="26E5F6FF" w14:textId="77777777" w:rsidR="00CF0253" w:rsidRDefault="00252649">
      <w:pPr>
        <w:spacing w:before="119" w:after="0" w:line="196" w:lineRule="exact"/>
        <w:ind w:left="149"/>
        <w:jc w:val="left"/>
        <w:rPr>
          <w:rFonts w:ascii="Times New Roman"/>
          <w:color w:val="000000"/>
          <w:sz w:val="16"/>
        </w:rPr>
      </w:pPr>
      <w:r>
        <w:rPr>
          <w:rFonts w:ascii="JCIRTO+CMR6"/>
          <w:color w:val="000000"/>
          <w:spacing w:val="5"/>
          <w:sz w:val="18"/>
          <w:vertAlign w:val="superscript"/>
        </w:rPr>
        <w:t>20</w:t>
      </w:r>
      <w:r>
        <w:rPr>
          <w:rFonts w:ascii="QMLHOO+CMR8"/>
          <w:color w:val="000000"/>
          <w:spacing w:val="-4"/>
          <w:sz w:val="16"/>
        </w:rPr>
        <w:t>Table</w:t>
      </w:r>
      <w:r>
        <w:rPr>
          <w:rFonts w:ascii="Times New Roman"/>
          <w:color w:val="000000"/>
          <w:spacing w:val="22"/>
          <w:sz w:val="16"/>
        </w:rPr>
        <w:t xml:space="preserve"> </w:t>
      </w:r>
      <w:r>
        <w:rPr>
          <w:rFonts w:ascii="QMLHOO+CMR8"/>
          <w:color w:val="000000"/>
          <w:sz w:val="16"/>
        </w:rPr>
        <w:t>XYZ</w:t>
      </w:r>
      <w:r>
        <w:rPr>
          <w:rFonts w:ascii="Times New Roman"/>
          <w:color w:val="000000"/>
          <w:spacing w:val="19"/>
          <w:sz w:val="16"/>
        </w:rPr>
        <w:t xml:space="preserve"> </w:t>
      </w:r>
      <w:r>
        <w:rPr>
          <w:rFonts w:ascii="QMLHOO+CMR8"/>
          <w:color w:val="000000"/>
          <w:spacing w:val="-1"/>
          <w:sz w:val="16"/>
        </w:rPr>
        <w:t>shows</w:t>
      </w:r>
      <w:r>
        <w:rPr>
          <w:rFonts w:ascii="Times New Roman"/>
          <w:color w:val="000000"/>
          <w:spacing w:val="20"/>
          <w:sz w:val="16"/>
        </w:rPr>
        <w:t xml:space="preserve"> </w:t>
      </w:r>
      <w:r>
        <w:rPr>
          <w:rFonts w:ascii="QMLHOO+CMR8"/>
          <w:color w:val="000000"/>
          <w:sz w:val="16"/>
        </w:rPr>
        <w:t>point</w:t>
      </w:r>
      <w:r>
        <w:rPr>
          <w:rFonts w:ascii="Times New Roman"/>
          <w:color w:val="000000"/>
          <w:spacing w:val="18"/>
          <w:sz w:val="16"/>
        </w:rPr>
        <w:t xml:space="preserve"> </w:t>
      </w:r>
      <w:r>
        <w:rPr>
          <w:rFonts w:ascii="QMLHOO+CMR8"/>
          <w:color w:val="000000"/>
          <w:sz w:val="16"/>
        </w:rPr>
        <w:t>estimates</w:t>
      </w:r>
      <w:r>
        <w:rPr>
          <w:rFonts w:ascii="Times New Roman"/>
          <w:color w:val="000000"/>
          <w:spacing w:val="19"/>
          <w:sz w:val="16"/>
        </w:rPr>
        <w:t xml:space="preserve"> </w:t>
      </w:r>
      <w:r>
        <w:rPr>
          <w:rFonts w:ascii="QMLHOO+CMR8"/>
          <w:color w:val="000000"/>
          <w:sz w:val="16"/>
        </w:rPr>
        <w:t>that</w:t>
      </w:r>
      <w:r>
        <w:rPr>
          <w:rFonts w:ascii="Times New Roman"/>
          <w:color w:val="000000"/>
          <w:spacing w:val="19"/>
          <w:sz w:val="16"/>
        </w:rPr>
        <w:t xml:space="preserve"> </w:t>
      </w:r>
      <w:r>
        <w:rPr>
          <w:rFonts w:ascii="QMLHOO+CMR8"/>
          <w:color w:val="000000"/>
          <w:sz w:val="16"/>
        </w:rPr>
        <w:t>are</w:t>
      </w:r>
      <w:r>
        <w:rPr>
          <w:rFonts w:ascii="Times New Roman"/>
          <w:color w:val="000000"/>
          <w:spacing w:val="19"/>
          <w:sz w:val="16"/>
        </w:rPr>
        <w:t xml:space="preserve"> </w:t>
      </w:r>
      <w:r>
        <w:rPr>
          <w:rFonts w:ascii="QMLHOO+CMR8"/>
          <w:color w:val="000000"/>
          <w:sz w:val="16"/>
        </w:rPr>
        <w:t>from</w:t>
      </w:r>
      <w:r>
        <w:rPr>
          <w:rFonts w:ascii="Times New Roman"/>
          <w:color w:val="000000"/>
          <w:spacing w:val="18"/>
          <w:sz w:val="16"/>
        </w:rPr>
        <w:t xml:space="preserve"> </w:t>
      </w:r>
      <w:r>
        <w:rPr>
          <w:rFonts w:ascii="QMLHOO+CMR8"/>
          <w:color w:val="000000"/>
          <w:sz w:val="16"/>
        </w:rPr>
        <w:t>a</w:t>
      </w:r>
      <w:r>
        <w:rPr>
          <w:rFonts w:ascii="Times New Roman"/>
          <w:color w:val="000000"/>
          <w:spacing w:val="18"/>
          <w:sz w:val="16"/>
        </w:rPr>
        <w:t xml:space="preserve"> </w:t>
      </w:r>
      <w:r>
        <w:rPr>
          <w:rFonts w:ascii="QMLHOO+CMR8"/>
          <w:color w:val="000000"/>
          <w:sz w:val="16"/>
        </w:rPr>
        <w:t>nonparametric</w:t>
      </w:r>
      <w:r>
        <w:rPr>
          <w:rFonts w:ascii="Times New Roman"/>
          <w:color w:val="000000"/>
          <w:spacing w:val="19"/>
          <w:sz w:val="16"/>
        </w:rPr>
        <w:t xml:space="preserve"> </w:t>
      </w:r>
      <w:r>
        <w:rPr>
          <w:rFonts w:ascii="QMLHOO+CMR8"/>
          <w:color w:val="000000"/>
          <w:spacing w:val="1"/>
          <w:sz w:val="16"/>
        </w:rPr>
        <w:t>model.</w:t>
      </w:r>
      <w:r>
        <w:rPr>
          <w:rFonts w:ascii="Times New Roman"/>
          <w:color w:val="000000"/>
          <w:spacing w:val="41"/>
          <w:sz w:val="16"/>
        </w:rPr>
        <w:t xml:space="preserve"> </w:t>
      </w:r>
      <w:r>
        <w:rPr>
          <w:rFonts w:ascii="QMLHOO+CMR8"/>
          <w:color w:val="000000"/>
          <w:sz w:val="16"/>
        </w:rPr>
        <w:t>The</w:t>
      </w:r>
      <w:r>
        <w:rPr>
          <w:rFonts w:ascii="Times New Roman"/>
          <w:color w:val="000000"/>
          <w:spacing w:val="18"/>
          <w:sz w:val="16"/>
        </w:rPr>
        <w:t xml:space="preserve"> </w:t>
      </w:r>
      <w:r>
        <w:rPr>
          <w:rFonts w:ascii="QMLHOO+CMR8"/>
          <w:color w:val="000000"/>
          <w:sz w:val="16"/>
        </w:rPr>
        <w:t>U-shaped</w:t>
      </w:r>
      <w:r>
        <w:rPr>
          <w:rFonts w:ascii="Times New Roman"/>
          <w:color w:val="000000"/>
          <w:spacing w:val="18"/>
          <w:sz w:val="16"/>
        </w:rPr>
        <w:t xml:space="preserve"> </w:t>
      </w:r>
      <w:r>
        <w:rPr>
          <w:rFonts w:ascii="QMLHOO+CMR8"/>
          <w:color w:val="000000"/>
          <w:spacing w:val="-5"/>
          <w:sz w:val="16"/>
        </w:rPr>
        <w:t>ATEs</w:t>
      </w:r>
      <w:r>
        <w:rPr>
          <w:rFonts w:ascii="Times New Roman"/>
          <w:color w:val="000000"/>
          <w:spacing w:val="23"/>
          <w:sz w:val="16"/>
        </w:rPr>
        <w:t xml:space="preserve"> </w:t>
      </w:r>
      <w:r>
        <w:rPr>
          <w:rFonts w:ascii="QMLHOO+CMR8"/>
          <w:color w:val="000000"/>
          <w:sz w:val="16"/>
        </w:rPr>
        <w:t>across</w:t>
      </w:r>
      <w:r>
        <w:rPr>
          <w:rFonts w:ascii="Times New Roman"/>
          <w:color w:val="000000"/>
          <w:spacing w:val="19"/>
          <w:sz w:val="16"/>
        </w:rPr>
        <w:t xml:space="preserve"> </w:t>
      </w:r>
      <w:r>
        <w:rPr>
          <w:rFonts w:ascii="QMLHOO+CMR8"/>
          <w:color w:val="000000"/>
          <w:sz w:val="16"/>
        </w:rPr>
        <w:t>daily</w:t>
      </w:r>
      <w:r>
        <w:rPr>
          <w:rFonts w:ascii="Times New Roman"/>
          <w:color w:val="000000"/>
          <w:spacing w:val="19"/>
          <w:sz w:val="16"/>
        </w:rPr>
        <w:t xml:space="preserve"> </w:t>
      </w:r>
      <w:r>
        <w:rPr>
          <w:rFonts w:ascii="QMLHOO+CMR8"/>
          <w:color w:val="000000"/>
          <w:sz w:val="16"/>
        </w:rPr>
        <w:t>HDDs</w:t>
      </w:r>
      <w:r>
        <w:rPr>
          <w:rFonts w:ascii="Times New Roman"/>
          <w:color w:val="000000"/>
          <w:spacing w:val="19"/>
          <w:sz w:val="16"/>
        </w:rPr>
        <w:t xml:space="preserve"> </w:t>
      </w:r>
      <w:r>
        <w:rPr>
          <w:rFonts w:ascii="QMLHOO+CMR8"/>
          <w:color w:val="000000"/>
          <w:spacing w:val="-1"/>
          <w:sz w:val="16"/>
        </w:rPr>
        <w:t>substantiate</w:t>
      </w:r>
    </w:p>
    <w:p w14:paraId="5F41567F" w14:textId="77777777" w:rsidR="00CF0253" w:rsidRDefault="00252649">
      <w:pPr>
        <w:spacing w:before="115" w:after="0" w:line="169" w:lineRule="exact"/>
        <w:jc w:val="left"/>
        <w:rPr>
          <w:rFonts w:ascii="Times New Roman"/>
          <w:color w:val="000000"/>
          <w:sz w:val="16"/>
        </w:rPr>
      </w:pPr>
      <w:r>
        <w:rPr>
          <w:rFonts w:ascii="QMLHOO+CMR8"/>
          <w:color w:val="000000"/>
          <w:sz w:val="16"/>
        </w:rPr>
        <w:t>the</w:t>
      </w:r>
      <w:r>
        <w:rPr>
          <w:rFonts w:ascii="Times New Roman"/>
          <w:color w:val="000000"/>
          <w:spacing w:val="16"/>
          <w:sz w:val="16"/>
        </w:rPr>
        <w:t xml:space="preserve"> </w:t>
      </w:r>
      <w:r>
        <w:rPr>
          <w:rFonts w:ascii="QMLHOO+CMR8"/>
          <w:color w:val="000000"/>
          <w:sz w:val="16"/>
        </w:rPr>
        <w:t>use</w:t>
      </w:r>
      <w:r>
        <w:rPr>
          <w:rFonts w:ascii="Times New Roman"/>
          <w:color w:val="000000"/>
          <w:spacing w:val="16"/>
          <w:sz w:val="16"/>
        </w:rPr>
        <w:t xml:space="preserve"> </w:t>
      </w:r>
      <w:r>
        <w:rPr>
          <w:rFonts w:ascii="QMLHOO+CMR8"/>
          <w:color w:val="000000"/>
          <w:sz w:val="16"/>
        </w:rPr>
        <w:t>of</w:t>
      </w:r>
      <w:r>
        <w:rPr>
          <w:rFonts w:ascii="Times New Roman"/>
          <w:color w:val="000000"/>
          <w:spacing w:val="17"/>
          <w:sz w:val="16"/>
        </w:rPr>
        <w:t xml:space="preserve"> </w:t>
      </w:r>
      <w:r>
        <w:rPr>
          <w:rFonts w:ascii="QMLHOO+CMR8"/>
          <w:color w:val="000000"/>
          <w:sz w:val="16"/>
        </w:rPr>
        <w:t>the</w:t>
      </w:r>
      <w:r>
        <w:rPr>
          <w:rFonts w:ascii="Times New Roman"/>
          <w:color w:val="000000"/>
          <w:spacing w:val="17"/>
          <w:sz w:val="16"/>
        </w:rPr>
        <w:t xml:space="preserve"> </w:t>
      </w:r>
      <w:r>
        <w:rPr>
          <w:rFonts w:ascii="QMLHOO+CMR8"/>
          <w:color w:val="000000"/>
          <w:spacing w:val="-1"/>
          <w:sz w:val="16"/>
        </w:rPr>
        <w:t>DID-style</w:t>
      </w:r>
      <w:r>
        <w:rPr>
          <w:rFonts w:ascii="Times New Roman"/>
          <w:color w:val="000000"/>
          <w:spacing w:val="17"/>
          <w:sz w:val="16"/>
        </w:rPr>
        <w:t xml:space="preserve"> </w:t>
      </w:r>
      <w:r>
        <w:rPr>
          <w:rFonts w:ascii="QMLHOO+CMR8"/>
          <w:color w:val="000000"/>
          <w:sz w:val="16"/>
        </w:rPr>
        <w:t>spline</w:t>
      </w:r>
      <w:r>
        <w:rPr>
          <w:rFonts w:ascii="Times New Roman"/>
          <w:color w:val="000000"/>
          <w:spacing w:val="17"/>
          <w:sz w:val="16"/>
        </w:rPr>
        <w:t xml:space="preserve"> </w:t>
      </w:r>
      <w:r>
        <w:rPr>
          <w:rFonts w:ascii="QMLHOO+CMR8"/>
          <w:color w:val="000000"/>
          <w:sz w:val="16"/>
        </w:rPr>
        <w:t>regression</w:t>
      </w:r>
      <w:r>
        <w:rPr>
          <w:rFonts w:ascii="Times New Roman"/>
          <w:color w:val="000000"/>
          <w:spacing w:val="16"/>
          <w:sz w:val="16"/>
        </w:rPr>
        <w:t xml:space="preserve"> </w:t>
      </w:r>
      <w:r>
        <w:rPr>
          <w:rFonts w:ascii="QMLHOO+CMR8"/>
          <w:color w:val="000000"/>
          <w:spacing w:val="1"/>
          <w:sz w:val="16"/>
        </w:rPr>
        <w:t>model</w:t>
      </w:r>
      <w:r>
        <w:rPr>
          <w:rFonts w:ascii="Times New Roman"/>
          <w:color w:val="000000"/>
          <w:spacing w:val="16"/>
          <w:sz w:val="16"/>
        </w:rPr>
        <w:t xml:space="preserve"> </w:t>
      </w:r>
      <w:r>
        <w:rPr>
          <w:rFonts w:ascii="QMLHOO+CMR8"/>
          <w:color w:val="000000"/>
          <w:sz w:val="16"/>
        </w:rPr>
        <w:t>in</w:t>
      </w:r>
      <w:r>
        <w:rPr>
          <w:rFonts w:ascii="Times New Roman"/>
          <w:color w:val="000000"/>
          <w:spacing w:val="16"/>
          <w:sz w:val="16"/>
        </w:rPr>
        <w:t xml:space="preserve"> </w:t>
      </w:r>
      <w:hyperlink w:anchor="br16" w:history="1">
        <w:r>
          <w:rPr>
            <w:rFonts w:ascii="QMLHOO+CMR8"/>
            <w:color w:val="000000"/>
            <w:sz w:val="16"/>
          </w:rPr>
          <w:t>3</w:t>
        </w:r>
      </w:hyperlink>
      <w:r>
        <w:rPr>
          <w:rFonts w:ascii="QMLHOO+CMR8"/>
          <w:color w:val="000000"/>
          <w:sz w:val="16"/>
        </w:rPr>
        <w:t>.</w:t>
      </w:r>
    </w:p>
    <w:p w14:paraId="68A03960" w14:textId="77777777" w:rsidR="00CF0253" w:rsidRDefault="00252649">
      <w:pPr>
        <w:spacing w:before="0" w:after="0" w:line="236" w:lineRule="exact"/>
        <w:ind w:left="149"/>
        <w:jc w:val="left"/>
        <w:rPr>
          <w:rFonts w:ascii="Times New Roman"/>
          <w:color w:val="000000"/>
          <w:sz w:val="16"/>
        </w:rPr>
      </w:pPr>
      <w:r>
        <w:rPr>
          <w:rFonts w:ascii="JCIRTO+CMR6"/>
          <w:color w:val="000000"/>
          <w:spacing w:val="5"/>
          <w:sz w:val="18"/>
          <w:vertAlign w:val="superscript"/>
        </w:rPr>
        <w:t>21</w:t>
      </w:r>
      <w:r>
        <w:rPr>
          <w:rFonts w:ascii="QMLHOO+CMR8"/>
          <w:color w:val="000000"/>
          <w:spacing w:val="-1"/>
          <w:sz w:val="16"/>
        </w:rPr>
        <w:t>Mathematically,</w:t>
      </w:r>
      <w:r>
        <w:rPr>
          <w:rFonts w:ascii="Times New Roman"/>
          <w:color w:val="000000"/>
          <w:spacing w:val="17"/>
          <w:sz w:val="16"/>
        </w:rPr>
        <w:t xml:space="preserve"> </w:t>
      </w:r>
      <w:proofErr w:type="spellStart"/>
      <w:r>
        <w:rPr>
          <w:rFonts w:ascii="HEGINS+CMMI8"/>
          <w:color w:val="000000"/>
          <w:spacing w:val="5"/>
          <w:sz w:val="16"/>
        </w:rPr>
        <w:t>HDD</w:t>
      </w:r>
      <w:r>
        <w:rPr>
          <w:rFonts w:ascii="NBHKHE+CMMI6"/>
          <w:color w:val="000000"/>
          <w:spacing w:val="-52"/>
          <w:sz w:val="18"/>
          <w:vertAlign w:val="subscript"/>
        </w:rPr>
        <w:t>t</w:t>
      </w:r>
      <w:proofErr w:type="spellEnd"/>
      <w:r>
        <w:rPr>
          <w:rFonts w:ascii="UVLPVL+CMSY6" w:hAnsi="UVLPVL+CMSY6" w:cs="UVLPVL+CMSY6"/>
          <w:color w:val="000000"/>
          <w:sz w:val="12"/>
        </w:rPr>
        <w:t>∗</w:t>
      </w:r>
      <w:r>
        <w:rPr>
          <w:rFonts w:ascii="Times New Roman"/>
          <w:color w:val="000000"/>
          <w:spacing w:val="36"/>
          <w:sz w:val="12"/>
        </w:rPr>
        <w:t xml:space="preserve"> </w:t>
      </w:r>
      <w:r>
        <w:rPr>
          <w:rFonts w:ascii="QMLHOO+CMR8"/>
          <w:color w:val="000000"/>
          <w:sz w:val="16"/>
        </w:rPr>
        <w:t>is</w:t>
      </w:r>
      <w:r>
        <w:rPr>
          <w:rFonts w:ascii="Times New Roman"/>
          <w:color w:val="000000"/>
          <w:spacing w:val="16"/>
          <w:sz w:val="16"/>
        </w:rPr>
        <w:t xml:space="preserve"> </w:t>
      </w:r>
      <w:r>
        <w:rPr>
          <w:rFonts w:ascii="QMLHOO+CMR8" w:hAnsi="QMLHOO+CMR8" w:cs="QMLHOO+CMR8"/>
          <w:color w:val="000000"/>
          <w:sz w:val="16"/>
        </w:rPr>
        <w:t>deﬁned</w:t>
      </w:r>
      <w:r>
        <w:rPr>
          <w:rFonts w:ascii="Times New Roman"/>
          <w:color w:val="000000"/>
          <w:spacing w:val="16"/>
          <w:sz w:val="16"/>
        </w:rPr>
        <w:t xml:space="preserve"> </w:t>
      </w:r>
      <w:r>
        <w:rPr>
          <w:rFonts w:ascii="QMLHOO+CMR8"/>
          <w:color w:val="000000"/>
          <w:sz w:val="16"/>
        </w:rPr>
        <w:t>as</w:t>
      </w:r>
      <w:r>
        <w:rPr>
          <w:rFonts w:ascii="Times New Roman"/>
          <w:color w:val="000000"/>
          <w:spacing w:val="16"/>
          <w:sz w:val="16"/>
        </w:rPr>
        <w:t xml:space="preserve"> </w:t>
      </w:r>
      <w:r>
        <w:rPr>
          <w:rFonts w:ascii="QMLHOO+CMR8"/>
          <w:color w:val="000000"/>
          <w:spacing w:val="-1"/>
          <w:sz w:val="16"/>
        </w:rPr>
        <w:t>follows:</w:t>
      </w:r>
    </w:p>
    <w:p w14:paraId="77ED7318" w14:textId="251D6D32" w:rsidR="00CF0253" w:rsidRPr="00897E87" w:rsidRDefault="00252649" w:rsidP="00897E87">
      <w:pPr>
        <w:spacing w:before="157" w:after="0" w:line="217" w:lineRule="exact"/>
        <w:ind w:left="2952"/>
        <w:jc w:val="left"/>
        <w:rPr>
          <w:rFonts w:ascii="Times New Roman"/>
          <w:color w:val="000000"/>
          <w:sz w:val="12"/>
        </w:rPr>
      </w:pPr>
      <w:proofErr w:type="spellStart"/>
      <w:r>
        <w:rPr>
          <w:rFonts w:ascii="HEGINS+CMMI8"/>
          <w:color w:val="000000"/>
          <w:spacing w:val="7"/>
          <w:sz w:val="16"/>
        </w:rPr>
        <w:t>HDD</w:t>
      </w:r>
      <w:r>
        <w:rPr>
          <w:rFonts w:ascii="UVLPVL+CMSY6" w:hAnsi="UVLPVL+CMSY6" w:cs="UVLPVL+CMSY6"/>
          <w:color w:val="000000"/>
          <w:sz w:val="12"/>
        </w:rPr>
        <w:t>∗</w:t>
      </w:r>
      <w:r>
        <w:rPr>
          <w:rFonts w:ascii="NBHKHE+CMMI6"/>
          <w:color w:val="000000"/>
          <w:sz w:val="18"/>
          <w:vertAlign w:val="subscript"/>
        </w:rPr>
        <w:t>t</w:t>
      </w:r>
      <w:proofErr w:type="spellEnd"/>
      <w:r>
        <w:rPr>
          <w:rFonts w:ascii="Times New Roman"/>
          <w:color w:val="000000"/>
          <w:spacing w:val="92"/>
          <w:sz w:val="18"/>
          <w:vertAlign w:val="subscript"/>
        </w:rPr>
        <w:t xml:space="preserve"> </w:t>
      </w:r>
      <w:r>
        <w:rPr>
          <w:rFonts w:ascii="QMLHOO+CMR8"/>
          <w:color w:val="000000"/>
          <w:sz w:val="16"/>
        </w:rPr>
        <w:t>=</w:t>
      </w:r>
      <w:r>
        <w:rPr>
          <w:rFonts w:ascii="Times New Roman"/>
          <w:color w:val="000000"/>
          <w:spacing w:val="63"/>
          <w:sz w:val="16"/>
        </w:rPr>
        <w:t xml:space="preserve"> </w:t>
      </w:r>
      <w:r>
        <w:rPr>
          <w:rFonts w:ascii="QMLHOO+CMR8"/>
          <w:color w:val="000000"/>
          <w:sz w:val="16"/>
        </w:rPr>
        <w:t>(</w:t>
      </w:r>
      <w:proofErr w:type="spellStart"/>
      <w:r>
        <w:rPr>
          <w:rFonts w:ascii="HEGINS+CMMI8"/>
          <w:color w:val="000000"/>
          <w:spacing w:val="5"/>
          <w:sz w:val="16"/>
        </w:rPr>
        <w:t>HDD</w:t>
      </w:r>
      <w:r>
        <w:rPr>
          <w:rFonts w:ascii="NBHKHE+CMMI6"/>
          <w:color w:val="000000"/>
          <w:sz w:val="18"/>
          <w:vertAlign w:val="subscript"/>
        </w:rPr>
        <w:t>t</w:t>
      </w:r>
      <w:proofErr w:type="spellEnd"/>
      <w:r>
        <w:rPr>
          <w:rFonts w:ascii="Times New Roman"/>
          <w:color w:val="000000"/>
          <w:spacing w:val="2"/>
          <w:sz w:val="18"/>
          <w:vertAlign w:val="subscript"/>
        </w:rPr>
        <w:t xml:space="preserve"> </w:t>
      </w:r>
      <w:r>
        <w:rPr>
          <w:rFonts w:ascii="KGEDCW+CMSY8" w:hAnsi="KGEDCW+CMSY8" w:cs="KGEDCW+CMSY8"/>
          <w:color w:val="000000"/>
          <w:sz w:val="16"/>
        </w:rPr>
        <w:t>−</w:t>
      </w:r>
      <w:r>
        <w:rPr>
          <w:rFonts w:ascii="Times New Roman"/>
          <w:color w:val="000000"/>
          <w:spacing w:val="-3"/>
          <w:sz w:val="16"/>
        </w:rPr>
        <w:t xml:space="preserve"> </w:t>
      </w:r>
      <w:r>
        <w:rPr>
          <w:rFonts w:ascii="HEGINS+CMMI8"/>
          <w:color w:val="000000"/>
          <w:spacing w:val="3"/>
          <w:sz w:val="16"/>
        </w:rPr>
        <w:t>Knot</w:t>
      </w:r>
      <w:r>
        <w:rPr>
          <w:rFonts w:ascii="QMLHOO+CMR8"/>
          <w:color w:val="000000"/>
          <w:sz w:val="16"/>
        </w:rPr>
        <w:t>)</w:t>
      </w:r>
      <w:r>
        <w:rPr>
          <w:rFonts w:ascii="Times New Roman"/>
          <w:color w:val="000000"/>
          <w:spacing w:val="54"/>
          <w:sz w:val="16"/>
        </w:rPr>
        <w:t xml:space="preserve"> </w:t>
      </w:r>
      <w:r>
        <w:rPr>
          <w:rFonts w:ascii="KGEDCW+CMSY8" w:hAnsi="KGEDCW+CMSY8" w:cs="KGEDCW+CMSY8"/>
          <w:color w:val="000000"/>
          <w:sz w:val="16"/>
        </w:rPr>
        <w:t>×</w:t>
      </w:r>
      <w:r>
        <w:rPr>
          <w:rFonts w:ascii="Times New Roman"/>
          <w:color w:val="000000"/>
          <w:spacing w:val="54"/>
          <w:sz w:val="16"/>
        </w:rPr>
        <w:t xml:space="preserve"> </w:t>
      </w:r>
      <w:r>
        <w:rPr>
          <w:rFonts w:ascii="QONDCP+BBOLD7"/>
          <w:color w:val="000000"/>
          <w:spacing w:val="-4"/>
          <w:sz w:val="16"/>
        </w:rPr>
        <w:t>1</w:t>
      </w:r>
      <w:r>
        <w:rPr>
          <w:rFonts w:ascii="QMLHOO+CMR8"/>
          <w:color w:val="000000"/>
          <w:sz w:val="16"/>
        </w:rPr>
        <w:t>[</w:t>
      </w:r>
      <w:proofErr w:type="spellStart"/>
      <w:r>
        <w:rPr>
          <w:rFonts w:ascii="HEGINS+CMMI8"/>
          <w:color w:val="000000"/>
          <w:spacing w:val="5"/>
          <w:sz w:val="16"/>
        </w:rPr>
        <w:t>HDD</w:t>
      </w:r>
      <w:r>
        <w:rPr>
          <w:rFonts w:ascii="NBHKHE+CMMI6"/>
          <w:color w:val="000000"/>
          <w:sz w:val="18"/>
          <w:vertAlign w:val="subscript"/>
        </w:rPr>
        <w:t>t</w:t>
      </w:r>
      <w:proofErr w:type="spellEnd"/>
      <w:r>
        <w:rPr>
          <w:rFonts w:ascii="Times New Roman"/>
          <w:color w:val="000000"/>
          <w:spacing w:val="12"/>
          <w:sz w:val="18"/>
          <w:vertAlign w:val="subscript"/>
        </w:rPr>
        <w:t xml:space="preserve"> </w:t>
      </w:r>
      <w:r>
        <w:rPr>
          <w:rFonts w:ascii="HEGINS+CMMI8"/>
          <w:color w:val="000000"/>
          <w:sz w:val="16"/>
        </w:rPr>
        <w:t>&gt;</w:t>
      </w:r>
      <w:r>
        <w:rPr>
          <w:rFonts w:ascii="Times New Roman"/>
          <w:color w:val="000000"/>
          <w:spacing w:val="7"/>
          <w:sz w:val="16"/>
        </w:rPr>
        <w:t xml:space="preserve"> </w:t>
      </w:r>
      <w:r>
        <w:rPr>
          <w:rFonts w:ascii="HEGINS+CMMI8"/>
          <w:color w:val="000000"/>
          <w:spacing w:val="3"/>
          <w:sz w:val="16"/>
        </w:rPr>
        <w:t>Knot</w:t>
      </w:r>
      <w:r>
        <w:rPr>
          <w:rFonts w:ascii="QMLHOO+CMR8"/>
          <w:color w:val="000000"/>
          <w:sz w:val="16"/>
        </w:rPr>
        <w:t>]</w:t>
      </w:r>
      <w:r>
        <w:rPr>
          <w:rFonts w:ascii="HEGINS+CMMI8"/>
          <w:color w:val="000000"/>
          <w:sz w:val="16"/>
        </w:rPr>
        <w:t>,</w:t>
      </w:r>
    </w:p>
    <w:p w14:paraId="6B656038" w14:textId="77777777" w:rsidR="00CF0253" w:rsidRDefault="00252649">
      <w:pPr>
        <w:spacing w:before="122" w:after="0" w:line="169" w:lineRule="exact"/>
        <w:jc w:val="left"/>
        <w:rPr>
          <w:rFonts w:ascii="Times New Roman"/>
          <w:color w:val="000000"/>
          <w:sz w:val="16"/>
        </w:rPr>
      </w:pPr>
      <w:r>
        <w:rPr>
          <w:rFonts w:ascii="QMLHOO+CMR8"/>
          <w:color w:val="000000"/>
          <w:sz w:val="16"/>
        </w:rPr>
        <w:t>where</w:t>
      </w:r>
      <w:r>
        <w:rPr>
          <w:rFonts w:ascii="Times New Roman"/>
          <w:color w:val="000000"/>
          <w:spacing w:val="16"/>
          <w:sz w:val="16"/>
        </w:rPr>
        <w:t xml:space="preserve"> </w:t>
      </w:r>
      <w:r>
        <w:rPr>
          <w:rFonts w:ascii="HEGINS+CMMI8"/>
          <w:color w:val="000000"/>
          <w:spacing w:val="3"/>
          <w:sz w:val="16"/>
        </w:rPr>
        <w:t>Knot</w:t>
      </w:r>
      <w:r>
        <w:rPr>
          <w:rFonts w:ascii="Times New Roman"/>
          <w:color w:val="000000"/>
          <w:spacing w:val="13"/>
          <w:sz w:val="16"/>
        </w:rPr>
        <w:t xml:space="preserve"> </w:t>
      </w:r>
      <w:r>
        <w:rPr>
          <w:rFonts w:ascii="QMLHOO+CMR8"/>
          <w:color w:val="000000"/>
          <w:sz w:val="16"/>
        </w:rPr>
        <w:t>is</w:t>
      </w:r>
      <w:r>
        <w:rPr>
          <w:rFonts w:ascii="Times New Roman"/>
          <w:color w:val="000000"/>
          <w:spacing w:val="16"/>
          <w:sz w:val="16"/>
        </w:rPr>
        <w:t xml:space="preserve"> </w:t>
      </w:r>
      <w:r>
        <w:rPr>
          <w:rFonts w:ascii="QMLHOO+CMR8"/>
          <w:color w:val="000000"/>
          <w:sz w:val="16"/>
        </w:rPr>
        <w:t>a</w:t>
      </w:r>
      <w:r>
        <w:rPr>
          <w:rFonts w:ascii="Times New Roman"/>
          <w:color w:val="000000"/>
          <w:spacing w:val="16"/>
          <w:sz w:val="16"/>
        </w:rPr>
        <w:t xml:space="preserve"> </w:t>
      </w:r>
      <w:r>
        <w:rPr>
          <w:rFonts w:ascii="QMLHOO+CMR8"/>
          <w:color w:val="000000"/>
          <w:sz w:val="16"/>
        </w:rPr>
        <w:t>reference</w:t>
      </w:r>
      <w:r>
        <w:rPr>
          <w:rFonts w:ascii="Times New Roman"/>
          <w:color w:val="000000"/>
          <w:spacing w:val="16"/>
          <w:sz w:val="16"/>
        </w:rPr>
        <w:t xml:space="preserve"> </w:t>
      </w:r>
      <w:r>
        <w:rPr>
          <w:rFonts w:ascii="QMLHOO+CMR8"/>
          <w:color w:val="000000"/>
          <w:spacing w:val="-3"/>
          <w:sz w:val="16"/>
        </w:rPr>
        <w:t>value</w:t>
      </w:r>
      <w:r>
        <w:rPr>
          <w:rFonts w:ascii="Times New Roman"/>
          <w:color w:val="000000"/>
          <w:spacing w:val="19"/>
          <w:sz w:val="16"/>
        </w:rPr>
        <w:t xml:space="preserve"> </w:t>
      </w:r>
      <w:r>
        <w:rPr>
          <w:rFonts w:ascii="QMLHOO+CMR8"/>
          <w:color w:val="000000"/>
          <w:sz w:val="16"/>
        </w:rPr>
        <w:t>at</w:t>
      </w:r>
      <w:r>
        <w:rPr>
          <w:rFonts w:ascii="Times New Roman"/>
          <w:color w:val="000000"/>
          <w:spacing w:val="16"/>
          <w:sz w:val="16"/>
        </w:rPr>
        <w:t xml:space="preserve"> </w:t>
      </w:r>
      <w:r>
        <w:rPr>
          <w:rFonts w:ascii="QMLHOO+CMR8"/>
          <w:color w:val="000000"/>
          <w:spacing w:val="-1"/>
          <w:sz w:val="16"/>
        </w:rPr>
        <w:t>which</w:t>
      </w:r>
      <w:r>
        <w:rPr>
          <w:rFonts w:ascii="Times New Roman"/>
          <w:color w:val="000000"/>
          <w:spacing w:val="18"/>
          <w:sz w:val="16"/>
        </w:rPr>
        <w:t xml:space="preserve"> </w:t>
      </w:r>
      <w:r>
        <w:rPr>
          <w:rFonts w:ascii="QMLHOO+CMR8"/>
          <w:color w:val="000000"/>
          <w:sz w:val="16"/>
        </w:rPr>
        <w:t>the</w:t>
      </w:r>
      <w:r>
        <w:rPr>
          <w:rFonts w:ascii="Times New Roman"/>
          <w:color w:val="000000"/>
          <w:spacing w:val="17"/>
          <w:sz w:val="16"/>
        </w:rPr>
        <w:t xml:space="preserve"> </w:t>
      </w:r>
      <w:r>
        <w:rPr>
          <w:rFonts w:ascii="QMLHOO+CMR8"/>
          <w:color w:val="000000"/>
          <w:spacing w:val="1"/>
          <w:sz w:val="16"/>
        </w:rPr>
        <w:t>slope</w:t>
      </w:r>
      <w:r>
        <w:rPr>
          <w:rFonts w:ascii="Times New Roman"/>
          <w:color w:val="000000"/>
          <w:spacing w:val="15"/>
          <w:sz w:val="16"/>
        </w:rPr>
        <w:t xml:space="preserve"> </w:t>
      </w:r>
      <w:r>
        <w:rPr>
          <w:rFonts w:ascii="QMLHOO+CMR8"/>
          <w:color w:val="000000"/>
          <w:sz w:val="16"/>
        </w:rPr>
        <w:t>of</w:t>
      </w:r>
      <w:r>
        <w:rPr>
          <w:rFonts w:ascii="Times New Roman"/>
          <w:color w:val="000000"/>
          <w:spacing w:val="17"/>
          <w:sz w:val="16"/>
        </w:rPr>
        <w:t xml:space="preserve"> </w:t>
      </w:r>
      <w:r>
        <w:rPr>
          <w:rFonts w:ascii="QMLHOO+CMR8"/>
          <w:color w:val="000000"/>
          <w:sz w:val="16"/>
        </w:rPr>
        <w:t>the</w:t>
      </w:r>
      <w:r>
        <w:rPr>
          <w:rFonts w:ascii="Times New Roman"/>
          <w:color w:val="000000"/>
          <w:spacing w:val="17"/>
          <w:sz w:val="16"/>
        </w:rPr>
        <w:t xml:space="preserve"> </w:t>
      </w:r>
      <w:r>
        <w:rPr>
          <w:rFonts w:ascii="QMLHOO+CMR8"/>
          <w:color w:val="000000"/>
          <w:sz w:val="16"/>
        </w:rPr>
        <w:t>predicted</w:t>
      </w:r>
      <w:r>
        <w:rPr>
          <w:rFonts w:ascii="Times New Roman"/>
          <w:color w:val="000000"/>
          <w:spacing w:val="16"/>
          <w:sz w:val="16"/>
        </w:rPr>
        <w:t xml:space="preserve"> </w:t>
      </w:r>
      <w:r>
        <w:rPr>
          <w:rFonts w:ascii="QMLHOO+CMR8"/>
          <w:color w:val="000000"/>
          <w:sz w:val="16"/>
        </w:rPr>
        <w:t>line</w:t>
      </w:r>
      <w:r>
        <w:rPr>
          <w:rFonts w:ascii="Times New Roman"/>
          <w:color w:val="000000"/>
          <w:spacing w:val="16"/>
          <w:sz w:val="16"/>
        </w:rPr>
        <w:t xml:space="preserve"> </w:t>
      </w:r>
      <w:r>
        <w:rPr>
          <w:rFonts w:ascii="QMLHOO+CMR8"/>
          <w:color w:val="000000"/>
          <w:sz w:val="16"/>
        </w:rPr>
        <w:t>starts</w:t>
      </w:r>
      <w:r>
        <w:rPr>
          <w:rFonts w:ascii="Times New Roman"/>
          <w:color w:val="000000"/>
          <w:spacing w:val="16"/>
          <w:sz w:val="16"/>
        </w:rPr>
        <w:t xml:space="preserve"> </w:t>
      </w:r>
      <w:r>
        <w:rPr>
          <w:rFonts w:ascii="QMLHOO+CMR8"/>
          <w:color w:val="000000"/>
          <w:sz w:val="16"/>
        </w:rPr>
        <w:t>to</w:t>
      </w:r>
      <w:r>
        <w:rPr>
          <w:rFonts w:ascii="Times New Roman"/>
          <w:color w:val="000000"/>
          <w:spacing w:val="16"/>
          <w:sz w:val="16"/>
        </w:rPr>
        <w:t xml:space="preserve"> </w:t>
      </w:r>
      <w:r>
        <w:rPr>
          <w:rFonts w:ascii="QMLHOO+CMR8"/>
          <w:color w:val="000000"/>
          <w:spacing w:val="-1"/>
          <w:sz w:val="16"/>
        </w:rPr>
        <w:t>change.</w:t>
      </w:r>
    </w:p>
    <w:p w14:paraId="2B2931F7" w14:textId="77777777" w:rsidR="00CF0253" w:rsidRDefault="00252649">
      <w:pPr>
        <w:spacing w:before="476" w:after="0" w:line="169" w:lineRule="exact"/>
        <w:ind w:left="8613"/>
        <w:jc w:val="left"/>
        <w:rPr>
          <w:rFonts w:ascii="Times New Roman"/>
          <w:color w:val="000000"/>
          <w:sz w:val="16"/>
        </w:rPr>
      </w:pPr>
      <w:r>
        <w:rPr>
          <w:rFonts w:ascii="QMLHOO+CMR8"/>
          <w:color w:val="000000"/>
          <w:spacing w:val="-2"/>
          <w:sz w:val="16"/>
        </w:rPr>
        <w:t>Page</w:t>
      </w:r>
      <w:r>
        <w:rPr>
          <w:rFonts w:ascii="Times New Roman"/>
          <w:color w:val="000000"/>
          <w:spacing w:val="18"/>
          <w:sz w:val="16"/>
        </w:rPr>
        <w:t xml:space="preserve"> </w:t>
      </w:r>
      <w:r>
        <w:rPr>
          <w:rFonts w:ascii="QMLHOO+CMR8"/>
          <w:color w:val="000000"/>
          <w:sz w:val="16"/>
        </w:rPr>
        <w:t>16</w:t>
      </w:r>
      <w:r>
        <w:rPr>
          <w:rFonts w:ascii="Times New Roman"/>
          <w:color w:val="000000"/>
          <w:spacing w:val="36"/>
          <w:sz w:val="16"/>
        </w:rPr>
        <w:t xml:space="preserve"> </w:t>
      </w:r>
      <w:r>
        <w:rPr>
          <w:rFonts w:ascii="QMLHOO+CMR8"/>
          <w:color w:val="000000"/>
          <w:sz w:val="16"/>
        </w:rPr>
        <w:t>of</w:t>
      </w:r>
      <w:r>
        <w:rPr>
          <w:rFonts w:ascii="Times New Roman"/>
          <w:color w:val="000000"/>
          <w:spacing w:val="17"/>
          <w:sz w:val="16"/>
        </w:rPr>
        <w:t xml:space="preserve"> </w:t>
      </w:r>
      <w:hyperlink w:anchor="br24" w:history="1">
        <w:r>
          <w:rPr>
            <w:rFonts w:ascii="QMLHOO+CMR8"/>
            <w:color w:val="000000"/>
            <w:sz w:val="16"/>
          </w:rPr>
          <w:t>24</w:t>
        </w:r>
      </w:hyperlink>
    </w:p>
    <w:p w14:paraId="666EA0AD" w14:textId="77777777" w:rsidR="00CF0253" w:rsidRDefault="00CF0253">
      <w:pPr>
        <w:spacing w:before="0" w:after="0" w:line="0" w:lineRule="atLeast"/>
        <w:jc w:val="left"/>
        <w:rPr>
          <w:rFonts w:ascii="Arial"/>
          <w:color w:val="FF0000"/>
          <w:sz w:val="2"/>
        </w:rPr>
      </w:pPr>
    </w:p>
    <w:p w14:paraId="3D1705C8" w14:textId="77777777" w:rsidR="00CF0253" w:rsidRDefault="00252649">
      <w:pPr>
        <w:spacing w:before="0" w:after="0" w:line="0" w:lineRule="atLeast"/>
        <w:jc w:val="left"/>
        <w:rPr>
          <w:rFonts w:ascii="Arial"/>
          <w:color w:val="FF0000"/>
          <w:sz w:val="2"/>
        </w:rPr>
      </w:pPr>
      <w:r>
        <w:rPr>
          <w:rFonts w:ascii="Arial"/>
          <w:color w:val="FF0000"/>
          <w:sz w:val="2"/>
        </w:rPr>
        <w:cr/>
      </w:r>
      <w:r>
        <w:rPr>
          <w:rFonts w:ascii="Arial"/>
          <w:color w:val="FF0000"/>
          <w:sz w:val="2"/>
        </w:rPr>
        <w:br w:type="page"/>
      </w:r>
    </w:p>
    <w:p w14:paraId="3745A9F1" w14:textId="77777777" w:rsidR="00CF0253" w:rsidRDefault="00CF0253">
      <w:pPr>
        <w:pStyle w:val="NoList1"/>
        <w:sectPr w:rsidR="00CF0253">
          <w:pgSz w:w="12240" w:h="15840"/>
          <w:pgMar w:top="894" w:right="100" w:bottom="0" w:left="1134" w:header="720" w:footer="720" w:gutter="0"/>
          <w:pgNumType w:start="1"/>
          <w:cols w:space="720"/>
          <w:docGrid w:linePitch="1"/>
        </w:sectPr>
      </w:pPr>
    </w:p>
    <w:p w14:paraId="069545B1" w14:textId="77777777" w:rsidR="00CF0253" w:rsidRDefault="00CF0253">
      <w:pPr>
        <w:spacing w:before="0" w:after="0" w:line="0" w:lineRule="atLeast"/>
        <w:jc w:val="left"/>
        <w:rPr>
          <w:rFonts w:ascii="Arial"/>
          <w:color w:val="FF0000"/>
          <w:sz w:val="2"/>
        </w:rPr>
      </w:pPr>
    </w:p>
    <w:p w14:paraId="279F4130" w14:textId="77777777" w:rsidR="00CF0253" w:rsidRDefault="00252649">
      <w:pPr>
        <w:spacing w:before="0" w:after="0" w:line="189" w:lineRule="exact"/>
        <w:ind w:left="71"/>
        <w:jc w:val="left"/>
        <w:rPr>
          <w:rFonts w:ascii="Times New Roman"/>
          <w:color w:val="000000"/>
          <w:sz w:val="18"/>
        </w:rPr>
      </w:pPr>
      <w:bookmarkStart w:id="187" w:name="br17"/>
      <w:bookmarkEnd w:id="187"/>
      <w:r>
        <w:rPr>
          <w:noProof/>
        </w:rPr>
        <w:drawing>
          <wp:anchor distT="0" distB="0" distL="114300" distR="114300" simplePos="0" relativeHeight="251648000" behindDoc="1" locked="0" layoutInCell="1" allowOverlap="1" wp14:anchorId="71D862F0" wp14:editId="15588435">
            <wp:simplePos x="0" y="0"/>
            <wp:positionH relativeFrom="page">
              <wp:posOffset>707390</wp:posOffset>
            </wp:positionH>
            <wp:positionV relativeFrom="page">
              <wp:posOffset>679450</wp:posOffset>
            </wp:positionV>
            <wp:extent cx="1817370" cy="38100"/>
            <wp:effectExtent l="0" t="0" r="0" b="0"/>
            <wp:wrapNone/>
            <wp:docPr id="10" name="_x000027" descr="ooxWord://word/media/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7" descr="ooxWord://word/media/image28.jpe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1817370" cy="38100"/>
                    </a:xfrm>
                    <a:prstGeom prst="rect">
                      <a:avLst/>
                    </a:prstGeom>
                    <a:noFill/>
                  </pic:spPr>
                </pic:pic>
              </a:graphicData>
            </a:graphic>
            <wp14:sizeRelH relativeFrom="page">
              <wp14:pctWidth>0</wp14:pctWidth>
            </wp14:sizeRelH>
            <wp14:sizeRelV relativeFrom="page">
              <wp14:pctHeight>0</wp14:pctHeight>
            </wp14:sizeRelV>
          </wp:anchor>
        </w:drawing>
      </w:r>
      <w:r>
        <w:rPr>
          <w:rFonts w:ascii="UDJGFS+CMBX9"/>
          <w:color w:val="000000"/>
          <w:sz w:val="18"/>
        </w:rPr>
        <w:t>Dissertation:</w:t>
      </w:r>
      <w:r>
        <w:rPr>
          <w:rFonts w:ascii="Times New Roman"/>
          <w:color w:val="000000"/>
          <w:spacing w:val="49"/>
          <w:sz w:val="18"/>
        </w:rPr>
        <w:t xml:space="preserve"> </w:t>
      </w:r>
      <w:r>
        <w:rPr>
          <w:rFonts w:ascii="UDJGFS+CMBX9"/>
          <w:color w:val="000000"/>
          <w:sz w:val="18"/>
        </w:rPr>
        <w:t>Chapter</w:t>
      </w:r>
      <w:r>
        <w:rPr>
          <w:rFonts w:ascii="Times New Roman"/>
          <w:color w:val="000000"/>
          <w:spacing w:val="26"/>
          <w:sz w:val="18"/>
        </w:rPr>
        <w:t xml:space="preserve"> </w:t>
      </w:r>
      <w:r>
        <w:rPr>
          <w:rFonts w:ascii="UDJGFS+CMBX9"/>
          <w:color w:val="000000"/>
          <w:sz w:val="18"/>
        </w:rPr>
        <w:t>2</w:t>
      </w:r>
      <w:r>
        <w:rPr>
          <w:rFonts w:ascii="Times New Roman"/>
          <w:color w:val="000000"/>
          <w:spacing w:val="26"/>
          <w:sz w:val="18"/>
        </w:rPr>
        <w:t xml:space="preserve"> </w:t>
      </w:r>
      <w:r>
        <w:rPr>
          <w:rFonts w:ascii="UDJGFS+CMBX9"/>
          <w:color w:val="000000"/>
          <w:sz w:val="18"/>
        </w:rPr>
        <w:t>only</w:t>
      </w:r>
    </w:p>
    <w:p w14:paraId="23949685" w14:textId="77777777" w:rsidR="00CF0253" w:rsidRDefault="00252649">
      <w:pPr>
        <w:spacing w:before="127" w:after="0" w:line="190" w:lineRule="exact"/>
        <w:jc w:val="left"/>
        <w:rPr>
          <w:rFonts w:ascii="Times New Roman"/>
          <w:color w:val="000000"/>
          <w:sz w:val="18"/>
        </w:rPr>
      </w:pPr>
      <w:proofErr w:type="spellStart"/>
      <w:r>
        <w:rPr>
          <w:rFonts w:ascii="MTBMSK+CMBXTI10"/>
          <w:color w:val="000000"/>
          <w:sz w:val="18"/>
        </w:rPr>
        <w:t>Jinmahn</w:t>
      </w:r>
      <w:proofErr w:type="spellEnd"/>
      <w:r>
        <w:rPr>
          <w:rFonts w:ascii="Times New Roman"/>
          <w:color w:val="000000"/>
          <w:spacing w:val="29"/>
          <w:sz w:val="18"/>
        </w:rPr>
        <w:t xml:space="preserve"> </w:t>
      </w:r>
      <w:r>
        <w:rPr>
          <w:rFonts w:ascii="MTBMSK+CMBXTI10"/>
          <w:color w:val="000000"/>
          <w:sz w:val="18"/>
        </w:rPr>
        <w:t>Jo</w:t>
      </w:r>
      <w:r>
        <w:rPr>
          <w:rFonts w:ascii="Times New Roman"/>
          <w:color w:val="000000"/>
          <w:spacing w:val="40"/>
          <w:sz w:val="18"/>
        </w:rPr>
        <w:t xml:space="preserve"> </w:t>
      </w:r>
      <w:r>
        <w:rPr>
          <w:rFonts w:ascii="UDJGFS+CMBX9"/>
          <w:color w:val="000000"/>
          <w:sz w:val="18"/>
        </w:rPr>
        <w:t>(ID#:</w:t>
      </w:r>
      <w:r>
        <w:rPr>
          <w:rFonts w:ascii="Times New Roman"/>
          <w:color w:val="000000"/>
          <w:spacing w:val="50"/>
          <w:sz w:val="18"/>
        </w:rPr>
        <w:t xml:space="preserve"> </w:t>
      </w:r>
      <w:r>
        <w:rPr>
          <w:rFonts w:ascii="UDJGFS+CMBX9"/>
          <w:color w:val="000000"/>
          <w:sz w:val="18"/>
        </w:rPr>
        <w:t>915528897)</w:t>
      </w:r>
    </w:p>
    <w:p w14:paraId="165F3C1E" w14:textId="77777777" w:rsidR="00CF0253" w:rsidRDefault="00252649">
      <w:pPr>
        <w:spacing w:before="634" w:after="0" w:line="209" w:lineRule="exact"/>
        <w:jc w:val="left"/>
        <w:rPr>
          <w:rFonts w:ascii="Times New Roman"/>
          <w:color w:val="000000"/>
          <w:sz w:val="20"/>
        </w:rPr>
      </w:pPr>
      <w:r>
        <w:rPr>
          <w:rFonts w:ascii="KCFTRC+CMR10"/>
          <w:color w:val="000000"/>
          <w:spacing w:val="-2"/>
          <w:sz w:val="20"/>
        </w:rPr>
        <w:t>intervals,</w:t>
      </w:r>
      <w:r>
        <w:rPr>
          <w:rFonts w:ascii="Times New Roman"/>
          <w:color w:val="000000"/>
          <w:spacing w:val="28"/>
          <w:sz w:val="20"/>
        </w:rPr>
        <w:t xml:space="preserve"> </w:t>
      </w:r>
      <w:r>
        <w:rPr>
          <w:rFonts w:ascii="KCFTRC+CMR10"/>
          <w:color w:val="000000"/>
          <w:spacing w:val="1"/>
          <w:sz w:val="20"/>
        </w:rPr>
        <w:t>albeit</w:t>
      </w:r>
      <w:r>
        <w:rPr>
          <w:rFonts w:ascii="Times New Roman"/>
          <w:color w:val="000000"/>
          <w:spacing w:val="23"/>
          <w:sz w:val="20"/>
        </w:rPr>
        <w:t xml:space="preserve"> </w:t>
      </w:r>
      <w:r>
        <w:rPr>
          <w:rFonts w:ascii="KCFTRC+CMR10"/>
          <w:color w:val="000000"/>
          <w:spacing w:val="-1"/>
          <w:sz w:val="20"/>
        </w:rPr>
        <w:t>relatively</w:t>
      </w:r>
      <w:r>
        <w:rPr>
          <w:rFonts w:ascii="Times New Roman"/>
          <w:color w:val="000000"/>
          <w:spacing w:val="24"/>
          <w:sz w:val="20"/>
        </w:rPr>
        <w:t xml:space="preserve"> </w:t>
      </w:r>
      <w:r>
        <w:rPr>
          <w:rFonts w:ascii="KCFTRC+CMR10"/>
          <w:color w:val="000000"/>
          <w:sz w:val="20"/>
        </w:rPr>
        <w:t>smaller</w:t>
      </w:r>
      <w:r>
        <w:rPr>
          <w:rFonts w:ascii="Times New Roman"/>
          <w:color w:val="000000"/>
          <w:spacing w:val="24"/>
          <w:sz w:val="20"/>
        </w:rPr>
        <w:t xml:space="preserve"> </w:t>
      </w:r>
      <w:r>
        <w:rPr>
          <w:rFonts w:ascii="KCFTRC+CMR10"/>
          <w:color w:val="000000"/>
          <w:sz w:val="20"/>
        </w:rPr>
        <w:t>in</w:t>
      </w:r>
      <w:r>
        <w:rPr>
          <w:rFonts w:ascii="Times New Roman"/>
          <w:color w:val="000000"/>
          <w:spacing w:val="24"/>
          <w:sz w:val="20"/>
        </w:rPr>
        <w:t xml:space="preserve"> </w:t>
      </w:r>
      <w:r>
        <w:rPr>
          <w:rFonts w:ascii="KCFTRC+CMR10"/>
          <w:color w:val="000000"/>
          <w:sz w:val="20"/>
        </w:rPr>
        <w:t>magnitude.</w:t>
      </w:r>
      <w:r>
        <w:rPr>
          <w:rFonts w:ascii="Times New Roman"/>
          <w:color w:val="000000"/>
          <w:spacing w:val="61"/>
          <w:sz w:val="20"/>
        </w:rPr>
        <w:t xml:space="preserve"> </w:t>
      </w:r>
      <w:r>
        <w:rPr>
          <w:rFonts w:ascii="KCFTRC+CMR10"/>
          <w:color w:val="000000"/>
          <w:sz w:val="20"/>
        </w:rPr>
        <w:t>The</w:t>
      </w:r>
      <w:r>
        <w:rPr>
          <w:rFonts w:ascii="Times New Roman"/>
          <w:color w:val="000000"/>
          <w:spacing w:val="24"/>
          <w:sz w:val="20"/>
        </w:rPr>
        <w:t xml:space="preserve"> </w:t>
      </w:r>
      <w:r>
        <w:rPr>
          <w:rFonts w:ascii="KCFTRC+CMR10"/>
          <w:color w:val="000000"/>
          <w:spacing w:val="-1"/>
          <w:sz w:val="20"/>
        </w:rPr>
        <w:t>changes</w:t>
      </w:r>
      <w:r>
        <w:rPr>
          <w:rFonts w:ascii="Times New Roman"/>
          <w:color w:val="000000"/>
          <w:spacing w:val="25"/>
          <w:sz w:val="20"/>
        </w:rPr>
        <w:t xml:space="preserve"> </w:t>
      </w:r>
      <w:r>
        <w:rPr>
          <w:rFonts w:ascii="KCFTRC+CMR10"/>
          <w:color w:val="000000"/>
          <w:sz w:val="20"/>
        </w:rPr>
        <w:t>in</w:t>
      </w:r>
      <w:r>
        <w:rPr>
          <w:rFonts w:ascii="Times New Roman"/>
          <w:color w:val="000000"/>
          <w:spacing w:val="24"/>
          <w:sz w:val="20"/>
        </w:rPr>
        <w:t xml:space="preserve"> </w:t>
      </w:r>
      <w:r>
        <w:rPr>
          <w:rFonts w:ascii="KCFTRC+CMR10"/>
          <w:color w:val="000000"/>
          <w:sz w:val="20"/>
        </w:rPr>
        <w:t>temperature-control-use-associated</w:t>
      </w:r>
      <w:r>
        <w:rPr>
          <w:rFonts w:ascii="Times New Roman"/>
          <w:color w:val="000000"/>
          <w:spacing w:val="24"/>
          <w:sz w:val="20"/>
        </w:rPr>
        <w:t xml:space="preserve"> </w:t>
      </w:r>
      <w:r>
        <w:rPr>
          <w:rFonts w:ascii="KCFTRC+CMR10"/>
          <w:color w:val="000000"/>
          <w:spacing w:val="-1"/>
          <w:sz w:val="20"/>
        </w:rPr>
        <w:t>electricity</w:t>
      </w:r>
    </w:p>
    <w:p w14:paraId="5E920F88" w14:textId="77777777" w:rsidR="00CF0253" w:rsidRDefault="00252649">
      <w:pPr>
        <w:spacing w:before="149" w:after="0" w:line="209" w:lineRule="exact"/>
        <w:jc w:val="left"/>
        <w:rPr>
          <w:rFonts w:ascii="Times New Roman"/>
          <w:color w:val="000000"/>
          <w:sz w:val="20"/>
        </w:rPr>
      </w:pPr>
      <w:r>
        <w:rPr>
          <w:rFonts w:ascii="KCFTRC+CMR10"/>
          <w:color w:val="000000"/>
          <w:sz w:val="20"/>
        </w:rPr>
        <w:t>consumption</w:t>
      </w:r>
      <w:r>
        <w:rPr>
          <w:rFonts w:ascii="Times New Roman"/>
          <w:color w:val="000000"/>
          <w:spacing w:val="12"/>
          <w:sz w:val="20"/>
        </w:rPr>
        <w:t xml:space="preserve"> </w:t>
      </w:r>
      <w:r>
        <w:rPr>
          <w:rFonts w:ascii="KCFTRC+CMR10"/>
          <w:color w:val="000000"/>
          <w:spacing w:val="1"/>
          <w:sz w:val="20"/>
        </w:rPr>
        <w:t>occurred</w:t>
      </w:r>
      <w:r>
        <w:rPr>
          <w:rFonts w:ascii="Times New Roman"/>
          <w:color w:val="000000"/>
          <w:spacing w:val="11"/>
          <w:sz w:val="20"/>
        </w:rPr>
        <w:t xml:space="preserve"> </w:t>
      </w:r>
      <w:r>
        <w:rPr>
          <w:rFonts w:ascii="KCFTRC+CMR10"/>
          <w:color w:val="000000"/>
          <w:sz w:val="20"/>
        </w:rPr>
        <w:t>as</w:t>
      </w:r>
      <w:r>
        <w:rPr>
          <w:rFonts w:ascii="Times New Roman"/>
          <w:color w:val="000000"/>
          <w:spacing w:val="12"/>
          <w:sz w:val="20"/>
        </w:rPr>
        <w:t xml:space="preserve"> </w:t>
      </w:r>
      <w:r>
        <w:rPr>
          <w:rFonts w:ascii="KCFTRC+CMR10"/>
          <w:color w:val="000000"/>
          <w:spacing w:val="-2"/>
          <w:sz w:val="20"/>
        </w:rPr>
        <w:t>well</w:t>
      </w:r>
      <w:r>
        <w:rPr>
          <w:rFonts w:ascii="Times New Roman"/>
          <w:color w:val="000000"/>
          <w:spacing w:val="14"/>
          <w:sz w:val="20"/>
        </w:rPr>
        <w:t xml:space="preserve"> </w:t>
      </w:r>
      <w:r>
        <w:rPr>
          <w:rFonts w:ascii="KCFTRC+CMR10"/>
          <w:color w:val="000000"/>
          <w:sz w:val="20"/>
        </w:rPr>
        <w:t>in</w:t>
      </w:r>
      <w:r>
        <w:rPr>
          <w:rFonts w:ascii="Times New Roman"/>
          <w:color w:val="000000"/>
          <w:spacing w:val="12"/>
          <w:sz w:val="20"/>
        </w:rPr>
        <w:t xml:space="preserve"> </w:t>
      </w:r>
      <w:r>
        <w:rPr>
          <w:rFonts w:ascii="KCFTRC+CMR10"/>
          <w:color w:val="000000"/>
          <w:sz w:val="20"/>
        </w:rPr>
        <w:t>all</w:t>
      </w:r>
      <w:r>
        <w:rPr>
          <w:rFonts w:ascii="Times New Roman"/>
          <w:color w:val="000000"/>
          <w:spacing w:val="12"/>
          <w:sz w:val="20"/>
        </w:rPr>
        <w:t xml:space="preserve"> </w:t>
      </w:r>
      <w:r>
        <w:rPr>
          <w:rFonts w:ascii="KCFTRC+CMR10"/>
          <w:color w:val="000000"/>
          <w:sz w:val="20"/>
        </w:rPr>
        <w:t>three</w:t>
      </w:r>
      <w:r>
        <w:rPr>
          <w:rFonts w:ascii="Times New Roman"/>
          <w:color w:val="000000"/>
          <w:spacing w:val="12"/>
          <w:sz w:val="20"/>
        </w:rPr>
        <w:t xml:space="preserve"> </w:t>
      </w:r>
      <w:r>
        <w:rPr>
          <w:rFonts w:ascii="KCFTRC+CMR10"/>
          <w:color w:val="000000"/>
          <w:spacing w:val="-2"/>
          <w:sz w:val="20"/>
        </w:rPr>
        <w:t>intervals,</w:t>
      </w:r>
      <w:r>
        <w:rPr>
          <w:rFonts w:ascii="Times New Roman"/>
          <w:color w:val="000000"/>
          <w:spacing w:val="15"/>
          <w:sz w:val="20"/>
        </w:rPr>
        <w:t xml:space="preserve"> </w:t>
      </w:r>
      <w:r>
        <w:rPr>
          <w:rFonts w:ascii="KCFTRC+CMR10"/>
          <w:color w:val="000000"/>
          <w:sz w:val="20"/>
        </w:rPr>
        <w:t>but</w:t>
      </w:r>
      <w:r>
        <w:rPr>
          <w:rFonts w:ascii="Times New Roman"/>
          <w:color w:val="000000"/>
          <w:spacing w:val="12"/>
          <w:sz w:val="20"/>
        </w:rPr>
        <w:t xml:space="preserve"> </w:t>
      </w:r>
      <w:r>
        <w:rPr>
          <w:rFonts w:ascii="KCFTRC+CMR10"/>
          <w:color w:val="000000"/>
          <w:sz w:val="20"/>
        </w:rPr>
        <w:t>its</w:t>
      </w:r>
      <w:r>
        <w:rPr>
          <w:rFonts w:ascii="Times New Roman"/>
          <w:color w:val="000000"/>
          <w:spacing w:val="12"/>
          <w:sz w:val="20"/>
        </w:rPr>
        <w:t xml:space="preserve"> </w:t>
      </w:r>
      <w:r>
        <w:rPr>
          <w:rFonts w:ascii="KCFTRC+CMR10"/>
          <w:color w:val="000000"/>
          <w:spacing w:val="-1"/>
          <w:sz w:val="20"/>
        </w:rPr>
        <w:t>evolving</w:t>
      </w:r>
      <w:r>
        <w:rPr>
          <w:rFonts w:ascii="Times New Roman"/>
          <w:color w:val="000000"/>
          <w:spacing w:val="12"/>
          <w:sz w:val="20"/>
        </w:rPr>
        <w:t xml:space="preserve"> </w:t>
      </w:r>
      <w:r>
        <w:rPr>
          <w:rFonts w:ascii="KCFTRC+CMR10"/>
          <w:color w:val="000000"/>
          <w:sz w:val="20"/>
        </w:rPr>
        <w:t>pattern</w:t>
      </w:r>
      <w:r>
        <w:rPr>
          <w:rFonts w:ascii="Times New Roman"/>
          <w:color w:val="000000"/>
          <w:spacing w:val="11"/>
          <w:sz w:val="20"/>
        </w:rPr>
        <w:t xml:space="preserve"> </w:t>
      </w:r>
      <w:r>
        <w:rPr>
          <w:rFonts w:ascii="KCFTRC+CMR10"/>
          <w:color w:val="000000"/>
          <w:spacing w:val="-4"/>
          <w:sz w:val="20"/>
        </w:rPr>
        <w:t>over</w:t>
      </w:r>
      <w:r>
        <w:rPr>
          <w:rFonts w:ascii="Times New Roman"/>
          <w:color w:val="000000"/>
          <w:spacing w:val="15"/>
          <w:sz w:val="20"/>
        </w:rPr>
        <w:t xml:space="preserve"> </w:t>
      </w:r>
      <w:r>
        <w:rPr>
          <w:rFonts w:ascii="KCFTRC+CMR10"/>
          <w:color w:val="000000"/>
          <w:sz w:val="20"/>
        </w:rPr>
        <w:t>daily</w:t>
      </w:r>
      <w:r>
        <w:rPr>
          <w:rFonts w:ascii="Times New Roman"/>
          <w:color w:val="000000"/>
          <w:spacing w:val="12"/>
          <w:sz w:val="20"/>
        </w:rPr>
        <w:t xml:space="preserve"> </w:t>
      </w:r>
      <w:r>
        <w:rPr>
          <w:rFonts w:ascii="KCFTRC+CMR10"/>
          <w:color w:val="000000"/>
          <w:sz w:val="20"/>
        </w:rPr>
        <w:t>HDDs</w:t>
      </w:r>
      <w:r>
        <w:rPr>
          <w:rFonts w:ascii="Times New Roman"/>
          <w:color w:val="000000"/>
          <w:spacing w:val="12"/>
          <w:sz w:val="20"/>
        </w:rPr>
        <w:t xml:space="preserve"> </w:t>
      </w:r>
      <w:r>
        <w:rPr>
          <w:rFonts w:ascii="KCFTRC+CMR10"/>
          <w:color w:val="000000"/>
          <w:spacing w:val="-3"/>
          <w:sz w:val="20"/>
        </w:rPr>
        <w:t>was</w:t>
      </w:r>
      <w:r>
        <w:rPr>
          <w:rFonts w:ascii="Times New Roman"/>
          <w:color w:val="000000"/>
          <w:spacing w:val="15"/>
          <w:sz w:val="20"/>
        </w:rPr>
        <w:t xml:space="preserve"> </w:t>
      </w:r>
      <w:r>
        <w:rPr>
          <w:rFonts w:ascii="KCFTRC+CMR10"/>
          <w:color w:val="000000"/>
          <w:sz w:val="20"/>
        </w:rPr>
        <w:t>quite</w:t>
      </w:r>
      <w:r>
        <w:rPr>
          <w:rFonts w:ascii="Times New Roman"/>
          <w:color w:val="000000"/>
          <w:spacing w:val="12"/>
          <w:sz w:val="20"/>
        </w:rPr>
        <w:t xml:space="preserve"> </w:t>
      </w:r>
      <w:r>
        <w:rPr>
          <w:rFonts w:ascii="KCFTRC+CMR10" w:hAnsi="KCFTRC+CMR10" w:cs="KCFTRC+CMR10"/>
          <w:color w:val="000000"/>
          <w:spacing w:val="-1"/>
          <w:sz w:val="20"/>
        </w:rPr>
        <w:t>diﬀerent</w:t>
      </w:r>
    </w:p>
    <w:p w14:paraId="246ABCEF" w14:textId="77777777" w:rsidR="00CF0253" w:rsidRDefault="00252649">
      <w:pPr>
        <w:spacing w:before="149" w:after="0" w:line="209" w:lineRule="exact"/>
        <w:jc w:val="left"/>
        <w:rPr>
          <w:rFonts w:ascii="Times New Roman"/>
          <w:color w:val="000000"/>
          <w:sz w:val="20"/>
        </w:rPr>
      </w:pPr>
      <w:r>
        <w:rPr>
          <w:rFonts w:ascii="KCFTRC+CMR10"/>
          <w:color w:val="000000"/>
          <w:sz w:val="20"/>
        </w:rPr>
        <w:t>in</w:t>
      </w:r>
      <w:r>
        <w:rPr>
          <w:rFonts w:ascii="Times New Roman"/>
          <w:color w:val="000000"/>
          <w:spacing w:val="13"/>
          <w:sz w:val="20"/>
        </w:rPr>
        <w:t xml:space="preserve"> </w:t>
      </w:r>
      <w:r>
        <w:rPr>
          <w:rFonts w:ascii="KCFTRC+CMR10"/>
          <w:color w:val="000000"/>
          <w:spacing w:val="-2"/>
          <w:sz w:val="20"/>
        </w:rPr>
        <w:t>each</w:t>
      </w:r>
      <w:r>
        <w:rPr>
          <w:rFonts w:ascii="Times New Roman"/>
          <w:color w:val="000000"/>
          <w:spacing w:val="15"/>
          <w:sz w:val="20"/>
        </w:rPr>
        <w:t xml:space="preserve"> </w:t>
      </w:r>
      <w:r>
        <w:rPr>
          <w:rFonts w:ascii="KCFTRC+CMR10"/>
          <w:color w:val="000000"/>
          <w:spacing w:val="-2"/>
          <w:sz w:val="20"/>
        </w:rPr>
        <w:t>interval.</w:t>
      </w:r>
      <w:r>
        <w:rPr>
          <w:rFonts w:ascii="Times New Roman"/>
          <w:color w:val="000000"/>
          <w:spacing w:val="40"/>
          <w:sz w:val="20"/>
        </w:rPr>
        <w:t xml:space="preserve"> </w:t>
      </w:r>
      <w:r>
        <w:rPr>
          <w:rFonts w:ascii="KCFTRC+CMR10" w:hAnsi="KCFTRC+CMR10" w:cs="KCFTRC+CMR10"/>
          <w:color w:val="000000"/>
          <w:spacing w:val="-1"/>
          <w:sz w:val="20"/>
        </w:rPr>
        <w:t>Speciﬁcally,</w:t>
      </w:r>
      <w:r>
        <w:rPr>
          <w:rFonts w:ascii="Times New Roman"/>
          <w:color w:val="000000"/>
          <w:spacing w:val="15"/>
          <w:sz w:val="20"/>
        </w:rPr>
        <w:t xml:space="preserve"> </w:t>
      </w:r>
      <w:r>
        <w:rPr>
          <w:rFonts w:ascii="KCFTRC+CMR10"/>
          <w:color w:val="000000"/>
          <w:sz w:val="20"/>
        </w:rPr>
        <w:t>the</w:t>
      </w:r>
      <w:r>
        <w:rPr>
          <w:rFonts w:ascii="Times New Roman"/>
          <w:color w:val="000000"/>
          <w:spacing w:val="14"/>
          <w:sz w:val="20"/>
        </w:rPr>
        <w:t xml:space="preserve"> </w:t>
      </w:r>
      <w:r>
        <w:rPr>
          <w:rFonts w:ascii="KCFTRC+CMR10"/>
          <w:color w:val="000000"/>
          <w:sz w:val="20"/>
        </w:rPr>
        <w:t>impact</w:t>
      </w:r>
      <w:r>
        <w:rPr>
          <w:rFonts w:ascii="Times New Roman"/>
          <w:color w:val="000000"/>
          <w:spacing w:val="14"/>
          <w:sz w:val="20"/>
        </w:rPr>
        <w:t xml:space="preserve"> </w:t>
      </w:r>
      <w:r>
        <w:rPr>
          <w:rFonts w:ascii="KCFTRC+CMR10"/>
          <w:color w:val="000000"/>
          <w:sz w:val="20"/>
        </w:rPr>
        <w:t>of</w:t>
      </w:r>
      <w:r>
        <w:rPr>
          <w:rFonts w:ascii="Times New Roman"/>
          <w:color w:val="000000"/>
          <w:spacing w:val="14"/>
          <w:sz w:val="20"/>
        </w:rPr>
        <w:t xml:space="preserve"> </w:t>
      </w:r>
      <w:r>
        <w:rPr>
          <w:rFonts w:ascii="KCFTRC+CMR10"/>
          <w:color w:val="000000"/>
          <w:sz w:val="20"/>
        </w:rPr>
        <w:t>TOU</w:t>
      </w:r>
      <w:r>
        <w:rPr>
          <w:rFonts w:ascii="Times New Roman"/>
          <w:color w:val="000000"/>
          <w:spacing w:val="14"/>
          <w:sz w:val="20"/>
        </w:rPr>
        <w:t xml:space="preserve"> </w:t>
      </w:r>
      <w:r>
        <w:rPr>
          <w:rFonts w:ascii="KCFTRC+CMR10"/>
          <w:color w:val="000000"/>
          <w:sz w:val="20"/>
        </w:rPr>
        <w:t>pricing</w:t>
      </w:r>
      <w:r>
        <w:rPr>
          <w:rFonts w:ascii="Times New Roman"/>
          <w:color w:val="000000"/>
          <w:spacing w:val="13"/>
          <w:sz w:val="20"/>
        </w:rPr>
        <w:t xml:space="preserve"> </w:t>
      </w:r>
      <w:r>
        <w:rPr>
          <w:rFonts w:ascii="KCFTRC+CMR10"/>
          <w:color w:val="000000"/>
          <w:sz w:val="20"/>
        </w:rPr>
        <w:t>on</w:t>
      </w:r>
      <w:r>
        <w:rPr>
          <w:rFonts w:ascii="Times New Roman"/>
          <w:color w:val="000000"/>
          <w:spacing w:val="14"/>
          <w:sz w:val="20"/>
        </w:rPr>
        <w:t xml:space="preserve"> </w:t>
      </w:r>
      <w:r>
        <w:rPr>
          <w:rFonts w:ascii="KCFTRC+CMR10"/>
          <w:color w:val="000000"/>
          <w:spacing w:val="-1"/>
          <w:sz w:val="20"/>
        </w:rPr>
        <w:t>residential</w:t>
      </w:r>
      <w:r>
        <w:rPr>
          <w:rFonts w:ascii="Times New Roman"/>
          <w:color w:val="000000"/>
          <w:spacing w:val="14"/>
          <w:sz w:val="20"/>
        </w:rPr>
        <w:t xml:space="preserve"> </w:t>
      </w:r>
      <w:r>
        <w:rPr>
          <w:rFonts w:ascii="KCFTRC+CMR10"/>
          <w:color w:val="000000"/>
          <w:spacing w:val="-1"/>
          <w:sz w:val="20"/>
        </w:rPr>
        <w:t>electricity</w:t>
      </w:r>
      <w:r>
        <w:rPr>
          <w:rFonts w:ascii="Times New Roman"/>
          <w:color w:val="000000"/>
          <w:spacing w:val="14"/>
          <w:sz w:val="20"/>
        </w:rPr>
        <w:t xml:space="preserve"> </w:t>
      </w:r>
      <w:r>
        <w:rPr>
          <w:rFonts w:ascii="KCFTRC+CMR10"/>
          <w:color w:val="000000"/>
          <w:sz w:val="20"/>
        </w:rPr>
        <w:t>consumption</w:t>
      </w:r>
      <w:r>
        <w:rPr>
          <w:rFonts w:ascii="Times New Roman"/>
          <w:color w:val="000000"/>
          <w:spacing w:val="14"/>
          <w:sz w:val="20"/>
        </w:rPr>
        <w:t xml:space="preserve"> </w:t>
      </w:r>
      <w:r>
        <w:rPr>
          <w:rFonts w:ascii="KCFTRC+CMR10"/>
          <w:color w:val="000000"/>
          <w:sz w:val="20"/>
        </w:rPr>
        <w:t>for</w:t>
      </w:r>
      <w:r>
        <w:rPr>
          <w:rFonts w:ascii="Times New Roman"/>
          <w:color w:val="000000"/>
          <w:spacing w:val="14"/>
          <w:sz w:val="20"/>
        </w:rPr>
        <w:t xml:space="preserve"> </w:t>
      </w:r>
      <w:r>
        <w:rPr>
          <w:rFonts w:ascii="KCFTRC+CMR10"/>
          <w:color w:val="000000"/>
          <w:sz w:val="20"/>
        </w:rPr>
        <w:t>heating</w:t>
      </w:r>
      <w:r>
        <w:rPr>
          <w:rFonts w:ascii="Times New Roman"/>
          <w:color w:val="000000"/>
          <w:spacing w:val="14"/>
          <w:sz w:val="20"/>
        </w:rPr>
        <w:t xml:space="preserve"> </w:t>
      </w:r>
      <w:r>
        <w:rPr>
          <w:rFonts w:ascii="KCFTRC+CMR10"/>
          <w:color w:val="000000"/>
          <w:sz w:val="20"/>
        </w:rPr>
        <w:t>is</w:t>
      </w:r>
      <w:r>
        <w:rPr>
          <w:rFonts w:ascii="Times New Roman"/>
          <w:color w:val="000000"/>
          <w:spacing w:val="13"/>
          <w:sz w:val="20"/>
        </w:rPr>
        <w:t xml:space="preserve"> </w:t>
      </w:r>
      <w:r>
        <w:rPr>
          <w:rFonts w:ascii="KCFTRC+CMR10"/>
          <w:color w:val="000000"/>
          <w:spacing w:val="-1"/>
          <w:sz w:val="20"/>
        </w:rPr>
        <w:t>U-</w:t>
      </w:r>
    </w:p>
    <w:p w14:paraId="2DDEDF36"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shaped</w:t>
      </w:r>
      <w:r>
        <w:rPr>
          <w:rFonts w:ascii="Times New Roman"/>
          <w:color w:val="000000"/>
          <w:spacing w:val="6"/>
          <w:sz w:val="20"/>
        </w:rPr>
        <w:t xml:space="preserve"> </w:t>
      </w:r>
      <w:r>
        <w:rPr>
          <w:rFonts w:ascii="KCFTRC+CMR10"/>
          <w:color w:val="000000"/>
          <w:sz w:val="20"/>
        </w:rPr>
        <w:t>in</w:t>
      </w:r>
      <w:r>
        <w:rPr>
          <w:rFonts w:ascii="Times New Roman"/>
          <w:color w:val="000000"/>
          <w:spacing w:val="7"/>
          <w:sz w:val="20"/>
        </w:rPr>
        <w:t xml:space="preserve"> </w:t>
      </w:r>
      <w:r>
        <w:rPr>
          <w:rFonts w:ascii="KCFTRC+CMR10"/>
          <w:color w:val="000000"/>
          <w:sz w:val="20"/>
        </w:rPr>
        <w:t>the</w:t>
      </w:r>
      <w:r>
        <w:rPr>
          <w:rFonts w:ascii="Times New Roman"/>
          <w:color w:val="000000"/>
          <w:spacing w:val="8"/>
          <w:sz w:val="20"/>
        </w:rPr>
        <w:t xml:space="preserve"> </w:t>
      </w:r>
      <w:r>
        <w:rPr>
          <w:rFonts w:ascii="KCFTRC+CMR10"/>
          <w:color w:val="000000"/>
          <w:spacing w:val="1"/>
          <w:sz w:val="20"/>
        </w:rPr>
        <w:t>peak</w:t>
      </w:r>
      <w:r>
        <w:rPr>
          <w:rFonts w:ascii="Times New Roman"/>
          <w:color w:val="000000"/>
          <w:spacing w:val="6"/>
          <w:sz w:val="20"/>
        </w:rPr>
        <w:t xml:space="preserve"> </w:t>
      </w:r>
      <w:r>
        <w:rPr>
          <w:rFonts w:ascii="KCFTRC+CMR10"/>
          <w:color w:val="000000"/>
          <w:sz w:val="20"/>
        </w:rPr>
        <w:t>rate</w:t>
      </w:r>
      <w:r>
        <w:rPr>
          <w:rFonts w:ascii="Times New Roman"/>
          <w:color w:val="000000"/>
          <w:spacing w:val="8"/>
          <w:sz w:val="20"/>
        </w:rPr>
        <w:t xml:space="preserve"> </w:t>
      </w:r>
      <w:r>
        <w:rPr>
          <w:rFonts w:ascii="KCFTRC+CMR10"/>
          <w:color w:val="000000"/>
          <w:spacing w:val="2"/>
          <w:sz w:val="20"/>
        </w:rPr>
        <w:t>period,</w:t>
      </w:r>
      <w:r>
        <w:rPr>
          <w:rFonts w:ascii="Times New Roman"/>
          <w:color w:val="000000"/>
          <w:spacing w:val="8"/>
          <w:sz w:val="20"/>
        </w:rPr>
        <w:t xml:space="preserve"> </w:t>
      </w:r>
      <w:r>
        <w:rPr>
          <w:rFonts w:ascii="KCFTRC+CMR10"/>
          <w:color w:val="000000"/>
          <w:sz w:val="20"/>
        </w:rPr>
        <w:t>while</w:t>
      </w:r>
      <w:r>
        <w:rPr>
          <w:rFonts w:ascii="Times New Roman"/>
          <w:color w:val="000000"/>
          <w:spacing w:val="8"/>
          <w:sz w:val="20"/>
        </w:rPr>
        <w:t xml:space="preserve"> </w:t>
      </w:r>
      <w:r>
        <w:rPr>
          <w:rFonts w:ascii="KCFTRC+CMR10"/>
          <w:color w:val="000000"/>
          <w:sz w:val="20"/>
        </w:rPr>
        <w:t>it</w:t>
      </w:r>
      <w:r>
        <w:rPr>
          <w:rFonts w:ascii="Times New Roman"/>
          <w:color w:val="000000"/>
          <w:spacing w:val="8"/>
          <w:sz w:val="20"/>
        </w:rPr>
        <w:t xml:space="preserve"> </w:t>
      </w:r>
      <w:r>
        <w:rPr>
          <w:rFonts w:ascii="KCFTRC+CMR10"/>
          <w:color w:val="000000"/>
          <w:sz w:val="20"/>
        </w:rPr>
        <w:t>is</w:t>
      </w:r>
      <w:r>
        <w:rPr>
          <w:rFonts w:ascii="Times New Roman"/>
          <w:color w:val="000000"/>
          <w:spacing w:val="7"/>
          <w:sz w:val="20"/>
        </w:rPr>
        <w:t xml:space="preserve"> </w:t>
      </w:r>
      <w:r>
        <w:rPr>
          <w:rFonts w:ascii="KCFTRC+CMR10"/>
          <w:color w:val="000000"/>
          <w:spacing w:val="-1"/>
          <w:sz w:val="20"/>
        </w:rPr>
        <w:t>salient</w:t>
      </w:r>
      <w:r>
        <w:rPr>
          <w:rFonts w:ascii="Times New Roman"/>
          <w:color w:val="000000"/>
          <w:spacing w:val="8"/>
          <w:sz w:val="20"/>
        </w:rPr>
        <w:t xml:space="preserve"> </w:t>
      </w:r>
      <w:r>
        <w:rPr>
          <w:rFonts w:ascii="KCFTRC+CMR10"/>
          <w:color w:val="000000"/>
          <w:sz w:val="20"/>
        </w:rPr>
        <w:t>only</w:t>
      </w:r>
      <w:r>
        <w:rPr>
          <w:rFonts w:ascii="Times New Roman"/>
          <w:color w:val="000000"/>
          <w:spacing w:val="8"/>
          <w:sz w:val="20"/>
        </w:rPr>
        <w:t xml:space="preserve"> </w:t>
      </w:r>
      <w:r>
        <w:rPr>
          <w:rFonts w:ascii="KCFTRC+CMR10"/>
          <w:color w:val="000000"/>
          <w:sz w:val="20"/>
        </w:rPr>
        <w:t>when</w:t>
      </w:r>
      <w:r>
        <w:rPr>
          <w:rFonts w:ascii="Times New Roman"/>
          <w:color w:val="000000"/>
          <w:spacing w:val="7"/>
          <w:sz w:val="20"/>
        </w:rPr>
        <w:t xml:space="preserve"> </w:t>
      </w:r>
      <w:r>
        <w:rPr>
          <w:rFonts w:ascii="KCFTRC+CMR10"/>
          <w:color w:val="000000"/>
          <w:sz w:val="20"/>
        </w:rPr>
        <w:t>daily</w:t>
      </w:r>
      <w:r>
        <w:rPr>
          <w:rFonts w:ascii="Times New Roman"/>
          <w:color w:val="000000"/>
          <w:spacing w:val="8"/>
          <w:sz w:val="20"/>
        </w:rPr>
        <w:t xml:space="preserve"> </w:t>
      </w:r>
      <w:r>
        <w:rPr>
          <w:rFonts w:ascii="KCFTRC+CMR10"/>
          <w:color w:val="000000"/>
          <w:sz w:val="20"/>
        </w:rPr>
        <w:t>HDDs</w:t>
      </w:r>
      <w:r>
        <w:rPr>
          <w:rFonts w:ascii="Times New Roman"/>
          <w:color w:val="000000"/>
          <w:spacing w:val="8"/>
          <w:sz w:val="20"/>
        </w:rPr>
        <w:t xml:space="preserve"> </w:t>
      </w:r>
      <w:r>
        <w:rPr>
          <w:rFonts w:ascii="KCFTRC+CMR10"/>
          <w:color w:val="000000"/>
          <w:sz w:val="20"/>
        </w:rPr>
        <w:t>are</w:t>
      </w:r>
      <w:r>
        <w:rPr>
          <w:rFonts w:ascii="Times New Roman"/>
          <w:color w:val="000000"/>
          <w:spacing w:val="7"/>
          <w:sz w:val="20"/>
        </w:rPr>
        <w:t xml:space="preserve"> </w:t>
      </w:r>
      <w:r>
        <w:rPr>
          <w:rFonts w:ascii="KCFTRC+CMR10" w:hAnsi="KCFTRC+CMR10" w:cs="KCFTRC+CMR10"/>
          <w:color w:val="000000"/>
          <w:spacing w:val="-1"/>
          <w:sz w:val="20"/>
        </w:rPr>
        <w:t>suﬃciently</w:t>
      </w:r>
      <w:r>
        <w:rPr>
          <w:rFonts w:ascii="Times New Roman"/>
          <w:color w:val="000000"/>
          <w:spacing w:val="8"/>
          <w:sz w:val="20"/>
        </w:rPr>
        <w:t xml:space="preserve"> </w:t>
      </w:r>
      <w:r>
        <w:rPr>
          <w:rFonts w:ascii="KCFTRC+CMR10"/>
          <w:color w:val="000000"/>
          <w:sz w:val="20"/>
        </w:rPr>
        <w:t>large</w:t>
      </w:r>
      <w:r>
        <w:rPr>
          <w:rFonts w:ascii="Times New Roman"/>
          <w:color w:val="000000"/>
          <w:spacing w:val="8"/>
          <w:sz w:val="20"/>
        </w:rPr>
        <w:t xml:space="preserve"> </w:t>
      </w:r>
      <w:r>
        <w:rPr>
          <w:rFonts w:ascii="KCFTRC+CMR10"/>
          <w:color w:val="000000"/>
          <w:sz w:val="20"/>
        </w:rPr>
        <w:t>in</w:t>
      </w:r>
      <w:r>
        <w:rPr>
          <w:rFonts w:ascii="Times New Roman"/>
          <w:color w:val="000000"/>
          <w:spacing w:val="7"/>
          <w:sz w:val="20"/>
        </w:rPr>
        <w:t xml:space="preserve"> </w:t>
      </w:r>
      <w:r>
        <w:rPr>
          <w:rFonts w:ascii="KCFTRC+CMR10"/>
          <w:color w:val="000000"/>
          <w:sz w:val="20"/>
        </w:rPr>
        <w:t>the</w:t>
      </w:r>
      <w:r>
        <w:rPr>
          <w:rFonts w:ascii="Times New Roman"/>
          <w:color w:val="000000"/>
          <w:spacing w:val="8"/>
          <w:sz w:val="20"/>
        </w:rPr>
        <w:t xml:space="preserve"> </w:t>
      </w:r>
      <w:r>
        <w:rPr>
          <w:rFonts w:ascii="KCFTRC+CMR10"/>
          <w:color w:val="000000"/>
          <w:spacing w:val="-6"/>
          <w:sz w:val="20"/>
        </w:rPr>
        <w:t>two</w:t>
      </w:r>
      <w:r>
        <w:rPr>
          <w:rFonts w:ascii="Times New Roman"/>
          <w:color w:val="000000"/>
          <w:spacing w:val="13"/>
          <w:sz w:val="20"/>
        </w:rPr>
        <w:t xml:space="preserve"> </w:t>
      </w:r>
      <w:r>
        <w:rPr>
          <w:rFonts w:ascii="KCFTRC+CMR10" w:hAnsi="KCFTRC+CMR10" w:cs="KCFTRC+CMR10"/>
          <w:color w:val="000000"/>
          <w:spacing w:val="1"/>
          <w:sz w:val="20"/>
        </w:rPr>
        <w:t>oﬀ-peak</w:t>
      </w:r>
    </w:p>
    <w:p w14:paraId="5A25F1E8" w14:textId="77777777" w:rsidR="00CF0253" w:rsidRDefault="00252649">
      <w:pPr>
        <w:spacing w:before="149" w:after="0" w:line="209" w:lineRule="exact"/>
        <w:jc w:val="left"/>
        <w:rPr>
          <w:rFonts w:ascii="Times New Roman"/>
          <w:color w:val="000000"/>
          <w:sz w:val="20"/>
        </w:rPr>
      </w:pPr>
      <w:r>
        <w:rPr>
          <w:rFonts w:ascii="KCFTRC+CMR10"/>
          <w:color w:val="000000"/>
          <w:spacing w:val="-2"/>
          <w:sz w:val="20"/>
        </w:rPr>
        <w:t>intervals.</w:t>
      </w:r>
      <w:r>
        <w:rPr>
          <w:rFonts w:ascii="Times New Roman"/>
          <w:color w:val="000000"/>
          <w:spacing w:val="84"/>
          <w:sz w:val="20"/>
        </w:rPr>
        <w:t xml:space="preserve"> </w:t>
      </w:r>
      <w:r>
        <w:rPr>
          <w:rFonts w:ascii="KCFTRC+CMR10"/>
          <w:color w:val="000000"/>
          <w:sz w:val="20"/>
        </w:rPr>
        <w:t>In</w:t>
      </w:r>
      <w:r>
        <w:rPr>
          <w:rFonts w:ascii="Times New Roman"/>
          <w:color w:val="000000"/>
          <w:spacing w:val="31"/>
          <w:sz w:val="20"/>
        </w:rPr>
        <w:t xml:space="preserve"> </w:t>
      </w:r>
      <w:r>
        <w:rPr>
          <w:rFonts w:ascii="KCFTRC+CMR10"/>
          <w:color w:val="000000"/>
          <w:sz w:val="20"/>
        </w:rPr>
        <w:t>other</w:t>
      </w:r>
      <w:r>
        <w:rPr>
          <w:rFonts w:ascii="Times New Roman"/>
          <w:color w:val="000000"/>
          <w:spacing w:val="31"/>
          <w:sz w:val="20"/>
        </w:rPr>
        <w:t xml:space="preserve"> </w:t>
      </w:r>
      <w:r>
        <w:rPr>
          <w:rFonts w:ascii="KCFTRC+CMR10"/>
          <w:color w:val="000000"/>
          <w:spacing w:val="-1"/>
          <w:sz w:val="20"/>
        </w:rPr>
        <w:t>words,</w:t>
      </w:r>
      <w:r>
        <w:rPr>
          <w:rFonts w:ascii="Times New Roman"/>
          <w:color w:val="000000"/>
          <w:spacing w:val="36"/>
          <w:sz w:val="20"/>
        </w:rPr>
        <w:t xml:space="preserve"> </w:t>
      </w:r>
      <w:r>
        <w:rPr>
          <w:rFonts w:ascii="KCFTRC+CMR10"/>
          <w:color w:val="000000"/>
          <w:sz w:val="20"/>
        </w:rPr>
        <w:t>from</w:t>
      </w:r>
      <w:r>
        <w:rPr>
          <w:rFonts w:ascii="Times New Roman"/>
          <w:color w:val="000000"/>
          <w:spacing w:val="31"/>
          <w:sz w:val="20"/>
        </w:rPr>
        <w:t xml:space="preserve"> </w:t>
      </w:r>
      <w:r>
        <w:rPr>
          <w:rFonts w:ascii="KCFTRC+CMR10"/>
          <w:color w:val="000000"/>
          <w:sz w:val="20"/>
        </w:rPr>
        <w:t>the</w:t>
      </w:r>
      <w:r>
        <w:rPr>
          <w:rFonts w:ascii="Times New Roman"/>
          <w:color w:val="000000"/>
          <w:spacing w:val="31"/>
          <w:sz w:val="20"/>
        </w:rPr>
        <w:t xml:space="preserve"> </w:t>
      </w:r>
      <w:r>
        <w:rPr>
          <w:rFonts w:ascii="KCFTRC+CMR10" w:hAnsi="KCFTRC+CMR10" w:cs="KCFTRC+CMR10"/>
          <w:color w:val="000000"/>
          <w:sz w:val="20"/>
        </w:rPr>
        <w:t>ﬁgure,</w:t>
      </w:r>
      <w:r>
        <w:rPr>
          <w:rFonts w:ascii="Times New Roman"/>
          <w:color w:val="000000"/>
          <w:spacing w:val="35"/>
          <w:sz w:val="20"/>
        </w:rPr>
        <w:t xml:space="preserve"> </w:t>
      </w:r>
      <w:r>
        <w:rPr>
          <w:rFonts w:ascii="KCFTRC+CMR10"/>
          <w:color w:val="000000"/>
          <w:sz w:val="20"/>
        </w:rPr>
        <w:t>it</w:t>
      </w:r>
      <w:r>
        <w:rPr>
          <w:rFonts w:ascii="Times New Roman"/>
          <w:color w:val="000000"/>
          <w:spacing w:val="31"/>
          <w:sz w:val="20"/>
        </w:rPr>
        <w:t xml:space="preserve"> </w:t>
      </w:r>
      <w:r>
        <w:rPr>
          <w:rFonts w:ascii="KCFTRC+CMR10"/>
          <w:color w:val="000000"/>
          <w:sz w:val="20"/>
        </w:rPr>
        <w:t>is</w:t>
      </w:r>
      <w:r>
        <w:rPr>
          <w:rFonts w:ascii="Times New Roman"/>
          <w:color w:val="000000"/>
          <w:spacing w:val="31"/>
          <w:sz w:val="20"/>
        </w:rPr>
        <w:t xml:space="preserve"> </w:t>
      </w:r>
      <w:r>
        <w:rPr>
          <w:rFonts w:ascii="KCFTRC+CMR10"/>
          <w:color w:val="000000"/>
          <w:spacing w:val="-1"/>
          <w:sz w:val="20"/>
        </w:rPr>
        <w:t>evident</w:t>
      </w:r>
      <w:r>
        <w:rPr>
          <w:rFonts w:ascii="Times New Roman"/>
          <w:color w:val="000000"/>
          <w:spacing w:val="32"/>
          <w:sz w:val="20"/>
        </w:rPr>
        <w:t xml:space="preserve"> </w:t>
      </w:r>
      <w:r>
        <w:rPr>
          <w:rFonts w:ascii="KCFTRC+CMR10"/>
          <w:color w:val="000000"/>
          <w:sz w:val="20"/>
        </w:rPr>
        <w:t>that</w:t>
      </w:r>
      <w:r>
        <w:rPr>
          <w:rFonts w:ascii="Times New Roman"/>
          <w:color w:val="000000"/>
          <w:spacing w:val="31"/>
          <w:sz w:val="20"/>
        </w:rPr>
        <w:t xml:space="preserve"> </w:t>
      </w:r>
      <w:r>
        <w:rPr>
          <w:rFonts w:ascii="KCFTRC+CMR10"/>
          <w:color w:val="000000"/>
          <w:sz w:val="20"/>
        </w:rPr>
        <w:t>the</w:t>
      </w:r>
      <w:r>
        <w:rPr>
          <w:rFonts w:ascii="Times New Roman"/>
          <w:color w:val="000000"/>
          <w:spacing w:val="31"/>
          <w:sz w:val="20"/>
        </w:rPr>
        <w:t xml:space="preserve"> </w:t>
      </w:r>
      <w:r>
        <w:rPr>
          <w:rFonts w:ascii="KCFTRC+CMR10"/>
          <w:color w:val="000000"/>
          <w:spacing w:val="-1"/>
          <w:sz w:val="20"/>
        </w:rPr>
        <w:t>savings</w:t>
      </w:r>
      <w:r>
        <w:rPr>
          <w:rFonts w:ascii="Times New Roman"/>
          <w:color w:val="000000"/>
          <w:spacing w:val="32"/>
          <w:sz w:val="20"/>
        </w:rPr>
        <w:t xml:space="preserve"> </w:t>
      </w:r>
      <w:r>
        <w:rPr>
          <w:rFonts w:ascii="KCFTRC+CMR10"/>
          <w:color w:val="000000"/>
          <w:sz w:val="20"/>
        </w:rPr>
        <w:t>originating</w:t>
      </w:r>
      <w:r>
        <w:rPr>
          <w:rFonts w:ascii="Times New Roman"/>
          <w:color w:val="000000"/>
          <w:spacing w:val="31"/>
          <w:sz w:val="20"/>
        </w:rPr>
        <w:t xml:space="preserve"> </w:t>
      </w:r>
      <w:r>
        <w:rPr>
          <w:rFonts w:ascii="KCFTRC+CMR10"/>
          <w:color w:val="000000"/>
          <w:sz w:val="20"/>
        </w:rPr>
        <w:t>from</w:t>
      </w:r>
      <w:r>
        <w:rPr>
          <w:rFonts w:ascii="Times New Roman"/>
          <w:color w:val="000000"/>
          <w:spacing w:val="31"/>
          <w:sz w:val="20"/>
        </w:rPr>
        <w:t xml:space="preserve"> </w:t>
      </w:r>
      <w:r>
        <w:rPr>
          <w:rFonts w:ascii="KCFTRC+CMR10"/>
          <w:color w:val="000000"/>
          <w:sz w:val="20"/>
        </w:rPr>
        <w:t>for-heating-purpose</w:t>
      </w:r>
    </w:p>
    <w:p w14:paraId="7CBE4292" w14:textId="77777777" w:rsidR="00CF0253" w:rsidRDefault="00252649">
      <w:pPr>
        <w:spacing w:before="149" w:after="0" w:line="209" w:lineRule="exact"/>
        <w:jc w:val="left"/>
        <w:rPr>
          <w:rFonts w:ascii="Times New Roman"/>
          <w:color w:val="000000"/>
          <w:sz w:val="20"/>
        </w:rPr>
      </w:pPr>
      <w:proofErr w:type="gramStart"/>
      <w:r>
        <w:rPr>
          <w:rFonts w:ascii="KCFTRC+CMR10"/>
          <w:color w:val="000000"/>
          <w:sz w:val="20"/>
        </w:rPr>
        <w:t>household</w:t>
      </w:r>
      <w:proofErr w:type="gramEnd"/>
      <w:r>
        <w:rPr>
          <w:rFonts w:ascii="Times New Roman"/>
          <w:color w:val="000000"/>
          <w:spacing w:val="16"/>
          <w:sz w:val="20"/>
        </w:rPr>
        <w:t xml:space="preserve"> </w:t>
      </w:r>
      <w:r>
        <w:rPr>
          <w:rFonts w:ascii="KCFTRC+CMR10"/>
          <w:color w:val="000000"/>
          <w:spacing w:val="-1"/>
          <w:sz w:val="20"/>
        </w:rPr>
        <w:t>electricity</w:t>
      </w:r>
      <w:r>
        <w:rPr>
          <w:rFonts w:ascii="Times New Roman"/>
          <w:color w:val="000000"/>
          <w:spacing w:val="17"/>
          <w:sz w:val="20"/>
        </w:rPr>
        <w:t xml:space="preserve"> </w:t>
      </w:r>
      <w:r>
        <w:rPr>
          <w:rFonts w:ascii="KCFTRC+CMR10"/>
          <w:color w:val="000000"/>
          <w:sz w:val="20"/>
        </w:rPr>
        <w:t>consumption</w:t>
      </w:r>
      <w:r>
        <w:rPr>
          <w:rFonts w:ascii="Times New Roman"/>
          <w:color w:val="000000"/>
          <w:spacing w:val="16"/>
          <w:sz w:val="20"/>
        </w:rPr>
        <w:t xml:space="preserve"> </w:t>
      </w:r>
      <w:r>
        <w:rPr>
          <w:rFonts w:ascii="KCFTRC+CMR10"/>
          <w:color w:val="000000"/>
          <w:sz w:val="20"/>
        </w:rPr>
        <w:t>are</w:t>
      </w:r>
      <w:r>
        <w:rPr>
          <w:rFonts w:ascii="Times New Roman"/>
          <w:color w:val="000000"/>
          <w:spacing w:val="16"/>
          <w:sz w:val="20"/>
        </w:rPr>
        <w:t xml:space="preserve"> </w:t>
      </w:r>
      <w:r>
        <w:rPr>
          <w:rFonts w:ascii="KCFTRC+CMR10"/>
          <w:color w:val="000000"/>
          <w:sz w:val="20"/>
        </w:rPr>
        <w:t>a</w:t>
      </w:r>
      <w:r>
        <w:rPr>
          <w:rFonts w:ascii="Times New Roman"/>
          <w:color w:val="000000"/>
          <w:spacing w:val="16"/>
          <w:sz w:val="20"/>
        </w:rPr>
        <w:t xml:space="preserve"> </w:t>
      </w:r>
      <w:r>
        <w:rPr>
          <w:rFonts w:ascii="KCFTRC+CMR10"/>
          <w:color w:val="000000"/>
          <w:sz w:val="20"/>
        </w:rPr>
        <w:t>nonlinear</w:t>
      </w:r>
      <w:r>
        <w:rPr>
          <w:rFonts w:ascii="Times New Roman"/>
          <w:color w:val="000000"/>
          <w:spacing w:val="16"/>
          <w:sz w:val="20"/>
        </w:rPr>
        <w:t xml:space="preserve"> </w:t>
      </w:r>
      <w:r>
        <w:rPr>
          <w:rFonts w:ascii="KCFTRC+CMR10"/>
          <w:color w:val="000000"/>
          <w:sz w:val="20"/>
        </w:rPr>
        <w:t>function</w:t>
      </w:r>
      <w:r>
        <w:rPr>
          <w:rFonts w:ascii="Times New Roman"/>
          <w:color w:val="000000"/>
          <w:spacing w:val="16"/>
          <w:sz w:val="20"/>
        </w:rPr>
        <w:t xml:space="preserve"> </w:t>
      </w:r>
      <w:r>
        <w:rPr>
          <w:rFonts w:ascii="KCFTRC+CMR10"/>
          <w:color w:val="000000"/>
          <w:sz w:val="20"/>
        </w:rPr>
        <w:t>of</w:t>
      </w:r>
      <w:r>
        <w:rPr>
          <w:rFonts w:ascii="Times New Roman"/>
          <w:color w:val="000000"/>
          <w:spacing w:val="17"/>
          <w:sz w:val="20"/>
        </w:rPr>
        <w:t xml:space="preserve"> </w:t>
      </w:r>
      <w:r>
        <w:rPr>
          <w:rFonts w:ascii="KCFTRC+CMR10"/>
          <w:color w:val="000000"/>
          <w:sz w:val="20"/>
        </w:rPr>
        <w:t>daily</w:t>
      </w:r>
      <w:r>
        <w:rPr>
          <w:rFonts w:ascii="Times New Roman"/>
          <w:color w:val="000000"/>
          <w:spacing w:val="17"/>
          <w:sz w:val="20"/>
        </w:rPr>
        <w:t xml:space="preserve"> </w:t>
      </w:r>
      <w:r>
        <w:rPr>
          <w:rFonts w:ascii="KCFTRC+CMR10"/>
          <w:color w:val="000000"/>
          <w:sz w:val="20"/>
        </w:rPr>
        <w:t>HDDs</w:t>
      </w:r>
      <w:r>
        <w:rPr>
          <w:rFonts w:ascii="Times New Roman"/>
          <w:color w:val="000000"/>
          <w:spacing w:val="17"/>
          <w:sz w:val="20"/>
        </w:rPr>
        <w:t xml:space="preserve"> </w:t>
      </w:r>
      <w:r>
        <w:rPr>
          <w:rFonts w:ascii="KCFTRC+CMR10"/>
          <w:color w:val="000000"/>
          <w:sz w:val="20"/>
        </w:rPr>
        <w:t>in</w:t>
      </w:r>
      <w:r>
        <w:rPr>
          <w:rFonts w:ascii="Times New Roman"/>
          <w:color w:val="000000"/>
          <w:spacing w:val="16"/>
          <w:sz w:val="20"/>
        </w:rPr>
        <w:t xml:space="preserve"> </w:t>
      </w:r>
      <w:r>
        <w:rPr>
          <w:rFonts w:ascii="KCFTRC+CMR10"/>
          <w:color w:val="000000"/>
          <w:sz w:val="20"/>
        </w:rPr>
        <w:t>all</w:t>
      </w:r>
      <w:r>
        <w:rPr>
          <w:rFonts w:ascii="Times New Roman"/>
          <w:color w:val="000000"/>
          <w:spacing w:val="17"/>
          <w:sz w:val="20"/>
        </w:rPr>
        <w:t xml:space="preserve"> </w:t>
      </w:r>
      <w:r>
        <w:rPr>
          <w:rFonts w:ascii="KCFTRC+CMR10"/>
          <w:color w:val="000000"/>
          <w:sz w:val="20"/>
        </w:rPr>
        <w:t>three</w:t>
      </w:r>
      <w:r>
        <w:rPr>
          <w:rFonts w:ascii="Times New Roman"/>
          <w:color w:val="000000"/>
          <w:spacing w:val="16"/>
          <w:sz w:val="20"/>
        </w:rPr>
        <w:t xml:space="preserve"> </w:t>
      </w:r>
      <w:r>
        <w:rPr>
          <w:rFonts w:ascii="KCFTRC+CMR10"/>
          <w:color w:val="000000"/>
          <w:spacing w:val="-2"/>
          <w:sz w:val="20"/>
        </w:rPr>
        <w:t>intervals.</w:t>
      </w:r>
    </w:p>
    <w:p w14:paraId="2A0CCD75" w14:textId="77777777" w:rsidR="00CF0253" w:rsidRDefault="00252649">
      <w:pPr>
        <w:spacing w:before="149" w:after="0" w:line="209" w:lineRule="exact"/>
        <w:ind w:left="299"/>
        <w:jc w:val="left"/>
        <w:rPr>
          <w:rFonts w:ascii="Times New Roman"/>
          <w:color w:val="000000"/>
          <w:sz w:val="20"/>
        </w:rPr>
      </w:pPr>
      <w:r>
        <w:rPr>
          <w:rFonts w:ascii="KCFTRC+CMR10"/>
          <w:color w:val="000000"/>
          <w:sz w:val="20"/>
        </w:rPr>
        <w:t>The</w:t>
      </w:r>
      <w:r>
        <w:rPr>
          <w:rFonts w:ascii="Times New Roman"/>
          <w:color w:val="000000"/>
          <w:spacing w:val="24"/>
          <w:sz w:val="20"/>
        </w:rPr>
        <w:t xml:space="preserve"> </w:t>
      </w:r>
      <w:r>
        <w:rPr>
          <w:rFonts w:ascii="KCFTRC+CMR10" w:hAnsi="KCFTRC+CMR10" w:cs="KCFTRC+CMR10"/>
          <w:color w:val="000000"/>
          <w:sz w:val="20"/>
        </w:rPr>
        <w:t>speciﬁcation</w:t>
      </w:r>
      <w:r>
        <w:rPr>
          <w:rFonts w:ascii="Times New Roman"/>
          <w:color w:val="000000"/>
          <w:spacing w:val="23"/>
          <w:sz w:val="20"/>
        </w:rPr>
        <w:t xml:space="preserve"> </w:t>
      </w:r>
      <w:r>
        <w:rPr>
          <w:rFonts w:ascii="KCFTRC+CMR10"/>
          <w:color w:val="000000"/>
          <w:sz w:val="20"/>
        </w:rPr>
        <w:t>(</w:t>
      </w:r>
      <w:hyperlink w:anchor="br16" w:history="1">
        <w:r>
          <w:rPr>
            <w:rFonts w:ascii="KCFTRC+CMR10"/>
            <w:color w:val="000000"/>
            <w:sz w:val="20"/>
          </w:rPr>
          <w:t>3</w:t>
        </w:r>
      </w:hyperlink>
      <w:r>
        <w:rPr>
          <w:rFonts w:ascii="KCFTRC+CMR10"/>
          <w:color w:val="000000"/>
          <w:sz w:val="20"/>
        </w:rPr>
        <w:t>)</w:t>
      </w:r>
      <w:r>
        <w:rPr>
          <w:rFonts w:ascii="Times New Roman"/>
          <w:color w:val="000000"/>
          <w:spacing w:val="24"/>
          <w:sz w:val="20"/>
        </w:rPr>
        <w:t xml:space="preserve"> </w:t>
      </w:r>
      <w:r>
        <w:rPr>
          <w:rFonts w:ascii="KCFTRC+CMR10"/>
          <w:color w:val="000000"/>
          <w:sz w:val="20"/>
        </w:rPr>
        <w:t>is</w:t>
      </w:r>
      <w:r>
        <w:rPr>
          <w:rFonts w:ascii="Times New Roman"/>
          <w:color w:val="000000"/>
          <w:spacing w:val="24"/>
          <w:sz w:val="20"/>
        </w:rPr>
        <w:t xml:space="preserve"> </w:t>
      </w:r>
      <w:r>
        <w:rPr>
          <w:rFonts w:ascii="KCFTRC+CMR10"/>
          <w:color w:val="000000"/>
          <w:sz w:val="20"/>
        </w:rPr>
        <w:t>also</w:t>
      </w:r>
      <w:r>
        <w:rPr>
          <w:rFonts w:ascii="Times New Roman"/>
          <w:color w:val="000000"/>
          <w:spacing w:val="23"/>
          <w:sz w:val="20"/>
        </w:rPr>
        <w:t xml:space="preserve"> </w:t>
      </w:r>
      <w:r>
        <w:rPr>
          <w:rFonts w:ascii="KCFTRC+CMR10"/>
          <w:color w:val="000000"/>
          <w:sz w:val="20"/>
        </w:rPr>
        <w:t>utilized</w:t>
      </w:r>
      <w:r>
        <w:rPr>
          <w:rFonts w:ascii="Times New Roman"/>
          <w:color w:val="000000"/>
          <w:spacing w:val="24"/>
          <w:sz w:val="20"/>
        </w:rPr>
        <w:t xml:space="preserve"> </w:t>
      </w:r>
      <w:r>
        <w:rPr>
          <w:rFonts w:ascii="KCFTRC+CMR10"/>
          <w:color w:val="000000"/>
          <w:sz w:val="20"/>
        </w:rPr>
        <w:t>to</w:t>
      </w:r>
      <w:r>
        <w:rPr>
          <w:rFonts w:ascii="Times New Roman"/>
          <w:color w:val="000000"/>
          <w:spacing w:val="24"/>
          <w:sz w:val="20"/>
        </w:rPr>
        <w:t xml:space="preserve"> </w:t>
      </w:r>
      <w:r>
        <w:rPr>
          <w:rFonts w:ascii="KCFTRC+CMR10"/>
          <w:color w:val="000000"/>
          <w:sz w:val="20"/>
        </w:rPr>
        <w:t>examine,</w:t>
      </w:r>
      <w:r>
        <w:rPr>
          <w:rFonts w:ascii="Times New Roman"/>
          <w:color w:val="000000"/>
          <w:spacing w:val="26"/>
          <w:sz w:val="20"/>
        </w:rPr>
        <w:t xml:space="preserve"> </w:t>
      </w:r>
      <w:r>
        <w:rPr>
          <w:rFonts w:ascii="KCFTRC+CMR10"/>
          <w:color w:val="000000"/>
          <w:sz w:val="20"/>
        </w:rPr>
        <w:t>during</w:t>
      </w:r>
      <w:r>
        <w:rPr>
          <w:rFonts w:ascii="Times New Roman"/>
          <w:color w:val="000000"/>
          <w:spacing w:val="24"/>
          <w:sz w:val="20"/>
        </w:rPr>
        <w:t xml:space="preserve"> </w:t>
      </w:r>
      <w:r>
        <w:rPr>
          <w:rFonts w:ascii="KCFTRC+CMR10"/>
          <w:color w:val="000000"/>
          <w:sz w:val="20"/>
        </w:rPr>
        <w:t>the</w:t>
      </w:r>
      <w:r>
        <w:rPr>
          <w:rFonts w:ascii="Times New Roman"/>
          <w:color w:val="000000"/>
          <w:spacing w:val="24"/>
          <w:sz w:val="20"/>
        </w:rPr>
        <w:t xml:space="preserve"> </w:t>
      </w:r>
      <w:r>
        <w:rPr>
          <w:rFonts w:ascii="KCFTRC+CMR10"/>
          <w:color w:val="000000"/>
          <w:spacing w:val="2"/>
          <w:sz w:val="20"/>
        </w:rPr>
        <w:t>peak</w:t>
      </w:r>
      <w:r>
        <w:rPr>
          <w:rFonts w:ascii="Times New Roman"/>
          <w:color w:val="000000"/>
          <w:spacing w:val="22"/>
          <w:sz w:val="20"/>
        </w:rPr>
        <w:t xml:space="preserve"> </w:t>
      </w:r>
      <w:r>
        <w:rPr>
          <w:rFonts w:ascii="KCFTRC+CMR10"/>
          <w:color w:val="000000"/>
          <w:sz w:val="20"/>
        </w:rPr>
        <w:t>rate</w:t>
      </w:r>
      <w:r>
        <w:rPr>
          <w:rFonts w:ascii="Times New Roman"/>
          <w:color w:val="000000"/>
          <w:spacing w:val="24"/>
          <w:sz w:val="20"/>
        </w:rPr>
        <w:t xml:space="preserve"> </w:t>
      </w:r>
      <w:r>
        <w:rPr>
          <w:rFonts w:ascii="KCFTRC+CMR10"/>
          <w:color w:val="000000"/>
          <w:spacing w:val="2"/>
          <w:sz w:val="20"/>
        </w:rPr>
        <w:t>period,</w:t>
      </w:r>
      <w:r>
        <w:rPr>
          <w:rFonts w:ascii="Times New Roman"/>
          <w:color w:val="000000"/>
          <w:spacing w:val="24"/>
          <w:sz w:val="20"/>
        </w:rPr>
        <w:t xml:space="preserve"> </w:t>
      </w:r>
      <w:r>
        <w:rPr>
          <w:rFonts w:ascii="KCFTRC+CMR10"/>
          <w:color w:val="000000"/>
          <w:sz w:val="20"/>
        </w:rPr>
        <w:t>the</w:t>
      </w:r>
      <w:r>
        <w:rPr>
          <w:rFonts w:ascii="Times New Roman"/>
          <w:color w:val="000000"/>
          <w:spacing w:val="24"/>
          <w:sz w:val="20"/>
        </w:rPr>
        <w:t xml:space="preserve"> </w:t>
      </w:r>
      <w:r>
        <w:rPr>
          <w:rFonts w:ascii="KCFTRC+CMR10"/>
          <w:color w:val="000000"/>
          <w:sz w:val="20"/>
        </w:rPr>
        <w:t>relationship</w:t>
      </w:r>
      <w:r>
        <w:rPr>
          <w:rFonts w:ascii="Times New Roman"/>
          <w:color w:val="000000"/>
          <w:spacing w:val="24"/>
          <w:sz w:val="20"/>
        </w:rPr>
        <w:t xml:space="preserve"> </w:t>
      </w:r>
      <w:r>
        <w:rPr>
          <w:rFonts w:ascii="KCFTRC+CMR10"/>
          <w:color w:val="000000"/>
          <w:spacing w:val="-1"/>
          <w:sz w:val="20"/>
        </w:rPr>
        <w:t>between</w:t>
      </w:r>
      <w:r>
        <w:rPr>
          <w:rFonts w:ascii="Times New Roman"/>
          <w:color w:val="000000"/>
          <w:spacing w:val="25"/>
          <w:sz w:val="20"/>
        </w:rPr>
        <w:t xml:space="preserve"> </w:t>
      </w:r>
      <w:r>
        <w:rPr>
          <w:rFonts w:ascii="KCFTRC+CMR10"/>
          <w:color w:val="000000"/>
          <w:sz w:val="20"/>
        </w:rPr>
        <w:t>the</w:t>
      </w:r>
    </w:p>
    <w:p w14:paraId="4832C311" w14:textId="77777777" w:rsidR="00CF0253" w:rsidRDefault="00252649">
      <w:pPr>
        <w:spacing w:before="149" w:after="0" w:line="209" w:lineRule="exact"/>
        <w:jc w:val="left"/>
        <w:rPr>
          <w:rFonts w:ascii="Times New Roman"/>
          <w:color w:val="000000"/>
          <w:sz w:val="20"/>
        </w:rPr>
      </w:pPr>
      <w:r>
        <w:rPr>
          <w:rFonts w:ascii="KCFTRC+CMR10"/>
          <w:color w:val="000000"/>
          <w:sz w:val="20"/>
        </w:rPr>
        <w:t>degree</w:t>
      </w:r>
      <w:r>
        <w:rPr>
          <w:rFonts w:ascii="Times New Roman"/>
          <w:color w:val="000000"/>
          <w:spacing w:val="18"/>
          <w:sz w:val="20"/>
        </w:rPr>
        <w:t xml:space="preserve"> </w:t>
      </w:r>
      <w:r>
        <w:rPr>
          <w:rFonts w:ascii="KCFTRC+CMR10"/>
          <w:color w:val="000000"/>
          <w:sz w:val="20"/>
        </w:rPr>
        <w:t>of</w:t>
      </w:r>
      <w:r>
        <w:rPr>
          <w:rFonts w:ascii="Times New Roman"/>
          <w:color w:val="000000"/>
          <w:spacing w:val="18"/>
          <w:sz w:val="20"/>
        </w:rPr>
        <w:t xml:space="preserve"> </w:t>
      </w:r>
      <w:r>
        <w:rPr>
          <w:rFonts w:ascii="KCFTRC+CMR10"/>
          <w:color w:val="000000"/>
          <w:sz w:val="20"/>
        </w:rPr>
        <w:t>price</w:t>
      </w:r>
      <w:r>
        <w:rPr>
          <w:rFonts w:ascii="Times New Roman"/>
          <w:color w:val="000000"/>
          <w:spacing w:val="18"/>
          <w:sz w:val="20"/>
        </w:rPr>
        <w:t xml:space="preserve"> </w:t>
      </w:r>
      <w:r>
        <w:rPr>
          <w:rFonts w:ascii="KCFTRC+CMR10"/>
          <w:color w:val="000000"/>
          <w:sz w:val="20"/>
        </w:rPr>
        <w:t>increases</w:t>
      </w:r>
      <w:r>
        <w:rPr>
          <w:rFonts w:ascii="Times New Roman"/>
          <w:color w:val="000000"/>
          <w:spacing w:val="18"/>
          <w:sz w:val="20"/>
        </w:rPr>
        <w:t xml:space="preserve"> </w:t>
      </w:r>
      <w:r>
        <w:rPr>
          <w:rFonts w:ascii="KCFTRC+CMR10"/>
          <w:color w:val="000000"/>
          <w:sz w:val="20"/>
        </w:rPr>
        <w:t>and</w:t>
      </w:r>
      <w:r>
        <w:rPr>
          <w:rFonts w:ascii="Times New Roman"/>
          <w:color w:val="000000"/>
          <w:spacing w:val="18"/>
          <w:sz w:val="20"/>
        </w:rPr>
        <w:t xml:space="preserve"> </w:t>
      </w:r>
      <w:r>
        <w:rPr>
          <w:rFonts w:ascii="KCFTRC+CMR10"/>
          <w:color w:val="000000"/>
          <w:sz w:val="20"/>
        </w:rPr>
        <w:t>the</w:t>
      </w:r>
      <w:r>
        <w:rPr>
          <w:rFonts w:ascii="Times New Roman"/>
          <w:color w:val="000000"/>
          <w:spacing w:val="18"/>
          <w:sz w:val="20"/>
        </w:rPr>
        <w:t xml:space="preserve"> </w:t>
      </w:r>
      <w:r>
        <w:rPr>
          <w:rFonts w:ascii="KCFTRC+CMR10"/>
          <w:color w:val="000000"/>
          <w:spacing w:val="-1"/>
          <w:sz w:val="20"/>
        </w:rPr>
        <w:t>electricity</w:t>
      </w:r>
      <w:r>
        <w:rPr>
          <w:rFonts w:ascii="Times New Roman"/>
          <w:color w:val="000000"/>
          <w:spacing w:val="18"/>
          <w:sz w:val="20"/>
        </w:rPr>
        <w:t xml:space="preserve"> </w:t>
      </w:r>
      <w:r>
        <w:rPr>
          <w:rFonts w:ascii="KCFTRC+CMR10"/>
          <w:color w:val="000000"/>
          <w:spacing w:val="-1"/>
          <w:sz w:val="20"/>
        </w:rPr>
        <w:t>savings.</w:t>
      </w:r>
      <w:r>
        <w:rPr>
          <w:rFonts w:ascii="Times New Roman"/>
          <w:color w:val="000000"/>
          <w:spacing w:val="45"/>
          <w:sz w:val="20"/>
        </w:rPr>
        <w:t xml:space="preserve"> </w:t>
      </w:r>
      <w:r>
        <w:rPr>
          <w:rFonts w:ascii="KCFTRC+CMR10"/>
          <w:color w:val="000000"/>
          <w:sz w:val="20"/>
        </w:rPr>
        <w:t>The</w:t>
      </w:r>
      <w:r>
        <w:rPr>
          <w:rFonts w:ascii="Times New Roman"/>
          <w:color w:val="000000"/>
          <w:spacing w:val="18"/>
          <w:sz w:val="20"/>
        </w:rPr>
        <w:t xml:space="preserve"> </w:t>
      </w:r>
      <w:r>
        <w:rPr>
          <w:rFonts w:ascii="KCFTRC+CMR10" w:hAnsi="KCFTRC+CMR10" w:cs="KCFTRC+CMR10"/>
          <w:color w:val="000000"/>
          <w:spacing w:val="-1"/>
          <w:sz w:val="20"/>
        </w:rPr>
        <w:t>by-tariﬀ-group</w:t>
      </w:r>
      <w:r>
        <w:rPr>
          <w:rFonts w:ascii="Times New Roman"/>
          <w:color w:val="000000"/>
          <w:spacing w:val="19"/>
          <w:sz w:val="20"/>
        </w:rPr>
        <w:t xml:space="preserve"> </w:t>
      </w:r>
      <w:r>
        <w:rPr>
          <w:rFonts w:ascii="KCFTRC+CMR10"/>
          <w:color w:val="000000"/>
          <w:sz w:val="20"/>
        </w:rPr>
        <w:t>estimates</w:t>
      </w:r>
      <w:r>
        <w:rPr>
          <w:rFonts w:ascii="Times New Roman"/>
          <w:color w:val="000000"/>
          <w:spacing w:val="18"/>
          <w:sz w:val="20"/>
        </w:rPr>
        <w:t xml:space="preserve"> </w:t>
      </w:r>
      <w:r>
        <w:rPr>
          <w:rFonts w:ascii="KCFTRC+CMR10"/>
          <w:color w:val="000000"/>
          <w:sz w:val="20"/>
        </w:rPr>
        <w:t>of</w:t>
      </w:r>
      <w:r>
        <w:rPr>
          <w:rFonts w:ascii="Times New Roman"/>
          <w:color w:val="000000"/>
          <w:spacing w:val="18"/>
          <w:sz w:val="20"/>
        </w:rPr>
        <w:t xml:space="preserve"> </w:t>
      </w:r>
      <w:r>
        <w:rPr>
          <w:rFonts w:ascii="KCFTRC+CMR10"/>
          <w:color w:val="000000"/>
          <w:sz w:val="20"/>
        </w:rPr>
        <w:t>the</w:t>
      </w:r>
      <w:r>
        <w:rPr>
          <w:rFonts w:ascii="Times New Roman"/>
          <w:color w:val="000000"/>
          <w:spacing w:val="18"/>
          <w:sz w:val="20"/>
        </w:rPr>
        <w:t xml:space="preserve"> </w:t>
      </w:r>
      <w:r>
        <w:rPr>
          <w:rFonts w:ascii="KCFTRC+CMR10" w:hAnsi="KCFTRC+CMR10" w:cs="KCFTRC+CMR10"/>
          <w:color w:val="000000"/>
          <w:sz w:val="20"/>
        </w:rPr>
        <w:t>coeﬃcients</w:t>
      </w:r>
      <w:r>
        <w:rPr>
          <w:rFonts w:ascii="Times New Roman"/>
          <w:color w:val="000000"/>
          <w:spacing w:val="18"/>
          <w:sz w:val="20"/>
        </w:rPr>
        <w:t xml:space="preserve"> </w:t>
      </w:r>
      <w:r>
        <w:rPr>
          <w:rFonts w:ascii="KCFTRC+CMR10"/>
          <w:color w:val="000000"/>
          <w:sz w:val="20"/>
        </w:rPr>
        <w:t>of</w:t>
      </w:r>
      <w:r>
        <w:rPr>
          <w:rFonts w:ascii="Times New Roman"/>
          <w:color w:val="000000"/>
          <w:spacing w:val="18"/>
          <w:sz w:val="20"/>
        </w:rPr>
        <w:t xml:space="preserve"> </w:t>
      </w:r>
      <w:r>
        <w:rPr>
          <w:rFonts w:ascii="KCFTRC+CMR10"/>
          <w:color w:val="000000"/>
          <w:spacing w:val="-1"/>
          <w:sz w:val="20"/>
        </w:rPr>
        <w:t>interest</w:t>
      </w:r>
    </w:p>
    <w:p w14:paraId="5E723A8A" w14:textId="77777777" w:rsidR="00CF0253" w:rsidRDefault="00252649">
      <w:pPr>
        <w:spacing w:before="149" w:after="0" w:line="209" w:lineRule="exact"/>
        <w:jc w:val="left"/>
        <w:rPr>
          <w:rFonts w:ascii="Times New Roman"/>
          <w:color w:val="000000"/>
          <w:sz w:val="20"/>
        </w:rPr>
      </w:pPr>
      <w:proofErr w:type="gramStart"/>
      <w:r>
        <w:rPr>
          <w:rFonts w:ascii="KCFTRC+CMR10"/>
          <w:color w:val="000000"/>
          <w:sz w:val="20"/>
        </w:rPr>
        <w:t>are</w:t>
      </w:r>
      <w:proofErr w:type="gramEnd"/>
      <w:r>
        <w:rPr>
          <w:rFonts w:ascii="Times New Roman"/>
          <w:color w:val="000000"/>
          <w:spacing w:val="25"/>
          <w:sz w:val="20"/>
        </w:rPr>
        <w:t xml:space="preserve"> </w:t>
      </w:r>
      <w:r>
        <w:rPr>
          <w:rFonts w:ascii="KCFTRC+CMR10"/>
          <w:color w:val="000000"/>
          <w:spacing w:val="-1"/>
          <w:sz w:val="20"/>
        </w:rPr>
        <w:t>presented</w:t>
      </w:r>
      <w:r>
        <w:rPr>
          <w:rFonts w:ascii="Times New Roman"/>
          <w:color w:val="000000"/>
          <w:spacing w:val="26"/>
          <w:sz w:val="20"/>
        </w:rPr>
        <w:t xml:space="preserve"> </w:t>
      </w:r>
      <w:r>
        <w:rPr>
          <w:rFonts w:ascii="KCFTRC+CMR10"/>
          <w:color w:val="000000"/>
          <w:sz w:val="20"/>
        </w:rPr>
        <w:t>in</w:t>
      </w:r>
      <w:r>
        <w:rPr>
          <w:rFonts w:ascii="Times New Roman"/>
          <w:color w:val="000000"/>
          <w:spacing w:val="25"/>
          <w:sz w:val="20"/>
        </w:rPr>
        <w:t xml:space="preserve"> </w:t>
      </w:r>
      <w:r>
        <w:rPr>
          <w:rFonts w:ascii="KCFTRC+CMR10"/>
          <w:color w:val="000000"/>
          <w:spacing w:val="-4"/>
          <w:sz w:val="20"/>
        </w:rPr>
        <w:t>Table</w:t>
      </w:r>
      <w:r>
        <w:rPr>
          <w:rFonts w:ascii="Times New Roman"/>
          <w:color w:val="000000"/>
          <w:spacing w:val="29"/>
          <w:sz w:val="20"/>
        </w:rPr>
        <w:t xml:space="preserve"> </w:t>
      </w:r>
      <w:r>
        <w:rPr>
          <w:rFonts w:ascii="JCMVBB+CMBX10"/>
          <w:color w:val="000000"/>
          <w:sz w:val="20"/>
        </w:rPr>
        <w:t>??</w:t>
      </w:r>
      <w:r>
        <w:rPr>
          <w:rFonts w:ascii="KCFTRC+CMR10"/>
          <w:color w:val="000000"/>
          <w:sz w:val="20"/>
        </w:rPr>
        <w:t>.</w:t>
      </w:r>
      <w:r>
        <w:rPr>
          <w:rFonts w:ascii="Times New Roman"/>
          <w:color w:val="000000"/>
          <w:spacing w:val="65"/>
          <w:sz w:val="20"/>
        </w:rPr>
        <w:t xml:space="preserve"> </w:t>
      </w:r>
      <w:r>
        <w:rPr>
          <w:rFonts w:ascii="KCFTRC+CMR10"/>
          <w:color w:val="000000"/>
          <w:spacing w:val="-1"/>
          <w:sz w:val="20"/>
        </w:rPr>
        <w:t>As</w:t>
      </w:r>
      <w:r>
        <w:rPr>
          <w:rFonts w:ascii="Times New Roman"/>
          <w:color w:val="000000"/>
          <w:spacing w:val="25"/>
          <w:sz w:val="20"/>
        </w:rPr>
        <w:t xml:space="preserve"> </w:t>
      </w:r>
      <w:r>
        <w:rPr>
          <w:rFonts w:ascii="KCFTRC+CMR10"/>
          <w:color w:val="000000"/>
          <w:spacing w:val="-2"/>
          <w:sz w:val="20"/>
        </w:rPr>
        <w:t>shown</w:t>
      </w:r>
      <w:r>
        <w:rPr>
          <w:rFonts w:ascii="Times New Roman"/>
          <w:color w:val="000000"/>
          <w:spacing w:val="27"/>
          <w:sz w:val="20"/>
        </w:rPr>
        <w:t xml:space="preserve"> </w:t>
      </w:r>
      <w:r>
        <w:rPr>
          <w:rFonts w:ascii="KCFTRC+CMR10"/>
          <w:color w:val="000000"/>
          <w:sz w:val="20"/>
        </w:rPr>
        <w:t>in</w:t>
      </w:r>
      <w:r>
        <w:rPr>
          <w:rFonts w:ascii="Times New Roman"/>
          <w:color w:val="000000"/>
          <w:spacing w:val="25"/>
          <w:sz w:val="20"/>
        </w:rPr>
        <w:t xml:space="preserve"> </w:t>
      </w:r>
      <w:r>
        <w:rPr>
          <w:rFonts w:ascii="KCFTRC+CMR10"/>
          <w:color w:val="000000"/>
          <w:sz w:val="20"/>
        </w:rPr>
        <w:t>the</w:t>
      </w:r>
      <w:r>
        <w:rPr>
          <w:rFonts w:ascii="Times New Roman"/>
          <w:color w:val="000000"/>
          <w:spacing w:val="25"/>
          <w:sz w:val="20"/>
        </w:rPr>
        <w:t xml:space="preserve"> </w:t>
      </w:r>
      <w:r>
        <w:rPr>
          <w:rFonts w:ascii="KCFTRC+CMR10"/>
          <w:color w:val="000000"/>
          <w:sz w:val="20"/>
        </w:rPr>
        <w:t>table,</w:t>
      </w:r>
      <w:r>
        <w:rPr>
          <w:rFonts w:ascii="Times New Roman"/>
          <w:color w:val="000000"/>
          <w:spacing w:val="27"/>
          <w:sz w:val="20"/>
        </w:rPr>
        <w:t xml:space="preserve"> </w:t>
      </w:r>
      <w:r>
        <w:rPr>
          <w:rFonts w:ascii="KCFTRC+CMR10"/>
          <w:color w:val="000000"/>
          <w:sz w:val="20"/>
        </w:rPr>
        <w:t>on</w:t>
      </w:r>
      <w:r>
        <w:rPr>
          <w:rFonts w:ascii="Times New Roman"/>
          <w:color w:val="000000"/>
          <w:spacing w:val="25"/>
          <w:sz w:val="20"/>
        </w:rPr>
        <w:t xml:space="preserve"> </w:t>
      </w:r>
      <w:r>
        <w:rPr>
          <w:rFonts w:ascii="KCFTRC+CMR10"/>
          <w:color w:val="000000"/>
          <w:sz w:val="20"/>
        </w:rPr>
        <w:t>the</w:t>
      </w:r>
      <w:r>
        <w:rPr>
          <w:rFonts w:ascii="Times New Roman"/>
          <w:color w:val="000000"/>
          <w:spacing w:val="25"/>
          <w:sz w:val="20"/>
        </w:rPr>
        <w:t xml:space="preserve"> </w:t>
      </w:r>
      <w:r>
        <w:rPr>
          <w:rFonts w:ascii="KCFTRC+CMR10"/>
          <w:color w:val="000000"/>
          <w:sz w:val="20"/>
        </w:rPr>
        <w:t>whole,</w:t>
      </w:r>
      <w:r>
        <w:rPr>
          <w:rFonts w:ascii="Times New Roman"/>
          <w:color w:val="000000"/>
          <w:spacing w:val="28"/>
          <w:sz w:val="20"/>
        </w:rPr>
        <w:t xml:space="preserve"> </w:t>
      </w:r>
      <w:r>
        <w:rPr>
          <w:rFonts w:ascii="KCFTRC+CMR10"/>
          <w:color w:val="000000"/>
          <w:sz w:val="20"/>
        </w:rPr>
        <w:t>the</w:t>
      </w:r>
      <w:r>
        <w:rPr>
          <w:rFonts w:ascii="Times New Roman"/>
          <w:color w:val="000000"/>
          <w:spacing w:val="25"/>
          <w:sz w:val="20"/>
        </w:rPr>
        <w:t xml:space="preserve"> </w:t>
      </w:r>
      <w:r>
        <w:rPr>
          <w:rFonts w:ascii="KCFTRC+CMR10"/>
          <w:color w:val="000000"/>
          <w:spacing w:val="-1"/>
          <w:sz w:val="20"/>
        </w:rPr>
        <w:t>savings</w:t>
      </w:r>
      <w:r>
        <w:rPr>
          <w:rFonts w:ascii="Times New Roman"/>
          <w:color w:val="000000"/>
          <w:spacing w:val="26"/>
          <w:sz w:val="20"/>
        </w:rPr>
        <w:t xml:space="preserve"> </w:t>
      </w:r>
      <w:r>
        <w:rPr>
          <w:rFonts w:ascii="KCFTRC+CMR10"/>
          <w:color w:val="000000"/>
          <w:sz w:val="20"/>
        </w:rPr>
        <w:t>from</w:t>
      </w:r>
      <w:r>
        <w:rPr>
          <w:rFonts w:ascii="Times New Roman"/>
          <w:color w:val="000000"/>
          <w:spacing w:val="25"/>
          <w:sz w:val="20"/>
        </w:rPr>
        <w:t xml:space="preserve"> </w:t>
      </w:r>
      <w:r>
        <w:rPr>
          <w:rFonts w:ascii="KCFTRC+CMR10"/>
          <w:color w:val="000000"/>
          <w:spacing w:val="-1"/>
          <w:sz w:val="20"/>
        </w:rPr>
        <w:t>electricity</w:t>
      </w:r>
      <w:r>
        <w:rPr>
          <w:rFonts w:ascii="Times New Roman"/>
          <w:color w:val="000000"/>
          <w:spacing w:val="26"/>
          <w:sz w:val="20"/>
        </w:rPr>
        <w:t xml:space="preserve"> </w:t>
      </w:r>
      <w:r>
        <w:rPr>
          <w:rFonts w:ascii="KCFTRC+CMR10"/>
          <w:color w:val="000000"/>
          <w:sz w:val="20"/>
        </w:rPr>
        <w:t>demand</w:t>
      </w:r>
      <w:r>
        <w:rPr>
          <w:rFonts w:ascii="Times New Roman"/>
          <w:color w:val="000000"/>
          <w:spacing w:val="25"/>
          <w:sz w:val="20"/>
        </w:rPr>
        <w:t xml:space="preserve"> </w:t>
      </w:r>
      <w:r>
        <w:rPr>
          <w:rFonts w:ascii="KCFTRC+CMR10"/>
          <w:color w:val="000000"/>
          <w:sz w:val="20"/>
        </w:rPr>
        <w:t>for</w:t>
      </w:r>
      <w:r>
        <w:rPr>
          <w:rFonts w:ascii="Times New Roman"/>
          <w:color w:val="000000"/>
          <w:spacing w:val="26"/>
          <w:sz w:val="20"/>
        </w:rPr>
        <w:t xml:space="preserve"> </w:t>
      </w:r>
      <w:r>
        <w:rPr>
          <w:rFonts w:ascii="KCFTRC+CMR10"/>
          <w:color w:val="000000"/>
          <w:sz w:val="20"/>
        </w:rPr>
        <w:t>non-</w:t>
      </w:r>
    </w:p>
    <w:p w14:paraId="5F3CB864" w14:textId="77777777" w:rsidR="00CF0253" w:rsidRDefault="00252649">
      <w:pPr>
        <w:spacing w:before="149" w:after="0" w:line="209" w:lineRule="exact"/>
        <w:jc w:val="left"/>
        <w:rPr>
          <w:rFonts w:ascii="Times New Roman"/>
          <w:color w:val="000000"/>
          <w:sz w:val="20"/>
        </w:rPr>
      </w:pPr>
      <w:r>
        <w:rPr>
          <w:rFonts w:ascii="KCFTRC+CMR10"/>
          <w:color w:val="000000"/>
          <w:sz w:val="20"/>
        </w:rPr>
        <w:t>temperature-control</w:t>
      </w:r>
      <w:r>
        <w:rPr>
          <w:rFonts w:ascii="Times New Roman"/>
          <w:color w:val="000000"/>
          <w:spacing w:val="44"/>
          <w:sz w:val="20"/>
        </w:rPr>
        <w:t xml:space="preserve"> </w:t>
      </w:r>
      <w:r>
        <w:rPr>
          <w:rFonts w:ascii="KCFTRC+CMR10"/>
          <w:color w:val="000000"/>
          <w:sz w:val="20"/>
        </w:rPr>
        <w:t>uses</w:t>
      </w:r>
      <w:r>
        <w:rPr>
          <w:rFonts w:ascii="Times New Roman"/>
          <w:color w:val="000000"/>
          <w:spacing w:val="44"/>
          <w:sz w:val="20"/>
        </w:rPr>
        <w:t xml:space="preserve"> </w:t>
      </w:r>
      <w:r>
        <w:rPr>
          <w:rFonts w:ascii="KCFTRC+CMR10"/>
          <w:color w:val="000000"/>
          <w:sz w:val="20"/>
        </w:rPr>
        <w:t>tend</w:t>
      </w:r>
      <w:r>
        <w:rPr>
          <w:rFonts w:ascii="Times New Roman"/>
          <w:color w:val="000000"/>
          <w:spacing w:val="44"/>
          <w:sz w:val="20"/>
        </w:rPr>
        <w:t xml:space="preserve"> </w:t>
      </w:r>
      <w:r>
        <w:rPr>
          <w:rFonts w:ascii="KCFTRC+CMR10"/>
          <w:color w:val="000000"/>
          <w:sz w:val="20"/>
        </w:rPr>
        <w:t>to</w:t>
      </w:r>
      <w:r>
        <w:rPr>
          <w:rFonts w:ascii="Times New Roman"/>
          <w:color w:val="000000"/>
          <w:spacing w:val="44"/>
          <w:sz w:val="20"/>
        </w:rPr>
        <w:t xml:space="preserve"> </w:t>
      </w:r>
      <w:r>
        <w:rPr>
          <w:rFonts w:ascii="KCFTRC+CMR10"/>
          <w:color w:val="000000"/>
          <w:spacing w:val="5"/>
          <w:sz w:val="20"/>
        </w:rPr>
        <w:t>be</w:t>
      </w:r>
      <w:r>
        <w:rPr>
          <w:rFonts w:ascii="Times New Roman"/>
          <w:color w:val="000000"/>
          <w:spacing w:val="39"/>
          <w:sz w:val="20"/>
        </w:rPr>
        <w:t xml:space="preserve"> </w:t>
      </w:r>
      <w:r>
        <w:rPr>
          <w:rFonts w:ascii="KCFTRC+CMR10"/>
          <w:color w:val="000000"/>
          <w:sz w:val="20"/>
        </w:rPr>
        <w:t>proportional</w:t>
      </w:r>
      <w:r>
        <w:rPr>
          <w:rFonts w:ascii="Times New Roman"/>
          <w:color w:val="000000"/>
          <w:spacing w:val="44"/>
          <w:sz w:val="20"/>
        </w:rPr>
        <w:t xml:space="preserve"> </w:t>
      </w:r>
      <w:r>
        <w:rPr>
          <w:rFonts w:ascii="KCFTRC+CMR10"/>
          <w:color w:val="000000"/>
          <w:sz w:val="20"/>
        </w:rPr>
        <w:t>to</w:t>
      </w:r>
      <w:r>
        <w:rPr>
          <w:rFonts w:ascii="Times New Roman"/>
          <w:color w:val="000000"/>
          <w:spacing w:val="44"/>
          <w:sz w:val="20"/>
        </w:rPr>
        <w:t xml:space="preserve"> </w:t>
      </w:r>
      <w:r>
        <w:rPr>
          <w:rFonts w:ascii="KCFTRC+CMR10"/>
          <w:color w:val="000000"/>
          <w:sz w:val="20"/>
        </w:rPr>
        <w:t>the</w:t>
      </w:r>
      <w:r>
        <w:rPr>
          <w:rFonts w:ascii="Times New Roman"/>
          <w:color w:val="000000"/>
          <w:spacing w:val="44"/>
          <w:sz w:val="20"/>
        </w:rPr>
        <w:t xml:space="preserve"> </w:t>
      </w:r>
      <w:r>
        <w:rPr>
          <w:rFonts w:ascii="KCFTRC+CMR10"/>
          <w:color w:val="000000"/>
          <w:sz w:val="20"/>
        </w:rPr>
        <w:t>size</w:t>
      </w:r>
      <w:r>
        <w:rPr>
          <w:rFonts w:ascii="Times New Roman"/>
          <w:color w:val="000000"/>
          <w:spacing w:val="44"/>
          <w:sz w:val="20"/>
        </w:rPr>
        <w:t xml:space="preserve"> </w:t>
      </w:r>
      <w:r>
        <w:rPr>
          <w:rFonts w:ascii="KCFTRC+CMR10"/>
          <w:color w:val="000000"/>
          <w:sz w:val="20"/>
        </w:rPr>
        <w:t>of</w:t>
      </w:r>
      <w:r>
        <w:rPr>
          <w:rFonts w:ascii="Times New Roman"/>
          <w:color w:val="000000"/>
          <w:spacing w:val="44"/>
          <w:sz w:val="20"/>
        </w:rPr>
        <w:t xml:space="preserve"> </w:t>
      </w:r>
      <w:r>
        <w:rPr>
          <w:rFonts w:ascii="KCFTRC+CMR10"/>
          <w:color w:val="000000"/>
          <w:sz w:val="20"/>
        </w:rPr>
        <w:t>price</w:t>
      </w:r>
      <w:r>
        <w:rPr>
          <w:rFonts w:ascii="Times New Roman"/>
          <w:color w:val="000000"/>
          <w:spacing w:val="44"/>
          <w:sz w:val="20"/>
        </w:rPr>
        <w:t xml:space="preserve"> </w:t>
      </w:r>
      <w:r>
        <w:rPr>
          <w:rFonts w:ascii="KCFTRC+CMR10"/>
          <w:color w:val="000000"/>
          <w:sz w:val="20"/>
        </w:rPr>
        <w:t>risings</w:t>
      </w:r>
      <w:r>
        <w:rPr>
          <w:rFonts w:ascii="Times New Roman"/>
          <w:color w:val="000000"/>
          <w:spacing w:val="44"/>
          <w:sz w:val="20"/>
        </w:rPr>
        <w:t xml:space="preserve"> </w:t>
      </w:r>
      <w:r>
        <w:rPr>
          <w:rFonts w:ascii="KCFTRC+CMR10"/>
          <w:color w:val="000000"/>
          <w:sz w:val="20"/>
        </w:rPr>
        <w:t>in</w:t>
      </w:r>
      <w:r>
        <w:rPr>
          <w:rFonts w:ascii="Times New Roman"/>
          <w:color w:val="000000"/>
          <w:spacing w:val="44"/>
          <w:sz w:val="20"/>
        </w:rPr>
        <w:t xml:space="preserve"> </w:t>
      </w:r>
      <w:r>
        <w:rPr>
          <w:rFonts w:ascii="KCFTRC+CMR10"/>
          <w:color w:val="000000"/>
          <w:spacing w:val="2"/>
          <w:sz w:val="20"/>
        </w:rPr>
        <w:t>peak</w:t>
      </w:r>
      <w:r>
        <w:rPr>
          <w:rFonts w:ascii="Times New Roman"/>
          <w:color w:val="000000"/>
          <w:spacing w:val="42"/>
          <w:sz w:val="20"/>
        </w:rPr>
        <w:t xml:space="preserve"> </w:t>
      </w:r>
      <w:r>
        <w:rPr>
          <w:rFonts w:ascii="KCFTRC+CMR10"/>
          <w:color w:val="000000"/>
          <w:sz w:val="20"/>
        </w:rPr>
        <w:t>hours.</w:t>
      </w:r>
      <w:r>
        <w:rPr>
          <w:rFonts w:ascii="Times New Roman"/>
          <w:color w:val="000000"/>
          <w:spacing w:val="122"/>
          <w:sz w:val="20"/>
        </w:rPr>
        <w:t xml:space="preserve"> </w:t>
      </w:r>
      <w:r>
        <w:rPr>
          <w:rFonts w:ascii="KCFTRC+CMR10"/>
          <w:color w:val="000000"/>
          <w:spacing w:val="-2"/>
          <w:sz w:val="20"/>
        </w:rPr>
        <w:t>Moreover,</w:t>
      </w:r>
      <w:r>
        <w:rPr>
          <w:rFonts w:ascii="Times New Roman"/>
          <w:color w:val="000000"/>
          <w:spacing w:val="53"/>
          <w:sz w:val="20"/>
        </w:rPr>
        <w:t xml:space="preserve"> </w:t>
      </w:r>
      <w:r>
        <w:rPr>
          <w:rFonts w:ascii="KCFTRC+CMR10"/>
          <w:color w:val="000000"/>
          <w:sz w:val="20"/>
        </w:rPr>
        <w:t>the</w:t>
      </w:r>
    </w:p>
    <w:p w14:paraId="377AC2A0" w14:textId="77777777" w:rsidR="00CF0253" w:rsidRDefault="00252649">
      <w:pPr>
        <w:spacing w:before="149" w:after="0" w:line="209" w:lineRule="exact"/>
        <w:jc w:val="left"/>
        <w:rPr>
          <w:rFonts w:ascii="Times New Roman"/>
          <w:color w:val="000000"/>
          <w:sz w:val="20"/>
        </w:rPr>
      </w:pPr>
      <w:proofErr w:type="gramStart"/>
      <w:r>
        <w:rPr>
          <w:rFonts w:ascii="KCFTRC+CMR10"/>
          <w:color w:val="000000"/>
          <w:sz w:val="20"/>
        </w:rPr>
        <w:t>marginally</w:t>
      </w:r>
      <w:proofErr w:type="gramEnd"/>
      <w:r>
        <w:rPr>
          <w:rFonts w:ascii="Times New Roman"/>
          <w:color w:val="000000"/>
          <w:spacing w:val="32"/>
          <w:sz w:val="20"/>
        </w:rPr>
        <w:t xml:space="preserve"> </w:t>
      </w:r>
      <w:r>
        <w:rPr>
          <w:rFonts w:ascii="KCFTRC+CMR10"/>
          <w:color w:val="000000"/>
          <w:sz w:val="20"/>
        </w:rPr>
        <w:t>diminishing</w:t>
      </w:r>
      <w:r>
        <w:rPr>
          <w:rFonts w:ascii="Times New Roman"/>
          <w:color w:val="000000"/>
          <w:spacing w:val="32"/>
          <w:sz w:val="20"/>
        </w:rPr>
        <w:t xml:space="preserve"> </w:t>
      </w:r>
      <w:r>
        <w:rPr>
          <w:rFonts w:ascii="KCFTRC+CMR10" w:hAnsi="KCFTRC+CMR10" w:cs="KCFTRC+CMR10"/>
          <w:color w:val="000000"/>
          <w:sz w:val="20"/>
        </w:rPr>
        <w:t>eﬀects</w:t>
      </w:r>
      <w:r>
        <w:rPr>
          <w:rFonts w:ascii="Times New Roman"/>
          <w:color w:val="000000"/>
          <w:spacing w:val="32"/>
          <w:sz w:val="20"/>
        </w:rPr>
        <w:t xml:space="preserve"> </w:t>
      </w:r>
      <w:r>
        <w:rPr>
          <w:rFonts w:ascii="KCFTRC+CMR10"/>
          <w:color w:val="000000"/>
          <w:sz w:val="20"/>
        </w:rPr>
        <w:t>of</w:t>
      </w:r>
      <w:r>
        <w:rPr>
          <w:rFonts w:ascii="Times New Roman"/>
          <w:color w:val="000000"/>
          <w:spacing w:val="32"/>
          <w:sz w:val="20"/>
        </w:rPr>
        <w:t xml:space="preserve"> </w:t>
      </w:r>
      <w:r>
        <w:rPr>
          <w:rFonts w:ascii="KCFTRC+CMR10"/>
          <w:color w:val="000000"/>
          <w:sz w:val="20"/>
        </w:rPr>
        <w:t>TOU</w:t>
      </w:r>
      <w:r>
        <w:rPr>
          <w:rFonts w:ascii="Times New Roman"/>
          <w:color w:val="000000"/>
          <w:spacing w:val="32"/>
          <w:sz w:val="20"/>
        </w:rPr>
        <w:t xml:space="preserve"> </w:t>
      </w:r>
      <w:r>
        <w:rPr>
          <w:rFonts w:ascii="KCFTRC+CMR10"/>
          <w:color w:val="000000"/>
          <w:sz w:val="20"/>
        </w:rPr>
        <w:t>pricing,</w:t>
      </w:r>
      <w:r>
        <w:rPr>
          <w:rFonts w:ascii="Times New Roman"/>
          <w:color w:val="000000"/>
          <w:spacing w:val="36"/>
          <w:sz w:val="20"/>
        </w:rPr>
        <w:t xml:space="preserve"> </w:t>
      </w:r>
      <w:r>
        <w:rPr>
          <w:rFonts w:ascii="KCFTRC+CMR10"/>
          <w:color w:val="000000"/>
          <w:sz w:val="20"/>
        </w:rPr>
        <w:t>discussed</w:t>
      </w:r>
      <w:r>
        <w:rPr>
          <w:rFonts w:ascii="Times New Roman"/>
          <w:color w:val="000000"/>
          <w:spacing w:val="32"/>
          <w:sz w:val="20"/>
        </w:rPr>
        <w:t xml:space="preserve"> </w:t>
      </w:r>
      <w:r>
        <w:rPr>
          <w:rFonts w:ascii="KCFTRC+CMR10"/>
          <w:color w:val="000000"/>
          <w:sz w:val="20"/>
        </w:rPr>
        <w:t>in</w:t>
      </w:r>
      <w:r>
        <w:rPr>
          <w:rFonts w:ascii="Times New Roman"/>
          <w:color w:val="000000"/>
          <w:spacing w:val="32"/>
          <w:sz w:val="20"/>
        </w:rPr>
        <w:t xml:space="preserve"> </w:t>
      </w:r>
      <w:hyperlink w:anchor="br24" w:history="1">
        <w:r>
          <w:rPr>
            <w:rFonts w:ascii="KCFTRC+CMR10"/>
            <w:color w:val="0000FF"/>
            <w:sz w:val="20"/>
          </w:rPr>
          <w:t>Prest</w:t>
        </w:r>
      </w:hyperlink>
      <w:hyperlink w:anchor="br24" w:history="1">
        <w:r>
          <w:rPr>
            <w:rFonts w:ascii="Times New Roman"/>
            <w:color w:val="0000FF"/>
            <w:spacing w:val="32"/>
            <w:sz w:val="20"/>
          </w:rPr>
          <w:t xml:space="preserve"> </w:t>
        </w:r>
      </w:hyperlink>
      <w:r>
        <w:rPr>
          <w:rFonts w:ascii="KCFTRC+CMR10"/>
          <w:color w:val="000000"/>
          <w:sz w:val="20"/>
        </w:rPr>
        <w:t>(</w:t>
      </w:r>
      <w:hyperlink w:anchor="br24" w:history="1">
        <w:r>
          <w:rPr>
            <w:rFonts w:ascii="KCFTRC+CMR10"/>
            <w:color w:val="0000FF"/>
            <w:sz w:val="20"/>
          </w:rPr>
          <w:t>2020</w:t>
        </w:r>
      </w:hyperlink>
      <w:r>
        <w:rPr>
          <w:rFonts w:ascii="KCFTRC+CMR10"/>
          <w:color w:val="000000"/>
          <w:sz w:val="20"/>
        </w:rPr>
        <w:t>),</w:t>
      </w:r>
      <w:r>
        <w:rPr>
          <w:rFonts w:ascii="Times New Roman"/>
          <w:color w:val="000000"/>
          <w:spacing w:val="36"/>
          <w:sz w:val="20"/>
        </w:rPr>
        <w:t xml:space="preserve"> </w:t>
      </w:r>
      <w:r>
        <w:rPr>
          <w:rFonts w:ascii="KCFTRC+CMR10"/>
          <w:color w:val="000000"/>
          <w:sz w:val="20"/>
        </w:rPr>
        <w:t>seem</w:t>
      </w:r>
      <w:r>
        <w:rPr>
          <w:rFonts w:ascii="Times New Roman"/>
          <w:color w:val="000000"/>
          <w:spacing w:val="32"/>
          <w:sz w:val="20"/>
        </w:rPr>
        <w:t xml:space="preserve"> </w:t>
      </w:r>
      <w:r>
        <w:rPr>
          <w:rFonts w:ascii="KCFTRC+CMR10"/>
          <w:color w:val="000000"/>
          <w:sz w:val="20"/>
        </w:rPr>
        <w:t>not</w:t>
      </w:r>
      <w:r>
        <w:rPr>
          <w:rFonts w:ascii="Times New Roman"/>
          <w:color w:val="000000"/>
          <w:spacing w:val="32"/>
          <w:sz w:val="20"/>
        </w:rPr>
        <w:t xml:space="preserve"> </w:t>
      </w:r>
      <w:r>
        <w:rPr>
          <w:rFonts w:ascii="KCFTRC+CMR10"/>
          <w:color w:val="000000"/>
          <w:sz w:val="20"/>
        </w:rPr>
        <w:t>to</w:t>
      </w:r>
      <w:r>
        <w:rPr>
          <w:rFonts w:ascii="Times New Roman"/>
          <w:color w:val="000000"/>
          <w:spacing w:val="32"/>
          <w:sz w:val="20"/>
        </w:rPr>
        <w:t xml:space="preserve"> </w:t>
      </w:r>
      <w:r>
        <w:rPr>
          <w:rFonts w:ascii="KCFTRC+CMR10"/>
          <w:color w:val="000000"/>
          <w:spacing w:val="5"/>
          <w:sz w:val="20"/>
        </w:rPr>
        <w:t>be</w:t>
      </w:r>
      <w:r>
        <w:rPr>
          <w:rFonts w:ascii="Times New Roman"/>
          <w:color w:val="000000"/>
          <w:spacing w:val="26"/>
          <w:sz w:val="20"/>
        </w:rPr>
        <w:t xml:space="preserve"> </w:t>
      </w:r>
      <w:r>
        <w:rPr>
          <w:rFonts w:ascii="KCFTRC+CMR10"/>
          <w:color w:val="000000"/>
          <w:spacing w:val="-1"/>
          <w:sz w:val="20"/>
        </w:rPr>
        <w:t>championed</w:t>
      </w:r>
      <w:r>
        <w:rPr>
          <w:rFonts w:ascii="Times New Roman"/>
          <w:color w:val="000000"/>
          <w:spacing w:val="33"/>
          <w:sz w:val="20"/>
        </w:rPr>
        <w:t xml:space="preserve"> </w:t>
      </w:r>
      <w:r>
        <w:rPr>
          <w:rFonts w:ascii="KCFTRC+CMR10"/>
          <w:color w:val="000000"/>
          <w:spacing w:val="-6"/>
          <w:sz w:val="20"/>
        </w:rPr>
        <w:t>by</w:t>
      </w:r>
      <w:r>
        <w:rPr>
          <w:rFonts w:ascii="Times New Roman"/>
          <w:color w:val="000000"/>
          <w:spacing w:val="38"/>
          <w:sz w:val="20"/>
        </w:rPr>
        <w:t xml:space="preserve"> </w:t>
      </w:r>
      <w:r>
        <w:rPr>
          <w:rFonts w:ascii="KCFTRC+CMR10"/>
          <w:color w:val="000000"/>
          <w:spacing w:val="-6"/>
          <w:sz w:val="20"/>
        </w:rPr>
        <w:t>my</w:t>
      </w:r>
    </w:p>
    <w:p w14:paraId="7B8935FC" w14:textId="77777777" w:rsidR="00CF0253" w:rsidRDefault="00252649">
      <w:pPr>
        <w:spacing w:before="149" w:after="0" w:line="209" w:lineRule="exact"/>
        <w:jc w:val="left"/>
        <w:rPr>
          <w:rFonts w:ascii="Times New Roman"/>
          <w:color w:val="000000"/>
          <w:sz w:val="20"/>
        </w:rPr>
      </w:pPr>
      <w:r>
        <w:rPr>
          <w:rFonts w:ascii="KCFTRC+CMR10"/>
          <w:color w:val="000000"/>
          <w:sz w:val="20"/>
        </w:rPr>
        <w:t>point</w:t>
      </w:r>
      <w:r>
        <w:rPr>
          <w:rFonts w:ascii="Times New Roman"/>
          <w:color w:val="000000"/>
          <w:spacing w:val="14"/>
          <w:sz w:val="20"/>
        </w:rPr>
        <w:t xml:space="preserve"> </w:t>
      </w:r>
      <w:r>
        <w:rPr>
          <w:rFonts w:ascii="KCFTRC+CMR10"/>
          <w:color w:val="000000"/>
          <w:sz w:val="20"/>
        </w:rPr>
        <w:t>estimates.</w:t>
      </w:r>
      <w:r>
        <w:rPr>
          <w:rFonts w:ascii="Times New Roman"/>
          <w:color w:val="000000"/>
          <w:spacing w:val="38"/>
          <w:sz w:val="20"/>
        </w:rPr>
        <w:t xml:space="preserve"> </w:t>
      </w:r>
      <w:r>
        <w:rPr>
          <w:rFonts w:ascii="KCFTRC+CMR10"/>
          <w:color w:val="000000"/>
          <w:sz w:val="20"/>
        </w:rPr>
        <w:t>And</w:t>
      </w:r>
      <w:r>
        <w:rPr>
          <w:rFonts w:ascii="Times New Roman"/>
          <w:color w:val="000000"/>
          <w:spacing w:val="13"/>
          <w:sz w:val="20"/>
        </w:rPr>
        <w:t xml:space="preserve"> </w:t>
      </w:r>
      <w:r>
        <w:rPr>
          <w:rFonts w:ascii="KCFTRC+CMR10"/>
          <w:color w:val="000000"/>
          <w:sz w:val="20"/>
        </w:rPr>
        <w:t>the</w:t>
      </w:r>
      <w:r>
        <w:rPr>
          <w:rFonts w:ascii="Times New Roman"/>
          <w:color w:val="000000"/>
          <w:spacing w:val="13"/>
          <w:sz w:val="20"/>
        </w:rPr>
        <w:t xml:space="preserve"> </w:t>
      </w:r>
      <w:r>
        <w:rPr>
          <w:rFonts w:ascii="KCFTRC+CMR10"/>
          <w:color w:val="000000"/>
          <w:spacing w:val="-6"/>
          <w:sz w:val="20"/>
        </w:rPr>
        <w:t>two</w:t>
      </w:r>
      <w:r>
        <w:rPr>
          <w:rFonts w:ascii="Times New Roman"/>
          <w:color w:val="000000"/>
          <w:spacing w:val="19"/>
          <w:sz w:val="20"/>
        </w:rPr>
        <w:t xml:space="preserve"> </w:t>
      </w:r>
      <w:r>
        <w:rPr>
          <w:rFonts w:ascii="KCFTRC+CMR10"/>
          <w:color w:val="000000"/>
          <w:sz w:val="20"/>
        </w:rPr>
        <w:t>estimates</w:t>
      </w:r>
      <w:r>
        <w:rPr>
          <w:rFonts w:ascii="Times New Roman"/>
          <w:color w:val="000000"/>
          <w:spacing w:val="13"/>
          <w:sz w:val="20"/>
        </w:rPr>
        <w:t xml:space="preserve"> </w:t>
      </w:r>
      <w:r>
        <w:rPr>
          <w:rFonts w:ascii="KCFTRC+CMR10"/>
          <w:color w:val="000000"/>
          <w:sz w:val="20"/>
        </w:rPr>
        <w:t>associated</w:t>
      </w:r>
      <w:r>
        <w:rPr>
          <w:rFonts w:ascii="Times New Roman"/>
          <w:color w:val="000000"/>
          <w:spacing w:val="13"/>
          <w:sz w:val="20"/>
        </w:rPr>
        <w:t xml:space="preserve"> </w:t>
      </w:r>
      <w:r>
        <w:rPr>
          <w:rFonts w:ascii="KCFTRC+CMR10"/>
          <w:color w:val="000000"/>
          <w:sz w:val="20"/>
        </w:rPr>
        <w:t>with</w:t>
      </w:r>
      <w:r>
        <w:rPr>
          <w:rFonts w:ascii="Times New Roman"/>
          <w:color w:val="000000"/>
          <w:spacing w:val="13"/>
          <w:sz w:val="20"/>
        </w:rPr>
        <w:t xml:space="preserve"> </w:t>
      </w:r>
      <w:r>
        <w:rPr>
          <w:rFonts w:ascii="KCFTRC+CMR10"/>
          <w:color w:val="000000"/>
          <w:sz w:val="20"/>
        </w:rPr>
        <w:t>temperature-control-use-related</w:t>
      </w:r>
      <w:r>
        <w:rPr>
          <w:rFonts w:ascii="Times New Roman"/>
          <w:color w:val="000000"/>
          <w:spacing w:val="13"/>
          <w:sz w:val="20"/>
        </w:rPr>
        <w:t xml:space="preserve"> </w:t>
      </w:r>
      <w:r>
        <w:rPr>
          <w:rFonts w:ascii="KCFTRC+CMR10"/>
          <w:color w:val="000000"/>
          <w:spacing w:val="-1"/>
          <w:sz w:val="20"/>
        </w:rPr>
        <w:t>electricity</w:t>
      </w:r>
      <w:r>
        <w:rPr>
          <w:rFonts w:ascii="Times New Roman"/>
          <w:color w:val="000000"/>
          <w:spacing w:val="14"/>
          <w:sz w:val="20"/>
        </w:rPr>
        <w:t xml:space="preserve"> </w:t>
      </w:r>
      <w:r>
        <w:rPr>
          <w:rFonts w:ascii="KCFTRC+CMR10"/>
          <w:color w:val="000000"/>
          <w:spacing w:val="-1"/>
          <w:sz w:val="20"/>
        </w:rPr>
        <w:t>savings</w:t>
      </w:r>
      <w:r>
        <w:rPr>
          <w:rFonts w:ascii="Times New Roman"/>
          <w:color w:val="000000"/>
          <w:spacing w:val="14"/>
          <w:sz w:val="20"/>
        </w:rPr>
        <w:t xml:space="preserve"> </w:t>
      </w:r>
      <w:r>
        <w:rPr>
          <w:rFonts w:ascii="KCFTRC+CMR10"/>
          <w:color w:val="000000"/>
          <w:sz w:val="20"/>
        </w:rPr>
        <w:t>(i.e.,</w:t>
      </w:r>
    </w:p>
    <w:p w14:paraId="59E8F7C9" w14:textId="77777777" w:rsidR="00CF0253" w:rsidRDefault="00252649">
      <w:pPr>
        <w:spacing w:before="29" w:after="0" w:line="277" w:lineRule="exact"/>
        <w:jc w:val="left"/>
        <w:rPr>
          <w:rFonts w:ascii="Times New Roman"/>
          <w:color w:val="000000"/>
          <w:sz w:val="20"/>
        </w:rPr>
      </w:pPr>
      <w:r>
        <w:rPr>
          <w:rFonts w:ascii="NHCAOQ+CMMI10" w:hAnsi="NHCAOQ+CMMI10" w:cs="NHCAOQ+CMMI10"/>
          <w:color w:val="000000"/>
          <w:sz w:val="20"/>
        </w:rPr>
        <w:t>β</w:t>
      </w:r>
      <w:r>
        <w:rPr>
          <w:rFonts w:ascii="PTDUEJ+CMR7"/>
          <w:color w:val="000000"/>
          <w:sz w:val="21"/>
          <w:vertAlign w:val="subscript"/>
        </w:rPr>
        <w:t>10</w:t>
      </w:r>
      <w:r>
        <w:rPr>
          <w:rFonts w:ascii="Times New Roman"/>
          <w:color w:val="000000"/>
          <w:spacing w:val="28"/>
          <w:sz w:val="21"/>
          <w:vertAlign w:val="subscript"/>
        </w:rPr>
        <w:t xml:space="preserve"> </w:t>
      </w:r>
      <w:r>
        <w:rPr>
          <w:rFonts w:ascii="KCFTRC+CMR10"/>
          <w:color w:val="000000"/>
          <w:sz w:val="20"/>
        </w:rPr>
        <w:t>and</w:t>
      </w:r>
      <w:r>
        <w:rPr>
          <w:rFonts w:ascii="Times New Roman"/>
          <w:color w:val="000000"/>
          <w:spacing w:val="20"/>
          <w:sz w:val="20"/>
        </w:rPr>
        <w:t xml:space="preserve"> </w:t>
      </w:r>
      <w:r>
        <w:rPr>
          <w:rFonts w:ascii="NHCAOQ+CMMI10" w:hAnsi="NHCAOQ+CMMI10" w:cs="NHCAOQ+CMMI10"/>
          <w:color w:val="000000"/>
          <w:spacing w:val="-85"/>
          <w:sz w:val="20"/>
        </w:rPr>
        <w:t>β</w:t>
      </w:r>
      <w:r>
        <w:rPr>
          <w:rFonts w:ascii="KCFTRC+CMR10" w:hAnsi="KCFTRC+CMR10" w:cs="KCFTRC+CMR10"/>
          <w:color w:val="000000"/>
          <w:spacing w:val="-16"/>
          <w:sz w:val="20"/>
        </w:rPr>
        <w:t>ˆ</w:t>
      </w:r>
      <w:r>
        <w:rPr>
          <w:rFonts w:ascii="PTDUEJ+CMR7"/>
          <w:color w:val="000000"/>
          <w:spacing w:val="5"/>
          <w:sz w:val="21"/>
          <w:vertAlign w:val="subscript"/>
        </w:rPr>
        <w:t>11</w:t>
      </w:r>
      <w:r>
        <w:rPr>
          <w:rFonts w:ascii="KCFTRC+CMR10"/>
          <w:color w:val="000000"/>
          <w:sz w:val="20"/>
        </w:rPr>
        <w:t>)</w:t>
      </w:r>
      <w:r>
        <w:rPr>
          <w:rFonts w:ascii="Times New Roman"/>
          <w:color w:val="000000"/>
          <w:spacing w:val="20"/>
          <w:sz w:val="20"/>
        </w:rPr>
        <w:t xml:space="preserve"> </w:t>
      </w:r>
      <w:r>
        <w:rPr>
          <w:rFonts w:ascii="KCFTRC+CMR10"/>
          <w:color w:val="000000"/>
          <w:sz w:val="20"/>
        </w:rPr>
        <w:t>are</w:t>
      </w:r>
      <w:r>
        <w:rPr>
          <w:rFonts w:ascii="Times New Roman"/>
          <w:color w:val="000000"/>
          <w:spacing w:val="20"/>
          <w:sz w:val="20"/>
        </w:rPr>
        <w:t xml:space="preserve"> </w:t>
      </w:r>
      <w:r>
        <w:rPr>
          <w:rFonts w:ascii="KCFTRC+CMR10"/>
          <w:color w:val="000000"/>
          <w:sz w:val="20"/>
        </w:rPr>
        <w:t>statistically</w:t>
      </w:r>
      <w:r>
        <w:rPr>
          <w:rFonts w:ascii="Times New Roman"/>
          <w:color w:val="000000"/>
          <w:spacing w:val="20"/>
          <w:sz w:val="20"/>
        </w:rPr>
        <w:t xml:space="preserve"> </w:t>
      </w:r>
      <w:r>
        <w:rPr>
          <w:rFonts w:ascii="KCFTRC+CMR10" w:hAnsi="KCFTRC+CMR10" w:cs="KCFTRC+CMR10"/>
          <w:color w:val="000000"/>
          <w:spacing w:val="-1"/>
          <w:sz w:val="20"/>
        </w:rPr>
        <w:t>signiﬁcant</w:t>
      </w:r>
      <w:r>
        <w:rPr>
          <w:rFonts w:ascii="Times New Roman"/>
          <w:color w:val="000000"/>
          <w:spacing w:val="21"/>
          <w:sz w:val="20"/>
        </w:rPr>
        <w:t xml:space="preserve"> </w:t>
      </w:r>
      <w:r>
        <w:rPr>
          <w:rFonts w:ascii="KCFTRC+CMR10"/>
          <w:color w:val="000000"/>
          <w:sz w:val="20"/>
        </w:rPr>
        <w:t>only</w:t>
      </w:r>
      <w:r>
        <w:rPr>
          <w:rFonts w:ascii="Times New Roman"/>
          <w:color w:val="000000"/>
          <w:spacing w:val="20"/>
          <w:sz w:val="20"/>
        </w:rPr>
        <w:t xml:space="preserve"> </w:t>
      </w:r>
      <w:r>
        <w:rPr>
          <w:rFonts w:ascii="KCFTRC+CMR10"/>
          <w:color w:val="000000"/>
          <w:sz w:val="20"/>
        </w:rPr>
        <w:t>for</w:t>
      </w:r>
      <w:r>
        <w:rPr>
          <w:rFonts w:ascii="Times New Roman"/>
          <w:color w:val="000000"/>
          <w:spacing w:val="21"/>
          <w:sz w:val="20"/>
        </w:rPr>
        <w:t xml:space="preserve"> </w:t>
      </w:r>
      <w:r>
        <w:rPr>
          <w:rFonts w:ascii="KCFTRC+CMR10"/>
          <w:color w:val="000000"/>
          <w:sz w:val="20"/>
        </w:rPr>
        <w:t>the</w:t>
      </w:r>
      <w:r>
        <w:rPr>
          <w:rFonts w:ascii="Times New Roman"/>
          <w:color w:val="000000"/>
          <w:spacing w:val="21"/>
          <w:sz w:val="20"/>
        </w:rPr>
        <w:t xml:space="preserve"> </w:t>
      </w:r>
      <w:r>
        <w:rPr>
          <w:rFonts w:ascii="KCFTRC+CMR10"/>
          <w:color w:val="000000"/>
          <w:sz w:val="20"/>
        </w:rPr>
        <w:t>case</w:t>
      </w:r>
      <w:r>
        <w:rPr>
          <w:rFonts w:ascii="Times New Roman"/>
          <w:color w:val="000000"/>
          <w:spacing w:val="20"/>
          <w:sz w:val="20"/>
        </w:rPr>
        <w:t xml:space="preserve"> </w:t>
      </w:r>
      <w:r>
        <w:rPr>
          <w:rFonts w:ascii="KCFTRC+CMR10"/>
          <w:color w:val="000000"/>
          <w:sz w:val="20"/>
        </w:rPr>
        <w:t>of</w:t>
      </w:r>
      <w:r>
        <w:rPr>
          <w:rFonts w:ascii="Times New Roman"/>
          <w:color w:val="000000"/>
          <w:spacing w:val="21"/>
          <w:sz w:val="20"/>
        </w:rPr>
        <w:t xml:space="preserve"> </w:t>
      </w:r>
      <w:r>
        <w:rPr>
          <w:rFonts w:ascii="KCFTRC+CMR10"/>
          <w:color w:val="000000"/>
          <w:sz w:val="20"/>
        </w:rPr>
        <w:t>the</w:t>
      </w:r>
      <w:r>
        <w:rPr>
          <w:rFonts w:ascii="Times New Roman"/>
          <w:color w:val="000000"/>
          <w:spacing w:val="20"/>
          <w:sz w:val="20"/>
        </w:rPr>
        <w:t xml:space="preserve"> </w:t>
      </w:r>
      <w:r>
        <w:rPr>
          <w:rFonts w:ascii="KCFTRC+CMR10"/>
          <w:color w:val="000000"/>
          <w:sz w:val="20"/>
        </w:rPr>
        <w:t>smallest</w:t>
      </w:r>
      <w:r>
        <w:rPr>
          <w:rFonts w:ascii="Times New Roman"/>
          <w:color w:val="000000"/>
          <w:spacing w:val="20"/>
          <w:sz w:val="20"/>
        </w:rPr>
        <w:t xml:space="preserve"> </w:t>
      </w:r>
      <w:r>
        <w:rPr>
          <w:rFonts w:ascii="KCFTRC+CMR10"/>
          <w:color w:val="000000"/>
          <w:sz w:val="20"/>
        </w:rPr>
        <w:t>price</w:t>
      </w:r>
      <w:r>
        <w:rPr>
          <w:rFonts w:ascii="Times New Roman"/>
          <w:color w:val="000000"/>
          <w:spacing w:val="20"/>
          <w:sz w:val="20"/>
        </w:rPr>
        <w:t xml:space="preserve"> </w:t>
      </w:r>
      <w:r>
        <w:rPr>
          <w:rFonts w:ascii="KCFTRC+CMR10"/>
          <w:color w:val="000000"/>
          <w:sz w:val="20"/>
        </w:rPr>
        <w:t>increase</w:t>
      </w:r>
      <w:r>
        <w:rPr>
          <w:rFonts w:ascii="Times New Roman"/>
          <w:color w:val="000000"/>
          <w:spacing w:val="21"/>
          <w:sz w:val="20"/>
        </w:rPr>
        <w:t xml:space="preserve"> </w:t>
      </w:r>
      <w:r>
        <w:rPr>
          <w:rFonts w:ascii="KCFTRC+CMR10"/>
          <w:color w:val="000000"/>
          <w:sz w:val="20"/>
        </w:rPr>
        <w:t>(i.e.,</w:t>
      </w:r>
      <w:r>
        <w:rPr>
          <w:rFonts w:ascii="Times New Roman"/>
          <w:color w:val="000000"/>
          <w:spacing w:val="21"/>
          <w:sz w:val="20"/>
        </w:rPr>
        <w:t xml:space="preserve"> </w:t>
      </w:r>
      <w:r>
        <w:rPr>
          <w:rFonts w:ascii="KCFTRC+CMR10"/>
          <w:color w:val="000000"/>
          <w:sz w:val="20"/>
        </w:rPr>
        <w:t>only</w:t>
      </w:r>
      <w:r>
        <w:rPr>
          <w:rFonts w:ascii="Times New Roman"/>
          <w:color w:val="000000"/>
          <w:spacing w:val="20"/>
          <w:sz w:val="20"/>
        </w:rPr>
        <w:t xml:space="preserve"> </w:t>
      </w:r>
      <w:r>
        <w:rPr>
          <w:rFonts w:ascii="KCFTRC+CMR10"/>
          <w:color w:val="000000"/>
          <w:sz w:val="20"/>
        </w:rPr>
        <w:t>for</w:t>
      </w:r>
      <w:r>
        <w:rPr>
          <w:rFonts w:ascii="Times New Roman"/>
          <w:color w:val="000000"/>
          <w:spacing w:val="20"/>
          <w:sz w:val="20"/>
        </w:rPr>
        <w:t xml:space="preserve"> </w:t>
      </w:r>
      <w:r>
        <w:rPr>
          <w:rFonts w:ascii="KCFTRC+CMR10"/>
          <w:color w:val="000000"/>
          <w:sz w:val="20"/>
        </w:rPr>
        <w:t>the</w:t>
      </w:r>
      <w:r>
        <w:rPr>
          <w:rFonts w:ascii="Times New Roman"/>
          <w:color w:val="000000"/>
          <w:spacing w:val="20"/>
          <w:sz w:val="20"/>
        </w:rPr>
        <w:t xml:space="preserve"> </w:t>
      </w:r>
      <w:r>
        <w:rPr>
          <w:rFonts w:ascii="KCFTRC+CMR10" w:hAnsi="KCFTRC+CMR10" w:cs="KCFTRC+CMR10"/>
          <w:color w:val="000000"/>
          <w:spacing w:val="-4"/>
          <w:sz w:val="20"/>
        </w:rPr>
        <w:t>Tariﬀ</w:t>
      </w:r>
    </w:p>
    <w:p w14:paraId="5976C1F2" w14:textId="77777777" w:rsidR="00CF0253" w:rsidRDefault="00252649">
      <w:pPr>
        <w:spacing w:before="0" w:after="0" w:line="209" w:lineRule="exact"/>
        <w:ind w:left="28"/>
        <w:jc w:val="left"/>
        <w:rPr>
          <w:rFonts w:ascii="Times New Roman"/>
          <w:color w:val="000000"/>
          <w:sz w:val="20"/>
        </w:rPr>
      </w:pPr>
      <w:r>
        <w:rPr>
          <w:rFonts w:ascii="KCFTRC+CMR10" w:hAnsi="KCFTRC+CMR10" w:cs="KCFTRC+CMR10"/>
          <w:color w:val="000000"/>
          <w:sz w:val="20"/>
        </w:rPr>
        <w:t>ˆ</w:t>
      </w:r>
    </w:p>
    <w:p w14:paraId="3BFB3848" w14:textId="77777777" w:rsidR="00CF0253" w:rsidRDefault="00252649">
      <w:pPr>
        <w:spacing w:before="202" w:after="0" w:line="209" w:lineRule="exact"/>
        <w:jc w:val="left"/>
        <w:rPr>
          <w:rFonts w:ascii="Times New Roman"/>
          <w:color w:val="000000"/>
          <w:sz w:val="20"/>
        </w:rPr>
      </w:pPr>
      <w:r>
        <w:rPr>
          <w:rFonts w:ascii="KCFTRC+CMR10"/>
          <w:color w:val="000000"/>
          <w:sz w:val="20"/>
        </w:rPr>
        <w:t>Group</w:t>
      </w:r>
      <w:r>
        <w:rPr>
          <w:rFonts w:ascii="Times New Roman"/>
          <w:color w:val="000000"/>
          <w:spacing w:val="19"/>
          <w:sz w:val="20"/>
        </w:rPr>
        <w:t xml:space="preserve"> </w:t>
      </w:r>
      <w:r>
        <w:rPr>
          <w:rFonts w:ascii="KCFTRC+CMR10"/>
          <w:color w:val="000000"/>
          <w:sz w:val="20"/>
        </w:rPr>
        <w:t>A).</w:t>
      </w:r>
      <w:r>
        <w:rPr>
          <w:rFonts w:ascii="Times New Roman"/>
          <w:color w:val="000000"/>
          <w:spacing w:val="19"/>
          <w:sz w:val="20"/>
        </w:rPr>
        <w:t xml:space="preserve"> </w:t>
      </w:r>
      <w:r>
        <w:rPr>
          <w:rFonts w:ascii="KCFTRC+CMR10"/>
          <w:color w:val="000000"/>
          <w:spacing w:val="-3"/>
          <w:sz w:val="20"/>
        </w:rPr>
        <w:t>Jointly,</w:t>
      </w:r>
      <w:r>
        <w:rPr>
          <w:rFonts w:ascii="Times New Roman"/>
          <w:color w:val="000000"/>
          <w:spacing w:val="23"/>
          <w:sz w:val="20"/>
        </w:rPr>
        <w:t xml:space="preserve"> </w:t>
      </w:r>
      <w:r>
        <w:rPr>
          <w:rFonts w:ascii="KCFTRC+CMR10"/>
          <w:color w:val="000000"/>
          <w:sz w:val="20"/>
        </w:rPr>
        <w:t>those</w:t>
      </w:r>
      <w:r>
        <w:rPr>
          <w:rFonts w:ascii="Times New Roman"/>
          <w:color w:val="000000"/>
          <w:spacing w:val="19"/>
          <w:sz w:val="20"/>
        </w:rPr>
        <w:t xml:space="preserve"> </w:t>
      </w:r>
      <w:r>
        <w:rPr>
          <w:rFonts w:ascii="KCFTRC+CMR10" w:hAnsi="KCFTRC+CMR10" w:cs="KCFTRC+CMR10"/>
          <w:color w:val="000000"/>
          <w:sz w:val="20"/>
        </w:rPr>
        <w:t>ﬁndings</w:t>
      </w:r>
      <w:r>
        <w:rPr>
          <w:rFonts w:ascii="Times New Roman"/>
          <w:color w:val="000000"/>
          <w:spacing w:val="19"/>
          <w:sz w:val="20"/>
        </w:rPr>
        <w:t xml:space="preserve"> </w:t>
      </w:r>
      <w:r>
        <w:rPr>
          <w:rFonts w:ascii="KCFTRC+CMR10"/>
          <w:color w:val="000000"/>
          <w:sz w:val="20"/>
        </w:rPr>
        <w:t>imply</w:t>
      </w:r>
      <w:r>
        <w:rPr>
          <w:rFonts w:ascii="Times New Roman"/>
          <w:color w:val="000000"/>
          <w:spacing w:val="19"/>
          <w:sz w:val="20"/>
        </w:rPr>
        <w:t xml:space="preserve"> </w:t>
      </w:r>
      <w:r>
        <w:rPr>
          <w:rFonts w:ascii="KCFTRC+CMR10"/>
          <w:color w:val="000000"/>
          <w:spacing w:val="-6"/>
          <w:sz w:val="20"/>
        </w:rPr>
        <w:t>two</w:t>
      </w:r>
      <w:r>
        <w:rPr>
          <w:rFonts w:ascii="Times New Roman"/>
          <w:color w:val="000000"/>
          <w:spacing w:val="24"/>
          <w:sz w:val="20"/>
        </w:rPr>
        <w:t xml:space="preserve"> </w:t>
      </w:r>
      <w:r>
        <w:rPr>
          <w:rFonts w:ascii="KCFTRC+CMR10"/>
          <w:color w:val="000000"/>
          <w:sz w:val="20"/>
        </w:rPr>
        <w:t>points.</w:t>
      </w:r>
      <w:r>
        <w:rPr>
          <w:rFonts w:ascii="Times New Roman"/>
          <w:color w:val="000000"/>
          <w:spacing w:val="46"/>
          <w:sz w:val="20"/>
        </w:rPr>
        <w:t xml:space="preserve"> </w:t>
      </w:r>
      <w:r>
        <w:rPr>
          <w:rFonts w:ascii="KCFTRC+CMR10"/>
          <w:color w:val="000000"/>
          <w:sz w:val="20"/>
        </w:rPr>
        <w:t>First,</w:t>
      </w:r>
      <w:r>
        <w:rPr>
          <w:rFonts w:ascii="Times New Roman"/>
          <w:color w:val="000000"/>
          <w:spacing w:val="19"/>
          <w:sz w:val="20"/>
        </w:rPr>
        <w:t xml:space="preserve"> </w:t>
      </w:r>
      <w:r>
        <w:rPr>
          <w:rFonts w:ascii="KCFTRC+CMR10"/>
          <w:color w:val="000000"/>
          <w:sz w:val="20"/>
        </w:rPr>
        <w:t>household</w:t>
      </w:r>
      <w:r>
        <w:rPr>
          <w:rFonts w:ascii="Times New Roman"/>
          <w:color w:val="000000"/>
          <w:spacing w:val="19"/>
          <w:sz w:val="20"/>
        </w:rPr>
        <w:t xml:space="preserve"> </w:t>
      </w:r>
      <w:r>
        <w:rPr>
          <w:rFonts w:ascii="KCFTRC+CMR10"/>
          <w:color w:val="000000"/>
          <w:sz w:val="20"/>
        </w:rPr>
        <w:t>reaction</w:t>
      </w:r>
      <w:r>
        <w:rPr>
          <w:rFonts w:ascii="Times New Roman"/>
          <w:color w:val="000000"/>
          <w:spacing w:val="19"/>
          <w:sz w:val="20"/>
        </w:rPr>
        <w:t xml:space="preserve"> </w:t>
      </w:r>
      <w:r>
        <w:rPr>
          <w:rFonts w:ascii="KCFTRC+CMR10"/>
          <w:color w:val="000000"/>
          <w:sz w:val="20"/>
        </w:rPr>
        <w:t>to</w:t>
      </w:r>
      <w:r>
        <w:rPr>
          <w:rFonts w:ascii="Times New Roman"/>
          <w:color w:val="000000"/>
          <w:spacing w:val="18"/>
          <w:sz w:val="20"/>
        </w:rPr>
        <w:t xml:space="preserve"> </w:t>
      </w:r>
      <w:r>
        <w:rPr>
          <w:rFonts w:ascii="KCFTRC+CMR10"/>
          <w:color w:val="000000"/>
          <w:sz w:val="20"/>
        </w:rPr>
        <w:t>the</w:t>
      </w:r>
      <w:r>
        <w:rPr>
          <w:rFonts w:ascii="Times New Roman"/>
          <w:color w:val="000000"/>
          <w:spacing w:val="19"/>
          <w:sz w:val="20"/>
        </w:rPr>
        <w:t xml:space="preserve"> </w:t>
      </w:r>
      <w:r>
        <w:rPr>
          <w:rFonts w:ascii="KCFTRC+CMR10"/>
          <w:color w:val="000000"/>
          <w:sz w:val="20"/>
        </w:rPr>
        <w:t>TOU</w:t>
      </w:r>
      <w:r>
        <w:rPr>
          <w:rFonts w:ascii="Times New Roman"/>
          <w:color w:val="000000"/>
          <w:spacing w:val="19"/>
          <w:sz w:val="20"/>
        </w:rPr>
        <w:t xml:space="preserve"> </w:t>
      </w:r>
      <w:r>
        <w:rPr>
          <w:rFonts w:ascii="KCFTRC+CMR10"/>
          <w:color w:val="000000"/>
          <w:sz w:val="20"/>
        </w:rPr>
        <w:t>prices</w:t>
      </w:r>
      <w:r>
        <w:rPr>
          <w:rFonts w:ascii="Times New Roman"/>
          <w:color w:val="000000"/>
          <w:spacing w:val="19"/>
          <w:sz w:val="20"/>
        </w:rPr>
        <w:t xml:space="preserve"> </w:t>
      </w:r>
      <w:r>
        <w:rPr>
          <w:rFonts w:ascii="KCFTRC+CMR10"/>
          <w:color w:val="000000"/>
          <w:sz w:val="20"/>
        </w:rPr>
        <w:t>in</w:t>
      </w:r>
      <w:r>
        <w:rPr>
          <w:rFonts w:ascii="Times New Roman"/>
          <w:color w:val="000000"/>
          <w:spacing w:val="18"/>
          <w:sz w:val="20"/>
        </w:rPr>
        <w:t xml:space="preserve"> </w:t>
      </w:r>
      <w:r>
        <w:rPr>
          <w:rFonts w:ascii="KCFTRC+CMR10"/>
          <w:color w:val="000000"/>
          <w:spacing w:val="2"/>
          <w:sz w:val="20"/>
        </w:rPr>
        <w:t>peak</w:t>
      </w:r>
      <w:r>
        <w:rPr>
          <w:rFonts w:ascii="Times New Roman"/>
          <w:color w:val="000000"/>
          <w:spacing w:val="17"/>
          <w:sz w:val="20"/>
        </w:rPr>
        <w:t xml:space="preserve"> </w:t>
      </w:r>
      <w:r>
        <w:rPr>
          <w:rFonts w:ascii="KCFTRC+CMR10"/>
          <w:color w:val="000000"/>
          <w:sz w:val="20"/>
        </w:rPr>
        <w:t>hours</w:t>
      </w:r>
    </w:p>
    <w:p w14:paraId="2FAAF40E" w14:textId="77777777" w:rsidR="00CF0253" w:rsidRDefault="00252649">
      <w:pPr>
        <w:spacing w:before="149" w:after="0" w:line="209" w:lineRule="exact"/>
        <w:jc w:val="left"/>
        <w:rPr>
          <w:rFonts w:ascii="Times New Roman"/>
          <w:color w:val="000000"/>
          <w:sz w:val="20"/>
        </w:rPr>
      </w:pPr>
      <w:r>
        <w:rPr>
          <w:rFonts w:ascii="KCFTRC+CMR10" w:hAnsi="KCFTRC+CMR10" w:cs="KCFTRC+CMR10"/>
          <w:color w:val="000000"/>
          <w:sz w:val="20"/>
        </w:rPr>
        <w:t>diﬀers</w:t>
      </w:r>
      <w:r>
        <w:rPr>
          <w:rFonts w:ascii="Times New Roman"/>
          <w:color w:val="000000"/>
          <w:spacing w:val="23"/>
          <w:sz w:val="20"/>
        </w:rPr>
        <w:t xml:space="preserve"> </w:t>
      </w:r>
      <w:r>
        <w:rPr>
          <w:rFonts w:ascii="KCFTRC+CMR10"/>
          <w:color w:val="000000"/>
          <w:sz w:val="20"/>
        </w:rPr>
        <w:t>in</w:t>
      </w:r>
      <w:r>
        <w:rPr>
          <w:rFonts w:ascii="Times New Roman"/>
          <w:color w:val="000000"/>
          <w:spacing w:val="23"/>
          <w:sz w:val="20"/>
        </w:rPr>
        <w:t xml:space="preserve"> </w:t>
      </w:r>
      <w:r>
        <w:rPr>
          <w:rFonts w:ascii="KCFTRC+CMR10"/>
          <w:color w:val="000000"/>
          <w:sz w:val="20"/>
        </w:rPr>
        <w:t>non-temperature-</w:t>
      </w:r>
      <w:r>
        <w:rPr>
          <w:rFonts w:ascii="Times New Roman"/>
          <w:color w:val="000000"/>
          <w:spacing w:val="23"/>
          <w:sz w:val="20"/>
        </w:rPr>
        <w:t xml:space="preserve"> </w:t>
      </w:r>
      <w:r>
        <w:rPr>
          <w:rFonts w:ascii="KCFTRC+CMR10"/>
          <w:color w:val="000000"/>
          <w:sz w:val="20"/>
        </w:rPr>
        <w:t>and</w:t>
      </w:r>
      <w:r>
        <w:rPr>
          <w:rFonts w:ascii="Times New Roman"/>
          <w:color w:val="000000"/>
          <w:spacing w:val="23"/>
          <w:sz w:val="20"/>
        </w:rPr>
        <w:t xml:space="preserve"> </w:t>
      </w:r>
      <w:r>
        <w:rPr>
          <w:rFonts w:ascii="KCFTRC+CMR10"/>
          <w:color w:val="000000"/>
          <w:sz w:val="20"/>
        </w:rPr>
        <w:t>temperature-control</w:t>
      </w:r>
      <w:r>
        <w:rPr>
          <w:rFonts w:ascii="Times New Roman"/>
          <w:color w:val="000000"/>
          <w:spacing w:val="24"/>
          <w:sz w:val="20"/>
        </w:rPr>
        <w:t xml:space="preserve"> </w:t>
      </w:r>
      <w:r>
        <w:rPr>
          <w:rFonts w:ascii="KCFTRC+CMR10"/>
          <w:color w:val="000000"/>
          <w:sz w:val="20"/>
        </w:rPr>
        <w:t>uses.</w:t>
      </w:r>
      <w:r>
        <w:rPr>
          <w:rFonts w:ascii="Times New Roman"/>
          <w:color w:val="000000"/>
          <w:spacing w:val="60"/>
          <w:sz w:val="20"/>
        </w:rPr>
        <w:t xml:space="preserve"> </w:t>
      </w:r>
      <w:r>
        <w:rPr>
          <w:rFonts w:ascii="KCFTRC+CMR10"/>
          <w:color w:val="000000"/>
          <w:sz w:val="20"/>
        </w:rPr>
        <w:t>Second,</w:t>
      </w:r>
      <w:r>
        <w:rPr>
          <w:rFonts w:ascii="Times New Roman"/>
          <w:color w:val="000000"/>
          <w:spacing w:val="25"/>
          <w:sz w:val="20"/>
        </w:rPr>
        <w:t xml:space="preserve"> </w:t>
      </w:r>
      <w:r>
        <w:rPr>
          <w:rFonts w:ascii="KCFTRC+CMR10"/>
          <w:color w:val="000000"/>
          <w:sz w:val="20"/>
        </w:rPr>
        <w:t>the</w:t>
      </w:r>
      <w:r>
        <w:rPr>
          <w:rFonts w:ascii="Times New Roman"/>
          <w:color w:val="000000"/>
          <w:spacing w:val="24"/>
          <w:sz w:val="20"/>
        </w:rPr>
        <w:t xml:space="preserve"> </w:t>
      </w:r>
      <w:r>
        <w:rPr>
          <w:rFonts w:ascii="KCFTRC+CMR10"/>
          <w:color w:val="000000"/>
          <w:spacing w:val="-1"/>
          <w:sz w:val="20"/>
        </w:rPr>
        <w:t>savings</w:t>
      </w:r>
      <w:r>
        <w:rPr>
          <w:rFonts w:ascii="Times New Roman"/>
          <w:color w:val="000000"/>
          <w:spacing w:val="24"/>
          <w:sz w:val="20"/>
        </w:rPr>
        <w:t xml:space="preserve"> </w:t>
      </w:r>
      <w:r>
        <w:rPr>
          <w:rFonts w:ascii="KCFTRC+CMR10"/>
          <w:color w:val="000000"/>
          <w:sz w:val="20"/>
        </w:rPr>
        <w:t>from</w:t>
      </w:r>
      <w:r>
        <w:rPr>
          <w:rFonts w:ascii="Times New Roman"/>
          <w:color w:val="000000"/>
          <w:spacing w:val="23"/>
          <w:sz w:val="20"/>
        </w:rPr>
        <w:t xml:space="preserve"> </w:t>
      </w:r>
      <w:r>
        <w:rPr>
          <w:rFonts w:ascii="KCFTRC+CMR10"/>
          <w:color w:val="000000"/>
          <w:sz w:val="20"/>
        </w:rPr>
        <w:t>non-for-heating</w:t>
      </w:r>
      <w:r>
        <w:rPr>
          <w:rFonts w:ascii="Times New Roman"/>
          <w:color w:val="000000"/>
          <w:spacing w:val="23"/>
          <w:sz w:val="20"/>
        </w:rPr>
        <w:t xml:space="preserve"> </w:t>
      </w:r>
      <w:r>
        <w:rPr>
          <w:rFonts w:ascii="KCFTRC+CMR10"/>
          <w:color w:val="000000"/>
          <w:spacing w:val="-1"/>
          <w:sz w:val="20"/>
        </w:rPr>
        <w:t>electricity</w:t>
      </w:r>
    </w:p>
    <w:p w14:paraId="4C618504" w14:textId="77777777" w:rsidR="00CF0253" w:rsidRDefault="00252649">
      <w:pPr>
        <w:spacing w:before="149" w:after="0" w:line="209" w:lineRule="exact"/>
        <w:jc w:val="left"/>
        <w:rPr>
          <w:rFonts w:ascii="Times New Roman"/>
          <w:color w:val="000000"/>
          <w:sz w:val="20"/>
        </w:rPr>
      </w:pPr>
      <w:r>
        <w:rPr>
          <w:rFonts w:ascii="KCFTRC+CMR10"/>
          <w:color w:val="000000"/>
          <w:sz w:val="20"/>
        </w:rPr>
        <w:t>consumption</w:t>
      </w:r>
      <w:r>
        <w:rPr>
          <w:rFonts w:ascii="Times New Roman"/>
          <w:color w:val="000000"/>
          <w:spacing w:val="8"/>
          <w:sz w:val="20"/>
        </w:rPr>
        <w:t xml:space="preserve"> </w:t>
      </w:r>
      <w:r>
        <w:rPr>
          <w:rFonts w:ascii="KCFTRC+CMR10"/>
          <w:color w:val="000000"/>
          <w:sz w:val="20"/>
        </w:rPr>
        <w:t>do</w:t>
      </w:r>
      <w:r>
        <w:rPr>
          <w:rFonts w:ascii="Times New Roman"/>
          <w:color w:val="000000"/>
          <w:spacing w:val="8"/>
          <w:sz w:val="20"/>
        </w:rPr>
        <w:t xml:space="preserve"> </w:t>
      </w:r>
      <w:r>
        <w:rPr>
          <w:rFonts w:ascii="KCFTRC+CMR10"/>
          <w:color w:val="000000"/>
          <w:sz w:val="20"/>
        </w:rPr>
        <w:t>not</w:t>
      </w:r>
      <w:r>
        <w:rPr>
          <w:rFonts w:ascii="Times New Roman"/>
          <w:color w:val="000000"/>
          <w:spacing w:val="8"/>
          <w:sz w:val="20"/>
        </w:rPr>
        <w:t xml:space="preserve"> </w:t>
      </w:r>
      <w:r>
        <w:rPr>
          <w:rFonts w:ascii="KCFTRC+CMR10"/>
          <w:color w:val="000000"/>
          <w:spacing w:val="-1"/>
          <w:sz w:val="20"/>
        </w:rPr>
        <w:t>behave</w:t>
      </w:r>
      <w:r>
        <w:rPr>
          <w:rFonts w:ascii="Times New Roman"/>
          <w:color w:val="000000"/>
          <w:spacing w:val="9"/>
          <w:sz w:val="20"/>
        </w:rPr>
        <w:t xml:space="preserve"> </w:t>
      </w:r>
      <w:r>
        <w:rPr>
          <w:rFonts w:ascii="KCFTRC+CMR10"/>
          <w:color w:val="000000"/>
          <w:sz w:val="20"/>
        </w:rPr>
        <w:t>as</w:t>
      </w:r>
      <w:r>
        <w:rPr>
          <w:rFonts w:ascii="Times New Roman"/>
          <w:color w:val="000000"/>
          <w:spacing w:val="8"/>
          <w:sz w:val="20"/>
        </w:rPr>
        <w:t xml:space="preserve"> </w:t>
      </w:r>
      <w:r>
        <w:rPr>
          <w:rFonts w:ascii="KCFTRC+CMR10"/>
          <w:color w:val="000000"/>
          <w:spacing w:val="1"/>
          <w:sz w:val="20"/>
        </w:rPr>
        <w:t>expected</w:t>
      </w:r>
      <w:r>
        <w:rPr>
          <w:rFonts w:ascii="Times New Roman"/>
          <w:color w:val="000000"/>
          <w:spacing w:val="7"/>
          <w:sz w:val="20"/>
        </w:rPr>
        <w:t xml:space="preserve"> </w:t>
      </w:r>
      <w:r>
        <w:rPr>
          <w:rFonts w:ascii="KCFTRC+CMR10"/>
          <w:color w:val="000000"/>
          <w:sz w:val="20"/>
        </w:rPr>
        <w:t>from</w:t>
      </w:r>
      <w:r>
        <w:rPr>
          <w:rFonts w:ascii="Times New Roman"/>
          <w:color w:val="000000"/>
          <w:spacing w:val="7"/>
          <w:sz w:val="20"/>
        </w:rPr>
        <w:t xml:space="preserve"> </w:t>
      </w:r>
      <w:r>
        <w:rPr>
          <w:rFonts w:ascii="KCFTRC+CMR10"/>
          <w:color w:val="000000"/>
          <w:sz w:val="20"/>
        </w:rPr>
        <w:t>the</w:t>
      </w:r>
      <w:r>
        <w:rPr>
          <w:rFonts w:ascii="Times New Roman"/>
          <w:color w:val="000000"/>
          <w:spacing w:val="8"/>
          <w:sz w:val="20"/>
        </w:rPr>
        <w:t xml:space="preserve"> </w:t>
      </w:r>
      <w:r>
        <w:rPr>
          <w:rFonts w:ascii="KCFTRC+CMR10"/>
          <w:color w:val="000000"/>
          <w:sz w:val="20"/>
        </w:rPr>
        <w:t>previous</w:t>
      </w:r>
      <w:r>
        <w:rPr>
          <w:rFonts w:ascii="Times New Roman"/>
          <w:color w:val="000000"/>
          <w:spacing w:val="8"/>
          <w:sz w:val="20"/>
        </w:rPr>
        <w:t xml:space="preserve"> </w:t>
      </w:r>
      <w:r>
        <w:rPr>
          <w:rFonts w:ascii="KCFTRC+CMR10"/>
          <w:color w:val="000000"/>
          <w:spacing w:val="-4"/>
          <w:sz w:val="20"/>
        </w:rPr>
        <w:t>study.</w:t>
      </w:r>
      <w:r>
        <w:rPr>
          <w:rFonts w:ascii="Times New Roman"/>
          <w:color w:val="000000"/>
          <w:spacing w:val="39"/>
          <w:sz w:val="20"/>
        </w:rPr>
        <w:t xml:space="preserve"> </w:t>
      </w:r>
      <w:r>
        <w:rPr>
          <w:rFonts w:ascii="KCFTRC+CMR10"/>
          <w:color w:val="000000"/>
          <w:sz w:val="20"/>
        </w:rPr>
        <w:t>Inspired</w:t>
      </w:r>
      <w:r>
        <w:rPr>
          <w:rFonts w:ascii="Times New Roman"/>
          <w:color w:val="000000"/>
          <w:spacing w:val="8"/>
          <w:sz w:val="20"/>
        </w:rPr>
        <w:t xml:space="preserve"> </w:t>
      </w:r>
      <w:r>
        <w:rPr>
          <w:rFonts w:ascii="KCFTRC+CMR10"/>
          <w:color w:val="000000"/>
          <w:spacing w:val="-6"/>
          <w:sz w:val="20"/>
        </w:rPr>
        <w:t>by</w:t>
      </w:r>
      <w:r>
        <w:rPr>
          <w:rFonts w:ascii="Times New Roman"/>
          <w:color w:val="000000"/>
          <w:spacing w:val="14"/>
          <w:sz w:val="20"/>
        </w:rPr>
        <w:t xml:space="preserve"> </w:t>
      </w:r>
      <w:r>
        <w:rPr>
          <w:rFonts w:ascii="KCFTRC+CMR10"/>
          <w:color w:val="000000"/>
          <w:sz w:val="20"/>
        </w:rPr>
        <w:t>those</w:t>
      </w:r>
      <w:r>
        <w:rPr>
          <w:rFonts w:ascii="Times New Roman"/>
          <w:color w:val="000000"/>
          <w:spacing w:val="8"/>
          <w:sz w:val="20"/>
        </w:rPr>
        <w:t xml:space="preserve"> </w:t>
      </w:r>
      <w:r>
        <w:rPr>
          <w:rFonts w:ascii="KCFTRC+CMR10"/>
          <w:color w:val="000000"/>
          <w:sz w:val="20"/>
        </w:rPr>
        <w:t>implications,</w:t>
      </w:r>
      <w:r>
        <w:rPr>
          <w:rFonts w:ascii="Times New Roman"/>
          <w:color w:val="000000"/>
          <w:spacing w:val="10"/>
          <w:sz w:val="20"/>
        </w:rPr>
        <w:t xml:space="preserve"> </w:t>
      </w:r>
      <w:r>
        <w:rPr>
          <w:rFonts w:ascii="KCFTRC+CMR10"/>
          <w:color w:val="000000"/>
          <w:sz w:val="20"/>
        </w:rPr>
        <w:t>I</w:t>
      </w:r>
      <w:r>
        <w:rPr>
          <w:rFonts w:ascii="Times New Roman"/>
          <w:color w:val="000000"/>
          <w:spacing w:val="8"/>
          <w:sz w:val="20"/>
        </w:rPr>
        <w:t xml:space="preserve"> </w:t>
      </w:r>
      <w:r>
        <w:rPr>
          <w:rFonts w:ascii="KCFTRC+CMR10"/>
          <w:color w:val="000000"/>
          <w:spacing w:val="-1"/>
          <w:sz w:val="20"/>
        </w:rPr>
        <w:t>formulate</w:t>
      </w:r>
      <w:r>
        <w:rPr>
          <w:rFonts w:ascii="Times New Roman"/>
          <w:color w:val="000000"/>
          <w:spacing w:val="9"/>
          <w:sz w:val="20"/>
        </w:rPr>
        <w:t xml:space="preserve"> </w:t>
      </w:r>
      <w:r>
        <w:rPr>
          <w:rFonts w:ascii="KCFTRC+CMR10"/>
          <w:color w:val="000000"/>
          <w:sz w:val="20"/>
        </w:rPr>
        <w:t>the</w:t>
      </w:r>
    </w:p>
    <w:p w14:paraId="5438D2AD" w14:textId="77777777" w:rsidR="00CF0253" w:rsidRDefault="00252649">
      <w:pPr>
        <w:spacing w:before="149" w:after="0" w:line="209" w:lineRule="exact"/>
        <w:jc w:val="left"/>
        <w:rPr>
          <w:rFonts w:ascii="Times New Roman"/>
          <w:color w:val="000000"/>
          <w:sz w:val="20"/>
        </w:rPr>
      </w:pPr>
      <w:r>
        <w:rPr>
          <w:rFonts w:ascii="KCFTRC+CMR10"/>
          <w:color w:val="000000"/>
          <w:sz w:val="20"/>
        </w:rPr>
        <w:t>resulting</w:t>
      </w:r>
      <w:r>
        <w:rPr>
          <w:rFonts w:ascii="Times New Roman"/>
          <w:color w:val="000000"/>
          <w:spacing w:val="22"/>
          <w:sz w:val="20"/>
        </w:rPr>
        <w:t xml:space="preserve"> </w:t>
      </w:r>
      <w:r>
        <w:rPr>
          <w:rFonts w:ascii="KCFTRC+CMR10"/>
          <w:color w:val="000000"/>
          <w:spacing w:val="-1"/>
          <w:sz w:val="20"/>
        </w:rPr>
        <w:t>variations</w:t>
      </w:r>
      <w:r>
        <w:rPr>
          <w:rFonts w:ascii="Times New Roman"/>
          <w:color w:val="000000"/>
          <w:spacing w:val="24"/>
          <w:sz w:val="20"/>
        </w:rPr>
        <w:t xml:space="preserve"> </w:t>
      </w:r>
      <w:r>
        <w:rPr>
          <w:rFonts w:ascii="KCFTRC+CMR10"/>
          <w:color w:val="000000"/>
          <w:sz w:val="20"/>
        </w:rPr>
        <w:t>in</w:t>
      </w:r>
      <w:r>
        <w:rPr>
          <w:rFonts w:ascii="Times New Roman"/>
          <w:color w:val="000000"/>
          <w:spacing w:val="22"/>
          <w:sz w:val="20"/>
        </w:rPr>
        <w:t xml:space="preserve"> </w:t>
      </w:r>
      <w:r>
        <w:rPr>
          <w:rFonts w:ascii="KCFTRC+CMR10"/>
          <w:color w:val="000000"/>
          <w:sz w:val="20"/>
        </w:rPr>
        <w:t>household</w:t>
      </w:r>
      <w:r>
        <w:rPr>
          <w:rFonts w:ascii="Times New Roman"/>
          <w:color w:val="000000"/>
          <w:spacing w:val="22"/>
          <w:sz w:val="20"/>
        </w:rPr>
        <w:t xml:space="preserve"> </w:t>
      </w:r>
      <w:r>
        <w:rPr>
          <w:rFonts w:ascii="KCFTRC+CMR10"/>
          <w:color w:val="000000"/>
          <w:spacing w:val="-1"/>
          <w:sz w:val="20"/>
        </w:rPr>
        <w:t>electricity</w:t>
      </w:r>
      <w:r>
        <w:rPr>
          <w:rFonts w:ascii="Times New Roman"/>
          <w:color w:val="000000"/>
          <w:spacing w:val="23"/>
          <w:sz w:val="20"/>
        </w:rPr>
        <w:t xml:space="preserve"> </w:t>
      </w:r>
      <w:r>
        <w:rPr>
          <w:rFonts w:ascii="KCFTRC+CMR10"/>
          <w:color w:val="000000"/>
          <w:sz w:val="20"/>
        </w:rPr>
        <w:t>consumption</w:t>
      </w:r>
      <w:r>
        <w:rPr>
          <w:rFonts w:ascii="Times New Roman"/>
          <w:color w:val="000000"/>
          <w:spacing w:val="22"/>
          <w:sz w:val="20"/>
        </w:rPr>
        <w:t xml:space="preserve"> </w:t>
      </w:r>
      <w:r>
        <w:rPr>
          <w:rFonts w:ascii="KCFTRC+CMR10"/>
          <w:color w:val="000000"/>
          <w:sz w:val="20"/>
        </w:rPr>
        <w:t>as</w:t>
      </w:r>
      <w:r>
        <w:rPr>
          <w:rFonts w:ascii="Times New Roman"/>
          <w:color w:val="000000"/>
          <w:spacing w:val="22"/>
          <w:sz w:val="20"/>
        </w:rPr>
        <w:t xml:space="preserve"> </w:t>
      </w:r>
      <w:r>
        <w:rPr>
          <w:rFonts w:ascii="KCFTRC+CMR10"/>
          <w:color w:val="000000"/>
          <w:sz w:val="20"/>
        </w:rPr>
        <w:t>a</w:t>
      </w:r>
      <w:r>
        <w:rPr>
          <w:rFonts w:ascii="Times New Roman"/>
          <w:color w:val="000000"/>
          <w:spacing w:val="22"/>
          <w:sz w:val="20"/>
        </w:rPr>
        <w:t xml:space="preserve"> </w:t>
      </w:r>
      <w:r>
        <w:rPr>
          <w:rFonts w:ascii="KCFTRC+CMR10"/>
          <w:color w:val="000000"/>
          <w:sz w:val="20"/>
        </w:rPr>
        <w:t>linear</w:t>
      </w:r>
      <w:r>
        <w:rPr>
          <w:rFonts w:ascii="Times New Roman"/>
          <w:color w:val="000000"/>
          <w:spacing w:val="22"/>
          <w:sz w:val="20"/>
        </w:rPr>
        <w:t xml:space="preserve"> </w:t>
      </w:r>
      <w:r>
        <w:rPr>
          <w:rFonts w:ascii="KCFTRC+CMR10"/>
          <w:color w:val="000000"/>
          <w:sz w:val="20"/>
        </w:rPr>
        <w:t>function</w:t>
      </w:r>
      <w:r>
        <w:rPr>
          <w:rFonts w:ascii="Times New Roman"/>
          <w:color w:val="000000"/>
          <w:spacing w:val="22"/>
          <w:sz w:val="20"/>
        </w:rPr>
        <w:t xml:space="preserve"> </w:t>
      </w:r>
      <w:r>
        <w:rPr>
          <w:rFonts w:ascii="KCFTRC+CMR10"/>
          <w:color w:val="000000"/>
          <w:sz w:val="20"/>
        </w:rPr>
        <w:t>of</w:t>
      </w:r>
      <w:r>
        <w:rPr>
          <w:rFonts w:ascii="Times New Roman"/>
          <w:color w:val="000000"/>
          <w:spacing w:val="22"/>
          <w:sz w:val="20"/>
        </w:rPr>
        <w:t xml:space="preserve"> </w:t>
      </w:r>
      <w:r>
        <w:rPr>
          <w:rFonts w:ascii="KCFTRC+CMR10"/>
          <w:color w:val="000000"/>
          <w:sz w:val="20"/>
        </w:rPr>
        <w:t>the</w:t>
      </w:r>
      <w:r>
        <w:rPr>
          <w:rFonts w:ascii="Times New Roman"/>
          <w:color w:val="000000"/>
          <w:spacing w:val="22"/>
          <w:sz w:val="20"/>
        </w:rPr>
        <w:t xml:space="preserve"> </w:t>
      </w:r>
      <w:r>
        <w:rPr>
          <w:rFonts w:ascii="KCFTRC+CMR10"/>
          <w:color w:val="000000"/>
          <w:sz w:val="20"/>
        </w:rPr>
        <w:t>magnitude</w:t>
      </w:r>
      <w:r>
        <w:rPr>
          <w:rFonts w:ascii="Times New Roman"/>
          <w:color w:val="000000"/>
          <w:spacing w:val="22"/>
          <w:sz w:val="20"/>
        </w:rPr>
        <w:t xml:space="preserve"> </w:t>
      </w:r>
      <w:r>
        <w:rPr>
          <w:rFonts w:ascii="KCFTRC+CMR10"/>
          <w:color w:val="000000"/>
          <w:sz w:val="20"/>
        </w:rPr>
        <w:t>of</w:t>
      </w:r>
      <w:r>
        <w:rPr>
          <w:rFonts w:ascii="Times New Roman"/>
          <w:color w:val="000000"/>
          <w:spacing w:val="23"/>
          <w:sz w:val="20"/>
        </w:rPr>
        <w:t xml:space="preserve"> </w:t>
      </w:r>
      <w:r>
        <w:rPr>
          <w:rFonts w:ascii="KCFTRC+CMR10"/>
          <w:color w:val="000000"/>
          <w:sz w:val="20"/>
        </w:rPr>
        <w:t>rate</w:t>
      </w:r>
      <w:r>
        <w:rPr>
          <w:rFonts w:ascii="Times New Roman"/>
          <w:color w:val="000000"/>
          <w:spacing w:val="22"/>
          <w:sz w:val="20"/>
        </w:rPr>
        <w:t xml:space="preserve"> </w:t>
      </w:r>
      <w:r>
        <w:rPr>
          <w:rFonts w:ascii="KCFTRC+CMR10"/>
          <w:color w:val="000000"/>
          <w:spacing w:val="-1"/>
          <w:sz w:val="20"/>
        </w:rPr>
        <w:t>changes</w:t>
      </w:r>
    </w:p>
    <w:p w14:paraId="22F72A17" w14:textId="77777777" w:rsidR="00CF0253" w:rsidRDefault="00252649">
      <w:pPr>
        <w:spacing w:before="149" w:after="0" w:line="209" w:lineRule="exact"/>
        <w:jc w:val="left"/>
        <w:rPr>
          <w:rFonts w:ascii="Times New Roman"/>
          <w:color w:val="000000"/>
          <w:sz w:val="20"/>
        </w:rPr>
      </w:pPr>
      <w:r>
        <w:rPr>
          <w:rFonts w:ascii="KCFTRC+CMR10"/>
          <w:color w:val="000000"/>
          <w:sz w:val="20"/>
        </w:rPr>
        <w:t>in</w:t>
      </w:r>
      <w:r>
        <w:rPr>
          <w:rFonts w:ascii="Times New Roman"/>
          <w:color w:val="000000"/>
          <w:spacing w:val="16"/>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z w:val="20"/>
        </w:rPr>
        <w:t>peak-demand</w:t>
      </w:r>
      <w:r>
        <w:rPr>
          <w:rFonts w:ascii="Times New Roman"/>
          <w:color w:val="000000"/>
          <w:spacing w:val="16"/>
          <w:sz w:val="20"/>
        </w:rPr>
        <w:t xml:space="preserve"> </w:t>
      </w:r>
      <w:r>
        <w:rPr>
          <w:rFonts w:ascii="KCFTRC+CMR10"/>
          <w:color w:val="000000"/>
          <w:sz w:val="20"/>
        </w:rPr>
        <w:t>hours</w:t>
      </w:r>
      <w:r>
        <w:rPr>
          <w:rFonts w:ascii="Times New Roman"/>
          <w:color w:val="000000"/>
          <w:spacing w:val="16"/>
          <w:sz w:val="20"/>
        </w:rPr>
        <w:t xml:space="preserve"> </w:t>
      </w:r>
      <w:r>
        <w:rPr>
          <w:rFonts w:ascii="KCFTRC+CMR10"/>
          <w:color w:val="000000"/>
          <w:sz w:val="20"/>
        </w:rPr>
        <w:t>in</w:t>
      </w:r>
      <w:r>
        <w:rPr>
          <w:rFonts w:ascii="Times New Roman"/>
          <w:color w:val="000000"/>
          <w:spacing w:val="16"/>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pacing w:val="-1"/>
          <w:sz w:val="20"/>
        </w:rPr>
        <w:t>following</w:t>
      </w:r>
      <w:r>
        <w:rPr>
          <w:rFonts w:ascii="Times New Roman"/>
          <w:color w:val="000000"/>
          <w:spacing w:val="17"/>
          <w:sz w:val="20"/>
        </w:rPr>
        <w:t xml:space="preserve"> </w:t>
      </w:r>
      <w:r>
        <w:rPr>
          <w:rFonts w:ascii="KCFTRC+CMR10"/>
          <w:color w:val="000000"/>
          <w:sz w:val="20"/>
        </w:rPr>
        <w:t>section.</w:t>
      </w:r>
    </w:p>
    <w:p w14:paraId="7F1675C4" w14:textId="77777777" w:rsidR="00CF0253" w:rsidRDefault="00252649">
      <w:pPr>
        <w:spacing w:before="428" w:after="0" w:line="209" w:lineRule="exact"/>
        <w:jc w:val="left"/>
        <w:rPr>
          <w:rFonts w:ascii="Times New Roman"/>
          <w:color w:val="000000"/>
          <w:sz w:val="20"/>
        </w:rPr>
      </w:pPr>
      <w:r>
        <w:rPr>
          <w:rFonts w:ascii="JCMVBB+CMBX10"/>
          <w:color w:val="000000"/>
          <w:sz w:val="20"/>
        </w:rPr>
        <w:t>3.2.2</w:t>
      </w:r>
      <w:r>
        <w:rPr>
          <w:rFonts w:ascii="Times New Roman"/>
          <w:color w:val="000000"/>
          <w:spacing w:val="179"/>
          <w:sz w:val="20"/>
        </w:rPr>
        <w:t xml:space="preserve"> </w:t>
      </w:r>
      <w:r>
        <w:rPr>
          <w:rFonts w:ascii="JCMVBB+CMBX10"/>
          <w:color w:val="000000"/>
          <w:spacing w:val="-1"/>
          <w:sz w:val="20"/>
        </w:rPr>
        <w:t>Around-Peak-Rate-Period</w:t>
      </w:r>
      <w:r>
        <w:rPr>
          <w:rFonts w:ascii="Times New Roman"/>
          <w:color w:val="000000"/>
          <w:spacing w:val="27"/>
          <w:sz w:val="20"/>
        </w:rPr>
        <w:t xml:space="preserve"> </w:t>
      </w:r>
      <w:r>
        <w:rPr>
          <w:rFonts w:ascii="JCMVBB+CMBX10"/>
          <w:color w:val="000000"/>
          <w:sz w:val="20"/>
        </w:rPr>
        <w:t>Household</w:t>
      </w:r>
      <w:r>
        <w:rPr>
          <w:rFonts w:ascii="Times New Roman"/>
          <w:color w:val="000000"/>
          <w:spacing w:val="26"/>
          <w:sz w:val="20"/>
        </w:rPr>
        <w:t xml:space="preserve"> </w:t>
      </w:r>
      <w:r>
        <w:rPr>
          <w:rFonts w:ascii="JCMVBB+CMBX10"/>
          <w:color w:val="000000"/>
          <w:sz w:val="20"/>
        </w:rPr>
        <w:t>Responses</w:t>
      </w:r>
      <w:r>
        <w:rPr>
          <w:rFonts w:ascii="Times New Roman"/>
          <w:color w:val="000000"/>
          <w:spacing w:val="26"/>
          <w:sz w:val="20"/>
        </w:rPr>
        <w:t xml:space="preserve"> </w:t>
      </w:r>
      <w:r>
        <w:rPr>
          <w:rFonts w:ascii="JCMVBB+CMBX10"/>
          <w:color w:val="000000"/>
          <w:sz w:val="20"/>
        </w:rPr>
        <w:t>as</w:t>
      </w:r>
      <w:r>
        <w:rPr>
          <w:rFonts w:ascii="Times New Roman"/>
          <w:color w:val="000000"/>
          <w:spacing w:val="27"/>
          <w:sz w:val="20"/>
        </w:rPr>
        <w:t xml:space="preserve"> </w:t>
      </w:r>
      <w:r>
        <w:rPr>
          <w:rFonts w:ascii="JCMVBB+CMBX10"/>
          <w:color w:val="000000"/>
          <w:sz w:val="20"/>
        </w:rPr>
        <w:t>a</w:t>
      </w:r>
      <w:r>
        <w:rPr>
          <w:rFonts w:ascii="Times New Roman"/>
          <w:color w:val="000000"/>
          <w:spacing w:val="26"/>
          <w:sz w:val="20"/>
        </w:rPr>
        <w:t xml:space="preserve"> </w:t>
      </w:r>
      <w:r>
        <w:rPr>
          <w:rFonts w:ascii="JCMVBB+CMBX10"/>
          <w:color w:val="000000"/>
          <w:sz w:val="20"/>
        </w:rPr>
        <w:t>Linear</w:t>
      </w:r>
      <w:r>
        <w:rPr>
          <w:rFonts w:ascii="Times New Roman"/>
          <w:color w:val="000000"/>
          <w:spacing w:val="26"/>
          <w:sz w:val="20"/>
        </w:rPr>
        <w:t xml:space="preserve"> </w:t>
      </w:r>
      <w:r>
        <w:rPr>
          <w:rFonts w:ascii="JCMVBB+CMBX10"/>
          <w:color w:val="000000"/>
          <w:spacing w:val="-3"/>
          <w:sz w:val="20"/>
        </w:rPr>
        <w:t>Function</w:t>
      </w:r>
      <w:r>
        <w:rPr>
          <w:rFonts w:ascii="Times New Roman"/>
          <w:color w:val="000000"/>
          <w:spacing w:val="29"/>
          <w:sz w:val="20"/>
        </w:rPr>
        <w:t xml:space="preserve"> </w:t>
      </w:r>
      <w:r>
        <w:rPr>
          <w:rFonts w:ascii="JCMVBB+CMBX10"/>
          <w:color w:val="000000"/>
          <w:sz w:val="20"/>
        </w:rPr>
        <w:t>of</w:t>
      </w:r>
      <w:r>
        <w:rPr>
          <w:rFonts w:ascii="Times New Roman"/>
          <w:color w:val="000000"/>
          <w:spacing w:val="27"/>
          <w:sz w:val="20"/>
        </w:rPr>
        <w:t xml:space="preserve"> </w:t>
      </w:r>
      <w:r>
        <w:rPr>
          <w:rFonts w:ascii="JCMVBB+CMBX10"/>
          <w:color w:val="000000"/>
          <w:sz w:val="20"/>
        </w:rPr>
        <w:t>Price</w:t>
      </w:r>
      <w:r>
        <w:rPr>
          <w:rFonts w:ascii="Times New Roman"/>
          <w:color w:val="000000"/>
          <w:spacing w:val="26"/>
          <w:sz w:val="20"/>
        </w:rPr>
        <w:t xml:space="preserve"> </w:t>
      </w:r>
      <w:r>
        <w:rPr>
          <w:rFonts w:ascii="JCMVBB+CMBX10"/>
          <w:color w:val="000000"/>
          <w:sz w:val="20"/>
        </w:rPr>
        <w:t>Changes</w:t>
      </w:r>
    </w:p>
    <w:p w14:paraId="1BB0D000" w14:textId="77777777" w:rsidR="00CF0253" w:rsidRDefault="00252649">
      <w:pPr>
        <w:spacing w:before="278" w:after="0" w:line="209" w:lineRule="exact"/>
        <w:jc w:val="left"/>
        <w:rPr>
          <w:rFonts w:ascii="Times New Roman"/>
          <w:color w:val="000000"/>
          <w:sz w:val="20"/>
        </w:rPr>
      </w:pPr>
      <w:r>
        <w:rPr>
          <w:rFonts w:ascii="KCFTRC+CMR10"/>
          <w:color w:val="000000"/>
          <w:spacing w:val="-17"/>
          <w:sz w:val="20"/>
        </w:rPr>
        <w:t>To</w:t>
      </w:r>
      <w:r>
        <w:rPr>
          <w:rFonts w:ascii="Times New Roman"/>
          <w:color w:val="000000"/>
          <w:spacing w:val="23"/>
          <w:sz w:val="20"/>
        </w:rPr>
        <w:t xml:space="preserve"> </w:t>
      </w:r>
      <w:r>
        <w:rPr>
          <w:rFonts w:ascii="KCFTRC+CMR10"/>
          <w:color w:val="000000"/>
          <w:sz w:val="20"/>
        </w:rPr>
        <w:t>fully</w:t>
      </w:r>
      <w:r>
        <w:rPr>
          <w:rFonts w:ascii="Times New Roman"/>
          <w:color w:val="000000"/>
          <w:spacing w:val="6"/>
          <w:sz w:val="20"/>
        </w:rPr>
        <w:t xml:space="preserve"> </w:t>
      </w:r>
      <w:r>
        <w:rPr>
          <w:rFonts w:ascii="KCFTRC+CMR10"/>
          <w:color w:val="000000"/>
          <w:sz w:val="20"/>
        </w:rPr>
        <w:t>understand</w:t>
      </w:r>
      <w:r>
        <w:rPr>
          <w:rFonts w:ascii="Times New Roman"/>
          <w:color w:val="000000"/>
          <w:spacing w:val="6"/>
          <w:sz w:val="20"/>
        </w:rPr>
        <w:t xml:space="preserve"> </w:t>
      </w:r>
      <w:r>
        <w:rPr>
          <w:rFonts w:ascii="KCFTRC+CMR10"/>
          <w:color w:val="000000"/>
          <w:spacing w:val="-3"/>
          <w:sz w:val="20"/>
        </w:rPr>
        <w:t>how</w:t>
      </w:r>
      <w:r>
        <w:rPr>
          <w:rFonts w:ascii="Times New Roman"/>
          <w:color w:val="000000"/>
          <w:spacing w:val="9"/>
          <w:sz w:val="20"/>
        </w:rPr>
        <w:t xml:space="preserve"> </w:t>
      </w:r>
      <w:r>
        <w:rPr>
          <w:rFonts w:ascii="KCFTRC+CMR10"/>
          <w:color w:val="000000"/>
          <w:spacing w:val="-1"/>
          <w:sz w:val="20"/>
        </w:rPr>
        <w:t>residential</w:t>
      </w:r>
      <w:r>
        <w:rPr>
          <w:rFonts w:ascii="Times New Roman"/>
          <w:color w:val="000000"/>
          <w:spacing w:val="7"/>
          <w:sz w:val="20"/>
        </w:rPr>
        <w:t xml:space="preserve"> </w:t>
      </w:r>
      <w:r>
        <w:rPr>
          <w:rFonts w:ascii="KCFTRC+CMR10"/>
          <w:color w:val="000000"/>
          <w:sz w:val="20"/>
        </w:rPr>
        <w:t>consumers</w:t>
      </w:r>
      <w:r>
        <w:rPr>
          <w:rFonts w:ascii="Times New Roman"/>
          <w:color w:val="000000"/>
          <w:spacing w:val="6"/>
          <w:sz w:val="20"/>
        </w:rPr>
        <w:t xml:space="preserve"> </w:t>
      </w:r>
      <w:r>
        <w:rPr>
          <w:rFonts w:ascii="KCFTRC+CMR10"/>
          <w:color w:val="000000"/>
          <w:sz w:val="20"/>
        </w:rPr>
        <w:t>adjust</w:t>
      </w:r>
      <w:r>
        <w:rPr>
          <w:rFonts w:ascii="Times New Roman"/>
          <w:color w:val="000000"/>
          <w:spacing w:val="6"/>
          <w:sz w:val="20"/>
        </w:rPr>
        <w:t xml:space="preserve"> </w:t>
      </w:r>
      <w:r>
        <w:rPr>
          <w:rFonts w:ascii="KCFTRC+CMR10"/>
          <w:color w:val="000000"/>
          <w:sz w:val="20"/>
        </w:rPr>
        <w:t>their</w:t>
      </w:r>
      <w:r>
        <w:rPr>
          <w:rFonts w:ascii="Times New Roman"/>
          <w:color w:val="000000"/>
          <w:spacing w:val="6"/>
          <w:sz w:val="20"/>
        </w:rPr>
        <w:t xml:space="preserve"> </w:t>
      </w:r>
      <w:r>
        <w:rPr>
          <w:rFonts w:ascii="KCFTRC+CMR10"/>
          <w:color w:val="000000"/>
          <w:spacing w:val="-1"/>
          <w:sz w:val="20"/>
        </w:rPr>
        <w:t>electricity</w:t>
      </w:r>
      <w:r>
        <w:rPr>
          <w:rFonts w:ascii="Times New Roman"/>
          <w:color w:val="000000"/>
          <w:spacing w:val="7"/>
          <w:sz w:val="20"/>
        </w:rPr>
        <w:t xml:space="preserve"> </w:t>
      </w:r>
      <w:r>
        <w:rPr>
          <w:rFonts w:ascii="KCFTRC+CMR10"/>
          <w:color w:val="000000"/>
          <w:sz w:val="20"/>
        </w:rPr>
        <w:t>consumption</w:t>
      </w:r>
      <w:r>
        <w:rPr>
          <w:rFonts w:ascii="Times New Roman"/>
          <w:color w:val="000000"/>
          <w:spacing w:val="6"/>
          <w:sz w:val="20"/>
        </w:rPr>
        <w:t xml:space="preserve"> </w:t>
      </w:r>
      <w:r>
        <w:rPr>
          <w:rFonts w:ascii="KCFTRC+CMR10"/>
          <w:color w:val="000000"/>
          <w:sz w:val="20"/>
        </w:rPr>
        <w:t>behavior</w:t>
      </w:r>
      <w:r>
        <w:rPr>
          <w:rFonts w:ascii="Times New Roman"/>
          <w:color w:val="000000"/>
          <w:spacing w:val="6"/>
          <w:sz w:val="20"/>
        </w:rPr>
        <w:t xml:space="preserve"> </w:t>
      </w:r>
      <w:r>
        <w:rPr>
          <w:rFonts w:ascii="KCFTRC+CMR10"/>
          <w:color w:val="000000"/>
          <w:sz w:val="20"/>
        </w:rPr>
        <w:t>as</w:t>
      </w:r>
      <w:r>
        <w:rPr>
          <w:rFonts w:ascii="Times New Roman"/>
          <w:color w:val="000000"/>
          <w:spacing w:val="6"/>
          <w:sz w:val="20"/>
        </w:rPr>
        <w:t xml:space="preserve"> </w:t>
      </w:r>
      <w:r>
        <w:rPr>
          <w:rFonts w:ascii="KCFTRC+CMR10"/>
          <w:color w:val="000000"/>
          <w:sz w:val="20"/>
        </w:rPr>
        <w:t>a</w:t>
      </w:r>
      <w:r>
        <w:rPr>
          <w:rFonts w:ascii="Times New Roman"/>
          <w:color w:val="000000"/>
          <w:spacing w:val="6"/>
          <w:sz w:val="20"/>
        </w:rPr>
        <w:t xml:space="preserve"> </w:t>
      </w:r>
      <w:r>
        <w:rPr>
          <w:rFonts w:ascii="KCFTRC+CMR10"/>
          <w:color w:val="000000"/>
          <w:sz w:val="20"/>
        </w:rPr>
        <w:t>set</w:t>
      </w:r>
      <w:r>
        <w:rPr>
          <w:rFonts w:ascii="Times New Roman"/>
          <w:color w:val="000000"/>
          <w:spacing w:val="6"/>
          <w:sz w:val="20"/>
        </w:rPr>
        <w:t xml:space="preserve"> </w:t>
      </w:r>
      <w:r>
        <w:rPr>
          <w:rFonts w:ascii="KCFTRC+CMR10"/>
          <w:color w:val="000000"/>
          <w:sz w:val="20"/>
        </w:rPr>
        <w:t>of</w:t>
      </w:r>
      <w:r>
        <w:rPr>
          <w:rFonts w:ascii="Times New Roman"/>
          <w:color w:val="000000"/>
          <w:spacing w:val="6"/>
          <w:sz w:val="20"/>
        </w:rPr>
        <w:t xml:space="preserve"> </w:t>
      </w:r>
      <w:r>
        <w:rPr>
          <w:rFonts w:ascii="KCFTRC+CMR10"/>
          <w:color w:val="000000"/>
          <w:sz w:val="20"/>
        </w:rPr>
        <w:t>reactions</w:t>
      </w:r>
    </w:p>
    <w:p w14:paraId="692843C6" w14:textId="77777777" w:rsidR="00CF0253" w:rsidRDefault="00252649">
      <w:pPr>
        <w:spacing w:before="149" w:after="0" w:line="209" w:lineRule="exact"/>
        <w:jc w:val="left"/>
        <w:rPr>
          <w:rFonts w:ascii="Times New Roman"/>
          <w:color w:val="000000"/>
          <w:sz w:val="20"/>
        </w:rPr>
      </w:pPr>
      <w:r>
        <w:rPr>
          <w:rFonts w:ascii="KCFTRC+CMR10"/>
          <w:color w:val="000000"/>
          <w:sz w:val="20"/>
        </w:rPr>
        <w:t>to</w:t>
      </w:r>
      <w:r>
        <w:rPr>
          <w:rFonts w:ascii="Times New Roman"/>
          <w:color w:val="000000"/>
          <w:spacing w:val="7"/>
          <w:sz w:val="20"/>
        </w:rPr>
        <w:t xml:space="preserve"> </w:t>
      </w:r>
      <w:r>
        <w:rPr>
          <w:rFonts w:ascii="KCFTRC+CMR10"/>
          <w:color w:val="000000"/>
          <w:sz w:val="20"/>
        </w:rPr>
        <w:t>the</w:t>
      </w:r>
      <w:r>
        <w:rPr>
          <w:rFonts w:ascii="Times New Roman"/>
          <w:color w:val="000000"/>
          <w:spacing w:val="8"/>
          <w:sz w:val="20"/>
        </w:rPr>
        <w:t xml:space="preserve"> </w:t>
      </w:r>
      <w:r>
        <w:rPr>
          <w:rFonts w:ascii="KCFTRC+CMR10"/>
          <w:color w:val="000000"/>
          <w:sz w:val="20"/>
        </w:rPr>
        <w:t>price</w:t>
      </w:r>
      <w:r>
        <w:rPr>
          <w:rFonts w:ascii="Times New Roman"/>
          <w:color w:val="000000"/>
          <w:spacing w:val="8"/>
          <w:sz w:val="20"/>
        </w:rPr>
        <w:t xml:space="preserve"> </w:t>
      </w:r>
      <w:r>
        <w:rPr>
          <w:rFonts w:ascii="KCFTRC+CMR10"/>
          <w:color w:val="000000"/>
          <w:spacing w:val="-1"/>
          <w:sz w:val="20"/>
        </w:rPr>
        <w:t>changes</w:t>
      </w:r>
      <w:r>
        <w:rPr>
          <w:rFonts w:ascii="Times New Roman"/>
          <w:color w:val="000000"/>
          <w:spacing w:val="9"/>
          <w:sz w:val="20"/>
        </w:rPr>
        <w:t xml:space="preserve"> </w:t>
      </w:r>
      <w:r>
        <w:rPr>
          <w:rFonts w:ascii="KCFTRC+CMR10"/>
          <w:color w:val="000000"/>
          <w:sz w:val="20"/>
        </w:rPr>
        <w:t>in</w:t>
      </w:r>
      <w:r>
        <w:rPr>
          <w:rFonts w:ascii="Times New Roman"/>
          <w:color w:val="000000"/>
          <w:spacing w:val="7"/>
          <w:sz w:val="20"/>
        </w:rPr>
        <w:t xml:space="preserve"> </w:t>
      </w:r>
      <w:r>
        <w:rPr>
          <w:rFonts w:ascii="KCFTRC+CMR10"/>
          <w:color w:val="000000"/>
          <w:sz w:val="20"/>
        </w:rPr>
        <w:t>and</w:t>
      </w:r>
      <w:r>
        <w:rPr>
          <w:rFonts w:ascii="Times New Roman"/>
          <w:color w:val="000000"/>
          <w:spacing w:val="8"/>
          <w:sz w:val="20"/>
        </w:rPr>
        <w:t xml:space="preserve"> </w:t>
      </w:r>
      <w:r>
        <w:rPr>
          <w:rFonts w:ascii="KCFTRC+CMR10"/>
          <w:color w:val="000000"/>
          <w:sz w:val="20"/>
        </w:rPr>
        <w:t>near</w:t>
      </w:r>
      <w:r>
        <w:rPr>
          <w:rFonts w:ascii="Times New Roman"/>
          <w:color w:val="000000"/>
          <w:spacing w:val="8"/>
          <w:sz w:val="20"/>
        </w:rPr>
        <w:t xml:space="preserve"> </w:t>
      </w:r>
      <w:r>
        <w:rPr>
          <w:rFonts w:ascii="KCFTRC+CMR10"/>
          <w:color w:val="000000"/>
          <w:sz w:val="20"/>
        </w:rPr>
        <w:t>the</w:t>
      </w:r>
      <w:r>
        <w:rPr>
          <w:rFonts w:ascii="Times New Roman"/>
          <w:color w:val="000000"/>
          <w:spacing w:val="8"/>
          <w:sz w:val="20"/>
        </w:rPr>
        <w:t xml:space="preserve"> </w:t>
      </w:r>
      <w:r>
        <w:rPr>
          <w:rFonts w:ascii="KCFTRC+CMR10"/>
          <w:color w:val="000000"/>
          <w:spacing w:val="2"/>
          <w:sz w:val="20"/>
        </w:rPr>
        <w:t>peak</w:t>
      </w:r>
      <w:r>
        <w:rPr>
          <w:rFonts w:ascii="Times New Roman"/>
          <w:color w:val="000000"/>
          <w:spacing w:val="6"/>
          <w:sz w:val="20"/>
        </w:rPr>
        <w:t xml:space="preserve"> </w:t>
      </w:r>
      <w:r>
        <w:rPr>
          <w:rFonts w:ascii="KCFTRC+CMR10"/>
          <w:color w:val="000000"/>
          <w:sz w:val="20"/>
        </w:rPr>
        <w:t>rate</w:t>
      </w:r>
      <w:r>
        <w:rPr>
          <w:rFonts w:ascii="Times New Roman"/>
          <w:color w:val="000000"/>
          <w:spacing w:val="8"/>
          <w:sz w:val="20"/>
        </w:rPr>
        <w:t xml:space="preserve"> </w:t>
      </w:r>
      <w:r>
        <w:rPr>
          <w:rFonts w:ascii="KCFTRC+CMR10"/>
          <w:color w:val="000000"/>
          <w:spacing w:val="2"/>
          <w:sz w:val="20"/>
        </w:rPr>
        <w:t>period</w:t>
      </w:r>
      <w:r>
        <w:rPr>
          <w:rFonts w:ascii="Times New Roman"/>
          <w:color w:val="000000"/>
          <w:spacing w:val="5"/>
          <w:sz w:val="20"/>
        </w:rPr>
        <w:t xml:space="preserve"> </w:t>
      </w:r>
      <w:r>
        <w:rPr>
          <w:rFonts w:ascii="KCFTRC+CMR10"/>
          <w:color w:val="000000"/>
          <w:sz w:val="20"/>
        </w:rPr>
        <w:t>under</w:t>
      </w:r>
      <w:r>
        <w:rPr>
          <w:rFonts w:ascii="Times New Roman"/>
          <w:color w:val="000000"/>
          <w:spacing w:val="8"/>
          <w:sz w:val="20"/>
        </w:rPr>
        <w:t xml:space="preserve"> </w:t>
      </w:r>
      <w:r>
        <w:rPr>
          <w:rFonts w:ascii="KCFTRC+CMR10"/>
          <w:color w:val="000000"/>
          <w:sz w:val="20"/>
        </w:rPr>
        <w:t>the</w:t>
      </w:r>
      <w:r>
        <w:rPr>
          <w:rFonts w:ascii="Times New Roman"/>
          <w:color w:val="000000"/>
          <w:spacing w:val="8"/>
          <w:sz w:val="20"/>
        </w:rPr>
        <w:t xml:space="preserve"> </w:t>
      </w:r>
      <w:r>
        <w:rPr>
          <w:rFonts w:ascii="KCFTRC+CMR10"/>
          <w:color w:val="000000"/>
          <w:sz w:val="20"/>
        </w:rPr>
        <w:t>TOU</w:t>
      </w:r>
      <w:r>
        <w:rPr>
          <w:rFonts w:ascii="Times New Roman"/>
          <w:color w:val="000000"/>
          <w:spacing w:val="7"/>
          <w:sz w:val="20"/>
        </w:rPr>
        <w:t xml:space="preserve"> </w:t>
      </w:r>
      <w:r>
        <w:rPr>
          <w:rFonts w:ascii="KCFTRC+CMR10"/>
          <w:color w:val="000000"/>
          <w:sz w:val="20"/>
        </w:rPr>
        <w:t>price</w:t>
      </w:r>
      <w:r>
        <w:rPr>
          <w:rFonts w:ascii="Times New Roman"/>
          <w:color w:val="000000"/>
          <w:spacing w:val="8"/>
          <w:sz w:val="20"/>
        </w:rPr>
        <w:t xml:space="preserve"> </w:t>
      </w:r>
      <w:r>
        <w:rPr>
          <w:rFonts w:ascii="KCFTRC+CMR10"/>
          <w:color w:val="000000"/>
          <w:sz w:val="20"/>
        </w:rPr>
        <w:t>structures,</w:t>
      </w:r>
      <w:r>
        <w:rPr>
          <w:rFonts w:ascii="Times New Roman"/>
          <w:color w:val="000000"/>
          <w:spacing w:val="10"/>
          <w:sz w:val="20"/>
        </w:rPr>
        <w:t xml:space="preserve"> </w:t>
      </w:r>
      <w:r>
        <w:rPr>
          <w:rFonts w:ascii="KCFTRC+CMR10"/>
          <w:color w:val="000000"/>
          <w:sz w:val="20"/>
        </w:rPr>
        <w:t>it</w:t>
      </w:r>
      <w:r>
        <w:rPr>
          <w:rFonts w:ascii="Times New Roman"/>
          <w:color w:val="000000"/>
          <w:spacing w:val="8"/>
          <w:sz w:val="20"/>
        </w:rPr>
        <w:t xml:space="preserve"> </w:t>
      </w:r>
      <w:r>
        <w:rPr>
          <w:rFonts w:ascii="KCFTRC+CMR10"/>
          <w:color w:val="000000"/>
          <w:sz w:val="20"/>
        </w:rPr>
        <w:t>is</w:t>
      </w:r>
      <w:r>
        <w:rPr>
          <w:rFonts w:ascii="Times New Roman"/>
          <w:color w:val="000000"/>
          <w:spacing w:val="7"/>
          <w:sz w:val="20"/>
        </w:rPr>
        <w:t xml:space="preserve"> </w:t>
      </w:r>
      <w:r>
        <w:rPr>
          <w:rFonts w:ascii="KCFTRC+CMR10"/>
          <w:color w:val="000000"/>
          <w:sz w:val="20"/>
        </w:rPr>
        <w:t>necessary</w:t>
      </w:r>
      <w:r>
        <w:rPr>
          <w:rFonts w:ascii="Times New Roman"/>
          <w:color w:val="000000"/>
          <w:spacing w:val="8"/>
          <w:sz w:val="20"/>
        </w:rPr>
        <w:t xml:space="preserve"> </w:t>
      </w:r>
      <w:r>
        <w:rPr>
          <w:rFonts w:ascii="KCFTRC+CMR10"/>
          <w:color w:val="000000"/>
          <w:sz w:val="20"/>
        </w:rPr>
        <w:t>to</w:t>
      </w:r>
      <w:r>
        <w:rPr>
          <w:rFonts w:ascii="Times New Roman"/>
          <w:color w:val="000000"/>
          <w:spacing w:val="7"/>
          <w:sz w:val="20"/>
        </w:rPr>
        <w:t xml:space="preserve"> </w:t>
      </w:r>
      <w:r>
        <w:rPr>
          <w:rFonts w:ascii="KCFTRC+CMR10"/>
          <w:color w:val="000000"/>
          <w:sz w:val="20"/>
        </w:rPr>
        <w:t>examine</w:t>
      </w:r>
    </w:p>
    <w:p w14:paraId="48BCF07A" w14:textId="77777777" w:rsidR="00CF0253" w:rsidRDefault="00252649">
      <w:pPr>
        <w:spacing w:before="149" w:after="0" w:line="209" w:lineRule="exact"/>
        <w:jc w:val="left"/>
        <w:rPr>
          <w:rFonts w:ascii="Times New Roman"/>
          <w:color w:val="000000"/>
          <w:sz w:val="20"/>
        </w:rPr>
      </w:pPr>
      <w:r>
        <w:rPr>
          <w:rFonts w:ascii="KCFTRC+CMR10"/>
          <w:color w:val="000000"/>
          <w:sz w:val="20"/>
        </w:rPr>
        <w:t>the</w:t>
      </w:r>
      <w:r>
        <w:rPr>
          <w:rFonts w:ascii="Times New Roman"/>
          <w:color w:val="000000"/>
          <w:spacing w:val="31"/>
          <w:sz w:val="20"/>
        </w:rPr>
        <w:t xml:space="preserve"> </w:t>
      </w:r>
      <w:r>
        <w:rPr>
          <w:rFonts w:ascii="KCFTRC+CMR10"/>
          <w:color w:val="000000"/>
          <w:sz w:val="20"/>
        </w:rPr>
        <w:t>relationship</w:t>
      </w:r>
      <w:r>
        <w:rPr>
          <w:rFonts w:ascii="Times New Roman"/>
          <w:color w:val="000000"/>
          <w:spacing w:val="31"/>
          <w:sz w:val="20"/>
        </w:rPr>
        <w:t xml:space="preserve"> </w:t>
      </w:r>
      <w:r>
        <w:rPr>
          <w:rFonts w:ascii="KCFTRC+CMR10"/>
          <w:color w:val="000000"/>
          <w:spacing w:val="-1"/>
          <w:sz w:val="20"/>
        </w:rPr>
        <w:t>between</w:t>
      </w:r>
      <w:r>
        <w:rPr>
          <w:rFonts w:ascii="Times New Roman"/>
          <w:color w:val="000000"/>
          <w:spacing w:val="32"/>
          <w:sz w:val="20"/>
        </w:rPr>
        <w:t xml:space="preserve"> </w:t>
      </w:r>
      <w:r>
        <w:rPr>
          <w:rFonts w:ascii="KCFTRC+CMR10"/>
          <w:color w:val="000000"/>
          <w:sz w:val="20"/>
        </w:rPr>
        <w:t>the</w:t>
      </w:r>
      <w:r>
        <w:rPr>
          <w:rFonts w:ascii="Times New Roman"/>
          <w:color w:val="000000"/>
          <w:spacing w:val="31"/>
          <w:sz w:val="20"/>
        </w:rPr>
        <w:t xml:space="preserve"> </w:t>
      </w:r>
      <w:r>
        <w:rPr>
          <w:rFonts w:ascii="KCFTRC+CMR10"/>
          <w:color w:val="000000"/>
          <w:sz w:val="20"/>
        </w:rPr>
        <w:t>size</w:t>
      </w:r>
      <w:r>
        <w:rPr>
          <w:rFonts w:ascii="Times New Roman"/>
          <w:color w:val="000000"/>
          <w:spacing w:val="31"/>
          <w:sz w:val="20"/>
        </w:rPr>
        <w:t xml:space="preserve"> </w:t>
      </w:r>
      <w:r>
        <w:rPr>
          <w:rFonts w:ascii="KCFTRC+CMR10"/>
          <w:color w:val="000000"/>
          <w:sz w:val="20"/>
        </w:rPr>
        <w:t>of</w:t>
      </w:r>
      <w:r>
        <w:rPr>
          <w:rFonts w:ascii="Times New Roman"/>
          <w:color w:val="000000"/>
          <w:spacing w:val="31"/>
          <w:sz w:val="20"/>
        </w:rPr>
        <w:t xml:space="preserve"> </w:t>
      </w:r>
      <w:r>
        <w:rPr>
          <w:rFonts w:ascii="KCFTRC+CMR10"/>
          <w:color w:val="000000"/>
          <w:sz w:val="20"/>
        </w:rPr>
        <w:t>price</w:t>
      </w:r>
      <w:r>
        <w:rPr>
          <w:rFonts w:ascii="Times New Roman"/>
          <w:color w:val="000000"/>
          <w:spacing w:val="31"/>
          <w:sz w:val="20"/>
        </w:rPr>
        <w:t xml:space="preserve"> </w:t>
      </w:r>
      <w:r>
        <w:rPr>
          <w:rFonts w:ascii="KCFTRC+CMR10"/>
          <w:color w:val="000000"/>
          <w:sz w:val="20"/>
        </w:rPr>
        <w:t>increases</w:t>
      </w:r>
      <w:r>
        <w:rPr>
          <w:rFonts w:ascii="Times New Roman"/>
          <w:color w:val="000000"/>
          <w:spacing w:val="31"/>
          <w:sz w:val="20"/>
        </w:rPr>
        <w:t xml:space="preserve"> </w:t>
      </w:r>
      <w:r>
        <w:rPr>
          <w:rFonts w:ascii="KCFTRC+CMR10"/>
          <w:color w:val="000000"/>
          <w:sz w:val="20"/>
        </w:rPr>
        <w:t>in</w:t>
      </w:r>
      <w:r>
        <w:rPr>
          <w:rFonts w:ascii="Times New Roman"/>
          <w:color w:val="000000"/>
          <w:spacing w:val="31"/>
          <w:sz w:val="20"/>
        </w:rPr>
        <w:t xml:space="preserve"> </w:t>
      </w:r>
      <w:r>
        <w:rPr>
          <w:rFonts w:ascii="KCFTRC+CMR10"/>
          <w:color w:val="000000"/>
          <w:sz w:val="20"/>
        </w:rPr>
        <w:t>the</w:t>
      </w:r>
      <w:r>
        <w:rPr>
          <w:rFonts w:ascii="Times New Roman"/>
          <w:color w:val="000000"/>
          <w:spacing w:val="31"/>
          <w:sz w:val="20"/>
        </w:rPr>
        <w:t xml:space="preserve"> </w:t>
      </w:r>
      <w:r>
        <w:rPr>
          <w:rFonts w:ascii="KCFTRC+CMR10"/>
          <w:color w:val="000000"/>
          <w:spacing w:val="2"/>
          <w:sz w:val="20"/>
        </w:rPr>
        <w:t>period</w:t>
      </w:r>
      <w:r>
        <w:rPr>
          <w:rFonts w:ascii="Times New Roman"/>
          <w:color w:val="000000"/>
          <w:spacing w:val="29"/>
          <w:sz w:val="20"/>
        </w:rPr>
        <w:t xml:space="preserve"> </w:t>
      </w:r>
      <w:r>
        <w:rPr>
          <w:rFonts w:ascii="KCFTRC+CMR10"/>
          <w:color w:val="000000"/>
          <w:sz w:val="20"/>
        </w:rPr>
        <w:t>and</w:t>
      </w:r>
      <w:r>
        <w:rPr>
          <w:rFonts w:ascii="Times New Roman"/>
          <w:color w:val="000000"/>
          <w:spacing w:val="31"/>
          <w:sz w:val="20"/>
        </w:rPr>
        <w:t xml:space="preserve"> </w:t>
      </w:r>
      <w:r>
        <w:rPr>
          <w:rFonts w:ascii="KCFTRC+CMR10"/>
          <w:color w:val="000000"/>
          <w:sz w:val="20"/>
        </w:rPr>
        <w:t>the</w:t>
      </w:r>
      <w:r>
        <w:rPr>
          <w:rFonts w:ascii="Times New Roman"/>
          <w:color w:val="000000"/>
          <w:spacing w:val="31"/>
          <w:sz w:val="20"/>
        </w:rPr>
        <w:t xml:space="preserve"> </w:t>
      </w:r>
      <w:r>
        <w:rPr>
          <w:rFonts w:ascii="KCFTRC+CMR10"/>
          <w:color w:val="000000"/>
          <w:spacing w:val="-1"/>
          <w:sz w:val="20"/>
        </w:rPr>
        <w:t>electricity</w:t>
      </w:r>
      <w:r>
        <w:rPr>
          <w:rFonts w:ascii="Times New Roman"/>
          <w:color w:val="000000"/>
          <w:spacing w:val="32"/>
          <w:sz w:val="20"/>
        </w:rPr>
        <w:t xml:space="preserve"> </w:t>
      </w:r>
      <w:r>
        <w:rPr>
          <w:rFonts w:ascii="KCFTRC+CMR10"/>
          <w:color w:val="000000"/>
          <w:spacing w:val="-1"/>
          <w:sz w:val="20"/>
        </w:rPr>
        <w:t>savings</w:t>
      </w:r>
      <w:r>
        <w:rPr>
          <w:rFonts w:ascii="Times New Roman"/>
          <w:color w:val="000000"/>
          <w:spacing w:val="32"/>
          <w:sz w:val="20"/>
        </w:rPr>
        <w:t xml:space="preserve"> </w:t>
      </w:r>
      <w:r>
        <w:rPr>
          <w:rFonts w:ascii="KCFTRC+CMR10"/>
          <w:color w:val="000000"/>
          <w:sz w:val="20"/>
        </w:rPr>
        <w:t>from</w:t>
      </w:r>
      <w:r>
        <w:rPr>
          <w:rFonts w:ascii="Times New Roman"/>
          <w:color w:val="000000"/>
          <w:spacing w:val="31"/>
          <w:sz w:val="20"/>
        </w:rPr>
        <w:t xml:space="preserve"> </w:t>
      </w:r>
      <w:r>
        <w:rPr>
          <w:rFonts w:ascii="KCFTRC+CMR10"/>
          <w:color w:val="000000"/>
          <w:spacing w:val="-2"/>
          <w:sz w:val="20"/>
        </w:rPr>
        <w:t>each</w:t>
      </w:r>
      <w:r>
        <w:rPr>
          <w:rFonts w:ascii="Times New Roman"/>
          <w:color w:val="000000"/>
          <w:spacing w:val="33"/>
          <w:sz w:val="20"/>
        </w:rPr>
        <w:t xml:space="preserve"> </w:t>
      </w:r>
      <w:r>
        <w:rPr>
          <w:rFonts w:ascii="KCFTRC+CMR10"/>
          <w:color w:val="000000"/>
          <w:sz w:val="20"/>
        </w:rPr>
        <w:t>of</w:t>
      </w:r>
      <w:r>
        <w:rPr>
          <w:rFonts w:ascii="Times New Roman"/>
          <w:color w:val="000000"/>
          <w:spacing w:val="31"/>
          <w:sz w:val="20"/>
        </w:rPr>
        <w:t xml:space="preserve"> </w:t>
      </w:r>
      <w:r>
        <w:rPr>
          <w:rFonts w:ascii="KCFTRC+CMR10"/>
          <w:color w:val="000000"/>
          <w:sz w:val="20"/>
        </w:rPr>
        <w:t>the</w:t>
      </w:r>
    </w:p>
    <w:p w14:paraId="1362413B" w14:textId="77777777" w:rsidR="00CF0253" w:rsidRDefault="00252649">
      <w:pPr>
        <w:spacing w:before="149" w:after="0" w:line="209" w:lineRule="exact"/>
        <w:jc w:val="left"/>
        <w:rPr>
          <w:rFonts w:ascii="Times New Roman"/>
          <w:color w:val="000000"/>
          <w:sz w:val="20"/>
        </w:rPr>
      </w:pPr>
      <w:r>
        <w:rPr>
          <w:rFonts w:ascii="KCFTRC+CMR10"/>
          <w:color w:val="000000"/>
          <w:spacing w:val="-6"/>
          <w:sz w:val="20"/>
        </w:rPr>
        <w:t>two</w:t>
      </w:r>
      <w:r>
        <w:rPr>
          <w:rFonts w:ascii="Times New Roman"/>
          <w:color w:val="000000"/>
          <w:spacing w:val="23"/>
          <w:sz w:val="20"/>
        </w:rPr>
        <w:t xml:space="preserve"> </w:t>
      </w:r>
      <w:r>
        <w:rPr>
          <w:rFonts w:ascii="KCFTRC+CMR10"/>
          <w:color w:val="000000"/>
          <w:sz w:val="20"/>
        </w:rPr>
        <w:t>distinct</w:t>
      </w:r>
      <w:r>
        <w:rPr>
          <w:rFonts w:ascii="Times New Roman"/>
          <w:color w:val="000000"/>
          <w:spacing w:val="17"/>
          <w:sz w:val="20"/>
        </w:rPr>
        <w:t xml:space="preserve"> </w:t>
      </w:r>
      <w:r>
        <w:rPr>
          <w:rFonts w:ascii="KCFTRC+CMR10"/>
          <w:color w:val="000000"/>
          <w:sz w:val="20"/>
        </w:rPr>
        <w:t>sources</w:t>
      </w:r>
      <w:r>
        <w:rPr>
          <w:rFonts w:ascii="Times New Roman"/>
          <w:color w:val="000000"/>
          <w:spacing w:val="17"/>
          <w:sz w:val="20"/>
        </w:rPr>
        <w:t xml:space="preserve"> </w:t>
      </w:r>
      <w:r>
        <w:rPr>
          <w:rFonts w:ascii="KCFTRC+CMR10"/>
          <w:color w:val="000000"/>
          <w:sz w:val="20"/>
        </w:rPr>
        <w:t>for</w:t>
      </w:r>
      <w:r>
        <w:rPr>
          <w:rFonts w:ascii="Times New Roman"/>
          <w:color w:val="000000"/>
          <w:spacing w:val="17"/>
          <w:sz w:val="20"/>
        </w:rPr>
        <w:t xml:space="preserve"> </w:t>
      </w:r>
      <w:r>
        <w:rPr>
          <w:rFonts w:ascii="KCFTRC+CMR10" w:hAnsi="KCFTRC+CMR10" w:cs="KCFTRC+CMR10"/>
          <w:color w:val="000000"/>
          <w:spacing w:val="-1"/>
          <w:sz w:val="20"/>
        </w:rPr>
        <w:t>diﬀerent</w:t>
      </w:r>
      <w:r>
        <w:rPr>
          <w:rFonts w:ascii="Times New Roman"/>
          <w:color w:val="000000"/>
          <w:spacing w:val="18"/>
          <w:sz w:val="20"/>
        </w:rPr>
        <w:t xml:space="preserve"> </w:t>
      </w:r>
      <w:r>
        <w:rPr>
          <w:rFonts w:ascii="KCFTRC+CMR10"/>
          <w:color w:val="000000"/>
          <w:sz w:val="20"/>
        </w:rPr>
        <w:t>points</w:t>
      </w:r>
      <w:r>
        <w:rPr>
          <w:rFonts w:ascii="Times New Roman"/>
          <w:color w:val="000000"/>
          <w:spacing w:val="17"/>
          <w:sz w:val="20"/>
        </w:rPr>
        <w:t xml:space="preserve"> </w:t>
      </w:r>
      <w:r>
        <w:rPr>
          <w:rFonts w:ascii="KCFTRC+CMR10"/>
          <w:color w:val="000000"/>
          <w:sz w:val="20"/>
        </w:rPr>
        <w:t>in</w:t>
      </w:r>
      <w:r>
        <w:rPr>
          <w:rFonts w:ascii="Times New Roman"/>
          <w:color w:val="000000"/>
          <w:spacing w:val="17"/>
          <w:sz w:val="20"/>
        </w:rPr>
        <w:t xml:space="preserve"> </w:t>
      </w:r>
      <w:r>
        <w:rPr>
          <w:rFonts w:ascii="KCFTRC+CMR10"/>
          <w:color w:val="000000"/>
          <w:sz w:val="20"/>
        </w:rPr>
        <w:t>time</w:t>
      </w:r>
      <w:r>
        <w:rPr>
          <w:rFonts w:ascii="Times New Roman"/>
          <w:color w:val="000000"/>
          <w:spacing w:val="17"/>
          <w:sz w:val="20"/>
        </w:rPr>
        <w:t xml:space="preserve"> </w:t>
      </w:r>
      <w:r>
        <w:rPr>
          <w:rFonts w:ascii="KCFTRC+CMR10"/>
          <w:color w:val="000000"/>
          <w:sz w:val="20"/>
        </w:rPr>
        <w:t>where</w:t>
      </w:r>
      <w:r>
        <w:rPr>
          <w:rFonts w:ascii="Times New Roman"/>
          <w:color w:val="000000"/>
          <w:spacing w:val="17"/>
          <w:sz w:val="20"/>
        </w:rPr>
        <w:t xml:space="preserve"> </w:t>
      </w:r>
      <w:r>
        <w:rPr>
          <w:rFonts w:ascii="KCFTRC+CMR10"/>
          <w:color w:val="000000"/>
          <w:spacing w:val="-1"/>
          <w:sz w:val="20"/>
        </w:rPr>
        <w:t>electricity</w:t>
      </w:r>
      <w:r>
        <w:rPr>
          <w:rFonts w:ascii="Times New Roman"/>
          <w:color w:val="000000"/>
          <w:spacing w:val="18"/>
          <w:sz w:val="20"/>
        </w:rPr>
        <w:t xml:space="preserve"> </w:t>
      </w:r>
      <w:r>
        <w:rPr>
          <w:rFonts w:ascii="KCFTRC+CMR10"/>
          <w:color w:val="000000"/>
          <w:sz w:val="20"/>
        </w:rPr>
        <w:t>is</w:t>
      </w:r>
      <w:r>
        <w:rPr>
          <w:rFonts w:ascii="Times New Roman"/>
          <w:color w:val="000000"/>
          <w:spacing w:val="17"/>
          <w:sz w:val="20"/>
        </w:rPr>
        <w:t xml:space="preserve"> </w:t>
      </w:r>
      <w:r>
        <w:rPr>
          <w:rFonts w:ascii="KCFTRC+CMR10"/>
          <w:color w:val="000000"/>
          <w:sz w:val="20"/>
        </w:rPr>
        <w:t>consumed.</w:t>
      </w:r>
      <w:r>
        <w:rPr>
          <w:rFonts w:ascii="Times New Roman"/>
          <w:color w:val="000000"/>
          <w:spacing w:val="41"/>
          <w:sz w:val="20"/>
        </w:rPr>
        <w:t xml:space="preserve"> </w:t>
      </w:r>
      <w:r>
        <w:rPr>
          <w:rFonts w:ascii="KCFTRC+CMR10"/>
          <w:color w:val="000000"/>
          <w:spacing w:val="-9"/>
          <w:sz w:val="20"/>
        </w:rPr>
        <w:t>For</w:t>
      </w:r>
      <w:r>
        <w:rPr>
          <w:rFonts w:ascii="Times New Roman"/>
          <w:color w:val="000000"/>
          <w:spacing w:val="26"/>
          <w:sz w:val="20"/>
        </w:rPr>
        <w:t xml:space="preserve"> </w:t>
      </w:r>
      <w:r>
        <w:rPr>
          <w:rFonts w:ascii="KCFTRC+CMR10"/>
          <w:color w:val="000000"/>
          <w:sz w:val="20"/>
        </w:rPr>
        <w:t>that</w:t>
      </w:r>
      <w:r>
        <w:rPr>
          <w:rFonts w:ascii="Times New Roman"/>
          <w:color w:val="000000"/>
          <w:spacing w:val="17"/>
          <w:sz w:val="20"/>
        </w:rPr>
        <w:t xml:space="preserve"> </w:t>
      </w:r>
      <w:r>
        <w:rPr>
          <w:rFonts w:ascii="KCFTRC+CMR10"/>
          <w:color w:val="000000"/>
          <w:sz w:val="20"/>
        </w:rPr>
        <w:t>reason,</w:t>
      </w:r>
      <w:r>
        <w:rPr>
          <w:rFonts w:ascii="Times New Roman"/>
          <w:color w:val="000000"/>
          <w:spacing w:val="18"/>
          <w:sz w:val="20"/>
        </w:rPr>
        <w:t xml:space="preserve"> </w:t>
      </w:r>
      <w:r>
        <w:rPr>
          <w:rFonts w:ascii="KCFTRC+CMR10"/>
          <w:color w:val="000000"/>
          <w:sz w:val="20"/>
        </w:rPr>
        <w:t>I</w:t>
      </w:r>
      <w:r>
        <w:rPr>
          <w:rFonts w:ascii="Times New Roman"/>
          <w:color w:val="000000"/>
          <w:spacing w:val="17"/>
          <w:sz w:val="20"/>
        </w:rPr>
        <w:t xml:space="preserve"> </w:t>
      </w:r>
      <w:r>
        <w:rPr>
          <w:rFonts w:ascii="KCFTRC+CMR10"/>
          <w:color w:val="000000"/>
          <w:spacing w:val="-1"/>
          <w:sz w:val="20"/>
        </w:rPr>
        <w:t>quantitatively</w:t>
      </w:r>
    </w:p>
    <w:p w14:paraId="3B6D1DCB" w14:textId="77777777" w:rsidR="00CF0253" w:rsidRDefault="00252649">
      <w:pPr>
        <w:spacing w:before="149" w:after="0" w:line="209" w:lineRule="exact"/>
        <w:jc w:val="left"/>
        <w:rPr>
          <w:rFonts w:ascii="Times New Roman"/>
          <w:color w:val="000000"/>
          <w:sz w:val="20"/>
        </w:rPr>
      </w:pPr>
      <w:r>
        <w:rPr>
          <w:rFonts w:ascii="KCFTRC+CMR10"/>
          <w:color w:val="000000"/>
          <w:sz w:val="20"/>
        </w:rPr>
        <w:t>determine</w:t>
      </w:r>
      <w:r>
        <w:rPr>
          <w:rFonts w:ascii="Times New Roman"/>
          <w:color w:val="000000"/>
          <w:spacing w:val="16"/>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z w:val="20"/>
        </w:rPr>
        <w:t>relationship</w:t>
      </w:r>
      <w:r>
        <w:rPr>
          <w:rFonts w:ascii="Times New Roman"/>
          <w:color w:val="000000"/>
          <w:spacing w:val="16"/>
          <w:sz w:val="20"/>
        </w:rPr>
        <w:t xml:space="preserve"> </w:t>
      </w:r>
      <w:r>
        <w:rPr>
          <w:rFonts w:ascii="KCFTRC+CMR10"/>
          <w:color w:val="000000"/>
          <w:spacing w:val="-6"/>
          <w:sz w:val="20"/>
        </w:rPr>
        <w:t>by</w:t>
      </w:r>
      <w:r>
        <w:rPr>
          <w:rFonts w:ascii="Times New Roman"/>
          <w:color w:val="000000"/>
          <w:spacing w:val="22"/>
          <w:sz w:val="20"/>
        </w:rPr>
        <w:t xml:space="preserve"> </w:t>
      </w:r>
      <w:r>
        <w:rPr>
          <w:rFonts w:ascii="KCFTRC+CMR10"/>
          <w:color w:val="000000"/>
          <w:sz w:val="20"/>
        </w:rPr>
        <w:t>utilizing</w:t>
      </w:r>
      <w:r>
        <w:rPr>
          <w:rFonts w:ascii="Times New Roman"/>
          <w:color w:val="000000"/>
          <w:spacing w:val="16"/>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pacing w:val="-1"/>
          <w:sz w:val="20"/>
        </w:rPr>
        <w:t>following</w:t>
      </w:r>
      <w:r>
        <w:rPr>
          <w:rFonts w:ascii="Times New Roman"/>
          <w:color w:val="000000"/>
          <w:spacing w:val="17"/>
          <w:sz w:val="20"/>
        </w:rPr>
        <w:t xml:space="preserve"> </w:t>
      </w:r>
      <w:r>
        <w:rPr>
          <w:rFonts w:ascii="KCFTRC+CMR10"/>
          <w:color w:val="000000"/>
          <w:sz w:val="20"/>
        </w:rPr>
        <w:t>econometric</w:t>
      </w:r>
      <w:r>
        <w:rPr>
          <w:rFonts w:ascii="Times New Roman"/>
          <w:color w:val="000000"/>
          <w:spacing w:val="17"/>
          <w:sz w:val="20"/>
        </w:rPr>
        <w:t xml:space="preserve"> </w:t>
      </w:r>
      <w:r>
        <w:rPr>
          <w:rFonts w:ascii="KCFTRC+CMR10"/>
          <w:color w:val="000000"/>
          <w:spacing w:val="1"/>
          <w:sz w:val="20"/>
        </w:rPr>
        <w:t>model:</w:t>
      </w:r>
    </w:p>
    <w:p w14:paraId="641CD8C6" w14:textId="77777777" w:rsidR="00CF0253" w:rsidRDefault="00252649">
      <w:pPr>
        <w:spacing w:before="194" w:after="0" w:line="241" w:lineRule="exact"/>
        <w:ind w:left="499"/>
        <w:jc w:val="left"/>
        <w:rPr>
          <w:rFonts w:ascii="Times New Roman"/>
          <w:color w:val="000000"/>
          <w:sz w:val="12"/>
        </w:rPr>
      </w:pPr>
      <w:r>
        <w:rPr>
          <w:rFonts w:ascii="COCSMF+CMMI9"/>
          <w:color w:val="000000"/>
          <w:spacing w:val="2"/>
          <w:sz w:val="18"/>
        </w:rPr>
        <w:t>kW</w:t>
      </w:r>
      <w:r>
        <w:rPr>
          <w:rFonts w:ascii="Times New Roman"/>
          <w:color w:val="000000"/>
          <w:spacing w:val="-20"/>
          <w:sz w:val="18"/>
        </w:rPr>
        <w:t xml:space="preserve"> </w:t>
      </w:r>
      <w:proofErr w:type="spellStart"/>
      <w:r>
        <w:rPr>
          <w:rFonts w:ascii="COCSMF+CMMI9"/>
          <w:color w:val="000000"/>
          <w:sz w:val="18"/>
        </w:rPr>
        <w:t>h</w:t>
      </w:r>
      <w:r>
        <w:rPr>
          <w:rFonts w:ascii="NBHKHE+CMMI6"/>
          <w:color w:val="000000"/>
          <w:sz w:val="18"/>
          <w:vertAlign w:val="subscript"/>
        </w:rPr>
        <w:t>ith</w:t>
      </w:r>
      <w:proofErr w:type="spellEnd"/>
      <w:r>
        <w:rPr>
          <w:rFonts w:ascii="Times New Roman"/>
          <w:color w:val="000000"/>
          <w:spacing w:val="77"/>
          <w:sz w:val="18"/>
          <w:vertAlign w:val="subscript"/>
        </w:rPr>
        <w:t xml:space="preserve"> </w:t>
      </w:r>
      <w:r>
        <w:rPr>
          <w:rFonts w:ascii="DLMHQI+CMR9"/>
          <w:color w:val="000000"/>
          <w:sz w:val="18"/>
        </w:rPr>
        <w:t>=</w:t>
      </w:r>
      <w:r>
        <w:rPr>
          <w:rFonts w:ascii="Times New Roman"/>
          <w:color w:val="000000"/>
          <w:spacing w:val="67"/>
          <w:sz w:val="18"/>
        </w:rPr>
        <w:t xml:space="preserve"> </w:t>
      </w:r>
      <w:r>
        <w:rPr>
          <w:rFonts w:ascii="COCSMF+CMMI9" w:hAnsi="COCSMF+CMMI9" w:cs="COCSMF+CMMI9"/>
          <w:color w:val="000000"/>
          <w:sz w:val="18"/>
        </w:rPr>
        <w:t>β</w:t>
      </w:r>
      <w:r>
        <w:rPr>
          <w:rFonts w:ascii="JCIRTO+CMR6"/>
          <w:color w:val="000000"/>
          <w:spacing w:val="10"/>
          <w:sz w:val="18"/>
          <w:vertAlign w:val="subscript"/>
        </w:rPr>
        <w:t>1</w:t>
      </w:r>
      <w:r>
        <w:rPr>
          <w:rFonts w:ascii="COCSMF+CMMI9"/>
          <w:color w:val="000000"/>
          <w:spacing w:val="6"/>
          <w:sz w:val="18"/>
        </w:rPr>
        <w:t>HDD</w:t>
      </w:r>
      <w:r>
        <w:rPr>
          <w:rFonts w:ascii="NBHKHE+CMMI6"/>
          <w:color w:val="000000"/>
          <w:sz w:val="18"/>
          <w:vertAlign w:val="subscript"/>
        </w:rPr>
        <w:t>t</w:t>
      </w:r>
      <w:r>
        <w:rPr>
          <w:rFonts w:ascii="Times New Roman"/>
          <w:color w:val="000000"/>
          <w:spacing w:val="67"/>
          <w:sz w:val="18"/>
          <w:vertAlign w:val="subscript"/>
        </w:rPr>
        <w:t xml:space="preserve"> </w:t>
      </w:r>
      <w:r>
        <w:rPr>
          <w:rFonts w:ascii="DLMHQI+CMR9"/>
          <w:color w:val="000000"/>
          <w:sz w:val="18"/>
        </w:rPr>
        <w:t>+</w:t>
      </w:r>
      <w:r>
        <w:rPr>
          <w:rFonts w:ascii="Times New Roman"/>
          <w:color w:val="000000"/>
          <w:spacing w:val="57"/>
          <w:sz w:val="18"/>
        </w:rPr>
        <w:t xml:space="preserve"> </w:t>
      </w:r>
      <w:r>
        <w:rPr>
          <w:rFonts w:ascii="COCSMF+CMMI9" w:hAnsi="COCSMF+CMMI9" w:cs="COCSMF+CMMI9"/>
          <w:color w:val="000000"/>
          <w:sz w:val="18"/>
        </w:rPr>
        <w:t>β</w:t>
      </w:r>
      <w:r>
        <w:rPr>
          <w:rFonts w:ascii="JCIRTO+CMR6"/>
          <w:color w:val="000000"/>
          <w:spacing w:val="10"/>
          <w:sz w:val="18"/>
          <w:vertAlign w:val="subscript"/>
        </w:rPr>
        <w:t>2</w:t>
      </w:r>
      <w:r>
        <w:rPr>
          <w:rFonts w:ascii="COCSMF+CMMI9"/>
          <w:color w:val="000000"/>
          <w:spacing w:val="8"/>
          <w:sz w:val="18"/>
        </w:rPr>
        <w:t>HDD</w:t>
      </w:r>
      <w:r>
        <w:rPr>
          <w:rFonts w:ascii="UVLPVL+CMSY6" w:hAnsi="UVLPVL+CMSY6" w:cs="UVLPVL+CMSY6"/>
          <w:color w:val="000000"/>
          <w:sz w:val="12"/>
        </w:rPr>
        <w:t>∗</w:t>
      </w:r>
    </w:p>
    <w:p w14:paraId="41B51093" w14:textId="77777777" w:rsidR="00CF0253" w:rsidRDefault="00252649">
      <w:pPr>
        <w:spacing w:before="0" w:after="0" w:line="130" w:lineRule="exact"/>
        <w:ind w:left="3222"/>
        <w:jc w:val="left"/>
        <w:rPr>
          <w:rFonts w:ascii="Times New Roman"/>
          <w:color w:val="000000"/>
          <w:sz w:val="12"/>
        </w:rPr>
      </w:pPr>
      <w:r>
        <w:rPr>
          <w:rFonts w:ascii="NBHKHE+CMMI6"/>
          <w:color w:val="000000"/>
          <w:sz w:val="12"/>
        </w:rPr>
        <w:t>t</w:t>
      </w:r>
    </w:p>
    <w:p w14:paraId="5A49BFC7" w14:textId="77777777" w:rsidR="00CF0253" w:rsidRDefault="00252649">
      <w:pPr>
        <w:spacing w:before="124" w:after="0" w:line="221" w:lineRule="exact"/>
        <w:ind w:left="1612"/>
        <w:jc w:val="left"/>
        <w:rPr>
          <w:rFonts w:ascii="Times New Roman"/>
          <w:color w:val="000000"/>
          <w:sz w:val="18"/>
        </w:rPr>
      </w:pPr>
      <w:r>
        <w:rPr>
          <w:rFonts w:ascii="DLMHQI+CMR9"/>
          <w:color w:val="000000"/>
          <w:sz w:val="18"/>
        </w:rPr>
        <w:t>+</w:t>
      </w:r>
      <w:r>
        <w:rPr>
          <w:rFonts w:ascii="Times New Roman"/>
          <w:color w:val="000000"/>
          <w:spacing w:val="57"/>
          <w:sz w:val="18"/>
        </w:rPr>
        <w:t xml:space="preserve"> </w:t>
      </w:r>
      <w:r>
        <w:rPr>
          <w:rFonts w:ascii="COCSMF+CMMI9" w:hAnsi="COCSMF+CMMI9" w:cs="COCSMF+CMMI9"/>
          <w:color w:val="000000"/>
          <w:sz w:val="18"/>
        </w:rPr>
        <w:t>β</w:t>
      </w:r>
      <w:r>
        <w:rPr>
          <w:rFonts w:ascii="JCIRTO+CMR6"/>
          <w:color w:val="000000"/>
          <w:spacing w:val="10"/>
          <w:sz w:val="18"/>
          <w:vertAlign w:val="subscript"/>
        </w:rPr>
        <w:t>3</w:t>
      </w:r>
      <w:r>
        <w:rPr>
          <w:rFonts w:ascii="UQUUTA+dsrom8"/>
          <w:color w:val="000000"/>
          <w:sz w:val="18"/>
        </w:rPr>
        <w:t>1</w:t>
      </w:r>
      <w:r>
        <w:rPr>
          <w:rFonts w:ascii="DLMHQI+CMR9"/>
          <w:color w:val="000000"/>
          <w:spacing w:val="-2"/>
          <w:sz w:val="18"/>
        </w:rPr>
        <w:t>[Treatment]</w:t>
      </w:r>
      <w:proofErr w:type="spellStart"/>
      <w:r>
        <w:rPr>
          <w:rFonts w:ascii="NBHKHE+CMMI6"/>
          <w:color w:val="000000"/>
          <w:sz w:val="18"/>
          <w:vertAlign w:val="subscript"/>
        </w:rPr>
        <w:t>i</w:t>
      </w:r>
      <w:proofErr w:type="spellEnd"/>
      <w:r>
        <w:rPr>
          <w:rFonts w:ascii="Times New Roman"/>
          <w:color w:val="000000"/>
          <w:spacing w:val="67"/>
          <w:sz w:val="18"/>
          <w:vertAlign w:val="subscript"/>
        </w:rPr>
        <w:t xml:space="preserve"> </w:t>
      </w:r>
      <w:r>
        <w:rPr>
          <w:rFonts w:ascii="DLMHQI+CMR9"/>
          <w:color w:val="000000"/>
          <w:sz w:val="18"/>
        </w:rPr>
        <w:t>+</w:t>
      </w:r>
      <w:r>
        <w:rPr>
          <w:rFonts w:ascii="Times New Roman"/>
          <w:color w:val="000000"/>
          <w:spacing w:val="57"/>
          <w:sz w:val="18"/>
        </w:rPr>
        <w:t xml:space="preserve"> </w:t>
      </w:r>
      <w:r>
        <w:rPr>
          <w:rFonts w:ascii="COCSMF+CMMI9" w:hAnsi="COCSMF+CMMI9" w:cs="COCSMF+CMMI9"/>
          <w:color w:val="000000"/>
          <w:sz w:val="18"/>
        </w:rPr>
        <w:t>β</w:t>
      </w:r>
      <w:r>
        <w:rPr>
          <w:rFonts w:ascii="JCIRTO+CMR6"/>
          <w:color w:val="000000"/>
          <w:spacing w:val="10"/>
          <w:sz w:val="18"/>
          <w:vertAlign w:val="subscript"/>
        </w:rPr>
        <w:t>4</w:t>
      </w:r>
      <w:r>
        <w:rPr>
          <w:rFonts w:ascii="UQUUTA+dsrom8"/>
          <w:color w:val="000000"/>
          <w:sz w:val="18"/>
        </w:rPr>
        <w:t>1</w:t>
      </w:r>
      <w:r>
        <w:rPr>
          <w:rFonts w:ascii="DLMHQI+CMR9"/>
          <w:color w:val="000000"/>
          <w:spacing w:val="-2"/>
          <w:sz w:val="18"/>
        </w:rPr>
        <w:t>[Treatment]</w:t>
      </w:r>
      <w:proofErr w:type="spellStart"/>
      <w:r>
        <w:rPr>
          <w:rFonts w:ascii="NBHKHE+CMMI6"/>
          <w:color w:val="000000"/>
          <w:spacing w:val="10"/>
          <w:sz w:val="18"/>
          <w:vertAlign w:val="subscript"/>
        </w:rPr>
        <w:t>i</w:t>
      </w:r>
      <w:r>
        <w:rPr>
          <w:rFonts w:ascii="DLMHQI+CMR9" w:hAnsi="DLMHQI+CMR9" w:cs="DLMHQI+CMR9"/>
          <w:color w:val="000000"/>
          <w:spacing w:val="-1"/>
          <w:sz w:val="18"/>
        </w:rPr>
        <w:t>∆</w:t>
      </w:r>
      <w:r>
        <w:rPr>
          <w:rFonts w:ascii="COCSMF+CMMI9"/>
          <w:color w:val="000000"/>
          <w:sz w:val="18"/>
        </w:rPr>
        <w:t>RC</w:t>
      </w:r>
      <w:r>
        <w:rPr>
          <w:rFonts w:ascii="NBHKHE+CMMI6"/>
          <w:color w:val="000000"/>
          <w:sz w:val="18"/>
          <w:vertAlign w:val="subscript"/>
        </w:rPr>
        <w:t>i</w:t>
      </w:r>
      <w:proofErr w:type="spellEnd"/>
    </w:p>
    <w:p w14:paraId="5A4F101B" w14:textId="77777777" w:rsidR="00CF0253" w:rsidRDefault="00252649">
      <w:pPr>
        <w:spacing w:before="135" w:after="119" w:line="221" w:lineRule="exact"/>
        <w:ind w:left="1612"/>
        <w:jc w:val="left"/>
        <w:rPr>
          <w:rFonts w:ascii="Times New Roman"/>
          <w:color w:val="000000"/>
          <w:sz w:val="18"/>
        </w:rPr>
      </w:pPr>
      <w:r>
        <w:rPr>
          <w:rFonts w:ascii="DLMHQI+CMR9"/>
          <w:color w:val="000000"/>
          <w:sz w:val="18"/>
        </w:rPr>
        <w:t>+</w:t>
      </w:r>
      <w:r>
        <w:rPr>
          <w:rFonts w:ascii="Times New Roman"/>
          <w:color w:val="000000"/>
          <w:spacing w:val="57"/>
          <w:sz w:val="18"/>
        </w:rPr>
        <w:t xml:space="preserve"> </w:t>
      </w:r>
      <w:r>
        <w:rPr>
          <w:rFonts w:ascii="COCSMF+CMMI9" w:hAnsi="COCSMF+CMMI9" w:cs="COCSMF+CMMI9"/>
          <w:color w:val="000000"/>
          <w:sz w:val="18"/>
        </w:rPr>
        <w:t>β</w:t>
      </w:r>
      <w:r>
        <w:rPr>
          <w:rFonts w:ascii="JCIRTO+CMR6"/>
          <w:color w:val="000000"/>
          <w:spacing w:val="10"/>
          <w:sz w:val="18"/>
          <w:vertAlign w:val="subscript"/>
        </w:rPr>
        <w:t>5</w:t>
      </w:r>
      <w:r>
        <w:rPr>
          <w:rFonts w:ascii="COCSMF+CMMI9"/>
          <w:color w:val="000000"/>
          <w:spacing w:val="6"/>
          <w:sz w:val="18"/>
        </w:rPr>
        <w:t>HDD</w:t>
      </w:r>
      <w:r>
        <w:rPr>
          <w:rFonts w:ascii="NBHKHE+CMMI6"/>
          <w:color w:val="000000"/>
          <w:spacing w:val="10"/>
          <w:sz w:val="18"/>
          <w:vertAlign w:val="subscript"/>
        </w:rPr>
        <w:t>t</w:t>
      </w:r>
      <w:r>
        <w:rPr>
          <w:rFonts w:ascii="UQUUTA+dsrom8"/>
          <w:color w:val="000000"/>
          <w:sz w:val="18"/>
        </w:rPr>
        <w:t>1</w:t>
      </w:r>
      <w:r>
        <w:rPr>
          <w:rFonts w:ascii="DLMHQI+CMR9"/>
          <w:color w:val="000000"/>
          <w:spacing w:val="-2"/>
          <w:sz w:val="18"/>
        </w:rPr>
        <w:t>[Treatment]</w:t>
      </w:r>
      <w:proofErr w:type="spellStart"/>
      <w:r>
        <w:rPr>
          <w:rFonts w:ascii="NBHKHE+CMMI6"/>
          <w:color w:val="000000"/>
          <w:sz w:val="18"/>
          <w:vertAlign w:val="subscript"/>
        </w:rPr>
        <w:t>i</w:t>
      </w:r>
      <w:proofErr w:type="spellEnd"/>
      <w:r>
        <w:rPr>
          <w:rFonts w:ascii="Times New Roman"/>
          <w:color w:val="000000"/>
          <w:spacing w:val="67"/>
          <w:sz w:val="18"/>
          <w:vertAlign w:val="subscript"/>
        </w:rPr>
        <w:t xml:space="preserve"> </w:t>
      </w:r>
      <w:r>
        <w:rPr>
          <w:rFonts w:ascii="DLMHQI+CMR9"/>
          <w:color w:val="000000"/>
          <w:sz w:val="18"/>
        </w:rPr>
        <w:t>+</w:t>
      </w:r>
      <w:r>
        <w:rPr>
          <w:rFonts w:ascii="Times New Roman"/>
          <w:color w:val="000000"/>
          <w:spacing w:val="57"/>
          <w:sz w:val="18"/>
        </w:rPr>
        <w:t xml:space="preserve"> </w:t>
      </w:r>
      <w:r>
        <w:rPr>
          <w:rFonts w:ascii="COCSMF+CMMI9" w:hAnsi="COCSMF+CMMI9" w:cs="COCSMF+CMMI9"/>
          <w:color w:val="000000"/>
          <w:sz w:val="18"/>
        </w:rPr>
        <w:t>β</w:t>
      </w:r>
      <w:r>
        <w:rPr>
          <w:rFonts w:ascii="JCIRTO+CMR6"/>
          <w:color w:val="000000"/>
          <w:spacing w:val="10"/>
          <w:sz w:val="18"/>
          <w:vertAlign w:val="subscript"/>
        </w:rPr>
        <w:t>6</w:t>
      </w:r>
      <w:r>
        <w:rPr>
          <w:rFonts w:ascii="COCSMF+CMMI9"/>
          <w:color w:val="000000"/>
          <w:spacing w:val="6"/>
          <w:sz w:val="18"/>
        </w:rPr>
        <w:t>HDD</w:t>
      </w:r>
      <w:r>
        <w:rPr>
          <w:rFonts w:ascii="NBHKHE+CMMI6"/>
          <w:color w:val="000000"/>
          <w:spacing w:val="10"/>
          <w:sz w:val="18"/>
          <w:vertAlign w:val="subscript"/>
        </w:rPr>
        <w:t>t</w:t>
      </w:r>
      <w:r>
        <w:rPr>
          <w:rFonts w:ascii="UQUUTA+dsrom8"/>
          <w:color w:val="000000"/>
          <w:sz w:val="18"/>
        </w:rPr>
        <w:t>1</w:t>
      </w:r>
      <w:r>
        <w:rPr>
          <w:rFonts w:ascii="DLMHQI+CMR9"/>
          <w:color w:val="000000"/>
          <w:spacing w:val="-2"/>
          <w:sz w:val="18"/>
        </w:rPr>
        <w:t>[Treatment]</w:t>
      </w:r>
      <w:proofErr w:type="spellStart"/>
      <w:r>
        <w:rPr>
          <w:rFonts w:ascii="NBHKHE+CMMI6"/>
          <w:color w:val="000000"/>
          <w:spacing w:val="10"/>
          <w:sz w:val="18"/>
          <w:vertAlign w:val="subscript"/>
        </w:rPr>
        <w:t>i</w:t>
      </w:r>
      <w:r>
        <w:rPr>
          <w:rFonts w:ascii="DLMHQI+CMR9" w:hAnsi="DLMHQI+CMR9" w:cs="DLMHQI+CMR9"/>
          <w:color w:val="000000"/>
          <w:sz w:val="18"/>
        </w:rPr>
        <w:t>∆</w:t>
      </w:r>
      <w:r>
        <w:rPr>
          <w:rFonts w:ascii="COCSMF+CMMI9"/>
          <w:color w:val="000000"/>
          <w:sz w:val="18"/>
        </w:rPr>
        <w:t>RC</w:t>
      </w:r>
      <w:r>
        <w:rPr>
          <w:rFonts w:ascii="NBHKHE+CMMI6"/>
          <w:color w:val="000000"/>
          <w:sz w:val="18"/>
          <w:vertAlign w:val="subscript"/>
        </w:rPr>
        <w:t>i</w:t>
      </w:r>
      <w:proofErr w:type="spellEnd"/>
    </w:p>
    <w:tbl>
      <w:tblPr>
        <w:tblW w:w="0" w:type="auto"/>
        <w:tblCellMar>
          <w:left w:w="0" w:type="dxa"/>
          <w:right w:w="0" w:type="dxa"/>
        </w:tblCellMar>
        <w:tblLook w:val="04A0" w:firstRow="1" w:lastRow="0" w:firstColumn="1" w:lastColumn="0" w:noHBand="0" w:noVBand="1"/>
      </w:tblPr>
      <w:tblGrid>
        <w:gridCol w:w="1612"/>
        <w:gridCol w:w="7821"/>
        <w:gridCol w:w="20"/>
        <w:gridCol w:w="315"/>
      </w:tblGrid>
      <w:tr w:rsidR="00CF0253" w14:paraId="6E8EE492" w14:textId="77777777">
        <w:trPr>
          <w:trHeight w:val="630"/>
        </w:trPr>
        <w:tc>
          <w:tcPr>
            <w:tcW w:w="1612" w:type="dxa"/>
          </w:tcPr>
          <w:p w14:paraId="2629BB58" w14:textId="77777777" w:rsidR="00CF0253" w:rsidRDefault="00CF0253">
            <w:pPr>
              <w:spacing w:before="0" w:after="0" w:line="0" w:lineRule="atLeast"/>
              <w:jc w:val="left"/>
              <w:rPr>
                <w:rFonts w:ascii="Times New Roman"/>
                <w:color w:val="000000"/>
                <w:sz w:val="18"/>
              </w:rPr>
            </w:pPr>
          </w:p>
        </w:tc>
        <w:tc>
          <w:tcPr>
            <w:tcW w:w="7821" w:type="dxa"/>
          </w:tcPr>
          <w:p w14:paraId="2A04E926" w14:textId="77777777" w:rsidR="00CF0253" w:rsidRDefault="00252649">
            <w:pPr>
              <w:spacing w:before="0" w:after="0" w:line="207" w:lineRule="exact"/>
              <w:jc w:val="left"/>
              <w:rPr>
                <w:rFonts w:ascii="Times New Roman"/>
                <w:color w:val="000000"/>
                <w:sz w:val="18"/>
              </w:rPr>
            </w:pPr>
            <w:r>
              <w:rPr>
                <w:rFonts w:ascii="Times New Roman"/>
                <w:color w:val="000000"/>
                <w:spacing w:val="-45"/>
                <w:sz w:val="18"/>
              </w:rPr>
              <w:t xml:space="preserve"> </w:t>
            </w:r>
            <w:r>
              <w:rPr>
                <w:rFonts w:ascii="DLMHQI+CMR9"/>
                <w:color w:val="000000"/>
                <w:sz w:val="18"/>
              </w:rPr>
              <w:t>+</w:t>
            </w:r>
            <w:r>
              <w:rPr>
                <w:rFonts w:ascii="Times New Roman"/>
                <w:color w:val="000000"/>
                <w:spacing w:val="57"/>
                <w:sz w:val="18"/>
              </w:rPr>
              <w:t xml:space="preserve"> </w:t>
            </w:r>
            <w:r>
              <w:rPr>
                <w:rFonts w:ascii="COCSMF+CMMI9" w:hAnsi="COCSMF+CMMI9" w:cs="COCSMF+CMMI9"/>
                <w:color w:val="000000"/>
                <w:sz w:val="18"/>
              </w:rPr>
              <w:t>β</w:t>
            </w:r>
            <w:r>
              <w:rPr>
                <w:rFonts w:ascii="JCIRTO+CMR6"/>
                <w:color w:val="000000"/>
                <w:spacing w:val="10"/>
                <w:sz w:val="18"/>
                <w:vertAlign w:val="subscript"/>
              </w:rPr>
              <w:t>7</w:t>
            </w:r>
            <w:r>
              <w:rPr>
                <w:rFonts w:ascii="COCSMF+CMMI9"/>
                <w:color w:val="000000"/>
                <w:spacing w:val="6"/>
                <w:sz w:val="18"/>
              </w:rPr>
              <w:t>HDD</w:t>
            </w:r>
            <w:r>
              <w:rPr>
                <w:rFonts w:ascii="NBHKHE+CMMI6"/>
                <w:color w:val="000000"/>
                <w:spacing w:val="-52"/>
                <w:sz w:val="18"/>
                <w:vertAlign w:val="subscript"/>
              </w:rPr>
              <w:t>t</w:t>
            </w:r>
            <w:r>
              <w:rPr>
                <w:rFonts w:ascii="UVLPVL+CMSY6" w:hAnsi="UVLPVL+CMSY6" w:cs="UVLPVL+CMSY6"/>
                <w:color w:val="000000"/>
                <w:spacing w:val="10"/>
                <w:sz w:val="12"/>
              </w:rPr>
              <w:t>∗</w:t>
            </w:r>
            <w:r>
              <w:rPr>
                <w:rFonts w:ascii="UQUUTA+dsrom8"/>
                <w:color w:val="000000"/>
                <w:sz w:val="18"/>
              </w:rPr>
              <w:t>1</w:t>
            </w:r>
            <w:r>
              <w:rPr>
                <w:rFonts w:ascii="DLMHQI+CMR9"/>
                <w:color w:val="000000"/>
                <w:spacing w:val="-2"/>
                <w:sz w:val="18"/>
              </w:rPr>
              <w:t>[Treatment]</w:t>
            </w:r>
            <w:proofErr w:type="spellStart"/>
            <w:r>
              <w:rPr>
                <w:rFonts w:ascii="NBHKHE+CMMI6"/>
                <w:color w:val="000000"/>
                <w:sz w:val="18"/>
                <w:vertAlign w:val="subscript"/>
              </w:rPr>
              <w:t>i</w:t>
            </w:r>
            <w:proofErr w:type="spellEnd"/>
            <w:r>
              <w:rPr>
                <w:rFonts w:ascii="Times New Roman"/>
                <w:color w:val="000000"/>
                <w:spacing w:val="67"/>
                <w:sz w:val="18"/>
                <w:vertAlign w:val="subscript"/>
              </w:rPr>
              <w:t xml:space="preserve"> </w:t>
            </w:r>
            <w:r>
              <w:rPr>
                <w:rFonts w:ascii="DLMHQI+CMR9"/>
                <w:color w:val="000000"/>
                <w:sz w:val="18"/>
              </w:rPr>
              <w:t>+</w:t>
            </w:r>
            <w:r>
              <w:rPr>
                <w:rFonts w:ascii="Times New Roman"/>
                <w:color w:val="000000"/>
                <w:spacing w:val="57"/>
                <w:sz w:val="18"/>
              </w:rPr>
              <w:t xml:space="preserve"> </w:t>
            </w:r>
            <w:r>
              <w:rPr>
                <w:rFonts w:ascii="COCSMF+CMMI9" w:hAnsi="COCSMF+CMMI9" w:cs="COCSMF+CMMI9"/>
                <w:color w:val="000000"/>
                <w:sz w:val="18"/>
              </w:rPr>
              <w:t>β</w:t>
            </w:r>
            <w:r>
              <w:rPr>
                <w:rFonts w:ascii="JCIRTO+CMR6"/>
                <w:color w:val="000000"/>
                <w:spacing w:val="10"/>
                <w:sz w:val="18"/>
                <w:vertAlign w:val="subscript"/>
              </w:rPr>
              <w:t>8</w:t>
            </w:r>
            <w:r>
              <w:rPr>
                <w:rFonts w:ascii="COCSMF+CMMI9"/>
                <w:color w:val="000000"/>
                <w:spacing w:val="6"/>
                <w:sz w:val="18"/>
              </w:rPr>
              <w:t>HDD</w:t>
            </w:r>
            <w:r>
              <w:rPr>
                <w:rFonts w:ascii="NBHKHE+CMMI6"/>
                <w:color w:val="000000"/>
                <w:spacing w:val="-52"/>
                <w:sz w:val="18"/>
                <w:vertAlign w:val="subscript"/>
              </w:rPr>
              <w:t>t</w:t>
            </w:r>
            <w:r>
              <w:rPr>
                <w:rFonts w:ascii="UVLPVL+CMSY6" w:hAnsi="UVLPVL+CMSY6" w:cs="UVLPVL+CMSY6"/>
                <w:color w:val="000000"/>
                <w:spacing w:val="10"/>
                <w:sz w:val="12"/>
              </w:rPr>
              <w:t>∗</w:t>
            </w:r>
            <w:r>
              <w:rPr>
                <w:rFonts w:ascii="UQUUTA+dsrom8"/>
                <w:color w:val="000000"/>
                <w:sz w:val="18"/>
              </w:rPr>
              <w:t>1</w:t>
            </w:r>
            <w:r>
              <w:rPr>
                <w:rFonts w:ascii="DLMHQI+CMR9"/>
                <w:color w:val="000000"/>
                <w:spacing w:val="-2"/>
                <w:sz w:val="18"/>
              </w:rPr>
              <w:t>[Treatment]</w:t>
            </w:r>
            <w:proofErr w:type="spellStart"/>
            <w:r>
              <w:rPr>
                <w:rFonts w:ascii="NBHKHE+CMMI6"/>
                <w:color w:val="000000"/>
                <w:spacing w:val="10"/>
                <w:sz w:val="18"/>
                <w:vertAlign w:val="subscript"/>
              </w:rPr>
              <w:t>i</w:t>
            </w:r>
            <w:r>
              <w:rPr>
                <w:rFonts w:ascii="DLMHQI+CMR9" w:hAnsi="DLMHQI+CMR9" w:cs="DLMHQI+CMR9"/>
                <w:color w:val="000000"/>
                <w:sz w:val="18"/>
              </w:rPr>
              <w:t>∆</w:t>
            </w:r>
            <w:r>
              <w:rPr>
                <w:rFonts w:ascii="COCSMF+CMMI9"/>
                <w:color w:val="000000"/>
                <w:sz w:val="18"/>
              </w:rPr>
              <w:t>RC</w:t>
            </w:r>
            <w:r>
              <w:rPr>
                <w:rFonts w:ascii="NBHKHE+CMMI6"/>
                <w:color w:val="000000"/>
                <w:sz w:val="18"/>
                <w:vertAlign w:val="subscript"/>
              </w:rPr>
              <w:t>i</w:t>
            </w:r>
            <w:proofErr w:type="spellEnd"/>
          </w:p>
          <w:p w14:paraId="197129E7" w14:textId="77777777" w:rsidR="00CF0253" w:rsidRPr="007E2C77" w:rsidRDefault="00252649">
            <w:pPr>
              <w:spacing w:before="0" w:after="0" w:line="389" w:lineRule="exact"/>
              <w:jc w:val="left"/>
              <w:rPr>
                <w:rFonts w:ascii="Times New Roman"/>
                <w:color w:val="000000"/>
                <w:sz w:val="18"/>
                <w:lang w:val="fr-FR"/>
              </w:rPr>
            </w:pPr>
            <w:r w:rsidRPr="007E2C77">
              <w:rPr>
                <w:rFonts w:ascii="DLMHQI+CMR9"/>
                <w:color w:val="000000"/>
                <w:sz w:val="18"/>
                <w:lang w:val="fr-FR"/>
              </w:rPr>
              <w:t>+</w:t>
            </w:r>
            <w:r w:rsidRPr="007E2C77">
              <w:rPr>
                <w:rFonts w:ascii="Times New Roman"/>
                <w:color w:val="000000"/>
                <w:spacing w:val="57"/>
                <w:sz w:val="18"/>
                <w:lang w:val="fr-FR"/>
              </w:rPr>
              <w:t xml:space="preserve"> </w:t>
            </w:r>
            <w:r>
              <w:rPr>
                <w:rFonts w:ascii="COCSMF+CMMI9" w:hAnsi="COCSMF+CMMI9" w:cs="COCSMF+CMMI9"/>
                <w:color w:val="000000"/>
                <w:sz w:val="18"/>
              </w:rPr>
              <w:t>β</w:t>
            </w:r>
            <w:r w:rsidRPr="007E2C77">
              <w:rPr>
                <w:rFonts w:ascii="JCIRTO+CMR6"/>
                <w:color w:val="000000"/>
                <w:spacing w:val="10"/>
                <w:sz w:val="18"/>
                <w:vertAlign w:val="subscript"/>
                <w:lang w:val="fr-FR"/>
              </w:rPr>
              <w:t>9</w:t>
            </w:r>
            <w:r w:rsidRPr="007E2C77">
              <w:rPr>
                <w:rFonts w:ascii="UQUUTA+dsrom8"/>
                <w:color w:val="000000"/>
                <w:sz w:val="18"/>
                <w:lang w:val="fr-FR"/>
              </w:rPr>
              <w:t>1</w:t>
            </w:r>
            <w:r w:rsidRPr="007E2C77">
              <w:rPr>
                <w:rFonts w:ascii="DLMHQI+CMR9"/>
                <w:color w:val="000000"/>
                <w:spacing w:val="-1"/>
                <w:sz w:val="18"/>
                <w:lang w:val="fr-FR"/>
              </w:rPr>
              <w:t>[Post]</w:t>
            </w:r>
            <w:r w:rsidRPr="007E2C77">
              <w:rPr>
                <w:rFonts w:ascii="NBHKHE+CMMI6"/>
                <w:color w:val="000000"/>
                <w:sz w:val="18"/>
                <w:vertAlign w:val="subscript"/>
                <w:lang w:val="fr-FR"/>
              </w:rPr>
              <w:t>t</w:t>
            </w:r>
            <w:r w:rsidRPr="007E2C77">
              <w:rPr>
                <w:rFonts w:ascii="Times New Roman"/>
                <w:color w:val="000000"/>
                <w:spacing w:val="67"/>
                <w:sz w:val="18"/>
                <w:vertAlign w:val="subscript"/>
                <w:lang w:val="fr-FR"/>
              </w:rPr>
              <w:t xml:space="preserve"> </w:t>
            </w:r>
            <w:r w:rsidRPr="007E2C77">
              <w:rPr>
                <w:rFonts w:ascii="DLMHQI+CMR9"/>
                <w:color w:val="000000"/>
                <w:sz w:val="18"/>
                <w:lang w:val="fr-FR"/>
              </w:rPr>
              <w:t>+</w:t>
            </w:r>
            <w:r w:rsidRPr="007E2C77">
              <w:rPr>
                <w:rFonts w:ascii="Times New Roman"/>
                <w:color w:val="000000"/>
                <w:spacing w:val="57"/>
                <w:sz w:val="18"/>
                <w:lang w:val="fr-FR"/>
              </w:rPr>
              <w:t xml:space="preserve"> </w:t>
            </w:r>
            <w:r>
              <w:rPr>
                <w:rFonts w:ascii="COCSMF+CMMI9" w:hAnsi="COCSMF+CMMI9" w:cs="COCSMF+CMMI9"/>
                <w:color w:val="000000"/>
                <w:sz w:val="18"/>
              </w:rPr>
              <w:t>β</w:t>
            </w:r>
            <w:r w:rsidRPr="007E2C77">
              <w:rPr>
                <w:rFonts w:ascii="JCIRTO+CMR6"/>
                <w:color w:val="000000"/>
                <w:spacing w:val="5"/>
                <w:sz w:val="18"/>
                <w:vertAlign w:val="subscript"/>
                <w:lang w:val="fr-FR"/>
              </w:rPr>
              <w:t>10</w:t>
            </w:r>
            <w:r w:rsidRPr="007E2C77">
              <w:rPr>
                <w:rFonts w:ascii="COCSMF+CMMI9"/>
                <w:color w:val="000000"/>
                <w:spacing w:val="6"/>
                <w:sz w:val="18"/>
                <w:lang w:val="fr-FR"/>
              </w:rPr>
              <w:t>HDD</w:t>
            </w:r>
            <w:r w:rsidRPr="007E2C77">
              <w:rPr>
                <w:rFonts w:ascii="NBHKHE+CMMI6"/>
                <w:color w:val="000000"/>
                <w:spacing w:val="10"/>
                <w:sz w:val="18"/>
                <w:vertAlign w:val="subscript"/>
                <w:lang w:val="fr-FR"/>
              </w:rPr>
              <w:t>t</w:t>
            </w:r>
            <w:r w:rsidRPr="007E2C77">
              <w:rPr>
                <w:rFonts w:ascii="UQUUTA+dsrom8"/>
                <w:color w:val="000000"/>
                <w:sz w:val="18"/>
                <w:lang w:val="fr-FR"/>
              </w:rPr>
              <w:t>1</w:t>
            </w:r>
            <w:r w:rsidRPr="007E2C77">
              <w:rPr>
                <w:rFonts w:ascii="DLMHQI+CMR9"/>
                <w:color w:val="000000"/>
                <w:spacing w:val="-1"/>
                <w:sz w:val="18"/>
                <w:lang w:val="fr-FR"/>
              </w:rPr>
              <w:t>[Post]</w:t>
            </w:r>
            <w:r w:rsidRPr="007E2C77">
              <w:rPr>
                <w:rFonts w:ascii="NBHKHE+CMMI6"/>
                <w:color w:val="000000"/>
                <w:sz w:val="18"/>
                <w:vertAlign w:val="subscript"/>
                <w:lang w:val="fr-FR"/>
              </w:rPr>
              <w:t>t</w:t>
            </w:r>
            <w:r w:rsidRPr="007E2C77">
              <w:rPr>
                <w:rFonts w:ascii="Times New Roman"/>
                <w:color w:val="000000"/>
                <w:spacing w:val="67"/>
                <w:sz w:val="18"/>
                <w:vertAlign w:val="subscript"/>
                <w:lang w:val="fr-FR"/>
              </w:rPr>
              <w:t xml:space="preserve"> </w:t>
            </w:r>
            <w:r w:rsidRPr="007E2C77">
              <w:rPr>
                <w:rFonts w:ascii="DLMHQI+CMR9"/>
                <w:color w:val="000000"/>
                <w:sz w:val="18"/>
                <w:lang w:val="fr-FR"/>
              </w:rPr>
              <w:t>+</w:t>
            </w:r>
            <w:r w:rsidRPr="007E2C77">
              <w:rPr>
                <w:rFonts w:ascii="Times New Roman"/>
                <w:color w:val="000000"/>
                <w:spacing w:val="57"/>
                <w:sz w:val="18"/>
                <w:lang w:val="fr-FR"/>
              </w:rPr>
              <w:t xml:space="preserve"> </w:t>
            </w:r>
            <w:r>
              <w:rPr>
                <w:rFonts w:ascii="COCSMF+CMMI9" w:hAnsi="COCSMF+CMMI9" w:cs="COCSMF+CMMI9"/>
                <w:color w:val="000000"/>
                <w:sz w:val="18"/>
              </w:rPr>
              <w:t>β</w:t>
            </w:r>
            <w:r w:rsidRPr="007E2C77">
              <w:rPr>
                <w:rFonts w:ascii="JCIRTO+CMR6"/>
                <w:color w:val="000000"/>
                <w:spacing w:val="5"/>
                <w:sz w:val="18"/>
                <w:vertAlign w:val="subscript"/>
                <w:lang w:val="fr-FR"/>
              </w:rPr>
              <w:t>11</w:t>
            </w:r>
            <w:r w:rsidRPr="007E2C77">
              <w:rPr>
                <w:rFonts w:ascii="COCSMF+CMMI9"/>
                <w:color w:val="000000"/>
                <w:spacing w:val="6"/>
                <w:sz w:val="18"/>
                <w:lang w:val="fr-FR"/>
              </w:rPr>
              <w:t>HDD</w:t>
            </w:r>
            <w:r w:rsidRPr="007E2C77">
              <w:rPr>
                <w:rFonts w:ascii="NBHKHE+CMMI6"/>
                <w:color w:val="000000"/>
                <w:spacing w:val="-52"/>
                <w:sz w:val="18"/>
                <w:vertAlign w:val="subscript"/>
                <w:lang w:val="fr-FR"/>
              </w:rPr>
              <w:t>t</w:t>
            </w:r>
            <w:r w:rsidRPr="007E2C77">
              <w:rPr>
                <w:rFonts w:ascii="UVLPVL+CMSY6" w:hAnsi="UVLPVL+CMSY6" w:cs="UVLPVL+CMSY6"/>
                <w:color w:val="000000"/>
                <w:spacing w:val="10"/>
                <w:sz w:val="12"/>
                <w:lang w:val="fr-FR"/>
              </w:rPr>
              <w:t>∗</w:t>
            </w:r>
            <w:r w:rsidRPr="007E2C77">
              <w:rPr>
                <w:rFonts w:ascii="UQUUTA+dsrom8"/>
                <w:color w:val="000000"/>
                <w:sz w:val="18"/>
                <w:lang w:val="fr-FR"/>
              </w:rPr>
              <w:t>1</w:t>
            </w:r>
            <w:r w:rsidRPr="007E2C77">
              <w:rPr>
                <w:rFonts w:ascii="DLMHQI+CMR9"/>
                <w:color w:val="000000"/>
                <w:spacing w:val="-1"/>
                <w:sz w:val="18"/>
                <w:lang w:val="fr-FR"/>
              </w:rPr>
              <w:t>[Post]</w:t>
            </w:r>
            <w:r w:rsidRPr="007E2C77">
              <w:rPr>
                <w:rFonts w:ascii="NBHKHE+CMMI6"/>
                <w:color w:val="000000"/>
                <w:sz w:val="18"/>
                <w:vertAlign w:val="subscript"/>
                <w:lang w:val="fr-FR"/>
              </w:rPr>
              <w:t>t</w:t>
            </w:r>
          </w:p>
        </w:tc>
        <w:tc>
          <w:tcPr>
            <w:tcW w:w="20" w:type="dxa"/>
          </w:tcPr>
          <w:p w14:paraId="25614741" w14:textId="77777777" w:rsidR="00CF0253" w:rsidRPr="007E2C77" w:rsidRDefault="00CF0253">
            <w:pPr>
              <w:spacing w:before="0" w:after="0" w:line="0" w:lineRule="atLeast"/>
              <w:jc w:val="left"/>
              <w:rPr>
                <w:rFonts w:ascii="Times New Roman"/>
                <w:color w:val="000000"/>
                <w:sz w:val="18"/>
                <w:lang w:val="fr-FR"/>
              </w:rPr>
            </w:pPr>
          </w:p>
        </w:tc>
        <w:tc>
          <w:tcPr>
            <w:tcW w:w="315" w:type="dxa"/>
          </w:tcPr>
          <w:p w14:paraId="1FF75544" w14:textId="77777777" w:rsidR="00CF0253" w:rsidRDefault="00252649">
            <w:pPr>
              <w:spacing w:before="0" w:after="0" w:line="179" w:lineRule="exact"/>
              <w:jc w:val="left"/>
              <w:rPr>
                <w:rFonts w:ascii="Times New Roman"/>
                <w:color w:val="000000"/>
                <w:sz w:val="18"/>
              </w:rPr>
            </w:pPr>
            <w:r>
              <w:rPr>
                <w:rFonts w:ascii="DLMHQI+CMR9"/>
                <w:color w:val="000000"/>
                <w:sz w:val="18"/>
              </w:rPr>
              <w:t>(4)</w:t>
            </w:r>
          </w:p>
        </w:tc>
      </w:tr>
    </w:tbl>
    <w:p w14:paraId="7AE3B131" w14:textId="77777777" w:rsidR="00CF0253" w:rsidRDefault="00252649">
      <w:pPr>
        <w:spacing w:before="166" w:after="0" w:line="221" w:lineRule="exact"/>
        <w:ind w:left="1612"/>
        <w:jc w:val="left"/>
        <w:rPr>
          <w:rFonts w:ascii="Times New Roman"/>
          <w:color w:val="000000"/>
          <w:sz w:val="18"/>
        </w:rPr>
      </w:pPr>
      <w:r>
        <w:rPr>
          <w:rFonts w:ascii="DLMHQI+CMR9"/>
          <w:color w:val="000000"/>
          <w:sz w:val="18"/>
        </w:rPr>
        <w:t>+</w:t>
      </w:r>
      <w:r>
        <w:rPr>
          <w:rFonts w:ascii="Times New Roman"/>
          <w:color w:val="000000"/>
          <w:spacing w:val="57"/>
          <w:sz w:val="18"/>
        </w:rPr>
        <w:t xml:space="preserve"> </w:t>
      </w:r>
      <w:proofErr w:type="gramStart"/>
      <w:r>
        <w:rPr>
          <w:rFonts w:ascii="COCSMF+CMMI9" w:hAnsi="COCSMF+CMMI9" w:cs="COCSMF+CMMI9"/>
          <w:color w:val="000000"/>
          <w:sz w:val="18"/>
        </w:rPr>
        <w:t>β</w:t>
      </w:r>
      <w:r>
        <w:rPr>
          <w:rFonts w:ascii="JCIRTO+CMR6"/>
          <w:color w:val="000000"/>
          <w:spacing w:val="5"/>
          <w:sz w:val="18"/>
          <w:vertAlign w:val="subscript"/>
        </w:rPr>
        <w:t>12</w:t>
      </w:r>
      <w:r>
        <w:rPr>
          <w:rFonts w:ascii="UQUUTA+dsrom8"/>
          <w:color w:val="000000"/>
          <w:sz w:val="18"/>
        </w:rPr>
        <w:t>1</w:t>
      </w:r>
      <w:r>
        <w:rPr>
          <w:rFonts w:ascii="DLMHQI+CMR9"/>
          <w:color w:val="000000"/>
          <w:spacing w:val="-3"/>
          <w:sz w:val="18"/>
        </w:rPr>
        <w:t>[</w:t>
      </w:r>
      <w:proofErr w:type="gramEnd"/>
      <w:r>
        <w:rPr>
          <w:rFonts w:ascii="DLMHQI+CMR9"/>
          <w:color w:val="000000"/>
          <w:spacing w:val="-3"/>
          <w:sz w:val="18"/>
        </w:rPr>
        <w:t>Treatment</w:t>
      </w:r>
      <w:r>
        <w:rPr>
          <w:rFonts w:ascii="Times New Roman"/>
          <w:color w:val="000000"/>
          <w:spacing w:val="19"/>
          <w:sz w:val="18"/>
        </w:rPr>
        <w:t xml:space="preserve"> </w:t>
      </w:r>
      <w:r>
        <w:rPr>
          <w:rFonts w:ascii="DLMHQI+CMR9"/>
          <w:color w:val="000000"/>
          <w:sz w:val="18"/>
        </w:rPr>
        <w:t>&amp;</w:t>
      </w:r>
      <w:r>
        <w:rPr>
          <w:rFonts w:ascii="Times New Roman"/>
          <w:color w:val="000000"/>
          <w:spacing w:val="16"/>
          <w:sz w:val="18"/>
        </w:rPr>
        <w:t xml:space="preserve"> </w:t>
      </w:r>
      <w:r>
        <w:rPr>
          <w:rFonts w:ascii="DLMHQI+CMR9"/>
          <w:color w:val="000000"/>
          <w:spacing w:val="-1"/>
          <w:sz w:val="18"/>
        </w:rPr>
        <w:t>Post]</w:t>
      </w:r>
      <w:r>
        <w:rPr>
          <w:rFonts w:ascii="NBHKHE+CMMI6"/>
          <w:color w:val="000000"/>
          <w:sz w:val="18"/>
          <w:vertAlign w:val="subscript"/>
        </w:rPr>
        <w:t>it</w:t>
      </w:r>
      <w:r>
        <w:rPr>
          <w:rFonts w:ascii="Times New Roman"/>
          <w:color w:val="000000"/>
          <w:spacing w:val="67"/>
          <w:sz w:val="18"/>
          <w:vertAlign w:val="subscript"/>
        </w:rPr>
        <w:t xml:space="preserve"> </w:t>
      </w:r>
      <w:r>
        <w:rPr>
          <w:rFonts w:ascii="DLMHQI+CMR9"/>
          <w:color w:val="000000"/>
          <w:sz w:val="18"/>
        </w:rPr>
        <w:t>+</w:t>
      </w:r>
      <w:r>
        <w:rPr>
          <w:rFonts w:ascii="Times New Roman"/>
          <w:color w:val="000000"/>
          <w:spacing w:val="57"/>
          <w:sz w:val="18"/>
        </w:rPr>
        <w:t xml:space="preserve"> </w:t>
      </w:r>
      <w:r>
        <w:rPr>
          <w:rFonts w:ascii="COCSMF+CMMI9" w:hAnsi="COCSMF+CMMI9" w:cs="COCSMF+CMMI9"/>
          <w:color w:val="000000"/>
          <w:sz w:val="18"/>
        </w:rPr>
        <w:t>β</w:t>
      </w:r>
      <w:r>
        <w:rPr>
          <w:rFonts w:ascii="JCIRTO+CMR6"/>
          <w:color w:val="000000"/>
          <w:spacing w:val="5"/>
          <w:sz w:val="18"/>
          <w:vertAlign w:val="subscript"/>
        </w:rPr>
        <w:t>13</w:t>
      </w:r>
      <w:r>
        <w:rPr>
          <w:rFonts w:ascii="UQUUTA+dsrom8"/>
          <w:color w:val="000000"/>
          <w:sz w:val="18"/>
        </w:rPr>
        <w:t>1</w:t>
      </w:r>
      <w:r>
        <w:rPr>
          <w:rFonts w:ascii="DLMHQI+CMR9"/>
          <w:color w:val="000000"/>
          <w:spacing w:val="-3"/>
          <w:sz w:val="18"/>
        </w:rPr>
        <w:t>[Treatment</w:t>
      </w:r>
      <w:r>
        <w:rPr>
          <w:rFonts w:ascii="Times New Roman"/>
          <w:color w:val="000000"/>
          <w:spacing w:val="19"/>
          <w:sz w:val="18"/>
        </w:rPr>
        <w:t xml:space="preserve"> </w:t>
      </w:r>
      <w:r>
        <w:rPr>
          <w:rFonts w:ascii="DLMHQI+CMR9"/>
          <w:color w:val="000000"/>
          <w:sz w:val="18"/>
        </w:rPr>
        <w:t>&amp;</w:t>
      </w:r>
      <w:r>
        <w:rPr>
          <w:rFonts w:ascii="Times New Roman"/>
          <w:color w:val="000000"/>
          <w:spacing w:val="16"/>
          <w:sz w:val="18"/>
        </w:rPr>
        <w:t xml:space="preserve"> </w:t>
      </w:r>
      <w:r>
        <w:rPr>
          <w:rFonts w:ascii="DLMHQI+CMR9"/>
          <w:color w:val="000000"/>
          <w:spacing w:val="-1"/>
          <w:sz w:val="18"/>
        </w:rPr>
        <w:t>Post]</w:t>
      </w:r>
      <w:proofErr w:type="spellStart"/>
      <w:r>
        <w:rPr>
          <w:rFonts w:ascii="NBHKHE+CMMI6"/>
          <w:color w:val="000000"/>
          <w:spacing w:val="10"/>
          <w:sz w:val="18"/>
          <w:vertAlign w:val="subscript"/>
        </w:rPr>
        <w:t>i</w:t>
      </w:r>
      <w:r>
        <w:rPr>
          <w:rFonts w:ascii="DLMHQI+CMR9" w:hAnsi="DLMHQI+CMR9" w:cs="DLMHQI+CMR9"/>
          <w:color w:val="000000"/>
          <w:sz w:val="18"/>
        </w:rPr>
        <w:t>∆</w:t>
      </w:r>
      <w:r>
        <w:rPr>
          <w:rFonts w:ascii="COCSMF+CMMI9"/>
          <w:color w:val="000000"/>
          <w:sz w:val="18"/>
        </w:rPr>
        <w:t>RC</w:t>
      </w:r>
      <w:r>
        <w:rPr>
          <w:rFonts w:ascii="NBHKHE+CMMI6"/>
          <w:color w:val="000000"/>
          <w:sz w:val="18"/>
          <w:vertAlign w:val="subscript"/>
        </w:rPr>
        <w:t>i</w:t>
      </w:r>
      <w:proofErr w:type="spellEnd"/>
    </w:p>
    <w:p w14:paraId="0C11A442" w14:textId="77777777" w:rsidR="00CF0253" w:rsidRDefault="00252649">
      <w:pPr>
        <w:spacing w:before="135" w:after="0" w:line="221" w:lineRule="exact"/>
        <w:ind w:left="1612"/>
        <w:jc w:val="left"/>
        <w:rPr>
          <w:rFonts w:ascii="Times New Roman"/>
          <w:color w:val="000000"/>
          <w:sz w:val="18"/>
        </w:rPr>
      </w:pPr>
      <w:r>
        <w:rPr>
          <w:rFonts w:ascii="DLMHQI+CMR9"/>
          <w:color w:val="000000"/>
          <w:sz w:val="18"/>
        </w:rPr>
        <w:t>+</w:t>
      </w:r>
      <w:r>
        <w:rPr>
          <w:rFonts w:ascii="Times New Roman"/>
          <w:color w:val="000000"/>
          <w:spacing w:val="57"/>
          <w:sz w:val="18"/>
        </w:rPr>
        <w:t xml:space="preserve"> </w:t>
      </w:r>
      <w:proofErr w:type="gramStart"/>
      <w:r>
        <w:rPr>
          <w:rFonts w:ascii="COCSMF+CMMI9" w:hAnsi="COCSMF+CMMI9" w:cs="COCSMF+CMMI9"/>
          <w:color w:val="000000"/>
          <w:sz w:val="18"/>
        </w:rPr>
        <w:t>β</w:t>
      </w:r>
      <w:r>
        <w:rPr>
          <w:rFonts w:ascii="JCIRTO+CMR6"/>
          <w:color w:val="000000"/>
          <w:spacing w:val="5"/>
          <w:sz w:val="18"/>
          <w:vertAlign w:val="subscript"/>
        </w:rPr>
        <w:t>14</w:t>
      </w:r>
      <w:r>
        <w:rPr>
          <w:rFonts w:ascii="COCSMF+CMMI9"/>
          <w:color w:val="000000"/>
          <w:spacing w:val="6"/>
          <w:sz w:val="18"/>
        </w:rPr>
        <w:t>HDD</w:t>
      </w:r>
      <w:r>
        <w:rPr>
          <w:rFonts w:ascii="NBHKHE+CMMI6"/>
          <w:color w:val="000000"/>
          <w:spacing w:val="10"/>
          <w:sz w:val="18"/>
          <w:vertAlign w:val="subscript"/>
        </w:rPr>
        <w:t>t</w:t>
      </w:r>
      <w:r>
        <w:rPr>
          <w:rFonts w:ascii="UQUUTA+dsrom8"/>
          <w:color w:val="000000"/>
          <w:sz w:val="18"/>
        </w:rPr>
        <w:t>1</w:t>
      </w:r>
      <w:r>
        <w:rPr>
          <w:rFonts w:ascii="DLMHQI+CMR9"/>
          <w:color w:val="000000"/>
          <w:spacing w:val="-3"/>
          <w:sz w:val="18"/>
        </w:rPr>
        <w:t>[</w:t>
      </w:r>
      <w:proofErr w:type="gramEnd"/>
      <w:r>
        <w:rPr>
          <w:rFonts w:ascii="DLMHQI+CMR9"/>
          <w:color w:val="000000"/>
          <w:spacing w:val="-3"/>
          <w:sz w:val="18"/>
        </w:rPr>
        <w:t>Treatment</w:t>
      </w:r>
      <w:r>
        <w:rPr>
          <w:rFonts w:ascii="Times New Roman"/>
          <w:color w:val="000000"/>
          <w:spacing w:val="19"/>
          <w:sz w:val="18"/>
        </w:rPr>
        <w:t xml:space="preserve"> </w:t>
      </w:r>
      <w:r>
        <w:rPr>
          <w:rFonts w:ascii="DLMHQI+CMR9"/>
          <w:color w:val="000000"/>
          <w:sz w:val="18"/>
        </w:rPr>
        <w:t>&amp;</w:t>
      </w:r>
      <w:r>
        <w:rPr>
          <w:rFonts w:ascii="Times New Roman"/>
          <w:color w:val="000000"/>
          <w:spacing w:val="16"/>
          <w:sz w:val="18"/>
        </w:rPr>
        <w:t xml:space="preserve"> </w:t>
      </w:r>
      <w:r>
        <w:rPr>
          <w:rFonts w:ascii="DLMHQI+CMR9"/>
          <w:color w:val="000000"/>
          <w:spacing w:val="-1"/>
          <w:sz w:val="18"/>
        </w:rPr>
        <w:t>Post]</w:t>
      </w:r>
      <w:r>
        <w:rPr>
          <w:rFonts w:ascii="NBHKHE+CMMI6"/>
          <w:color w:val="000000"/>
          <w:sz w:val="18"/>
          <w:vertAlign w:val="subscript"/>
        </w:rPr>
        <w:t>it</w:t>
      </w:r>
      <w:r>
        <w:rPr>
          <w:rFonts w:ascii="Times New Roman"/>
          <w:color w:val="000000"/>
          <w:spacing w:val="67"/>
          <w:sz w:val="18"/>
          <w:vertAlign w:val="subscript"/>
        </w:rPr>
        <w:t xml:space="preserve"> </w:t>
      </w:r>
      <w:r>
        <w:rPr>
          <w:rFonts w:ascii="DLMHQI+CMR9"/>
          <w:color w:val="000000"/>
          <w:sz w:val="18"/>
        </w:rPr>
        <w:t>+</w:t>
      </w:r>
      <w:r>
        <w:rPr>
          <w:rFonts w:ascii="Times New Roman"/>
          <w:color w:val="000000"/>
          <w:spacing w:val="57"/>
          <w:sz w:val="18"/>
        </w:rPr>
        <w:t xml:space="preserve"> </w:t>
      </w:r>
      <w:r>
        <w:rPr>
          <w:rFonts w:ascii="COCSMF+CMMI9" w:hAnsi="COCSMF+CMMI9" w:cs="COCSMF+CMMI9"/>
          <w:color w:val="000000"/>
          <w:sz w:val="18"/>
        </w:rPr>
        <w:t>β</w:t>
      </w:r>
      <w:r>
        <w:rPr>
          <w:rFonts w:ascii="JCIRTO+CMR6"/>
          <w:color w:val="000000"/>
          <w:spacing w:val="5"/>
          <w:sz w:val="18"/>
          <w:vertAlign w:val="subscript"/>
        </w:rPr>
        <w:t>15</w:t>
      </w:r>
      <w:r>
        <w:rPr>
          <w:rFonts w:ascii="COCSMF+CMMI9"/>
          <w:color w:val="000000"/>
          <w:spacing w:val="6"/>
          <w:sz w:val="18"/>
        </w:rPr>
        <w:t>HDD</w:t>
      </w:r>
      <w:r>
        <w:rPr>
          <w:rFonts w:ascii="NBHKHE+CMMI6"/>
          <w:color w:val="000000"/>
          <w:spacing w:val="10"/>
          <w:sz w:val="18"/>
          <w:vertAlign w:val="subscript"/>
        </w:rPr>
        <w:t>t</w:t>
      </w:r>
      <w:r>
        <w:rPr>
          <w:rFonts w:ascii="UQUUTA+dsrom8"/>
          <w:color w:val="000000"/>
          <w:sz w:val="18"/>
        </w:rPr>
        <w:t>1</w:t>
      </w:r>
      <w:r>
        <w:rPr>
          <w:rFonts w:ascii="DLMHQI+CMR9"/>
          <w:color w:val="000000"/>
          <w:spacing w:val="-3"/>
          <w:sz w:val="18"/>
        </w:rPr>
        <w:t>[Treatment</w:t>
      </w:r>
      <w:r>
        <w:rPr>
          <w:rFonts w:ascii="Times New Roman"/>
          <w:color w:val="000000"/>
          <w:spacing w:val="19"/>
          <w:sz w:val="18"/>
        </w:rPr>
        <w:t xml:space="preserve"> </w:t>
      </w:r>
      <w:r>
        <w:rPr>
          <w:rFonts w:ascii="DLMHQI+CMR9"/>
          <w:color w:val="000000"/>
          <w:sz w:val="18"/>
        </w:rPr>
        <w:t>&amp;</w:t>
      </w:r>
      <w:r>
        <w:rPr>
          <w:rFonts w:ascii="Times New Roman"/>
          <w:color w:val="000000"/>
          <w:spacing w:val="16"/>
          <w:sz w:val="18"/>
        </w:rPr>
        <w:t xml:space="preserve"> </w:t>
      </w:r>
      <w:r>
        <w:rPr>
          <w:rFonts w:ascii="DLMHQI+CMR9"/>
          <w:color w:val="000000"/>
          <w:spacing w:val="-1"/>
          <w:sz w:val="18"/>
        </w:rPr>
        <w:t>Post]</w:t>
      </w:r>
      <w:proofErr w:type="spellStart"/>
      <w:r>
        <w:rPr>
          <w:rFonts w:ascii="NBHKHE+CMMI6"/>
          <w:color w:val="000000"/>
          <w:spacing w:val="10"/>
          <w:sz w:val="18"/>
          <w:vertAlign w:val="subscript"/>
        </w:rPr>
        <w:t>i</w:t>
      </w:r>
      <w:r>
        <w:rPr>
          <w:rFonts w:ascii="DLMHQI+CMR9" w:hAnsi="DLMHQI+CMR9" w:cs="DLMHQI+CMR9"/>
          <w:color w:val="000000"/>
          <w:sz w:val="18"/>
        </w:rPr>
        <w:t>∆</w:t>
      </w:r>
      <w:r>
        <w:rPr>
          <w:rFonts w:ascii="COCSMF+CMMI9"/>
          <w:color w:val="000000"/>
          <w:sz w:val="18"/>
        </w:rPr>
        <w:t>RC</w:t>
      </w:r>
      <w:r>
        <w:rPr>
          <w:rFonts w:ascii="NBHKHE+CMMI6"/>
          <w:color w:val="000000"/>
          <w:sz w:val="18"/>
          <w:vertAlign w:val="subscript"/>
        </w:rPr>
        <w:t>i</w:t>
      </w:r>
      <w:proofErr w:type="spellEnd"/>
    </w:p>
    <w:p w14:paraId="1BD72A68" w14:textId="77777777" w:rsidR="00CF0253" w:rsidRDefault="00252649">
      <w:pPr>
        <w:spacing w:before="114" w:after="0" w:line="252" w:lineRule="exact"/>
        <w:ind w:left="1612"/>
        <w:jc w:val="left"/>
        <w:rPr>
          <w:rFonts w:ascii="Times New Roman"/>
          <w:color w:val="000000"/>
          <w:sz w:val="18"/>
        </w:rPr>
      </w:pPr>
      <w:r>
        <w:rPr>
          <w:rFonts w:ascii="DLMHQI+CMR9"/>
          <w:color w:val="000000"/>
          <w:sz w:val="18"/>
        </w:rPr>
        <w:t>+</w:t>
      </w:r>
      <w:r>
        <w:rPr>
          <w:rFonts w:ascii="Times New Roman"/>
          <w:color w:val="000000"/>
          <w:spacing w:val="57"/>
          <w:sz w:val="18"/>
        </w:rPr>
        <w:t xml:space="preserve"> </w:t>
      </w:r>
      <w:r>
        <w:rPr>
          <w:rFonts w:ascii="COCSMF+CMMI9" w:hAnsi="COCSMF+CMMI9" w:cs="COCSMF+CMMI9"/>
          <w:color w:val="000000"/>
          <w:sz w:val="18"/>
        </w:rPr>
        <w:t>β</w:t>
      </w:r>
      <w:r>
        <w:rPr>
          <w:rFonts w:ascii="JCIRTO+CMR6"/>
          <w:color w:val="000000"/>
          <w:spacing w:val="5"/>
          <w:sz w:val="18"/>
          <w:vertAlign w:val="subscript"/>
        </w:rPr>
        <w:t>16</w:t>
      </w:r>
      <w:r>
        <w:rPr>
          <w:rFonts w:ascii="COCSMF+CMMI9"/>
          <w:color w:val="000000"/>
          <w:spacing w:val="6"/>
          <w:sz w:val="18"/>
        </w:rPr>
        <w:t>HDD</w:t>
      </w:r>
      <w:r>
        <w:rPr>
          <w:rFonts w:ascii="NBHKHE+CMMI6"/>
          <w:color w:val="000000"/>
          <w:spacing w:val="-52"/>
          <w:sz w:val="18"/>
          <w:vertAlign w:val="subscript"/>
        </w:rPr>
        <w:t>t</w:t>
      </w:r>
      <w:r>
        <w:rPr>
          <w:rFonts w:ascii="UVLPVL+CMSY6" w:hAnsi="UVLPVL+CMSY6" w:cs="UVLPVL+CMSY6"/>
          <w:color w:val="000000"/>
          <w:spacing w:val="10"/>
          <w:sz w:val="12"/>
        </w:rPr>
        <w:t>∗</w:t>
      </w:r>
      <w:proofErr w:type="gramStart"/>
      <w:r>
        <w:rPr>
          <w:rFonts w:ascii="UQUUTA+dsrom8"/>
          <w:color w:val="000000"/>
          <w:sz w:val="18"/>
        </w:rPr>
        <w:t>1</w:t>
      </w:r>
      <w:r>
        <w:rPr>
          <w:rFonts w:ascii="DLMHQI+CMR9"/>
          <w:color w:val="000000"/>
          <w:spacing w:val="-3"/>
          <w:sz w:val="18"/>
        </w:rPr>
        <w:t>[</w:t>
      </w:r>
      <w:proofErr w:type="gramEnd"/>
      <w:r>
        <w:rPr>
          <w:rFonts w:ascii="DLMHQI+CMR9"/>
          <w:color w:val="000000"/>
          <w:spacing w:val="-3"/>
          <w:sz w:val="18"/>
        </w:rPr>
        <w:t>Treatment</w:t>
      </w:r>
      <w:r>
        <w:rPr>
          <w:rFonts w:ascii="Times New Roman"/>
          <w:color w:val="000000"/>
          <w:spacing w:val="19"/>
          <w:sz w:val="18"/>
        </w:rPr>
        <w:t xml:space="preserve"> </w:t>
      </w:r>
      <w:r>
        <w:rPr>
          <w:rFonts w:ascii="DLMHQI+CMR9"/>
          <w:color w:val="000000"/>
          <w:sz w:val="18"/>
        </w:rPr>
        <w:t>&amp;</w:t>
      </w:r>
      <w:r>
        <w:rPr>
          <w:rFonts w:ascii="Times New Roman"/>
          <w:color w:val="000000"/>
          <w:spacing w:val="16"/>
          <w:sz w:val="18"/>
        </w:rPr>
        <w:t xml:space="preserve"> </w:t>
      </w:r>
      <w:r>
        <w:rPr>
          <w:rFonts w:ascii="DLMHQI+CMR9"/>
          <w:color w:val="000000"/>
          <w:spacing w:val="-1"/>
          <w:sz w:val="18"/>
        </w:rPr>
        <w:t>Post]</w:t>
      </w:r>
      <w:r>
        <w:rPr>
          <w:rFonts w:ascii="NBHKHE+CMMI6"/>
          <w:color w:val="000000"/>
          <w:sz w:val="18"/>
          <w:vertAlign w:val="subscript"/>
        </w:rPr>
        <w:t>it</w:t>
      </w:r>
      <w:r>
        <w:rPr>
          <w:rFonts w:ascii="Times New Roman"/>
          <w:color w:val="000000"/>
          <w:spacing w:val="67"/>
          <w:sz w:val="18"/>
          <w:vertAlign w:val="subscript"/>
        </w:rPr>
        <w:t xml:space="preserve"> </w:t>
      </w:r>
      <w:r>
        <w:rPr>
          <w:rFonts w:ascii="DLMHQI+CMR9"/>
          <w:color w:val="000000"/>
          <w:sz w:val="18"/>
        </w:rPr>
        <w:t>+</w:t>
      </w:r>
      <w:r>
        <w:rPr>
          <w:rFonts w:ascii="Times New Roman"/>
          <w:color w:val="000000"/>
          <w:spacing w:val="57"/>
          <w:sz w:val="18"/>
        </w:rPr>
        <w:t xml:space="preserve"> </w:t>
      </w:r>
      <w:r>
        <w:rPr>
          <w:rFonts w:ascii="COCSMF+CMMI9" w:hAnsi="COCSMF+CMMI9" w:cs="COCSMF+CMMI9"/>
          <w:color w:val="000000"/>
          <w:sz w:val="18"/>
        </w:rPr>
        <w:t>β</w:t>
      </w:r>
      <w:r>
        <w:rPr>
          <w:rFonts w:ascii="JCIRTO+CMR6"/>
          <w:color w:val="000000"/>
          <w:spacing w:val="5"/>
          <w:sz w:val="18"/>
          <w:vertAlign w:val="subscript"/>
        </w:rPr>
        <w:t>17</w:t>
      </w:r>
      <w:r>
        <w:rPr>
          <w:rFonts w:ascii="COCSMF+CMMI9"/>
          <w:color w:val="000000"/>
          <w:spacing w:val="6"/>
          <w:sz w:val="18"/>
        </w:rPr>
        <w:t>HDD</w:t>
      </w:r>
      <w:r>
        <w:rPr>
          <w:rFonts w:ascii="NBHKHE+CMMI6"/>
          <w:color w:val="000000"/>
          <w:spacing w:val="-52"/>
          <w:sz w:val="18"/>
          <w:vertAlign w:val="subscript"/>
        </w:rPr>
        <w:t>t</w:t>
      </w:r>
      <w:r>
        <w:rPr>
          <w:rFonts w:ascii="UVLPVL+CMSY6" w:hAnsi="UVLPVL+CMSY6" w:cs="UVLPVL+CMSY6"/>
          <w:color w:val="000000"/>
          <w:spacing w:val="10"/>
          <w:sz w:val="12"/>
        </w:rPr>
        <w:t>∗</w:t>
      </w:r>
      <w:r>
        <w:rPr>
          <w:rFonts w:ascii="UQUUTA+dsrom8"/>
          <w:color w:val="000000"/>
          <w:sz w:val="18"/>
        </w:rPr>
        <w:t>1</w:t>
      </w:r>
      <w:r>
        <w:rPr>
          <w:rFonts w:ascii="DLMHQI+CMR9"/>
          <w:color w:val="000000"/>
          <w:spacing w:val="-3"/>
          <w:sz w:val="18"/>
        </w:rPr>
        <w:t>[Treatment</w:t>
      </w:r>
      <w:r>
        <w:rPr>
          <w:rFonts w:ascii="Times New Roman"/>
          <w:color w:val="000000"/>
          <w:spacing w:val="19"/>
          <w:sz w:val="18"/>
        </w:rPr>
        <w:t xml:space="preserve"> </w:t>
      </w:r>
      <w:r>
        <w:rPr>
          <w:rFonts w:ascii="DLMHQI+CMR9"/>
          <w:color w:val="000000"/>
          <w:sz w:val="18"/>
        </w:rPr>
        <w:t>&amp;</w:t>
      </w:r>
      <w:r>
        <w:rPr>
          <w:rFonts w:ascii="Times New Roman"/>
          <w:color w:val="000000"/>
          <w:spacing w:val="16"/>
          <w:sz w:val="18"/>
        </w:rPr>
        <w:t xml:space="preserve"> </w:t>
      </w:r>
      <w:r>
        <w:rPr>
          <w:rFonts w:ascii="DLMHQI+CMR9"/>
          <w:color w:val="000000"/>
          <w:spacing w:val="-1"/>
          <w:sz w:val="18"/>
        </w:rPr>
        <w:t>Post]</w:t>
      </w:r>
      <w:proofErr w:type="spellStart"/>
      <w:r>
        <w:rPr>
          <w:rFonts w:ascii="NBHKHE+CMMI6"/>
          <w:color w:val="000000"/>
          <w:spacing w:val="10"/>
          <w:sz w:val="18"/>
          <w:vertAlign w:val="subscript"/>
        </w:rPr>
        <w:t>i</w:t>
      </w:r>
      <w:r>
        <w:rPr>
          <w:rFonts w:ascii="DLMHQI+CMR9" w:hAnsi="DLMHQI+CMR9" w:cs="DLMHQI+CMR9"/>
          <w:color w:val="000000"/>
          <w:sz w:val="18"/>
        </w:rPr>
        <w:t>∆</w:t>
      </w:r>
      <w:r>
        <w:rPr>
          <w:rFonts w:ascii="COCSMF+CMMI9"/>
          <w:color w:val="000000"/>
          <w:sz w:val="18"/>
        </w:rPr>
        <w:t>RC</w:t>
      </w:r>
      <w:r>
        <w:rPr>
          <w:rFonts w:ascii="NBHKHE+CMMI6"/>
          <w:color w:val="000000"/>
          <w:sz w:val="18"/>
          <w:vertAlign w:val="subscript"/>
        </w:rPr>
        <w:t>i</w:t>
      </w:r>
      <w:proofErr w:type="spellEnd"/>
      <w:r>
        <w:rPr>
          <w:rFonts w:ascii="Times New Roman"/>
          <w:color w:val="000000"/>
          <w:spacing w:val="67"/>
          <w:sz w:val="18"/>
          <w:vertAlign w:val="subscript"/>
        </w:rPr>
        <w:t xml:space="preserve"> </w:t>
      </w:r>
      <w:r>
        <w:rPr>
          <w:rFonts w:ascii="DLMHQI+CMR9"/>
          <w:color w:val="000000"/>
          <w:sz w:val="18"/>
        </w:rPr>
        <w:t>+</w:t>
      </w:r>
      <w:r>
        <w:rPr>
          <w:rFonts w:ascii="Times New Roman"/>
          <w:color w:val="000000"/>
          <w:spacing w:val="57"/>
          <w:sz w:val="18"/>
        </w:rPr>
        <w:t xml:space="preserve"> </w:t>
      </w:r>
      <w:r>
        <w:rPr>
          <w:rFonts w:ascii="COCSMF+CMMI9" w:hAnsi="COCSMF+CMMI9" w:cs="COCSMF+CMMI9"/>
          <w:color w:val="000000"/>
          <w:sz w:val="18"/>
        </w:rPr>
        <w:t>α</w:t>
      </w:r>
      <w:proofErr w:type="spellStart"/>
      <w:r>
        <w:rPr>
          <w:rFonts w:ascii="NBHKHE+CMMI6"/>
          <w:color w:val="000000"/>
          <w:sz w:val="18"/>
          <w:vertAlign w:val="subscript"/>
        </w:rPr>
        <w:t>dw</w:t>
      </w:r>
      <w:proofErr w:type="spellEnd"/>
      <w:r>
        <w:rPr>
          <w:rFonts w:ascii="Times New Roman"/>
          <w:color w:val="000000"/>
          <w:spacing w:val="70"/>
          <w:sz w:val="18"/>
          <w:vertAlign w:val="subscript"/>
        </w:rPr>
        <w:t xml:space="preserve"> </w:t>
      </w:r>
      <w:r>
        <w:rPr>
          <w:rFonts w:ascii="DLMHQI+CMR9"/>
          <w:color w:val="000000"/>
          <w:sz w:val="18"/>
        </w:rPr>
        <w:t>+</w:t>
      </w:r>
      <w:r>
        <w:rPr>
          <w:rFonts w:ascii="Times New Roman"/>
          <w:color w:val="000000"/>
          <w:spacing w:val="57"/>
          <w:sz w:val="18"/>
        </w:rPr>
        <w:t xml:space="preserve"> </w:t>
      </w:r>
      <w:r>
        <w:rPr>
          <w:rFonts w:ascii="COCSMF+CMMI9" w:hAnsi="COCSMF+CMMI9" w:cs="COCSMF+CMMI9"/>
          <w:color w:val="000000"/>
          <w:sz w:val="18"/>
        </w:rPr>
        <w:t>ꢀ</w:t>
      </w:r>
      <w:proofErr w:type="spellStart"/>
      <w:r>
        <w:rPr>
          <w:rFonts w:ascii="NBHKHE+CMMI6"/>
          <w:color w:val="000000"/>
          <w:sz w:val="18"/>
          <w:vertAlign w:val="subscript"/>
        </w:rPr>
        <w:t>ith</w:t>
      </w:r>
      <w:proofErr w:type="spellEnd"/>
    </w:p>
    <w:p w14:paraId="288294A0" w14:textId="77777777" w:rsidR="00CF0253" w:rsidRDefault="00252649">
      <w:pPr>
        <w:spacing w:before="781" w:after="0" w:line="169" w:lineRule="exact"/>
        <w:ind w:left="8613"/>
        <w:jc w:val="left"/>
        <w:rPr>
          <w:rFonts w:ascii="Times New Roman"/>
          <w:color w:val="000000"/>
          <w:sz w:val="16"/>
        </w:rPr>
      </w:pPr>
      <w:r>
        <w:rPr>
          <w:rFonts w:ascii="QMLHOO+CMR8"/>
          <w:color w:val="000000"/>
          <w:spacing w:val="-2"/>
          <w:sz w:val="16"/>
        </w:rPr>
        <w:t>Page</w:t>
      </w:r>
      <w:r>
        <w:rPr>
          <w:rFonts w:ascii="Times New Roman"/>
          <w:color w:val="000000"/>
          <w:spacing w:val="18"/>
          <w:sz w:val="16"/>
        </w:rPr>
        <w:t xml:space="preserve"> </w:t>
      </w:r>
      <w:r>
        <w:rPr>
          <w:rFonts w:ascii="QMLHOO+CMR8"/>
          <w:color w:val="000000"/>
          <w:sz w:val="16"/>
        </w:rPr>
        <w:t>17</w:t>
      </w:r>
      <w:r>
        <w:rPr>
          <w:rFonts w:ascii="Times New Roman"/>
          <w:color w:val="000000"/>
          <w:spacing w:val="36"/>
          <w:sz w:val="16"/>
        </w:rPr>
        <w:t xml:space="preserve"> </w:t>
      </w:r>
      <w:r>
        <w:rPr>
          <w:rFonts w:ascii="QMLHOO+CMR8"/>
          <w:color w:val="000000"/>
          <w:sz w:val="16"/>
        </w:rPr>
        <w:t>of</w:t>
      </w:r>
      <w:r>
        <w:rPr>
          <w:rFonts w:ascii="Times New Roman"/>
          <w:color w:val="000000"/>
          <w:spacing w:val="17"/>
          <w:sz w:val="16"/>
        </w:rPr>
        <w:t xml:space="preserve"> </w:t>
      </w:r>
      <w:hyperlink w:anchor="br24" w:history="1">
        <w:r>
          <w:rPr>
            <w:rFonts w:ascii="QMLHOO+CMR8"/>
            <w:color w:val="000000"/>
            <w:sz w:val="16"/>
          </w:rPr>
          <w:t>24</w:t>
        </w:r>
      </w:hyperlink>
    </w:p>
    <w:p w14:paraId="348C847C" w14:textId="77777777" w:rsidR="00CF0253" w:rsidRDefault="00CF0253">
      <w:pPr>
        <w:spacing w:before="0" w:after="0" w:line="0" w:lineRule="atLeast"/>
        <w:jc w:val="left"/>
        <w:rPr>
          <w:rFonts w:ascii="Arial"/>
          <w:color w:val="FF0000"/>
          <w:sz w:val="2"/>
        </w:rPr>
      </w:pPr>
    </w:p>
    <w:p w14:paraId="0DC35208" w14:textId="77777777" w:rsidR="00CF0253" w:rsidRDefault="00252649">
      <w:pPr>
        <w:spacing w:before="0" w:after="0" w:line="0" w:lineRule="atLeast"/>
        <w:jc w:val="left"/>
        <w:rPr>
          <w:rFonts w:ascii="Arial"/>
          <w:color w:val="FF0000"/>
          <w:sz w:val="2"/>
        </w:rPr>
      </w:pPr>
      <w:r>
        <w:rPr>
          <w:rFonts w:ascii="Arial"/>
          <w:color w:val="FF0000"/>
          <w:sz w:val="2"/>
        </w:rPr>
        <w:cr/>
      </w:r>
      <w:r>
        <w:rPr>
          <w:rFonts w:ascii="Arial"/>
          <w:color w:val="FF0000"/>
          <w:sz w:val="2"/>
        </w:rPr>
        <w:br w:type="page"/>
      </w:r>
    </w:p>
    <w:p w14:paraId="192EAD3D" w14:textId="77777777" w:rsidR="00CF0253" w:rsidRDefault="00CF0253">
      <w:pPr>
        <w:pStyle w:val="NoList1"/>
        <w:sectPr w:rsidR="00CF0253">
          <w:pgSz w:w="12240" w:h="15840"/>
          <w:pgMar w:top="894" w:right="100" w:bottom="0" w:left="1134" w:header="720" w:footer="720" w:gutter="0"/>
          <w:pgNumType w:start="1"/>
          <w:cols w:space="720"/>
          <w:docGrid w:linePitch="1"/>
        </w:sectPr>
      </w:pPr>
    </w:p>
    <w:p w14:paraId="2EB8B6B5" w14:textId="77777777" w:rsidR="00CF0253" w:rsidRDefault="00CF0253">
      <w:pPr>
        <w:spacing w:before="0" w:after="0" w:line="0" w:lineRule="atLeast"/>
        <w:jc w:val="left"/>
        <w:rPr>
          <w:rFonts w:ascii="Arial"/>
          <w:color w:val="FF0000"/>
          <w:sz w:val="2"/>
        </w:rPr>
      </w:pPr>
    </w:p>
    <w:p w14:paraId="7F460468" w14:textId="77777777" w:rsidR="00CF0253" w:rsidRDefault="00252649">
      <w:pPr>
        <w:spacing w:before="0" w:after="0" w:line="189" w:lineRule="exact"/>
        <w:ind w:left="71"/>
        <w:jc w:val="left"/>
        <w:rPr>
          <w:rFonts w:ascii="Times New Roman"/>
          <w:color w:val="000000"/>
          <w:sz w:val="18"/>
        </w:rPr>
      </w:pPr>
      <w:bookmarkStart w:id="188" w:name="br18"/>
      <w:bookmarkEnd w:id="188"/>
      <w:r>
        <w:rPr>
          <w:noProof/>
        </w:rPr>
        <w:drawing>
          <wp:anchor distT="0" distB="0" distL="114300" distR="114300" simplePos="0" relativeHeight="251646976" behindDoc="1" locked="0" layoutInCell="1" allowOverlap="1" wp14:anchorId="7FD49F9F" wp14:editId="1AFC83B6">
            <wp:simplePos x="0" y="0"/>
            <wp:positionH relativeFrom="page">
              <wp:posOffset>707390</wp:posOffset>
            </wp:positionH>
            <wp:positionV relativeFrom="page">
              <wp:posOffset>679450</wp:posOffset>
            </wp:positionV>
            <wp:extent cx="1817370" cy="38100"/>
            <wp:effectExtent l="0" t="0" r="0" b="0"/>
            <wp:wrapNone/>
            <wp:docPr id="9" name="_x000028" descr="ooxWord://word/media/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8" descr="ooxWord://word/media/image29.jpe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1817370" cy="38100"/>
                    </a:xfrm>
                    <a:prstGeom prst="rect">
                      <a:avLst/>
                    </a:prstGeom>
                    <a:noFill/>
                  </pic:spPr>
                </pic:pic>
              </a:graphicData>
            </a:graphic>
            <wp14:sizeRelH relativeFrom="page">
              <wp14:pctWidth>0</wp14:pctWidth>
            </wp14:sizeRelH>
            <wp14:sizeRelV relativeFrom="page">
              <wp14:pctHeight>0</wp14:pctHeight>
            </wp14:sizeRelV>
          </wp:anchor>
        </w:drawing>
      </w:r>
      <w:r>
        <w:rPr>
          <w:rFonts w:ascii="UDJGFS+CMBX9"/>
          <w:color w:val="000000"/>
          <w:sz w:val="18"/>
        </w:rPr>
        <w:t>Dissertation:</w:t>
      </w:r>
      <w:r>
        <w:rPr>
          <w:rFonts w:ascii="Times New Roman"/>
          <w:color w:val="000000"/>
          <w:spacing w:val="49"/>
          <w:sz w:val="18"/>
        </w:rPr>
        <w:t xml:space="preserve"> </w:t>
      </w:r>
      <w:r>
        <w:rPr>
          <w:rFonts w:ascii="UDJGFS+CMBX9"/>
          <w:color w:val="000000"/>
          <w:sz w:val="18"/>
        </w:rPr>
        <w:t>Chapter</w:t>
      </w:r>
      <w:r>
        <w:rPr>
          <w:rFonts w:ascii="Times New Roman"/>
          <w:color w:val="000000"/>
          <w:spacing w:val="26"/>
          <w:sz w:val="18"/>
        </w:rPr>
        <w:t xml:space="preserve"> </w:t>
      </w:r>
      <w:r>
        <w:rPr>
          <w:rFonts w:ascii="UDJGFS+CMBX9"/>
          <w:color w:val="000000"/>
          <w:sz w:val="18"/>
        </w:rPr>
        <w:t>2</w:t>
      </w:r>
      <w:r>
        <w:rPr>
          <w:rFonts w:ascii="Times New Roman"/>
          <w:color w:val="000000"/>
          <w:spacing w:val="26"/>
          <w:sz w:val="18"/>
        </w:rPr>
        <w:t xml:space="preserve"> </w:t>
      </w:r>
      <w:r>
        <w:rPr>
          <w:rFonts w:ascii="UDJGFS+CMBX9"/>
          <w:color w:val="000000"/>
          <w:sz w:val="18"/>
        </w:rPr>
        <w:t>only</w:t>
      </w:r>
    </w:p>
    <w:p w14:paraId="3C241500" w14:textId="77777777" w:rsidR="00CF0253" w:rsidRDefault="00252649">
      <w:pPr>
        <w:spacing w:before="127" w:after="0" w:line="190" w:lineRule="exact"/>
        <w:jc w:val="left"/>
        <w:rPr>
          <w:rFonts w:ascii="Times New Roman"/>
          <w:color w:val="000000"/>
          <w:sz w:val="18"/>
        </w:rPr>
      </w:pPr>
      <w:proofErr w:type="spellStart"/>
      <w:r>
        <w:rPr>
          <w:rFonts w:ascii="MTBMSK+CMBXTI10"/>
          <w:color w:val="000000"/>
          <w:sz w:val="18"/>
        </w:rPr>
        <w:t>Jinmahn</w:t>
      </w:r>
      <w:proofErr w:type="spellEnd"/>
      <w:r>
        <w:rPr>
          <w:rFonts w:ascii="Times New Roman"/>
          <w:color w:val="000000"/>
          <w:spacing w:val="29"/>
          <w:sz w:val="18"/>
        </w:rPr>
        <w:t xml:space="preserve"> </w:t>
      </w:r>
      <w:r>
        <w:rPr>
          <w:rFonts w:ascii="MTBMSK+CMBXTI10"/>
          <w:color w:val="000000"/>
          <w:sz w:val="18"/>
        </w:rPr>
        <w:t>Jo</w:t>
      </w:r>
      <w:r>
        <w:rPr>
          <w:rFonts w:ascii="Times New Roman"/>
          <w:color w:val="000000"/>
          <w:spacing w:val="40"/>
          <w:sz w:val="18"/>
        </w:rPr>
        <w:t xml:space="preserve"> </w:t>
      </w:r>
      <w:r>
        <w:rPr>
          <w:rFonts w:ascii="UDJGFS+CMBX9"/>
          <w:color w:val="000000"/>
          <w:sz w:val="18"/>
        </w:rPr>
        <w:t>(ID#:</w:t>
      </w:r>
      <w:r>
        <w:rPr>
          <w:rFonts w:ascii="Times New Roman"/>
          <w:color w:val="000000"/>
          <w:spacing w:val="50"/>
          <w:sz w:val="18"/>
        </w:rPr>
        <w:t xml:space="preserve"> </w:t>
      </w:r>
      <w:r>
        <w:rPr>
          <w:rFonts w:ascii="UDJGFS+CMBX9"/>
          <w:color w:val="000000"/>
          <w:sz w:val="18"/>
        </w:rPr>
        <w:t>915528897)</w:t>
      </w:r>
    </w:p>
    <w:p w14:paraId="4F46675B" w14:textId="77777777" w:rsidR="00CF0253" w:rsidRDefault="00252649">
      <w:pPr>
        <w:spacing w:before="634" w:after="0" w:line="209" w:lineRule="exact"/>
        <w:jc w:val="left"/>
        <w:rPr>
          <w:rFonts w:ascii="Times New Roman"/>
          <w:color w:val="000000"/>
          <w:sz w:val="20"/>
        </w:rPr>
      </w:pPr>
      <w:r>
        <w:rPr>
          <w:rFonts w:ascii="KCFTRC+CMR10"/>
          <w:color w:val="000000"/>
          <w:sz w:val="20"/>
        </w:rPr>
        <w:t>The</w:t>
      </w:r>
      <w:r>
        <w:rPr>
          <w:rFonts w:ascii="Times New Roman"/>
          <w:color w:val="000000"/>
          <w:spacing w:val="36"/>
          <w:sz w:val="20"/>
        </w:rPr>
        <w:t xml:space="preserve"> </w:t>
      </w:r>
      <w:r>
        <w:rPr>
          <w:rFonts w:ascii="KCFTRC+CMR10"/>
          <w:color w:val="000000"/>
          <w:spacing w:val="1"/>
          <w:sz w:val="20"/>
        </w:rPr>
        <w:t>model</w:t>
      </w:r>
      <w:r>
        <w:rPr>
          <w:rFonts w:ascii="Times New Roman"/>
          <w:color w:val="000000"/>
          <w:spacing w:val="34"/>
          <w:sz w:val="20"/>
        </w:rPr>
        <w:t xml:space="preserve"> </w:t>
      </w:r>
      <w:r>
        <w:rPr>
          <w:rFonts w:ascii="KCFTRC+CMR10"/>
          <w:color w:val="000000"/>
          <w:sz w:val="20"/>
        </w:rPr>
        <w:t>is</w:t>
      </w:r>
      <w:r>
        <w:rPr>
          <w:rFonts w:ascii="Times New Roman"/>
          <w:color w:val="000000"/>
          <w:spacing w:val="36"/>
          <w:sz w:val="20"/>
        </w:rPr>
        <w:t xml:space="preserve"> </w:t>
      </w:r>
      <w:r>
        <w:rPr>
          <w:rFonts w:ascii="KCFTRC+CMR10"/>
          <w:color w:val="000000"/>
          <w:sz w:val="20"/>
        </w:rPr>
        <w:t>the</w:t>
      </w:r>
      <w:r>
        <w:rPr>
          <w:rFonts w:ascii="Times New Roman"/>
          <w:color w:val="000000"/>
          <w:spacing w:val="35"/>
          <w:sz w:val="20"/>
        </w:rPr>
        <w:t xml:space="preserve"> </w:t>
      </w:r>
      <w:r>
        <w:rPr>
          <w:rFonts w:ascii="KCFTRC+CMR10"/>
          <w:color w:val="000000"/>
          <w:sz w:val="20"/>
        </w:rPr>
        <w:t>same</w:t>
      </w:r>
      <w:r>
        <w:rPr>
          <w:rFonts w:ascii="Times New Roman"/>
          <w:color w:val="000000"/>
          <w:spacing w:val="36"/>
          <w:sz w:val="20"/>
        </w:rPr>
        <w:t xml:space="preserve"> </w:t>
      </w:r>
      <w:r>
        <w:rPr>
          <w:rFonts w:ascii="KCFTRC+CMR10"/>
          <w:color w:val="000000"/>
          <w:sz w:val="20"/>
        </w:rPr>
        <w:t>with</w:t>
      </w:r>
      <w:r>
        <w:rPr>
          <w:rFonts w:ascii="Times New Roman"/>
          <w:color w:val="000000"/>
          <w:spacing w:val="35"/>
          <w:sz w:val="20"/>
        </w:rPr>
        <w:t xml:space="preserve"> </w:t>
      </w:r>
      <w:r>
        <w:rPr>
          <w:rFonts w:ascii="KCFTRC+CMR10"/>
          <w:color w:val="000000"/>
          <w:sz w:val="20"/>
        </w:rPr>
        <w:t>(XYZ)</w:t>
      </w:r>
      <w:r>
        <w:rPr>
          <w:rFonts w:ascii="Times New Roman"/>
          <w:color w:val="000000"/>
          <w:spacing w:val="36"/>
          <w:sz w:val="20"/>
        </w:rPr>
        <w:t xml:space="preserve"> </w:t>
      </w:r>
      <w:r>
        <w:rPr>
          <w:rFonts w:ascii="KCFTRC+CMR10"/>
          <w:color w:val="000000"/>
          <w:sz w:val="20"/>
        </w:rPr>
        <w:t>except</w:t>
      </w:r>
      <w:r>
        <w:rPr>
          <w:rFonts w:ascii="Times New Roman"/>
          <w:color w:val="000000"/>
          <w:spacing w:val="36"/>
          <w:sz w:val="20"/>
        </w:rPr>
        <w:t xml:space="preserve"> </w:t>
      </w:r>
      <w:r>
        <w:rPr>
          <w:rFonts w:ascii="KCFTRC+CMR10"/>
          <w:color w:val="000000"/>
          <w:sz w:val="20"/>
        </w:rPr>
        <w:t>for</w:t>
      </w:r>
      <w:r>
        <w:rPr>
          <w:rFonts w:ascii="Times New Roman"/>
          <w:color w:val="000000"/>
          <w:spacing w:val="36"/>
          <w:sz w:val="20"/>
        </w:rPr>
        <w:t xml:space="preserve"> </w:t>
      </w:r>
      <w:r>
        <w:rPr>
          <w:rFonts w:ascii="KCFTRC+CMR10"/>
          <w:color w:val="000000"/>
          <w:spacing w:val="-1"/>
          <w:sz w:val="20"/>
        </w:rPr>
        <w:t>interaction</w:t>
      </w:r>
      <w:r>
        <w:rPr>
          <w:rFonts w:ascii="Times New Roman"/>
          <w:color w:val="000000"/>
          <w:spacing w:val="36"/>
          <w:sz w:val="20"/>
        </w:rPr>
        <w:t xml:space="preserve"> </w:t>
      </w:r>
      <w:r>
        <w:rPr>
          <w:rFonts w:ascii="KCFTRC+CMR10"/>
          <w:color w:val="000000"/>
          <w:sz w:val="20"/>
        </w:rPr>
        <w:t>terms</w:t>
      </w:r>
      <w:r>
        <w:rPr>
          <w:rFonts w:ascii="Times New Roman"/>
          <w:color w:val="000000"/>
          <w:spacing w:val="36"/>
          <w:sz w:val="20"/>
        </w:rPr>
        <w:t xml:space="preserve"> </w:t>
      </w:r>
      <w:r>
        <w:rPr>
          <w:rFonts w:ascii="KCFTRC+CMR10"/>
          <w:color w:val="000000"/>
          <w:spacing w:val="-1"/>
          <w:sz w:val="20"/>
        </w:rPr>
        <w:t>between</w:t>
      </w:r>
      <w:r>
        <w:rPr>
          <w:rFonts w:ascii="Times New Roman"/>
          <w:color w:val="000000"/>
          <w:spacing w:val="36"/>
          <w:sz w:val="20"/>
        </w:rPr>
        <w:t xml:space="preserve"> </w:t>
      </w:r>
      <w:r>
        <w:rPr>
          <w:rFonts w:ascii="KCFTRC+CMR10"/>
          <w:color w:val="000000"/>
          <w:spacing w:val="-1"/>
          <w:sz w:val="20"/>
        </w:rPr>
        <w:t>treatment-status-relevant</w:t>
      </w:r>
      <w:r>
        <w:rPr>
          <w:rFonts w:ascii="Times New Roman"/>
          <w:color w:val="000000"/>
          <w:spacing w:val="37"/>
          <w:sz w:val="20"/>
        </w:rPr>
        <w:t xml:space="preserve"> </w:t>
      </w:r>
      <w:r>
        <w:rPr>
          <w:rFonts w:ascii="KCFTRC+CMR10"/>
          <w:color w:val="000000"/>
          <w:sz w:val="20"/>
        </w:rPr>
        <w:t>indicator</w:t>
      </w:r>
    </w:p>
    <w:p w14:paraId="5AF7FD67" w14:textId="77777777" w:rsidR="00CF0253" w:rsidRDefault="00252649">
      <w:pPr>
        <w:spacing w:before="74" w:after="0" w:line="254" w:lineRule="exact"/>
        <w:jc w:val="left"/>
        <w:rPr>
          <w:rFonts w:ascii="Times New Roman"/>
          <w:color w:val="000000"/>
          <w:sz w:val="20"/>
        </w:rPr>
      </w:pPr>
      <w:r>
        <w:rPr>
          <w:rFonts w:ascii="KCFTRC+CMR10"/>
          <w:color w:val="000000"/>
          <w:spacing w:val="-2"/>
          <w:sz w:val="20"/>
        </w:rPr>
        <w:t>variables</w:t>
      </w:r>
      <w:r>
        <w:rPr>
          <w:rFonts w:ascii="Times New Roman"/>
          <w:color w:val="000000"/>
          <w:spacing w:val="16"/>
          <w:sz w:val="20"/>
        </w:rPr>
        <w:t xml:space="preserve"> </w:t>
      </w:r>
      <w:r>
        <w:rPr>
          <w:rFonts w:ascii="KCFTRC+CMR10"/>
          <w:color w:val="000000"/>
          <w:sz w:val="20"/>
        </w:rPr>
        <w:t>(i.e.,</w:t>
      </w:r>
      <w:r>
        <w:rPr>
          <w:rFonts w:ascii="Times New Roman"/>
          <w:color w:val="000000"/>
          <w:spacing w:val="15"/>
          <w:sz w:val="20"/>
        </w:rPr>
        <w:t xml:space="preserve"> </w:t>
      </w:r>
      <w:r>
        <w:rPr>
          <w:rFonts w:ascii="UCTKTA+dsrom10"/>
          <w:color w:val="000000"/>
          <w:sz w:val="20"/>
        </w:rPr>
        <w:t>1</w:t>
      </w:r>
      <w:r>
        <w:rPr>
          <w:rFonts w:ascii="KCFTRC+CMR10"/>
          <w:color w:val="000000"/>
          <w:spacing w:val="-2"/>
          <w:sz w:val="20"/>
        </w:rPr>
        <w:t>[Treatment]</w:t>
      </w:r>
      <w:proofErr w:type="spellStart"/>
      <w:r>
        <w:rPr>
          <w:rFonts w:ascii="BHIDFP+CMMI7"/>
          <w:color w:val="000000"/>
          <w:sz w:val="21"/>
          <w:vertAlign w:val="subscript"/>
        </w:rPr>
        <w:t>i</w:t>
      </w:r>
      <w:proofErr w:type="spellEnd"/>
      <w:r>
        <w:rPr>
          <w:rFonts w:ascii="Times New Roman"/>
          <w:color w:val="000000"/>
          <w:spacing w:val="22"/>
          <w:sz w:val="21"/>
          <w:vertAlign w:val="subscript"/>
        </w:rPr>
        <w:t xml:space="preserve"> </w:t>
      </w:r>
      <w:r>
        <w:rPr>
          <w:rFonts w:ascii="KCFTRC+CMR10"/>
          <w:color w:val="000000"/>
          <w:sz w:val="20"/>
        </w:rPr>
        <w:t>and</w:t>
      </w:r>
      <w:r>
        <w:rPr>
          <w:rFonts w:ascii="Times New Roman"/>
          <w:color w:val="000000"/>
          <w:spacing w:val="14"/>
          <w:sz w:val="20"/>
        </w:rPr>
        <w:t xml:space="preserve"> </w:t>
      </w:r>
      <w:r>
        <w:rPr>
          <w:rFonts w:ascii="UCTKTA+dsrom10"/>
          <w:color w:val="000000"/>
          <w:sz w:val="20"/>
        </w:rPr>
        <w:t>1</w:t>
      </w:r>
      <w:r>
        <w:rPr>
          <w:rFonts w:ascii="KCFTRC+CMR10"/>
          <w:color w:val="000000"/>
          <w:spacing w:val="-3"/>
          <w:sz w:val="20"/>
        </w:rPr>
        <w:t>[Treatment</w:t>
      </w:r>
      <w:r>
        <w:rPr>
          <w:rFonts w:ascii="Times New Roman"/>
          <w:color w:val="000000"/>
          <w:spacing w:val="19"/>
          <w:sz w:val="20"/>
        </w:rPr>
        <w:t xml:space="preserve"> </w:t>
      </w:r>
      <w:r>
        <w:rPr>
          <w:rFonts w:ascii="KCFTRC+CMR10"/>
          <w:color w:val="000000"/>
          <w:sz w:val="20"/>
        </w:rPr>
        <w:t>&amp;</w:t>
      </w:r>
      <w:r>
        <w:rPr>
          <w:rFonts w:ascii="Times New Roman"/>
          <w:color w:val="000000"/>
          <w:spacing w:val="16"/>
          <w:sz w:val="20"/>
        </w:rPr>
        <w:t xml:space="preserve"> </w:t>
      </w:r>
      <w:r>
        <w:rPr>
          <w:rFonts w:ascii="KCFTRC+CMR10"/>
          <w:color w:val="000000"/>
          <w:spacing w:val="-1"/>
          <w:sz w:val="20"/>
        </w:rPr>
        <w:t>Post]</w:t>
      </w:r>
      <w:r>
        <w:rPr>
          <w:rFonts w:ascii="BHIDFP+CMMI7"/>
          <w:color w:val="000000"/>
          <w:spacing w:val="5"/>
          <w:sz w:val="21"/>
          <w:vertAlign w:val="subscript"/>
        </w:rPr>
        <w:t>it</w:t>
      </w:r>
      <w:r>
        <w:rPr>
          <w:rFonts w:ascii="KCFTRC+CMR10"/>
          <w:color w:val="000000"/>
          <w:sz w:val="20"/>
        </w:rPr>
        <w:t>)</w:t>
      </w:r>
      <w:r>
        <w:rPr>
          <w:rFonts w:ascii="Times New Roman"/>
          <w:color w:val="000000"/>
          <w:spacing w:val="14"/>
          <w:sz w:val="20"/>
        </w:rPr>
        <w:t xml:space="preserve"> </w:t>
      </w:r>
      <w:r>
        <w:rPr>
          <w:rFonts w:ascii="KCFTRC+CMR10"/>
          <w:color w:val="000000"/>
          <w:sz w:val="20"/>
        </w:rPr>
        <w:t>and</w:t>
      </w:r>
      <w:r>
        <w:rPr>
          <w:rFonts w:ascii="Times New Roman"/>
          <w:color w:val="000000"/>
          <w:spacing w:val="14"/>
          <w:sz w:val="20"/>
        </w:rPr>
        <w:t xml:space="preserve"> </w:t>
      </w:r>
      <w:r>
        <w:rPr>
          <w:rFonts w:ascii="KCFTRC+CMR10" w:hAnsi="KCFTRC+CMR10" w:cs="KCFTRC+CMR10"/>
          <w:color w:val="000000"/>
          <w:sz w:val="20"/>
        </w:rPr>
        <w:t>∆</w:t>
      </w:r>
      <w:proofErr w:type="spellStart"/>
      <w:r>
        <w:rPr>
          <w:rFonts w:ascii="NHCAOQ+CMMI10"/>
          <w:color w:val="000000"/>
          <w:sz w:val="20"/>
        </w:rPr>
        <w:t>RC</w:t>
      </w:r>
      <w:r>
        <w:rPr>
          <w:rFonts w:ascii="BHIDFP+CMMI7"/>
          <w:color w:val="000000"/>
          <w:spacing w:val="10"/>
          <w:sz w:val="21"/>
          <w:vertAlign w:val="subscript"/>
        </w:rPr>
        <w:t>i</w:t>
      </w:r>
      <w:proofErr w:type="spellEnd"/>
      <w:r>
        <w:rPr>
          <w:rFonts w:ascii="KCFTRC+CMR10"/>
          <w:color w:val="000000"/>
          <w:sz w:val="20"/>
        </w:rPr>
        <w:t>,</w:t>
      </w:r>
      <w:r>
        <w:rPr>
          <w:rFonts w:ascii="Times New Roman"/>
          <w:color w:val="000000"/>
          <w:spacing w:val="15"/>
          <w:sz w:val="20"/>
        </w:rPr>
        <w:t xml:space="preserve"> </w:t>
      </w:r>
      <w:r>
        <w:rPr>
          <w:rFonts w:ascii="KCFTRC+CMR10"/>
          <w:color w:val="000000"/>
          <w:sz w:val="20"/>
        </w:rPr>
        <w:t>where</w:t>
      </w:r>
      <w:r>
        <w:rPr>
          <w:rFonts w:ascii="Times New Roman"/>
          <w:color w:val="000000"/>
          <w:spacing w:val="15"/>
          <w:sz w:val="20"/>
        </w:rPr>
        <w:t xml:space="preserve"> </w:t>
      </w:r>
      <w:r>
        <w:rPr>
          <w:rFonts w:ascii="KCFTRC+CMR10" w:hAnsi="KCFTRC+CMR10" w:cs="KCFTRC+CMR10"/>
          <w:color w:val="000000"/>
          <w:spacing w:val="-1"/>
          <w:sz w:val="20"/>
        </w:rPr>
        <w:t>∆</w:t>
      </w:r>
      <w:proofErr w:type="spellStart"/>
      <w:r>
        <w:rPr>
          <w:rFonts w:ascii="NHCAOQ+CMMI10"/>
          <w:color w:val="000000"/>
          <w:sz w:val="20"/>
        </w:rPr>
        <w:t>RC</w:t>
      </w:r>
      <w:r>
        <w:rPr>
          <w:rFonts w:ascii="BHIDFP+CMMI7"/>
          <w:color w:val="000000"/>
          <w:sz w:val="21"/>
          <w:vertAlign w:val="subscript"/>
        </w:rPr>
        <w:t>i</w:t>
      </w:r>
      <w:proofErr w:type="spellEnd"/>
      <w:r>
        <w:rPr>
          <w:rFonts w:ascii="Times New Roman"/>
          <w:color w:val="000000"/>
          <w:spacing w:val="22"/>
          <w:sz w:val="21"/>
          <w:vertAlign w:val="subscript"/>
        </w:rPr>
        <w:t xml:space="preserve"> </w:t>
      </w:r>
      <w:r>
        <w:rPr>
          <w:rFonts w:ascii="KCFTRC+CMR10"/>
          <w:color w:val="000000"/>
          <w:sz w:val="20"/>
        </w:rPr>
        <w:t>is</w:t>
      </w:r>
      <w:r>
        <w:rPr>
          <w:rFonts w:ascii="Times New Roman"/>
          <w:color w:val="000000"/>
          <w:spacing w:val="14"/>
          <w:sz w:val="20"/>
        </w:rPr>
        <w:t xml:space="preserve"> </w:t>
      </w:r>
      <w:r>
        <w:rPr>
          <w:rFonts w:ascii="KCFTRC+CMR10"/>
          <w:color w:val="000000"/>
          <w:sz w:val="20"/>
        </w:rPr>
        <w:t>the</w:t>
      </w:r>
      <w:r>
        <w:rPr>
          <w:rFonts w:ascii="Times New Roman"/>
          <w:color w:val="000000"/>
          <w:spacing w:val="15"/>
          <w:sz w:val="20"/>
        </w:rPr>
        <w:t xml:space="preserve"> </w:t>
      </w:r>
      <w:r>
        <w:rPr>
          <w:rFonts w:ascii="KCFTRC+CMR10" w:hAnsi="KCFTRC+CMR10" w:cs="KCFTRC+CMR10"/>
          <w:color w:val="000000"/>
          <w:sz w:val="20"/>
        </w:rPr>
        <w:t>diﬀerence</w:t>
      </w:r>
      <w:r>
        <w:rPr>
          <w:rFonts w:ascii="Times New Roman"/>
          <w:color w:val="000000"/>
          <w:spacing w:val="14"/>
          <w:sz w:val="20"/>
        </w:rPr>
        <w:t xml:space="preserve"> </w:t>
      </w:r>
      <w:r>
        <w:rPr>
          <w:rFonts w:ascii="KCFTRC+CMR10"/>
          <w:color w:val="000000"/>
          <w:spacing w:val="-1"/>
          <w:sz w:val="20"/>
        </w:rPr>
        <w:t>between</w:t>
      </w:r>
      <w:r>
        <w:rPr>
          <w:rFonts w:ascii="Times New Roman"/>
          <w:color w:val="000000"/>
          <w:spacing w:val="15"/>
          <w:sz w:val="20"/>
        </w:rPr>
        <w:t xml:space="preserve"> </w:t>
      </w:r>
      <w:r>
        <w:rPr>
          <w:rFonts w:ascii="KCFTRC+CMR10"/>
          <w:color w:val="000000"/>
          <w:sz w:val="20"/>
        </w:rPr>
        <w:t>the</w:t>
      </w:r>
    </w:p>
    <w:p w14:paraId="76C12F1B" w14:textId="77777777" w:rsidR="00CF0253" w:rsidRDefault="00252649">
      <w:pPr>
        <w:spacing w:before="134" w:after="0" w:line="209" w:lineRule="exact"/>
        <w:jc w:val="left"/>
        <w:rPr>
          <w:rFonts w:ascii="Times New Roman"/>
          <w:color w:val="000000"/>
          <w:sz w:val="20"/>
        </w:rPr>
      </w:pPr>
      <w:r>
        <w:rPr>
          <w:rFonts w:ascii="KCFTRC+CMR10"/>
          <w:color w:val="000000"/>
          <w:sz w:val="20"/>
        </w:rPr>
        <w:t>peak-hour</w:t>
      </w:r>
      <w:r>
        <w:rPr>
          <w:rFonts w:ascii="Times New Roman"/>
          <w:color w:val="000000"/>
          <w:spacing w:val="39"/>
          <w:sz w:val="20"/>
        </w:rPr>
        <w:t xml:space="preserve"> </w:t>
      </w:r>
      <w:r>
        <w:rPr>
          <w:rFonts w:ascii="KCFTRC+CMR10"/>
          <w:color w:val="000000"/>
          <w:sz w:val="20"/>
        </w:rPr>
        <w:t>prices</w:t>
      </w:r>
      <w:r>
        <w:rPr>
          <w:rFonts w:ascii="Times New Roman"/>
          <w:color w:val="000000"/>
          <w:spacing w:val="39"/>
          <w:sz w:val="20"/>
        </w:rPr>
        <w:t xml:space="preserve"> </w:t>
      </w:r>
      <w:r>
        <w:rPr>
          <w:rFonts w:ascii="KCFTRC+CMR10"/>
          <w:color w:val="000000"/>
          <w:sz w:val="20"/>
        </w:rPr>
        <w:t>in</w:t>
      </w:r>
      <w:r>
        <w:rPr>
          <w:rFonts w:ascii="Times New Roman"/>
          <w:color w:val="000000"/>
          <w:spacing w:val="39"/>
          <w:sz w:val="20"/>
        </w:rPr>
        <w:t xml:space="preserve"> </w:t>
      </w:r>
      <w:r>
        <w:rPr>
          <w:rFonts w:ascii="KCFTRC+CMR10"/>
          <w:color w:val="000000"/>
          <w:sz w:val="20"/>
        </w:rPr>
        <w:t>the</w:t>
      </w:r>
      <w:r>
        <w:rPr>
          <w:rFonts w:ascii="Times New Roman"/>
          <w:color w:val="000000"/>
          <w:spacing w:val="39"/>
          <w:sz w:val="20"/>
        </w:rPr>
        <w:t xml:space="preserve"> </w:t>
      </w:r>
      <w:r>
        <w:rPr>
          <w:rFonts w:ascii="KCFTRC+CMR10"/>
          <w:color w:val="000000"/>
          <w:spacing w:val="-1"/>
          <w:sz w:val="20"/>
        </w:rPr>
        <w:t>treatment</w:t>
      </w:r>
      <w:r>
        <w:rPr>
          <w:rFonts w:ascii="Times New Roman"/>
          <w:color w:val="000000"/>
          <w:spacing w:val="40"/>
          <w:sz w:val="20"/>
        </w:rPr>
        <w:t xml:space="preserve"> </w:t>
      </w:r>
      <w:r>
        <w:rPr>
          <w:rFonts w:ascii="KCFTRC+CMR10"/>
          <w:color w:val="000000"/>
          <w:spacing w:val="2"/>
          <w:sz w:val="20"/>
        </w:rPr>
        <w:t>period</w:t>
      </w:r>
      <w:r>
        <w:rPr>
          <w:rFonts w:ascii="Times New Roman"/>
          <w:color w:val="000000"/>
          <w:spacing w:val="37"/>
          <w:sz w:val="20"/>
        </w:rPr>
        <w:t xml:space="preserve"> </w:t>
      </w:r>
      <w:r>
        <w:rPr>
          <w:rFonts w:ascii="KCFTRC+CMR10"/>
          <w:color w:val="000000"/>
          <w:sz w:val="20"/>
        </w:rPr>
        <w:t>and</w:t>
      </w:r>
      <w:r>
        <w:rPr>
          <w:rFonts w:ascii="Times New Roman"/>
          <w:color w:val="000000"/>
          <w:spacing w:val="40"/>
          <w:sz w:val="20"/>
        </w:rPr>
        <w:t xml:space="preserve"> </w:t>
      </w:r>
      <w:r>
        <w:rPr>
          <w:rFonts w:ascii="KCFTRC+CMR10"/>
          <w:color w:val="000000"/>
          <w:sz w:val="20"/>
        </w:rPr>
        <w:t>the</w:t>
      </w:r>
      <w:r>
        <w:rPr>
          <w:rFonts w:ascii="Times New Roman"/>
          <w:color w:val="000000"/>
          <w:spacing w:val="39"/>
          <w:sz w:val="20"/>
        </w:rPr>
        <w:t xml:space="preserve"> </w:t>
      </w:r>
      <w:r>
        <w:rPr>
          <w:rFonts w:ascii="KCFTRC+CMR10" w:hAnsi="KCFTRC+CMR10" w:cs="KCFTRC+CMR10"/>
          <w:color w:val="000000"/>
          <w:sz w:val="20"/>
        </w:rPr>
        <w:t>ﬂat</w:t>
      </w:r>
      <w:r>
        <w:rPr>
          <w:rFonts w:ascii="Times New Roman"/>
          <w:color w:val="000000"/>
          <w:spacing w:val="40"/>
          <w:sz w:val="20"/>
        </w:rPr>
        <w:t xml:space="preserve"> </w:t>
      </w:r>
      <w:r>
        <w:rPr>
          <w:rFonts w:ascii="KCFTRC+CMR10"/>
          <w:color w:val="000000"/>
          <w:sz w:val="20"/>
        </w:rPr>
        <w:t>rate</w:t>
      </w:r>
      <w:r>
        <w:rPr>
          <w:rFonts w:ascii="Times New Roman"/>
          <w:color w:val="000000"/>
          <w:spacing w:val="39"/>
          <w:sz w:val="20"/>
        </w:rPr>
        <w:t xml:space="preserve"> </w:t>
      </w:r>
      <w:r>
        <w:rPr>
          <w:rFonts w:ascii="KCFTRC+CMR10"/>
          <w:color w:val="000000"/>
          <w:sz w:val="20"/>
        </w:rPr>
        <w:t>in</w:t>
      </w:r>
      <w:r>
        <w:rPr>
          <w:rFonts w:ascii="Times New Roman"/>
          <w:color w:val="000000"/>
          <w:spacing w:val="39"/>
          <w:sz w:val="20"/>
        </w:rPr>
        <w:t xml:space="preserve"> </w:t>
      </w:r>
      <w:r>
        <w:rPr>
          <w:rFonts w:ascii="KCFTRC+CMR10"/>
          <w:color w:val="000000"/>
          <w:sz w:val="20"/>
        </w:rPr>
        <w:t>the</w:t>
      </w:r>
      <w:r>
        <w:rPr>
          <w:rFonts w:ascii="Times New Roman"/>
          <w:color w:val="000000"/>
          <w:spacing w:val="39"/>
          <w:sz w:val="20"/>
        </w:rPr>
        <w:t xml:space="preserve"> </w:t>
      </w:r>
      <w:r>
        <w:rPr>
          <w:rFonts w:ascii="KCFTRC+CMR10"/>
          <w:color w:val="000000"/>
          <w:sz w:val="20"/>
        </w:rPr>
        <w:t>baseline</w:t>
      </w:r>
      <w:r>
        <w:rPr>
          <w:rFonts w:ascii="Times New Roman"/>
          <w:color w:val="000000"/>
          <w:spacing w:val="39"/>
          <w:sz w:val="20"/>
        </w:rPr>
        <w:t xml:space="preserve"> </w:t>
      </w:r>
      <w:r>
        <w:rPr>
          <w:rFonts w:ascii="KCFTRC+CMR10"/>
          <w:color w:val="000000"/>
          <w:spacing w:val="2"/>
          <w:sz w:val="20"/>
        </w:rPr>
        <w:t>period.</w:t>
      </w:r>
      <w:r>
        <w:rPr>
          <w:rFonts w:ascii="Times New Roman"/>
          <w:color w:val="000000"/>
          <w:spacing w:val="106"/>
          <w:sz w:val="20"/>
        </w:rPr>
        <w:t xml:space="preserve"> </w:t>
      </w:r>
      <w:r>
        <w:rPr>
          <w:rFonts w:ascii="KCFTRC+CMR10"/>
          <w:color w:val="000000"/>
          <w:sz w:val="20"/>
        </w:rPr>
        <w:t>The</w:t>
      </w:r>
      <w:r>
        <w:rPr>
          <w:rFonts w:ascii="Times New Roman"/>
          <w:color w:val="000000"/>
          <w:spacing w:val="40"/>
          <w:sz w:val="20"/>
        </w:rPr>
        <w:t xml:space="preserve"> </w:t>
      </w:r>
      <w:r>
        <w:rPr>
          <w:rFonts w:ascii="KCFTRC+CMR10" w:hAnsi="KCFTRC+CMR10" w:cs="KCFTRC+CMR10"/>
          <w:color w:val="000000"/>
          <w:sz w:val="20"/>
        </w:rPr>
        <w:t>coeﬃcients</w:t>
      </w:r>
      <w:r>
        <w:rPr>
          <w:rFonts w:ascii="Times New Roman"/>
          <w:color w:val="000000"/>
          <w:spacing w:val="39"/>
          <w:sz w:val="20"/>
        </w:rPr>
        <w:t xml:space="preserve"> </w:t>
      </w:r>
      <w:r>
        <w:rPr>
          <w:rFonts w:ascii="KCFTRC+CMR10"/>
          <w:color w:val="000000"/>
          <w:sz w:val="20"/>
        </w:rPr>
        <w:t>of</w:t>
      </w:r>
      <w:r>
        <w:rPr>
          <w:rFonts w:ascii="Times New Roman"/>
          <w:color w:val="000000"/>
          <w:spacing w:val="40"/>
          <w:sz w:val="20"/>
        </w:rPr>
        <w:t xml:space="preserve"> </w:t>
      </w:r>
      <w:r>
        <w:rPr>
          <w:rFonts w:ascii="KCFTRC+CMR10"/>
          <w:color w:val="000000"/>
          <w:sz w:val="20"/>
        </w:rPr>
        <w:t>those</w:t>
      </w:r>
    </w:p>
    <w:p w14:paraId="6C392514"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interaction</w:t>
      </w:r>
      <w:r>
        <w:rPr>
          <w:rFonts w:ascii="Times New Roman"/>
          <w:color w:val="000000"/>
          <w:spacing w:val="25"/>
          <w:sz w:val="20"/>
        </w:rPr>
        <w:t xml:space="preserve"> </w:t>
      </w:r>
      <w:r>
        <w:rPr>
          <w:rFonts w:ascii="KCFTRC+CMR10"/>
          <w:color w:val="000000"/>
          <w:sz w:val="20"/>
        </w:rPr>
        <w:t>terms</w:t>
      </w:r>
      <w:r>
        <w:rPr>
          <w:rFonts w:ascii="Times New Roman"/>
          <w:color w:val="000000"/>
          <w:spacing w:val="25"/>
          <w:sz w:val="20"/>
        </w:rPr>
        <w:t xml:space="preserve"> </w:t>
      </w:r>
      <w:r>
        <w:rPr>
          <w:rFonts w:ascii="KCFTRC+CMR10"/>
          <w:color w:val="000000"/>
          <w:sz w:val="20"/>
        </w:rPr>
        <w:t>capture</w:t>
      </w:r>
      <w:r>
        <w:rPr>
          <w:rFonts w:ascii="Times New Roman"/>
          <w:color w:val="000000"/>
          <w:spacing w:val="25"/>
          <w:sz w:val="20"/>
        </w:rPr>
        <w:t xml:space="preserve"> </w:t>
      </w:r>
      <w:r>
        <w:rPr>
          <w:rFonts w:ascii="KCFTRC+CMR10"/>
          <w:color w:val="000000"/>
          <w:sz w:val="20"/>
        </w:rPr>
        <w:t>the</w:t>
      </w:r>
      <w:r>
        <w:rPr>
          <w:rFonts w:ascii="Times New Roman"/>
          <w:color w:val="000000"/>
          <w:spacing w:val="25"/>
          <w:sz w:val="20"/>
        </w:rPr>
        <w:t xml:space="preserve"> </w:t>
      </w:r>
      <w:r>
        <w:rPr>
          <w:rFonts w:ascii="KCFTRC+CMR10"/>
          <w:color w:val="000000"/>
          <w:sz w:val="20"/>
        </w:rPr>
        <w:t>impacts</w:t>
      </w:r>
      <w:r>
        <w:rPr>
          <w:rFonts w:ascii="Times New Roman"/>
          <w:color w:val="000000"/>
          <w:spacing w:val="25"/>
          <w:sz w:val="20"/>
        </w:rPr>
        <w:t xml:space="preserve"> </w:t>
      </w:r>
      <w:r>
        <w:rPr>
          <w:rFonts w:ascii="KCFTRC+CMR10"/>
          <w:color w:val="000000"/>
          <w:sz w:val="20"/>
        </w:rPr>
        <w:t>of</w:t>
      </w:r>
      <w:r>
        <w:rPr>
          <w:rFonts w:ascii="Times New Roman"/>
          <w:color w:val="000000"/>
          <w:spacing w:val="25"/>
          <w:sz w:val="20"/>
        </w:rPr>
        <w:t xml:space="preserve"> </w:t>
      </w:r>
      <w:r>
        <w:rPr>
          <w:rFonts w:ascii="KCFTRC+CMR10"/>
          <w:color w:val="000000"/>
          <w:spacing w:val="-1"/>
          <w:sz w:val="20"/>
        </w:rPr>
        <w:t>deploying</w:t>
      </w:r>
      <w:r>
        <w:rPr>
          <w:rFonts w:ascii="Times New Roman"/>
          <w:color w:val="000000"/>
          <w:spacing w:val="25"/>
          <w:sz w:val="20"/>
        </w:rPr>
        <w:t xml:space="preserve"> </w:t>
      </w:r>
      <w:r>
        <w:rPr>
          <w:rFonts w:ascii="KCFTRC+CMR10"/>
          <w:color w:val="000000"/>
          <w:sz w:val="20"/>
        </w:rPr>
        <w:t>the</w:t>
      </w:r>
      <w:r>
        <w:rPr>
          <w:rFonts w:ascii="Times New Roman"/>
          <w:color w:val="000000"/>
          <w:spacing w:val="25"/>
          <w:sz w:val="20"/>
        </w:rPr>
        <w:t xml:space="preserve"> </w:t>
      </w:r>
      <w:r>
        <w:rPr>
          <w:rFonts w:ascii="KCFTRC+CMR10"/>
          <w:color w:val="000000"/>
          <w:sz w:val="20"/>
        </w:rPr>
        <w:t>TOU</w:t>
      </w:r>
      <w:r>
        <w:rPr>
          <w:rFonts w:ascii="Times New Roman"/>
          <w:color w:val="000000"/>
          <w:spacing w:val="25"/>
          <w:sz w:val="20"/>
        </w:rPr>
        <w:t xml:space="preserve"> </w:t>
      </w:r>
      <w:r>
        <w:rPr>
          <w:rFonts w:ascii="KCFTRC+CMR10" w:hAnsi="KCFTRC+CMR10" w:cs="KCFTRC+CMR10"/>
          <w:color w:val="000000"/>
          <w:sz w:val="20"/>
        </w:rPr>
        <w:t>tariﬀs</w:t>
      </w:r>
      <w:r>
        <w:rPr>
          <w:rFonts w:ascii="Times New Roman"/>
          <w:color w:val="000000"/>
          <w:spacing w:val="25"/>
          <w:sz w:val="20"/>
        </w:rPr>
        <w:t xml:space="preserve"> </w:t>
      </w:r>
      <w:r>
        <w:rPr>
          <w:rFonts w:ascii="KCFTRC+CMR10"/>
          <w:color w:val="000000"/>
          <w:sz w:val="20"/>
        </w:rPr>
        <w:t>on</w:t>
      </w:r>
      <w:r>
        <w:rPr>
          <w:rFonts w:ascii="Times New Roman"/>
          <w:color w:val="000000"/>
          <w:spacing w:val="25"/>
          <w:sz w:val="20"/>
        </w:rPr>
        <w:t xml:space="preserve"> </w:t>
      </w:r>
      <w:r>
        <w:rPr>
          <w:rFonts w:ascii="KCFTRC+CMR10"/>
          <w:color w:val="000000"/>
          <w:sz w:val="20"/>
        </w:rPr>
        <w:t>household</w:t>
      </w:r>
      <w:r>
        <w:rPr>
          <w:rFonts w:ascii="Times New Roman"/>
          <w:color w:val="000000"/>
          <w:spacing w:val="25"/>
          <w:sz w:val="20"/>
        </w:rPr>
        <w:t xml:space="preserve"> </w:t>
      </w:r>
      <w:r>
        <w:rPr>
          <w:rFonts w:ascii="KCFTRC+CMR10"/>
          <w:color w:val="000000"/>
          <w:spacing w:val="-1"/>
          <w:sz w:val="20"/>
        </w:rPr>
        <w:t>electricity</w:t>
      </w:r>
      <w:r>
        <w:rPr>
          <w:rFonts w:ascii="Times New Roman"/>
          <w:color w:val="000000"/>
          <w:spacing w:val="25"/>
          <w:sz w:val="20"/>
        </w:rPr>
        <w:t xml:space="preserve"> </w:t>
      </w:r>
      <w:r>
        <w:rPr>
          <w:rFonts w:ascii="KCFTRC+CMR10"/>
          <w:color w:val="000000"/>
          <w:sz w:val="20"/>
        </w:rPr>
        <w:t>consumption</w:t>
      </w:r>
      <w:r>
        <w:rPr>
          <w:rFonts w:ascii="Times New Roman"/>
          <w:color w:val="000000"/>
          <w:spacing w:val="25"/>
          <w:sz w:val="20"/>
        </w:rPr>
        <w:t xml:space="preserve"> </w:t>
      </w:r>
      <w:r>
        <w:rPr>
          <w:rFonts w:ascii="KCFTRC+CMR10"/>
          <w:color w:val="000000"/>
          <w:sz w:val="20"/>
        </w:rPr>
        <w:t>as</w:t>
      </w:r>
      <w:r>
        <w:rPr>
          <w:rFonts w:ascii="Times New Roman"/>
          <w:color w:val="000000"/>
          <w:spacing w:val="25"/>
          <w:sz w:val="20"/>
        </w:rPr>
        <w:t xml:space="preserve"> </w:t>
      </w:r>
      <w:r>
        <w:rPr>
          <w:rFonts w:ascii="KCFTRC+CMR10"/>
          <w:color w:val="000000"/>
          <w:sz w:val="20"/>
        </w:rPr>
        <w:t>a</w:t>
      </w:r>
    </w:p>
    <w:p w14:paraId="67505D49" w14:textId="77777777" w:rsidR="00CF0253" w:rsidRDefault="00252649">
      <w:pPr>
        <w:spacing w:before="149" w:after="0" w:line="209" w:lineRule="exact"/>
        <w:jc w:val="left"/>
        <w:rPr>
          <w:rFonts w:ascii="Times New Roman"/>
          <w:color w:val="000000"/>
          <w:sz w:val="20"/>
        </w:rPr>
      </w:pPr>
      <w:r>
        <w:rPr>
          <w:rFonts w:ascii="KCFTRC+CMR10"/>
          <w:color w:val="000000"/>
          <w:sz w:val="20"/>
        </w:rPr>
        <w:t>linear</w:t>
      </w:r>
      <w:r>
        <w:rPr>
          <w:rFonts w:ascii="Times New Roman"/>
          <w:color w:val="000000"/>
          <w:spacing w:val="16"/>
          <w:sz w:val="20"/>
        </w:rPr>
        <w:t xml:space="preserve"> </w:t>
      </w:r>
      <w:r>
        <w:rPr>
          <w:rFonts w:ascii="KCFTRC+CMR10"/>
          <w:color w:val="000000"/>
          <w:sz w:val="20"/>
        </w:rPr>
        <w:t>function</w:t>
      </w:r>
      <w:r>
        <w:rPr>
          <w:rFonts w:ascii="Times New Roman"/>
          <w:color w:val="000000"/>
          <w:spacing w:val="16"/>
          <w:sz w:val="20"/>
        </w:rPr>
        <w:t xml:space="preserve"> </w:t>
      </w:r>
      <w:r>
        <w:rPr>
          <w:rFonts w:ascii="KCFTRC+CMR10"/>
          <w:color w:val="000000"/>
          <w:sz w:val="20"/>
        </w:rPr>
        <w:t>of</w:t>
      </w:r>
      <w:r>
        <w:rPr>
          <w:rFonts w:ascii="Times New Roman"/>
          <w:color w:val="000000"/>
          <w:spacing w:val="17"/>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pacing w:val="-1"/>
          <w:sz w:val="20"/>
        </w:rPr>
        <w:t>amount</w:t>
      </w:r>
      <w:r>
        <w:rPr>
          <w:rFonts w:ascii="Times New Roman"/>
          <w:color w:val="000000"/>
          <w:spacing w:val="18"/>
          <w:sz w:val="20"/>
        </w:rPr>
        <w:t xml:space="preserve"> </w:t>
      </w:r>
      <w:r>
        <w:rPr>
          <w:rFonts w:ascii="KCFTRC+CMR10"/>
          <w:color w:val="000000"/>
          <w:sz w:val="20"/>
        </w:rPr>
        <w:t>of</w:t>
      </w:r>
      <w:r>
        <w:rPr>
          <w:rFonts w:ascii="Times New Roman"/>
          <w:color w:val="000000"/>
          <w:spacing w:val="17"/>
          <w:sz w:val="20"/>
        </w:rPr>
        <w:t xml:space="preserve"> </w:t>
      </w:r>
      <w:r>
        <w:rPr>
          <w:rFonts w:ascii="KCFTRC+CMR10"/>
          <w:color w:val="000000"/>
          <w:sz w:val="20"/>
        </w:rPr>
        <w:t>peak-demand-hour</w:t>
      </w:r>
      <w:r>
        <w:rPr>
          <w:rFonts w:ascii="Times New Roman"/>
          <w:color w:val="000000"/>
          <w:spacing w:val="16"/>
          <w:sz w:val="20"/>
        </w:rPr>
        <w:t xml:space="preserve"> </w:t>
      </w:r>
      <w:r>
        <w:rPr>
          <w:rFonts w:ascii="KCFTRC+CMR10"/>
          <w:color w:val="000000"/>
          <w:sz w:val="20"/>
        </w:rPr>
        <w:t>price</w:t>
      </w:r>
      <w:r>
        <w:rPr>
          <w:rFonts w:ascii="Times New Roman"/>
          <w:color w:val="000000"/>
          <w:spacing w:val="16"/>
          <w:sz w:val="20"/>
        </w:rPr>
        <w:t xml:space="preserve"> </w:t>
      </w:r>
      <w:r>
        <w:rPr>
          <w:rFonts w:ascii="KCFTRC+CMR10"/>
          <w:color w:val="000000"/>
          <w:spacing w:val="-1"/>
          <w:sz w:val="20"/>
        </w:rPr>
        <w:t>changes.</w:t>
      </w:r>
    </w:p>
    <w:p w14:paraId="11179E73" w14:textId="77777777" w:rsidR="00CF0253" w:rsidRDefault="00252649">
      <w:pPr>
        <w:spacing w:before="479" w:after="0" w:line="209" w:lineRule="exact"/>
        <w:ind w:left="706"/>
        <w:jc w:val="left"/>
        <w:rPr>
          <w:rFonts w:ascii="Times New Roman"/>
          <w:color w:val="000000"/>
          <w:sz w:val="20"/>
        </w:rPr>
      </w:pPr>
      <w:r>
        <w:rPr>
          <w:rFonts w:ascii="KCFTRC+CMR10"/>
          <w:color w:val="000000"/>
          <w:spacing w:val="-4"/>
          <w:sz w:val="20"/>
        </w:rPr>
        <w:t>Table</w:t>
      </w:r>
      <w:r>
        <w:rPr>
          <w:rFonts w:ascii="Times New Roman"/>
          <w:color w:val="000000"/>
          <w:spacing w:val="21"/>
          <w:sz w:val="20"/>
        </w:rPr>
        <w:t xml:space="preserve"> </w:t>
      </w:r>
      <w:r>
        <w:rPr>
          <w:rFonts w:ascii="KCFTRC+CMR10"/>
          <w:color w:val="000000"/>
          <w:sz w:val="20"/>
        </w:rPr>
        <w:t>4:</w:t>
      </w:r>
      <w:r>
        <w:rPr>
          <w:rFonts w:ascii="Times New Roman"/>
          <w:color w:val="000000"/>
          <w:spacing w:val="39"/>
          <w:sz w:val="20"/>
        </w:rPr>
        <w:t xml:space="preserve"> </w:t>
      </w:r>
      <w:r>
        <w:rPr>
          <w:rFonts w:ascii="KCFTRC+CMR10"/>
          <w:color w:val="000000"/>
          <w:spacing w:val="-3"/>
          <w:sz w:val="20"/>
        </w:rPr>
        <w:t>Treatment</w:t>
      </w:r>
      <w:r>
        <w:rPr>
          <w:rFonts w:ascii="Times New Roman"/>
          <w:color w:val="000000"/>
          <w:spacing w:val="20"/>
          <w:sz w:val="20"/>
        </w:rPr>
        <w:t xml:space="preserve"> </w:t>
      </w:r>
      <w:r>
        <w:rPr>
          <w:rFonts w:ascii="KCFTRC+CMR10" w:hAnsi="KCFTRC+CMR10" w:cs="KCFTRC+CMR10"/>
          <w:color w:val="000000"/>
          <w:sz w:val="20"/>
        </w:rPr>
        <w:t>Eﬀects</w:t>
      </w:r>
      <w:r>
        <w:rPr>
          <w:rFonts w:ascii="Times New Roman"/>
          <w:color w:val="000000"/>
          <w:spacing w:val="16"/>
          <w:sz w:val="20"/>
        </w:rPr>
        <w:t xml:space="preserve"> </w:t>
      </w:r>
      <w:r>
        <w:rPr>
          <w:rFonts w:ascii="KCFTRC+CMR10"/>
          <w:color w:val="000000"/>
          <w:sz w:val="20"/>
        </w:rPr>
        <w:t>as</w:t>
      </w:r>
      <w:r>
        <w:rPr>
          <w:rFonts w:ascii="Times New Roman"/>
          <w:color w:val="000000"/>
          <w:spacing w:val="17"/>
          <w:sz w:val="20"/>
        </w:rPr>
        <w:t xml:space="preserve"> </w:t>
      </w:r>
      <w:r>
        <w:rPr>
          <w:rFonts w:ascii="KCFTRC+CMR10"/>
          <w:color w:val="000000"/>
          <w:sz w:val="20"/>
        </w:rPr>
        <w:t>a</w:t>
      </w:r>
      <w:r>
        <w:rPr>
          <w:rFonts w:ascii="Times New Roman"/>
          <w:color w:val="000000"/>
          <w:spacing w:val="16"/>
          <w:sz w:val="20"/>
        </w:rPr>
        <w:t xml:space="preserve"> </w:t>
      </w:r>
      <w:r>
        <w:rPr>
          <w:rFonts w:ascii="KCFTRC+CMR10"/>
          <w:color w:val="000000"/>
          <w:sz w:val="20"/>
        </w:rPr>
        <w:t>Linear</w:t>
      </w:r>
      <w:r>
        <w:rPr>
          <w:rFonts w:ascii="Times New Roman"/>
          <w:color w:val="000000"/>
          <w:spacing w:val="16"/>
          <w:sz w:val="20"/>
        </w:rPr>
        <w:t xml:space="preserve"> </w:t>
      </w:r>
      <w:r>
        <w:rPr>
          <w:rFonts w:ascii="KCFTRC+CMR10"/>
          <w:color w:val="000000"/>
          <w:spacing w:val="-3"/>
          <w:sz w:val="20"/>
        </w:rPr>
        <w:t>Function</w:t>
      </w:r>
      <w:r>
        <w:rPr>
          <w:rFonts w:ascii="Times New Roman"/>
          <w:color w:val="000000"/>
          <w:spacing w:val="19"/>
          <w:sz w:val="20"/>
        </w:rPr>
        <w:t xml:space="preserve"> </w:t>
      </w:r>
      <w:r>
        <w:rPr>
          <w:rFonts w:ascii="KCFTRC+CMR10"/>
          <w:color w:val="000000"/>
          <w:sz w:val="20"/>
        </w:rPr>
        <w:t>of</w:t>
      </w:r>
      <w:r>
        <w:rPr>
          <w:rFonts w:ascii="Times New Roman"/>
          <w:color w:val="000000"/>
          <w:spacing w:val="17"/>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z w:val="20"/>
        </w:rPr>
        <w:t>Price</w:t>
      </w:r>
      <w:r>
        <w:rPr>
          <w:rFonts w:ascii="Times New Roman"/>
          <w:color w:val="000000"/>
          <w:spacing w:val="16"/>
          <w:sz w:val="20"/>
        </w:rPr>
        <w:t xml:space="preserve"> </w:t>
      </w:r>
      <w:r>
        <w:rPr>
          <w:rFonts w:ascii="KCFTRC+CMR10"/>
          <w:color w:val="000000"/>
          <w:sz w:val="20"/>
        </w:rPr>
        <w:t>Changes</w:t>
      </w:r>
      <w:r>
        <w:rPr>
          <w:rFonts w:ascii="Times New Roman"/>
          <w:color w:val="000000"/>
          <w:spacing w:val="16"/>
          <w:sz w:val="20"/>
        </w:rPr>
        <w:t xml:space="preserve"> </w:t>
      </w:r>
      <w:r>
        <w:rPr>
          <w:rFonts w:ascii="KCFTRC+CMR10"/>
          <w:color w:val="000000"/>
          <w:sz w:val="20"/>
        </w:rPr>
        <w:t>in</w:t>
      </w:r>
      <w:r>
        <w:rPr>
          <w:rFonts w:ascii="Times New Roman"/>
          <w:color w:val="000000"/>
          <w:spacing w:val="16"/>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pacing w:val="-2"/>
          <w:sz w:val="20"/>
        </w:rPr>
        <w:t>Peak</w:t>
      </w:r>
      <w:r>
        <w:rPr>
          <w:rFonts w:ascii="Times New Roman"/>
          <w:color w:val="000000"/>
          <w:spacing w:val="19"/>
          <w:sz w:val="20"/>
        </w:rPr>
        <w:t xml:space="preserve"> </w:t>
      </w:r>
      <w:r>
        <w:rPr>
          <w:rFonts w:ascii="KCFTRC+CMR10"/>
          <w:color w:val="000000"/>
          <w:sz w:val="20"/>
        </w:rPr>
        <w:t>Rate</w:t>
      </w:r>
      <w:r>
        <w:rPr>
          <w:rFonts w:ascii="Times New Roman"/>
          <w:color w:val="000000"/>
          <w:spacing w:val="16"/>
          <w:sz w:val="20"/>
        </w:rPr>
        <w:t xml:space="preserve"> </w:t>
      </w:r>
      <w:r>
        <w:rPr>
          <w:rFonts w:ascii="KCFTRC+CMR10"/>
          <w:color w:val="000000"/>
          <w:sz w:val="20"/>
        </w:rPr>
        <w:t>Period</w:t>
      </w:r>
    </w:p>
    <w:p w14:paraId="52266EF4" w14:textId="77777777" w:rsidR="00CF0253" w:rsidRDefault="00252649">
      <w:pPr>
        <w:spacing w:before="799" w:after="0" w:line="209" w:lineRule="exact"/>
        <w:ind w:left="665"/>
        <w:jc w:val="left"/>
        <w:rPr>
          <w:rFonts w:ascii="Times New Roman"/>
          <w:color w:val="000000"/>
          <w:sz w:val="20"/>
        </w:rPr>
      </w:pPr>
      <w:r>
        <w:rPr>
          <w:rFonts w:ascii="KCFTRC+CMR10"/>
          <w:color w:val="000000"/>
          <w:sz w:val="20"/>
        </w:rPr>
        <w:t>Figure</w:t>
      </w:r>
      <w:r>
        <w:rPr>
          <w:rFonts w:ascii="Times New Roman"/>
          <w:color w:val="000000"/>
          <w:spacing w:val="16"/>
          <w:sz w:val="20"/>
        </w:rPr>
        <w:t xml:space="preserve"> </w:t>
      </w:r>
      <w:r>
        <w:rPr>
          <w:rFonts w:ascii="KCFTRC+CMR10"/>
          <w:color w:val="000000"/>
          <w:sz w:val="20"/>
        </w:rPr>
        <w:t>8:</w:t>
      </w:r>
      <w:r>
        <w:rPr>
          <w:rFonts w:ascii="Times New Roman"/>
          <w:color w:val="000000"/>
          <w:spacing w:val="39"/>
          <w:sz w:val="20"/>
        </w:rPr>
        <w:t xml:space="preserve"> </w:t>
      </w:r>
      <w:r>
        <w:rPr>
          <w:rFonts w:ascii="KCFTRC+CMR10"/>
          <w:color w:val="000000"/>
          <w:spacing w:val="-3"/>
          <w:sz w:val="20"/>
        </w:rPr>
        <w:t>Treatment</w:t>
      </w:r>
      <w:r>
        <w:rPr>
          <w:rFonts w:ascii="Times New Roman"/>
          <w:color w:val="000000"/>
          <w:spacing w:val="19"/>
          <w:sz w:val="20"/>
        </w:rPr>
        <w:t xml:space="preserve"> </w:t>
      </w:r>
      <w:r>
        <w:rPr>
          <w:rFonts w:ascii="KCFTRC+CMR10" w:hAnsi="KCFTRC+CMR10" w:cs="KCFTRC+CMR10"/>
          <w:color w:val="000000"/>
          <w:sz w:val="20"/>
        </w:rPr>
        <w:t>Eﬀects</w:t>
      </w:r>
      <w:r>
        <w:rPr>
          <w:rFonts w:ascii="Times New Roman"/>
          <w:color w:val="000000"/>
          <w:spacing w:val="16"/>
          <w:sz w:val="20"/>
        </w:rPr>
        <w:t xml:space="preserve"> </w:t>
      </w:r>
      <w:r>
        <w:rPr>
          <w:rFonts w:ascii="KCFTRC+CMR10"/>
          <w:color w:val="000000"/>
          <w:sz w:val="20"/>
        </w:rPr>
        <w:t>as</w:t>
      </w:r>
      <w:r>
        <w:rPr>
          <w:rFonts w:ascii="Times New Roman"/>
          <w:color w:val="000000"/>
          <w:spacing w:val="17"/>
          <w:sz w:val="20"/>
        </w:rPr>
        <w:t xml:space="preserve"> </w:t>
      </w:r>
      <w:r>
        <w:rPr>
          <w:rFonts w:ascii="KCFTRC+CMR10"/>
          <w:color w:val="000000"/>
          <w:sz w:val="20"/>
        </w:rPr>
        <w:t>a</w:t>
      </w:r>
      <w:r>
        <w:rPr>
          <w:rFonts w:ascii="Times New Roman"/>
          <w:color w:val="000000"/>
          <w:spacing w:val="16"/>
          <w:sz w:val="20"/>
        </w:rPr>
        <w:t xml:space="preserve"> </w:t>
      </w:r>
      <w:r>
        <w:rPr>
          <w:rFonts w:ascii="KCFTRC+CMR10"/>
          <w:color w:val="000000"/>
          <w:sz w:val="20"/>
        </w:rPr>
        <w:t>Linear</w:t>
      </w:r>
      <w:r>
        <w:rPr>
          <w:rFonts w:ascii="Times New Roman"/>
          <w:color w:val="000000"/>
          <w:spacing w:val="17"/>
          <w:sz w:val="20"/>
        </w:rPr>
        <w:t xml:space="preserve"> </w:t>
      </w:r>
      <w:r>
        <w:rPr>
          <w:rFonts w:ascii="KCFTRC+CMR10"/>
          <w:color w:val="000000"/>
          <w:spacing w:val="-3"/>
          <w:sz w:val="20"/>
        </w:rPr>
        <w:t>Function</w:t>
      </w:r>
      <w:r>
        <w:rPr>
          <w:rFonts w:ascii="Times New Roman"/>
          <w:color w:val="000000"/>
          <w:spacing w:val="19"/>
          <w:sz w:val="20"/>
        </w:rPr>
        <w:t xml:space="preserve"> </w:t>
      </w:r>
      <w:r>
        <w:rPr>
          <w:rFonts w:ascii="KCFTRC+CMR10"/>
          <w:color w:val="000000"/>
          <w:sz w:val="20"/>
        </w:rPr>
        <w:t>of</w:t>
      </w:r>
      <w:r>
        <w:rPr>
          <w:rFonts w:ascii="Times New Roman"/>
          <w:color w:val="000000"/>
          <w:spacing w:val="17"/>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z w:val="20"/>
        </w:rPr>
        <w:t>Price</w:t>
      </w:r>
      <w:r>
        <w:rPr>
          <w:rFonts w:ascii="Times New Roman"/>
          <w:color w:val="000000"/>
          <w:spacing w:val="16"/>
          <w:sz w:val="20"/>
        </w:rPr>
        <w:t xml:space="preserve"> </w:t>
      </w:r>
      <w:r>
        <w:rPr>
          <w:rFonts w:ascii="KCFTRC+CMR10"/>
          <w:color w:val="000000"/>
          <w:sz w:val="20"/>
        </w:rPr>
        <w:t>Changes</w:t>
      </w:r>
      <w:r>
        <w:rPr>
          <w:rFonts w:ascii="Times New Roman"/>
          <w:color w:val="000000"/>
          <w:spacing w:val="17"/>
          <w:sz w:val="20"/>
        </w:rPr>
        <w:t xml:space="preserve"> </w:t>
      </w:r>
      <w:r>
        <w:rPr>
          <w:rFonts w:ascii="KCFTRC+CMR10"/>
          <w:color w:val="000000"/>
          <w:sz w:val="20"/>
        </w:rPr>
        <w:t>in</w:t>
      </w:r>
      <w:r>
        <w:rPr>
          <w:rFonts w:ascii="Times New Roman"/>
          <w:color w:val="000000"/>
          <w:spacing w:val="16"/>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pacing w:val="-2"/>
          <w:sz w:val="20"/>
        </w:rPr>
        <w:t>Peak</w:t>
      </w:r>
      <w:r>
        <w:rPr>
          <w:rFonts w:ascii="Times New Roman"/>
          <w:color w:val="000000"/>
          <w:spacing w:val="18"/>
          <w:sz w:val="20"/>
        </w:rPr>
        <w:t xml:space="preserve"> </w:t>
      </w:r>
      <w:r>
        <w:rPr>
          <w:rFonts w:ascii="KCFTRC+CMR10"/>
          <w:color w:val="000000"/>
          <w:sz w:val="20"/>
        </w:rPr>
        <w:t>Rate</w:t>
      </w:r>
      <w:r>
        <w:rPr>
          <w:rFonts w:ascii="Times New Roman"/>
          <w:color w:val="000000"/>
          <w:spacing w:val="16"/>
          <w:sz w:val="20"/>
        </w:rPr>
        <w:t xml:space="preserve"> </w:t>
      </w:r>
      <w:r>
        <w:rPr>
          <w:rFonts w:ascii="KCFTRC+CMR10"/>
          <w:color w:val="000000"/>
          <w:sz w:val="20"/>
        </w:rPr>
        <w:t>Period</w:t>
      </w:r>
    </w:p>
    <w:p w14:paraId="277B63EE" w14:textId="77777777" w:rsidR="00CF0253" w:rsidRDefault="00252649">
      <w:pPr>
        <w:spacing w:before="692" w:after="0" w:line="224" w:lineRule="exact"/>
        <w:ind w:left="299"/>
        <w:jc w:val="left"/>
        <w:rPr>
          <w:rFonts w:ascii="Times New Roman"/>
          <w:color w:val="000000"/>
          <w:sz w:val="20"/>
        </w:rPr>
      </w:pPr>
      <w:r>
        <w:rPr>
          <w:rFonts w:ascii="KCFTRC+CMR10"/>
          <w:color w:val="000000"/>
          <w:sz w:val="20"/>
        </w:rPr>
        <w:t>The</w:t>
      </w:r>
      <w:r>
        <w:rPr>
          <w:rFonts w:ascii="Times New Roman"/>
          <w:color w:val="000000"/>
          <w:spacing w:val="5"/>
          <w:sz w:val="20"/>
        </w:rPr>
        <w:t xml:space="preserve"> </w:t>
      </w:r>
      <w:r>
        <w:rPr>
          <w:rFonts w:ascii="KCFTRC+CMR10"/>
          <w:color w:val="000000"/>
          <w:sz w:val="20"/>
        </w:rPr>
        <w:t>estimates</w:t>
      </w:r>
      <w:r>
        <w:rPr>
          <w:rFonts w:ascii="Times New Roman"/>
          <w:color w:val="000000"/>
          <w:spacing w:val="5"/>
          <w:sz w:val="20"/>
        </w:rPr>
        <w:t xml:space="preserve"> </w:t>
      </w:r>
      <w:r>
        <w:rPr>
          <w:rFonts w:ascii="KCFTRC+CMR10"/>
          <w:color w:val="000000"/>
          <w:sz w:val="20"/>
        </w:rPr>
        <w:t>of</w:t>
      </w:r>
      <w:r>
        <w:rPr>
          <w:rFonts w:ascii="Times New Roman"/>
          <w:color w:val="000000"/>
          <w:spacing w:val="5"/>
          <w:sz w:val="20"/>
        </w:rPr>
        <w:t xml:space="preserve"> </w:t>
      </w:r>
      <w:r>
        <w:rPr>
          <w:rFonts w:ascii="KCFTRC+CMR10"/>
          <w:color w:val="000000"/>
          <w:sz w:val="20"/>
        </w:rPr>
        <w:t>the</w:t>
      </w:r>
      <w:r>
        <w:rPr>
          <w:rFonts w:ascii="Times New Roman"/>
          <w:color w:val="000000"/>
          <w:spacing w:val="5"/>
          <w:sz w:val="20"/>
        </w:rPr>
        <w:t xml:space="preserve"> </w:t>
      </w:r>
      <w:r>
        <w:rPr>
          <w:rFonts w:ascii="KCFTRC+CMR10"/>
          <w:color w:val="000000"/>
          <w:sz w:val="20"/>
        </w:rPr>
        <w:t>six</w:t>
      </w:r>
      <w:r>
        <w:rPr>
          <w:rFonts w:ascii="Times New Roman"/>
          <w:color w:val="000000"/>
          <w:spacing w:val="5"/>
          <w:sz w:val="20"/>
        </w:rPr>
        <w:t xml:space="preserve"> </w:t>
      </w:r>
      <w:r>
        <w:rPr>
          <w:rFonts w:ascii="KCFTRC+CMR10" w:hAnsi="KCFTRC+CMR10" w:cs="KCFTRC+CMR10"/>
          <w:color w:val="000000"/>
          <w:sz w:val="20"/>
        </w:rPr>
        <w:t>coeﬃcients</w:t>
      </w:r>
      <w:r>
        <w:rPr>
          <w:rFonts w:ascii="Times New Roman"/>
          <w:color w:val="000000"/>
          <w:spacing w:val="5"/>
          <w:sz w:val="20"/>
        </w:rPr>
        <w:t xml:space="preserve"> </w:t>
      </w:r>
      <w:r>
        <w:rPr>
          <w:rFonts w:ascii="KCFTRC+CMR10"/>
          <w:color w:val="000000"/>
          <w:sz w:val="20"/>
        </w:rPr>
        <w:t>of</w:t>
      </w:r>
      <w:r>
        <w:rPr>
          <w:rFonts w:ascii="Times New Roman"/>
          <w:color w:val="000000"/>
          <w:spacing w:val="5"/>
          <w:sz w:val="20"/>
        </w:rPr>
        <w:t xml:space="preserve"> </w:t>
      </w:r>
      <w:r>
        <w:rPr>
          <w:rFonts w:ascii="KCFTRC+CMR10"/>
          <w:color w:val="000000"/>
          <w:spacing w:val="-1"/>
          <w:sz w:val="20"/>
        </w:rPr>
        <w:t>interest</w:t>
      </w:r>
      <w:r>
        <w:rPr>
          <w:rFonts w:ascii="Times New Roman"/>
          <w:color w:val="000000"/>
          <w:spacing w:val="6"/>
          <w:sz w:val="20"/>
        </w:rPr>
        <w:t xml:space="preserve"> </w:t>
      </w:r>
      <w:r>
        <w:rPr>
          <w:rFonts w:ascii="KCFTRC+CMR10"/>
          <w:color w:val="000000"/>
          <w:sz w:val="20"/>
        </w:rPr>
        <w:t>(i.e.,</w:t>
      </w:r>
      <w:r>
        <w:rPr>
          <w:rFonts w:ascii="Times New Roman"/>
          <w:color w:val="000000"/>
          <w:spacing w:val="7"/>
          <w:sz w:val="20"/>
        </w:rPr>
        <w:t xml:space="preserve"> </w:t>
      </w:r>
      <w:r>
        <w:rPr>
          <w:rFonts w:ascii="KCFTRC+CMR10"/>
          <w:color w:val="000000"/>
          <w:sz w:val="20"/>
        </w:rPr>
        <w:t>from</w:t>
      </w:r>
      <w:r>
        <w:rPr>
          <w:rFonts w:ascii="Times New Roman"/>
          <w:color w:val="000000"/>
          <w:spacing w:val="5"/>
          <w:sz w:val="20"/>
        </w:rPr>
        <w:t xml:space="preserve"> </w:t>
      </w:r>
      <w:r>
        <w:rPr>
          <w:rFonts w:ascii="NHCAOQ+CMMI10" w:hAnsi="NHCAOQ+CMMI10" w:cs="NHCAOQ+CMMI10"/>
          <w:color w:val="000000"/>
          <w:sz w:val="20"/>
        </w:rPr>
        <w:t>β</w:t>
      </w:r>
      <w:r>
        <w:rPr>
          <w:rFonts w:ascii="PTDUEJ+CMR7"/>
          <w:color w:val="000000"/>
          <w:sz w:val="21"/>
          <w:vertAlign w:val="subscript"/>
        </w:rPr>
        <w:t>12</w:t>
      </w:r>
      <w:r>
        <w:rPr>
          <w:rFonts w:ascii="Times New Roman"/>
          <w:color w:val="000000"/>
          <w:spacing w:val="13"/>
          <w:sz w:val="21"/>
          <w:vertAlign w:val="subscript"/>
        </w:rPr>
        <w:t xml:space="preserve"> </w:t>
      </w:r>
      <w:r>
        <w:rPr>
          <w:rFonts w:ascii="KCFTRC+CMR10"/>
          <w:color w:val="000000"/>
          <w:sz w:val="20"/>
        </w:rPr>
        <w:t>to</w:t>
      </w:r>
      <w:r>
        <w:rPr>
          <w:rFonts w:ascii="Times New Roman"/>
          <w:color w:val="000000"/>
          <w:spacing w:val="5"/>
          <w:sz w:val="20"/>
        </w:rPr>
        <w:t xml:space="preserve"> </w:t>
      </w:r>
      <w:r>
        <w:rPr>
          <w:rFonts w:ascii="NHCAOQ+CMMI10" w:hAnsi="NHCAOQ+CMMI10" w:cs="NHCAOQ+CMMI10"/>
          <w:color w:val="000000"/>
          <w:sz w:val="20"/>
        </w:rPr>
        <w:t>β</w:t>
      </w:r>
      <w:r>
        <w:rPr>
          <w:rFonts w:ascii="PTDUEJ+CMR7"/>
          <w:color w:val="000000"/>
          <w:spacing w:val="5"/>
          <w:sz w:val="21"/>
          <w:vertAlign w:val="subscript"/>
        </w:rPr>
        <w:t>17</w:t>
      </w:r>
      <w:r>
        <w:rPr>
          <w:rFonts w:ascii="KCFTRC+CMR10"/>
          <w:color w:val="000000"/>
          <w:sz w:val="20"/>
        </w:rPr>
        <w:t>)</w:t>
      </w:r>
      <w:r>
        <w:rPr>
          <w:rFonts w:ascii="Times New Roman"/>
          <w:color w:val="000000"/>
          <w:spacing w:val="5"/>
          <w:sz w:val="20"/>
        </w:rPr>
        <w:t xml:space="preserve"> </w:t>
      </w:r>
      <w:r>
        <w:rPr>
          <w:rFonts w:ascii="KCFTRC+CMR10"/>
          <w:color w:val="000000"/>
          <w:spacing w:val="-1"/>
          <w:sz w:val="20"/>
        </w:rPr>
        <w:t>presented</w:t>
      </w:r>
      <w:r>
        <w:rPr>
          <w:rFonts w:ascii="Times New Roman"/>
          <w:color w:val="000000"/>
          <w:spacing w:val="6"/>
          <w:sz w:val="20"/>
        </w:rPr>
        <w:t xml:space="preserve"> </w:t>
      </w:r>
      <w:r>
        <w:rPr>
          <w:rFonts w:ascii="KCFTRC+CMR10"/>
          <w:color w:val="000000"/>
          <w:sz w:val="20"/>
        </w:rPr>
        <w:t>in</w:t>
      </w:r>
      <w:r>
        <w:rPr>
          <w:rFonts w:ascii="Times New Roman"/>
          <w:color w:val="000000"/>
          <w:spacing w:val="5"/>
          <w:sz w:val="20"/>
        </w:rPr>
        <w:t xml:space="preserve"> </w:t>
      </w:r>
      <w:r>
        <w:rPr>
          <w:rFonts w:ascii="KCFTRC+CMR10"/>
          <w:color w:val="000000"/>
          <w:spacing w:val="-4"/>
          <w:sz w:val="20"/>
        </w:rPr>
        <w:t>Table</w:t>
      </w:r>
      <w:r>
        <w:rPr>
          <w:rFonts w:ascii="Times New Roman"/>
          <w:color w:val="000000"/>
          <w:spacing w:val="9"/>
          <w:sz w:val="20"/>
        </w:rPr>
        <w:t xml:space="preserve"> </w:t>
      </w:r>
      <w:r>
        <w:rPr>
          <w:rFonts w:ascii="KCFTRC+CMR10"/>
          <w:color w:val="000000"/>
          <w:spacing w:val="-1"/>
          <w:sz w:val="20"/>
        </w:rPr>
        <w:t>XYZ</w:t>
      </w:r>
      <w:r>
        <w:rPr>
          <w:rFonts w:ascii="Times New Roman"/>
          <w:color w:val="000000"/>
          <w:spacing w:val="5"/>
          <w:sz w:val="20"/>
        </w:rPr>
        <w:t xml:space="preserve"> </w:t>
      </w:r>
      <w:r>
        <w:rPr>
          <w:rFonts w:ascii="KCFTRC+CMR10"/>
          <w:color w:val="000000"/>
          <w:sz w:val="20"/>
        </w:rPr>
        <w:t>are</w:t>
      </w:r>
      <w:r>
        <w:rPr>
          <w:rFonts w:ascii="Times New Roman"/>
          <w:color w:val="000000"/>
          <w:spacing w:val="5"/>
          <w:sz w:val="20"/>
        </w:rPr>
        <w:t xml:space="preserve"> </w:t>
      </w:r>
      <w:r>
        <w:rPr>
          <w:rFonts w:ascii="KCFTRC+CMR10"/>
          <w:color w:val="000000"/>
          <w:sz w:val="20"/>
        </w:rPr>
        <w:t>summarized</w:t>
      </w:r>
    </w:p>
    <w:p w14:paraId="43B55A68" w14:textId="77777777" w:rsidR="00CF0253" w:rsidRDefault="00252649">
      <w:pPr>
        <w:spacing w:before="134" w:after="0" w:line="209" w:lineRule="exact"/>
        <w:jc w:val="left"/>
        <w:rPr>
          <w:rFonts w:ascii="Times New Roman"/>
          <w:color w:val="000000"/>
          <w:sz w:val="20"/>
        </w:rPr>
      </w:pPr>
      <w:r>
        <w:rPr>
          <w:rFonts w:ascii="KCFTRC+CMR10"/>
          <w:color w:val="000000"/>
          <w:sz w:val="20"/>
        </w:rPr>
        <w:t>graphically</w:t>
      </w:r>
      <w:r>
        <w:rPr>
          <w:rFonts w:ascii="Times New Roman"/>
          <w:color w:val="000000"/>
          <w:spacing w:val="4"/>
          <w:sz w:val="20"/>
        </w:rPr>
        <w:t xml:space="preserve"> </w:t>
      </w:r>
      <w:r>
        <w:rPr>
          <w:rFonts w:ascii="KCFTRC+CMR10"/>
          <w:color w:val="000000"/>
          <w:sz w:val="20"/>
        </w:rPr>
        <w:t>in</w:t>
      </w:r>
      <w:r>
        <w:rPr>
          <w:rFonts w:ascii="Times New Roman"/>
          <w:color w:val="000000"/>
          <w:spacing w:val="4"/>
          <w:sz w:val="20"/>
        </w:rPr>
        <w:t xml:space="preserve"> </w:t>
      </w:r>
      <w:r>
        <w:rPr>
          <w:rFonts w:ascii="KCFTRC+CMR10"/>
          <w:color w:val="000000"/>
          <w:sz w:val="20"/>
        </w:rPr>
        <w:t>Figure</w:t>
      </w:r>
      <w:r>
        <w:rPr>
          <w:rFonts w:ascii="Times New Roman"/>
          <w:color w:val="000000"/>
          <w:spacing w:val="4"/>
          <w:sz w:val="20"/>
        </w:rPr>
        <w:t xml:space="preserve"> </w:t>
      </w:r>
      <w:r>
        <w:rPr>
          <w:rFonts w:ascii="KCFTRC+CMR10"/>
          <w:color w:val="000000"/>
          <w:spacing w:val="-1"/>
          <w:sz w:val="20"/>
        </w:rPr>
        <w:t>XYZ.</w:t>
      </w:r>
      <w:r>
        <w:rPr>
          <w:rFonts w:ascii="Times New Roman"/>
          <w:color w:val="000000"/>
          <w:spacing w:val="4"/>
          <w:sz w:val="20"/>
        </w:rPr>
        <w:t xml:space="preserve"> </w:t>
      </w:r>
      <w:r>
        <w:rPr>
          <w:rFonts w:ascii="KCFTRC+CMR10"/>
          <w:color w:val="000000"/>
          <w:sz w:val="20"/>
        </w:rPr>
        <w:t>And</w:t>
      </w:r>
      <w:r>
        <w:rPr>
          <w:rFonts w:ascii="Times New Roman"/>
          <w:color w:val="000000"/>
          <w:spacing w:val="4"/>
          <w:sz w:val="20"/>
        </w:rPr>
        <w:t xml:space="preserve"> </w:t>
      </w:r>
      <w:r>
        <w:rPr>
          <w:rFonts w:ascii="KCFTRC+CMR10"/>
          <w:color w:val="000000"/>
          <w:sz w:val="20"/>
        </w:rPr>
        <w:t>this</w:t>
      </w:r>
      <w:r>
        <w:rPr>
          <w:rFonts w:ascii="Times New Roman"/>
          <w:color w:val="000000"/>
          <w:spacing w:val="4"/>
          <w:sz w:val="20"/>
        </w:rPr>
        <w:t xml:space="preserve"> </w:t>
      </w:r>
      <w:r>
        <w:rPr>
          <w:rFonts w:ascii="KCFTRC+CMR10" w:hAnsi="KCFTRC+CMR10" w:cs="KCFTRC+CMR10"/>
          <w:color w:val="000000"/>
          <w:sz w:val="20"/>
        </w:rPr>
        <w:t>ﬁgure,</w:t>
      </w:r>
      <w:r>
        <w:rPr>
          <w:rFonts w:ascii="Times New Roman"/>
          <w:color w:val="000000"/>
          <w:spacing w:val="6"/>
          <w:sz w:val="20"/>
        </w:rPr>
        <w:t xml:space="preserve"> </w:t>
      </w:r>
      <w:r>
        <w:rPr>
          <w:rFonts w:ascii="KCFTRC+CMR10"/>
          <w:color w:val="000000"/>
          <w:spacing w:val="-1"/>
          <w:sz w:val="20"/>
        </w:rPr>
        <w:t>showing</w:t>
      </w:r>
      <w:r>
        <w:rPr>
          <w:rFonts w:ascii="Times New Roman"/>
          <w:color w:val="000000"/>
          <w:spacing w:val="5"/>
          <w:sz w:val="20"/>
        </w:rPr>
        <w:t xml:space="preserve"> </w:t>
      </w:r>
      <w:r>
        <w:rPr>
          <w:rFonts w:ascii="KCFTRC+CMR10"/>
          <w:color w:val="000000"/>
          <w:sz w:val="20"/>
        </w:rPr>
        <w:t>estimated</w:t>
      </w:r>
      <w:r>
        <w:rPr>
          <w:rFonts w:ascii="Times New Roman"/>
          <w:color w:val="000000"/>
          <w:spacing w:val="4"/>
          <w:sz w:val="20"/>
        </w:rPr>
        <w:t xml:space="preserve"> </w:t>
      </w:r>
      <w:r>
        <w:rPr>
          <w:rFonts w:ascii="KCFTRC+CMR10"/>
          <w:color w:val="000000"/>
          <w:spacing w:val="-1"/>
          <w:sz w:val="20"/>
        </w:rPr>
        <w:t>treatment</w:t>
      </w:r>
      <w:r>
        <w:rPr>
          <w:rFonts w:ascii="Times New Roman"/>
          <w:color w:val="000000"/>
          <w:spacing w:val="5"/>
          <w:sz w:val="20"/>
        </w:rPr>
        <w:t xml:space="preserve"> </w:t>
      </w:r>
      <w:r>
        <w:rPr>
          <w:rFonts w:ascii="KCFTRC+CMR10" w:hAnsi="KCFTRC+CMR10" w:cs="KCFTRC+CMR10"/>
          <w:color w:val="000000"/>
          <w:sz w:val="20"/>
        </w:rPr>
        <w:t>eﬀects</w:t>
      </w:r>
      <w:r>
        <w:rPr>
          <w:rFonts w:ascii="Times New Roman"/>
          <w:color w:val="000000"/>
          <w:spacing w:val="4"/>
          <w:sz w:val="20"/>
        </w:rPr>
        <w:t xml:space="preserve"> </w:t>
      </w:r>
      <w:r>
        <w:rPr>
          <w:rFonts w:ascii="KCFTRC+CMR10"/>
          <w:color w:val="000000"/>
          <w:sz w:val="20"/>
        </w:rPr>
        <w:t>and</w:t>
      </w:r>
      <w:r>
        <w:rPr>
          <w:rFonts w:ascii="Times New Roman"/>
          <w:color w:val="000000"/>
          <w:spacing w:val="4"/>
          <w:sz w:val="20"/>
        </w:rPr>
        <w:t xml:space="preserve"> </w:t>
      </w:r>
      <w:r>
        <w:rPr>
          <w:rFonts w:ascii="KCFTRC+CMR10"/>
          <w:color w:val="000000"/>
          <w:sz w:val="20"/>
        </w:rPr>
        <w:t>predicted</w:t>
      </w:r>
      <w:r>
        <w:rPr>
          <w:rFonts w:ascii="Times New Roman"/>
          <w:color w:val="000000"/>
          <w:spacing w:val="4"/>
          <w:sz w:val="20"/>
        </w:rPr>
        <w:t xml:space="preserve"> </w:t>
      </w:r>
      <w:r>
        <w:rPr>
          <w:rFonts w:ascii="KCFTRC+CMR10"/>
          <w:color w:val="000000"/>
          <w:spacing w:val="-1"/>
          <w:sz w:val="20"/>
        </w:rPr>
        <w:t>electricity</w:t>
      </w:r>
      <w:r>
        <w:rPr>
          <w:rFonts w:ascii="Times New Roman"/>
          <w:color w:val="000000"/>
          <w:spacing w:val="4"/>
          <w:sz w:val="20"/>
        </w:rPr>
        <w:t xml:space="preserve"> </w:t>
      </w:r>
      <w:r>
        <w:rPr>
          <w:rFonts w:ascii="KCFTRC+CMR10"/>
          <w:color w:val="000000"/>
          <w:spacing w:val="-1"/>
          <w:sz w:val="20"/>
        </w:rPr>
        <w:t>savings</w:t>
      </w:r>
    </w:p>
    <w:p w14:paraId="1F5A236C" w14:textId="77777777" w:rsidR="00CF0253" w:rsidRDefault="00252649">
      <w:pPr>
        <w:spacing w:before="149" w:after="0" w:line="209" w:lineRule="exact"/>
        <w:jc w:val="left"/>
        <w:rPr>
          <w:rFonts w:ascii="Times New Roman"/>
          <w:color w:val="000000"/>
          <w:sz w:val="20"/>
        </w:rPr>
      </w:pPr>
      <w:r>
        <w:rPr>
          <w:rFonts w:ascii="KCFTRC+CMR10"/>
          <w:color w:val="000000"/>
          <w:sz w:val="20"/>
        </w:rPr>
        <w:t>for</w:t>
      </w:r>
      <w:r>
        <w:rPr>
          <w:rFonts w:ascii="Times New Roman"/>
          <w:color w:val="000000"/>
          <w:spacing w:val="30"/>
          <w:sz w:val="20"/>
        </w:rPr>
        <w:t xml:space="preserve"> </w:t>
      </w:r>
      <w:r>
        <w:rPr>
          <w:rFonts w:ascii="KCFTRC+CMR10"/>
          <w:color w:val="000000"/>
          <w:spacing w:val="-2"/>
          <w:sz w:val="20"/>
        </w:rPr>
        <w:t>each</w:t>
      </w:r>
      <w:r>
        <w:rPr>
          <w:rFonts w:ascii="Times New Roman"/>
          <w:color w:val="000000"/>
          <w:spacing w:val="31"/>
          <w:sz w:val="20"/>
        </w:rPr>
        <w:t xml:space="preserve"> </w:t>
      </w:r>
      <w:r>
        <w:rPr>
          <w:rFonts w:ascii="KCFTRC+CMR10"/>
          <w:color w:val="000000"/>
          <w:sz w:val="20"/>
        </w:rPr>
        <w:t>of</w:t>
      </w:r>
      <w:r>
        <w:rPr>
          <w:rFonts w:ascii="Times New Roman"/>
          <w:color w:val="000000"/>
          <w:spacing w:val="30"/>
          <w:sz w:val="20"/>
        </w:rPr>
        <w:t xml:space="preserve"> </w:t>
      </w:r>
      <w:r>
        <w:rPr>
          <w:rFonts w:ascii="KCFTRC+CMR10"/>
          <w:color w:val="000000"/>
          <w:sz w:val="20"/>
        </w:rPr>
        <w:t>the</w:t>
      </w:r>
      <w:r>
        <w:rPr>
          <w:rFonts w:ascii="Times New Roman"/>
          <w:color w:val="000000"/>
          <w:spacing w:val="29"/>
          <w:sz w:val="20"/>
        </w:rPr>
        <w:t xml:space="preserve"> </w:t>
      </w:r>
      <w:r>
        <w:rPr>
          <w:rFonts w:ascii="KCFTRC+CMR10"/>
          <w:color w:val="000000"/>
          <w:sz w:val="20"/>
        </w:rPr>
        <w:t>three</w:t>
      </w:r>
      <w:r>
        <w:rPr>
          <w:rFonts w:ascii="Times New Roman"/>
          <w:color w:val="000000"/>
          <w:spacing w:val="30"/>
          <w:sz w:val="20"/>
        </w:rPr>
        <w:t xml:space="preserve"> </w:t>
      </w:r>
      <w:r>
        <w:rPr>
          <w:rFonts w:ascii="KCFTRC+CMR10"/>
          <w:color w:val="000000"/>
          <w:spacing w:val="-2"/>
          <w:sz w:val="20"/>
        </w:rPr>
        <w:t>intervals,</w:t>
      </w:r>
      <w:r>
        <w:rPr>
          <w:rFonts w:ascii="Times New Roman"/>
          <w:color w:val="000000"/>
          <w:spacing w:val="35"/>
          <w:sz w:val="20"/>
        </w:rPr>
        <w:t xml:space="preserve"> </w:t>
      </w:r>
      <w:r>
        <w:rPr>
          <w:rFonts w:ascii="KCFTRC+CMR10" w:hAnsi="KCFTRC+CMR10" w:cs="KCFTRC+CMR10"/>
          <w:color w:val="000000"/>
          <w:sz w:val="20"/>
        </w:rPr>
        <w:t>re-conﬁrms</w:t>
      </w:r>
      <w:r>
        <w:rPr>
          <w:rFonts w:ascii="Times New Roman"/>
          <w:color w:val="000000"/>
          <w:spacing w:val="30"/>
          <w:sz w:val="20"/>
        </w:rPr>
        <w:t xml:space="preserve"> </w:t>
      </w:r>
      <w:r>
        <w:rPr>
          <w:rFonts w:ascii="KCFTRC+CMR10"/>
          <w:color w:val="000000"/>
          <w:sz w:val="20"/>
        </w:rPr>
        <w:t>the</w:t>
      </w:r>
      <w:r>
        <w:rPr>
          <w:rFonts w:ascii="Times New Roman"/>
          <w:color w:val="000000"/>
          <w:spacing w:val="29"/>
          <w:sz w:val="20"/>
        </w:rPr>
        <w:t xml:space="preserve"> </w:t>
      </w:r>
      <w:r>
        <w:rPr>
          <w:rFonts w:ascii="KCFTRC+CMR10" w:hAnsi="KCFTRC+CMR10" w:cs="KCFTRC+CMR10"/>
          <w:color w:val="000000"/>
          <w:sz w:val="20"/>
        </w:rPr>
        <w:t>ﬁnding</w:t>
      </w:r>
      <w:r>
        <w:rPr>
          <w:rFonts w:ascii="Times New Roman"/>
          <w:color w:val="000000"/>
          <w:spacing w:val="30"/>
          <w:sz w:val="20"/>
        </w:rPr>
        <w:t xml:space="preserve"> </w:t>
      </w:r>
      <w:r>
        <w:rPr>
          <w:rFonts w:ascii="KCFTRC+CMR10"/>
          <w:color w:val="000000"/>
          <w:sz w:val="20"/>
        </w:rPr>
        <w:t>of</w:t>
      </w:r>
      <w:r>
        <w:rPr>
          <w:rFonts w:ascii="Times New Roman"/>
          <w:color w:val="000000"/>
          <w:spacing w:val="30"/>
          <w:sz w:val="20"/>
        </w:rPr>
        <w:t xml:space="preserve"> </w:t>
      </w:r>
      <w:r>
        <w:rPr>
          <w:rFonts w:ascii="KCFTRC+CMR10"/>
          <w:color w:val="000000"/>
          <w:sz w:val="20"/>
        </w:rPr>
        <w:t>price</w:t>
      </w:r>
      <w:r>
        <w:rPr>
          <w:rFonts w:ascii="Times New Roman"/>
          <w:color w:val="000000"/>
          <w:spacing w:val="29"/>
          <w:sz w:val="20"/>
        </w:rPr>
        <w:t xml:space="preserve"> </w:t>
      </w:r>
      <w:r>
        <w:rPr>
          <w:rFonts w:ascii="KCFTRC+CMR10"/>
          <w:color w:val="000000"/>
          <w:spacing w:val="-1"/>
          <w:sz w:val="20"/>
        </w:rPr>
        <w:t>insensitivity</w:t>
      </w:r>
      <w:r>
        <w:rPr>
          <w:rFonts w:ascii="Times New Roman"/>
          <w:color w:val="000000"/>
          <w:spacing w:val="30"/>
          <w:sz w:val="20"/>
        </w:rPr>
        <w:t xml:space="preserve"> </w:t>
      </w:r>
      <w:r>
        <w:rPr>
          <w:rFonts w:ascii="KCFTRC+CMR10"/>
          <w:color w:val="000000"/>
          <w:sz w:val="20"/>
        </w:rPr>
        <w:t>in</w:t>
      </w:r>
      <w:r>
        <w:rPr>
          <w:rFonts w:ascii="Times New Roman"/>
          <w:color w:val="000000"/>
          <w:spacing w:val="29"/>
          <w:sz w:val="20"/>
        </w:rPr>
        <w:t xml:space="preserve"> </w:t>
      </w:r>
      <w:hyperlink w:anchor="br24" w:history="1">
        <w:r>
          <w:rPr>
            <w:rFonts w:ascii="KCFTRC+CMR10"/>
            <w:color w:val="0000FF"/>
            <w:sz w:val="20"/>
          </w:rPr>
          <w:t>Prest</w:t>
        </w:r>
      </w:hyperlink>
      <w:hyperlink w:anchor="br24" w:history="1">
        <w:r>
          <w:rPr>
            <w:rFonts w:ascii="Times New Roman"/>
            <w:color w:val="0000FF"/>
            <w:spacing w:val="30"/>
            <w:sz w:val="20"/>
          </w:rPr>
          <w:t xml:space="preserve"> </w:t>
        </w:r>
      </w:hyperlink>
      <w:r>
        <w:rPr>
          <w:rFonts w:ascii="KCFTRC+CMR10"/>
          <w:color w:val="000000"/>
          <w:sz w:val="20"/>
        </w:rPr>
        <w:t>(</w:t>
      </w:r>
      <w:hyperlink w:anchor="br24" w:history="1">
        <w:r>
          <w:rPr>
            <w:rFonts w:ascii="KCFTRC+CMR10"/>
            <w:color w:val="0000FF"/>
            <w:sz w:val="20"/>
          </w:rPr>
          <w:t>2020</w:t>
        </w:r>
      </w:hyperlink>
      <w:r>
        <w:rPr>
          <w:rFonts w:ascii="KCFTRC+CMR10"/>
          <w:color w:val="000000"/>
          <w:sz w:val="20"/>
        </w:rPr>
        <w:t>).</w:t>
      </w:r>
      <w:r>
        <w:rPr>
          <w:rFonts w:ascii="Times New Roman"/>
          <w:color w:val="000000"/>
          <w:spacing w:val="78"/>
          <w:sz w:val="20"/>
        </w:rPr>
        <w:t xml:space="preserve"> </w:t>
      </w:r>
      <w:r>
        <w:rPr>
          <w:rFonts w:ascii="KCFTRC+CMR10"/>
          <w:color w:val="000000"/>
          <w:sz w:val="20"/>
        </w:rPr>
        <w:t>In</w:t>
      </w:r>
      <w:r>
        <w:rPr>
          <w:rFonts w:ascii="Times New Roman"/>
          <w:color w:val="000000"/>
          <w:spacing w:val="29"/>
          <w:sz w:val="20"/>
        </w:rPr>
        <w:t xml:space="preserve"> </w:t>
      </w:r>
      <w:r>
        <w:rPr>
          <w:rFonts w:ascii="KCFTRC+CMR10"/>
          <w:color w:val="000000"/>
          <w:sz w:val="20"/>
        </w:rPr>
        <w:t>the</w:t>
      </w:r>
      <w:r>
        <w:rPr>
          <w:rFonts w:ascii="Times New Roman"/>
          <w:color w:val="000000"/>
          <w:spacing w:val="30"/>
          <w:sz w:val="20"/>
        </w:rPr>
        <w:t xml:space="preserve"> </w:t>
      </w:r>
      <w:r>
        <w:rPr>
          <w:rFonts w:ascii="KCFTRC+CMR10"/>
          <w:color w:val="000000"/>
          <w:spacing w:val="2"/>
          <w:sz w:val="20"/>
        </w:rPr>
        <w:t>peak</w:t>
      </w:r>
      <w:r>
        <w:rPr>
          <w:rFonts w:ascii="Times New Roman"/>
          <w:color w:val="000000"/>
          <w:spacing w:val="28"/>
          <w:sz w:val="20"/>
        </w:rPr>
        <w:t xml:space="preserve"> </w:t>
      </w:r>
      <w:r>
        <w:rPr>
          <w:rFonts w:ascii="KCFTRC+CMR10"/>
          <w:color w:val="000000"/>
          <w:sz w:val="20"/>
        </w:rPr>
        <w:t>rate</w:t>
      </w:r>
    </w:p>
    <w:p w14:paraId="600D9F54" w14:textId="77777777" w:rsidR="00CF0253" w:rsidRDefault="00252649">
      <w:pPr>
        <w:spacing w:before="149" w:after="0" w:line="209" w:lineRule="exact"/>
        <w:jc w:val="left"/>
        <w:rPr>
          <w:rFonts w:ascii="Times New Roman"/>
          <w:color w:val="000000"/>
          <w:sz w:val="20"/>
        </w:rPr>
      </w:pPr>
      <w:r>
        <w:rPr>
          <w:rFonts w:ascii="KCFTRC+CMR10"/>
          <w:color w:val="000000"/>
          <w:spacing w:val="2"/>
          <w:sz w:val="20"/>
        </w:rPr>
        <w:t>period,</w:t>
      </w:r>
      <w:r>
        <w:rPr>
          <w:rFonts w:ascii="Times New Roman"/>
          <w:color w:val="000000"/>
          <w:spacing w:val="28"/>
          <w:sz w:val="20"/>
        </w:rPr>
        <w:t xml:space="preserve"> </w:t>
      </w:r>
      <w:r>
        <w:rPr>
          <w:rFonts w:ascii="KCFTRC+CMR10"/>
          <w:color w:val="000000"/>
          <w:sz w:val="20"/>
        </w:rPr>
        <w:t>the</w:t>
      </w:r>
      <w:r>
        <w:rPr>
          <w:rFonts w:ascii="Times New Roman"/>
          <w:color w:val="000000"/>
          <w:spacing w:val="27"/>
          <w:sz w:val="20"/>
        </w:rPr>
        <w:t xml:space="preserve"> </w:t>
      </w:r>
      <w:r>
        <w:rPr>
          <w:rFonts w:ascii="KCFTRC+CMR10"/>
          <w:color w:val="000000"/>
          <w:sz w:val="20"/>
        </w:rPr>
        <w:t>non-for-heating-associated</w:t>
      </w:r>
      <w:r>
        <w:rPr>
          <w:rFonts w:ascii="Times New Roman"/>
          <w:color w:val="000000"/>
          <w:spacing w:val="26"/>
          <w:sz w:val="20"/>
        </w:rPr>
        <w:t xml:space="preserve"> </w:t>
      </w:r>
      <w:r>
        <w:rPr>
          <w:rFonts w:ascii="KCFTRC+CMR10"/>
          <w:color w:val="000000"/>
          <w:spacing w:val="-1"/>
          <w:sz w:val="20"/>
        </w:rPr>
        <w:t>electricity</w:t>
      </w:r>
      <w:r>
        <w:rPr>
          <w:rFonts w:ascii="Times New Roman"/>
          <w:color w:val="000000"/>
          <w:spacing w:val="27"/>
          <w:sz w:val="20"/>
        </w:rPr>
        <w:t xml:space="preserve"> </w:t>
      </w:r>
      <w:r>
        <w:rPr>
          <w:rFonts w:ascii="KCFTRC+CMR10"/>
          <w:color w:val="000000"/>
          <w:spacing w:val="-1"/>
          <w:sz w:val="20"/>
        </w:rPr>
        <w:t>savings</w:t>
      </w:r>
      <w:r>
        <w:rPr>
          <w:rFonts w:ascii="Times New Roman"/>
          <w:color w:val="000000"/>
          <w:spacing w:val="28"/>
          <w:sz w:val="20"/>
        </w:rPr>
        <w:t xml:space="preserve"> </w:t>
      </w:r>
      <w:r>
        <w:rPr>
          <w:rFonts w:ascii="KCFTRC+CMR10"/>
          <w:color w:val="000000"/>
          <w:spacing w:val="-2"/>
          <w:sz w:val="20"/>
        </w:rPr>
        <w:t>were</w:t>
      </w:r>
      <w:r>
        <w:rPr>
          <w:rFonts w:ascii="Times New Roman"/>
          <w:color w:val="000000"/>
          <w:spacing w:val="29"/>
          <w:sz w:val="20"/>
        </w:rPr>
        <w:t xml:space="preserve"> </w:t>
      </w:r>
      <w:r>
        <w:rPr>
          <w:rFonts w:ascii="KCFTRC+CMR10"/>
          <w:color w:val="000000"/>
          <w:sz w:val="20"/>
        </w:rPr>
        <w:t>directly</w:t>
      </w:r>
      <w:r>
        <w:rPr>
          <w:rFonts w:ascii="Times New Roman"/>
          <w:color w:val="000000"/>
          <w:spacing w:val="27"/>
          <w:sz w:val="20"/>
        </w:rPr>
        <w:t xml:space="preserve"> </w:t>
      </w:r>
      <w:r>
        <w:rPr>
          <w:rFonts w:ascii="KCFTRC+CMR10"/>
          <w:color w:val="000000"/>
          <w:sz w:val="20"/>
        </w:rPr>
        <w:t>proportional</w:t>
      </w:r>
      <w:r>
        <w:rPr>
          <w:rFonts w:ascii="Times New Roman"/>
          <w:color w:val="000000"/>
          <w:spacing w:val="26"/>
          <w:sz w:val="20"/>
        </w:rPr>
        <w:t xml:space="preserve"> </w:t>
      </w:r>
      <w:r>
        <w:rPr>
          <w:rFonts w:ascii="KCFTRC+CMR10"/>
          <w:color w:val="000000"/>
          <w:sz w:val="20"/>
        </w:rPr>
        <w:t>to</w:t>
      </w:r>
      <w:r>
        <w:rPr>
          <w:rFonts w:ascii="Times New Roman"/>
          <w:color w:val="000000"/>
          <w:spacing w:val="26"/>
          <w:sz w:val="20"/>
        </w:rPr>
        <w:t xml:space="preserve"> </w:t>
      </w:r>
      <w:r>
        <w:rPr>
          <w:rFonts w:ascii="KCFTRC+CMR10"/>
          <w:color w:val="000000"/>
          <w:sz w:val="20"/>
        </w:rPr>
        <w:t>the</w:t>
      </w:r>
      <w:r>
        <w:rPr>
          <w:rFonts w:ascii="Times New Roman"/>
          <w:color w:val="000000"/>
          <w:spacing w:val="27"/>
          <w:sz w:val="20"/>
        </w:rPr>
        <w:t xml:space="preserve"> </w:t>
      </w:r>
      <w:r>
        <w:rPr>
          <w:rFonts w:ascii="KCFTRC+CMR10"/>
          <w:color w:val="000000"/>
          <w:sz w:val="20"/>
        </w:rPr>
        <w:t>rate</w:t>
      </w:r>
      <w:r>
        <w:rPr>
          <w:rFonts w:ascii="Times New Roman"/>
          <w:color w:val="000000"/>
          <w:spacing w:val="27"/>
          <w:sz w:val="20"/>
        </w:rPr>
        <w:t xml:space="preserve"> </w:t>
      </w:r>
      <w:r>
        <w:rPr>
          <w:rFonts w:ascii="KCFTRC+CMR10"/>
          <w:color w:val="000000"/>
          <w:spacing w:val="-1"/>
          <w:sz w:val="20"/>
        </w:rPr>
        <w:t>changes</w:t>
      </w:r>
      <w:r>
        <w:rPr>
          <w:rFonts w:ascii="Times New Roman"/>
          <w:color w:val="000000"/>
          <w:spacing w:val="28"/>
          <w:sz w:val="20"/>
        </w:rPr>
        <w:t xml:space="preserve"> </w:t>
      </w:r>
      <w:r>
        <w:rPr>
          <w:rFonts w:ascii="KCFTRC+CMR10"/>
          <w:color w:val="000000"/>
          <w:sz w:val="20"/>
        </w:rPr>
        <w:t>in</w:t>
      </w:r>
      <w:r>
        <w:rPr>
          <w:rFonts w:ascii="Times New Roman"/>
          <w:color w:val="000000"/>
          <w:spacing w:val="26"/>
          <w:sz w:val="20"/>
        </w:rPr>
        <w:t xml:space="preserve"> </w:t>
      </w:r>
      <w:r>
        <w:rPr>
          <w:rFonts w:ascii="KCFTRC+CMR10"/>
          <w:color w:val="000000"/>
          <w:sz w:val="20"/>
        </w:rPr>
        <w:t>the</w:t>
      </w:r>
    </w:p>
    <w:p w14:paraId="05A64318" w14:textId="77777777" w:rsidR="00CF0253" w:rsidRDefault="00252649">
      <w:pPr>
        <w:spacing w:before="149" w:after="0" w:line="209" w:lineRule="exact"/>
        <w:jc w:val="left"/>
        <w:rPr>
          <w:rFonts w:ascii="Times New Roman"/>
          <w:color w:val="000000"/>
          <w:sz w:val="20"/>
        </w:rPr>
      </w:pPr>
      <w:r>
        <w:rPr>
          <w:rFonts w:ascii="KCFTRC+CMR10"/>
          <w:color w:val="000000"/>
          <w:spacing w:val="2"/>
          <w:sz w:val="20"/>
        </w:rPr>
        <w:t>period.</w:t>
      </w:r>
      <w:r>
        <w:rPr>
          <w:rFonts w:ascii="Times New Roman"/>
          <w:color w:val="000000"/>
          <w:spacing w:val="35"/>
          <w:sz w:val="20"/>
        </w:rPr>
        <w:t xml:space="preserve"> </w:t>
      </w:r>
      <w:r>
        <w:rPr>
          <w:rFonts w:ascii="KCFTRC+CMR10"/>
          <w:color w:val="000000"/>
          <w:sz w:val="20"/>
        </w:rPr>
        <w:t>On</w:t>
      </w:r>
      <w:r>
        <w:rPr>
          <w:rFonts w:ascii="Times New Roman"/>
          <w:color w:val="000000"/>
          <w:spacing w:val="10"/>
          <w:sz w:val="20"/>
        </w:rPr>
        <w:t xml:space="preserve"> </w:t>
      </w:r>
      <w:r>
        <w:rPr>
          <w:rFonts w:ascii="KCFTRC+CMR10"/>
          <w:color w:val="000000"/>
          <w:sz w:val="20"/>
        </w:rPr>
        <w:t>the</w:t>
      </w:r>
      <w:r>
        <w:rPr>
          <w:rFonts w:ascii="Times New Roman"/>
          <w:color w:val="000000"/>
          <w:spacing w:val="10"/>
          <w:sz w:val="20"/>
        </w:rPr>
        <w:t xml:space="preserve"> </w:t>
      </w:r>
      <w:r>
        <w:rPr>
          <w:rFonts w:ascii="KCFTRC+CMR10"/>
          <w:color w:val="000000"/>
          <w:spacing w:val="-3"/>
          <w:sz w:val="20"/>
        </w:rPr>
        <w:t>contrary,</w:t>
      </w:r>
      <w:r>
        <w:rPr>
          <w:rFonts w:ascii="Times New Roman"/>
          <w:color w:val="000000"/>
          <w:spacing w:val="14"/>
          <w:sz w:val="20"/>
        </w:rPr>
        <w:t xml:space="preserve"> </w:t>
      </w:r>
      <w:r>
        <w:rPr>
          <w:rFonts w:ascii="KCFTRC+CMR10"/>
          <w:color w:val="000000"/>
          <w:sz w:val="20"/>
        </w:rPr>
        <w:t>at</w:t>
      </w:r>
      <w:r>
        <w:rPr>
          <w:rFonts w:ascii="Times New Roman"/>
          <w:color w:val="000000"/>
          <w:spacing w:val="10"/>
          <w:sz w:val="20"/>
        </w:rPr>
        <w:t xml:space="preserve"> </w:t>
      </w:r>
      <w:r>
        <w:rPr>
          <w:rFonts w:ascii="KCFTRC+CMR10"/>
          <w:color w:val="000000"/>
          <w:sz w:val="20"/>
        </w:rPr>
        <w:t>a</w:t>
      </w:r>
      <w:r>
        <w:rPr>
          <w:rFonts w:ascii="Times New Roman"/>
          <w:color w:val="000000"/>
          <w:spacing w:val="9"/>
          <w:sz w:val="20"/>
        </w:rPr>
        <w:t xml:space="preserve"> </w:t>
      </w:r>
      <w:r>
        <w:rPr>
          <w:rFonts w:ascii="KCFTRC+CMR10"/>
          <w:color w:val="000000"/>
          <w:spacing w:val="-2"/>
          <w:sz w:val="20"/>
        </w:rPr>
        <w:t>given</w:t>
      </w:r>
      <w:r>
        <w:rPr>
          <w:rFonts w:ascii="Times New Roman"/>
          <w:color w:val="000000"/>
          <w:spacing w:val="11"/>
          <w:sz w:val="20"/>
        </w:rPr>
        <w:t xml:space="preserve"> </w:t>
      </w:r>
      <w:r>
        <w:rPr>
          <w:rFonts w:ascii="KCFTRC+CMR10"/>
          <w:color w:val="000000"/>
          <w:sz w:val="20"/>
        </w:rPr>
        <w:t>daily</w:t>
      </w:r>
      <w:r>
        <w:rPr>
          <w:rFonts w:ascii="Times New Roman"/>
          <w:color w:val="000000"/>
          <w:spacing w:val="10"/>
          <w:sz w:val="20"/>
        </w:rPr>
        <w:t xml:space="preserve"> </w:t>
      </w:r>
      <w:r>
        <w:rPr>
          <w:rFonts w:ascii="KCFTRC+CMR10"/>
          <w:color w:val="000000"/>
          <w:sz w:val="20"/>
        </w:rPr>
        <w:t>HDDs,</w:t>
      </w:r>
      <w:r>
        <w:rPr>
          <w:rFonts w:ascii="Times New Roman"/>
          <w:color w:val="000000"/>
          <w:spacing w:val="11"/>
          <w:sz w:val="20"/>
        </w:rPr>
        <w:t xml:space="preserve"> </w:t>
      </w:r>
      <w:r>
        <w:rPr>
          <w:rFonts w:ascii="KCFTRC+CMR10"/>
          <w:color w:val="000000"/>
          <w:sz w:val="20"/>
        </w:rPr>
        <w:t>the</w:t>
      </w:r>
      <w:r>
        <w:rPr>
          <w:rFonts w:ascii="Times New Roman"/>
          <w:color w:val="000000"/>
          <w:spacing w:val="10"/>
          <w:sz w:val="20"/>
        </w:rPr>
        <w:t xml:space="preserve"> </w:t>
      </w:r>
      <w:r>
        <w:rPr>
          <w:rFonts w:ascii="KCFTRC+CMR10"/>
          <w:color w:val="000000"/>
          <w:sz w:val="20"/>
        </w:rPr>
        <w:t>for-heating-related</w:t>
      </w:r>
      <w:r>
        <w:rPr>
          <w:rFonts w:ascii="Times New Roman"/>
          <w:color w:val="000000"/>
          <w:spacing w:val="10"/>
          <w:sz w:val="20"/>
        </w:rPr>
        <w:t xml:space="preserve"> </w:t>
      </w:r>
      <w:r>
        <w:rPr>
          <w:rFonts w:ascii="KCFTRC+CMR10"/>
          <w:color w:val="000000"/>
          <w:spacing w:val="-1"/>
          <w:sz w:val="20"/>
        </w:rPr>
        <w:t>electricity</w:t>
      </w:r>
      <w:r>
        <w:rPr>
          <w:rFonts w:ascii="Times New Roman"/>
          <w:color w:val="000000"/>
          <w:spacing w:val="10"/>
          <w:sz w:val="20"/>
        </w:rPr>
        <w:t xml:space="preserve"> </w:t>
      </w:r>
      <w:r>
        <w:rPr>
          <w:rFonts w:ascii="KCFTRC+CMR10"/>
          <w:color w:val="000000"/>
          <w:spacing w:val="-1"/>
          <w:sz w:val="20"/>
        </w:rPr>
        <w:t>savings,</w:t>
      </w:r>
      <w:r>
        <w:rPr>
          <w:rFonts w:ascii="Times New Roman"/>
          <w:color w:val="000000"/>
          <w:spacing w:val="12"/>
          <w:sz w:val="20"/>
        </w:rPr>
        <w:t xml:space="preserve"> </w:t>
      </w:r>
      <w:r>
        <w:rPr>
          <w:rFonts w:ascii="KCFTRC+CMR10"/>
          <w:color w:val="000000"/>
          <w:spacing w:val="-1"/>
          <w:sz w:val="20"/>
        </w:rPr>
        <w:t>having</w:t>
      </w:r>
      <w:r>
        <w:rPr>
          <w:rFonts w:ascii="Times New Roman"/>
          <w:color w:val="000000"/>
          <w:spacing w:val="11"/>
          <w:sz w:val="20"/>
        </w:rPr>
        <w:t xml:space="preserve"> </w:t>
      </w:r>
      <w:r>
        <w:rPr>
          <w:rFonts w:ascii="KCFTRC+CMR10"/>
          <w:color w:val="000000"/>
          <w:spacing w:val="-1"/>
          <w:sz w:val="20"/>
        </w:rPr>
        <w:t>HDD-varying</w:t>
      </w:r>
    </w:p>
    <w:p w14:paraId="5668A092" w14:textId="77777777" w:rsidR="00CF0253" w:rsidRDefault="00252649">
      <w:pPr>
        <w:spacing w:before="149" w:after="0" w:line="209" w:lineRule="exact"/>
        <w:jc w:val="left"/>
        <w:rPr>
          <w:rFonts w:ascii="Times New Roman"/>
          <w:color w:val="000000"/>
          <w:sz w:val="20"/>
        </w:rPr>
      </w:pPr>
      <w:r>
        <w:rPr>
          <w:rFonts w:ascii="KCFTRC+CMR10"/>
          <w:color w:val="000000"/>
          <w:sz w:val="20"/>
        </w:rPr>
        <w:t>U-shaped</w:t>
      </w:r>
      <w:r>
        <w:rPr>
          <w:rFonts w:ascii="Times New Roman"/>
          <w:color w:val="000000"/>
          <w:spacing w:val="4"/>
          <w:sz w:val="20"/>
        </w:rPr>
        <w:t xml:space="preserve"> </w:t>
      </w:r>
      <w:r>
        <w:rPr>
          <w:rFonts w:ascii="KCFTRC+CMR10" w:hAnsi="KCFTRC+CMR10" w:cs="KCFTRC+CMR10"/>
          <w:color w:val="000000"/>
          <w:sz w:val="20"/>
        </w:rPr>
        <w:t>proﬁle,</w:t>
      </w:r>
      <w:r>
        <w:rPr>
          <w:rFonts w:ascii="Times New Roman"/>
          <w:color w:val="000000"/>
          <w:spacing w:val="7"/>
          <w:sz w:val="20"/>
        </w:rPr>
        <w:t xml:space="preserve"> </w:t>
      </w:r>
      <w:r>
        <w:rPr>
          <w:rFonts w:ascii="KCFTRC+CMR10"/>
          <w:color w:val="000000"/>
          <w:spacing w:val="-2"/>
          <w:sz w:val="20"/>
        </w:rPr>
        <w:t>were</w:t>
      </w:r>
      <w:r>
        <w:rPr>
          <w:rFonts w:ascii="Times New Roman"/>
          <w:color w:val="000000"/>
          <w:spacing w:val="7"/>
          <w:sz w:val="20"/>
        </w:rPr>
        <w:t xml:space="preserve"> </w:t>
      </w:r>
      <w:r>
        <w:rPr>
          <w:rFonts w:ascii="KCFTRC+CMR10"/>
          <w:color w:val="000000"/>
          <w:spacing w:val="-2"/>
          <w:sz w:val="20"/>
        </w:rPr>
        <w:t>inversely</w:t>
      </w:r>
      <w:r>
        <w:rPr>
          <w:rFonts w:ascii="Times New Roman"/>
          <w:color w:val="000000"/>
          <w:spacing w:val="6"/>
          <w:sz w:val="20"/>
        </w:rPr>
        <w:t xml:space="preserve"> </w:t>
      </w:r>
      <w:r>
        <w:rPr>
          <w:rFonts w:ascii="KCFTRC+CMR10"/>
          <w:color w:val="000000"/>
          <w:sz w:val="20"/>
        </w:rPr>
        <w:t>proportional</w:t>
      </w:r>
      <w:r>
        <w:rPr>
          <w:rFonts w:ascii="Times New Roman"/>
          <w:color w:val="000000"/>
          <w:spacing w:val="4"/>
          <w:sz w:val="20"/>
        </w:rPr>
        <w:t xml:space="preserve"> </w:t>
      </w:r>
      <w:r>
        <w:rPr>
          <w:rFonts w:ascii="KCFTRC+CMR10"/>
          <w:color w:val="000000"/>
          <w:sz w:val="20"/>
        </w:rPr>
        <w:t>to</w:t>
      </w:r>
      <w:r>
        <w:rPr>
          <w:rFonts w:ascii="Times New Roman"/>
          <w:color w:val="000000"/>
          <w:spacing w:val="4"/>
          <w:sz w:val="20"/>
        </w:rPr>
        <w:t xml:space="preserve"> </w:t>
      </w:r>
      <w:r>
        <w:rPr>
          <w:rFonts w:ascii="KCFTRC+CMR10"/>
          <w:color w:val="000000"/>
          <w:sz w:val="20"/>
        </w:rPr>
        <w:t>the</w:t>
      </w:r>
      <w:r>
        <w:rPr>
          <w:rFonts w:ascii="Times New Roman"/>
          <w:color w:val="000000"/>
          <w:spacing w:val="5"/>
          <w:sz w:val="20"/>
        </w:rPr>
        <w:t xml:space="preserve"> </w:t>
      </w:r>
      <w:r>
        <w:rPr>
          <w:rFonts w:ascii="KCFTRC+CMR10"/>
          <w:color w:val="000000"/>
          <w:sz w:val="20"/>
        </w:rPr>
        <w:t>magnitude</w:t>
      </w:r>
      <w:r>
        <w:rPr>
          <w:rFonts w:ascii="Times New Roman"/>
          <w:color w:val="000000"/>
          <w:spacing w:val="5"/>
          <w:sz w:val="20"/>
        </w:rPr>
        <w:t xml:space="preserve"> </w:t>
      </w:r>
      <w:r>
        <w:rPr>
          <w:rFonts w:ascii="KCFTRC+CMR10"/>
          <w:color w:val="000000"/>
          <w:sz w:val="20"/>
        </w:rPr>
        <w:t>of</w:t>
      </w:r>
      <w:r>
        <w:rPr>
          <w:rFonts w:ascii="Times New Roman"/>
          <w:color w:val="000000"/>
          <w:spacing w:val="5"/>
          <w:sz w:val="20"/>
        </w:rPr>
        <w:t xml:space="preserve"> </w:t>
      </w:r>
      <w:r>
        <w:rPr>
          <w:rFonts w:ascii="KCFTRC+CMR10"/>
          <w:color w:val="000000"/>
          <w:sz w:val="20"/>
        </w:rPr>
        <w:t>peak-demand-hour</w:t>
      </w:r>
      <w:r>
        <w:rPr>
          <w:rFonts w:ascii="Times New Roman"/>
          <w:color w:val="000000"/>
          <w:spacing w:val="4"/>
          <w:sz w:val="20"/>
        </w:rPr>
        <w:t xml:space="preserve"> </w:t>
      </w:r>
      <w:r>
        <w:rPr>
          <w:rFonts w:ascii="KCFTRC+CMR10" w:hAnsi="KCFTRC+CMR10" w:cs="KCFTRC+CMR10"/>
          <w:color w:val="000000"/>
          <w:sz w:val="20"/>
        </w:rPr>
        <w:t>tariﬀ</w:t>
      </w:r>
      <w:r>
        <w:rPr>
          <w:rFonts w:ascii="Times New Roman"/>
          <w:color w:val="000000"/>
          <w:spacing w:val="4"/>
          <w:sz w:val="20"/>
        </w:rPr>
        <w:t xml:space="preserve"> </w:t>
      </w:r>
      <w:r>
        <w:rPr>
          <w:rFonts w:ascii="KCFTRC+CMR10"/>
          <w:color w:val="000000"/>
          <w:spacing w:val="-1"/>
          <w:sz w:val="20"/>
        </w:rPr>
        <w:t>changes.</w:t>
      </w:r>
      <w:r>
        <w:rPr>
          <w:rFonts w:ascii="Times New Roman"/>
          <w:color w:val="000000"/>
          <w:spacing w:val="36"/>
          <w:sz w:val="20"/>
        </w:rPr>
        <w:t xml:space="preserve"> </w:t>
      </w:r>
      <w:r>
        <w:rPr>
          <w:rFonts w:ascii="KCFTRC+CMR10"/>
          <w:color w:val="000000"/>
          <w:spacing w:val="-1"/>
          <w:sz w:val="20"/>
        </w:rPr>
        <w:t>As</w:t>
      </w:r>
      <w:r>
        <w:rPr>
          <w:rFonts w:ascii="Times New Roman"/>
          <w:color w:val="000000"/>
          <w:spacing w:val="5"/>
          <w:sz w:val="20"/>
        </w:rPr>
        <w:t xml:space="preserve"> </w:t>
      </w:r>
      <w:r>
        <w:rPr>
          <w:rFonts w:ascii="KCFTRC+CMR10"/>
          <w:color w:val="000000"/>
          <w:spacing w:val="-2"/>
          <w:sz w:val="20"/>
        </w:rPr>
        <w:t>shown</w:t>
      </w:r>
      <w:r>
        <w:rPr>
          <w:rFonts w:ascii="Times New Roman"/>
          <w:color w:val="000000"/>
          <w:spacing w:val="6"/>
          <w:sz w:val="20"/>
        </w:rPr>
        <w:t xml:space="preserve"> </w:t>
      </w:r>
      <w:r>
        <w:rPr>
          <w:rFonts w:ascii="KCFTRC+CMR10"/>
          <w:color w:val="000000"/>
          <w:sz w:val="20"/>
        </w:rPr>
        <w:t>in</w:t>
      </w:r>
    </w:p>
    <w:p w14:paraId="06E4EB5E" w14:textId="77777777" w:rsidR="00CF0253" w:rsidRDefault="00252649">
      <w:pPr>
        <w:spacing w:before="149" w:after="0" w:line="209" w:lineRule="exact"/>
        <w:jc w:val="left"/>
        <w:rPr>
          <w:rFonts w:ascii="Times New Roman"/>
          <w:color w:val="000000"/>
          <w:sz w:val="20"/>
        </w:rPr>
      </w:pPr>
      <w:r>
        <w:rPr>
          <w:rFonts w:ascii="KCFTRC+CMR10"/>
          <w:color w:val="000000"/>
          <w:sz w:val="20"/>
        </w:rPr>
        <w:t>the</w:t>
      </w:r>
      <w:r>
        <w:rPr>
          <w:rFonts w:ascii="Times New Roman"/>
          <w:color w:val="000000"/>
          <w:spacing w:val="4"/>
          <w:sz w:val="20"/>
        </w:rPr>
        <w:t xml:space="preserve"> </w:t>
      </w:r>
      <w:r>
        <w:rPr>
          <w:rFonts w:ascii="KCFTRC+CMR10" w:hAnsi="KCFTRC+CMR10" w:cs="KCFTRC+CMR10"/>
          <w:color w:val="000000"/>
          <w:sz w:val="20"/>
        </w:rPr>
        <w:t>ﬁgure</w:t>
      </w:r>
      <w:r>
        <w:rPr>
          <w:rFonts w:ascii="Times New Roman"/>
          <w:color w:val="000000"/>
          <w:spacing w:val="5"/>
          <w:sz w:val="20"/>
        </w:rPr>
        <w:t xml:space="preserve"> </w:t>
      </w:r>
      <w:r>
        <w:rPr>
          <w:rFonts w:ascii="KCFTRC+CMR10"/>
          <w:color w:val="000000"/>
          <w:spacing w:val="-3"/>
          <w:sz w:val="20"/>
        </w:rPr>
        <w:t>clearly,</w:t>
      </w:r>
      <w:r>
        <w:rPr>
          <w:rFonts w:ascii="Times New Roman"/>
          <w:color w:val="000000"/>
          <w:spacing w:val="10"/>
          <w:sz w:val="20"/>
        </w:rPr>
        <w:t xml:space="preserve"> </w:t>
      </w:r>
      <w:r>
        <w:rPr>
          <w:rFonts w:ascii="KCFTRC+CMR10"/>
          <w:color w:val="000000"/>
          <w:sz w:val="20"/>
        </w:rPr>
        <w:t>the</w:t>
      </w:r>
      <w:r>
        <w:rPr>
          <w:rFonts w:ascii="Times New Roman"/>
          <w:color w:val="000000"/>
          <w:spacing w:val="4"/>
          <w:sz w:val="20"/>
        </w:rPr>
        <w:t xml:space="preserve"> </w:t>
      </w:r>
      <w:r>
        <w:rPr>
          <w:rFonts w:ascii="KCFTRC+CMR10" w:hAnsi="KCFTRC+CMR10" w:cs="KCFTRC+CMR10"/>
          <w:color w:val="000000"/>
          <w:sz w:val="20"/>
        </w:rPr>
        <w:t>diﬀerences</w:t>
      </w:r>
      <w:r>
        <w:rPr>
          <w:rFonts w:ascii="Times New Roman"/>
          <w:color w:val="000000"/>
          <w:spacing w:val="4"/>
          <w:sz w:val="20"/>
        </w:rPr>
        <w:t xml:space="preserve"> </w:t>
      </w:r>
      <w:r>
        <w:rPr>
          <w:rFonts w:ascii="KCFTRC+CMR10"/>
          <w:color w:val="000000"/>
          <w:sz w:val="20"/>
        </w:rPr>
        <w:t>in</w:t>
      </w:r>
      <w:r>
        <w:rPr>
          <w:rFonts w:ascii="Times New Roman"/>
          <w:color w:val="000000"/>
          <w:spacing w:val="4"/>
          <w:sz w:val="20"/>
        </w:rPr>
        <w:t xml:space="preserve"> </w:t>
      </w:r>
      <w:r>
        <w:rPr>
          <w:rFonts w:ascii="KCFTRC+CMR10"/>
          <w:color w:val="000000"/>
          <w:sz w:val="20"/>
        </w:rPr>
        <w:t>the</w:t>
      </w:r>
      <w:r>
        <w:rPr>
          <w:rFonts w:ascii="Times New Roman"/>
          <w:color w:val="000000"/>
          <w:spacing w:val="4"/>
          <w:sz w:val="20"/>
        </w:rPr>
        <w:t xml:space="preserve"> </w:t>
      </w:r>
      <w:r>
        <w:rPr>
          <w:rFonts w:ascii="KCFTRC+CMR10"/>
          <w:color w:val="000000"/>
          <w:sz w:val="20"/>
        </w:rPr>
        <w:t>predicted</w:t>
      </w:r>
      <w:r>
        <w:rPr>
          <w:rFonts w:ascii="Times New Roman"/>
          <w:color w:val="000000"/>
          <w:spacing w:val="4"/>
          <w:sz w:val="20"/>
        </w:rPr>
        <w:t xml:space="preserve"> </w:t>
      </w:r>
      <w:r>
        <w:rPr>
          <w:rFonts w:ascii="KCFTRC+CMR10"/>
          <w:color w:val="000000"/>
          <w:spacing w:val="-1"/>
          <w:sz w:val="20"/>
        </w:rPr>
        <w:t>electricity</w:t>
      </w:r>
      <w:r>
        <w:rPr>
          <w:rFonts w:ascii="Times New Roman"/>
          <w:color w:val="000000"/>
          <w:spacing w:val="5"/>
          <w:sz w:val="20"/>
        </w:rPr>
        <w:t xml:space="preserve"> </w:t>
      </w:r>
      <w:r>
        <w:rPr>
          <w:rFonts w:ascii="KCFTRC+CMR10"/>
          <w:color w:val="000000"/>
          <w:spacing w:val="-1"/>
          <w:sz w:val="20"/>
        </w:rPr>
        <w:t>savings</w:t>
      </w:r>
      <w:r>
        <w:rPr>
          <w:rFonts w:ascii="Times New Roman"/>
          <w:color w:val="000000"/>
          <w:spacing w:val="6"/>
          <w:sz w:val="20"/>
        </w:rPr>
        <w:t xml:space="preserve"> </w:t>
      </w:r>
      <w:r>
        <w:rPr>
          <w:rFonts w:ascii="KCFTRC+CMR10"/>
          <w:color w:val="000000"/>
          <w:spacing w:val="-4"/>
          <w:sz w:val="20"/>
        </w:rPr>
        <w:t>over</w:t>
      </w:r>
      <w:r>
        <w:rPr>
          <w:rFonts w:ascii="Times New Roman"/>
          <w:color w:val="000000"/>
          <w:spacing w:val="8"/>
          <w:sz w:val="20"/>
        </w:rPr>
        <w:t xml:space="preserve"> </w:t>
      </w:r>
      <w:r>
        <w:rPr>
          <w:rFonts w:ascii="KCFTRC+CMR10"/>
          <w:color w:val="000000"/>
          <w:sz w:val="20"/>
        </w:rPr>
        <w:t>the</w:t>
      </w:r>
      <w:r>
        <w:rPr>
          <w:rFonts w:ascii="Times New Roman"/>
          <w:color w:val="000000"/>
          <w:spacing w:val="5"/>
          <w:sz w:val="20"/>
        </w:rPr>
        <w:t xml:space="preserve"> </w:t>
      </w:r>
      <w:r>
        <w:rPr>
          <w:rFonts w:ascii="KCFTRC+CMR10"/>
          <w:color w:val="000000"/>
          <w:sz w:val="20"/>
        </w:rPr>
        <w:t>degree</w:t>
      </w:r>
      <w:r>
        <w:rPr>
          <w:rFonts w:ascii="Times New Roman"/>
          <w:color w:val="000000"/>
          <w:spacing w:val="4"/>
          <w:sz w:val="20"/>
        </w:rPr>
        <w:t xml:space="preserve"> </w:t>
      </w:r>
      <w:r>
        <w:rPr>
          <w:rFonts w:ascii="KCFTRC+CMR10"/>
          <w:color w:val="000000"/>
          <w:sz w:val="20"/>
        </w:rPr>
        <w:t>of</w:t>
      </w:r>
      <w:r>
        <w:rPr>
          <w:rFonts w:ascii="Times New Roman"/>
          <w:color w:val="000000"/>
          <w:spacing w:val="5"/>
          <w:sz w:val="20"/>
        </w:rPr>
        <w:t xml:space="preserve"> </w:t>
      </w:r>
      <w:r>
        <w:rPr>
          <w:rFonts w:ascii="KCFTRC+CMR10"/>
          <w:color w:val="000000"/>
          <w:sz w:val="20"/>
        </w:rPr>
        <w:t>price</w:t>
      </w:r>
      <w:r>
        <w:rPr>
          <w:rFonts w:ascii="Times New Roman"/>
          <w:color w:val="000000"/>
          <w:spacing w:val="5"/>
          <w:sz w:val="20"/>
        </w:rPr>
        <w:t xml:space="preserve"> </w:t>
      </w:r>
      <w:r>
        <w:rPr>
          <w:rFonts w:ascii="KCFTRC+CMR10"/>
          <w:color w:val="000000"/>
          <w:spacing w:val="-1"/>
          <w:sz w:val="20"/>
        </w:rPr>
        <w:t>changes</w:t>
      </w:r>
      <w:r>
        <w:rPr>
          <w:rFonts w:ascii="Times New Roman"/>
          <w:color w:val="000000"/>
          <w:spacing w:val="6"/>
          <w:sz w:val="20"/>
        </w:rPr>
        <w:t xml:space="preserve"> </w:t>
      </w:r>
      <w:r>
        <w:rPr>
          <w:rFonts w:ascii="KCFTRC+CMR10"/>
          <w:color w:val="000000"/>
          <w:sz w:val="20"/>
        </w:rPr>
        <w:t>are</w:t>
      </w:r>
      <w:r>
        <w:rPr>
          <w:rFonts w:ascii="Times New Roman"/>
          <w:color w:val="000000"/>
          <w:spacing w:val="4"/>
          <w:sz w:val="20"/>
        </w:rPr>
        <w:t xml:space="preserve"> </w:t>
      </w:r>
      <w:r>
        <w:rPr>
          <w:rFonts w:ascii="KCFTRC+CMR10"/>
          <w:color w:val="000000"/>
          <w:spacing w:val="-1"/>
          <w:sz w:val="20"/>
        </w:rPr>
        <w:t>apparent</w:t>
      </w:r>
    </w:p>
    <w:p w14:paraId="17261EF6" w14:textId="77777777" w:rsidR="00CF0253" w:rsidRDefault="00252649">
      <w:pPr>
        <w:spacing w:before="149" w:after="0" w:line="209" w:lineRule="exact"/>
        <w:jc w:val="left"/>
        <w:rPr>
          <w:rFonts w:ascii="Times New Roman"/>
          <w:color w:val="000000"/>
          <w:sz w:val="20"/>
        </w:rPr>
      </w:pPr>
      <w:r>
        <w:rPr>
          <w:rFonts w:ascii="KCFTRC+CMR10"/>
          <w:color w:val="000000"/>
          <w:sz w:val="20"/>
        </w:rPr>
        <w:t>when</w:t>
      </w:r>
      <w:r>
        <w:rPr>
          <w:rFonts w:ascii="Times New Roman"/>
          <w:color w:val="000000"/>
          <w:spacing w:val="20"/>
          <w:sz w:val="20"/>
        </w:rPr>
        <w:t xml:space="preserve"> </w:t>
      </w:r>
      <w:r>
        <w:rPr>
          <w:rFonts w:ascii="KCFTRC+CMR10"/>
          <w:color w:val="000000"/>
          <w:sz w:val="20"/>
        </w:rPr>
        <w:t>the</w:t>
      </w:r>
      <w:r>
        <w:rPr>
          <w:rFonts w:ascii="Times New Roman"/>
          <w:color w:val="000000"/>
          <w:spacing w:val="20"/>
          <w:sz w:val="20"/>
        </w:rPr>
        <w:t xml:space="preserve"> </w:t>
      </w:r>
      <w:r>
        <w:rPr>
          <w:rFonts w:ascii="KCFTRC+CMR10"/>
          <w:color w:val="000000"/>
          <w:spacing w:val="-1"/>
          <w:sz w:val="20"/>
        </w:rPr>
        <w:t>savings</w:t>
      </w:r>
      <w:r>
        <w:rPr>
          <w:rFonts w:ascii="Times New Roman"/>
          <w:color w:val="000000"/>
          <w:spacing w:val="21"/>
          <w:sz w:val="20"/>
        </w:rPr>
        <w:t xml:space="preserve"> </w:t>
      </w:r>
      <w:r>
        <w:rPr>
          <w:rFonts w:ascii="KCFTRC+CMR10"/>
          <w:color w:val="000000"/>
          <w:sz w:val="20"/>
        </w:rPr>
        <w:t>stemming</w:t>
      </w:r>
      <w:r>
        <w:rPr>
          <w:rFonts w:ascii="Times New Roman"/>
          <w:color w:val="000000"/>
          <w:spacing w:val="20"/>
          <w:sz w:val="20"/>
        </w:rPr>
        <w:t xml:space="preserve"> </w:t>
      </w:r>
      <w:r>
        <w:rPr>
          <w:rFonts w:ascii="KCFTRC+CMR10"/>
          <w:color w:val="000000"/>
          <w:sz w:val="20"/>
        </w:rPr>
        <w:t>from</w:t>
      </w:r>
      <w:r>
        <w:rPr>
          <w:rFonts w:ascii="Times New Roman"/>
          <w:color w:val="000000"/>
          <w:spacing w:val="20"/>
          <w:sz w:val="20"/>
        </w:rPr>
        <w:t xml:space="preserve"> </w:t>
      </w:r>
      <w:r>
        <w:rPr>
          <w:rFonts w:ascii="KCFTRC+CMR10"/>
          <w:color w:val="000000"/>
          <w:sz w:val="20"/>
        </w:rPr>
        <w:t>the</w:t>
      </w:r>
      <w:r>
        <w:rPr>
          <w:rFonts w:ascii="Times New Roman"/>
          <w:color w:val="000000"/>
          <w:spacing w:val="20"/>
          <w:sz w:val="20"/>
        </w:rPr>
        <w:t xml:space="preserve"> </w:t>
      </w:r>
      <w:r>
        <w:rPr>
          <w:rFonts w:ascii="KCFTRC+CMR10"/>
          <w:color w:val="000000"/>
          <w:spacing w:val="-6"/>
          <w:sz w:val="20"/>
        </w:rPr>
        <w:t>two</w:t>
      </w:r>
      <w:r>
        <w:rPr>
          <w:rFonts w:ascii="Times New Roman"/>
          <w:color w:val="000000"/>
          <w:spacing w:val="25"/>
          <w:sz w:val="20"/>
        </w:rPr>
        <w:t xml:space="preserve"> </w:t>
      </w:r>
      <w:r>
        <w:rPr>
          <w:rFonts w:ascii="KCFTRC+CMR10"/>
          <w:color w:val="000000"/>
          <w:sz w:val="20"/>
        </w:rPr>
        <w:t>distinct</w:t>
      </w:r>
      <w:r>
        <w:rPr>
          <w:rFonts w:ascii="Times New Roman"/>
          <w:color w:val="000000"/>
          <w:spacing w:val="20"/>
          <w:sz w:val="20"/>
        </w:rPr>
        <w:t xml:space="preserve"> </w:t>
      </w:r>
      <w:r>
        <w:rPr>
          <w:rFonts w:ascii="KCFTRC+CMR10"/>
          <w:color w:val="000000"/>
          <w:sz w:val="20"/>
        </w:rPr>
        <w:t>sources</w:t>
      </w:r>
      <w:r>
        <w:rPr>
          <w:rFonts w:ascii="Times New Roman"/>
          <w:color w:val="000000"/>
          <w:spacing w:val="20"/>
          <w:sz w:val="20"/>
        </w:rPr>
        <w:t xml:space="preserve"> </w:t>
      </w:r>
      <w:r>
        <w:rPr>
          <w:rFonts w:ascii="KCFTRC+CMR10"/>
          <w:color w:val="000000"/>
          <w:sz w:val="20"/>
        </w:rPr>
        <w:t>are</w:t>
      </w:r>
      <w:r>
        <w:rPr>
          <w:rFonts w:ascii="Times New Roman"/>
          <w:color w:val="000000"/>
          <w:spacing w:val="20"/>
          <w:sz w:val="20"/>
        </w:rPr>
        <w:t xml:space="preserve"> </w:t>
      </w:r>
      <w:r>
        <w:rPr>
          <w:rFonts w:ascii="KCFTRC+CMR10"/>
          <w:color w:val="000000"/>
          <w:sz w:val="20"/>
        </w:rPr>
        <w:t>examined</w:t>
      </w:r>
      <w:r>
        <w:rPr>
          <w:rFonts w:ascii="Times New Roman"/>
          <w:color w:val="000000"/>
          <w:spacing w:val="20"/>
          <w:sz w:val="20"/>
        </w:rPr>
        <w:t xml:space="preserve"> </w:t>
      </w:r>
      <w:r>
        <w:rPr>
          <w:rFonts w:ascii="KCFTRC+CMR10"/>
          <w:color w:val="000000"/>
          <w:spacing w:val="-2"/>
          <w:sz w:val="20"/>
        </w:rPr>
        <w:t>individually.</w:t>
      </w:r>
      <w:r>
        <w:rPr>
          <w:rFonts w:ascii="Times New Roman"/>
          <w:color w:val="000000"/>
          <w:spacing w:val="51"/>
          <w:sz w:val="20"/>
        </w:rPr>
        <w:t xml:space="preserve"> </w:t>
      </w:r>
      <w:r>
        <w:rPr>
          <w:rFonts w:ascii="KCFTRC+CMR10"/>
          <w:color w:val="000000"/>
          <w:sz w:val="20"/>
        </w:rPr>
        <w:t>The</w:t>
      </w:r>
      <w:r>
        <w:rPr>
          <w:rFonts w:ascii="Times New Roman"/>
          <w:color w:val="000000"/>
          <w:spacing w:val="20"/>
          <w:sz w:val="20"/>
        </w:rPr>
        <w:t xml:space="preserve"> </w:t>
      </w:r>
      <w:r>
        <w:rPr>
          <w:rFonts w:ascii="KCFTRC+CMR10" w:hAnsi="KCFTRC+CMR10" w:cs="KCFTRC+CMR10"/>
          <w:color w:val="000000"/>
          <w:sz w:val="20"/>
        </w:rPr>
        <w:t>diﬀerences,</w:t>
      </w:r>
      <w:r>
        <w:rPr>
          <w:rFonts w:ascii="Times New Roman"/>
          <w:color w:val="000000"/>
          <w:spacing w:val="21"/>
          <w:sz w:val="20"/>
        </w:rPr>
        <w:t xml:space="preserve"> </w:t>
      </w:r>
      <w:r>
        <w:rPr>
          <w:rFonts w:ascii="KCFTRC+CMR10"/>
          <w:color w:val="000000"/>
          <w:spacing w:val="-3"/>
          <w:sz w:val="20"/>
        </w:rPr>
        <w:t>however,</w:t>
      </w:r>
    </w:p>
    <w:p w14:paraId="2C7E847B" w14:textId="77777777" w:rsidR="00CF0253" w:rsidRDefault="00252649">
      <w:pPr>
        <w:spacing w:before="149" w:after="0" w:line="209" w:lineRule="exact"/>
        <w:jc w:val="left"/>
        <w:rPr>
          <w:rFonts w:ascii="Times New Roman"/>
          <w:color w:val="000000"/>
          <w:sz w:val="20"/>
        </w:rPr>
      </w:pPr>
      <w:r>
        <w:rPr>
          <w:rFonts w:ascii="KCFTRC+CMR10"/>
          <w:color w:val="000000"/>
          <w:sz w:val="20"/>
        </w:rPr>
        <w:t>are</w:t>
      </w:r>
      <w:r>
        <w:rPr>
          <w:rFonts w:ascii="Times New Roman"/>
          <w:color w:val="000000"/>
          <w:spacing w:val="24"/>
          <w:sz w:val="20"/>
        </w:rPr>
        <w:t xml:space="preserve"> </w:t>
      </w:r>
      <w:r>
        <w:rPr>
          <w:rFonts w:ascii="KCFTRC+CMR10"/>
          <w:color w:val="000000"/>
          <w:sz w:val="20"/>
        </w:rPr>
        <w:t>seemingly</w:t>
      </w:r>
      <w:r>
        <w:rPr>
          <w:rFonts w:ascii="Times New Roman"/>
          <w:color w:val="000000"/>
          <w:spacing w:val="24"/>
          <w:sz w:val="20"/>
        </w:rPr>
        <w:t xml:space="preserve"> </w:t>
      </w:r>
      <w:r>
        <w:rPr>
          <w:rFonts w:ascii="KCFTRC+CMR10"/>
          <w:color w:val="000000"/>
          <w:sz w:val="20"/>
        </w:rPr>
        <w:t>dampened</w:t>
      </w:r>
      <w:r>
        <w:rPr>
          <w:rFonts w:ascii="Times New Roman"/>
          <w:color w:val="000000"/>
          <w:spacing w:val="24"/>
          <w:sz w:val="20"/>
        </w:rPr>
        <w:t xml:space="preserve"> </w:t>
      </w:r>
      <w:r>
        <w:rPr>
          <w:rFonts w:ascii="KCFTRC+CMR10"/>
          <w:color w:val="000000"/>
          <w:sz w:val="20"/>
        </w:rPr>
        <w:t>when</w:t>
      </w:r>
      <w:r>
        <w:rPr>
          <w:rFonts w:ascii="Times New Roman"/>
          <w:color w:val="000000"/>
          <w:spacing w:val="24"/>
          <w:sz w:val="20"/>
        </w:rPr>
        <w:t xml:space="preserve"> </w:t>
      </w:r>
      <w:r>
        <w:rPr>
          <w:rFonts w:ascii="KCFTRC+CMR10"/>
          <w:color w:val="000000"/>
          <w:sz w:val="20"/>
        </w:rPr>
        <w:t>the</w:t>
      </w:r>
      <w:r>
        <w:rPr>
          <w:rFonts w:ascii="Times New Roman"/>
          <w:color w:val="000000"/>
          <w:spacing w:val="24"/>
          <w:sz w:val="20"/>
        </w:rPr>
        <w:t xml:space="preserve"> </w:t>
      </w:r>
      <w:r>
        <w:rPr>
          <w:rFonts w:ascii="KCFTRC+CMR10"/>
          <w:color w:val="000000"/>
          <w:spacing w:val="-1"/>
          <w:sz w:val="20"/>
        </w:rPr>
        <w:t>electricity</w:t>
      </w:r>
      <w:r>
        <w:rPr>
          <w:rFonts w:ascii="Times New Roman"/>
          <w:color w:val="000000"/>
          <w:spacing w:val="25"/>
          <w:sz w:val="20"/>
        </w:rPr>
        <w:t xml:space="preserve"> </w:t>
      </w:r>
      <w:r>
        <w:rPr>
          <w:rFonts w:ascii="KCFTRC+CMR10"/>
          <w:color w:val="000000"/>
          <w:spacing w:val="-1"/>
          <w:sz w:val="20"/>
        </w:rPr>
        <w:t>savings</w:t>
      </w:r>
      <w:r>
        <w:rPr>
          <w:rFonts w:ascii="Times New Roman"/>
          <w:color w:val="000000"/>
          <w:spacing w:val="25"/>
          <w:sz w:val="20"/>
        </w:rPr>
        <w:t xml:space="preserve"> </w:t>
      </w:r>
      <w:r>
        <w:rPr>
          <w:rFonts w:ascii="KCFTRC+CMR10"/>
          <w:color w:val="000000"/>
          <w:sz w:val="20"/>
        </w:rPr>
        <w:t>are</w:t>
      </w:r>
      <w:r>
        <w:rPr>
          <w:rFonts w:ascii="Times New Roman"/>
          <w:color w:val="000000"/>
          <w:spacing w:val="24"/>
          <w:sz w:val="20"/>
        </w:rPr>
        <w:t xml:space="preserve"> </w:t>
      </w:r>
      <w:r>
        <w:rPr>
          <w:rFonts w:ascii="KCFTRC+CMR10"/>
          <w:color w:val="000000"/>
          <w:sz w:val="20"/>
        </w:rPr>
        <w:t>aggregated</w:t>
      </w:r>
      <w:r>
        <w:rPr>
          <w:rFonts w:ascii="Times New Roman"/>
          <w:color w:val="000000"/>
          <w:spacing w:val="25"/>
          <w:sz w:val="20"/>
        </w:rPr>
        <w:t xml:space="preserve"> </w:t>
      </w:r>
      <w:r>
        <w:rPr>
          <w:rFonts w:ascii="KCFTRC+CMR10"/>
          <w:color w:val="000000"/>
          <w:sz w:val="20"/>
        </w:rPr>
        <w:t>due</w:t>
      </w:r>
      <w:r>
        <w:rPr>
          <w:rFonts w:ascii="Times New Roman"/>
          <w:color w:val="000000"/>
          <w:spacing w:val="25"/>
          <w:sz w:val="20"/>
        </w:rPr>
        <w:t xml:space="preserve"> </w:t>
      </w:r>
      <w:r>
        <w:rPr>
          <w:rFonts w:ascii="KCFTRC+CMR10"/>
          <w:color w:val="000000"/>
          <w:sz w:val="20"/>
        </w:rPr>
        <w:t>to</w:t>
      </w:r>
      <w:r>
        <w:rPr>
          <w:rFonts w:ascii="Times New Roman"/>
          <w:color w:val="000000"/>
          <w:spacing w:val="24"/>
          <w:sz w:val="20"/>
        </w:rPr>
        <w:t xml:space="preserve"> </w:t>
      </w:r>
      <w:r>
        <w:rPr>
          <w:rFonts w:ascii="KCFTRC+CMR10"/>
          <w:color w:val="000000"/>
          <w:sz w:val="20"/>
        </w:rPr>
        <w:t>the</w:t>
      </w:r>
      <w:r>
        <w:rPr>
          <w:rFonts w:ascii="Times New Roman"/>
          <w:color w:val="000000"/>
          <w:spacing w:val="24"/>
          <w:sz w:val="20"/>
        </w:rPr>
        <w:t xml:space="preserve"> </w:t>
      </w:r>
      <w:r>
        <w:rPr>
          <w:rFonts w:ascii="KCFTRC+CMR10"/>
          <w:color w:val="000000"/>
          <w:spacing w:val="1"/>
          <w:sz w:val="20"/>
        </w:rPr>
        <w:t>opposite</w:t>
      </w:r>
      <w:r>
        <w:rPr>
          <w:rFonts w:ascii="Times New Roman"/>
          <w:color w:val="000000"/>
          <w:spacing w:val="24"/>
          <w:sz w:val="20"/>
        </w:rPr>
        <w:t xml:space="preserve"> </w:t>
      </w:r>
      <w:r>
        <w:rPr>
          <w:rFonts w:ascii="KCFTRC+CMR10"/>
          <w:color w:val="000000"/>
          <w:sz w:val="20"/>
        </w:rPr>
        <w:t>correlations.</w:t>
      </w:r>
      <w:r>
        <w:rPr>
          <w:rFonts w:ascii="Times New Roman"/>
          <w:color w:val="000000"/>
          <w:spacing w:val="63"/>
          <w:sz w:val="20"/>
        </w:rPr>
        <w:t xml:space="preserve"> </w:t>
      </w:r>
      <w:r>
        <w:rPr>
          <w:rFonts w:ascii="KCFTRC+CMR10"/>
          <w:color w:val="000000"/>
          <w:sz w:val="20"/>
        </w:rPr>
        <w:t>Indeed,</w:t>
      </w:r>
    </w:p>
    <w:p w14:paraId="0CAD369B" w14:textId="77777777" w:rsidR="00CF0253" w:rsidRDefault="00252649">
      <w:pPr>
        <w:spacing w:before="149" w:after="0" w:line="209" w:lineRule="exact"/>
        <w:jc w:val="left"/>
        <w:rPr>
          <w:rFonts w:ascii="Times New Roman"/>
          <w:color w:val="000000"/>
          <w:sz w:val="20"/>
        </w:rPr>
      </w:pPr>
      <w:r>
        <w:rPr>
          <w:rFonts w:ascii="KCFTRC+CMR10"/>
          <w:color w:val="000000"/>
          <w:sz w:val="20"/>
        </w:rPr>
        <w:t>this</w:t>
      </w:r>
      <w:r>
        <w:rPr>
          <w:rFonts w:ascii="Times New Roman"/>
          <w:color w:val="000000"/>
          <w:spacing w:val="6"/>
          <w:sz w:val="20"/>
        </w:rPr>
        <w:t xml:space="preserve"> </w:t>
      </w:r>
      <w:r>
        <w:rPr>
          <w:rFonts w:ascii="KCFTRC+CMR10"/>
          <w:color w:val="000000"/>
          <w:sz w:val="20"/>
        </w:rPr>
        <w:t>empirical</w:t>
      </w:r>
      <w:r>
        <w:rPr>
          <w:rFonts w:ascii="Times New Roman"/>
          <w:color w:val="000000"/>
          <w:spacing w:val="7"/>
          <w:sz w:val="20"/>
        </w:rPr>
        <w:t xml:space="preserve"> </w:t>
      </w:r>
      <w:r>
        <w:rPr>
          <w:rFonts w:ascii="KCFTRC+CMR10"/>
          <w:color w:val="000000"/>
          <w:sz w:val="20"/>
        </w:rPr>
        <w:t>result</w:t>
      </w:r>
      <w:r>
        <w:rPr>
          <w:rFonts w:ascii="Times New Roman"/>
          <w:color w:val="000000"/>
          <w:spacing w:val="6"/>
          <w:sz w:val="20"/>
        </w:rPr>
        <w:t xml:space="preserve"> </w:t>
      </w:r>
      <w:r>
        <w:rPr>
          <w:rFonts w:ascii="KCFTRC+CMR10"/>
          <w:color w:val="000000"/>
          <w:sz w:val="20"/>
        </w:rPr>
        <w:t>is</w:t>
      </w:r>
      <w:r>
        <w:rPr>
          <w:rFonts w:ascii="Times New Roman"/>
          <w:color w:val="000000"/>
          <w:spacing w:val="6"/>
          <w:sz w:val="20"/>
        </w:rPr>
        <w:t xml:space="preserve"> </w:t>
      </w:r>
      <w:r>
        <w:rPr>
          <w:rFonts w:ascii="KCFTRC+CMR10"/>
          <w:color w:val="000000"/>
          <w:spacing w:val="-1"/>
          <w:sz w:val="20"/>
        </w:rPr>
        <w:t>consistent</w:t>
      </w:r>
      <w:r>
        <w:rPr>
          <w:rFonts w:ascii="Times New Roman"/>
          <w:color w:val="000000"/>
          <w:spacing w:val="7"/>
          <w:sz w:val="20"/>
        </w:rPr>
        <w:t xml:space="preserve"> </w:t>
      </w:r>
      <w:r>
        <w:rPr>
          <w:rFonts w:ascii="KCFTRC+CMR10"/>
          <w:color w:val="000000"/>
          <w:sz w:val="20"/>
        </w:rPr>
        <w:t>with</w:t>
      </w:r>
      <w:r>
        <w:rPr>
          <w:rFonts w:ascii="Times New Roman"/>
          <w:color w:val="000000"/>
          <w:spacing w:val="6"/>
          <w:sz w:val="20"/>
        </w:rPr>
        <w:t xml:space="preserve"> </w:t>
      </w:r>
      <w:r>
        <w:rPr>
          <w:rFonts w:ascii="KCFTRC+CMR10"/>
          <w:color w:val="000000"/>
          <w:sz w:val="20"/>
        </w:rPr>
        <w:t>the</w:t>
      </w:r>
      <w:r>
        <w:rPr>
          <w:rFonts w:ascii="Times New Roman"/>
          <w:color w:val="000000"/>
          <w:spacing w:val="6"/>
          <w:sz w:val="20"/>
        </w:rPr>
        <w:t xml:space="preserve"> </w:t>
      </w:r>
      <w:r>
        <w:rPr>
          <w:rFonts w:ascii="KCFTRC+CMR10" w:hAnsi="KCFTRC+CMR10" w:cs="KCFTRC+CMR10"/>
          <w:color w:val="000000"/>
          <w:sz w:val="20"/>
        </w:rPr>
        <w:t>ﬁnding</w:t>
      </w:r>
      <w:r>
        <w:rPr>
          <w:rFonts w:ascii="Times New Roman"/>
          <w:color w:val="000000"/>
          <w:spacing w:val="6"/>
          <w:sz w:val="20"/>
        </w:rPr>
        <w:t xml:space="preserve"> </w:t>
      </w:r>
      <w:r>
        <w:rPr>
          <w:rFonts w:ascii="KCFTRC+CMR10"/>
          <w:color w:val="000000"/>
          <w:sz w:val="20"/>
        </w:rPr>
        <w:t>discussed</w:t>
      </w:r>
      <w:r>
        <w:rPr>
          <w:rFonts w:ascii="Times New Roman"/>
          <w:color w:val="000000"/>
          <w:spacing w:val="6"/>
          <w:sz w:val="20"/>
        </w:rPr>
        <w:t xml:space="preserve"> </w:t>
      </w:r>
      <w:r>
        <w:rPr>
          <w:rFonts w:ascii="KCFTRC+CMR10"/>
          <w:color w:val="000000"/>
          <w:sz w:val="20"/>
        </w:rPr>
        <w:t>in</w:t>
      </w:r>
      <w:r>
        <w:rPr>
          <w:rFonts w:ascii="Times New Roman"/>
          <w:color w:val="000000"/>
          <w:spacing w:val="6"/>
          <w:sz w:val="20"/>
        </w:rPr>
        <w:t xml:space="preserve"> </w:t>
      </w:r>
      <w:r>
        <w:rPr>
          <w:rFonts w:ascii="KCFTRC+CMR10"/>
          <w:color w:val="000000"/>
          <w:sz w:val="20"/>
        </w:rPr>
        <w:t>the</w:t>
      </w:r>
      <w:r>
        <w:rPr>
          <w:rFonts w:ascii="Times New Roman"/>
          <w:color w:val="000000"/>
          <w:spacing w:val="6"/>
          <w:sz w:val="20"/>
        </w:rPr>
        <w:t xml:space="preserve"> </w:t>
      </w:r>
      <w:r>
        <w:rPr>
          <w:rFonts w:ascii="KCFTRC+CMR10"/>
          <w:color w:val="000000"/>
          <w:sz w:val="20"/>
        </w:rPr>
        <w:t>previous</w:t>
      </w:r>
      <w:r>
        <w:rPr>
          <w:rFonts w:ascii="Times New Roman"/>
          <w:color w:val="000000"/>
          <w:spacing w:val="6"/>
          <w:sz w:val="20"/>
        </w:rPr>
        <w:t xml:space="preserve"> </w:t>
      </w:r>
      <w:r>
        <w:rPr>
          <w:rFonts w:ascii="KCFTRC+CMR10"/>
          <w:color w:val="000000"/>
          <w:spacing w:val="-2"/>
          <w:sz w:val="20"/>
        </w:rPr>
        <w:t>work</w:t>
      </w:r>
      <w:r>
        <w:rPr>
          <w:rFonts w:ascii="Times New Roman"/>
          <w:color w:val="000000"/>
          <w:spacing w:val="8"/>
          <w:sz w:val="20"/>
        </w:rPr>
        <w:t xml:space="preserve"> </w:t>
      </w:r>
      <w:r>
        <w:rPr>
          <w:rFonts w:ascii="KCFTRC+CMR10"/>
          <w:color w:val="000000"/>
          <w:sz w:val="20"/>
        </w:rPr>
        <w:t>that</w:t>
      </w:r>
      <w:r>
        <w:rPr>
          <w:rFonts w:ascii="Times New Roman"/>
          <w:color w:val="000000"/>
          <w:spacing w:val="6"/>
          <w:sz w:val="20"/>
        </w:rPr>
        <w:t xml:space="preserve"> </w:t>
      </w:r>
      <w:r>
        <w:rPr>
          <w:rFonts w:ascii="KCFTRC+CMR10"/>
          <w:color w:val="000000"/>
          <w:sz w:val="20"/>
        </w:rPr>
        <w:t>households</w:t>
      </w:r>
      <w:r>
        <w:rPr>
          <w:rFonts w:ascii="Times New Roman"/>
          <w:color w:val="000000"/>
          <w:spacing w:val="6"/>
          <w:sz w:val="20"/>
        </w:rPr>
        <w:t xml:space="preserve"> </w:t>
      </w:r>
      <w:r>
        <w:rPr>
          <w:rFonts w:ascii="KCFTRC+CMR10"/>
          <w:color w:val="000000"/>
          <w:spacing w:val="-2"/>
          <w:sz w:val="20"/>
        </w:rPr>
        <w:t>were</w:t>
      </w:r>
      <w:r>
        <w:rPr>
          <w:rFonts w:ascii="Times New Roman"/>
          <w:color w:val="000000"/>
          <w:spacing w:val="8"/>
          <w:sz w:val="20"/>
        </w:rPr>
        <w:t xml:space="preserve"> </w:t>
      </w:r>
      <w:r>
        <w:rPr>
          <w:rFonts w:ascii="KCFTRC+CMR10"/>
          <w:color w:val="000000"/>
          <w:spacing w:val="-1"/>
          <w:sz w:val="20"/>
        </w:rPr>
        <w:t>unusually</w:t>
      </w:r>
    </w:p>
    <w:p w14:paraId="6C149C91"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insensitive</w:t>
      </w:r>
      <w:r>
        <w:rPr>
          <w:rFonts w:ascii="Times New Roman"/>
          <w:color w:val="000000"/>
          <w:spacing w:val="17"/>
          <w:sz w:val="20"/>
        </w:rPr>
        <w:t xml:space="preserve"> </w:t>
      </w:r>
      <w:r>
        <w:rPr>
          <w:rFonts w:ascii="KCFTRC+CMR10"/>
          <w:color w:val="000000"/>
          <w:sz w:val="20"/>
        </w:rPr>
        <w:t>to</w:t>
      </w:r>
      <w:r>
        <w:rPr>
          <w:rFonts w:ascii="Times New Roman"/>
          <w:color w:val="000000"/>
          <w:spacing w:val="16"/>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z w:val="20"/>
        </w:rPr>
        <w:t>size</w:t>
      </w:r>
      <w:r>
        <w:rPr>
          <w:rFonts w:ascii="Times New Roman"/>
          <w:color w:val="000000"/>
          <w:spacing w:val="16"/>
          <w:sz w:val="20"/>
        </w:rPr>
        <w:t xml:space="preserve"> </w:t>
      </w:r>
      <w:r>
        <w:rPr>
          <w:rFonts w:ascii="KCFTRC+CMR10"/>
          <w:color w:val="000000"/>
          <w:sz w:val="20"/>
        </w:rPr>
        <w:t>of</w:t>
      </w:r>
      <w:r>
        <w:rPr>
          <w:rFonts w:ascii="Times New Roman"/>
          <w:color w:val="000000"/>
          <w:spacing w:val="17"/>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z w:val="20"/>
        </w:rPr>
        <w:t>price</w:t>
      </w:r>
      <w:r>
        <w:rPr>
          <w:rFonts w:ascii="Times New Roman"/>
          <w:color w:val="000000"/>
          <w:spacing w:val="16"/>
          <w:sz w:val="20"/>
        </w:rPr>
        <w:t xml:space="preserve"> </w:t>
      </w:r>
      <w:r>
        <w:rPr>
          <w:rFonts w:ascii="KCFTRC+CMR10"/>
          <w:color w:val="000000"/>
          <w:spacing w:val="-1"/>
          <w:sz w:val="20"/>
        </w:rPr>
        <w:t>changes</w:t>
      </w:r>
      <w:r>
        <w:rPr>
          <w:rFonts w:ascii="Times New Roman"/>
          <w:color w:val="000000"/>
          <w:spacing w:val="17"/>
          <w:sz w:val="20"/>
        </w:rPr>
        <w:t xml:space="preserve"> </w:t>
      </w:r>
      <w:r>
        <w:rPr>
          <w:rFonts w:ascii="KCFTRC+CMR10"/>
          <w:color w:val="000000"/>
          <w:sz w:val="20"/>
        </w:rPr>
        <w:t>in</w:t>
      </w:r>
      <w:r>
        <w:rPr>
          <w:rFonts w:ascii="Times New Roman"/>
          <w:color w:val="000000"/>
          <w:spacing w:val="16"/>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pacing w:val="2"/>
          <w:sz w:val="20"/>
        </w:rPr>
        <w:t>peak</w:t>
      </w:r>
      <w:r>
        <w:rPr>
          <w:rFonts w:ascii="Times New Roman"/>
          <w:color w:val="000000"/>
          <w:spacing w:val="15"/>
          <w:sz w:val="20"/>
        </w:rPr>
        <w:t xml:space="preserve"> </w:t>
      </w:r>
      <w:r>
        <w:rPr>
          <w:rFonts w:ascii="KCFTRC+CMR10"/>
          <w:color w:val="000000"/>
          <w:sz w:val="20"/>
        </w:rPr>
        <w:t>rate</w:t>
      </w:r>
      <w:r>
        <w:rPr>
          <w:rFonts w:ascii="Times New Roman"/>
          <w:color w:val="000000"/>
          <w:spacing w:val="16"/>
          <w:sz w:val="20"/>
        </w:rPr>
        <w:t xml:space="preserve"> </w:t>
      </w:r>
      <w:r>
        <w:rPr>
          <w:rFonts w:ascii="KCFTRC+CMR10"/>
          <w:color w:val="000000"/>
          <w:spacing w:val="2"/>
          <w:sz w:val="20"/>
        </w:rPr>
        <w:t>period.</w:t>
      </w:r>
    </w:p>
    <w:p w14:paraId="6DC752B8" w14:textId="77777777" w:rsidR="00CF0253" w:rsidRDefault="00252649">
      <w:pPr>
        <w:spacing w:before="149" w:after="0" w:line="209" w:lineRule="exact"/>
        <w:ind w:left="299"/>
        <w:jc w:val="left"/>
        <w:rPr>
          <w:rFonts w:ascii="Times New Roman"/>
          <w:color w:val="000000"/>
          <w:sz w:val="20"/>
        </w:rPr>
      </w:pPr>
      <w:r>
        <w:rPr>
          <w:rFonts w:ascii="KCFTRC+CMR10"/>
          <w:color w:val="000000"/>
          <w:sz w:val="20"/>
        </w:rPr>
        <w:t>The</w:t>
      </w:r>
      <w:r>
        <w:rPr>
          <w:rFonts w:ascii="Times New Roman"/>
          <w:color w:val="000000"/>
          <w:spacing w:val="10"/>
          <w:sz w:val="20"/>
        </w:rPr>
        <w:t xml:space="preserve"> </w:t>
      </w:r>
      <w:r>
        <w:rPr>
          <w:rFonts w:ascii="KCFTRC+CMR10"/>
          <w:color w:val="000000"/>
          <w:spacing w:val="1"/>
          <w:sz w:val="20"/>
        </w:rPr>
        <w:t>opposite</w:t>
      </w:r>
      <w:r>
        <w:rPr>
          <w:rFonts w:ascii="Times New Roman"/>
          <w:color w:val="000000"/>
          <w:spacing w:val="9"/>
          <w:sz w:val="20"/>
        </w:rPr>
        <w:t xml:space="preserve"> </w:t>
      </w:r>
      <w:r>
        <w:rPr>
          <w:rFonts w:ascii="KCFTRC+CMR10"/>
          <w:color w:val="000000"/>
          <w:sz w:val="20"/>
        </w:rPr>
        <w:t>order</w:t>
      </w:r>
      <w:r>
        <w:rPr>
          <w:rFonts w:ascii="Times New Roman"/>
          <w:color w:val="000000"/>
          <w:spacing w:val="10"/>
          <w:sz w:val="20"/>
        </w:rPr>
        <w:t xml:space="preserve"> </w:t>
      </w:r>
      <w:r>
        <w:rPr>
          <w:rFonts w:ascii="KCFTRC+CMR10"/>
          <w:color w:val="000000"/>
          <w:sz w:val="20"/>
        </w:rPr>
        <w:t>in</w:t>
      </w:r>
      <w:r>
        <w:rPr>
          <w:rFonts w:ascii="Times New Roman"/>
          <w:color w:val="000000"/>
          <w:spacing w:val="10"/>
          <w:sz w:val="20"/>
        </w:rPr>
        <w:t xml:space="preserve"> </w:t>
      </w:r>
      <w:r>
        <w:rPr>
          <w:rFonts w:ascii="KCFTRC+CMR10"/>
          <w:color w:val="000000"/>
          <w:sz w:val="20"/>
        </w:rPr>
        <w:t>estimated</w:t>
      </w:r>
      <w:r>
        <w:rPr>
          <w:rFonts w:ascii="Times New Roman"/>
          <w:color w:val="000000"/>
          <w:spacing w:val="10"/>
          <w:sz w:val="20"/>
        </w:rPr>
        <w:t xml:space="preserve"> </w:t>
      </w:r>
      <w:r>
        <w:rPr>
          <w:rFonts w:ascii="KCFTRC+CMR10"/>
          <w:color w:val="000000"/>
          <w:spacing w:val="-1"/>
          <w:sz w:val="20"/>
        </w:rPr>
        <w:t>treatment</w:t>
      </w:r>
      <w:r>
        <w:rPr>
          <w:rFonts w:ascii="Times New Roman"/>
          <w:color w:val="000000"/>
          <w:spacing w:val="11"/>
          <w:sz w:val="20"/>
        </w:rPr>
        <w:t xml:space="preserve"> </w:t>
      </w:r>
      <w:r>
        <w:rPr>
          <w:rFonts w:ascii="KCFTRC+CMR10" w:hAnsi="KCFTRC+CMR10" w:cs="KCFTRC+CMR10"/>
          <w:color w:val="000000"/>
          <w:sz w:val="20"/>
        </w:rPr>
        <w:t>eﬀects</w:t>
      </w:r>
      <w:r>
        <w:rPr>
          <w:rFonts w:ascii="Times New Roman"/>
          <w:color w:val="000000"/>
          <w:spacing w:val="10"/>
          <w:sz w:val="20"/>
        </w:rPr>
        <w:t xml:space="preserve"> </w:t>
      </w:r>
      <w:r>
        <w:rPr>
          <w:rFonts w:ascii="KCFTRC+CMR10"/>
          <w:color w:val="000000"/>
          <w:spacing w:val="-1"/>
          <w:sz w:val="20"/>
        </w:rPr>
        <w:t>between</w:t>
      </w:r>
      <w:r>
        <w:rPr>
          <w:rFonts w:ascii="Times New Roman"/>
          <w:color w:val="000000"/>
          <w:spacing w:val="11"/>
          <w:sz w:val="20"/>
        </w:rPr>
        <w:t xml:space="preserve"> </w:t>
      </w:r>
      <w:r>
        <w:rPr>
          <w:rFonts w:ascii="KCFTRC+CMR10"/>
          <w:color w:val="000000"/>
          <w:sz w:val="20"/>
        </w:rPr>
        <w:t>the</w:t>
      </w:r>
      <w:r>
        <w:rPr>
          <w:rFonts w:ascii="Times New Roman"/>
          <w:color w:val="000000"/>
          <w:spacing w:val="10"/>
          <w:sz w:val="20"/>
        </w:rPr>
        <w:t xml:space="preserve"> </w:t>
      </w:r>
      <w:r>
        <w:rPr>
          <w:rFonts w:ascii="KCFTRC+CMR10"/>
          <w:color w:val="000000"/>
          <w:spacing w:val="-6"/>
          <w:sz w:val="20"/>
        </w:rPr>
        <w:t>two</w:t>
      </w:r>
      <w:r>
        <w:rPr>
          <w:rFonts w:ascii="Times New Roman"/>
          <w:color w:val="000000"/>
          <w:spacing w:val="15"/>
          <w:sz w:val="20"/>
        </w:rPr>
        <w:t xml:space="preserve"> </w:t>
      </w:r>
      <w:r>
        <w:rPr>
          <w:rFonts w:ascii="KCFTRC+CMR10"/>
          <w:color w:val="000000"/>
          <w:sz w:val="20"/>
        </w:rPr>
        <w:t>sources</w:t>
      </w:r>
      <w:r>
        <w:rPr>
          <w:rFonts w:ascii="Times New Roman"/>
          <w:color w:val="000000"/>
          <w:spacing w:val="10"/>
          <w:sz w:val="20"/>
        </w:rPr>
        <w:t xml:space="preserve"> </w:t>
      </w:r>
      <w:r>
        <w:rPr>
          <w:rFonts w:ascii="KCFTRC+CMR10"/>
          <w:color w:val="000000"/>
          <w:sz w:val="20"/>
        </w:rPr>
        <w:t>of</w:t>
      </w:r>
      <w:r>
        <w:rPr>
          <w:rFonts w:ascii="Times New Roman"/>
          <w:color w:val="000000"/>
          <w:spacing w:val="10"/>
          <w:sz w:val="20"/>
        </w:rPr>
        <w:t xml:space="preserve"> </w:t>
      </w:r>
      <w:r>
        <w:rPr>
          <w:rFonts w:ascii="KCFTRC+CMR10"/>
          <w:color w:val="000000"/>
          <w:spacing w:val="-1"/>
          <w:sz w:val="20"/>
        </w:rPr>
        <w:t>electricity</w:t>
      </w:r>
      <w:r>
        <w:rPr>
          <w:rFonts w:ascii="Times New Roman"/>
          <w:color w:val="000000"/>
          <w:spacing w:val="10"/>
          <w:sz w:val="20"/>
        </w:rPr>
        <w:t xml:space="preserve"> </w:t>
      </w:r>
      <w:r>
        <w:rPr>
          <w:rFonts w:ascii="KCFTRC+CMR10"/>
          <w:color w:val="000000"/>
          <w:spacing w:val="-1"/>
          <w:sz w:val="20"/>
        </w:rPr>
        <w:t>savings</w:t>
      </w:r>
      <w:r>
        <w:rPr>
          <w:rFonts w:ascii="Times New Roman"/>
          <w:color w:val="000000"/>
          <w:spacing w:val="11"/>
          <w:sz w:val="20"/>
        </w:rPr>
        <w:t xml:space="preserve"> </w:t>
      </w:r>
      <w:r>
        <w:rPr>
          <w:rFonts w:ascii="KCFTRC+CMR10"/>
          <w:color w:val="000000"/>
          <w:sz w:val="20"/>
        </w:rPr>
        <w:t>also</w:t>
      </w:r>
      <w:r>
        <w:rPr>
          <w:rFonts w:ascii="Times New Roman"/>
          <w:color w:val="000000"/>
          <w:spacing w:val="10"/>
          <w:sz w:val="20"/>
        </w:rPr>
        <w:t xml:space="preserve"> </w:t>
      </w:r>
      <w:r>
        <w:rPr>
          <w:rFonts w:ascii="KCFTRC+CMR10"/>
          <w:color w:val="000000"/>
          <w:sz w:val="20"/>
        </w:rPr>
        <w:t>holds</w:t>
      </w:r>
      <w:r>
        <w:rPr>
          <w:rFonts w:ascii="Times New Roman"/>
          <w:color w:val="000000"/>
          <w:spacing w:val="10"/>
          <w:sz w:val="20"/>
        </w:rPr>
        <w:t xml:space="preserve"> </w:t>
      </w:r>
      <w:r>
        <w:rPr>
          <w:rFonts w:ascii="KCFTRC+CMR10"/>
          <w:color w:val="000000"/>
          <w:sz w:val="20"/>
        </w:rPr>
        <w:t>in</w:t>
      </w:r>
    </w:p>
    <w:p w14:paraId="12BD5A5A" w14:textId="77777777" w:rsidR="00CF0253" w:rsidRDefault="00252649">
      <w:pPr>
        <w:spacing w:before="149" w:after="0" w:line="209" w:lineRule="exact"/>
        <w:jc w:val="left"/>
        <w:rPr>
          <w:rFonts w:ascii="Times New Roman"/>
          <w:color w:val="000000"/>
          <w:sz w:val="20"/>
        </w:rPr>
      </w:pPr>
      <w:r>
        <w:rPr>
          <w:rFonts w:ascii="KCFTRC+CMR10"/>
          <w:color w:val="000000"/>
          <w:sz w:val="20"/>
        </w:rPr>
        <w:t>the</w:t>
      </w:r>
      <w:r>
        <w:rPr>
          <w:rFonts w:ascii="Times New Roman"/>
          <w:color w:val="000000"/>
          <w:spacing w:val="14"/>
          <w:sz w:val="20"/>
        </w:rPr>
        <w:t xml:space="preserve"> </w:t>
      </w:r>
      <w:r>
        <w:rPr>
          <w:rFonts w:ascii="KCFTRC+CMR10"/>
          <w:color w:val="000000"/>
          <w:spacing w:val="-1"/>
          <w:sz w:val="20"/>
        </w:rPr>
        <w:t>two-hour-length</w:t>
      </w:r>
      <w:r>
        <w:rPr>
          <w:rFonts w:ascii="Times New Roman"/>
          <w:color w:val="000000"/>
          <w:spacing w:val="15"/>
          <w:sz w:val="20"/>
        </w:rPr>
        <w:t xml:space="preserve"> </w:t>
      </w:r>
      <w:r>
        <w:rPr>
          <w:rFonts w:ascii="KCFTRC+CMR10"/>
          <w:color w:val="000000"/>
          <w:spacing w:val="1"/>
          <w:sz w:val="20"/>
        </w:rPr>
        <w:t>pre-peak</w:t>
      </w:r>
      <w:r>
        <w:rPr>
          <w:rFonts w:ascii="Times New Roman"/>
          <w:color w:val="000000"/>
          <w:spacing w:val="13"/>
          <w:sz w:val="20"/>
        </w:rPr>
        <w:t xml:space="preserve"> </w:t>
      </w:r>
      <w:r>
        <w:rPr>
          <w:rFonts w:ascii="KCFTRC+CMR10"/>
          <w:color w:val="000000"/>
          <w:spacing w:val="-2"/>
          <w:sz w:val="20"/>
        </w:rPr>
        <w:t>interval,</w:t>
      </w:r>
      <w:r>
        <w:rPr>
          <w:rFonts w:ascii="Times New Roman"/>
          <w:color w:val="000000"/>
          <w:spacing w:val="17"/>
          <w:sz w:val="20"/>
        </w:rPr>
        <w:t xml:space="preserve"> </w:t>
      </w:r>
      <w:r>
        <w:rPr>
          <w:rFonts w:ascii="KCFTRC+CMR10"/>
          <w:color w:val="000000"/>
          <w:sz w:val="20"/>
        </w:rPr>
        <w:t>although</w:t>
      </w:r>
      <w:r>
        <w:rPr>
          <w:rFonts w:ascii="Times New Roman"/>
          <w:color w:val="000000"/>
          <w:spacing w:val="14"/>
          <w:sz w:val="20"/>
        </w:rPr>
        <w:t xml:space="preserve"> </w:t>
      </w:r>
      <w:r>
        <w:rPr>
          <w:rFonts w:ascii="KCFTRC+CMR10"/>
          <w:color w:val="000000"/>
          <w:sz w:val="20"/>
        </w:rPr>
        <w:t>in</w:t>
      </w:r>
      <w:r>
        <w:rPr>
          <w:rFonts w:ascii="Times New Roman"/>
          <w:color w:val="000000"/>
          <w:spacing w:val="13"/>
          <w:sz w:val="20"/>
        </w:rPr>
        <w:t xml:space="preserve"> </w:t>
      </w:r>
      <w:r>
        <w:rPr>
          <w:rFonts w:ascii="KCFTRC+CMR10"/>
          <w:color w:val="000000"/>
          <w:sz w:val="20"/>
        </w:rPr>
        <w:t>a</w:t>
      </w:r>
      <w:r>
        <w:rPr>
          <w:rFonts w:ascii="Times New Roman"/>
          <w:color w:val="000000"/>
          <w:spacing w:val="13"/>
          <w:sz w:val="20"/>
        </w:rPr>
        <w:t xml:space="preserve"> </w:t>
      </w:r>
      <w:r>
        <w:rPr>
          <w:rFonts w:ascii="KCFTRC+CMR10"/>
          <w:color w:val="000000"/>
          <w:spacing w:val="-1"/>
          <w:sz w:val="20"/>
        </w:rPr>
        <w:t>contrary</w:t>
      </w:r>
      <w:r>
        <w:rPr>
          <w:rFonts w:ascii="Times New Roman"/>
          <w:color w:val="000000"/>
          <w:spacing w:val="14"/>
          <w:sz w:val="20"/>
        </w:rPr>
        <w:t xml:space="preserve"> </w:t>
      </w:r>
      <w:r>
        <w:rPr>
          <w:rFonts w:ascii="KCFTRC+CMR10"/>
          <w:color w:val="000000"/>
          <w:sz w:val="20"/>
        </w:rPr>
        <w:t>manner.</w:t>
      </w:r>
      <w:r>
        <w:rPr>
          <w:rFonts w:ascii="Times New Roman"/>
          <w:color w:val="000000"/>
          <w:spacing w:val="38"/>
          <w:sz w:val="20"/>
        </w:rPr>
        <w:t xml:space="preserve"> </w:t>
      </w:r>
      <w:r>
        <w:rPr>
          <w:rFonts w:ascii="KCFTRC+CMR10"/>
          <w:color w:val="000000"/>
          <w:sz w:val="20"/>
        </w:rPr>
        <w:t>The</w:t>
      </w:r>
      <w:r>
        <w:rPr>
          <w:rFonts w:ascii="Times New Roman"/>
          <w:color w:val="000000"/>
          <w:spacing w:val="14"/>
          <w:sz w:val="20"/>
        </w:rPr>
        <w:t xml:space="preserve"> </w:t>
      </w:r>
      <w:r>
        <w:rPr>
          <w:rFonts w:ascii="KCFTRC+CMR10"/>
          <w:color w:val="000000"/>
          <w:spacing w:val="-3"/>
          <w:sz w:val="20"/>
        </w:rPr>
        <w:t>interval</w:t>
      </w:r>
      <w:r>
        <w:rPr>
          <w:rFonts w:ascii="Times New Roman"/>
          <w:color w:val="000000"/>
          <w:spacing w:val="16"/>
          <w:sz w:val="20"/>
        </w:rPr>
        <w:t xml:space="preserve"> </w:t>
      </w:r>
      <w:r>
        <w:rPr>
          <w:rFonts w:ascii="KCFTRC+CMR10"/>
          <w:color w:val="000000"/>
          <w:spacing w:val="-2"/>
          <w:sz w:val="20"/>
        </w:rPr>
        <w:t>shows</w:t>
      </w:r>
      <w:r>
        <w:rPr>
          <w:rFonts w:ascii="Times New Roman"/>
          <w:color w:val="000000"/>
          <w:spacing w:val="15"/>
          <w:sz w:val="20"/>
        </w:rPr>
        <w:t xml:space="preserve"> </w:t>
      </w:r>
      <w:r>
        <w:rPr>
          <w:rFonts w:ascii="KCFTRC+CMR10"/>
          <w:color w:val="000000"/>
          <w:sz w:val="20"/>
        </w:rPr>
        <w:t>directly</w:t>
      </w:r>
      <w:r>
        <w:rPr>
          <w:rFonts w:ascii="Times New Roman"/>
          <w:color w:val="000000"/>
          <w:spacing w:val="14"/>
          <w:sz w:val="20"/>
        </w:rPr>
        <w:t xml:space="preserve"> </w:t>
      </w:r>
      <w:r>
        <w:rPr>
          <w:rFonts w:ascii="KCFTRC+CMR10"/>
          <w:color w:val="000000"/>
          <w:sz w:val="20"/>
        </w:rPr>
        <w:t>proportional</w:t>
      </w:r>
    </w:p>
    <w:p w14:paraId="053FEBC4"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savings</w:t>
      </w:r>
      <w:r>
        <w:rPr>
          <w:rFonts w:ascii="Times New Roman"/>
          <w:color w:val="000000"/>
          <w:spacing w:val="15"/>
          <w:sz w:val="20"/>
        </w:rPr>
        <w:t xml:space="preserve"> </w:t>
      </w:r>
      <w:r>
        <w:rPr>
          <w:rFonts w:ascii="KCFTRC+CMR10"/>
          <w:color w:val="000000"/>
          <w:sz w:val="20"/>
        </w:rPr>
        <w:t>from</w:t>
      </w:r>
      <w:r>
        <w:rPr>
          <w:rFonts w:ascii="Times New Roman"/>
          <w:color w:val="000000"/>
          <w:spacing w:val="14"/>
          <w:sz w:val="20"/>
        </w:rPr>
        <w:t xml:space="preserve"> </w:t>
      </w:r>
      <w:r>
        <w:rPr>
          <w:rFonts w:ascii="KCFTRC+CMR10"/>
          <w:color w:val="000000"/>
          <w:spacing w:val="-1"/>
          <w:sz w:val="20"/>
        </w:rPr>
        <w:t>electricity</w:t>
      </w:r>
      <w:r>
        <w:rPr>
          <w:rFonts w:ascii="Times New Roman"/>
          <w:color w:val="000000"/>
          <w:spacing w:val="14"/>
          <w:sz w:val="20"/>
        </w:rPr>
        <w:t xml:space="preserve"> </w:t>
      </w:r>
      <w:r>
        <w:rPr>
          <w:rFonts w:ascii="KCFTRC+CMR10"/>
          <w:color w:val="000000"/>
          <w:sz w:val="20"/>
        </w:rPr>
        <w:t>consumption</w:t>
      </w:r>
      <w:r>
        <w:rPr>
          <w:rFonts w:ascii="Times New Roman"/>
          <w:color w:val="000000"/>
          <w:spacing w:val="14"/>
          <w:sz w:val="20"/>
        </w:rPr>
        <w:t xml:space="preserve"> </w:t>
      </w:r>
      <w:r>
        <w:rPr>
          <w:rFonts w:ascii="KCFTRC+CMR10"/>
          <w:color w:val="000000"/>
          <w:sz w:val="20"/>
        </w:rPr>
        <w:t>for</w:t>
      </w:r>
      <w:r>
        <w:rPr>
          <w:rFonts w:ascii="Times New Roman"/>
          <w:color w:val="000000"/>
          <w:spacing w:val="14"/>
          <w:sz w:val="20"/>
        </w:rPr>
        <w:t xml:space="preserve"> </w:t>
      </w:r>
      <w:r>
        <w:rPr>
          <w:rFonts w:ascii="KCFTRC+CMR10"/>
          <w:color w:val="000000"/>
          <w:sz w:val="20"/>
        </w:rPr>
        <w:t>temperature-control</w:t>
      </w:r>
      <w:r>
        <w:rPr>
          <w:rFonts w:ascii="Times New Roman"/>
          <w:color w:val="000000"/>
          <w:spacing w:val="14"/>
          <w:sz w:val="20"/>
        </w:rPr>
        <w:t xml:space="preserve"> </w:t>
      </w:r>
      <w:r>
        <w:rPr>
          <w:rFonts w:ascii="KCFTRC+CMR10"/>
          <w:color w:val="000000"/>
          <w:sz w:val="20"/>
        </w:rPr>
        <w:t>uses</w:t>
      </w:r>
      <w:r>
        <w:rPr>
          <w:rFonts w:ascii="Times New Roman"/>
          <w:color w:val="000000"/>
          <w:spacing w:val="14"/>
          <w:sz w:val="20"/>
        </w:rPr>
        <w:t xml:space="preserve"> </w:t>
      </w:r>
      <w:r>
        <w:rPr>
          <w:rFonts w:ascii="KCFTRC+CMR10"/>
          <w:color w:val="000000"/>
          <w:sz w:val="20"/>
        </w:rPr>
        <w:t>to</w:t>
      </w:r>
      <w:r>
        <w:rPr>
          <w:rFonts w:ascii="Times New Roman"/>
          <w:color w:val="000000"/>
          <w:spacing w:val="14"/>
          <w:sz w:val="20"/>
        </w:rPr>
        <w:t xml:space="preserve"> </w:t>
      </w:r>
      <w:r>
        <w:rPr>
          <w:rFonts w:ascii="KCFTRC+CMR10"/>
          <w:color w:val="000000"/>
          <w:spacing w:val="-1"/>
          <w:sz w:val="20"/>
        </w:rPr>
        <w:t>changes</w:t>
      </w:r>
      <w:r>
        <w:rPr>
          <w:rFonts w:ascii="Times New Roman"/>
          <w:color w:val="000000"/>
          <w:spacing w:val="15"/>
          <w:sz w:val="20"/>
        </w:rPr>
        <w:t xml:space="preserve"> </w:t>
      </w:r>
      <w:r>
        <w:rPr>
          <w:rFonts w:ascii="KCFTRC+CMR10"/>
          <w:color w:val="000000"/>
          <w:sz w:val="20"/>
        </w:rPr>
        <w:t>in</w:t>
      </w:r>
      <w:r>
        <w:rPr>
          <w:rFonts w:ascii="Times New Roman"/>
          <w:color w:val="000000"/>
          <w:spacing w:val="14"/>
          <w:sz w:val="20"/>
        </w:rPr>
        <w:t xml:space="preserve"> </w:t>
      </w:r>
      <w:r>
        <w:rPr>
          <w:rFonts w:ascii="KCFTRC+CMR10"/>
          <w:color w:val="000000"/>
          <w:sz w:val="20"/>
        </w:rPr>
        <w:t>the</w:t>
      </w:r>
      <w:r>
        <w:rPr>
          <w:rFonts w:ascii="Times New Roman"/>
          <w:color w:val="000000"/>
          <w:spacing w:val="14"/>
          <w:sz w:val="20"/>
        </w:rPr>
        <w:t xml:space="preserve"> </w:t>
      </w:r>
      <w:r>
        <w:rPr>
          <w:rFonts w:ascii="KCFTRC+CMR10"/>
          <w:color w:val="000000"/>
          <w:spacing w:val="2"/>
          <w:sz w:val="20"/>
        </w:rPr>
        <w:t>peak</w:t>
      </w:r>
      <w:r>
        <w:rPr>
          <w:rFonts w:ascii="Times New Roman"/>
          <w:color w:val="000000"/>
          <w:spacing w:val="12"/>
          <w:sz w:val="20"/>
        </w:rPr>
        <w:t xml:space="preserve"> </w:t>
      </w:r>
      <w:r>
        <w:rPr>
          <w:rFonts w:ascii="KCFTRC+CMR10"/>
          <w:color w:val="000000"/>
          <w:sz w:val="20"/>
        </w:rPr>
        <w:t>rate.</w:t>
      </w:r>
      <w:r>
        <w:rPr>
          <w:rFonts w:ascii="Times New Roman"/>
          <w:color w:val="000000"/>
          <w:spacing w:val="38"/>
          <w:sz w:val="20"/>
        </w:rPr>
        <w:t xml:space="preserve"> </w:t>
      </w:r>
      <w:r>
        <w:rPr>
          <w:rFonts w:ascii="KCFTRC+CMR10"/>
          <w:color w:val="000000"/>
          <w:sz w:val="20"/>
        </w:rPr>
        <w:t>By</w:t>
      </w:r>
      <w:r>
        <w:rPr>
          <w:rFonts w:ascii="Times New Roman"/>
          <w:color w:val="000000"/>
          <w:spacing w:val="14"/>
          <w:sz w:val="20"/>
        </w:rPr>
        <w:t xml:space="preserve"> </w:t>
      </w:r>
      <w:r>
        <w:rPr>
          <w:rFonts w:ascii="KCFTRC+CMR10"/>
          <w:color w:val="000000"/>
          <w:spacing w:val="-1"/>
          <w:sz w:val="20"/>
        </w:rPr>
        <w:t>contrast,</w:t>
      </w:r>
      <w:r>
        <w:rPr>
          <w:rFonts w:ascii="Times New Roman"/>
          <w:color w:val="000000"/>
          <w:spacing w:val="15"/>
          <w:sz w:val="20"/>
        </w:rPr>
        <w:t xml:space="preserve"> </w:t>
      </w:r>
      <w:r>
        <w:rPr>
          <w:rFonts w:ascii="KCFTRC+CMR10"/>
          <w:color w:val="000000"/>
          <w:sz w:val="20"/>
        </w:rPr>
        <w:t>the</w:t>
      </w:r>
    </w:p>
    <w:p w14:paraId="0044731B"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variations</w:t>
      </w:r>
      <w:r>
        <w:rPr>
          <w:rFonts w:ascii="Times New Roman"/>
          <w:color w:val="000000"/>
          <w:spacing w:val="22"/>
          <w:sz w:val="20"/>
        </w:rPr>
        <w:t xml:space="preserve"> </w:t>
      </w:r>
      <w:r>
        <w:rPr>
          <w:rFonts w:ascii="KCFTRC+CMR10"/>
          <w:color w:val="000000"/>
          <w:sz w:val="20"/>
        </w:rPr>
        <w:t>in</w:t>
      </w:r>
      <w:r>
        <w:rPr>
          <w:rFonts w:ascii="Times New Roman"/>
          <w:color w:val="000000"/>
          <w:spacing w:val="20"/>
          <w:sz w:val="20"/>
        </w:rPr>
        <w:t xml:space="preserve"> </w:t>
      </w:r>
      <w:r>
        <w:rPr>
          <w:rFonts w:ascii="KCFTRC+CMR10"/>
          <w:color w:val="000000"/>
          <w:sz w:val="20"/>
        </w:rPr>
        <w:t>non-temperature-control-related</w:t>
      </w:r>
      <w:r>
        <w:rPr>
          <w:rFonts w:ascii="Times New Roman"/>
          <w:color w:val="000000"/>
          <w:spacing w:val="21"/>
          <w:sz w:val="20"/>
        </w:rPr>
        <w:t xml:space="preserve"> </w:t>
      </w:r>
      <w:r>
        <w:rPr>
          <w:rFonts w:ascii="KCFTRC+CMR10"/>
          <w:color w:val="000000"/>
          <w:spacing w:val="-1"/>
          <w:sz w:val="20"/>
        </w:rPr>
        <w:t>electricity</w:t>
      </w:r>
      <w:r>
        <w:rPr>
          <w:rFonts w:ascii="Times New Roman"/>
          <w:color w:val="000000"/>
          <w:spacing w:val="21"/>
          <w:sz w:val="20"/>
        </w:rPr>
        <w:t xml:space="preserve"> </w:t>
      </w:r>
      <w:r>
        <w:rPr>
          <w:rFonts w:ascii="KCFTRC+CMR10"/>
          <w:color w:val="000000"/>
          <w:sz w:val="20"/>
        </w:rPr>
        <w:t>consumption</w:t>
      </w:r>
      <w:r>
        <w:rPr>
          <w:rFonts w:ascii="Times New Roman"/>
          <w:color w:val="000000"/>
          <w:spacing w:val="21"/>
          <w:sz w:val="20"/>
        </w:rPr>
        <w:t xml:space="preserve"> </w:t>
      </w:r>
      <w:r>
        <w:rPr>
          <w:rFonts w:ascii="KCFTRC+CMR10"/>
          <w:color w:val="000000"/>
          <w:sz w:val="20"/>
        </w:rPr>
        <w:t>caused</w:t>
      </w:r>
      <w:r>
        <w:rPr>
          <w:rFonts w:ascii="Times New Roman"/>
          <w:color w:val="000000"/>
          <w:spacing w:val="21"/>
          <w:sz w:val="20"/>
        </w:rPr>
        <w:t xml:space="preserve"> </w:t>
      </w:r>
      <w:r>
        <w:rPr>
          <w:rFonts w:ascii="KCFTRC+CMR10"/>
          <w:color w:val="000000"/>
          <w:spacing w:val="-6"/>
          <w:sz w:val="20"/>
        </w:rPr>
        <w:t>by</w:t>
      </w:r>
      <w:r>
        <w:rPr>
          <w:rFonts w:ascii="Times New Roman"/>
          <w:color w:val="000000"/>
          <w:spacing w:val="26"/>
          <w:sz w:val="20"/>
        </w:rPr>
        <w:t xml:space="preserve"> </w:t>
      </w:r>
      <w:r>
        <w:rPr>
          <w:rFonts w:ascii="KCFTRC+CMR10"/>
          <w:color w:val="000000"/>
          <w:sz w:val="20"/>
        </w:rPr>
        <w:t>TOU</w:t>
      </w:r>
      <w:r>
        <w:rPr>
          <w:rFonts w:ascii="Times New Roman"/>
          <w:color w:val="000000"/>
          <w:spacing w:val="21"/>
          <w:sz w:val="20"/>
        </w:rPr>
        <w:t xml:space="preserve"> </w:t>
      </w:r>
      <w:r>
        <w:rPr>
          <w:rFonts w:ascii="KCFTRC+CMR10"/>
          <w:color w:val="000000"/>
          <w:sz w:val="20"/>
        </w:rPr>
        <w:t>prices</w:t>
      </w:r>
      <w:r>
        <w:rPr>
          <w:rFonts w:ascii="Times New Roman"/>
          <w:color w:val="000000"/>
          <w:spacing w:val="21"/>
          <w:sz w:val="20"/>
        </w:rPr>
        <w:t xml:space="preserve"> </w:t>
      </w:r>
      <w:r>
        <w:rPr>
          <w:rFonts w:ascii="KCFTRC+CMR10"/>
          <w:color w:val="000000"/>
          <w:sz w:val="20"/>
        </w:rPr>
        <w:t>exhibit</w:t>
      </w:r>
      <w:r>
        <w:rPr>
          <w:rFonts w:ascii="Times New Roman"/>
          <w:color w:val="000000"/>
          <w:spacing w:val="21"/>
          <w:sz w:val="20"/>
        </w:rPr>
        <w:t xml:space="preserve"> </w:t>
      </w:r>
      <w:r>
        <w:rPr>
          <w:rFonts w:ascii="KCFTRC+CMR10"/>
          <w:color w:val="000000"/>
          <w:sz w:val="20"/>
        </w:rPr>
        <w:t>an</w:t>
      </w:r>
      <w:r>
        <w:rPr>
          <w:rFonts w:ascii="Times New Roman"/>
          <w:color w:val="000000"/>
          <w:spacing w:val="21"/>
          <w:sz w:val="20"/>
        </w:rPr>
        <w:t xml:space="preserve"> </w:t>
      </w:r>
      <w:r>
        <w:rPr>
          <w:rFonts w:ascii="KCFTRC+CMR10"/>
          <w:color w:val="000000"/>
          <w:spacing w:val="-2"/>
          <w:sz w:val="20"/>
        </w:rPr>
        <w:t>inverse</w:t>
      </w:r>
    </w:p>
    <w:p w14:paraId="5D008F6D" w14:textId="77777777" w:rsidR="00CF0253" w:rsidRDefault="00252649">
      <w:pPr>
        <w:spacing w:before="149" w:after="0" w:line="209" w:lineRule="exact"/>
        <w:jc w:val="left"/>
        <w:rPr>
          <w:rFonts w:ascii="Times New Roman"/>
          <w:color w:val="000000"/>
          <w:sz w:val="20"/>
        </w:rPr>
      </w:pPr>
      <w:r>
        <w:rPr>
          <w:rFonts w:ascii="KCFTRC+CMR10"/>
          <w:color w:val="000000"/>
          <w:sz w:val="20"/>
        </w:rPr>
        <w:t>relationship</w:t>
      </w:r>
      <w:r>
        <w:rPr>
          <w:rFonts w:ascii="Times New Roman"/>
          <w:color w:val="000000"/>
          <w:spacing w:val="35"/>
          <w:sz w:val="20"/>
        </w:rPr>
        <w:t xml:space="preserve"> </w:t>
      </w:r>
      <w:r>
        <w:rPr>
          <w:rFonts w:ascii="KCFTRC+CMR10"/>
          <w:color w:val="000000"/>
          <w:sz w:val="20"/>
        </w:rPr>
        <w:t>with</w:t>
      </w:r>
      <w:r>
        <w:rPr>
          <w:rFonts w:ascii="Times New Roman"/>
          <w:color w:val="000000"/>
          <w:spacing w:val="35"/>
          <w:sz w:val="20"/>
        </w:rPr>
        <w:t xml:space="preserve"> </w:t>
      </w:r>
      <w:r>
        <w:rPr>
          <w:rFonts w:ascii="KCFTRC+CMR10"/>
          <w:color w:val="000000"/>
          <w:sz w:val="20"/>
        </w:rPr>
        <w:t>the</w:t>
      </w:r>
      <w:r>
        <w:rPr>
          <w:rFonts w:ascii="Times New Roman"/>
          <w:color w:val="000000"/>
          <w:spacing w:val="35"/>
          <w:sz w:val="20"/>
        </w:rPr>
        <w:t xml:space="preserve"> </w:t>
      </w:r>
      <w:r>
        <w:rPr>
          <w:rFonts w:ascii="KCFTRC+CMR10"/>
          <w:color w:val="000000"/>
          <w:sz w:val="20"/>
        </w:rPr>
        <w:t>price</w:t>
      </w:r>
      <w:r>
        <w:rPr>
          <w:rFonts w:ascii="Times New Roman"/>
          <w:color w:val="000000"/>
          <w:spacing w:val="35"/>
          <w:sz w:val="20"/>
        </w:rPr>
        <w:t xml:space="preserve"> </w:t>
      </w:r>
      <w:r>
        <w:rPr>
          <w:rFonts w:ascii="KCFTRC+CMR10"/>
          <w:color w:val="000000"/>
          <w:spacing w:val="-1"/>
          <w:sz w:val="20"/>
        </w:rPr>
        <w:t>changes</w:t>
      </w:r>
      <w:r>
        <w:rPr>
          <w:rFonts w:ascii="Times New Roman"/>
          <w:color w:val="000000"/>
          <w:spacing w:val="36"/>
          <w:sz w:val="20"/>
        </w:rPr>
        <w:t xml:space="preserve"> </w:t>
      </w:r>
      <w:r>
        <w:rPr>
          <w:rFonts w:ascii="KCFTRC+CMR10"/>
          <w:color w:val="000000"/>
          <w:sz w:val="20"/>
        </w:rPr>
        <w:t>in</w:t>
      </w:r>
      <w:r>
        <w:rPr>
          <w:rFonts w:ascii="Times New Roman"/>
          <w:color w:val="000000"/>
          <w:spacing w:val="34"/>
          <w:sz w:val="20"/>
        </w:rPr>
        <w:t xml:space="preserve"> </w:t>
      </w:r>
      <w:r>
        <w:rPr>
          <w:rFonts w:ascii="KCFTRC+CMR10"/>
          <w:color w:val="000000"/>
          <w:sz w:val="20"/>
        </w:rPr>
        <w:t>the</w:t>
      </w:r>
      <w:r>
        <w:rPr>
          <w:rFonts w:ascii="Times New Roman"/>
          <w:color w:val="000000"/>
          <w:spacing w:val="35"/>
          <w:sz w:val="20"/>
        </w:rPr>
        <w:t xml:space="preserve"> </w:t>
      </w:r>
      <w:r>
        <w:rPr>
          <w:rFonts w:ascii="KCFTRC+CMR10"/>
          <w:color w:val="000000"/>
          <w:spacing w:val="2"/>
          <w:sz w:val="20"/>
        </w:rPr>
        <w:t>peak</w:t>
      </w:r>
      <w:r>
        <w:rPr>
          <w:rFonts w:ascii="Times New Roman"/>
          <w:color w:val="000000"/>
          <w:spacing w:val="33"/>
          <w:sz w:val="20"/>
        </w:rPr>
        <w:t xml:space="preserve"> </w:t>
      </w:r>
      <w:r>
        <w:rPr>
          <w:rFonts w:ascii="KCFTRC+CMR10"/>
          <w:color w:val="000000"/>
          <w:sz w:val="20"/>
        </w:rPr>
        <w:t>rate</w:t>
      </w:r>
      <w:r>
        <w:rPr>
          <w:rFonts w:ascii="Times New Roman"/>
          <w:color w:val="000000"/>
          <w:spacing w:val="35"/>
          <w:sz w:val="20"/>
        </w:rPr>
        <w:t xml:space="preserve"> </w:t>
      </w:r>
      <w:r>
        <w:rPr>
          <w:rFonts w:ascii="KCFTRC+CMR10"/>
          <w:color w:val="000000"/>
          <w:spacing w:val="2"/>
          <w:sz w:val="20"/>
        </w:rPr>
        <w:t>period.</w:t>
      </w:r>
      <w:r>
        <w:rPr>
          <w:rFonts w:ascii="Times New Roman"/>
          <w:color w:val="000000"/>
          <w:spacing w:val="92"/>
          <w:sz w:val="20"/>
        </w:rPr>
        <w:t xml:space="preserve"> </w:t>
      </w:r>
      <w:r>
        <w:rPr>
          <w:rFonts w:ascii="KCFTRC+CMR10"/>
          <w:color w:val="000000"/>
          <w:spacing w:val="-9"/>
          <w:sz w:val="20"/>
        </w:rPr>
        <w:t>For</w:t>
      </w:r>
      <w:r>
        <w:rPr>
          <w:rFonts w:ascii="Times New Roman"/>
          <w:color w:val="000000"/>
          <w:spacing w:val="43"/>
          <w:sz w:val="20"/>
        </w:rPr>
        <w:t xml:space="preserve"> </w:t>
      </w:r>
      <w:r>
        <w:rPr>
          <w:rFonts w:ascii="KCFTRC+CMR10"/>
          <w:color w:val="000000"/>
          <w:sz w:val="20"/>
        </w:rPr>
        <w:t>the</w:t>
      </w:r>
      <w:r>
        <w:rPr>
          <w:rFonts w:ascii="Times New Roman"/>
          <w:color w:val="000000"/>
          <w:spacing w:val="35"/>
          <w:sz w:val="20"/>
        </w:rPr>
        <w:t xml:space="preserve"> </w:t>
      </w:r>
      <w:r>
        <w:rPr>
          <w:rFonts w:ascii="KCFTRC+CMR10"/>
          <w:color w:val="000000"/>
          <w:sz w:val="20"/>
        </w:rPr>
        <w:t>same</w:t>
      </w:r>
      <w:r>
        <w:rPr>
          <w:rFonts w:ascii="Times New Roman"/>
          <w:color w:val="000000"/>
          <w:spacing w:val="35"/>
          <w:sz w:val="20"/>
        </w:rPr>
        <w:t xml:space="preserve"> </w:t>
      </w:r>
      <w:r>
        <w:rPr>
          <w:rFonts w:ascii="KCFTRC+CMR10"/>
          <w:color w:val="000000"/>
          <w:sz w:val="20"/>
        </w:rPr>
        <w:t>reason,</w:t>
      </w:r>
      <w:r>
        <w:rPr>
          <w:rFonts w:ascii="Times New Roman"/>
          <w:color w:val="000000"/>
          <w:spacing w:val="39"/>
          <w:sz w:val="20"/>
        </w:rPr>
        <w:t xml:space="preserve"> </w:t>
      </w:r>
      <w:r>
        <w:rPr>
          <w:rFonts w:ascii="KCFTRC+CMR10"/>
          <w:color w:val="000000"/>
          <w:sz w:val="20"/>
        </w:rPr>
        <w:t>the</w:t>
      </w:r>
      <w:r>
        <w:rPr>
          <w:rFonts w:ascii="Times New Roman"/>
          <w:color w:val="000000"/>
          <w:spacing w:val="35"/>
          <w:sz w:val="20"/>
        </w:rPr>
        <w:t xml:space="preserve"> </w:t>
      </w:r>
      <w:r>
        <w:rPr>
          <w:rFonts w:ascii="KCFTRC+CMR10"/>
          <w:color w:val="000000"/>
          <w:sz w:val="20"/>
        </w:rPr>
        <w:t>aggregated</w:t>
      </w:r>
      <w:r>
        <w:rPr>
          <w:rFonts w:ascii="Times New Roman"/>
          <w:color w:val="000000"/>
          <w:spacing w:val="35"/>
          <w:sz w:val="20"/>
        </w:rPr>
        <w:t xml:space="preserve"> </w:t>
      </w:r>
      <w:r>
        <w:rPr>
          <w:rFonts w:ascii="KCFTRC+CMR10"/>
          <w:color w:val="000000"/>
          <w:spacing w:val="-1"/>
          <w:sz w:val="20"/>
        </w:rPr>
        <w:t>treatment</w:t>
      </w:r>
    </w:p>
    <w:p w14:paraId="798B2069" w14:textId="77777777" w:rsidR="00CF0253" w:rsidRDefault="00252649">
      <w:pPr>
        <w:spacing w:before="149" w:after="0" w:line="209" w:lineRule="exact"/>
        <w:jc w:val="left"/>
        <w:rPr>
          <w:rFonts w:ascii="Times New Roman"/>
          <w:color w:val="000000"/>
          <w:sz w:val="20"/>
        </w:rPr>
      </w:pPr>
      <w:r>
        <w:rPr>
          <w:rFonts w:ascii="KCFTRC+CMR10" w:hAnsi="KCFTRC+CMR10" w:cs="KCFTRC+CMR10"/>
          <w:color w:val="000000"/>
          <w:sz w:val="20"/>
        </w:rPr>
        <w:t>eﬀects</w:t>
      </w:r>
      <w:r>
        <w:rPr>
          <w:rFonts w:ascii="Times New Roman"/>
          <w:color w:val="000000"/>
          <w:spacing w:val="14"/>
          <w:sz w:val="20"/>
        </w:rPr>
        <w:t xml:space="preserve"> </w:t>
      </w:r>
      <w:r>
        <w:rPr>
          <w:rFonts w:ascii="KCFTRC+CMR10"/>
          <w:color w:val="000000"/>
          <w:sz w:val="20"/>
        </w:rPr>
        <w:t>of</w:t>
      </w:r>
      <w:r>
        <w:rPr>
          <w:rFonts w:ascii="Times New Roman"/>
          <w:color w:val="000000"/>
          <w:spacing w:val="14"/>
          <w:sz w:val="20"/>
        </w:rPr>
        <w:t xml:space="preserve"> </w:t>
      </w:r>
      <w:r>
        <w:rPr>
          <w:rFonts w:ascii="KCFTRC+CMR10"/>
          <w:color w:val="000000"/>
          <w:sz w:val="20"/>
        </w:rPr>
        <w:t>the</w:t>
      </w:r>
      <w:r>
        <w:rPr>
          <w:rFonts w:ascii="Times New Roman"/>
          <w:color w:val="000000"/>
          <w:spacing w:val="14"/>
          <w:sz w:val="20"/>
        </w:rPr>
        <w:t xml:space="preserve"> </w:t>
      </w:r>
      <w:r>
        <w:rPr>
          <w:rFonts w:ascii="KCFTRC+CMR10"/>
          <w:color w:val="000000"/>
          <w:sz w:val="20"/>
        </w:rPr>
        <w:t>TOU</w:t>
      </w:r>
      <w:r>
        <w:rPr>
          <w:rFonts w:ascii="Times New Roman"/>
          <w:color w:val="000000"/>
          <w:spacing w:val="13"/>
          <w:sz w:val="20"/>
        </w:rPr>
        <w:t xml:space="preserve"> </w:t>
      </w:r>
      <w:r>
        <w:rPr>
          <w:rFonts w:ascii="KCFTRC+CMR10" w:hAnsi="KCFTRC+CMR10" w:cs="KCFTRC+CMR10"/>
          <w:color w:val="000000"/>
          <w:sz w:val="20"/>
        </w:rPr>
        <w:t>tariﬀs</w:t>
      </w:r>
      <w:r>
        <w:rPr>
          <w:rFonts w:ascii="Times New Roman"/>
          <w:color w:val="000000"/>
          <w:spacing w:val="14"/>
          <w:sz w:val="20"/>
        </w:rPr>
        <w:t xml:space="preserve"> </w:t>
      </w:r>
      <w:r>
        <w:rPr>
          <w:rFonts w:ascii="KCFTRC+CMR10"/>
          <w:color w:val="000000"/>
          <w:sz w:val="20"/>
        </w:rPr>
        <w:t>are</w:t>
      </w:r>
      <w:r>
        <w:rPr>
          <w:rFonts w:ascii="Times New Roman"/>
          <w:color w:val="000000"/>
          <w:spacing w:val="14"/>
          <w:sz w:val="20"/>
        </w:rPr>
        <w:t xml:space="preserve"> </w:t>
      </w:r>
      <w:r>
        <w:rPr>
          <w:rFonts w:ascii="KCFTRC+CMR10"/>
          <w:color w:val="000000"/>
          <w:sz w:val="20"/>
        </w:rPr>
        <w:t>seemingly</w:t>
      </w:r>
      <w:r>
        <w:rPr>
          <w:rFonts w:ascii="Times New Roman"/>
          <w:color w:val="000000"/>
          <w:spacing w:val="14"/>
          <w:sz w:val="20"/>
        </w:rPr>
        <w:t xml:space="preserve"> </w:t>
      </w:r>
      <w:r>
        <w:rPr>
          <w:rFonts w:ascii="KCFTRC+CMR10"/>
          <w:color w:val="000000"/>
          <w:sz w:val="20"/>
        </w:rPr>
        <w:t>less</w:t>
      </w:r>
      <w:r>
        <w:rPr>
          <w:rFonts w:ascii="Times New Roman"/>
          <w:color w:val="000000"/>
          <w:spacing w:val="14"/>
          <w:sz w:val="20"/>
        </w:rPr>
        <w:t xml:space="preserve"> </w:t>
      </w:r>
      <w:r>
        <w:rPr>
          <w:rFonts w:ascii="KCFTRC+CMR10"/>
          <w:color w:val="000000"/>
          <w:spacing w:val="-1"/>
          <w:sz w:val="20"/>
        </w:rPr>
        <w:t>sensitive</w:t>
      </w:r>
      <w:r>
        <w:rPr>
          <w:rFonts w:ascii="Times New Roman"/>
          <w:color w:val="000000"/>
          <w:spacing w:val="14"/>
          <w:sz w:val="20"/>
        </w:rPr>
        <w:t xml:space="preserve"> </w:t>
      </w:r>
      <w:r>
        <w:rPr>
          <w:rFonts w:ascii="KCFTRC+CMR10"/>
          <w:color w:val="000000"/>
          <w:sz w:val="20"/>
        </w:rPr>
        <w:t>to</w:t>
      </w:r>
      <w:r>
        <w:rPr>
          <w:rFonts w:ascii="Times New Roman"/>
          <w:color w:val="000000"/>
          <w:spacing w:val="13"/>
          <w:sz w:val="20"/>
        </w:rPr>
        <w:t xml:space="preserve"> </w:t>
      </w:r>
      <w:r>
        <w:rPr>
          <w:rFonts w:ascii="KCFTRC+CMR10"/>
          <w:color w:val="000000"/>
          <w:sz w:val="20"/>
        </w:rPr>
        <w:t>prices.</w:t>
      </w:r>
      <w:r>
        <w:rPr>
          <w:rFonts w:ascii="Times New Roman"/>
          <w:color w:val="000000"/>
          <w:spacing w:val="38"/>
          <w:sz w:val="20"/>
        </w:rPr>
        <w:t xml:space="preserve"> </w:t>
      </w:r>
      <w:r>
        <w:rPr>
          <w:rFonts w:ascii="KCFTRC+CMR10"/>
          <w:color w:val="000000"/>
          <w:sz w:val="20"/>
        </w:rPr>
        <w:t>Note</w:t>
      </w:r>
      <w:r>
        <w:rPr>
          <w:rFonts w:ascii="Times New Roman"/>
          <w:color w:val="000000"/>
          <w:spacing w:val="14"/>
          <w:sz w:val="20"/>
        </w:rPr>
        <w:t xml:space="preserve"> </w:t>
      </w:r>
      <w:r>
        <w:rPr>
          <w:rFonts w:ascii="KCFTRC+CMR10"/>
          <w:color w:val="000000"/>
          <w:sz w:val="20"/>
        </w:rPr>
        <w:t>that</w:t>
      </w:r>
      <w:r>
        <w:rPr>
          <w:rFonts w:ascii="Times New Roman"/>
          <w:color w:val="000000"/>
          <w:spacing w:val="14"/>
          <w:sz w:val="20"/>
        </w:rPr>
        <w:t xml:space="preserve"> </w:t>
      </w:r>
      <w:r>
        <w:rPr>
          <w:rFonts w:ascii="KCFTRC+CMR10"/>
          <w:color w:val="000000"/>
          <w:sz w:val="20"/>
        </w:rPr>
        <w:t>regarding</w:t>
      </w:r>
      <w:r>
        <w:rPr>
          <w:rFonts w:ascii="Times New Roman"/>
          <w:color w:val="000000"/>
          <w:spacing w:val="13"/>
          <w:sz w:val="20"/>
        </w:rPr>
        <w:t xml:space="preserve"> </w:t>
      </w:r>
      <w:r>
        <w:rPr>
          <w:rFonts w:ascii="KCFTRC+CMR10"/>
          <w:color w:val="000000"/>
          <w:sz w:val="20"/>
        </w:rPr>
        <w:t>the</w:t>
      </w:r>
      <w:r>
        <w:rPr>
          <w:rFonts w:ascii="Times New Roman"/>
          <w:color w:val="000000"/>
          <w:spacing w:val="14"/>
          <w:sz w:val="20"/>
        </w:rPr>
        <w:t xml:space="preserve"> </w:t>
      </w:r>
      <w:r>
        <w:rPr>
          <w:rFonts w:ascii="KCFTRC+CMR10"/>
          <w:color w:val="000000"/>
          <w:spacing w:val="-1"/>
          <w:sz w:val="20"/>
        </w:rPr>
        <w:t>electricity</w:t>
      </w:r>
      <w:r>
        <w:rPr>
          <w:rFonts w:ascii="Times New Roman"/>
          <w:color w:val="000000"/>
          <w:spacing w:val="14"/>
          <w:sz w:val="20"/>
        </w:rPr>
        <w:t xml:space="preserve"> </w:t>
      </w:r>
      <w:r>
        <w:rPr>
          <w:rFonts w:ascii="KCFTRC+CMR10"/>
          <w:color w:val="000000"/>
          <w:sz w:val="20"/>
        </w:rPr>
        <w:t>consumption</w:t>
      </w:r>
    </w:p>
    <w:p w14:paraId="6967663C" w14:textId="77777777" w:rsidR="00CF0253" w:rsidRDefault="00252649">
      <w:pPr>
        <w:spacing w:before="149" w:after="0" w:line="209" w:lineRule="exact"/>
        <w:jc w:val="left"/>
        <w:rPr>
          <w:rFonts w:ascii="Times New Roman"/>
          <w:color w:val="000000"/>
          <w:sz w:val="20"/>
        </w:rPr>
      </w:pPr>
      <w:r>
        <w:rPr>
          <w:rFonts w:ascii="KCFTRC+CMR10"/>
          <w:color w:val="000000"/>
          <w:sz w:val="20"/>
        </w:rPr>
        <w:t>for</w:t>
      </w:r>
      <w:r>
        <w:rPr>
          <w:rFonts w:ascii="Times New Roman"/>
          <w:color w:val="000000"/>
          <w:spacing w:val="16"/>
          <w:sz w:val="20"/>
        </w:rPr>
        <w:t xml:space="preserve"> </w:t>
      </w:r>
      <w:r>
        <w:rPr>
          <w:rFonts w:ascii="KCFTRC+CMR10"/>
          <w:color w:val="000000"/>
          <w:sz w:val="20"/>
        </w:rPr>
        <w:t>heating,</w:t>
      </w:r>
      <w:r>
        <w:rPr>
          <w:rFonts w:ascii="Times New Roman"/>
          <w:color w:val="000000"/>
          <w:spacing w:val="17"/>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z w:val="20"/>
        </w:rPr>
        <w:t>TOU</w:t>
      </w:r>
      <w:r>
        <w:rPr>
          <w:rFonts w:ascii="Times New Roman"/>
          <w:color w:val="000000"/>
          <w:spacing w:val="16"/>
          <w:sz w:val="20"/>
        </w:rPr>
        <w:t xml:space="preserve"> </w:t>
      </w:r>
      <w:r>
        <w:rPr>
          <w:rFonts w:ascii="KCFTRC+CMR10" w:hAnsi="KCFTRC+CMR10" w:cs="KCFTRC+CMR10"/>
          <w:color w:val="000000"/>
          <w:sz w:val="20"/>
        </w:rPr>
        <w:t>tariﬀs</w:t>
      </w:r>
      <w:r>
        <w:rPr>
          <w:rFonts w:ascii="Times New Roman"/>
          <w:color w:val="000000"/>
          <w:spacing w:val="17"/>
          <w:sz w:val="20"/>
        </w:rPr>
        <w:t xml:space="preserve"> </w:t>
      </w:r>
      <w:r>
        <w:rPr>
          <w:rFonts w:ascii="KCFTRC+CMR10"/>
          <w:color w:val="000000"/>
          <w:spacing w:val="-2"/>
          <w:sz w:val="20"/>
        </w:rPr>
        <w:t>played</w:t>
      </w:r>
      <w:r>
        <w:rPr>
          <w:rFonts w:ascii="Times New Roman"/>
          <w:color w:val="000000"/>
          <w:spacing w:val="19"/>
          <w:sz w:val="20"/>
        </w:rPr>
        <w:t xml:space="preserve"> </w:t>
      </w:r>
      <w:r>
        <w:rPr>
          <w:rFonts w:ascii="KCFTRC+CMR10"/>
          <w:color w:val="000000"/>
          <w:sz w:val="20"/>
        </w:rPr>
        <w:t>a</w:t>
      </w:r>
      <w:r>
        <w:rPr>
          <w:rFonts w:ascii="Times New Roman"/>
          <w:color w:val="000000"/>
          <w:spacing w:val="16"/>
          <w:sz w:val="20"/>
        </w:rPr>
        <w:t xml:space="preserve"> </w:t>
      </w:r>
      <w:r>
        <w:rPr>
          <w:rFonts w:ascii="KCFTRC+CMR10"/>
          <w:color w:val="000000"/>
          <w:sz w:val="20"/>
        </w:rPr>
        <w:t>role</w:t>
      </w:r>
      <w:r>
        <w:rPr>
          <w:rFonts w:ascii="Times New Roman"/>
          <w:color w:val="000000"/>
          <w:spacing w:val="16"/>
          <w:sz w:val="20"/>
        </w:rPr>
        <w:t xml:space="preserve"> </w:t>
      </w:r>
      <w:r>
        <w:rPr>
          <w:rFonts w:ascii="KCFTRC+CMR10"/>
          <w:color w:val="000000"/>
          <w:sz w:val="20"/>
        </w:rPr>
        <w:t>only</w:t>
      </w:r>
      <w:r>
        <w:rPr>
          <w:rFonts w:ascii="Times New Roman"/>
          <w:color w:val="000000"/>
          <w:spacing w:val="16"/>
          <w:sz w:val="20"/>
        </w:rPr>
        <w:t xml:space="preserve"> </w:t>
      </w:r>
      <w:r>
        <w:rPr>
          <w:rFonts w:ascii="KCFTRC+CMR10"/>
          <w:color w:val="000000"/>
          <w:sz w:val="20"/>
        </w:rPr>
        <w:t>when</w:t>
      </w:r>
      <w:r>
        <w:rPr>
          <w:rFonts w:ascii="Times New Roman"/>
          <w:color w:val="000000"/>
          <w:spacing w:val="17"/>
          <w:sz w:val="20"/>
        </w:rPr>
        <w:t xml:space="preserve"> </w:t>
      </w:r>
      <w:r>
        <w:rPr>
          <w:rFonts w:ascii="KCFTRC+CMR10"/>
          <w:color w:val="000000"/>
          <w:sz w:val="20"/>
        </w:rPr>
        <w:t>temperatures</w:t>
      </w:r>
      <w:r>
        <w:rPr>
          <w:rFonts w:ascii="Times New Roman"/>
          <w:color w:val="000000"/>
          <w:spacing w:val="16"/>
          <w:sz w:val="20"/>
        </w:rPr>
        <w:t xml:space="preserve"> </w:t>
      </w:r>
      <w:r>
        <w:rPr>
          <w:rFonts w:ascii="KCFTRC+CMR10"/>
          <w:color w:val="000000"/>
          <w:spacing w:val="-2"/>
          <w:sz w:val="20"/>
        </w:rPr>
        <w:t>were</w:t>
      </w:r>
      <w:r>
        <w:rPr>
          <w:rFonts w:ascii="Times New Roman"/>
          <w:color w:val="000000"/>
          <w:spacing w:val="18"/>
          <w:sz w:val="20"/>
        </w:rPr>
        <w:t xml:space="preserve"> </w:t>
      </w:r>
      <w:r>
        <w:rPr>
          <w:rFonts w:ascii="KCFTRC+CMR10" w:hAnsi="KCFTRC+CMR10" w:cs="KCFTRC+CMR10"/>
          <w:color w:val="000000"/>
          <w:spacing w:val="-1"/>
          <w:sz w:val="20"/>
        </w:rPr>
        <w:t>suﬃciently</w:t>
      </w:r>
      <w:r>
        <w:rPr>
          <w:rFonts w:ascii="Times New Roman"/>
          <w:color w:val="000000"/>
          <w:spacing w:val="17"/>
          <w:sz w:val="20"/>
        </w:rPr>
        <w:t xml:space="preserve"> </w:t>
      </w:r>
      <w:r>
        <w:rPr>
          <w:rFonts w:ascii="KCFTRC+CMR10"/>
          <w:color w:val="000000"/>
          <w:spacing w:val="-2"/>
          <w:sz w:val="20"/>
        </w:rPr>
        <w:t>low.</w:t>
      </w:r>
    </w:p>
    <w:p w14:paraId="3ECA0302" w14:textId="77777777" w:rsidR="00CF0253" w:rsidRDefault="00252649">
      <w:pPr>
        <w:spacing w:before="149" w:after="0" w:line="209" w:lineRule="exact"/>
        <w:ind w:left="299"/>
        <w:jc w:val="left"/>
        <w:rPr>
          <w:rFonts w:ascii="Times New Roman"/>
          <w:color w:val="000000"/>
          <w:sz w:val="20"/>
        </w:rPr>
      </w:pPr>
      <w:r>
        <w:rPr>
          <w:rFonts w:ascii="KCFTRC+CMR10"/>
          <w:color w:val="000000"/>
          <w:spacing w:val="-1"/>
          <w:sz w:val="20"/>
        </w:rPr>
        <w:t>Residential</w:t>
      </w:r>
      <w:r>
        <w:rPr>
          <w:rFonts w:ascii="Times New Roman"/>
          <w:color w:val="000000"/>
          <w:spacing w:val="31"/>
          <w:sz w:val="20"/>
        </w:rPr>
        <w:t xml:space="preserve"> </w:t>
      </w:r>
      <w:r>
        <w:rPr>
          <w:rFonts w:ascii="KCFTRC+CMR10"/>
          <w:color w:val="000000"/>
          <w:sz w:val="20"/>
        </w:rPr>
        <w:t>consumers</w:t>
      </w:r>
      <w:r>
        <w:rPr>
          <w:rFonts w:ascii="Times New Roman"/>
          <w:color w:val="000000"/>
          <w:spacing w:val="30"/>
          <w:sz w:val="20"/>
        </w:rPr>
        <w:t xml:space="preserve"> </w:t>
      </w:r>
      <w:r>
        <w:rPr>
          <w:rFonts w:ascii="KCFTRC+CMR10"/>
          <w:color w:val="000000"/>
          <w:sz w:val="20"/>
        </w:rPr>
        <w:t>adjust</w:t>
      </w:r>
      <w:r>
        <w:rPr>
          <w:rFonts w:ascii="Times New Roman"/>
          <w:color w:val="000000"/>
          <w:spacing w:val="30"/>
          <w:sz w:val="20"/>
        </w:rPr>
        <w:t xml:space="preserve"> </w:t>
      </w:r>
      <w:r>
        <w:rPr>
          <w:rFonts w:ascii="KCFTRC+CMR10"/>
          <w:color w:val="000000"/>
          <w:sz w:val="20"/>
        </w:rPr>
        <w:t>their</w:t>
      </w:r>
      <w:r>
        <w:rPr>
          <w:rFonts w:ascii="Times New Roman"/>
          <w:color w:val="000000"/>
          <w:spacing w:val="30"/>
          <w:sz w:val="20"/>
        </w:rPr>
        <w:t xml:space="preserve"> </w:t>
      </w:r>
      <w:r>
        <w:rPr>
          <w:rFonts w:ascii="KCFTRC+CMR10"/>
          <w:color w:val="000000"/>
          <w:spacing w:val="-1"/>
          <w:sz w:val="20"/>
        </w:rPr>
        <w:t>electricity</w:t>
      </w:r>
      <w:r>
        <w:rPr>
          <w:rFonts w:ascii="Times New Roman"/>
          <w:color w:val="000000"/>
          <w:spacing w:val="30"/>
          <w:sz w:val="20"/>
        </w:rPr>
        <w:t xml:space="preserve"> </w:t>
      </w:r>
      <w:r>
        <w:rPr>
          <w:rFonts w:ascii="KCFTRC+CMR10"/>
          <w:color w:val="000000"/>
          <w:sz w:val="20"/>
        </w:rPr>
        <w:t>consumption</w:t>
      </w:r>
      <w:r>
        <w:rPr>
          <w:rFonts w:ascii="Times New Roman"/>
          <w:color w:val="000000"/>
          <w:spacing w:val="30"/>
          <w:sz w:val="20"/>
        </w:rPr>
        <w:t xml:space="preserve"> </w:t>
      </w:r>
      <w:r>
        <w:rPr>
          <w:rFonts w:ascii="KCFTRC+CMR10"/>
          <w:color w:val="000000"/>
          <w:sz w:val="20"/>
        </w:rPr>
        <w:t>behavior</w:t>
      </w:r>
      <w:r>
        <w:rPr>
          <w:rFonts w:ascii="Times New Roman"/>
          <w:color w:val="000000"/>
          <w:spacing w:val="30"/>
          <w:sz w:val="20"/>
        </w:rPr>
        <w:t xml:space="preserve"> </w:t>
      </w:r>
      <w:r>
        <w:rPr>
          <w:rFonts w:ascii="KCFTRC+CMR10"/>
          <w:color w:val="000000"/>
          <w:sz w:val="20"/>
        </w:rPr>
        <w:t>during</w:t>
      </w:r>
      <w:r>
        <w:rPr>
          <w:rFonts w:ascii="Times New Roman"/>
          <w:color w:val="000000"/>
          <w:spacing w:val="30"/>
          <w:sz w:val="20"/>
        </w:rPr>
        <w:t xml:space="preserve"> </w:t>
      </w:r>
      <w:r>
        <w:rPr>
          <w:rFonts w:ascii="KCFTRC+CMR10"/>
          <w:color w:val="000000"/>
          <w:sz w:val="20"/>
        </w:rPr>
        <w:t>the</w:t>
      </w:r>
      <w:r>
        <w:rPr>
          <w:rFonts w:ascii="Times New Roman"/>
          <w:color w:val="000000"/>
          <w:spacing w:val="30"/>
          <w:sz w:val="20"/>
        </w:rPr>
        <w:t xml:space="preserve"> </w:t>
      </w:r>
      <w:r>
        <w:rPr>
          <w:rFonts w:ascii="KCFTRC+CMR10"/>
          <w:color w:val="000000"/>
          <w:spacing w:val="-1"/>
          <w:sz w:val="20"/>
        </w:rPr>
        <w:t>two-hour-length</w:t>
      </w:r>
      <w:r>
        <w:rPr>
          <w:rFonts w:ascii="Times New Roman"/>
          <w:color w:val="000000"/>
          <w:spacing w:val="31"/>
          <w:sz w:val="20"/>
        </w:rPr>
        <w:t xml:space="preserve"> </w:t>
      </w:r>
      <w:r>
        <w:rPr>
          <w:rFonts w:ascii="KCFTRC+CMR10"/>
          <w:color w:val="000000"/>
          <w:spacing w:val="1"/>
          <w:sz w:val="20"/>
        </w:rPr>
        <w:t>post-peak</w:t>
      </w:r>
    </w:p>
    <w:p w14:paraId="66E23D30" w14:textId="77777777" w:rsidR="00CF0253" w:rsidRDefault="00252649">
      <w:pPr>
        <w:spacing w:before="149" w:after="0" w:line="209" w:lineRule="exact"/>
        <w:jc w:val="left"/>
        <w:rPr>
          <w:rFonts w:ascii="Times New Roman"/>
          <w:color w:val="000000"/>
          <w:sz w:val="20"/>
        </w:rPr>
      </w:pPr>
      <w:r>
        <w:rPr>
          <w:rFonts w:ascii="KCFTRC+CMR10"/>
          <w:color w:val="000000"/>
          <w:spacing w:val="2"/>
          <w:sz w:val="20"/>
        </w:rPr>
        <w:t>period</w:t>
      </w:r>
      <w:r>
        <w:rPr>
          <w:rFonts w:ascii="Times New Roman"/>
          <w:color w:val="000000"/>
          <w:spacing w:val="31"/>
          <w:sz w:val="20"/>
        </w:rPr>
        <w:t xml:space="preserve"> </w:t>
      </w:r>
      <w:r>
        <w:rPr>
          <w:rFonts w:ascii="KCFTRC+CMR10"/>
          <w:color w:val="000000"/>
          <w:sz w:val="20"/>
        </w:rPr>
        <w:t>as</w:t>
      </w:r>
      <w:r>
        <w:rPr>
          <w:rFonts w:ascii="Times New Roman"/>
          <w:color w:val="000000"/>
          <w:spacing w:val="34"/>
          <w:sz w:val="20"/>
        </w:rPr>
        <w:t xml:space="preserve"> </w:t>
      </w:r>
      <w:r>
        <w:rPr>
          <w:rFonts w:ascii="KCFTRC+CMR10"/>
          <w:color w:val="000000"/>
          <w:spacing w:val="-2"/>
          <w:sz w:val="20"/>
        </w:rPr>
        <w:t>well.</w:t>
      </w:r>
      <w:r>
        <w:rPr>
          <w:rFonts w:ascii="Times New Roman"/>
          <w:color w:val="000000"/>
          <w:spacing w:val="92"/>
          <w:sz w:val="20"/>
        </w:rPr>
        <w:t xml:space="preserve"> </w:t>
      </w:r>
      <w:r>
        <w:rPr>
          <w:rFonts w:ascii="KCFTRC+CMR10"/>
          <w:color w:val="000000"/>
          <w:spacing w:val="-1"/>
          <w:sz w:val="20"/>
        </w:rPr>
        <w:t>As</w:t>
      </w:r>
      <w:r>
        <w:rPr>
          <w:rFonts w:ascii="Times New Roman"/>
          <w:color w:val="000000"/>
          <w:spacing w:val="34"/>
          <w:sz w:val="20"/>
        </w:rPr>
        <w:t xml:space="preserve"> </w:t>
      </w:r>
      <w:r>
        <w:rPr>
          <w:rFonts w:ascii="KCFTRC+CMR10"/>
          <w:color w:val="000000"/>
          <w:sz w:val="20"/>
        </w:rPr>
        <w:t>in</w:t>
      </w:r>
      <w:r>
        <w:rPr>
          <w:rFonts w:ascii="Times New Roman"/>
          <w:color w:val="000000"/>
          <w:spacing w:val="33"/>
          <w:sz w:val="20"/>
        </w:rPr>
        <w:t xml:space="preserve"> </w:t>
      </w:r>
      <w:r>
        <w:rPr>
          <w:rFonts w:ascii="KCFTRC+CMR10"/>
          <w:color w:val="000000"/>
          <w:sz w:val="20"/>
        </w:rPr>
        <w:t>the</w:t>
      </w:r>
      <w:r>
        <w:rPr>
          <w:rFonts w:ascii="Times New Roman"/>
          <w:color w:val="000000"/>
          <w:spacing w:val="34"/>
          <w:sz w:val="20"/>
        </w:rPr>
        <w:t xml:space="preserve"> </w:t>
      </w:r>
      <w:r>
        <w:rPr>
          <w:rFonts w:ascii="KCFTRC+CMR10"/>
          <w:color w:val="000000"/>
          <w:spacing w:val="1"/>
          <w:sz w:val="20"/>
        </w:rPr>
        <w:t>pre-peak</w:t>
      </w:r>
      <w:r>
        <w:rPr>
          <w:rFonts w:ascii="Times New Roman"/>
          <w:color w:val="000000"/>
          <w:spacing w:val="33"/>
          <w:sz w:val="20"/>
        </w:rPr>
        <w:t xml:space="preserve"> </w:t>
      </w:r>
      <w:r>
        <w:rPr>
          <w:rFonts w:ascii="KCFTRC+CMR10"/>
          <w:color w:val="000000"/>
          <w:spacing w:val="-2"/>
          <w:sz w:val="20"/>
        </w:rPr>
        <w:t>interval,</w:t>
      </w:r>
      <w:r>
        <w:rPr>
          <w:rFonts w:ascii="Times New Roman"/>
          <w:color w:val="000000"/>
          <w:spacing w:val="40"/>
          <w:sz w:val="20"/>
        </w:rPr>
        <w:t xml:space="preserve"> </w:t>
      </w:r>
      <w:r>
        <w:rPr>
          <w:rFonts w:ascii="KCFTRC+CMR10"/>
          <w:color w:val="000000"/>
          <w:sz w:val="20"/>
        </w:rPr>
        <w:t>the</w:t>
      </w:r>
      <w:r>
        <w:rPr>
          <w:rFonts w:ascii="Times New Roman"/>
          <w:color w:val="000000"/>
          <w:spacing w:val="34"/>
          <w:sz w:val="20"/>
        </w:rPr>
        <w:t xml:space="preserve"> </w:t>
      </w:r>
      <w:r>
        <w:rPr>
          <w:rFonts w:ascii="KCFTRC+CMR10"/>
          <w:color w:val="000000"/>
          <w:spacing w:val="-1"/>
          <w:sz w:val="20"/>
        </w:rPr>
        <w:t>savings</w:t>
      </w:r>
      <w:r>
        <w:rPr>
          <w:rFonts w:ascii="Times New Roman"/>
          <w:color w:val="000000"/>
          <w:spacing w:val="35"/>
          <w:sz w:val="20"/>
        </w:rPr>
        <w:t xml:space="preserve"> </w:t>
      </w:r>
      <w:r>
        <w:rPr>
          <w:rFonts w:ascii="KCFTRC+CMR10"/>
          <w:color w:val="000000"/>
          <w:sz w:val="20"/>
        </w:rPr>
        <w:t>stemming</w:t>
      </w:r>
      <w:r>
        <w:rPr>
          <w:rFonts w:ascii="Times New Roman"/>
          <w:color w:val="000000"/>
          <w:spacing w:val="34"/>
          <w:sz w:val="20"/>
        </w:rPr>
        <w:t xml:space="preserve"> </w:t>
      </w:r>
      <w:r>
        <w:rPr>
          <w:rFonts w:ascii="KCFTRC+CMR10"/>
          <w:color w:val="000000"/>
          <w:sz w:val="20"/>
        </w:rPr>
        <w:t>from</w:t>
      </w:r>
      <w:r>
        <w:rPr>
          <w:rFonts w:ascii="Times New Roman"/>
          <w:color w:val="000000"/>
          <w:spacing w:val="33"/>
          <w:sz w:val="20"/>
        </w:rPr>
        <w:t xml:space="preserve"> </w:t>
      </w:r>
      <w:r>
        <w:rPr>
          <w:rFonts w:ascii="KCFTRC+CMR10"/>
          <w:color w:val="000000"/>
          <w:sz w:val="20"/>
        </w:rPr>
        <w:t>non-for-heating-associated</w:t>
      </w:r>
      <w:r>
        <w:rPr>
          <w:rFonts w:ascii="Times New Roman"/>
          <w:color w:val="000000"/>
          <w:spacing w:val="33"/>
          <w:sz w:val="20"/>
        </w:rPr>
        <w:t xml:space="preserve"> </w:t>
      </w:r>
      <w:r>
        <w:rPr>
          <w:rFonts w:ascii="KCFTRC+CMR10"/>
          <w:color w:val="000000"/>
          <w:spacing w:val="-1"/>
          <w:sz w:val="20"/>
        </w:rPr>
        <w:t>electricity</w:t>
      </w:r>
    </w:p>
    <w:p w14:paraId="105255FF" w14:textId="77777777" w:rsidR="00CF0253" w:rsidRDefault="00252649">
      <w:pPr>
        <w:spacing w:before="149" w:after="0" w:line="209" w:lineRule="exact"/>
        <w:jc w:val="left"/>
        <w:rPr>
          <w:rFonts w:ascii="Times New Roman"/>
          <w:color w:val="000000"/>
          <w:sz w:val="20"/>
        </w:rPr>
      </w:pPr>
      <w:proofErr w:type="gramStart"/>
      <w:r>
        <w:rPr>
          <w:rFonts w:ascii="KCFTRC+CMR10"/>
          <w:color w:val="000000"/>
          <w:sz w:val="20"/>
        </w:rPr>
        <w:t>consumption</w:t>
      </w:r>
      <w:proofErr w:type="gramEnd"/>
      <w:r>
        <w:rPr>
          <w:rFonts w:ascii="Times New Roman"/>
          <w:color w:val="000000"/>
          <w:spacing w:val="25"/>
          <w:sz w:val="20"/>
        </w:rPr>
        <w:t xml:space="preserve"> </w:t>
      </w:r>
      <w:r>
        <w:rPr>
          <w:rFonts w:ascii="KCFTRC+CMR10"/>
          <w:color w:val="000000"/>
          <w:spacing w:val="-2"/>
          <w:sz w:val="20"/>
        </w:rPr>
        <w:t>were</w:t>
      </w:r>
      <w:r>
        <w:rPr>
          <w:rFonts w:ascii="Times New Roman"/>
          <w:color w:val="000000"/>
          <w:spacing w:val="27"/>
          <w:sz w:val="20"/>
        </w:rPr>
        <w:t xml:space="preserve"> </w:t>
      </w:r>
      <w:r>
        <w:rPr>
          <w:rFonts w:ascii="KCFTRC+CMR10"/>
          <w:color w:val="000000"/>
          <w:spacing w:val="-2"/>
          <w:sz w:val="20"/>
        </w:rPr>
        <w:t>inversely</w:t>
      </w:r>
      <w:r>
        <w:rPr>
          <w:rFonts w:ascii="Times New Roman"/>
          <w:color w:val="000000"/>
          <w:spacing w:val="26"/>
          <w:sz w:val="20"/>
        </w:rPr>
        <w:t xml:space="preserve"> </w:t>
      </w:r>
      <w:r>
        <w:rPr>
          <w:rFonts w:ascii="KCFTRC+CMR10"/>
          <w:color w:val="000000"/>
          <w:sz w:val="20"/>
        </w:rPr>
        <w:t>proportional</w:t>
      </w:r>
      <w:r>
        <w:rPr>
          <w:rFonts w:ascii="Times New Roman"/>
          <w:color w:val="000000"/>
          <w:spacing w:val="25"/>
          <w:sz w:val="20"/>
        </w:rPr>
        <w:t xml:space="preserve"> </w:t>
      </w:r>
      <w:r>
        <w:rPr>
          <w:rFonts w:ascii="KCFTRC+CMR10"/>
          <w:color w:val="000000"/>
          <w:sz w:val="20"/>
        </w:rPr>
        <w:t>to</w:t>
      </w:r>
      <w:r>
        <w:rPr>
          <w:rFonts w:ascii="Times New Roman"/>
          <w:color w:val="000000"/>
          <w:spacing w:val="25"/>
          <w:sz w:val="20"/>
        </w:rPr>
        <w:t xml:space="preserve"> </w:t>
      </w:r>
      <w:r>
        <w:rPr>
          <w:rFonts w:ascii="KCFTRC+CMR10"/>
          <w:color w:val="000000"/>
          <w:sz w:val="20"/>
        </w:rPr>
        <w:t>the</w:t>
      </w:r>
      <w:r>
        <w:rPr>
          <w:rFonts w:ascii="Times New Roman"/>
          <w:color w:val="000000"/>
          <w:spacing w:val="25"/>
          <w:sz w:val="20"/>
        </w:rPr>
        <w:t xml:space="preserve"> </w:t>
      </w:r>
      <w:r>
        <w:rPr>
          <w:rFonts w:ascii="KCFTRC+CMR10"/>
          <w:color w:val="000000"/>
          <w:sz w:val="20"/>
        </w:rPr>
        <w:t>price</w:t>
      </w:r>
      <w:r>
        <w:rPr>
          <w:rFonts w:ascii="Times New Roman"/>
          <w:color w:val="000000"/>
          <w:spacing w:val="25"/>
          <w:sz w:val="20"/>
        </w:rPr>
        <w:t xml:space="preserve"> </w:t>
      </w:r>
      <w:r>
        <w:rPr>
          <w:rFonts w:ascii="KCFTRC+CMR10"/>
          <w:color w:val="000000"/>
          <w:sz w:val="20"/>
        </w:rPr>
        <w:t>jumps</w:t>
      </w:r>
      <w:r>
        <w:rPr>
          <w:rFonts w:ascii="Times New Roman"/>
          <w:color w:val="000000"/>
          <w:spacing w:val="25"/>
          <w:sz w:val="20"/>
        </w:rPr>
        <w:t xml:space="preserve"> </w:t>
      </w:r>
      <w:r>
        <w:rPr>
          <w:rFonts w:ascii="KCFTRC+CMR10"/>
          <w:color w:val="000000"/>
          <w:sz w:val="20"/>
        </w:rPr>
        <w:t>in</w:t>
      </w:r>
      <w:r>
        <w:rPr>
          <w:rFonts w:ascii="Times New Roman"/>
          <w:color w:val="000000"/>
          <w:spacing w:val="25"/>
          <w:sz w:val="20"/>
        </w:rPr>
        <w:t xml:space="preserve"> </w:t>
      </w:r>
      <w:r>
        <w:rPr>
          <w:rFonts w:ascii="KCFTRC+CMR10"/>
          <w:color w:val="000000"/>
          <w:sz w:val="20"/>
        </w:rPr>
        <w:t>the</w:t>
      </w:r>
      <w:r>
        <w:rPr>
          <w:rFonts w:ascii="Times New Roman"/>
          <w:color w:val="000000"/>
          <w:spacing w:val="25"/>
          <w:sz w:val="20"/>
        </w:rPr>
        <w:t xml:space="preserve"> </w:t>
      </w:r>
      <w:r>
        <w:rPr>
          <w:rFonts w:ascii="KCFTRC+CMR10"/>
          <w:color w:val="000000"/>
          <w:spacing w:val="2"/>
          <w:sz w:val="20"/>
        </w:rPr>
        <w:t>peak</w:t>
      </w:r>
      <w:r>
        <w:rPr>
          <w:rFonts w:ascii="Times New Roman"/>
          <w:color w:val="000000"/>
          <w:spacing w:val="23"/>
          <w:sz w:val="20"/>
        </w:rPr>
        <w:t xml:space="preserve"> </w:t>
      </w:r>
      <w:r>
        <w:rPr>
          <w:rFonts w:ascii="KCFTRC+CMR10"/>
          <w:color w:val="000000"/>
          <w:sz w:val="20"/>
        </w:rPr>
        <w:t>rate</w:t>
      </w:r>
      <w:r>
        <w:rPr>
          <w:rFonts w:ascii="Times New Roman"/>
          <w:color w:val="000000"/>
          <w:spacing w:val="25"/>
          <w:sz w:val="20"/>
        </w:rPr>
        <w:t xml:space="preserve"> </w:t>
      </w:r>
      <w:r>
        <w:rPr>
          <w:rFonts w:ascii="KCFTRC+CMR10"/>
          <w:color w:val="000000"/>
          <w:spacing w:val="2"/>
          <w:sz w:val="20"/>
        </w:rPr>
        <w:t>period.</w:t>
      </w:r>
      <w:r>
        <w:rPr>
          <w:rFonts w:ascii="Times New Roman"/>
          <w:color w:val="000000"/>
          <w:spacing w:val="63"/>
          <w:sz w:val="20"/>
        </w:rPr>
        <w:t xml:space="preserve"> </w:t>
      </w:r>
      <w:r>
        <w:rPr>
          <w:rFonts w:ascii="KCFTRC+CMR10"/>
          <w:color w:val="000000"/>
          <w:sz w:val="20"/>
        </w:rPr>
        <w:t>In</w:t>
      </w:r>
      <w:r>
        <w:rPr>
          <w:rFonts w:ascii="Times New Roman"/>
          <w:color w:val="000000"/>
          <w:spacing w:val="25"/>
          <w:sz w:val="20"/>
        </w:rPr>
        <w:t xml:space="preserve"> </w:t>
      </w:r>
      <w:r>
        <w:rPr>
          <w:rFonts w:ascii="KCFTRC+CMR10"/>
          <w:color w:val="000000"/>
          <w:sz w:val="20"/>
        </w:rPr>
        <w:t>the</w:t>
      </w:r>
      <w:r>
        <w:rPr>
          <w:rFonts w:ascii="Times New Roman"/>
          <w:color w:val="000000"/>
          <w:spacing w:val="25"/>
          <w:sz w:val="20"/>
        </w:rPr>
        <w:t xml:space="preserve"> </w:t>
      </w:r>
      <w:r>
        <w:rPr>
          <w:rFonts w:ascii="KCFTRC+CMR10"/>
          <w:color w:val="000000"/>
          <w:sz w:val="20"/>
        </w:rPr>
        <w:t>case</w:t>
      </w:r>
      <w:r>
        <w:rPr>
          <w:rFonts w:ascii="Times New Roman"/>
          <w:color w:val="000000"/>
          <w:spacing w:val="25"/>
          <w:sz w:val="20"/>
        </w:rPr>
        <w:t xml:space="preserve"> </w:t>
      </w:r>
      <w:r>
        <w:rPr>
          <w:rFonts w:ascii="KCFTRC+CMR10"/>
          <w:color w:val="000000"/>
          <w:sz w:val="20"/>
        </w:rPr>
        <w:t>of</w:t>
      </w:r>
      <w:r>
        <w:rPr>
          <w:rFonts w:ascii="Times New Roman"/>
          <w:color w:val="000000"/>
          <w:spacing w:val="25"/>
          <w:sz w:val="20"/>
        </w:rPr>
        <w:t xml:space="preserve"> </w:t>
      </w:r>
      <w:r>
        <w:rPr>
          <w:rFonts w:ascii="KCFTRC+CMR10"/>
          <w:color w:val="000000"/>
          <w:spacing w:val="-1"/>
          <w:sz w:val="20"/>
        </w:rPr>
        <w:t>electricity</w:t>
      </w:r>
    </w:p>
    <w:p w14:paraId="41B9DF45" w14:textId="77777777" w:rsidR="00CF0253" w:rsidRDefault="00252649">
      <w:pPr>
        <w:spacing w:before="149" w:after="0" w:line="209" w:lineRule="exact"/>
        <w:jc w:val="left"/>
        <w:rPr>
          <w:rFonts w:ascii="Times New Roman"/>
          <w:color w:val="000000"/>
          <w:sz w:val="20"/>
        </w:rPr>
      </w:pPr>
      <w:r>
        <w:rPr>
          <w:rFonts w:ascii="KCFTRC+CMR10"/>
          <w:color w:val="000000"/>
          <w:sz w:val="20"/>
        </w:rPr>
        <w:t>consumption</w:t>
      </w:r>
      <w:r>
        <w:rPr>
          <w:rFonts w:ascii="Times New Roman"/>
          <w:color w:val="000000"/>
          <w:spacing w:val="37"/>
          <w:sz w:val="20"/>
        </w:rPr>
        <w:t xml:space="preserve"> </w:t>
      </w:r>
      <w:r>
        <w:rPr>
          <w:rFonts w:ascii="KCFTRC+CMR10"/>
          <w:color w:val="000000"/>
          <w:sz w:val="20"/>
        </w:rPr>
        <w:t>for</w:t>
      </w:r>
      <w:r>
        <w:rPr>
          <w:rFonts w:ascii="Times New Roman"/>
          <w:color w:val="000000"/>
          <w:spacing w:val="37"/>
          <w:sz w:val="20"/>
        </w:rPr>
        <w:t xml:space="preserve"> </w:t>
      </w:r>
      <w:r>
        <w:rPr>
          <w:rFonts w:ascii="KCFTRC+CMR10"/>
          <w:color w:val="000000"/>
          <w:sz w:val="20"/>
        </w:rPr>
        <w:t>heating,</w:t>
      </w:r>
      <w:r>
        <w:rPr>
          <w:rFonts w:ascii="Times New Roman"/>
          <w:color w:val="000000"/>
          <w:spacing w:val="42"/>
          <w:sz w:val="20"/>
        </w:rPr>
        <w:t xml:space="preserve"> </w:t>
      </w:r>
      <w:r>
        <w:rPr>
          <w:rFonts w:ascii="KCFTRC+CMR10"/>
          <w:color w:val="000000"/>
          <w:sz w:val="20"/>
        </w:rPr>
        <w:t>the</w:t>
      </w:r>
      <w:r>
        <w:rPr>
          <w:rFonts w:ascii="Times New Roman"/>
          <w:color w:val="000000"/>
          <w:spacing w:val="37"/>
          <w:sz w:val="20"/>
        </w:rPr>
        <w:t xml:space="preserve"> </w:t>
      </w:r>
      <w:r>
        <w:rPr>
          <w:rFonts w:ascii="KCFTRC+CMR10"/>
          <w:color w:val="000000"/>
          <w:sz w:val="20"/>
        </w:rPr>
        <w:t>TOU</w:t>
      </w:r>
      <w:r>
        <w:rPr>
          <w:rFonts w:ascii="Times New Roman"/>
          <w:color w:val="000000"/>
          <w:spacing w:val="37"/>
          <w:sz w:val="20"/>
        </w:rPr>
        <w:t xml:space="preserve"> </w:t>
      </w:r>
      <w:r>
        <w:rPr>
          <w:rFonts w:ascii="KCFTRC+CMR10"/>
          <w:color w:val="000000"/>
          <w:sz w:val="20"/>
        </w:rPr>
        <w:t>program</w:t>
      </w:r>
      <w:r>
        <w:rPr>
          <w:rFonts w:ascii="Times New Roman"/>
          <w:color w:val="000000"/>
          <w:spacing w:val="37"/>
          <w:sz w:val="20"/>
        </w:rPr>
        <w:t xml:space="preserve"> </w:t>
      </w:r>
      <w:r>
        <w:rPr>
          <w:rFonts w:ascii="KCFTRC+CMR10"/>
          <w:color w:val="000000"/>
          <w:spacing w:val="-3"/>
          <w:sz w:val="20"/>
        </w:rPr>
        <w:t>provoked</w:t>
      </w:r>
      <w:r>
        <w:rPr>
          <w:rFonts w:ascii="Times New Roman"/>
          <w:color w:val="000000"/>
          <w:spacing w:val="39"/>
          <w:sz w:val="20"/>
        </w:rPr>
        <w:t xml:space="preserve"> </w:t>
      </w:r>
      <w:r>
        <w:rPr>
          <w:rFonts w:ascii="KCFTRC+CMR10"/>
          <w:color w:val="000000"/>
          <w:sz w:val="20"/>
        </w:rPr>
        <w:t>additional</w:t>
      </w:r>
      <w:r>
        <w:rPr>
          <w:rFonts w:ascii="Times New Roman"/>
          <w:color w:val="000000"/>
          <w:spacing w:val="37"/>
          <w:sz w:val="20"/>
        </w:rPr>
        <w:t xml:space="preserve"> </w:t>
      </w:r>
      <w:r>
        <w:rPr>
          <w:rFonts w:ascii="KCFTRC+CMR10"/>
          <w:color w:val="000000"/>
          <w:sz w:val="20"/>
        </w:rPr>
        <w:t>consumption</w:t>
      </w:r>
      <w:r>
        <w:rPr>
          <w:rFonts w:ascii="Times New Roman"/>
          <w:color w:val="000000"/>
          <w:spacing w:val="37"/>
          <w:sz w:val="20"/>
        </w:rPr>
        <w:t xml:space="preserve"> </w:t>
      </w:r>
      <w:r>
        <w:rPr>
          <w:rFonts w:ascii="KCFTRC+CMR10"/>
          <w:color w:val="000000"/>
          <w:sz w:val="20"/>
        </w:rPr>
        <w:t>in</w:t>
      </w:r>
      <w:r>
        <w:rPr>
          <w:rFonts w:ascii="Times New Roman"/>
          <w:color w:val="000000"/>
          <w:spacing w:val="37"/>
          <w:sz w:val="20"/>
        </w:rPr>
        <w:t xml:space="preserve"> </w:t>
      </w:r>
      <w:r>
        <w:rPr>
          <w:rFonts w:ascii="KCFTRC+CMR10"/>
          <w:color w:val="000000"/>
          <w:sz w:val="20"/>
        </w:rPr>
        <w:t>that</w:t>
      </w:r>
      <w:r>
        <w:rPr>
          <w:rFonts w:ascii="Times New Roman"/>
          <w:color w:val="000000"/>
          <w:spacing w:val="37"/>
          <w:sz w:val="20"/>
        </w:rPr>
        <w:t xml:space="preserve"> </w:t>
      </w:r>
      <w:r>
        <w:rPr>
          <w:rFonts w:ascii="KCFTRC+CMR10"/>
          <w:color w:val="000000"/>
          <w:spacing w:val="-2"/>
          <w:sz w:val="20"/>
        </w:rPr>
        <w:t>interval,</w:t>
      </w:r>
      <w:r>
        <w:rPr>
          <w:rFonts w:ascii="Times New Roman"/>
          <w:color w:val="000000"/>
          <w:spacing w:val="44"/>
          <w:sz w:val="20"/>
        </w:rPr>
        <w:t xml:space="preserve"> </w:t>
      </w:r>
      <w:r>
        <w:rPr>
          <w:rFonts w:ascii="KCFTRC+CMR10"/>
          <w:color w:val="000000"/>
          <w:sz w:val="20"/>
        </w:rPr>
        <w:t>especially</w:t>
      </w:r>
      <w:r>
        <w:rPr>
          <w:rFonts w:ascii="Times New Roman"/>
          <w:color w:val="000000"/>
          <w:spacing w:val="36"/>
          <w:sz w:val="20"/>
        </w:rPr>
        <w:t xml:space="preserve"> </w:t>
      </w:r>
      <w:r>
        <w:rPr>
          <w:rFonts w:ascii="KCFTRC+CMR10"/>
          <w:color w:val="000000"/>
          <w:sz w:val="20"/>
        </w:rPr>
        <w:t>on</w:t>
      </w:r>
    </w:p>
    <w:p w14:paraId="12B7266C" w14:textId="77777777" w:rsidR="00CF0253" w:rsidRDefault="00252649">
      <w:pPr>
        <w:spacing w:before="149" w:after="0" w:line="209" w:lineRule="exact"/>
        <w:jc w:val="left"/>
        <w:rPr>
          <w:rFonts w:ascii="Times New Roman"/>
          <w:color w:val="000000"/>
          <w:sz w:val="20"/>
        </w:rPr>
      </w:pPr>
      <w:r>
        <w:rPr>
          <w:rFonts w:ascii="KCFTRC+CMR10"/>
          <w:color w:val="000000"/>
          <w:sz w:val="20"/>
        </w:rPr>
        <w:t>freezing</w:t>
      </w:r>
      <w:r>
        <w:rPr>
          <w:rFonts w:ascii="Times New Roman"/>
          <w:color w:val="000000"/>
          <w:spacing w:val="37"/>
          <w:sz w:val="20"/>
        </w:rPr>
        <w:t xml:space="preserve"> </w:t>
      </w:r>
      <w:r>
        <w:rPr>
          <w:rFonts w:ascii="KCFTRC+CMR10"/>
          <w:color w:val="000000"/>
          <w:spacing w:val="-2"/>
          <w:sz w:val="20"/>
        </w:rPr>
        <w:t>days.</w:t>
      </w:r>
      <w:r>
        <w:rPr>
          <w:rFonts w:ascii="Times New Roman"/>
          <w:color w:val="000000"/>
          <w:spacing w:val="103"/>
          <w:sz w:val="20"/>
        </w:rPr>
        <w:t xml:space="preserve"> </w:t>
      </w:r>
      <w:r>
        <w:rPr>
          <w:rFonts w:ascii="KCFTRC+CMR10"/>
          <w:color w:val="000000"/>
          <w:sz w:val="20"/>
        </w:rPr>
        <w:t>The</w:t>
      </w:r>
      <w:r>
        <w:rPr>
          <w:rFonts w:ascii="Times New Roman"/>
          <w:color w:val="000000"/>
          <w:spacing w:val="37"/>
          <w:sz w:val="20"/>
        </w:rPr>
        <w:t xml:space="preserve"> </w:t>
      </w:r>
      <w:r>
        <w:rPr>
          <w:rFonts w:ascii="KCFTRC+CMR10"/>
          <w:color w:val="000000"/>
          <w:spacing w:val="-1"/>
          <w:sz w:val="20"/>
        </w:rPr>
        <w:t>amount</w:t>
      </w:r>
      <w:r>
        <w:rPr>
          <w:rFonts w:ascii="Times New Roman"/>
          <w:color w:val="000000"/>
          <w:spacing w:val="39"/>
          <w:sz w:val="20"/>
        </w:rPr>
        <w:t xml:space="preserve"> </w:t>
      </w:r>
      <w:r>
        <w:rPr>
          <w:rFonts w:ascii="KCFTRC+CMR10"/>
          <w:color w:val="000000"/>
          <w:sz w:val="20"/>
        </w:rPr>
        <w:t>of</w:t>
      </w:r>
      <w:r>
        <w:rPr>
          <w:rFonts w:ascii="Times New Roman"/>
          <w:color w:val="000000"/>
          <w:spacing w:val="38"/>
          <w:sz w:val="20"/>
        </w:rPr>
        <w:t xml:space="preserve"> </w:t>
      </w:r>
      <w:r>
        <w:rPr>
          <w:rFonts w:ascii="KCFTRC+CMR10"/>
          <w:color w:val="000000"/>
          <w:sz w:val="20"/>
        </w:rPr>
        <w:t>the</w:t>
      </w:r>
      <w:r>
        <w:rPr>
          <w:rFonts w:ascii="Times New Roman"/>
          <w:color w:val="000000"/>
          <w:spacing w:val="37"/>
          <w:sz w:val="20"/>
        </w:rPr>
        <w:t xml:space="preserve"> </w:t>
      </w:r>
      <w:r>
        <w:rPr>
          <w:rFonts w:ascii="KCFTRC+CMR10"/>
          <w:color w:val="000000"/>
          <w:sz w:val="20"/>
        </w:rPr>
        <w:t>added</w:t>
      </w:r>
      <w:r>
        <w:rPr>
          <w:rFonts w:ascii="Times New Roman"/>
          <w:color w:val="000000"/>
          <w:spacing w:val="37"/>
          <w:sz w:val="20"/>
        </w:rPr>
        <w:t xml:space="preserve"> </w:t>
      </w:r>
      <w:r>
        <w:rPr>
          <w:rFonts w:ascii="KCFTRC+CMR10"/>
          <w:color w:val="000000"/>
          <w:spacing w:val="-1"/>
          <w:sz w:val="20"/>
        </w:rPr>
        <w:t>for-heating-relevant</w:t>
      </w:r>
      <w:r>
        <w:rPr>
          <w:rFonts w:ascii="Times New Roman"/>
          <w:color w:val="000000"/>
          <w:spacing w:val="38"/>
          <w:sz w:val="20"/>
        </w:rPr>
        <w:t xml:space="preserve"> </w:t>
      </w:r>
      <w:r>
        <w:rPr>
          <w:rFonts w:ascii="KCFTRC+CMR10"/>
          <w:color w:val="000000"/>
          <w:sz w:val="20"/>
        </w:rPr>
        <w:t>household</w:t>
      </w:r>
      <w:r>
        <w:rPr>
          <w:rFonts w:ascii="Times New Roman"/>
          <w:color w:val="000000"/>
          <w:spacing w:val="37"/>
          <w:sz w:val="20"/>
        </w:rPr>
        <w:t xml:space="preserve"> </w:t>
      </w:r>
      <w:r>
        <w:rPr>
          <w:rFonts w:ascii="KCFTRC+CMR10"/>
          <w:color w:val="000000"/>
          <w:spacing w:val="-1"/>
          <w:sz w:val="20"/>
        </w:rPr>
        <w:t>electricity</w:t>
      </w:r>
      <w:r>
        <w:rPr>
          <w:rFonts w:ascii="Times New Roman"/>
          <w:color w:val="000000"/>
          <w:spacing w:val="38"/>
          <w:sz w:val="20"/>
        </w:rPr>
        <w:t xml:space="preserve"> </w:t>
      </w:r>
      <w:r>
        <w:rPr>
          <w:rFonts w:ascii="KCFTRC+CMR10"/>
          <w:color w:val="000000"/>
          <w:sz w:val="20"/>
        </w:rPr>
        <w:t>consumption</w:t>
      </w:r>
      <w:r>
        <w:rPr>
          <w:rFonts w:ascii="Times New Roman"/>
          <w:color w:val="000000"/>
          <w:spacing w:val="37"/>
          <w:sz w:val="20"/>
        </w:rPr>
        <w:t xml:space="preserve"> </w:t>
      </w:r>
      <w:r>
        <w:rPr>
          <w:rFonts w:ascii="KCFTRC+CMR10"/>
          <w:color w:val="000000"/>
          <w:sz w:val="20"/>
        </w:rPr>
        <w:t>increased</w:t>
      </w:r>
      <w:r>
        <w:rPr>
          <w:rFonts w:ascii="Times New Roman"/>
          <w:color w:val="000000"/>
          <w:spacing w:val="37"/>
          <w:sz w:val="20"/>
        </w:rPr>
        <w:t xml:space="preserve"> </w:t>
      </w:r>
      <w:r>
        <w:rPr>
          <w:rFonts w:ascii="KCFTRC+CMR10"/>
          <w:color w:val="000000"/>
          <w:sz w:val="20"/>
        </w:rPr>
        <w:t>as</w:t>
      </w:r>
    </w:p>
    <w:p w14:paraId="1749B43C" w14:textId="77777777" w:rsidR="00CF0253" w:rsidRDefault="00252649">
      <w:pPr>
        <w:spacing w:before="689" w:after="0" w:line="169" w:lineRule="exact"/>
        <w:ind w:left="8613"/>
        <w:jc w:val="left"/>
        <w:rPr>
          <w:rFonts w:ascii="Times New Roman"/>
          <w:color w:val="000000"/>
          <w:sz w:val="16"/>
        </w:rPr>
      </w:pPr>
      <w:r>
        <w:rPr>
          <w:rFonts w:ascii="QMLHOO+CMR8"/>
          <w:color w:val="000000"/>
          <w:spacing w:val="-2"/>
          <w:sz w:val="16"/>
        </w:rPr>
        <w:t>Page</w:t>
      </w:r>
      <w:r>
        <w:rPr>
          <w:rFonts w:ascii="Times New Roman"/>
          <w:color w:val="000000"/>
          <w:spacing w:val="18"/>
          <w:sz w:val="16"/>
        </w:rPr>
        <w:t xml:space="preserve"> </w:t>
      </w:r>
      <w:r>
        <w:rPr>
          <w:rFonts w:ascii="QMLHOO+CMR8"/>
          <w:color w:val="000000"/>
          <w:sz w:val="16"/>
        </w:rPr>
        <w:t>18</w:t>
      </w:r>
      <w:r>
        <w:rPr>
          <w:rFonts w:ascii="Times New Roman"/>
          <w:color w:val="000000"/>
          <w:spacing w:val="36"/>
          <w:sz w:val="16"/>
        </w:rPr>
        <w:t xml:space="preserve"> </w:t>
      </w:r>
      <w:r>
        <w:rPr>
          <w:rFonts w:ascii="QMLHOO+CMR8"/>
          <w:color w:val="000000"/>
          <w:sz w:val="16"/>
        </w:rPr>
        <w:t>of</w:t>
      </w:r>
      <w:r>
        <w:rPr>
          <w:rFonts w:ascii="Times New Roman"/>
          <w:color w:val="000000"/>
          <w:spacing w:val="17"/>
          <w:sz w:val="16"/>
        </w:rPr>
        <w:t xml:space="preserve"> </w:t>
      </w:r>
      <w:hyperlink w:anchor="br24" w:history="1">
        <w:r>
          <w:rPr>
            <w:rFonts w:ascii="QMLHOO+CMR8"/>
            <w:color w:val="000000"/>
            <w:sz w:val="16"/>
          </w:rPr>
          <w:t>24</w:t>
        </w:r>
      </w:hyperlink>
    </w:p>
    <w:p w14:paraId="019421B7" w14:textId="77777777" w:rsidR="00CF0253" w:rsidRDefault="00CF0253">
      <w:pPr>
        <w:spacing w:before="0" w:after="0" w:line="0" w:lineRule="atLeast"/>
        <w:jc w:val="left"/>
        <w:rPr>
          <w:rFonts w:ascii="Arial"/>
          <w:color w:val="FF0000"/>
          <w:sz w:val="2"/>
        </w:rPr>
      </w:pPr>
    </w:p>
    <w:p w14:paraId="2ADE1AA3" w14:textId="77777777" w:rsidR="00CF0253" w:rsidRDefault="00252649">
      <w:pPr>
        <w:spacing w:before="0" w:after="0" w:line="0" w:lineRule="atLeast"/>
        <w:jc w:val="left"/>
        <w:rPr>
          <w:rFonts w:ascii="Arial"/>
          <w:color w:val="FF0000"/>
          <w:sz w:val="2"/>
        </w:rPr>
      </w:pPr>
      <w:r>
        <w:rPr>
          <w:rFonts w:ascii="Arial"/>
          <w:color w:val="FF0000"/>
          <w:sz w:val="2"/>
        </w:rPr>
        <w:cr/>
      </w:r>
      <w:r>
        <w:rPr>
          <w:rFonts w:ascii="Arial"/>
          <w:color w:val="FF0000"/>
          <w:sz w:val="2"/>
        </w:rPr>
        <w:br w:type="page"/>
      </w:r>
    </w:p>
    <w:p w14:paraId="25B098B0" w14:textId="77777777" w:rsidR="00CF0253" w:rsidRDefault="00CF0253">
      <w:pPr>
        <w:pStyle w:val="NoList1"/>
        <w:sectPr w:rsidR="00CF0253">
          <w:pgSz w:w="12240" w:h="15840"/>
          <w:pgMar w:top="894" w:right="100" w:bottom="0" w:left="1134" w:header="720" w:footer="720" w:gutter="0"/>
          <w:pgNumType w:start="1"/>
          <w:cols w:space="720"/>
          <w:docGrid w:linePitch="1"/>
        </w:sectPr>
      </w:pPr>
    </w:p>
    <w:p w14:paraId="02DE6322" w14:textId="77777777" w:rsidR="00CF0253" w:rsidRDefault="00CF0253">
      <w:pPr>
        <w:spacing w:before="0" w:after="0" w:line="0" w:lineRule="atLeast"/>
        <w:jc w:val="left"/>
        <w:rPr>
          <w:rFonts w:ascii="Arial"/>
          <w:color w:val="FF0000"/>
          <w:sz w:val="2"/>
        </w:rPr>
      </w:pPr>
    </w:p>
    <w:p w14:paraId="288DBA40" w14:textId="77777777" w:rsidR="00CF0253" w:rsidRDefault="00252649">
      <w:pPr>
        <w:spacing w:before="0" w:after="0" w:line="189" w:lineRule="exact"/>
        <w:ind w:left="71"/>
        <w:jc w:val="left"/>
        <w:rPr>
          <w:rFonts w:ascii="Times New Roman"/>
          <w:color w:val="000000"/>
          <w:sz w:val="18"/>
        </w:rPr>
      </w:pPr>
      <w:bookmarkStart w:id="189" w:name="br19"/>
      <w:bookmarkEnd w:id="189"/>
      <w:r>
        <w:rPr>
          <w:noProof/>
        </w:rPr>
        <w:drawing>
          <wp:anchor distT="0" distB="0" distL="114300" distR="114300" simplePos="0" relativeHeight="251645952" behindDoc="1" locked="0" layoutInCell="1" allowOverlap="1" wp14:anchorId="645594C9" wp14:editId="4239E1A6">
            <wp:simplePos x="0" y="0"/>
            <wp:positionH relativeFrom="page">
              <wp:posOffset>707390</wp:posOffset>
            </wp:positionH>
            <wp:positionV relativeFrom="page">
              <wp:posOffset>679450</wp:posOffset>
            </wp:positionV>
            <wp:extent cx="1817370" cy="38100"/>
            <wp:effectExtent l="0" t="0" r="0" b="0"/>
            <wp:wrapNone/>
            <wp:docPr id="8" name="_x000029" descr="ooxWord://word/media/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9" descr="ooxWord://word/media/image30.jpe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1817370" cy="38100"/>
                    </a:xfrm>
                    <a:prstGeom prst="rect">
                      <a:avLst/>
                    </a:prstGeom>
                    <a:noFill/>
                  </pic:spPr>
                </pic:pic>
              </a:graphicData>
            </a:graphic>
            <wp14:sizeRelH relativeFrom="page">
              <wp14:pctWidth>0</wp14:pctWidth>
            </wp14:sizeRelH>
            <wp14:sizeRelV relativeFrom="page">
              <wp14:pctHeight>0</wp14:pctHeight>
            </wp14:sizeRelV>
          </wp:anchor>
        </w:drawing>
      </w:r>
      <w:r>
        <w:rPr>
          <w:rFonts w:ascii="UDJGFS+CMBX9"/>
          <w:color w:val="000000"/>
          <w:sz w:val="18"/>
        </w:rPr>
        <w:t>Dissertation:</w:t>
      </w:r>
      <w:r>
        <w:rPr>
          <w:rFonts w:ascii="Times New Roman"/>
          <w:color w:val="000000"/>
          <w:spacing w:val="49"/>
          <w:sz w:val="18"/>
        </w:rPr>
        <w:t xml:space="preserve"> </w:t>
      </w:r>
      <w:r>
        <w:rPr>
          <w:rFonts w:ascii="UDJGFS+CMBX9"/>
          <w:color w:val="000000"/>
          <w:sz w:val="18"/>
        </w:rPr>
        <w:t>Chapter</w:t>
      </w:r>
      <w:r>
        <w:rPr>
          <w:rFonts w:ascii="Times New Roman"/>
          <w:color w:val="000000"/>
          <w:spacing w:val="26"/>
          <w:sz w:val="18"/>
        </w:rPr>
        <w:t xml:space="preserve"> </w:t>
      </w:r>
      <w:r>
        <w:rPr>
          <w:rFonts w:ascii="UDJGFS+CMBX9"/>
          <w:color w:val="000000"/>
          <w:sz w:val="18"/>
        </w:rPr>
        <w:t>2</w:t>
      </w:r>
      <w:r>
        <w:rPr>
          <w:rFonts w:ascii="Times New Roman"/>
          <w:color w:val="000000"/>
          <w:spacing w:val="26"/>
          <w:sz w:val="18"/>
        </w:rPr>
        <w:t xml:space="preserve"> </w:t>
      </w:r>
      <w:r>
        <w:rPr>
          <w:rFonts w:ascii="UDJGFS+CMBX9"/>
          <w:color w:val="000000"/>
          <w:sz w:val="18"/>
        </w:rPr>
        <w:t>only</w:t>
      </w:r>
    </w:p>
    <w:p w14:paraId="602EEF7F" w14:textId="77777777" w:rsidR="00CF0253" w:rsidRDefault="00252649">
      <w:pPr>
        <w:spacing w:before="127" w:after="0" w:line="190" w:lineRule="exact"/>
        <w:jc w:val="left"/>
        <w:rPr>
          <w:rFonts w:ascii="Times New Roman"/>
          <w:color w:val="000000"/>
          <w:sz w:val="18"/>
        </w:rPr>
      </w:pPr>
      <w:proofErr w:type="spellStart"/>
      <w:r>
        <w:rPr>
          <w:rFonts w:ascii="MTBMSK+CMBXTI10"/>
          <w:color w:val="000000"/>
          <w:sz w:val="18"/>
        </w:rPr>
        <w:t>Jinmahn</w:t>
      </w:r>
      <w:proofErr w:type="spellEnd"/>
      <w:r>
        <w:rPr>
          <w:rFonts w:ascii="Times New Roman"/>
          <w:color w:val="000000"/>
          <w:spacing w:val="29"/>
          <w:sz w:val="18"/>
        </w:rPr>
        <w:t xml:space="preserve"> </w:t>
      </w:r>
      <w:r>
        <w:rPr>
          <w:rFonts w:ascii="MTBMSK+CMBXTI10"/>
          <w:color w:val="000000"/>
          <w:sz w:val="18"/>
        </w:rPr>
        <w:t>Jo</w:t>
      </w:r>
      <w:r>
        <w:rPr>
          <w:rFonts w:ascii="Times New Roman"/>
          <w:color w:val="000000"/>
          <w:spacing w:val="40"/>
          <w:sz w:val="18"/>
        </w:rPr>
        <w:t xml:space="preserve"> </w:t>
      </w:r>
      <w:r>
        <w:rPr>
          <w:rFonts w:ascii="UDJGFS+CMBX9"/>
          <w:color w:val="000000"/>
          <w:sz w:val="18"/>
        </w:rPr>
        <w:t>(ID#:</w:t>
      </w:r>
      <w:r>
        <w:rPr>
          <w:rFonts w:ascii="Times New Roman"/>
          <w:color w:val="000000"/>
          <w:spacing w:val="50"/>
          <w:sz w:val="18"/>
        </w:rPr>
        <w:t xml:space="preserve"> </w:t>
      </w:r>
      <w:r>
        <w:rPr>
          <w:rFonts w:ascii="UDJGFS+CMBX9"/>
          <w:color w:val="000000"/>
          <w:sz w:val="18"/>
        </w:rPr>
        <w:t>915528897)</w:t>
      </w:r>
    </w:p>
    <w:p w14:paraId="03A6C3DA" w14:textId="77777777" w:rsidR="00CF0253" w:rsidRDefault="00252649">
      <w:pPr>
        <w:spacing w:before="634" w:after="0" w:line="209" w:lineRule="exact"/>
        <w:jc w:val="left"/>
        <w:rPr>
          <w:rFonts w:ascii="Times New Roman"/>
          <w:color w:val="000000"/>
          <w:sz w:val="20"/>
        </w:rPr>
      </w:pPr>
      <w:r>
        <w:rPr>
          <w:rFonts w:ascii="KCFTRC+CMR10"/>
          <w:color w:val="000000"/>
          <w:sz w:val="20"/>
        </w:rPr>
        <w:t>the</w:t>
      </w:r>
      <w:r>
        <w:rPr>
          <w:rFonts w:ascii="Times New Roman"/>
          <w:color w:val="000000"/>
          <w:spacing w:val="31"/>
          <w:sz w:val="20"/>
        </w:rPr>
        <w:t xml:space="preserve"> </w:t>
      </w:r>
      <w:r>
        <w:rPr>
          <w:rFonts w:ascii="KCFTRC+CMR10"/>
          <w:color w:val="000000"/>
          <w:sz w:val="20"/>
        </w:rPr>
        <w:t>price</w:t>
      </w:r>
      <w:r>
        <w:rPr>
          <w:rFonts w:ascii="Times New Roman"/>
          <w:color w:val="000000"/>
          <w:spacing w:val="31"/>
          <w:sz w:val="20"/>
        </w:rPr>
        <w:t xml:space="preserve"> </w:t>
      </w:r>
      <w:r>
        <w:rPr>
          <w:rFonts w:ascii="KCFTRC+CMR10"/>
          <w:color w:val="000000"/>
          <w:spacing w:val="-1"/>
          <w:sz w:val="20"/>
        </w:rPr>
        <w:t>variations</w:t>
      </w:r>
      <w:r>
        <w:rPr>
          <w:rFonts w:ascii="Times New Roman"/>
          <w:color w:val="000000"/>
          <w:spacing w:val="32"/>
          <w:sz w:val="20"/>
        </w:rPr>
        <w:t xml:space="preserve"> </w:t>
      </w:r>
      <w:r>
        <w:rPr>
          <w:rFonts w:ascii="KCFTRC+CMR10"/>
          <w:color w:val="000000"/>
          <w:sz w:val="20"/>
        </w:rPr>
        <w:t>in</w:t>
      </w:r>
      <w:r>
        <w:rPr>
          <w:rFonts w:ascii="Times New Roman"/>
          <w:color w:val="000000"/>
          <w:spacing w:val="31"/>
          <w:sz w:val="20"/>
        </w:rPr>
        <w:t xml:space="preserve"> </w:t>
      </w:r>
      <w:r>
        <w:rPr>
          <w:rFonts w:ascii="KCFTRC+CMR10"/>
          <w:color w:val="000000"/>
          <w:sz w:val="20"/>
        </w:rPr>
        <w:t>the</w:t>
      </w:r>
      <w:r>
        <w:rPr>
          <w:rFonts w:ascii="Times New Roman"/>
          <w:color w:val="000000"/>
          <w:spacing w:val="31"/>
          <w:sz w:val="20"/>
        </w:rPr>
        <w:t xml:space="preserve"> </w:t>
      </w:r>
      <w:r>
        <w:rPr>
          <w:rFonts w:ascii="KCFTRC+CMR10"/>
          <w:color w:val="000000"/>
          <w:sz w:val="20"/>
        </w:rPr>
        <w:t>peak-hour</w:t>
      </w:r>
      <w:r>
        <w:rPr>
          <w:rFonts w:ascii="Times New Roman"/>
          <w:color w:val="000000"/>
          <w:spacing w:val="30"/>
          <w:sz w:val="20"/>
        </w:rPr>
        <w:t xml:space="preserve"> </w:t>
      </w:r>
      <w:r>
        <w:rPr>
          <w:rFonts w:ascii="KCFTRC+CMR10"/>
          <w:color w:val="000000"/>
          <w:spacing w:val="-3"/>
          <w:sz w:val="20"/>
        </w:rPr>
        <w:t>interval</w:t>
      </w:r>
      <w:r>
        <w:rPr>
          <w:rFonts w:ascii="Times New Roman"/>
          <w:color w:val="000000"/>
          <w:spacing w:val="33"/>
          <w:sz w:val="20"/>
        </w:rPr>
        <w:t xml:space="preserve"> </w:t>
      </w:r>
      <w:r>
        <w:rPr>
          <w:rFonts w:ascii="KCFTRC+CMR10"/>
          <w:color w:val="000000"/>
          <w:sz w:val="20"/>
        </w:rPr>
        <w:t>diminished.</w:t>
      </w:r>
      <w:r>
        <w:rPr>
          <w:rFonts w:ascii="Times New Roman"/>
          <w:color w:val="000000"/>
          <w:spacing w:val="82"/>
          <w:sz w:val="20"/>
        </w:rPr>
        <w:t xml:space="preserve"> </w:t>
      </w:r>
      <w:r>
        <w:rPr>
          <w:rFonts w:ascii="KCFTRC+CMR10"/>
          <w:color w:val="000000"/>
          <w:sz w:val="20"/>
        </w:rPr>
        <w:t>Therefore,</w:t>
      </w:r>
      <w:r>
        <w:rPr>
          <w:rFonts w:ascii="Times New Roman"/>
          <w:color w:val="000000"/>
          <w:spacing w:val="35"/>
          <w:sz w:val="20"/>
        </w:rPr>
        <w:t xml:space="preserve"> </w:t>
      </w:r>
      <w:r>
        <w:rPr>
          <w:rFonts w:ascii="KCFTRC+CMR10"/>
          <w:color w:val="000000"/>
          <w:sz w:val="20"/>
        </w:rPr>
        <w:t>the</w:t>
      </w:r>
      <w:r>
        <w:rPr>
          <w:rFonts w:ascii="Times New Roman"/>
          <w:color w:val="000000"/>
          <w:spacing w:val="31"/>
          <w:sz w:val="20"/>
        </w:rPr>
        <w:t xml:space="preserve"> </w:t>
      </w:r>
      <w:r>
        <w:rPr>
          <w:rFonts w:ascii="KCFTRC+CMR10"/>
          <w:color w:val="000000"/>
          <w:sz w:val="20"/>
        </w:rPr>
        <w:t>resulting</w:t>
      </w:r>
      <w:r>
        <w:rPr>
          <w:rFonts w:ascii="Times New Roman"/>
          <w:color w:val="000000"/>
          <w:spacing w:val="31"/>
          <w:sz w:val="20"/>
        </w:rPr>
        <w:t xml:space="preserve"> </w:t>
      </w:r>
      <w:r>
        <w:rPr>
          <w:rFonts w:ascii="KCFTRC+CMR10"/>
          <w:color w:val="000000"/>
          <w:spacing w:val="-1"/>
          <w:sz w:val="20"/>
        </w:rPr>
        <w:t>treatment</w:t>
      </w:r>
      <w:r>
        <w:rPr>
          <w:rFonts w:ascii="Times New Roman"/>
          <w:color w:val="000000"/>
          <w:spacing w:val="32"/>
          <w:sz w:val="20"/>
        </w:rPr>
        <w:t xml:space="preserve"> </w:t>
      </w:r>
      <w:r>
        <w:rPr>
          <w:rFonts w:ascii="KCFTRC+CMR10" w:hAnsi="KCFTRC+CMR10" w:cs="KCFTRC+CMR10"/>
          <w:color w:val="000000"/>
          <w:sz w:val="20"/>
        </w:rPr>
        <w:t>eﬀects</w:t>
      </w:r>
      <w:r>
        <w:rPr>
          <w:rFonts w:ascii="Times New Roman"/>
          <w:color w:val="000000"/>
          <w:spacing w:val="31"/>
          <w:sz w:val="20"/>
        </w:rPr>
        <w:t xml:space="preserve"> </w:t>
      </w:r>
      <w:r>
        <w:rPr>
          <w:rFonts w:ascii="KCFTRC+CMR10"/>
          <w:color w:val="000000"/>
          <w:sz w:val="20"/>
        </w:rPr>
        <w:t>(i.e.,</w:t>
      </w:r>
      <w:r>
        <w:rPr>
          <w:rFonts w:ascii="Times New Roman"/>
          <w:color w:val="000000"/>
          <w:spacing w:val="35"/>
          <w:sz w:val="20"/>
        </w:rPr>
        <w:t xml:space="preserve"> </w:t>
      </w:r>
      <w:r>
        <w:rPr>
          <w:rFonts w:ascii="KCFTRC+CMR10"/>
          <w:color w:val="000000"/>
          <w:sz w:val="20"/>
        </w:rPr>
        <w:t>the</w:t>
      </w:r>
    </w:p>
    <w:p w14:paraId="2FB442C9" w14:textId="77777777" w:rsidR="00CF0253" w:rsidRDefault="00252649">
      <w:pPr>
        <w:spacing w:before="149" w:after="0" w:line="209" w:lineRule="exact"/>
        <w:jc w:val="left"/>
        <w:rPr>
          <w:rFonts w:ascii="Times New Roman"/>
          <w:color w:val="000000"/>
          <w:sz w:val="20"/>
        </w:rPr>
      </w:pPr>
      <w:r>
        <w:rPr>
          <w:rFonts w:ascii="KCFTRC+CMR10"/>
          <w:color w:val="000000"/>
          <w:sz w:val="20"/>
        </w:rPr>
        <w:t>aggregated</w:t>
      </w:r>
      <w:r>
        <w:rPr>
          <w:rFonts w:ascii="Times New Roman"/>
          <w:color w:val="000000"/>
          <w:spacing w:val="16"/>
          <w:sz w:val="20"/>
        </w:rPr>
        <w:t xml:space="preserve"> </w:t>
      </w:r>
      <w:r>
        <w:rPr>
          <w:rFonts w:ascii="KCFTRC+CMR10"/>
          <w:color w:val="000000"/>
          <w:spacing w:val="-1"/>
          <w:sz w:val="20"/>
        </w:rPr>
        <w:t>treatment</w:t>
      </w:r>
      <w:r>
        <w:rPr>
          <w:rFonts w:ascii="Times New Roman"/>
          <w:color w:val="000000"/>
          <w:spacing w:val="17"/>
          <w:sz w:val="20"/>
        </w:rPr>
        <w:t xml:space="preserve"> </w:t>
      </w:r>
      <w:r>
        <w:rPr>
          <w:rFonts w:ascii="KCFTRC+CMR10" w:hAnsi="KCFTRC+CMR10" w:cs="KCFTRC+CMR10"/>
          <w:color w:val="000000"/>
          <w:sz w:val="20"/>
        </w:rPr>
        <w:t>eﬀects)</w:t>
      </w:r>
      <w:r>
        <w:rPr>
          <w:rFonts w:ascii="Times New Roman"/>
          <w:color w:val="000000"/>
          <w:spacing w:val="16"/>
          <w:sz w:val="20"/>
        </w:rPr>
        <w:t xml:space="preserve"> </w:t>
      </w:r>
      <w:r>
        <w:rPr>
          <w:rFonts w:ascii="KCFTRC+CMR10"/>
          <w:color w:val="000000"/>
          <w:sz w:val="20"/>
        </w:rPr>
        <w:t>also</w:t>
      </w:r>
      <w:r>
        <w:rPr>
          <w:rFonts w:ascii="Times New Roman"/>
          <w:color w:val="000000"/>
          <w:spacing w:val="16"/>
          <w:sz w:val="20"/>
        </w:rPr>
        <w:t xml:space="preserve"> </w:t>
      </w:r>
      <w:r>
        <w:rPr>
          <w:rFonts w:ascii="KCFTRC+CMR10"/>
          <w:color w:val="000000"/>
          <w:sz w:val="20"/>
        </w:rPr>
        <w:t>agree</w:t>
      </w:r>
      <w:r>
        <w:rPr>
          <w:rFonts w:ascii="Times New Roman"/>
          <w:color w:val="000000"/>
          <w:spacing w:val="16"/>
          <w:sz w:val="20"/>
        </w:rPr>
        <w:t xml:space="preserve"> </w:t>
      </w:r>
      <w:r>
        <w:rPr>
          <w:rFonts w:ascii="KCFTRC+CMR10"/>
          <w:color w:val="000000"/>
          <w:sz w:val="20"/>
        </w:rPr>
        <w:t>with</w:t>
      </w:r>
      <w:r>
        <w:rPr>
          <w:rFonts w:ascii="Times New Roman"/>
          <w:color w:val="000000"/>
          <w:spacing w:val="16"/>
          <w:sz w:val="20"/>
        </w:rPr>
        <w:t xml:space="preserve"> </w:t>
      </w:r>
      <w:r>
        <w:rPr>
          <w:rFonts w:ascii="KCFTRC+CMR10"/>
          <w:color w:val="000000"/>
          <w:sz w:val="20"/>
        </w:rPr>
        <w:t>the</w:t>
      </w:r>
      <w:r>
        <w:rPr>
          <w:rFonts w:ascii="Times New Roman"/>
          <w:color w:val="000000"/>
          <w:spacing w:val="17"/>
          <w:sz w:val="20"/>
        </w:rPr>
        <w:t xml:space="preserve"> </w:t>
      </w:r>
      <w:r>
        <w:rPr>
          <w:rFonts w:ascii="KCFTRC+CMR10" w:hAnsi="KCFTRC+CMR10" w:cs="KCFTRC+CMR10"/>
          <w:color w:val="000000"/>
          <w:sz w:val="20"/>
        </w:rPr>
        <w:t>ﬁnding</w:t>
      </w:r>
      <w:r>
        <w:rPr>
          <w:rFonts w:ascii="Times New Roman"/>
          <w:color w:val="000000"/>
          <w:spacing w:val="16"/>
          <w:sz w:val="20"/>
        </w:rPr>
        <w:t xml:space="preserve"> </w:t>
      </w:r>
      <w:r>
        <w:rPr>
          <w:rFonts w:ascii="KCFTRC+CMR10"/>
          <w:color w:val="000000"/>
          <w:sz w:val="20"/>
        </w:rPr>
        <w:t>of</w:t>
      </w:r>
      <w:r>
        <w:rPr>
          <w:rFonts w:ascii="Times New Roman"/>
          <w:color w:val="000000"/>
          <w:spacing w:val="17"/>
          <w:sz w:val="20"/>
        </w:rPr>
        <w:t xml:space="preserve"> </w:t>
      </w:r>
      <w:r>
        <w:rPr>
          <w:rFonts w:ascii="KCFTRC+CMR10"/>
          <w:color w:val="000000"/>
          <w:sz w:val="20"/>
        </w:rPr>
        <w:t>price</w:t>
      </w:r>
      <w:r>
        <w:rPr>
          <w:rFonts w:ascii="Times New Roman"/>
          <w:color w:val="000000"/>
          <w:spacing w:val="16"/>
          <w:sz w:val="20"/>
        </w:rPr>
        <w:t xml:space="preserve"> </w:t>
      </w:r>
      <w:r>
        <w:rPr>
          <w:rFonts w:ascii="KCFTRC+CMR10"/>
          <w:color w:val="000000"/>
          <w:spacing w:val="-1"/>
          <w:sz w:val="20"/>
        </w:rPr>
        <w:t>insensitivity</w:t>
      </w:r>
      <w:r>
        <w:rPr>
          <w:rFonts w:ascii="Times New Roman"/>
          <w:color w:val="000000"/>
          <w:spacing w:val="17"/>
          <w:sz w:val="20"/>
        </w:rPr>
        <w:t xml:space="preserve"> </w:t>
      </w:r>
      <w:r>
        <w:rPr>
          <w:rFonts w:ascii="KCFTRC+CMR10"/>
          <w:color w:val="000000"/>
          <w:sz w:val="20"/>
        </w:rPr>
        <w:t>in</w:t>
      </w:r>
      <w:r>
        <w:rPr>
          <w:rFonts w:ascii="Times New Roman"/>
          <w:color w:val="000000"/>
          <w:spacing w:val="16"/>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z w:val="20"/>
        </w:rPr>
        <w:t>previous</w:t>
      </w:r>
      <w:r>
        <w:rPr>
          <w:rFonts w:ascii="Times New Roman"/>
          <w:color w:val="000000"/>
          <w:spacing w:val="16"/>
          <w:sz w:val="20"/>
        </w:rPr>
        <w:t xml:space="preserve"> </w:t>
      </w:r>
      <w:r>
        <w:rPr>
          <w:rFonts w:ascii="KCFTRC+CMR10"/>
          <w:color w:val="000000"/>
          <w:spacing w:val="1"/>
          <w:sz w:val="20"/>
        </w:rPr>
        <w:t>paper.</w:t>
      </w:r>
    </w:p>
    <w:p w14:paraId="3172E287" w14:textId="77777777" w:rsidR="00CF0253" w:rsidRDefault="00252649">
      <w:pPr>
        <w:spacing w:before="149" w:after="0" w:line="209" w:lineRule="exact"/>
        <w:ind w:left="299"/>
        <w:jc w:val="left"/>
        <w:rPr>
          <w:rFonts w:ascii="Times New Roman"/>
          <w:color w:val="000000"/>
          <w:sz w:val="20"/>
        </w:rPr>
      </w:pPr>
      <w:r>
        <w:rPr>
          <w:rFonts w:ascii="KCFTRC+CMR10"/>
          <w:color w:val="000000"/>
          <w:sz w:val="20"/>
        </w:rPr>
        <w:t>In</w:t>
      </w:r>
      <w:r>
        <w:rPr>
          <w:rFonts w:ascii="Times New Roman"/>
          <w:color w:val="000000"/>
          <w:spacing w:val="-3"/>
          <w:sz w:val="20"/>
        </w:rPr>
        <w:t xml:space="preserve"> </w:t>
      </w:r>
      <w:r>
        <w:rPr>
          <w:rFonts w:ascii="KCFTRC+CMR10"/>
          <w:color w:val="000000"/>
          <w:spacing w:val="-3"/>
          <w:sz w:val="20"/>
        </w:rPr>
        <w:t>summary,</w:t>
      </w:r>
      <w:r>
        <w:rPr>
          <w:rFonts w:ascii="Times New Roman"/>
          <w:color w:val="000000"/>
          <w:spacing w:val="4"/>
          <w:sz w:val="20"/>
        </w:rPr>
        <w:t xml:space="preserve"> </w:t>
      </w:r>
      <w:r>
        <w:rPr>
          <w:rFonts w:ascii="KCFTRC+CMR10"/>
          <w:color w:val="000000"/>
          <w:sz w:val="20"/>
        </w:rPr>
        <w:t>under</w:t>
      </w:r>
      <w:r>
        <w:rPr>
          <w:rFonts w:ascii="Times New Roman"/>
          <w:color w:val="000000"/>
          <w:spacing w:val="-3"/>
          <w:sz w:val="20"/>
        </w:rPr>
        <w:t xml:space="preserve"> </w:t>
      </w:r>
      <w:r>
        <w:rPr>
          <w:rFonts w:ascii="KCFTRC+CMR10"/>
          <w:color w:val="000000"/>
          <w:sz w:val="20"/>
        </w:rPr>
        <w:t>TOU</w:t>
      </w:r>
      <w:r>
        <w:rPr>
          <w:rFonts w:ascii="Times New Roman"/>
          <w:color w:val="000000"/>
          <w:spacing w:val="-3"/>
          <w:sz w:val="20"/>
        </w:rPr>
        <w:t xml:space="preserve"> </w:t>
      </w:r>
      <w:r>
        <w:rPr>
          <w:rFonts w:ascii="KCFTRC+CMR10"/>
          <w:color w:val="000000"/>
          <w:sz w:val="20"/>
        </w:rPr>
        <w:t>pricing,</w:t>
      </w:r>
      <w:r>
        <w:rPr>
          <w:rFonts w:ascii="Times New Roman"/>
          <w:color w:val="000000"/>
          <w:spacing w:val="1"/>
          <w:sz w:val="20"/>
        </w:rPr>
        <w:t xml:space="preserve"> </w:t>
      </w:r>
      <w:r>
        <w:rPr>
          <w:rFonts w:ascii="KCFTRC+CMR10"/>
          <w:color w:val="000000"/>
          <w:sz w:val="20"/>
        </w:rPr>
        <w:t>the</w:t>
      </w:r>
      <w:r>
        <w:rPr>
          <w:rFonts w:ascii="Times New Roman"/>
          <w:color w:val="000000"/>
          <w:spacing w:val="-3"/>
          <w:sz w:val="20"/>
        </w:rPr>
        <w:t xml:space="preserve"> </w:t>
      </w:r>
      <w:r>
        <w:rPr>
          <w:rFonts w:ascii="KCFTRC+CMR10"/>
          <w:color w:val="000000"/>
          <w:spacing w:val="-2"/>
          <w:sz w:val="20"/>
        </w:rPr>
        <w:t>level</w:t>
      </w:r>
      <w:r>
        <w:rPr>
          <w:rFonts w:ascii="Times New Roman"/>
          <w:color w:val="000000"/>
          <w:spacing w:val="-1"/>
          <w:sz w:val="20"/>
        </w:rPr>
        <w:t xml:space="preserve"> </w:t>
      </w:r>
      <w:r>
        <w:rPr>
          <w:rFonts w:ascii="KCFTRC+CMR10"/>
          <w:color w:val="000000"/>
          <w:sz w:val="20"/>
        </w:rPr>
        <w:t>of</w:t>
      </w:r>
      <w:r>
        <w:rPr>
          <w:rFonts w:ascii="Times New Roman"/>
          <w:color w:val="000000"/>
          <w:spacing w:val="-3"/>
          <w:sz w:val="20"/>
        </w:rPr>
        <w:t xml:space="preserve"> </w:t>
      </w:r>
      <w:r>
        <w:rPr>
          <w:rFonts w:ascii="KCFTRC+CMR10"/>
          <w:color w:val="000000"/>
          <w:sz w:val="20"/>
        </w:rPr>
        <w:t>price</w:t>
      </w:r>
      <w:r>
        <w:rPr>
          <w:rFonts w:ascii="Times New Roman"/>
          <w:color w:val="000000"/>
          <w:spacing w:val="-3"/>
          <w:sz w:val="20"/>
        </w:rPr>
        <w:t xml:space="preserve"> </w:t>
      </w:r>
      <w:r>
        <w:rPr>
          <w:rFonts w:ascii="KCFTRC+CMR10"/>
          <w:color w:val="000000"/>
          <w:spacing w:val="-1"/>
          <w:sz w:val="20"/>
        </w:rPr>
        <w:t>changes,</w:t>
      </w:r>
      <w:r>
        <w:rPr>
          <w:rFonts w:ascii="Times New Roman"/>
          <w:color w:val="000000"/>
          <w:spacing w:val="2"/>
          <w:sz w:val="20"/>
        </w:rPr>
        <w:t xml:space="preserve"> </w:t>
      </w:r>
      <w:r>
        <w:rPr>
          <w:rFonts w:ascii="KCFTRC+CMR10"/>
          <w:color w:val="000000"/>
          <w:sz w:val="20"/>
        </w:rPr>
        <w:t>not</w:t>
      </w:r>
      <w:r>
        <w:rPr>
          <w:rFonts w:ascii="Times New Roman"/>
          <w:color w:val="000000"/>
          <w:spacing w:val="-3"/>
          <w:sz w:val="20"/>
        </w:rPr>
        <w:t xml:space="preserve"> </w:t>
      </w:r>
      <w:r>
        <w:rPr>
          <w:rFonts w:ascii="KCFTRC+CMR10"/>
          <w:color w:val="000000"/>
          <w:sz w:val="20"/>
        </w:rPr>
        <w:t>merely</w:t>
      </w:r>
      <w:r>
        <w:rPr>
          <w:rFonts w:ascii="Times New Roman"/>
          <w:color w:val="000000"/>
          <w:spacing w:val="-3"/>
          <w:sz w:val="20"/>
        </w:rPr>
        <w:t xml:space="preserve"> </w:t>
      </w:r>
      <w:r>
        <w:rPr>
          <w:rFonts w:ascii="KCFTRC+CMR10"/>
          <w:color w:val="000000"/>
          <w:sz w:val="20"/>
        </w:rPr>
        <w:t>its</w:t>
      </w:r>
      <w:r>
        <w:rPr>
          <w:rFonts w:ascii="Times New Roman"/>
          <w:color w:val="000000"/>
          <w:spacing w:val="-3"/>
          <w:sz w:val="20"/>
        </w:rPr>
        <w:t xml:space="preserve"> </w:t>
      </w:r>
      <w:r>
        <w:rPr>
          <w:rFonts w:ascii="KCFTRC+CMR10"/>
          <w:color w:val="000000"/>
          <w:sz w:val="20"/>
        </w:rPr>
        <w:t>existence,</w:t>
      </w:r>
      <w:r>
        <w:rPr>
          <w:rFonts w:ascii="Times New Roman"/>
          <w:color w:val="000000"/>
          <w:spacing w:val="1"/>
          <w:sz w:val="20"/>
        </w:rPr>
        <w:t xml:space="preserve"> </w:t>
      </w:r>
      <w:r>
        <w:rPr>
          <w:rFonts w:ascii="KCFTRC+CMR10"/>
          <w:color w:val="000000"/>
          <w:sz w:val="20"/>
        </w:rPr>
        <w:t>still</w:t>
      </w:r>
      <w:r>
        <w:rPr>
          <w:rFonts w:ascii="Times New Roman"/>
          <w:color w:val="000000"/>
          <w:spacing w:val="-3"/>
          <w:sz w:val="20"/>
        </w:rPr>
        <w:t xml:space="preserve"> </w:t>
      </w:r>
      <w:r>
        <w:rPr>
          <w:rFonts w:ascii="KCFTRC+CMR10"/>
          <w:color w:val="000000"/>
          <w:sz w:val="20"/>
        </w:rPr>
        <w:t>matters</w:t>
      </w:r>
      <w:r>
        <w:rPr>
          <w:rFonts w:ascii="Times New Roman"/>
          <w:color w:val="000000"/>
          <w:spacing w:val="-3"/>
          <w:sz w:val="20"/>
        </w:rPr>
        <w:t xml:space="preserve"> </w:t>
      </w:r>
      <w:r>
        <w:rPr>
          <w:rFonts w:ascii="KCFTRC+CMR10"/>
          <w:color w:val="000000"/>
          <w:sz w:val="20"/>
        </w:rPr>
        <w:t>to</w:t>
      </w:r>
      <w:r>
        <w:rPr>
          <w:rFonts w:ascii="Times New Roman"/>
          <w:color w:val="000000"/>
          <w:spacing w:val="-3"/>
          <w:sz w:val="20"/>
        </w:rPr>
        <w:t xml:space="preserve"> </w:t>
      </w:r>
      <w:r>
        <w:rPr>
          <w:rFonts w:ascii="KCFTRC+CMR10"/>
          <w:color w:val="000000"/>
          <w:spacing w:val="-1"/>
          <w:sz w:val="20"/>
        </w:rPr>
        <w:t>residential</w:t>
      </w:r>
    </w:p>
    <w:p w14:paraId="1F690FCA" w14:textId="77777777" w:rsidR="00CF0253" w:rsidRDefault="00252649">
      <w:pPr>
        <w:spacing w:before="149" w:after="0" w:line="209" w:lineRule="exact"/>
        <w:jc w:val="left"/>
        <w:rPr>
          <w:rFonts w:ascii="Times New Roman"/>
          <w:color w:val="000000"/>
          <w:sz w:val="20"/>
        </w:rPr>
      </w:pPr>
      <w:r>
        <w:rPr>
          <w:rFonts w:ascii="KCFTRC+CMR10"/>
          <w:color w:val="000000"/>
          <w:sz w:val="20"/>
        </w:rPr>
        <w:t>consumers.</w:t>
      </w:r>
      <w:r>
        <w:rPr>
          <w:rFonts w:ascii="Times New Roman"/>
          <w:color w:val="000000"/>
          <w:spacing w:val="41"/>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z w:val="20"/>
        </w:rPr>
        <w:t>empirical</w:t>
      </w:r>
      <w:r>
        <w:rPr>
          <w:rFonts w:ascii="Times New Roman"/>
          <w:color w:val="000000"/>
          <w:spacing w:val="17"/>
          <w:sz w:val="20"/>
        </w:rPr>
        <w:t xml:space="preserve"> </w:t>
      </w:r>
      <w:r>
        <w:rPr>
          <w:rFonts w:ascii="KCFTRC+CMR10"/>
          <w:color w:val="000000"/>
          <w:sz w:val="20"/>
        </w:rPr>
        <w:t>results</w:t>
      </w:r>
      <w:r>
        <w:rPr>
          <w:rFonts w:ascii="Times New Roman"/>
          <w:color w:val="000000"/>
          <w:spacing w:val="17"/>
          <w:sz w:val="20"/>
        </w:rPr>
        <w:t xml:space="preserve"> </w:t>
      </w:r>
      <w:r>
        <w:rPr>
          <w:rFonts w:ascii="KCFTRC+CMR10"/>
          <w:color w:val="000000"/>
          <w:spacing w:val="-2"/>
          <w:sz w:val="20"/>
        </w:rPr>
        <w:t>above</w:t>
      </w:r>
      <w:r>
        <w:rPr>
          <w:rFonts w:ascii="Times New Roman"/>
          <w:color w:val="000000"/>
          <w:spacing w:val="19"/>
          <w:sz w:val="20"/>
        </w:rPr>
        <w:t xml:space="preserve"> </w:t>
      </w:r>
      <w:r>
        <w:rPr>
          <w:rFonts w:ascii="KCFTRC+CMR10"/>
          <w:color w:val="000000"/>
          <w:sz w:val="20"/>
        </w:rPr>
        <w:t>suggest</w:t>
      </w:r>
      <w:r>
        <w:rPr>
          <w:rFonts w:ascii="Times New Roman"/>
          <w:color w:val="000000"/>
          <w:spacing w:val="17"/>
          <w:sz w:val="20"/>
        </w:rPr>
        <w:t xml:space="preserve"> </w:t>
      </w:r>
      <w:r>
        <w:rPr>
          <w:rFonts w:ascii="KCFTRC+CMR10"/>
          <w:color w:val="000000"/>
          <w:sz w:val="20"/>
        </w:rPr>
        <w:t>that</w:t>
      </w:r>
      <w:r>
        <w:rPr>
          <w:rFonts w:ascii="Times New Roman"/>
          <w:color w:val="000000"/>
          <w:spacing w:val="17"/>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pacing w:val="1"/>
          <w:sz w:val="20"/>
        </w:rPr>
        <w:t>opposite</w:t>
      </w:r>
      <w:r>
        <w:rPr>
          <w:rFonts w:ascii="Times New Roman"/>
          <w:color w:val="000000"/>
          <w:spacing w:val="16"/>
          <w:sz w:val="20"/>
        </w:rPr>
        <w:t xml:space="preserve"> </w:t>
      </w:r>
      <w:r>
        <w:rPr>
          <w:rFonts w:ascii="KCFTRC+CMR10"/>
          <w:color w:val="000000"/>
          <w:sz w:val="20"/>
        </w:rPr>
        <w:t>order</w:t>
      </w:r>
      <w:r>
        <w:rPr>
          <w:rFonts w:ascii="Times New Roman"/>
          <w:color w:val="000000"/>
          <w:spacing w:val="17"/>
          <w:sz w:val="20"/>
        </w:rPr>
        <w:t xml:space="preserve"> </w:t>
      </w:r>
      <w:r>
        <w:rPr>
          <w:rFonts w:ascii="KCFTRC+CMR10"/>
          <w:color w:val="000000"/>
          <w:sz w:val="20"/>
        </w:rPr>
        <w:t>in</w:t>
      </w:r>
      <w:r>
        <w:rPr>
          <w:rFonts w:ascii="Times New Roman"/>
          <w:color w:val="000000"/>
          <w:spacing w:val="17"/>
          <w:sz w:val="20"/>
        </w:rPr>
        <w:t xml:space="preserve"> </w:t>
      </w:r>
      <w:r>
        <w:rPr>
          <w:rFonts w:ascii="KCFTRC+CMR10"/>
          <w:color w:val="000000"/>
          <w:sz w:val="20"/>
        </w:rPr>
        <w:t>estimated</w:t>
      </w:r>
      <w:r>
        <w:rPr>
          <w:rFonts w:ascii="Times New Roman"/>
          <w:color w:val="000000"/>
          <w:spacing w:val="17"/>
          <w:sz w:val="20"/>
        </w:rPr>
        <w:t xml:space="preserve"> </w:t>
      </w:r>
      <w:r>
        <w:rPr>
          <w:rFonts w:ascii="KCFTRC+CMR10"/>
          <w:color w:val="000000"/>
          <w:spacing w:val="-1"/>
          <w:sz w:val="20"/>
        </w:rPr>
        <w:t>treatment</w:t>
      </w:r>
      <w:r>
        <w:rPr>
          <w:rFonts w:ascii="Times New Roman"/>
          <w:color w:val="000000"/>
          <w:spacing w:val="18"/>
          <w:sz w:val="20"/>
        </w:rPr>
        <w:t xml:space="preserve"> </w:t>
      </w:r>
      <w:r>
        <w:rPr>
          <w:rFonts w:ascii="KCFTRC+CMR10" w:hAnsi="KCFTRC+CMR10" w:cs="KCFTRC+CMR10"/>
          <w:color w:val="000000"/>
          <w:sz w:val="20"/>
        </w:rPr>
        <w:t>eﬀects</w:t>
      </w:r>
      <w:r>
        <w:rPr>
          <w:rFonts w:ascii="Times New Roman"/>
          <w:color w:val="000000"/>
          <w:spacing w:val="17"/>
          <w:sz w:val="20"/>
        </w:rPr>
        <w:t xml:space="preserve"> </w:t>
      </w:r>
      <w:r>
        <w:rPr>
          <w:rFonts w:ascii="KCFTRC+CMR10"/>
          <w:color w:val="000000"/>
          <w:spacing w:val="-1"/>
          <w:sz w:val="20"/>
        </w:rPr>
        <w:t>between</w:t>
      </w:r>
    </w:p>
    <w:p w14:paraId="1C8F7B72" w14:textId="77777777" w:rsidR="00CF0253" w:rsidRDefault="00252649">
      <w:pPr>
        <w:spacing w:before="149" w:after="0" w:line="209" w:lineRule="exact"/>
        <w:jc w:val="left"/>
        <w:rPr>
          <w:rFonts w:ascii="Times New Roman"/>
          <w:color w:val="000000"/>
          <w:sz w:val="20"/>
        </w:rPr>
      </w:pPr>
      <w:r>
        <w:rPr>
          <w:rFonts w:ascii="KCFTRC+CMR10"/>
          <w:color w:val="000000"/>
          <w:sz w:val="20"/>
        </w:rPr>
        <w:t>non-temperature-</w:t>
      </w:r>
      <w:r>
        <w:rPr>
          <w:rFonts w:ascii="Times New Roman"/>
          <w:color w:val="000000"/>
          <w:spacing w:val="6"/>
          <w:sz w:val="20"/>
        </w:rPr>
        <w:t xml:space="preserve"> </w:t>
      </w:r>
      <w:r>
        <w:rPr>
          <w:rFonts w:ascii="KCFTRC+CMR10"/>
          <w:color w:val="000000"/>
          <w:sz w:val="20"/>
        </w:rPr>
        <w:t>and</w:t>
      </w:r>
      <w:r>
        <w:rPr>
          <w:rFonts w:ascii="Times New Roman"/>
          <w:color w:val="000000"/>
          <w:spacing w:val="6"/>
          <w:sz w:val="20"/>
        </w:rPr>
        <w:t xml:space="preserve"> </w:t>
      </w:r>
      <w:r>
        <w:rPr>
          <w:rFonts w:ascii="KCFTRC+CMR10"/>
          <w:color w:val="000000"/>
          <w:sz w:val="20"/>
        </w:rPr>
        <w:t>temperature-control</w:t>
      </w:r>
      <w:r>
        <w:rPr>
          <w:rFonts w:ascii="Times New Roman"/>
          <w:color w:val="000000"/>
          <w:spacing w:val="6"/>
          <w:sz w:val="20"/>
        </w:rPr>
        <w:t xml:space="preserve"> </w:t>
      </w:r>
      <w:r>
        <w:rPr>
          <w:rFonts w:ascii="KCFTRC+CMR10"/>
          <w:color w:val="000000"/>
          <w:sz w:val="20"/>
        </w:rPr>
        <w:t>uses</w:t>
      </w:r>
      <w:r>
        <w:rPr>
          <w:rFonts w:ascii="Times New Roman"/>
          <w:color w:val="000000"/>
          <w:spacing w:val="6"/>
          <w:sz w:val="20"/>
        </w:rPr>
        <w:t xml:space="preserve"> </w:t>
      </w:r>
      <w:r>
        <w:rPr>
          <w:rFonts w:ascii="KCFTRC+CMR10"/>
          <w:color w:val="000000"/>
          <w:sz w:val="20"/>
        </w:rPr>
        <w:t>of</w:t>
      </w:r>
      <w:r>
        <w:rPr>
          <w:rFonts w:ascii="Times New Roman"/>
          <w:color w:val="000000"/>
          <w:spacing w:val="6"/>
          <w:sz w:val="20"/>
        </w:rPr>
        <w:t xml:space="preserve"> </w:t>
      </w:r>
      <w:r>
        <w:rPr>
          <w:rFonts w:ascii="KCFTRC+CMR10"/>
          <w:color w:val="000000"/>
          <w:spacing w:val="-1"/>
          <w:sz w:val="20"/>
        </w:rPr>
        <w:t>electricity</w:t>
      </w:r>
      <w:r>
        <w:rPr>
          <w:rFonts w:ascii="Times New Roman"/>
          <w:color w:val="000000"/>
          <w:spacing w:val="6"/>
          <w:sz w:val="20"/>
        </w:rPr>
        <w:t xml:space="preserve"> </w:t>
      </w:r>
      <w:r>
        <w:rPr>
          <w:rFonts w:ascii="KCFTRC+CMR10"/>
          <w:color w:val="000000"/>
          <w:spacing w:val="-2"/>
          <w:sz w:val="20"/>
        </w:rPr>
        <w:t>makes</w:t>
      </w:r>
      <w:r>
        <w:rPr>
          <w:rFonts w:ascii="Times New Roman"/>
          <w:color w:val="000000"/>
          <w:spacing w:val="8"/>
          <w:sz w:val="20"/>
        </w:rPr>
        <w:t xml:space="preserve"> </w:t>
      </w:r>
      <w:r>
        <w:rPr>
          <w:rFonts w:ascii="KCFTRC+CMR10"/>
          <w:color w:val="000000"/>
          <w:sz w:val="20"/>
        </w:rPr>
        <w:t>Irish</w:t>
      </w:r>
      <w:r>
        <w:rPr>
          <w:rFonts w:ascii="Times New Roman"/>
          <w:color w:val="000000"/>
          <w:spacing w:val="6"/>
          <w:sz w:val="20"/>
        </w:rPr>
        <w:t xml:space="preserve"> </w:t>
      </w:r>
      <w:r>
        <w:rPr>
          <w:rFonts w:ascii="KCFTRC+CMR10"/>
          <w:color w:val="000000"/>
          <w:sz w:val="20"/>
        </w:rPr>
        <w:t>households</w:t>
      </w:r>
      <w:r>
        <w:rPr>
          <w:rFonts w:ascii="Times New Roman"/>
          <w:color w:val="000000"/>
          <w:spacing w:val="6"/>
          <w:sz w:val="20"/>
        </w:rPr>
        <w:t xml:space="preserve"> </w:t>
      </w:r>
      <w:r>
        <w:rPr>
          <w:rFonts w:ascii="KCFTRC+CMR10"/>
          <w:color w:val="000000"/>
          <w:spacing w:val="1"/>
          <w:sz w:val="20"/>
        </w:rPr>
        <w:t>appear</w:t>
      </w:r>
      <w:r>
        <w:rPr>
          <w:rFonts w:ascii="Times New Roman"/>
          <w:color w:val="000000"/>
          <w:spacing w:val="5"/>
          <w:sz w:val="20"/>
        </w:rPr>
        <w:t xml:space="preserve"> </w:t>
      </w:r>
      <w:r>
        <w:rPr>
          <w:rFonts w:ascii="KCFTRC+CMR10"/>
          <w:color w:val="000000"/>
          <w:sz w:val="20"/>
        </w:rPr>
        <w:t>to</w:t>
      </w:r>
      <w:r>
        <w:rPr>
          <w:rFonts w:ascii="Times New Roman"/>
          <w:color w:val="000000"/>
          <w:spacing w:val="6"/>
          <w:sz w:val="20"/>
        </w:rPr>
        <w:t xml:space="preserve"> </w:t>
      </w:r>
      <w:r>
        <w:rPr>
          <w:rFonts w:ascii="KCFTRC+CMR10"/>
          <w:color w:val="000000"/>
          <w:sz w:val="20"/>
        </w:rPr>
        <w:t>violate</w:t>
      </w:r>
      <w:r>
        <w:rPr>
          <w:rFonts w:ascii="Times New Roman"/>
          <w:color w:val="000000"/>
          <w:spacing w:val="6"/>
          <w:sz w:val="20"/>
        </w:rPr>
        <w:t xml:space="preserve"> </w:t>
      </w:r>
      <w:r>
        <w:rPr>
          <w:rFonts w:ascii="KCFTRC+CMR10"/>
          <w:color w:val="000000"/>
          <w:sz w:val="20"/>
        </w:rPr>
        <w:t>the</w:t>
      </w:r>
      <w:r>
        <w:rPr>
          <w:rFonts w:ascii="Times New Roman"/>
          <w:color w:val="000000"/>
          <w:spacing w:val="6"/>
          <w:sz w:val="20"/>
        </w:rPr>
        <w:t xml:space="preserve"> </w:t>
      </w:r>
      <w:r>
        <w:rPr>
          <w:rFonts w:ascii="KCFTRC+CMR10"/>
          <w:color w:val="000000"/>
          <w:spacing w:val="-3"/>
          <w:sz w:val="20"/>
        </w:rPr>
        <w:t>law</w:t>
      </w:r>
      <w:r>
        <w:rPr>
          <w:rFonts w:ascii="Times New Roman"/>
          <w:color w:val="000000"/>
          <w:spacing w:val="8"/>
          <w:sz w:val="20"/>
        </w:rPr>
        <w:t xml:space="preserve"> </w:t>
      </w:r>
      <w:r>
        <w:rPr>
          <w:rFonts w:ascii="KCFTRC+CMR10"/>
          <w:color w:val="000000"/>
          <w:sz w:val="20"/>
        </w:rPr>
        <w:t>of</w:t>
      </w:r>
    </w:p>
    <w:p w14:paraId="477F8DB2" w14:textId="77777777" w:rsidR="00CF0253" w:rsidRDefault="00252649">
      <w:pPr>
        <w:spacing w:before="149" w:after="0" w:line="209" w:lineRule="exact"/>
        <w:jc w:val="left"/>
        <w:rPr>
          <w:rFonts w:ascii="Times New Roman"/>
          <w:color w:val="000000"/>
          <w:sz w:val="20"/>
        </w:rPr>
      </w:pPr>
      <w:r>
        <w:rPr>
          <w:rFonts w:ascii="KCFTRC+CMR10"/>
          <w:color w:val="000000"/>
          <w:sz w:val="20"/>
        </w:rPr>
        <w:t>demand.</w:t>
      </w:r>
      <w:r>
        <w:rPr>
          <w:rFonts w:ascii="Times New Roman"/>
          <w:color w:val="000000"/>
          <w:spacing w:val="34"/>
          <w:sz w:val="20"/>
        </w:rPr>
        <w:t xml:space="preserve"> </w:t>
      </w:r>
      <w:r>
        <w:rPr>
          <w:rFonts w:ascii="KCFTRC+CMR10"/>
          <w:color w:val="000000"/>
          <w:sz w:val="20"/>
        </w:rPr>
        <w:t>In</w:t>
      </w:r>
      <w:r>
        <w:rPr>
          <w:rFonts w:ascii="Times New Roman"/>
          <w:color w:val="000000"/>
          <w:spacing w:val="1"/>
          <w:sz w:val="20"/>
        </w:rPr>
        <w:t xml:space="preserve"> </w:t>
      </w:r>
      <w:r>
        <w:rPr>
          <w:rFonts w:ascii="KCFTRC+CMR10"/>
          <w:color w:val="000000"/>
          <w:sz w:val="20"/>
        </w:rPr>
        <w:t>other</w:t>
      </w:r>
      <w:r>
        <w:rPr>
          <w:rFonts w:ascii="Times New Roman"/>
          <w:color w:val="000000"/>
          <w:spacing w:val="1"/>
          <w:sz w:val="20"/>
        </w:rPr>
        <w:t xml:space="preserve"> </w:t>
      </w:r>
      <w:r>
        <w:rPr>
          <w:rFonts w:ascii="KCFTRC+CMR10"/>
          <w:color w:val="000000"/>
          <w:spacing w:val="-1"/>
          <w:sz w:val="20"/>
        </w:rPr>
        <w:t>words,</w:t>
      </w:r>
      <w:r>
        <w:rPr>
          <w:rFonts w:ascii="Times New Roman"/>
          <w:color w:val="000000"/>
          <w:spacing w:val="6"/>
          <w:sz w:val="20"/>
        </w:rPr>
        <w:t xml:space="preserve"> </w:t>
      </w:r>
      <w:r>
        <w:rPr>
          <w:rFonts w:ascii="KCFTRC+CMR10"/>
          <w:color w:val="000000"/>
          <w:sz w:val="20"/>
        </w:rPr>
        <w:t>due</w:t>
      </w:r>
      <w:r>
        <w:rPr>
          <w:rFonts w:ascii="Times New Roman"/>
          <w:color w:val="000000"/>
          <w:spacing w:val="1"/>
          <w:sz w:val="20"/>
        </w:rPr>
        <w:t xml:space="preserve"> </w:t>
      </w:r>
      <w:r>
        <w:rPr>
          <w:rFonts w:ascii="KCFTRC+CMR10"/>
          <w:color w:val="000000"/>
          <w:sz w:val="20"/>
        </w:rPr>
        <w:t>to</w:t>
      </w:r>
      <w:r>
        <w:rPr>
          <w:rFonts w:ascii="Times New Roman"/>
          <w:color w:val="000000"/>
          <w:spacing w:val="1"/>
          <w:sz w:val="20"/>
        </w:rPr>
        <w:t xml:space="preserve"> </w:t>
      </w:r>
      <w:r>
        <w:rPr>
          <w:rFonts w:ascii="KCFTRC+CMR10"/>
          <w:color w:val="000000"/>
          <w:sz w:val="20"/>
        </w:rPr>
        <w:t>the</w:t>
      </w:r>
      <w:r>
        <w:rPr>
          <w:rFonts w:ascii="Times New Roman"/>
          <w:color w:val="000000"/>
          <w:spacing w:val="1"/>
          <w:sz w:val="20"/>
        </w:rPr>
        <w:t xml:space="preserve"> </w:t>
      </w:r>
      <w:r>
        <w:rPr>
          <w:rFonts w:ascii="KCFTRC+CMR10"/>
          <w:color w:val="000000"/>
          <w:spacing w:val="1"/>
          <w:sz w:val="20"/>
        </w:rPr>
        <w:t>opposite</w:t>
      </w:r>
      <w:r>
        <w:rPr>
          <w:rFonts w:ascii="Times New Roman"/>
          <w:color w:val="000000"/>
          <w:sz w:val="20"/>
        </w:rPr>
        <w:t xml:space="preserve"> </w:t>
      </w:r>
      <w:r>
        <w:rPr>
          <w:rFonts w:ascii="KCFTRC+CMR10"/>
          <w:color w:val="000000"/>
          <w:sz w:val="20"/>
        </w:rPr>
        <w:t>order,</w:t>
      </w:r>
      <w:r>
        <w:rPr>
          <w:rFonts w:ascii="Times New Roman"/>
          <w:color w:val="000000"/>
          <w:spacing w:val="4"/>
          <w:sz w:val="20"/>
        </w:rPr>
        <w:t xml:space="preserve"> </w:t>
      </w:r>
      <w:r>
        <w:rPr>
          <w:rFonts w:ascii="KCFTRC+CMR10"/>
          <w:color w:val="000000"/>
          <w:sz w:val="20"/>
        </w:rPr>
        <w:t>their</w:t>
      </w:r>
      <w:r>
        <w:rPr>
          <w:rFonts w:ascii="Times New Roman"/>
          <w:color w:val="000000"/>
          <w:spacing w:val="1"/>
          <w:sz w:val="20"/>
        </w:rPr>
        <w:t xml:space="preserve"> </w:t>
      </w:r>
      <w:r>
        <w:rPr>
          <w:rFonts w:ascii="KCFTRC+CMR10"/>
          <w:color w:val="000000"/>
          <w:sz w:val="20"/>
        </w:rPr>
        <w:t>high</w:t>
      </w:r>
      <w:r>
        <w:rPr>
          <w:rFonts w:ascii="Times New Roman"/>
          <w:color w:val="000000"/>
          <w:spacing w:val="1"/>
          <w:sz w:val="20"/>
        </w:rPr>
        <w:t xml:space="preserve"> </w:t>
      </w:r>
      <w:r>
        <w:rPr>
          <w:rFonts w:ascii="KCFTRC+CMR10"/>
          <w:color w:val="000000"/>
          <w:spacing w:val="-1"/>
          <w:sz w:val="20"/>
        </w:rPr>
        <w:t>sensitivity</w:t>
      </w:r>
      <w:r>
        <w:rPr>
          <w:rFonts w:ascii="Times New Roman"/>
          <w:color w:val="000000"/>
          <w:spacing w:val="2"/>
          <w:sz w:val="20"/>
        </w:rPr>
        <w:t xml:space="preserve"> </w:t>
      </w:r>
      <w:r>
        <w:rPr>
          <w:rFonts w:ascii="KCFTRC+CMR10"/>
          <w:color w:val="000000"/>
          <w:sz w:val="20"/>
        </w:rPr>
        <w:t>to</w:t>
      </w:r>
      <w:r>
        <w:rPr>
          <w:rFonts w:ascii="Times New Roman"/>
          <w:color w:val="000000"/>
          <w:spacing w:val="1"/>
          <w:sz w:val="20"/>
        </w:rPr>
        <w:t xml:space="preserve"> </w:t>
      </w:r>
      <w:r>
        <w:rPr>
          <w:rFonts w:ascii="KCFTRC+CMR10"/>
          <w:color w:val="000000"/>
          <w:sz w:val="20"/>
        </w:rPr>
        <w:t>the</w:t>
      </w:r>
      <w:r>
        <w:rPr>
          <w:rFonts w:ascii="Times New Roman"/>
          <w:color w:val="000000"/>
          <w:spacing w:val="1"/>
          <w:sz w:val="20"/>
        </w:rPr>
        <w:t xml:space="preserve"> </w:t>
      </w:r>
      <w:r>
        <w:rPr>
          <w:rFonts w:ascii="KCFTRC+CMR10"/>
          <w:color w:val="000000"/>
          <w:sz w:val="20"/>
        </w:rPr>
        <w:t>TOU</w:t>
      </w:r>
      <w:r>
        <w:rPr>
          <w:rFonts w:ascii="Times New Roman"/>
          <w:color w:val="000000"/>
          <w:spacing w:val="1"/>
          <w:sz w:val="20"/>
        </w:rPr>
        <w:t xml:space="preserve"> </w:t>
      </w:r>
      <w:r>
        <w:rPr>
          <w:rFonts w:ascii="KCFTRC+CMR10"/>
          <w:color w:val="000000"/>
          <w:sz w:val="20"/>
        </w:rPr>
        <w:t>prices</w:t>
      </w:r>
      <w:r>
        <w:rPr>
          <w:rFonts w:ascii="Times New Roman"/>
          <w:color w:val="000000"/>
          <w:spacing w:val="1"/>
          <w:sz w:val="20"/>
        </w:rPr>
        <w:t xml:space="preserve"> </w:t>
      </w:r>
      <w:r>
        <w:rPr>
          <w:rFonts w:ascii="KCFTRC+CMR10"/>
          <w:color w:val="000000"/>
          <w:sz w:val="20"/>
        </w:rPr>
        <w:t>is</w:t>
      </w:r>
      <w:r>
        <w:rPr>
          <w:rFonts w:ascii="Times New Roman"/>
          <w:color w:val="000000"/>
          <w:spacing w:val="1"/>
          <w:sz w:val="20"/>
        </w:rPr>
        <w:t xml:space="preserve"> </w:t>
      </w:r>
      <w:r>
        <w:rPr>
          <w:rFonts w:ascii="KCFTRC+CMR10"/>
          <w:color w:val="000000"/>
          <w:spacing w:val="-1"/>
          <w:sz w:val="20"/>
        </w:rPr>
        <w:t>revealed</w:t>
      </w:r>
      <w:r>
        <w:rPr>
          <w:rFonts w:ascii="Times New Roman"/>
          <w:color w:val="000000"/>
          <w:spacing w:val="2"/>
          <w:sz w:val="20"/>
        </w:rPr>
        <w:t xml:space="preserve"> </w:t>
      </w:r>
      <w:r>
        <w:rPr>
          <w:rFonts w:ascii="KCFTRC+CMR10"/>
          <w:color w:val="000000"/>
          <w:sz w:val="20"/>
        </w:rPr>
        <w:t>only</w:t>
      </w:r>
      <w:r>
        <w:rPr>
          <w:rFonts w:ascii="Times New Roman"/>
          <w:color w:val="000000"/>
          <w:spacing w:val="1"/>
          <w:sz w:val="20"/>
        </w:rPr>
        <w:t xml:space="preserve"> </w:t>
      </w:r>
      <w:r>
        <w:rPr>
          <w:rFonts w:ascii="KCFTRC+CMR10"/>
          <w:color w:val="000000"/>
          <w:sz w:val="20"/>
        </w:rPr>
        <w:t>when</w:t>
      </w:r>
    </w:p>
    <w:p w14:paraId="036BB1DF" w14:textId="77777777" w:rsidR="00CF0253" w:rsidRDefault="00252649">
      <w:pPr>
        <w:spacing w:before="149" w:after="0" w:line="209" w:lineRule="exact"/>
        <w:jc w:val="left"/>
        <w:rPr>
          <w:rFonts w:ascii="Times New Roman"/>
          <w:color w:val="000000"/>
          <w:sz w:val="20"/>
        </w:rPr>
      </w:pPr>
      <w:r>
        <w:rPr>
          <w:rFonts w:ascii="KCFTRC+CMR10"/>
          <w:color w:val="000000"/>
          <w:sz w:val="20"/>
        </w:rPr>
        <w:t>household</w:t>
      </w:r>
      <w:r>
        <w:rPr>
          <w:rFonts w:ascii="Times New Roman"/>
          <w:color w:val="000000"/>
          <w:spacing w:val="27"/>
          <w:sz w:val="20"/>
        </w:rPr>
        <w:t xml:space="preserve"> </w:t>
      </w:r>
      <w:r>
        <w:rPr>
          <w:rFonts w:ascii="KCFTRC+CMR10"/>
          <w:color w:val="000000"/>
          <w:spacing w:val="-1"/>
          <w:sz w:val="20"/>
        </w:rPr>
        <w:t>electricity</w:t>
      </w:r>
      <w:r>
        <w:rPr>
          <w:rFonts w:ascii="Times New Roman"/>
          <w:color w:val="000000"/>
          <w:spacing w:val="27"/>
          <w:sz w:val="20"/>
        </w:rPr>
        <w:t xml:space="preserve"> </w:t>
      </w:r>
      <w:r>
        <w:rPr>
          <w:rFonts w:ascii="KCFTRC+CMR10"/>
          <w:color w:val="000000"/>
          <w:sz w:val="20"/>
        </w:rPr>
        <w:t>consumption</w:t>
      </w:r>
      <w:r>
        <w:rPr>
          <w:rFonts w:ascii="Times New Roman"/>
          <w:color w:val="000000"/>
          <w:spacing w:val="27"/>
          <w:sz w:val="20"/>
        </w:rPr>
        <w:t xml:space="preserve"> </w:t>
      </w:r>
      <w:r>
        <w:rPr>
          <w:rFonts w:ascii="KCFTRC+CMR10"/>
          <w:color w:val="000000"/>
          <w:sz w:val="20"/>
        </w:rPr>
        <w:t>is</w:t>
      </w:r>
      <w:r>
        <w:rPr>
          <w:rFonts w:ascii="Times New Roman"/>
          <w:color w:val="000000"/>
          <w:spacing w:val="27"/>
          <w:sz w:val="20"/>
        </w:rPr>
        <w:t xml:space="preserve"> </w:t>
      </w:r>
      <w:r>
        <w:rPr>
          <w:rFonts w:ascii="KCFTRC+CMR10"/>
          <w:color w:val="000000"/>
          <w:sz w:val="20"/>
        </w:rPr>
        <w:t>disaggregated</w:t>
      </w:r>
      <w:r>
        <w:rPr>
          <w:rFonts w:ascii="Times New Roman"/>
          <w:color w:val="000000"/>
          <w:spacing w:val="27"/>
          <w:sz w:val="20"/>
        </w:rPr>
        <w:t xml:space="preserve"> </w:t>
      </w:r>
      <w:r>
        <w:rPr>
          <w:rFonts w:ascii="KCFTRC+CMR10"/>
          <w:color w:val="000000"/>
          <w:sz w:val="20"/>
        </w:rPr>
        <w:t>to</w:t>
      </w:r>
      <w:r>
        <w:rPr>
          <w:rFonts w:ascii="Times New Roman"/>
          <w:color w:val="000000"/>
          <w:spacing w:val="27"/>
          <w:sz w:val="20"/>
        </w:rPr>
        <w:t xml:space="preserve"> </w:t>
      </w:r>
      <w:r>
        <w:rPr>
          <w:rFonts w:ascii="KCFTRC+CMR10"/>
          <w:color w:val="000000"/>
          <w:sz w:val="20"/>
        </w:rPr>
        <w:t>the</w:t>
      </w:r>
      <w:r>
        <w:rPr>
          <w:rFonts w:ascii="Times New Roman"/>
          <w:color w:val="000000"/>
          <w:spacing w:val="27"/>
          <w:sz w:val="20"/>
        </w:rPr>
        <w:t xml:space="preserve"> </w:t>
      </w:r>
      <w:r>
        <w:rPr>
          <w:rFonts w:ascii="KCFTRC+CMR10"/>
          <w:color w:val="000000"/>
          <w:spacing w:val="-6"/>
          <w:sz w:val="20"/>
        </w:rPr>
        <w:t>two</w:t>
      </w:r>
      <w:r>
        <w:rPr>
          <w:rFonts w:ascii="Times New Roman"/>
          <w:color w:val="000000"/>
          <w:spacing w:val="32"/>
          <w:sz w:val="20"/>
        </w:rPr>
        <w:t xml:space="preserve"> </w:t>
      </w:r>
      <w:r>
        <w:rPr>
          <w:rFonts w:ascii="KCFTRC+CMR10"/>
          <w:color w:val="000000"/>
          <w:sz w:val="20"/>
        </w:rPr>
        <w:t>distinct</w:t>
      </w:r>
      <w:r>
        <w:rPr>
          <w:rFonts w:ascii="Times New Roman"/>
          <w:color w:val="000000"/>
          <w:spacing w:val="27"/>
          <w:sz w:val="20"/>
        </w:rPr>
        <w:t xml:space="preserve"> </w:t>
      </w:r>
      <w:r>
        <w:rPr>
          <w:rFonts w:ascii="KCFTRC+CMR10"/>
          <w:color w:val="000000"/>
          <w:sz w:val="20"/>
        </w:rPr>
        <w:t>sources</w:t>
      </w:r>
      <w:r>
        <w:rPr>
          <w:rFonts w:ascii="Times New Roman"/>
          <w:color w:val="000000"/>
          <w:spacing w:val="27"/>
          <w:sz w:val="20"/>
        </w:rPr>
        <w:t xml:space="preserve"> </w:t>
      </w:r>
      <w:r>
        <w:rPr>
          <w:rFonts w:ascii="KCFTRC+CMR10"/>
          <w:color w:val="000000"/>
          <w:sz w:val="20"/>
        </w:rPr>
        <w:t>of</w:t>
      </w:r>
      <w:r>
        <w:rPr>
          <w:rFonts w:ascii="Times New Roman"/>
          <w:color w:val="000000"/>
          <w:spacing w:val="27"/>
          <w:sz w:val="20"/>
        </w:rPr>
        <w:t xml:space="preserve"> </w:t>
      </w:r>
      <w:r>
        <w:rPr>
          <w:rFonts w:ascii="KCFTRC+CMR10"/>
          <w:color w:val="000000"/>
          <w:spacing w:val="-1"/>
          <w:sz w:val="20"/>
        </w:rPr>
        <w:t>electricity</w:t>
      </w:r>
      <w:r>
        <w:rPr>
          <w:rFonts w:ascii="Times New Roman"/>
          <w:color w:val="000000"/>
          <w:spacing w:val="27"/>
          <w:sz w:val="20"/>
        </w:rPr>
        <w:t xml:space="preserve"> </w:t>
      </w:r>
      <w:r>
        <w:rPr>
          <w:rFonts w:ascii="KCFTRC+CMR10"/>
          <w:color w:val="000000"/>
          <w:spacing w:val="-1"/>
          <w:sz w:val="20"/>
        </w:rPr>
        <w:t>savings.</w:t>
      </w:r>
      <w:r>
        <w:rPr>
          <w:rFonts w:ascii="Times New Roman"/>
          <w:color w:val="000000"/>
          <w:spacing w:val="71"/>
          <w:sz w:val="20"/>
        </w:rPr>
        <w:t xml:space="preserve"> </w:t>
      </w:r>
      <w:r>
        <w:rPr>
          <w:rFonts w:ascii="KCFTRC+CMR10"/>
          <w:color w:val="000000"/>
          <w:spacing w:val="-3"/>
          <w:sz w:val="20"/>
        </w:rPr>
        <w:t>Together</w:t>
      </w:r>
    </w:p>
    <w:p w14:paraId="55936112" w14:textId="77777777" w:rsidR="00CF0253" w:rsidRDefault="00252649">
      <w:pPr>
        <w:spacing w:before="149" w:after="0" w:line="209" w:lineRule="exact"/>
        <w:jc w:val="left"/>
        <w:rPr>
          <w:rFonts w:ascii="Times New Roman"/>
          <w:color w:val="000000"/>
          <w:sz w:val="20"/>
        </w:rPr>
      </w:pPr>
      <w:r>
        <w:rPr>
          <w:rFonts w:ascii="KCFTRC+CMR10"/>
          <w:color w:val="000000"/>
          <w:sz w:val="20"/>
        </w:rPr>
        <w:t>with</w:t>
      </w:r>
      <w:r>
        <w:rPr>
          <w:rFonts w:ascii="Times New Roman"/>
          <w:color w:val="000000"/>
          <w:spacing w:val="19"/>
          <w:sz w:val="20"/>
        </w:rPr>
        <w:t xml:space="preserve"> </w:t>
      </w:r>
      <w:r>
        <w:rPr>
          <w:rFonts w:ascii="KCFTRC+CMR10"/>
          <w:color w:val="000000"/>
          <w:sz w:val="20"/>
        </w:rPr>
        <w:t>the</w:t>
      </w:r>
      <w:r>
        <w:rPr>
          <w:rFonts w:ascii="Times New Roman"/>
          <w:color w:val="000000"/>
          <w:spacing w:val="19"/>
          <w:sz w:val="20"/>
        </w:rPr>
        <w:t xml:space="preserve"> </w:t>
      </w:r>
      <w:r>
        <w:rPr>
          <w:rFonts w:ascii="KCFTRC+CMR10"/>
          <w:color w:val="000000"/>
          <w:sz w:val="20"/>
        </w:rPr>
        <w:t>empirical</w:t>
      </w:r>
      <w:r>
        <w:rPr>
          <w:rFonts w:ascii="Times New Roman"/>
          <w:color w:val="000000"/>
          <w:spacing w:val="20"/>
          <w:sz w:val="20"/>
        </w:rPr>
        <w:t xml:space="preserve"> </w:t>
      </w:r>
      <w:r>
        <w:rPr>
          <w:rFonts w:ascii="KCFTRC+CMR10" w:hAnsi="KCFTRC+CMR10" w:cs="KCFTRC+CMR10"/>
          <w:color w:val="000000"/>
          <w:sz w:val="20"/>
        </w:rPr>
        <w:t>ﬁndings</w:t>
      </w:r>
      <w:r>
        <w:rPr>
          <w:rFonts w:ascii="Times New Roman"/>
          <w:color w:val="000000"/>
          <w:spacing w:val="20"/>
          <w:sz w:val="20"/>
        </w:rPr>
        <w:t xml:space="preserve"> </w:t>
      </w:r>
      <w:r>
        <w:rPr>
          <w:rFonts w:ascii="KCFTRC+CMR10"/>
          <w:color w:val="000000"/>
          <w:sz w:val="20"/>
        </w:rPr>
        <w:t>in</w:t>
      </w:r>
      <w:r>
        <w:rPr>
          <w:rFonts w:ascii="Times New Roman"/>
          <w:color w:val="000000"/>
          <w:spacing w:val="19"/>
          <w:sz w:val="20"/>
        </w:rPr>
        <w:t xml:space="preserve"> </w:t>
      </w:r>
      <w:r>
        <w:rPr>
          <w:rFonts w:ascii="KCFTRC+CMR10"/>
          <w:color w:val="000000"/>
          <w:sz w:val="20"/>
        </w:rPr>
        <w:t>previous</w:t>
      </w:r>
      <w:r>
        <w:rPr>
          <w:rFonts w:ascii="Times New Roman"/>
          <w:color w:val="000000"/>
          <w:spacing w:val="20"/>
          <w:sz w:val="20"/>
        </w:rPr>
        <w:t xml:space="preserve"> </w:t>
      </w:r>
      <w:r>
        <w:rPr>
          <w:rFonts w:ascii="KCFTRC+CMR10"/>
          <w:color w:val="000000"/>
          <w:sz w:val="20"/>
        </w:rPr>
        <w:t>sections,</w:t>
      </w:r>
      <w:r>
        <w:rPr>
          <w:rFonts w:ascii="Times New Roman"/>
          <w:color w:val="000000"/>
          <w:spacing w:val="21"/>
          <w:sz w:val="20"/>
        </w:rPr>
        <w:t xml:space="preserve"> </w:t>
      </w:r>
      <w:r>
        <w:rPr>
          <w:rFonts w:ascii="KCFTRC+CMR10"/>
          <w:color w:val="000000"/>
          <w:sz w:val="20"/>
        </w:rPr>
        <w:t>the</w:t>
      </w:r>
      <w:r>
        <w:rPr>
          <w:rFonts w:ascii="Times New Roman"/>
          <w:color w:val="000000"/>
          <w:spacing w:val="19"/>
          <w:sz w:val="20"/>
        </w:rPr>
        <w:t xml:space="preserve"> </w:t>
      </w:r>
      <w:r>
        <w:rPr>
          <w:rFonts w:ascii="KCFTRC+CMR10"/>
          <w:color w:val="000000"/>
          <w:sz w:val="20"/>
        </w:rPr>
        <w:t>results</w:t>
      </w:r>
      <w:r>
        <w:rPr>
          <w:rFonts w:ascii="Times New Roman"/>
          <w:color w:val="000000"/>
          <w:spacing w:val="20"/>
          <w:sz w:val="20"/>
        </w:rPr>
        <w:t xml:space="preserve"> </w:t>
      </w:r>
      <w:r>
        <w:rPr>
          <w:rFonts w:ascii="KCFTRC+CMR10"/>
          <w:color w:val="000000"/>
          <w:sz w:val="20"/>
        </w:rPr>
        <w:t>imply</w:t>
      </w:r>
      <w:r>
        <w:rPr>
          <w:rFonts w:ascii="Times New Roman"/>
          <w:color w:val="000000"/>
          <w:spacing w:val="20"/>
          <w:sz w:val="20"/>
        </w:rPr>
        <w:t xml:space="preserve"> </w:t>
      </w:r>
      <w:r>
        <w:rPr>
          <w:rFonts w:ascii="KCFTRC+CMR10"/>
          <w:color w:val="000000"/>
          <w:sz w:val="20"/>
        </w:rPr>
        <w:t>that</w:t>
      </w:r>
      <w:r>
        <w:rPr>
          <w:rFonts w:ascii="Times New Roman"/>
          <w:color w:val="000000"/>
          <w:spacing w:val="20"/>
          <w:sz w:val="20"/>
        </w:rPr>
        <w:t xml:space="preserve"> </w:t>
      </w:r>
      <w:r>
        <w:rPr>
          <w:rFonts w:ascii="KCFTRC+CMR10"/>
          <w:color w:val="000000"/>
          <w:sz w:val="20"/>
        </w:rPr>
        <w:t>three</w:t>
      </w:r>
      <w:r>
        <w:rPr>
          <w:rFonts w:ascii="Times New Roman"/>
          <w:color w:val="000000"/>
          <w:spacing w:val="19"/>
          <w:sz w:val="20"/>
        </w:rPr>
        <w:t xml:space="preserve"> </w:t>
      </w:r>
      <w:r>
        <w:rPr>
          <w:rFonts w:ascii="KCFTRC+CMR10"/>
          <w:color w:val="000000"/>
          <w:spacing w:val="-1"/>
          <w:sz w:val="20"/>
        </w:rPr>
        <w:t>simultaneously</w:t>
      </w:r>
      <w:r>
        <w:rPr>
          <w:rFonts w:ascii="Times New Roman"/>
          <w:color w:val="000000"/>
          <w:spacing w:val="20"/>
          <w:sz w:val="20"/>
        </w:rPr>
        <w:t xml:space="preserve"> </w:t>
      </w:r>
      <w:r>
        <w:rPr>
          <w:rFonts w:ascii="KCFTRC+CMR10"/>
          <w:color w:val="000000"/>
          <w:spacing w:val="-1"/>
          <w:sz w:val="20"/>
        </w:rPr>
        <w:t>interacting</w:t>
      </w:r>
      <w:r>
        <w:rPr>
          <w:rFonts w:ascii="Times New Roman"/>
          <w:color w:val="000000"/>
          <w:spacing w:val="20"/>
          <w:sz w:val="20"/>
        </w:rPr>
        <w:t xml:space="preserve"> </w:t>
      </w:r>
      <w:r>
        <w:rPr>
          <w:rFonts w:ascii="KCFTRC+CMR10"/>
          <w:color w:val="000000"/>
          <w:sz w:val="20"/>
        </w:rPr>
        <w:t>factors</w:t>
      </w:r>
    </w:p>
    <w:p w14:paraId="11FFDE10" w14:textId="77777777" w:rsidR="00CF0253" w:rsidRDefault="00252649">
      <w:pPr>
        <w:spacing w:before="149" w:after="0" w:line="209" w:lineRule="exact"/>
        <w:jc w:val="left"/>
        <w:rPr>
          <w:rFonts w:ascii="Times New Roman"/>
          <w:color w:val="000000"/>
          <w:sz w:val="20"/>
        </w:rPr>
      </w:pPr>
      <w:r>
        <w:rPr>
          <w:rFonts w:ascii="KCFTRC+CMR10"/>
          <w:color w:val="000000"/>
          <w:spacing w:val="-3"/>
          <w:sz w:val="20"/>
        </w:rPr>
        <w:t>govern</w:t>
      </w:r>
      <w:r>
        <w:rPr>
          <w:rFonts w:ascii="Times New Roman"/>
          <w:color w:val="000000"/>
          <w:spacing w:val="31"/>
          <w:sz w:val="20"/>
        </w:rPr>
        <w:t xml:space="preserve"> </w:t>
      </w:r>
      <w:r>
        <w:rPr>
          <w:rFonts w:ascii="KCFTRC+CMR10"/>
          <w:color w:val="000000"/>
          <w:sz w:val="20"/>
        </w:rPr>
        <w:t>the</w:t>
      </w:r>
      <w:r>
        <w:rPr>
          <w:rFonts w:ascii="Times New Roman"/>
          <w:color w:val="000000"/>
          <w:spacing w:val="28"/>
          <w:sz w:val="20"/>
        </w:rPr>
        <w:t xml:space="preserve"> </w:t>
      </w:r>
      <w:r>
        <w:rPr>
          <w:rFonts w:ascii="KCFTRC+CMR10"/>
          <w:color w:val="000000"/>
          <w:sz w:val="20"/>
        </w:rPr>
        <w:t>dynamics</w:t>
      </w:r>
      <w:r>
        <w:rPr>
          <w:rFonts w:ascii="Times New Roman"/>
          <w:color w:val="000000"/>
          <w:spacing w:val="28"/>
          <w:sz w:val="20"/>
        </w:rPr>
        <w:t xml:space="preserve"> </w:t>
      </w:r>
      <w:r>
        <w:rPr>
          <w:rFonts w:ascii="KCFTRC+CMR10"/>
          <w:color w:val="000000"/>
          <w:sz w:val="20"/>
        </w:rPr>
        <w:t>of</w:t>
      </w:r>
      <w:r>
        <w:rPr>
          <w:rFonts w:ascii="Times New Roman"/>
          <w:color w:val="000000"/>
          <w:spacing w:val="29"/>
          <w:sz w:val="20"/>
        </w:rPr>
        <w:t xml:space="preserve"> </w:t>
      </w:r>
      <w:r>
        <w:rPr>
          <w:rFonts w:ascii="KCFTRC+CMR10"/>
          <w:color w:val="000000"/>
          <w:spacing w:val="-1"/>
          <w:sz w:val="20"/>
        </w:rPr>
        <w:t>residential</w:t>
      </w:r>
      <w:r>
        <w:rPr>
          <w:rFonts w:ascii="Times New Roman"/>
          <w:color w:val="000000"/>
          <w:spacing w:val="29"/>
          <w:sz w:val="20"/>
        </w:rPr>
        <w:t xml:space="preserve"> </w:t>
      </w:r>
      <w:r>
        <w:rPr>
          <w:rFonts w:ascii="KCFTRC+CMR10"/>
          <w:color w:val="000000"/>
          <w:spacing w:val="-1"/>
          <w:sz w:val="20"/>
        </w:rPr>
        <w:t>electricity</w:t>
      </w:r>
      <w:r>
        <w:rPr>
          <w:rFonts w:ascii="Times New Roman"/>
          <w:color w:val="000000"/>
          <w:spacing w:val="29"/>
          <w:sz w:val="20"/>
        </w:rPr>
        <w:t xml:space="preserve"> </w:t>
      </w:r>
      <w:r>
        <w:rPr>
          <w:rFonts w:ascii="KCFTRC+CMR10"/>
          <w:color w:val="000000"/>
          <w:sz w:val="20"/>
        </w:rPr>
        <w:t>consumption</w:t>
      </w:r>
      <w:r>
        <w:rPr>
          <w:rFonts w:ascii="Times New Roman"/>
          <w:color w:val="000000"/>
          <w:spacing w:val="28"/>
          <w:sz w:val="20"/>
        </w:rPr>
        <w:t xml:space="preserve"> </w:t>
      </w:r>
      <w:r>
        <w:rPr>
          <w:rFonts w:ascii="KCFTRC+CMR10"/>
          <w:color w:val="000000"/>
          <w:sz w:val="20"/>
        </w:rPr>
        <w:t>under</w:t>
      </w:r>
      <w:r>
        <w:rPr>
          <w:rFonts w:ascii="Times New Roman"/>
          <w:color w:val="000000"/>
          <w:spacing w:val="28"/>
          <w:sz w:val="20"/>
        </w:rPr>
        <w:t xml:space="preserve"> </w:t>
      </w:r>
      <w:r>
        <w:rPr>
          <w:rFonts w:ascii="KCFTRC+CMR10"/>
          <w:color w:val="000000"/>
          <w:sz w:val="20"/>
        </w:rPr>
        <w:t>TOU</w:t>
      </w:r>
      <w:r>
        <w:rPr>
          <w:rFonts w:ascii="Times New Roman"/>
          <w:color w:val="000000"/>
          <w:spacing w:val="28"/>
          <w:sz w:val="20"/>
        </w:rPr>
        <w:t xml:space="preserve"> </w:t>
      </w:r>
      <w:r>
        <w:rPr>
          <w:rFonts w:ascii="KCFTRC+CMR10"/>
          <w:color w:val="000000"/>
          <w:sz w:val="20"/>
        </w:rPr>
        <w:t>pricing:</w:t>
      </w:r>
      <w:r>
        <w:rPr>
          <w:rFonts w:ascii="Times New Roman"/>
          <w:color w:val="000000"/>
          <w:spacing w:val="62"/>
          <w:sz w:val="20"/>
        </w:rPr>
        <w:t xml:space="preserve"> </w:t>
      </w:r>
      <w:r>
        <w:rPr>
          <w:rFonts w:ascii="KCFTRC+CMR10"/>
          <w:color w:val="000000"/>
          <w:sz w:val="20"/>
        </w:rPr>
        <w:t>the</w:t>
      </w:r>
      <w:r>
        <w:rPr>
          <w:rFonts w:ascii="Times New Roman"/>
          <w:color w:val="000000"/>
          <w:spacing w:val="28"/>
          <w:sz w:val="20"/>
        </w:rPr>
        <w:t xml:space="preserve"> </w:t>
      </w:r>
      <w:r>
        <w:rPr>
          <w:rFonts w:ascii="KCFTRC+CMR10"/>
          <w:color w:val="000000"/>
          <w:sz w:val="20"/>
        </w:rPr>
        <w:t>timing</w:t>
      </w:r>
      <w:r>
        <w:rPr>
          <w:rFonts w:ascii="Times New Roman"/>
          <w:color w:val="000000"/>
          <w:spacing w:val="28"/>
          <w:sz w:val="20"/>
        </w:rPr>
        <w:t xml:space="preserve"> </w:t>
      </w:r>
      <w:r>
        <w:rPr>
          <w:rFonts w:ascii="KCFTRC+CMR10"/>
          <w:color w:val="000000"/>
          <w:sz w:val="20"/>
        </w:rPr>
        <w:t>when</w:t>
      </w:r>
      <w:r>
        <w:rPr>
          <w:rFonts w:ascii="Times New Roman"/>
          <w:color w:val="000000"/>
          <w:spacing w:val="28"/>
          <w:sz w:val="20"/>
        </w:rPr>
        <w:t xml:space="preserve"> </w:t>
      </w:r>
      <w:r>
        <w:rPr>
          <w:rFonts w:ascii="KCFTRC+CMR10"/>
          <w:color w:val="000000"/>
          <w:spacing w:val="-1"/>
          <w:sz w:val="20"/>
        </w:rPr>
        <w:t>electricity</w:t>
      </w:r>
      <w:r>
        <w:rPr>
          <w:rFonts w:ascii="Times New Roman"/>
          <w:color w:val="000000"/>
          <w:spacing w:val="29"/>
          <w:sz w:val="20"/>
        </w:rPr>
        <w:t xml:space="preserve"> </w:t>
      </w:r>
      <w:r>
        <w:rPr>
          <w:rFonts w:ascii="KCFTRC+CMR10"/>
          <w:color w:val="000000"/>
          <w:sz w:val="20"/>
        </w:rPr>
        <w:t>is</w:t>
      </w:r>
    </w:p>
    <w:p w14:paraId="1FF6BC38" w14:textId="77777777" w:rsidR="00CF0253" w:rsidRDefault="00252649">
      <w:pPr>
        <w:spacing w:before="149" w:after="0" w:line="209" w:lineRule="exact"/>
        <w:jc w:val="left"/>
        <w:rPr>
          <w:rFonts w:ascii="Times New Roman"/>
          <w:color w:val="000000"/>
          <w:sz w:val="20"/>
        </w:rPr>
      </w:pPr>
      <w:r>
        <w:rPr>
          <w:rFonts w:ascii="KCFTRC+CMR10"/>
          <w:color w:val="000000"/>
          <w:sz w:val="20"/>
        </w:rPr>
        <w:t>consumed,</w:t>
      </w:r>
      <w:r>
        <w:rPr>
          <w:rFonts w:ascii="Times New Roman"/>
          <w:color w:val="000000"/>
          <w:spacing w:val="17"/>
          <w:sz w:val="20"/>
        </w:rPr>
        <w:t xml:space="preserve"> </w:t>
      </w:r>
      <w:r>
        <w:rPr>
          <w:rFonts w:ascii="KCFTRC+CMR10"/>
          <w:color w:val="000000"/>
          <w:sz w:val="20"/>
        </w:rPr>
        <w:t>daily</w:t>
      </w:r>
      <w:r>
        <w:rPr>
          <w:rFonts w:ascii="Times New Roman"/>
          <w:color w:val="000000"/>
          <w:spacing w:val="17"/>
          <w:sz w:val="20"/>
        </w:rPr>
        <w:t xml:space="preserve"> </w:t>
      </w:r>
      <w:r>
        <w:rPr>
          <w:rFonts w:ascii="KCFTRC+CMR10"/>
          <w:color w:val="000000"/>
          <w:sz w:val="20"/>
        </w:rPr>
        <w:t>HDDs,</w:t>
      </w:r>
      <w:r>
        <w:rPr>
          <w:rFonts w:ascii="Times New Roman"/>
          <w:color w:val="000000"/>
          <w:spacing w:val="17"/>
          <w:sz w:val="20"/>
        </w:rPr>
        <w:t xml:space="preserve"> </w:t>
      </w:r>
      <w:r>
        <w:rPr>
          <w:rFonts w:ascii="KCFTRC+CMR10"/>
          <w:color w:val="000000"/>
          <w:sz w:val="20"/>
        </w:rPr>
        <w:t>and</w:t>
      </w:r>
      <w:r>
        <w:rPr>
          <w:rFonts w:ascii="Times New Roman"/>
          <w:color w:val="000000"/>
          <w:spacing w:val="16"/>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z w:val="20"/>
        </w:rPr>
        <w:t>magnitude</w:t>
      </w:r>
      <w:r>
        <w:rPr>
          <w:rFonts w:ascii="Times New Roman"/>
          <w:color w:val="000000"/>
          <w:spacing w:val="17"/>
          <w:sz w:val="20"/>
        </w:rPr>
        <w:t xml:space="preserve"> </w:t>
      </w:r>
      <w:r>
        <w:rPr>
          <w:rFonts w:ascii="KCFTRC+CMR10"/>
          <w:color w:val="000000"/>
          <w:sz w:val="20"/>
        </w:rPr>
        <w:t>of</w:t>
      </w:r>
      <w:r>
        <w:rPr>
          <w:rFonts w:ascii="Times New Roman"/>
          <w:color w:val="000000"/>
          <w:spacing w:val="17"/>
          <w:sz w:val="20"/>
        </w:rPr>
        <w:t xml:space="preserve"> </w:t>
      </w:r>
      <w:r>
        <w:rPr>
          <w:rFonts w:ascii="KCFTRC+CMR10"/>
          <w:color w:val="000000"/>
          <w:sz w:val="20"/>
        </w:rPr>
        <w:t>price</w:t>
      </w:r>
      <w:r>
        <w:rPr>
          <w:rFonts w:ascii="Times New Roman"/>
          <w:color w:val="000000"/>
          <w:spacing w:val="16"/>
          <w:sz w:val="20"/>
        </w:rPr>
        <w:t xml:space="preserve"> </w:t>
      </w:r>
      <w:r>
        <w:rPr>
          <w:rFonts w:ascii="KCFTRC+CMR10"/>
          <w:color w:val="000000"/>
          <w:sz w:val="20"/>
        </w:rPr>
        <w:t>increases</w:t>
      </w:r>
      <w:r>
        <w:rPr>
          <w:rFonts w:ascii="Times New Roman"/>
          <w:color w:val="000000"/>
          <w:spacing w:val="16"/>
          <w:sz w:val="20"/>
        </w:rPr>
        <w:t xml:space="preserve"> </w:t>
      </w:r>
      <w:r>
        <w:rPr>
          <w:rFonts w:ascii="KCFTRC+CMR10"/>
          <w:color w:val="000000"/>
          <w:sz w:val="20"/>
        </w:rPr>
        <w:t>in</w:t>
      </w:r>
      <w:r>
        <w:rPr>
          <w:rFonts w:ascii="Times New Roman"/>
          <w:color w:val="000000"/>
          <w:spacing w:val="16"/>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pacing w:val="1"/>
          <w:sz w:val="20"/>
        </w:rPr>
        <w:t>peak</w:t>
      </w:r>
      <w:r>
        <w:rPr>
          <w:rFonts w:ascii="Times New Roman"/>
          <w:color w:val="000000"/>
          <w:spacing w:val="15"/>
          <w:sz w:val="20"/>
        </w:rPr>
        <w:t xml:space="preserve"> </w:t>
      </w:r>
      <w:r>
        <w:rPr>
          <w:rFonts w:ascii="KCFTRC+CMR10"/>
          <w:color w:val="000000"/>
          <w:sz w:val="20"/>
        </w:rPr>
        <w:t>rate</w:t>
      </w:r>
      <w:r>
        <w:rPr>
          <w:rFonts w:ascii="Times New Roman"/>
          <w:color w:val="000000"/>
          <w:spacing w:val="16"/>
          <w:sz w:val="20"/>
        </w:rPr>
        <w:t xml:space="preserve"> </w:t>
      </w:r>
      <w:r>
        <w:rPr>
          <w:rFonts w:ascii="KCFTRC+CMR10"/>
          <w:color w:val="000000"/>
          <w:spacing w:val="2"/>
          <w:sz w:val="20"/>
        </w:rPr>
        <w:t>period.</w:t>
      </w:r>
    </w:p>
    <w:p w14:paraId="579F70DB" w14:textId="77777777" w:rsidR="00CF0253" w:rsidRDefault="00252649">
      <w:pPr>
        <w:spacing w:before="563" w:after="0" w:line="297" w:lineRule="exact"/>
        <w:jc w:val="left"/>
        <w:rPr>
          <w:rFonts w:ascii="Times New Roman"/>
          <w:color w:val="000000"/>
          <w:sz w:val="29"/>
        </w:rPr>
      </w:pPr>
      <w:r>
        <w:rPr>
          <w:rFonts w:ascii="VIOHQD+CMBX12"/>
          <w:color w:val="000000"/>
          <w:sz w:val="29"/>
        </w:rPr>
        <w:t>4</w:t>
      </w:r>
      <w:r>
        <w:rPr>
          <w:rFonts w:ascii="Times New Roman"/>
          <w:color w:val="000000"/>
          <w:spacing w:val="249"/>
          <w:sz w:val="29"/>
        </w:rPr>
        <w:t xml:space="preserve"> </w:t>
      </w:r>
      <w:r>
        <w:rPr>
          <w:rFonts w:ascii="VIOHQD+CMBX12"/>
          <w:color w:val="000000"/>
          <w:spacing w:val="-2"/>
          <w:sz w:val="29"/>
        </w:rPr>
        <w:t>Dynamics</w:t>
      </w:r>
      <w:r>
        <w:rPr>
          <w:rFonts w:ascii="Times New Roman"/>
          <w:color w:val="000000"/>
          <w:spacing w:val="34"/>
          <w:sz w:val="29"/>
        </w:rPr>
        <w:t xml:space="preserve"> </w:t>
      </w:r>
      <w:r>
        <w:rPr>
          <w:rFonts w:ascii="VIOHQD+CMBX12"/>
          <w:color w:val="000000"/>
          <w:spacing w:val="-2"/>
          <w:sz w:val="29"/>
        </w:rPr>
        <w:t>of</w:t>
      </w:r>
      <w:r>
        <w:rPr>
          <w:rFonts w:ascii="Times New Roman"/>
          <w:color w:val="000000"/>
          <w:spacing w:val="34"/>
          <w:sz w:val="29"/>
        </w:rPr>
        <w:t xml:space="preserve"> </w:t>
      </w:r>
      <w:r>
        <w:rPr>
          <w:rFonts w:ascii="VIOHQD+CMBX12"/>
          <w:color w:val="000000"/>
          <w:spacing w:val="-2"/>
          <w:sz w:val="29"/>
        </w:rPr>
        <w:t>Household</w:t>
      </w:r>
      <w:r>
        <w:rPr>
          <w:rFonts w:ascii="Times New Roman"/>
          <w:color w:val="000000"/>
          <w:spacing w:val="33"/>
          <w:sz w:val="29"/>
        </w:rPr>
        <w:t xml:space="preserve"> </w:t>
      </w:r>
      <w:r>
        <w:rPr>
          <w:rFonts w:ascii="VIOHQD+CMBX12"/>
          <w:color w:val="000000"/>
          <w:spacing w:val="-2"/>
          <w:sz w:val="29"/>
        </w:rPr>
        <w:t>Electricity</w:t>
      </w:r>
      <w:r>
        <w:rPr>
          <w:rFonts w:ascii="Times New Roman"/>
          <w:color w:val="000000"/>
          <w:spacing w:val="34"/>
          <w:sz w:val="29"/>
        </w:rPr>
        <w:t xml:space="preserve"> </w:t>
      </w:r>
      <w:r>
        <w:rPr>
          <w:rFonts w:ascii="VIOHQD+CMBX12"/>
          <w:color w:val="000000"/>
          <w:spacing w:val="-2"/>
          <w:sz w:val="29"/>
        </w:rPr>
        <w:t>Consumption</w:t>
      </w:r>
      <w:r>
        <w:rPr>
          <w:rFonts w:ascii="Times New Roman"/>
          <w:color w:val="000000"/>
          <w:spacing w:val="33"/>
          <w:sz w:val="29"/>
        </w:rPr>
        <w:t xml:space="preserve"> </w:t>
      </w:r>
      <w:r>
        <w:rPr>
          <w:rFonts w:ascii="VIOHQD+CMBX12"/>
          <w:color w:val="000000"/>
          <w:spacing w:val="-2"/>
          <w:sz w:val="29"/>
        </w:rPr>
        <w:t>under</w:t>
      </w:r>
      <w:r>
        <w:rPr>
          <w:rFonts w:ascii="Times New Roman"/>
          <w:color w:val="000000"/>
          <w:spacing w:val="34"/>
          <w:sz w:val="29"/>
        </w:rPr>
        <w:t xml:space="preserve"> </w:t>
      </w:r>
      <w:r>
        <w:rPr>
          <w:rFonts w:ascii="VIOHQD+CMBX12"/>
          <w:color w:val="000000"/>
          <w:spacing w:val="-2"/>
          <w:sz w:val="29"/>
        </w:rPr>
        <w:t>Time-Of-</w:t>
      </w:r>
    </w:p>
    <w:p w14:paraId="1AB96A76" w14:textId="77777777" w:rsidR="00CF0253" w:rsidRDefault="00252649">
      <w:pPr>
        <w:spacing w:before="241" w:after="0" w:line="297" w:lineRule="exact"/>
        <w:ind w:left="484"/>
        <w:jc w:val="left"/>
        <w:rPr>
          <w:rFonts w:ascii="Times New Roman"/>
          <w:color w:val="000000"/>
          <w:sz w:val="29"/>
        </w:rPr>
      </w:pPr>
      <w:r>
        <w:rPr>
          <w:rFonts w:ascii="VIOHQD+CMBX12"/>
          <w:color w:val="000000"/>
          <w:spacing w:val="-2"/>
          <w:sz w:val="29"/>
        </w:rPr>
        <w:t>Use</w:t>
      </w:r>
      <w:r>
        <w:rPr>
          <w:rFonts w:ascii="Times New Roman"/>
          <w:color w:val="000000"/>
          <w:spacing w:val="35"/>
          <w:sz w:val="29"/>
        </w:rPr>
        <w:t xml:space="preserve"> </w:t>
      </w:r>
      <w:r>
        <w:rPr>
          <w:rFonts w:ascii="VIOHQD+CMBX12"/>
          <w:color w:val="000000"/>
          <w:spacing w:val="-2"/>
          <w:sz w:val="29"/>
        </w:rPr>
        <w:t>Electricity</w:t>
      </w:r>
      <w:r>
        <w:rPr>
          <w:rFonts w:ascii="Times New Roman"/>
          <w:color w:val="000000"/>
          <w:spacing w:val="36"/>
          <w:sz w:val="29"/>
        </w:rPr>
        <w:t xml:space="preserve"> </w:t>
      </w:r>
      <w:r>
        <w:rPr>
          <w:rFonts w:ascii="VIOHQD+CMBX12"/>
          <w:color w:val="000000"/>
          <w:spacing w:val="-1"/>
          <w:sz w:val="29"/>
        </w:rPr>
        <w:t>Pricing</w:t>
      </w:r>
    </w:p>
    <w:p w14:paraId="5635EFBB" w14:textId="77777777" w:rsidR="00CF0253" w:rsidRDefault="00252649">
      <w:pPr>
        <w:spacing w:before="325" w:after="0" w:line="209" w:lineRule="exact"/>
        <w:jc w:val="left"/>
        <w:rPr>
          <w:rFonts w:ascii="Times New Roman"/>
          <w:color w:val="000000"/>
          <w:sz w:val="20"/>
        </w:rPr>
      </w:pPr>
      <w:r>
        <w:rPr>
          <w:rFonts w:ascii="KCFTRC+CMR10"/>
          <w:color w:val="000000"/>
          <w:sz w:val="20"/>
        </w:rPr>
        <w:t>The</w:t>
      </w:r>
      <w:r>
        <w:rPr>
          <w:rFonts w:ascii="Times New Roman"/>
          <w:color w:val="000000"/>
          <w:spacing w:val="48"/>
          <w:sz w:val="20"/>
        </w:rPr>
        <w:t xml:space="preserve"> </w:t>
      </w:r>
      <w:r>
        <w:rPr>
          <w:rFonts w:ascii="KCFTRC+CMR10"/>
          <w:color w:val="000000"/>
          <w:sz w:val="20"/>
        </w:rPr>
        <w:t>results</w:t>
      </w:r>
      <w:r>
        <w:rPr>
          <w:rFonts w:ascii="Times New Roman"/>
          <w:color w:val="000000"/>
          <w:spacing w:val="48"/>
          <w:sz w:val="20"/>
        </w:rPr>
        <w:t xml:space="preserve"> </w:t>
      </w:r>
      <w:r>
        <w:rPr>
          <w:rFonts w:ascii="KCFTRC+CMR10"/>
          <w:color w:val="000000"/>
          <w:sz w:val="20"/>
        </w:rPr>
        <w:t>from</w:t>
      </w:r>
      <w:r>
        <w:rPr>
          <w:rFonts w:ascii="Times New Roman"/>
          <w:color w:val="000000"/>
          <w:spacing w:val="48"/>
          <w:sz w:val="20"/>
        </w:rPr>
        <w:t xml:space="preserve"> </w:t>
      </w:r>
      <w:r>
        <w:rPr>
          <w:rFonts w:ascii="KCFTRC+CMR10"/>
          <w:color w:val="000000"/>
          <w:spacing w:val="-6"/>
          <w:sz w:val="20"/>
        </w:rPr>
        <w:t>my</w:t>
      </w:r>
      <w:r>
        <w:rPr>
          <w:rFonts w:ascii="Times New Roman"/>
          <w:color w:val="000000"/>
          <w:spacing w:val="54"/>
          <w:sz w:val="20"/>
        </w:rPr>
        <w:t xml:space="preserve"> </w:t>
      </w:r>
      <w:r>
        <w:rPr>
          <w:rFonts w:ascii="KCFTRC+CMR10"/>
          <w:color w:val="000000"/>
          <w:sz w:val="20"/>
        </w:rPr>
        <w:t>empirical</w:t>
      </w:r>
      <w:r>
        <w:rPr>
          <w:rFonts w:ascii="Times New Roman"/>
          <w:color w:val="000000"/>
          <w:spacing w:val="48"/>
          <w:sz w:val="20"/>
        </w:rPr>
        <w:t xml:space="preserve"> </w:t>
      </w:r>
      <w:r>
        <w:rPr>
          <w:rFonts w:ascii="KCFTRC+CMR10"/>
          <w:color w:val="000000"/>
          <w:sz w:val="20"/>
        </w:rPr>
        <w:t>analysis</w:t>
      </w:r>
      <w:r>
        <w:rPr>
          <w:rFonts w:ascii="Times New Roman"/>
          <w:color w:val="000000"/>
          <w:spacing w:val="48"/>
          <w:sz w:val="20"/>
        </w:rPr>
        <w:t xml:space="preserve"> </w:t>
      </w:r>
      <w:r>
        <w:rPr>
          <w:rFonts w:ascii="KCFTRC+CMR10"/>
          <w:color w:val="000000"/>
          <w:sz w:val="20"/>
        </w:rPr>
        <w:t>clearly</w:t>
      </w:r>
      <w:r>
        <w:rPr>
          <w:rFonts w:ascii="Times New Roman"/>
          <w:color w:val="000000"/>
          <w:spacing w:val="48"/>
          <w:sz w:val="20"/>
        </w:rPr>
        <w:t xml:space="preserve"> </w:t>
      </w:r>
      <w:r>
        <w:rPr>
          <w:rFonts w:ascii="KCFTRC+CMR10"/>
          <w:color w:val="000000"/>
          <w:sz w:val="20"/>
        </w:rPr>
        <w:t>indicate</w:t>
      </w:r>
      <w:r>
        <w:rPr>
          <w:rFonts w:ascii="Times New Roman"/>
          <w:color w:val="000000"/>
          <w:spacing w:val="48"/>
          <w:sz w:val="20"/>
        </w:rPr>
        <w:t xml:space="preserve"> </w:t>
      </w:r>
      <w:r>
        <w:rPr>
          <w:rFonts w:ascii="KCFTRC+CMR10"/>
          <w:color w:val="000000"/>
          <w:sz w:val="20"/>
        </w:rPr>
        <w:t>that</w:t>
      </w:r>
      <w:r>
        <w:rPr>
          <w:rFonts w:ascii="Times New Roman"/>
          <w:color w:val="000000"/>
          <w:spacing w:val="48"/>
          <w:sz w:val="20"/>
        </w:rPr>
        <w:t xml:space="preserve"> </w:t>
      </w:r>
      <w:r>
        <w:rPr>
          <w:rFonts w:ascii="KCFTRC+CMR10"/>
          <w:color w:val="000000"/>
          <w:sz w:val="20"/>
        </w:rPr>
        <w:t>under</w:t>
      </w:r>
      <w:r>
        <w:rPr>
          <w:rFonts w:ascii="Times New Roman"/>
          <w:color w:val="000000"/>
          <w:spacing w:val="48"/>
          <w:sz w:val="20"/>
        </w:rPr>
        <w:t xml:space="preserve"> </w:t>
      </w:r>
      <w:r>
        <w:rPr>
          <w:rFonts w:ascii="KCFTRC+CMR10"/>
          <w:color w:val="000000"/>
          <w:sz w:val="20"/>
        </w:rPr>
        <w:t>Time-Of-Use</w:t>
      </w:r>
      <w:r>
        <w:rPr>
          <w:rFonts w:ascii="Times New Roman"/>
          <w:color w:val="000000"/>
          <w:spacing w:val="48"/>
          <w:sz w:val="20"/>
        </w:rPr>
        <w:t xml:space="preserve"> </w:t>
      </w:r>
      <w:r>
        <w:rPr>
          <w:rFonts w:ascii="KCFTRC+CMR10"/>
          <w:color w:val="000000"/>
          <w:sz w:val="20"/>
        </w:rPr>
        <w:t>(TOU)</w:t>
      </w:r>
      <w:r>
        <w:rPr>
          <w:rFonts w:ascii="Times New Roman"/>
          <w:color w:val="000000"/>
          <w:spacing w:val="49"/>
          <w:sz w:val="20"/>
        </w:rPr>
        <w:t xml:space="preserve"> </w:t>
      </w:r>
      <w:r>
        <w:rPr>
          <w:rFonts w:ascii="KCFTRC+CMR10"/>
          <w:color w:val="000000"/>
          <w:spacing w:val="-1"/>
          <w:sz w:val="20"/>
        </w:rPr>
        <w:t>electricity</w:t>
      </w:r>
      <w:r>
        <w:rPr>
          <w:rFonts w:ascii="Times New Roman"/>
          <w:color w:val="000000"/>
          <w:spacing w:val="49"/>
          <w:sz w:val="20"/>
        </w:rPr>
        <w:t xml:space="preserve"> </w:t>
      </w:r>
      <w:r>
        <w:rPr>
          <w:rFonts w:ascii="KCFTRC+CMR10"/>
          <w:color w:val="000000"/>
          <w:sz w:val="20"/>
        </w:rPr>
        <w:t>pricing,</w:t>
      </w:r>
    </w:p>
    <w:p w14:paraId="6E3AC1FB"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residential</w:t>
      </w:r>
      <w:r>
        <w:rPr>
          <w:rFonts w:ascii="Times New Roman"/>
          <w:color w:val="000000"/>
          <w:spacing w:val="13"/>
          <w:sz w:val="20"/>
        </w:rPr>
        <w:t xml:space="preserve"> </w:t>
      </w:r>
      <w:r>
        <w:rPr>
          <w:rFonts w:ascii="KCFTRC+CMR10"/>
          <w:color w:val="000000"/>
          <w:spacing w:val="-1"/>
          <w:sz w:val="20"/>
        </w:rPr>
        <w:t>electricity</w:t>
      </w:r>
      <w:r>
        <w:rPr>
          <w:rFonts w:ascii="Times New Roman"/>
          <w:color w:val="000000"/>
          <w:spacing w:val="13"/>
          <w:sz w:val="20"/>
        </w:rPr>
        <w:t xml:space="preserve"> </w:t>
      </w:r>
      <w:r>
        <w:rPr>
          <w:rFonts w:ascii="KCFTRC+CMR10"/>
          <w:color w:val="000000"/>
          <w:sz w:val="20"/>
        </w:rPr>
        <w:t>consumption</w:t>
      </w:r>
      <w:r>
        <w:rPr>
          <w:rFonts w:ascii="Times New Roman"/>
          <w:color w:val="000000"/>
          <w:spacing w:val="13"/>
          <w:sz w:val="20"/>
        </w:rPr>
        <w:t xml:space="preserve"> </w:t>
      </w:r>
      <w:r>
        <w:rPr>
          <w:rFonts w:ascii="KCFTRC+CMR10"/>
          <w:color w:val="000000"/>
          <w:sz w:val="20"/>
        </w:rPr>
        <w:t>is</w:t>
      </w:r>
      <w:r>
        <w:rPr>
          <w:rFonts w:ascii="Times New Roman"/>
          <w:color w:val="000000"/>
          <w:spacing w:val="13"/>
          <w:sz w:val="20"/>
        </w:rPr>
        <w:t xml:space="preserve"> </w:t>
      </w:r>
      <w:r>
        <w:rPr>
          <w:rFonts w:ascii="KCFTRC+CMR10"/>
          <w:color w:val="000000"/>
          <w:spacing w:val="-1"/>
          <w:sz w:val="20"/>
        </w:rPr>
        <w:t>driven</w:t>
      </w:r>
      <w:r>
        <w:rPr>
          <w:rFonts w:ascii="Times New Roman"/>
          <w:color w:val="000000"/>
          <w:spacing w:val="14"/>
          <w:sz w:val="20"/>
        </w:rPr>
        <w:t xml:space="preserve"> </w:t>
      </w:r>
      <w:r>
        <w:rPr>
          <w:rFonts w:ascii="KCFTRC+CMR10"/>
          <w:color w:val="000000"/>
          <w:spacing w:val="-6"/>
          <w:sz w:val="20"/>
        </w:rPr>
        <w:t>by</w:t>
      </w:r>
      <w:r>
        <w:rPr>
          <w:rFonts w:ascii="Times New Roman"/>
          <w:color w:val="000000"/>
          <w:spacing w:val="18"/>
          <w:sz w:val="20"/>
        </w:rPr>
        <w:t xml:space="preserve"> </w:t>
      </w:r>
      <w:r>
        <w:rPr>
          <w:rFonts w:ascii="KCFTRC+CMR10"/>
          <w:color w:val="000000"/>
          <w:spacing w:val="-2"/>
          <w:sz w:val="20"/>
        </w:rPr>
        <w:t>various</w:t>
      </w:r>
      <w:r>
        <w:rPr>
          <w:rFonts w:ascii="Times New Roman"/>
          <w:color w:val="000000"/>
          <w:spacing w:val="15"/>
          <w:sz w:val="20"/>
        </w:rPr>
        <w:t xml:space="preserve"> </w:t>
      </w:r>
      <w:r>
        <w:rPr>
          <w:rFonts w:ascii="KCFTRC+CMR10"/>
          <w:color w:val="000000"/>
          <w:sz w:val="20"/>
        </w:rPr>
        <w:t>factors,</w:t>
      </w:r>
      <w:r>
        <w:rPr>
          <w:rFonts w:ascii="Times New Roman"/>
          <w:color w:val="000000"/>
          <w:spacing w:val="14"/>
          <w:sz w:val="20"/>
        </w:rPr>
        <w:t xml:space="preserve"> </w:t>
      </w:r>
      <w:r>
        <w:rPr>
          <w:rFonts w:ascii="KCFTRC+CMR10"/>
          <w:color w:val="000000"/>
          <w:spacing w:val="-2"/>
          <w:sz w:val="20"/>
        </w:rPr>
        <w:t>such</w:t>
      </w:r>
      <w:r>
        <w:rPr>
          <w:rFonts w:ascii="Times New Roman"/>
          <w:color w:val="000000"/>
          <w:spacing w:val="15"/>
          <w:sz w:val="20"/>
        </w:rPr>
        <w:t xml:space="preserve"> </w:t>
      </w:r>
      <w:r>
        <w:rPr>
          <w:rFonts w:ascii="KCFTRC+CMR10"/>
          <w:color w:val="000000"/>
          <w:sz w:val="20"/>
        </w:rPr>
        <w:t>as</w:t>
      </w:r>
      <w:r>
        <w:rPr>
          <w:rFonts w:ascii="Times New Roman"/>
          <w:color w:val="000000"/>
          <w:spacing w:val="13"/>
          <w:sz w:val="20"/>
        </w:rPr>
        <w:t xml:space="preserve"> </w:t>
      </w:r>
      <w:r>
        <w:rPr>
          <w:rFonts w:ascii="KCFTRC+CMR10"/>
          <w:color w:val="000000"/>
          <w:sz w:val="20"/>
        </w:rPr>
        <w:t>the</w:t>
      </w:r>
      <w:r>
        <w:rPr>
          <w:rFonts w:ascii="Times New Roman"/>
          <w:color w:val="000000"/>
          <w:spacing w:val="13"/>
          <w:sz w:val="20"/>
        </w:rPr>
        <w:t xml:space="preserve"> </w:t>
      </w:r>
      <w:r>
        <w:rPr>
          <w:rFonts w:ascii="KCFTRC+CMR10"/>
          <w:color w:val="000000"/>
          <w:sz w:val="20"/>
        </w:rPr>
        <w:t>timing</w:t>
      </w:r>
      <w:r>
        <w:rPr>
          <w:rFonts w:ascii="Times New Roman"/>
          <w:color w:val="000000"/>
          <w:spacing w:val="13"/>
          <w:sz w:val="20"/>
        </w:rPr>
        <w:t xml:space="preserve"> </w:t>
      </w:r>
      <w:r>
        <w:rPr>
          <w:rFonts w:ascii="KCFTRC+CMR10"/>
          <w:color w:val="000000"/>
          <w:sz w:val="20"/>
        </w:rPr>
        <w:t>when</w:t>
      </w:r>
      <w:r>
        <w:rPr>
          <w:rFonts w:ascii="Times New Roman"/>
          <w:color w:val="000000"/>
          <w:spacing w:val="13"/>
          <w:sz w:val="20"/>
        </w:rPr>
        <w:t xml:space="preserve"> </w:t>
      </w:r>
      <w:r>
        <w:rPr>
          <w:rFonts w:ascii="KCFTRC+CMR10"/>
          <w:color w:val="000000"/>
          <w:spacing w:val="-1"/>
          <w:sz w:val="20"/>
        </w:rPr>
        <w:t>electricity</w:t>
      </w:r>
      <w:r>
        <w:rPr>
          <w:rFonts w:ascii="Times New Roman"/>
          <w:color w:val="000000"/>
          <w:spacing w:val="13"/>
          <w:sz w:val="20"/>
        </w:rPr>
        <w:t xml:space="preserve"> </w:t>
      </w:r>
      <w:r>
        <w:rPr>
          <w:rFonts w:ascii="KCFTRC+CMR10"/>
          <w:color w:val="000000"/>
          <w:sz w:val="20"/>
        </w:rPr>
        <w:t>is</w:t>
      </w:r>
      <w:r>
        <w:rPr>
          <w:rFonts w:ascii="Times New Roman"/>
          <w:color w:val="000000"/>
          <w:spacing w:val="13"/>
          <w:sz w:val="20"/>
        </w:rPr>
        <w:t xml:space="preserve"> </w:t>
      </w:r>
      <w:r>
        <w:rPr>
          <w:rFonts w:ascii="KCFTRC+CMR10"/>
          <w:color w:val="000000"/>
          <w:sz w:val="20"/>
        </w:rPr>
        <w:t>consumed,</w:t>
      </w:r>
    </w:p>
    <w:p w14:paraId="5F30AD59" w14:textId="77777777" w:rsidR="00CF0253" w:rsidRDefault="00252649">
      <w:pPr>
        <w:spacing w:before="149" w:after="0" w:line="209" w:lineRule="exact"/>
        <w:jc w:val="left"/>
        <w:rPr>
          <w:rFonts w:ascii="Times New Roman"/>
          <w:color w:val="000000"/>
          <w:sz w:val="20"/>
        </w:rPr>
      </w:pPr>
      <w:r>
        <w:rPr>
          <w:rFonts w:ascii="KCFTRC+CMR10"/>
          <w:color w:val="000000"/>
          <w:sz w:val="20"/>
        </w:rPr>
        <w:t>daily</w:t>
      </w:r>
      <w:r>
        <w:rPr>
          <w:rFonts w:ascii="Times New Roman"/>
          <w:color w:val="000000"/>
          <w:spacing w:val="29"/>
          <w:sz w:val="20"/>
        </w:rPr>
        <w:t xml:space="preserve"> </w:t>
      </w:r>
      <w:r>
        <w:rPr>
          <w:rFonts w:ascii="KCFTRC+CMR10"/>
          <w:color w:val="000000"/>
          <w:sz w:val="20"/>
        </w:rPr>
        <w:t>HDDs,</w:t>
      </w:r>
      <w:r>
        <w:rPr>
          <w:rFonts w:ascii="Times New Roman"/>
          <w:color w:val="000000"/>
          <w:spacing w:val="33"/>
          <w:sz w:val="20"/>
        </w:rPr>
        <w:t xml:space="preserve"> </w:t>
      </w:r>
      <w:r>
        <w:rPr>
          <w:rFonts w:ascii="KCFTRC+CMR10"/>
          <w:color w:val="000000"/>
          <w:sz w:val="20"/>
        </w:rPr>
        <w:t>and</w:t>
      </w:r>
      <w:r>
        <w:rPr>
          <w:rFonts w:ascii="Times New Roman"/>
          <w:color w:val="000000"/>
          <w:spacing w:val="29"/>
          <w:sz w:val="20"/>
        </w:rPr>
        <w:t xml:space="preserve"> </w:t>
      </w:r>
      <w:r>
        <w:rPr>
          <w:rFonts w:ascii="KCFTRC+CMR10"/>
          <w:color w:val="000000"/>
          <w:sz w:val="20"/>
        </w:rPr>
        <w:t>the</w:t>
      </w:r>
      <w:r>
        <w:rPr>
          <w:rFonts w:ascii="Times New Roman"/>
          <w:color w:val="000000"/>
          <w:spacing w:val="29"/>
          <w:sz w:val="20"/>
        </w:rPr>
        <w:t xml:space="preserve"> </w:t>
      </w:r>
      <w:r>
        <w:rPr>
          <w:rFonts w:ascii="KCFTRC+CMR10"/>
          <w:color w:val="000000"/>
          <w:sz w:val="20"/>
        </w:rPr>
        <w:t>magnitude</w:t>
      </w:r>
      <w:r>
        <w:rPr>
          <w:rFonts w:ascii="Times New Roman"/>
          <w:color w:val="000000"/>
          <w:spacing w:val="29"/>
          <w:sz w:val="20"/>
        </w:rPr>
        <w:t xml:space="preserve"> </w:t>
      </w:r>
      <w:r>
        <w:rPr>
          <w:rFonts w:ascii="KCFTRC+CMR10"/>
          <w:color w:val="000000"/>
          <w:sz w:val="20"/>
        </w:rPr>
        <w:t>of</w:t>
      </w:r>
      <w:r>
        <w:rPr>
          <w:rFonts w:ascii="Times New Roman"/>
          <w:color w:val="000000"/>
          <w:spacing w:val="30"/>
          <w:sz w:val="20"/>
        </w:rPr>
        <w:t xml:space="preserve"> </w:t>
      </w:r>
      <w:r>
        <w:rPr>
          <w:rFonts w:ascii="KCFTRC+CMR10"/>
          <w:color w:val="000000"/>
          <w:sz w:val="20"/>
        </w:rPr>
        <w:t>price</w:t>
      </w:r>
      <w:r>
        <w:rPr>
          <w:rFonts w:ascii="Times New Roman"/>
          <w:color w:val="000000"/>
          <w:spacing w:val="29"/>
          <w:sz w:val="20"/>
        </w:rPr>
        <w:t xml:space="preserve"> </w:t>
      </w:r>
      <w:r>
        <w:rPr>
          <w:rFonts w:ascii="KCFTRC+CMR10"/>
          <w:color w:val="000000"/>
          <w:sz w:val="20"/>
        </w:rPr>
        <w:t>increases</w:t>
      </w:r>
      <w:r>
        <w:rPr>
          <w:rFonts w:ascii="Times New Roman"/>
          <w:color w:val="000000"/>
          <w:spacing w:val="29"/>
          <w:sz w:val="20"/>
        </w:rPr>
        <w:t xml:space="preserve"> </w:t>
      </w:r>
      <w:r>
        <w:rPr>
          <w:rFonts w:ascii="KCFTRC+CMR10"/>
          <w:color w:val="000000"/>
          <w:sz w:val="20"/>
        </w:rPr>
        <w:t>in</w:t>
      </w:r>
      <w:r>
        <w:rPr>
          <w:rFonts w:ascii="Times New Roman"/>
          <w:color w:val="000000"/>
          <w:spacing w:val="29"/>
          <w:sz w:val="20"/>
        </w:rPr>
        <w:t xml:space="preserve"> </w:t>
      </w:r>
      <w:r>
        <w:rPr>
          <w:rFonts w:ascii="KCFTRC+CMR10"/>
          <w:color w:val="000000"/>
          <w:sz w:val="20"/>
        </w:rPr>
        <w:t>the</w:t>
      </w:r>
      <w:r>
        <w:rPr>
          <w:rFonts w:ascii="Times New Roman"/>
          <w:color w:val="000000"/>
          <w:spacing w:val="29"/>
          <w:sz w:val="20"/>
        </w:rPr>
        <w:t xml:space="preserve"> </w:t>
      </w:r>
      <w:r>
        <w:rPr>
          <w:rFonts w:ascii="KCFTRC+CMR10"/>
          <w:color w:val="000000"/>
          <w:spacing w:val="2"/>
          <w:sz w:val="20"/>
        </w:rPr>
        <w:t>peak</w:t>
      </w:r>
      <w:r>
        <w:rPr>
          <w:rFonts w:ascii="Times New Roman"/>
          <w:color w:val="000000"/>
          <w:spacing w:val="27"/>
          <w:sz w:val="20"/>
        </w:rPr>
        <w:t xml:space="preserve"> </w:t>
      </w:r>
      <w:r>
        <w:rPr>
          <w:rFonts w:ascii="KCFTRC+CMR10"/>
          <w:color w:val="000000"/>
          <w:sz w:val="20"/>
        </w:rPr>
        <w:t>rate</w:t>
      </w:r>
      <w:r>
        <w:rPr>
          <w:rFonts w:ascii="Times New Roman"/>
          <w:color w:val="000000"/>
          <w:spacing w:val="29"/>
          <w:sz w:val="20"/>
        </w:rPr>
        <w:t xml:space="preserve"> </w:t>
      </w:r>
      <w:r>
        <w:rPr>
          <w:rFonts w:ascii="KCFTRC+CMR10"/>
          <w:color w:val="000000"/>
          <w:spacing w:val="2"/>
          <w:sz w:val="20"/>
        </w:rPr>
        <w:t>period.</w:t>
      </w:r>
      <w:r>
        <w:rPr>
          <w:rFonts w:ascii="Times New Roman"/>
          <w:color w:val="000000"/>
          <w:spacing w:val="75"/>
          <w:sz w:val="20"/>
        </w:rPr>
        <w:t xml:space="preserve"> </w:t>
      </w:r>
      <w:r>
        <w:rPr>
          <w:rFonts w:ascii="KCFTRC+CMR10"/>
          <w:color w:val="000000"/>
          <w:sz w:val="20"/>
        </w:rPr>
        <w:t>In</w:t>
      </w:r>
      <w:r>
        <w:rPr>
          <w:rFonts w:ascii="Times New Roman"/>
          <w:color w:val="000000"/>
          <w:spacing w:val="29"/>
          <w:sz w:val="20"/>
        </w:rPr>
        <w:t xml:space="preserve"> </w:t>
      </w:r>
      <w:r>
        <w:rPr>
          <w:rFonts w:ascii="KCFTRC+CMR10"/>
          <w:color w:val="000000"/>
          <w:sz w:val="20"/>
        </w:rPr>
        <w:t>other</w:t>
      </w:r>
      <w:r>
        <w:rPr>
          <w:rFonts w:ascii="Times New Roman"/>
          <w:color w:val="000000"/>
          <w:spacing w:val="29"/>
          <w:sz w:val="20"/>
        </w:rPr>
        <w:t xml:space="preserve"> </w:t>
      </w:r>
      <w:r>
        <w:rPr>
          <w:rFonts w:ascii="KCFTRC+CMR10"/>
          <w:color w:val="000000"/>
          <w:spacing w:val="-1"/>
          <w:sz w:val="20"/>
        </w:rPr>
        <w:t>words,</w:t>
      </w:r>
      <w:r>
        <w:rPr>
          <w:rFonts w:ascii="Times New Roman"/>
          <w:color w:val="000000"/>
          <w:spacing w:val="34"/>
          <w:sz w:val="20"/>
        </w:rPr>
        <w:t xml:space="preserve"> </w:t>
      </w:r>
      <w:r>
        <w:rPr>
          <w:rFonts w:ascii="KCFTRC+CMR10"/>
          <w:color w:val="000000"/>
          <w:sz w:val="20"/>
        </w:rPr>
        <w:t>within-household</w:t>
      </w:r>
    </w:p>
    <w:p w14:paraId="69771036"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electricity</w:t>
      </w:r>
      <w:r>
        <w:rPr>
          <w:rFonts w:ascii="Times New Roman"/>
          <w:color w:val="000000"/>
          <w:spacing w:val="44"/>
          <w:sz w:val="20"/>
        </w:rPr>
        <w:t xml:space="preserve"> </w:t>
      </w:r>
      <w:r>
        <w:rPr>
          <w:rFonts w:ascii="KCFTRC+CMR10"/>
          <w:color w:val="000000"/>
          <w:sz w:val="20"/>
        </w:rPr>
        <w:t>consumption</w:t>
      </w:r>
      <w:r>
        <w:rPr>
          <w:rFonts w:ascii="Times New Roman"/>
          <w:color w:val="000000"/>
          <w:spacing w:val="44"/>
          <w:sz w:val="20"/>
        </w:rPr>
        <w:t xml:space="preserve"> </w:t>
      </w:r>
      <w:r>
        <w:rPr>
          <w:rFonts w:ascii="KCFTRC+CMR10"/>
          <w:color w:val="000000"/>
          <w:sz w:val="20"/>
        </w:rPr>
        <w:t>behavior</w:t>
      </w:r>
      <w:r>
        <w:rPr>
          <w:rFonts w:ascii="Times New Roman"/>
          <w:color w:val="000000"/>
          <w:spacing w:val="44"/>
          <w:sz w:val="20"/>
        </w:rPr>
        <w:t xml:space="preserve"> </w:t>
      </w:r>
      <w:r>
        <w:rPr>
          <w:rFonts w:ascii="KCFTRC+CMR10"/>
          <w:color w:val="000000"/>
          <w:spacing w:val="-2"/>
          <w:sz w:val="20"/>
        </w:rPr>
        <w:t>shows</w:t>
      </w:r>
      <w:r>
        <w:rPr>
          <w:rFonts w:ascii="Times New Roman"/>
          <w:color w:val="000000"/>
          <w:spacing w:val="45"/>
          <w:sz w:val="20"/>
        </w:rPr>
        <w:t xml:space="preserve"> </w:t>
      </w:r>
      <w:r>
        <w:rPr>
          <w:rFonts w:ascii="KCFTRC+CMR10"/>
          <w:color w:val="000000"/>
          <w:spacing w:val="-1"/>
          <w:sz w:val="20"/>
        </w:rPr>
        <w:t>multidimensional</w:t>
      </w:r>
      <w:r>
        <w:rPr>
          <w:rFonts w:ascii="Times New Roman"/>
          <w:color w:val="000000"/>
          <w:spacing w:val="44"/>
          <w:sz w:val="20"/>
        </w:rPr>
        <w:t xml:space="preserve"> </w:t>
      </w:r>
      <w:r>
        <w:rPr>
          <w:rFonts w:ascii="KCFTRC+CMR10"/>
          <w:color w:val="000000"/>
          <w:sz w:val="20"/>
        </w:rPr>
        <w:t>dynamics.</w:t>
      </w:r>
      <w:r>
        <w:rPr>
          <w:rFonts w:ascii="Times New Roman"/>
          <w:color w:val="000000"/>
          <w:spacing w:val="121"/>
          <w:sz w:val="20"/>
        </w:rPr>
        <w:t xml:space="preserve"> </w:t>
      </w:r>
      <w:r>
        <w:rPr>
          <w:rFonts w:ascii="KCFTRC+CMR10"/>
          <w:color w:val="000000"/>
          <w:sz w:val="20"/>
        </w:rPr>
        <w:t>Based</w:t>
      </w:r>
      <w:r>
        <w:rPr>
          <w:rFonts w:ascii="Times New Roman"/>
          <w:color w:val="000000"/>
          <w:spacing w:val="44"/>
          <w:sz w:val="20"/>
        </w:rPr>
        <w:t xml:space="preserve"> </w:t>
      </w:r>
      <w:r>
        <w:rPr>
          <w:rFonts w:ascii="KCFTRC+CMR10"/>
          <w:color w:val="000000"/>
          <w:sz w:val="20"/>
        </w:rPr>
        <w:t>on</w:t>
      </w:r>
      <w:r>
        <w:rPr>
          <w:rFonts w:ascii="Times New Roman"/>
          <w:color w:val="000000"/>
          <w:spacing w:val="44"/>
          <w:sz w:val="20"/>
        </w:rPr>
        <w:t xml:space="preserve"> </w:t>
      </w:r>
      <w:r>
        <w:rPr>
          <w:rFonts w:ascii="KCFTRC+CMR10"/>
          <w:color w:val="000000"/>
          <w:spacing w:val="-6"/>
          <w:sz w:val="20"/>
        </w:rPr>
        <w:t>my</w:t>
      </w:r>
      <w:r>
        <w:rPr>
          <w:rFonts w:ascii="Times New Roman"/>
          <w:color w:val="000000"/>
          <w:spacing w:val="49"/>
          <w:sz w:val="20"/>
        </w:rPr>
        <w:t xml:space="preserve"> </w:t>
      </w:r>
      <w:r>
        <w:rPr>
          <w:rFonts w:ascii="KCFTRC+CMR10"/>
          <w:color w:val="000000"/>
          <w:sz w:val="20"/>
        </w:rPr>
        <w:t>empirical</w:t>
      </w:r>
      <w:r>
        <w:rPr>
          <w:rFonts w:ascii="Times New Roman"/>
          <w:color w:val="000000"/>
          <w:spacing w:val="44"/>
          <w:sz w:val="20"/>
        </w:rPr>
        <w:t xml:space="preserve"> </w:t>
      </w:r>
      <w:r>
        <w:rPr>
          <w:rFonts w:ascii="KCFTRC+CMR10" w:hAnsi="KCFTRC+CMR10" w:cs="KCFTRC+CMR10"/>
          <w:color w:val="000000"/>
          <w:sz w:val="20"/>
        </w:rPr>
        <w:t>ﬁndings,</w:t>
      </w:r>
      <w:r>
        <w:rPr>
          <w:rFonts w:ascii="Times New Roman"/>
          <w:color w:val="000000"/>
          <w:spacing w:val="51"/>
          <w:sz w:val="20"/>
        </w:rPr>
        <w:t xml:space="preserve"> </w:t>
      </w:r>
      <w:r>
        <w:rPr>
          <w:rFonts w:ascii="KCFTRC+CMR10"/>
          <w:color w:val="000000"/>
          <w:sz w:val="20"/>
        </w:rPr>
        <w:t>I</w:t>
      </w:r>
      <w:r>
        <w:rPr>
          <w:rFonts w:ascii="Times New Roman"/>
          <w:color w:val="000000"/>
          <w:spacing w:val="43"/>
          <w:sz w:val="20"/>
        </w:rPr>
        <w:t xml:space="preserve"> </w:t>
      </w:r>
      <w:r>
        <w:rPr>
          <w:rFonts w:ascii="KCFTRC+CMR10"/>
          <w:color w:val="000000"/>
          <w:sz w:val="20"/>
        </w:rPr>
        <w:t>will</w:t>
      </w:r>
    </w:p>
    <w:p w14:paraId="17B5E281" w14:textId="77777777" w:rsidR="00CF0253" w:rsidRDefault="00252649">
      <w:pPr>
        <w:spacing w:before="149" w:after="0" w:line="209" w:lineRule="exact"/>
        <w:jc w:val="left"/>
        <w:rPr>
          <w:rFonts w:ascii="Times New Roman"/>
          <w:color w:val="000000"/>
          <w:sz w:val="20"/>
        </w:rPr>
      </w:pPr>
      <w:r>
        <w:rPr>
          <w:rFonts w:ascii="KCFTRC+CMR10"/>
          <w:color w:val="000000"/>
          <w:sz w:val="20"/>
        </w:rPr>
        <w:t>discuss</w:t>
      </w:r>
      <w:r>
        <w:rPr>
          <w:rFonts w:ascii="Times New Roman"/>
          <w:color w:val="000000"/>
          <w:spacing w:val="16"/>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z w:val="20"/>
        </w:rPr>
        <w:t>dynamics</w:t>
      </w:r>
      <w:r>
        <w:rPr>
          <w:rFonts w:ascii="Times New Roman"/>
          <w:color w:val="000000"/>
          <w:spacing w:val="16"/>
          <w:sz w:val="20"/>
        </w:rPr>
        <w:t xml:space="preserve"> </w:t>
      </w:r>
      <w:r>
        <w:rPr>
          <w:rFonts w:ascii="KCFTRC+CMR10"/>
          <w:color w:val="000000"/>
          <w:sz w:val="20"/>
        </w:rPr>
        <w:t>in</w:t>
      </w:r>
      <w:r>
        <w:rPr>
          <w:rFonts w:ascii="Times New Roman"/>
          <w:color w:val="000000"/>
          <w:spacing w:val="16"/>
          <w:sz w:val="20"/>
        </w:rPr>
        <w:t xml:space="preserve"> </w:t>
      </w:r>
      <w:r>
        <w:rPr>
          <w:rFonts w:ascii="KCFTRC+CMR10"/>
          <w:color w:val="000000"/>
          <w:sz w:val="20"/>
        </w:rPr>
        <w:t>detail</w:t>
      </w:r>
      <w:r>
        <w:rPr>
          <w:rFonts w:ascii="Times New Roman"/>
          <w:color w:val="000000"/>
          <w:spacing w:val="16"/>
          <w:sz w:val="20"/>
        </w:rPr>
        <w:t xml:space="preserve"> </w:t>
      </w:r>
      <w:r>
        <w:rPr>
          <w:rFonts w:ascii="KCFTRC+CMR10"/>
          <w:color w:val="000000"/>
          <w:sz w:val="20"/>
        </w:rPr>
        <w:t>in</w:t>
      </w:r>
      <w:r>
        <w:rPr>
          <w:rFonts w:ascii="Times New Roman"/>
          <w:color w:val="000000"/>
          <w:spacing w:val="16"/>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pacing w:val="-1"/>
          <w:sz w:val="20"/>
        </w:rPr>
        <w:t>following</w:t>
      </w:r>
      <w:r>
        <w:rPr>
          <w:rFonts w:ascii="Times New Roman"/>
          <w:color w:val="000000"/>
          <w:spacing w:val="17"/>
          <w:sz w:val="20"/>
        </w:rPr>
        <w:t xml:space="preserve"> </w:t>
      </w:r>
      <w:r>
        <w:rPr>
          <w:rFonts w:ascii="KCFTRC+CMR10"/>
          <w:color w:val="000000"/>
          <w:sz w:val="20"/>
        </w:rPr>
        <w:t>sections.</w:t>
      </w:r>
      <w:r>
        <w:rPr>
          <w:rFonts w:ascii="Times New Roman"/>
          <w:color w:val="000000"/>
          <w:spacing w:val="39"/>
          <w:sz w:val="20"/>
        </w:rPr>
        <w:t xml:space="preserve"> </w:t>
      </w:r>
      <w:r>
        <w:rPr>
          <w:rFonts w:ascii="KCFTRC+CMR10"/>
          <w:color w:val="000000"/>
          <w:spacing w:val="-2"/>
          <w:sz w:val="20"/>
        </w:rPr>
        <w:t>Furthermore,</w:t>
      </w:r>
      <w:r>
        <w:rPr>
          <w:rFonts w:ascii="Times New Roman"/>
          <w:color w:val="000000"/>
          <w:spacing w:val="18"/>
          <w:sz w:val="20"/>
        </w:rPr>
        <w:t xml:space="preserve"> </w:t>
      </w:r>
      <w:r>
        <w:rPr>
          <w:rFonts w:ascii="KCFTRC+CMR10"/>
          <w:color w:val="000000"/>
          <w:sz w:val="20"/>
        </w:rPr>
        <w:t>I</w:t>
      </w:r>
      <w:r>
        <w:rPr>
          <w:rFonts w:ascii="Times New Roman"/>
          <w:color w:val="000000"/>
          <w:spacing w:val="16"/>
          <w:sz w:val="20"/>
        </w:rPr>
        <w:t xml:space="preserve"> </w:t>
      </w:r>
      <w:r>
        <w:rPr>
          <w:rFonts w:ascii="KCFTRC+CMR10"/>
          <w:color w:val="000000"/>
          <w:sz w:val="20"/>
        </w:rPr>
        <w:t>will</w:t>
      </w:r>
      <w:r>
        <w:rPr>
          <w:rFonts w:ascii="Times New Roman"/>
          <w:color w:val="000000"/>
          <w:spacing w:val="16"/>
          <w:sz w:val="20"/>
        </w:rPr>
        <w:t xml:space="preserve"> </w:t>
      </w:r>
      <w:r>
        <w:rPr>
          <w:rFonts w:ascii="KCFTRC+CMR10"/>
          <w:color w:val="000000"/>
          <w:sz w:val="20"/>
        </w:rPr>
        <w:t>also</w:t>
      </w:r>
      <w:r>
        <w:rPr>
          <w:rFonts w:ascii="Times New Roman"/>
          <w:color w:val="000000"/>
          <w:spacing w:val="16"/>
          <w:sz w:val="20"/>
        </w:rPr>
        <w:t xml:space="preserve"> </w:t>
      </w:r>
      <w:r>
        <w:rPr>
          <w:rFonts w:ascii="KCFTRC+CMR10"/>
          <w:color w:val="000000"/>
          <w:sz w:val="20"/>
        </w:rPr>
        <w:t>discuss</w:t>
      </w:r>
      <w:r>
        <w:rPr>
          <w:rFonts w:ascii="Times New Roman"/>
          <w:color w:val="000000"/>
          <w:spacing w:val="16"/>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pacing w:val="1"/>
          <w:sz w:val="20"/>
        </w:rPr>
        <w:t>policy</w:t>
      </w:r>
      <w:r>
        <w:rPr>
          <w:rFonts w:ascii="Times New Roman"/>
          <w:color w:val="000000"/>
          <w:spacing w:val="15"/>
          <w:sz w:val="20"/>
        </w:rPr>
        <w:t xml:space="preserve"> </w:t>
      </w:r>
      <w:r>
        <w:rPr>
          <w:rFonts w:ascii="KCFTRC+CMR10"/>
          <w:color w:val="000000"/>
          <w:sz w:val="20"/>
        </w:rPr>
        <w:t>implications</w:t>
      </w:r>
    </w:p>
    <w:p w14:paraId="37BF1E25" w14:textId="77777777" w:rsidR="00CF0253" w:rsidRDefault="00252649">
      <w:pPr>
        <w:spacing w:before="149" w:after="0" w:line="209" w:lineRule="exact"/>
        <w:jc w:val="left"/>
        <w:rPr>
          <w:rFonts w:ascii="Times New Roman"/>
          <w:color w:val="000000"/>
          <w:sz w:val="20"/>
        </w:rPr>
      </w:pPr>
      <w:r>
        <w:rPr>
          <w:rFonts w:ascii="KCFTRC+CMR10"/>
          <w:color w:val="000000"/>
          <w:sz w:val="20"/>
        </w:rPr>
        <w:t>suggested</w:t>
      </w:r>
      <w:r>
        <w:rPr>
          <w:rFonts w:ascii="Times New Roman"/>
          <w:color w:val="000000"/>
          <w:spacing w:val="16"/>
          <w:sz w:val="20"/>
        </w:rPr>
        <w:t xml:space="preserve"> </w:t>
      </w:r>
      <w:r>
        <w:rPr>
          <w:rFonts w:ascii="KCFTRC+CMR10"/>
          <w:color w:val="000000"/>
          <w:spacing w:val="-6"/>
          <w:sz w:val="20"/>
        </w:rPr>
        <w:t>by</w:t>
      </w:r>
      <w:r>
        <w:rPr>
          <w:rFonts w:ascii="Times New Roman"/>
          <w:color w:val="000000"/>
          <w:spacing w:val="22"/>
          <w:sz w:val="20"/>
        </w:rPr>
        <w:t xml:space="preserve"> </w:t>
      </w:r>
      <w:r>
        <w:rPr>
          <w:rFonts w:ascii="KCFTRC+CMR10"/>
          <w:color w:val="000000"/>
          <w:sz w:val="20"/>
        </w:rPr>
        <w:t>it.</w:t>
      </w:r>
    </w:p>
    <w:p w14:paraId="39F43C85" w14:textId="77777777" w:rsidR="00CF0253" w:rsidRDefault="00252649">
      <w:pPr>
        <w:spacing w:before="458" w:after="0" w:line="249" w:lineRule="exact"/>
        <w:jc w:val="left"/>
        <w:rPr>
          <w:rFonts w:ascii="Times New Roman"/>
          <w:color w:val="000000"/>
          <w:sz w:val="24"/>
        </w:rPr>
      </w:pPr>
      <w:r>
        <w:rPr>
          <w:rFonts w:ascii="VIOHQD+CMBX12"/>
          <w:color w:val="000000"/>
          <w:sz w:val="24"/>
        </w:rPr>
        <w:t>4.1</w:t>
      </w:r>
      <w:r>
        <w:rPr>
          <w:rFonts w:ascii="Times New Roman"/>
          <w:color w:val="000000"/>
          <w:spacing w:val="209"/>
          <w:sz w:val="24"/>
        </w:rPr>
        <w:t xml:space="preserve"> </w:t>
      </w:r>
      <w:r>
        <w:rPr>
          <w:rFonts w:ascii="VIOHQD+CMBX12"/>
          <w:color w:val="000000"/>
          <w:sz w:val="24"/>
        </w:rPr>
        <w:t>Multidimensional</w:t>
      </w:r>
      <w:r>
        <w:rPr>
          <w:rFonts w:ascii="Times New Roman"/>
          <w:color w:val="000000"/>
          <w:spacing w:val="30"/>
          <w:sz w:val="24"/>
        </w:rPr>
        <w:t xml:space="preserve"> </w:t>
      </w:r>
      <w:r>
        <w:rPr>
          <w:rFonts w:ascii="VIOHQD+CMBX12"/>
          <w:color w:val="000000"/>
          <w:sz w:val="24"/>
        </w:rPr>
        <w:t>Dynamics</w:t>
      </w:r>
      <w:r>
        <w:rPr>
          <w:rFonts w:ascii="Times New Roman"/>
          <w:color w:val="000000"/>
          <w:spacing w:val="30"/>
          <w:sz w:val="24"/>
        </w:rPr>
        <w:t xml:space="preserve"> </w:t>
      </w:r>
      <w:r>
        <w:rPr>
          <w:rFonts w:ascii="VIOHQD+CMBX12"/>
          <w:color w:val="000000"/>
          <w:sz w:val="24"/>
        </w:rPr>
        <w:t>of</w:t>
      </w:r>
      <w:r>
        <w:rPr>
          <w:rFonts w:ascii="Times New Roman"/>
          <w:color w:val="000000"/>
          <w:spacing w:val="30"/>
          <w:sz w:val="24"/>
        </w:rPr>
        <w:t xml:space="preserve"> </w:t>
      </w:r>
      <w:r>
        <w:rPr>
          <w:rFonts w:ascii="VIOHQD+CMBX12"/>
          <w:color w:val="000000"/>
          <w:sz w:val="24"/>
        </w:rPr>
        <w:t>Household</w:t>
      </w:r>
      <w:r>
        <w:rPr>
          <w:rFonts w:ascii="Times New Roman"/>
          <w:color w:val="000000"/>
          <w:spacing w:val="30"/>
          <w:sz w:val="24"/>
        </w:rPr>
        <w:t xml:space="preserve"> </w:t>
      </w:r>
      <w:r>
        <w:rPr>
          <w:rFonts w:ascii="VIOHQD+CMBX12"/>
          <w:color w:val="000000"/>
          <w:spacing w:val="-1"/>
          <w:sz w:val="24"/>
        </w:rPr>
        <w:t>Electricity</w:t>
      </w:r>
      <w:r>
        <w:rPr>
          <w:rFonts w:ascii="Times New Roman"/>
          <w:color w:val="000000"/>
          <w:spacing w:val="30"/>
          <w:sz w:val="24"/>
        </w:rPr>
        <w:t xml:space="preserve"> </w:t>
      </w:r>
      <w:r>
        <w:rPr>
          <w:rFonts w:ascii="VIOHQD+CMBX12"/>
          <w:color w:val="000000"/>
          <w:sz w:val="24"/>
        </w:rPr>
        <w:t>Consumption</w:t>
      </w:r>
    </w:p>
    <w:p w14:paraId="69C2944E" w14:textId="77777777" w:rsidR="00CF0253" w:rsidRDefault="00252649">
      <w:pPr>
        <w:spacing w:before="268" w:after="0" w:line="209" w:lineRule="exact"/>
        <w:jc w:val="left"/>
        <w:rPr>
          <w:rFonts w:ascii="Times New Roman"/>
          <w:color w:val="000000"/>
          <w:sz w:val="20"/>
        </w:rPr>
      </w:pPr>
      <w:r>
        <w:rPr>
          <w:rFonts w:ascii="JCMVBB+CMBX10"/>
          <w:color w:val="000000"/>
          <w:sz w:val="20"/>
        </w:rPr>
        <w:t>4.1.1</w:t>
      </w:r>
      <w:r>
        <w:rPr>
          <w:rFonts w:ascii="Times New Roman"/>
          <w:color w:val="000000"/>
          <w:spacing w:val="179"/>
          <w:sz w:val="20"/>
        </w:rPr>
        <w:t xml:space="preserve"> </w:t>
      </w:r>
      <w:r>
        <w:rPr>
          <w:rFonts w:ascii="JCMVBB+CMBX10"/>
          <w:color w:val="000000"/>
          <w:sz w:val="20"/>
        </w:rPr>
        <w:t>Household</w:t>
      </w:r>
      <w:r>
        <w:rPr>
          <w:rFonts w:ascii="Times New Roman"/>
          <w:color w:val="000000"/>
          <w:spacing w:val="26"/>
          <w:sz w:val="20"/>
        </w:rPr>
        <w:t xml:space="preserve"> </w:t>
      </w:r>
      <w:r>
        <w:rPr>
          <w:rFonts w:ascii="JCMVBB+CMBX10"/>
          <w:color w:val="000000"/>
          <w:sz w:val="20"/>
        </w:rPr>
        <w:t>Consumption</w:t>
      </w:r>
      <w:r>
        <w:rPr>
          <w:rFonts w:ascii="Times New Roman"/>
          <w:color w:val="000000"/>
          <w:spacing w:val="27"/>
          <w:sz w:val="20"/>
        </w:rPr>
        <w:t xml:space="preserve"> </w:t>
      </w:r>
      <w:r>
        <w:rPr>
          <w:rFonts w:ascii="JCMVBB+CMBX10"/>
          <w:color w:val="000000"/>
          <w:spacing w:val="-1"/>
          <w:sz w:val="20"/>
        </w:rPr>
        <w:t>Behavior</w:t>
      </w:r>
      <w:r>
        <w:rPr>
          <w:rFonts w:ascii="Times New Roman"/>
          <w:color w:val="000000"/>
          <w:spacing w:val="27"/>
          <w:sz w:val="20"/>
        </w:rPr>
        <w:t xml:space="preserve"> </w:t>
      </w:r>
      <w:r>
        <w:rPr>
          <w:rFonts w:ascii="JCMVBB+CMBX10"/>
          <w:color w:val="000000"/>
          <w:sz w:val="20"/>
        </w:rPr>
        <w:t>in</w:t>
      </w:r>
      <w:r>
        <w:rPr>
          <w:rFonts w:ascii="Times New Roman"/>
          <w:color w:val="000000"/>
          <w:spacing w:val="26"/>
          <w:sz w:val="20"/>
        </w:rPr>
        <w:t xml:space="preserve"> </w:t>
      </w:r>
      <w:r>
        <w:rPr>
          <w:rFonts w:ascii="JCMVBB+CMBX10"/>
          <w:color w:val="000000"/>
          <w:sz w:val="20"/>
        </w:rPr>
        <w:t>and</w:t>
      </w:r>
      <w:r>
        <w:rPr>
          <w:rFonts w:ascii="Times New Roman"/>
          <w:color w:val="000000"/>
          <w:spacing w:val="26"/>
          <w:sz w:val="20"/>
        </w:rPr>
        <w:t xml:space="preserve"> </w:t>
      </w:r>
      <w:r>
        <w:rPr>
          <w:rFonts w:ascii="JCMVBB+CMBX10"/>
          <w:color w:val="000000"/>
          <w:sz w:val="20"/>
        </w:rPr>
        <w:t>near</w:t>
      </w:r>
      <w:r>
        <w:rPr>
          <w:rFonts w:ascii="Times New Roman"/>
          <w:color w:val="000000"/>
          <w:spacing w:val="26"/>
          <w:sz w:val="20"/>
        </w:rPr>
        <w:t xml:space="preserve"> </w:t>
      </w:r>
      <w:r>
        <w:rPr>
          <w:rFonts w:ascii="JCMVBB+CMBX10"/>
          <w:color w:val="000000"/>
          <w:sz w:val="20"/>
        </w:rPr>
        <w:t>the</w:t>
      </w:r>
      <w:r>
        <w:rPr>
          <w:rFonts w:ascii="Times New Roman"/>
          <w:color w:val="000000"/>
          <w:spacing w:val="26"/>
          <w:sz w:val="20"/>
        </w:rPr>
        <w:t xml:space="preserve"> </w:t>
      </w:r>
      <w:r>
        <w:rPr>
          <w:rFonts w:ascii="JCMVBB+CMBX10"/>
          <w:color w:val="000000"/>
          <w:spacing w:val="-3"/>
          <w:sz w:val="20"/>
        </w:rPr>
        <w:t>Peak</w:t>
      </w:r>
      <w:r>
        <w:rPr>
          <w:rFonts w:ascii="Times New Roman"/>
          <w:color w:val="000000"/>
          <w:spacing w:val="29"/>
          <w:sz w:val="20"/>
        </w:rPr>
        <w:t xml:space="preserve"> </w:t>
      </w:r>
      <w:r>
        <w:rPr>
          <w:rFonts w:ascii="JCMVBB+CMBX10"/>
          <w:color w:val="000000"/>
          <w:sz w:val="20"/>
        </w:rPr>
        <w:t>Rate</w:t>
      </w:r>
      <w:r>
        <w:rPr>
          <w:rFonts w:ascii="Times New Roman"/>
          <w:color w:val="000000"/>
          <w:spacing w:val="26"/>
          <w:sz w:val="20"/>
        </w:rPr>
        <w:t xml:space="preserve"> </w:t>
      </w:r>
      <w:r>
        <w:rPr>
          <w:rFonts w:ascii="JCMVBB+CMBX10"/>
          <w:color w:val="000000"/>
          <w:sz w:val="20"/>
        </w:rPr>
        <w:t>Period</w:t>
      </w:r>
    </w:p>
    <w:p w14:paraId="68C053F1" w14:textId="77777777" w:rsidR="00CF0253" w:rsidRDefault="00252649">
      <w:pPr>
        <w:spacing w:before="278" w:after="0" w:line="209" w:lineRule="exact"/>
        <w:jc w:val="left"/>
        <w:rPr>
          <w:rFonts w:ascii="Times New Roman"/>
          <w:color w:val="000000"/>
          <w:sz w:val="20"/>
        </w:rPr>
      </w:pPr>
      <w:r>
        <w:rPr>
          <w:rFonts w:ascii="KCFTRC+CMR10"/>
          <w:color w:val="000000"/>
          <w:sz w:val="20"/>
        </w:rPr>
        <w:t>Exploring</w:t>
      </w:r>
      <w:r>
        <w:rPr>
          <w:rFonts w:ascii="Times New Roman"/>
          <w:color w:val="000000"/>
          <w:spacing w:val="12"/>
          <w:sz w:val="20"/>
        </w:rPr>
        <w:t xml:space="preserve"> </w:t>
      </w:r>
      <w:r>
        <w:rPr>
          <w:rFonts w:ascii="KCFTRC+CMR10"/>
          <w:color w:val="000000"/>
          <w:sz w:val="20"/>
        </w:rPr>
        <w:t>participating</w:t>
      </w:r>
      <w:r>
        <w:rPr>
          <w:rFonts w:ascii="Times New Roman"/>
          <w:color w:val="000000"/>
          <w:spacing w:val="12"/>
          <w:sz w:val="20"/>
        </w:rPr>
        <w:t xml:space="preserve"> </w:t>
      </w:r>
      <w:r>
        <w:rPr>
          <w:rFonts w:ascii="KCFTRC+CMR10" w:hAnsi="KCFTRC+CMR10" w:cs="KCFTRC+CMR10"/>
          <w:color w:val="000000"/>
          <w:sz w:val="20"/>
        </w:rPr>
        <w:t>households’</w:t>
      </w:r>
      <w:r>
        <w:rPr>
          <w:rFonts w:ascii="Times New Roman"/>
          <w:color w:val="000000"/>
          <w:spacing w:val="13"/>
          <w:sz w:val="20"/>
        </w:rPr>
        <w:t xml:space="preserve"> </w:t>
      </w:r>
      <w:r>
        <w:rPr>
          <w:rFonts w:ascii="KCFTRC+CMR10"/>
          <w:color w:val="000000"/>
          <w:spacing w:val="-1"/>
          <w:sz w:val="20"/>
        </w:rPr>
        <w:t>electricity</w:t>
      </w:r>
      <w:r>
        <w:rPr>
          <w:rFonts w:ascii="Times New Roman"/>
          <w:color w:val="000000"/>
          <w:spacing w:val="13"/>
          <w:sz w:val="20"/>
        </w:rPr>
        <w:t xml:space="preserve"> </w:t>
      </w:r>
      <w:r>
        <w:rPr>
          <w:rFonts w:ascii="KCFTRC+CMR10"/>
          <w:color w:val="000000"/>
          <w:sz w:val="20"/>
        </w:rPr>
        <w:t>consumption,</w:t>
      </w:r>
      <w:r>
        <w:rPr>
          <w:rFonts w:ascii="Times New Roman"/>
          <w:color w:val="000000"/>
          <w:spacing w:val="13"/>
          <w:sz w:val="20"/>
        </w:rPr>
        <w:t xml:space="preserve"> </w:t>
      </w:r>
      <w:r>
        <w:rPr>
          <w:rFonts w:ascii="KCFTRC+CMR10"/>
          <w:color w:val="000000"/>
          <w:sz w:val="20"/>
        </w:rPr>
        <w:t>according</w:t>
      </w:r>
      <w:r>
        <w:rPr>
          <w:rFonts w:ascii="Times New Roman"/>
          <w:color w:val="000000"/>
          <w:spacing w:val="12"/>
          <w:sz w:val="20"/>
        </w:rPr>
        <w:t xml:space="preserve"> </w:t>
      </w:r>
      <w:r>
        <w:rPr>
          <w:rFonts w:ascii="KCFTRC+CMR10"/>
          <w:color w:val="000000"/>
          <w:sz w:val="20"/>
        </w:rPr>
        <w:t>to</w:t>
      </w:r>
      <w:r>
        <w:rPr>
          <w:rFonts w:ascii="Times New Roman"/>
          <w:color w:val="000000"/>
          <w:spacing w:val="12"/>
          <w:sz w:val="20"/>
        </w:rPr>
        <w:t xml:space="preserve"> </w:t>
      </w:r>
      <w:r>
        <w:rPr>
          <w:rFonts w:ascii="KCFTRC+CMR10"/>
          <w:color w:val="000000"/>
          <w:sz w:val="20"/>
        </w:rPr>
        <w:t>a</w:t>
      </w:r>
      <w:r>
        <w:rPr>
          <w:rFonts w:ascii="Times New Roman"/>
          <w:color w:val="000000"/>
          <w:spacing w:val="12"/>
          <w:sz w:val="20"/>
        </w:rPr>
        <w:t xml:space="preserve"> </w:t>
      </w:r>
      <w:r>
        <w:rPr>
          <w:rFonts w:ascii="KCFTRC+CMR10"/>
          <w:color w:val="000000"/>
          <w:sz w:val="20"/>
        </w:rPr>
        <w:t>time</w:t>
      </w:r>
      <w:r>
        <w:rPr>
          <w:rFonts w:ascii="Times New Roman"/>
          <w:color w:val="000000"/>
          <w:spacing w:val="12"/>
          <w:sz w:val="20"/>
        </w:rPr>
        <w:t xml:space="preserve"> </w:t>
      </w:r>
      <w:r>
        <w:rPr>
          <w:rFonts w:ascii="KCFTRC+CMR10"/>
          <w:color w:val="000000"/>
          <w:sz w:val="20"/>
        </w:rPr>
        <w:t>sequence</w:t>
      </w:r>
      <w:r>
        <w:rPr>
          <w:rFonts w:ascii="Times New Roman"/>
          <w:color w:val="000000"/>
          <w:spacing w:val="12"/>
          <w:sz w:val="20"/>
        </w:rPr>
        <w:t xml:space="preserve"> </w:t>
      </w:r>
      <w:r>
        <w:rPr>
          <w:rFonts w:ascii="KCFTRC+CMR10"/>
          <w:color w:val="000000"/>
          <w:sz w:val="20"/>
        </w:rPr>
        <w:t>around</w:t>
      </w:r>
      <w:r>
        <w:rPr>
          <w:rFonts w:ascii="Times New Roman"/>
          <w:color w:val="000000"/>
          <w:spacing w:val="12"/>
          <w:sz w:val="20"/>
        </w:rPr>
        <w:t xml:space="preserve"> </w:t>
      </w:r>
      <w:r>
        <w:rPr>
          <w:rFonts w:ascii="KCFTRC+CMR10"/>
          <w:color w:val="000000"/>
          <w:sz w:val="20"/>
        </w:rPr>
        <w:t>the</w:t>
      </w:r>
      <w:r>
        <w:rPr>
          <w:rFonts w:ascii="Times New Roman"/>
          <w:color w:val="000000"/>
          <w:spacing w:val="12"/>
          <w:sz w:val="20"/>
        </w:rPr>
        <w:t xml:space="preserve"> </w:t>
      </w:r>
      <w:r>
        <w:rPr>
          <w:rFonts w:ascii="KCFTRC+CMR10"/>
          <w:color w:val="000000"/>
          <w:spacing w:val="1"/>
          <w:sz w:val="20"/>
        </w:rPr>
        <w:t>peak</w:t>
      </w:r>
      <w:r>
        <w:rPr>
          <w:rFonts w:ascii="Times New Roman"/>
          <w:color w:val="000000"/>
          <w:spacing w:val="11"/>
          <w:sz w:val="20"/>
        </w:rPr>
        <w:t xml:space="preserve"> </w:t>
      </w:r>
      <w:r>
        <w:rPr>
          <w:rFonts w:ascii="KCFTRC+CMR10"/>
          <w:color w:val="000000"/>
          <w:sz w:val="20"/>
        </w:rPr>
        <w:t>rate</w:t>
      </w:r>
    </w:p>
    <w:p w14:paraId="35613C10" w14:textId="77777777" w:rsidR="00CF0253" w:rsidRDefault="00252649">
      <w:pPr>
        <w:spacing w:before="149" w:after="0" w:line="209" w:lineRule="exact"/>
        <w:jc w:val="left"/>
        <w:rPr>
          <w:rFonts w:ascii="Times New Roman"/>
          <w:color w:val="000000"/>
          <w:sz w:val="20"/>
        </w:rPr>
      </w:pPr>
      <w:r>
        <w:rPr>
          <w:rFonts w:ascii="KCFTRC+CMR10"/>
          <w:color w:val="000000"/>
          <w:spacing w:val="2"/>
          <w:sz w:val="20"/>
        </w:rPr>
        <w:t>period,</w:t>
      </w:r>
      <w:r>
        <w:rPr>
          <w:rFonts w:ascii="Times New Roman"/>
          <w:color w:val="000000"/>
          <w:spacing w:val="46"/>
          <w:sz w:val="20"/>
        </w:rPr>
        <w:t xml:space="preserve"> </w:t>
      </w:r>
      <w:r>
        <w:rPr>
          <w:rFonts w:ascii="KCFTRC+CMR10"/>
          <w:color w:val="000000"/>
          <w:sz w:val="20"/>
        </w:rPr>
        <w:t>facilitates</w:t>
      </w:r>
      <w:r>
        <w:rPr>
          <w:rFonts w:ascii="Times New Roman"/>
          <w:color w:val="000000"/>
          <w:spacing w:val="41"/>
          <w:sz w:val="20"/>
        </w:rPr>
        <w:t xml:space="preserve"> </w:t>
      </w:r>
      <w:r>
        <w:rPr>
          <w:rFonts w:ascii="KCFTRC+CMR10"/>
          <w:color w:val="000000"/>
          <w:sz w:val="20"/>
        </w:rPr>
        <w:t>comprehending</w:t>
      </w:r>
      <w:r>
        <w:rPr>
          <w:rFonts w:ascii="Times New Roman"/>
          <w:color w:val="000000"/>
          <w:spacing w:val="41"/>
          <w:sz w:val="20"/>
        </w:rPr>
        <w:t xml:space="preserve"> </w:t>
      </w:r>
      <w:r>
        <w:rPr>
          <w:rFonts w:ascii="KCFTRC+CMR10"/>
          <w:color w:val="000000"/>
          <w:spacing w:val="-3"/>
          <w:sz w:val="20"/>
        </w:rPr>
        <w:t>how</w:t>
      </w:r>
      <w:r>
        <w:rPr>
          <w:rFonts w:ascii="Times New Roman"/>
          <w:color w:val="000000"/>
          <w:spacing w:val="44"/>
          <w:sz w:val="20"/>
        </w:rPr>
        <w:t xml:space="preserve"> </w:t>
      </w:r>
      <w:r>
        <w:rPr>
          <w:rFonts w:ascii="KCFTRC+CMR10"/>
          <w:color w:val="000000"/>
          <w:sz w:val="20"/>
        </w:rPr>
        <w:t>they</w:t>
      </w:r>
      <w:r>
        <w:rPr>
          <w:rFonts w:ascii="Times New Roman"/>
          <w:color w:val="000000"/>
          <w:spacing w:val="41"/>
          <w:sz w:val="20"/>
        </w:rPr>
        <w:t xml:space="preserve"> </w:t>
      </w:r>
      <w:r>
        <w:rPr>
          <w:rFonts w:ascii="KCFTRC+CMR10"/>
          <w:color w:val="000000"/>
          <w:sz w:val="20"/>
        </w:rPr>
        <w:t>adapted</w:t>
      </w:r>
      <w:r>
        <w:rPr>
          <w:rFonts w:ascii="Times New Roman"/>
          <w:color w:val="000000"/>
          <w:spacing w:val="41"/>
          <w:sz w:val="20"/>
        </w:rPr>
        <w:t xml:space="preserve"> </w:t>
      </w:r>
      <w:r>
        <w:rPr>
          <w:rFonts w:ascii="KCFTRC+CMR10"/>
          <w:color w:val="000000"/>
          <w:sz w:val="20"/>
        </w:rPr>
        <w:t>to</w:t>
      </w:r>
      <w:r>
        <w:rPr>
          <w:rFonts w:ascii="Times New Roman"/>
          <w:color w:val="000000"/>
          <w:spacing w:val="41"/>
          <w:sz w:val="20"/>
        </w:rPr>
        <w:t xml:space="preserve"> </w:t>
      </w:r>
      <w:r>
        <w:rPr>
          <w:rFonts w:ascii="KCFTRC+CMR10"/>
          <w:color w:val="000000"/>
          <w:sz w:val="20"/>
        </w:rPr>
        <w:t>the</w:t>
      </w:r>
      <w:r>
        <w:rPr>
          <w:rFonts w:ascii="Times New Roman"/>
          <w:color w:val="000000"/>
          <w:spacing w:val="41"/>
          <w:sz w:val="20"/>
        </w:rPr>
        <w:t xml:space="preserve"> </w:t>
      </w:r>
      <w:r>
        <w:rPr>
          <w:rFonts w:ascii="KCFTRC+CMR10"/>
          <w:color w:val="000000"/>
          <w:spacing w:val="-2"/>
          <w:sz w:val="20"/>
        </w:rPr>
        <w:t>deployment</w:t>
      </w:r>
      <w:r>
        <w:rPr>
          <w:rFonts w:ascii="Times New Roman"/>
          <w:color w:val="000000"/>
          <w:spacing w:val="43"/>
          <w:sz w:val="20"/>
        </w:rPr>
        <w:t xml:space="preserve"> </w:t>
      </w:r>
      <w:r>
        <w:rPr>
          <w:rFonts w:ascii="KCFTRC+CMR10"/>
          <w:color w:val="000000"/>
          <w:sz w:val="20"/>
        </w:rPr>
        <w:t>of</w:t>
      </w:r>
      <w:r>
        <w:rPr>
          <w:rFonts w:ascii="Times New Roman"/>
          <w:color w:val="000000"/>
          <w:spacing w:val="42"/>
          <w:sz w:val="20"/>
        </w:rPr>
        <w:t xml:space="preserve"> </w:t>
      </w:r>
      <w:r>
        <w:rPr>
          <w:rFonts w:ascii="KCFTRC+CMR10"/>
          <w:color w:val="000000"/>
          <w:sz w:val="20"/>
        </w:rPr>
        <w:t>TOU</w:t>
      </w:r>
      <w:r>
        <w:rPr>
          <w:rFonts w:ascii="Times New Roman"/>
          <w:color w:val="000000"/>
          <w:spacing w:val="41"/>
          <w:sz w:val="20"/>
        </w:rPr>
        <w:t xml:space="preserve"> </w:t>
      </w:r>
      <w:r>
        <w:rPr>
          <w:rFonts w:ascii="KCFTRC+CMR10"/>
          <w:color w:val="000000"/>
          <w:spacing w:val="-1"/>
          <w:sz w:val="20"/>
        </w:rPr>
        <w:t>electricity</w:t>
      </w:r>
      <w:r>
        <w:rPr>
          <w:rFonts w:ascii="Times New Roman"/>
          <w:color w:val="000000"/>
          <w:spacing w:val="42"/>
          <w:sz w:val="20"/>
        </w:rPr>
        <w:t xml:space="preserve"> </w:t>
      </w:r>
      <w:r>
        <w:rPr>
          <w:rFonts w:ascii="KCFTRC+CMR10"/>
          <w:color w:val="000000"/>
          <w:sz w:val="20"/>
        </w:rPr>
        <w:t>pricing</w:t>
      </w:r>
      <w:r>
        <w:rPr>
          <w:rFonts w:ascii="Times New Roman"/>
          <w:color w:val="000000"/>
          <w:spacing w:val="41"/>
          <w:sz w:val="20"/>
        </w:rPr>
        <w:t xml:space="preserve"> </w:t>
      </w:r>
      <w:r>
        <w:rPr>
          <w:rFonts w:ascii="KCFTRC+CMR10"/>
          <w:color w:val="000000"/>
          <w:spacing w:val="-2"/>
          <w:sz w:val="20"/>
        </w:rPr>
        <w:t>precisely.</w:t>
      </w:r>
    </w:p>
    <w:p w14:paraId="6E4A00C9" w14:textId="77777777" w:rsidR="00CF0253" w:rsidRDefault="00252649">
      <w:pPr>
        <w:spacing w:before="149" w:after="0" w:line="209" w:lineRule="exact"/>
        <w:jc w:val="left"/>
        <w:rPr>
          <w:rFonts w:ascii="Times New Roman"/>
          <w:color w:val="000000"/>
          <w:sz w:val="20"/>
        </w:rPr>
      </w:pPr>
      <w:r>
        <w:rPr>
          <w:rFonts w:ascii="KCFTRC+CMR10"/>
          <w:color w:val="000000"/>
          <w:spacing w:val="-3"/>
          <w:sz w:val="20"/>
        </w:rPr>
        <w:t>Intuitively,</w:t>
      </w:r>
      <w:r>
        <w:rPr>
          <w:rFonts w:ascii="Times New Roman"/>
          <w:color w:val="000000"/>
          <w:spacing w:val="19"/>
          <w:sz w:val="20"/>
        </w:rPr>
        <w:t xml:space="preserve"> </w:t>
      </w:r>
      <w:r>
        <w:rPr>
          <w:rFonts w:ascii="KCFTRC+CMR10"/>
          <w:color w:val="000000"/>
          <w:spacing w:val="-1"/>
          <w:sz w:val="20"/>
        </w:rPr>
        <w:t>residential</w:t>
      </w:r>
      <w:r>
        <w:rPr>
          <w:rFonts w:ascii="Times New Roman"/>
          <w:color w:val="000000"/>
          <w:spacing w:val="17"/>
          <w:sz w:val="20"/>
        </w:rPr>
        <w:t xml:space="preserve"> </w:t>
      </w:r>
      <w:r>
        <w:rPr>
          <w:rFonts w:ascii="KCFTRC+CMR10"/>
          <w:color w:val="000000"/>
          <w:sz w:val="20"/>
        </w:rPr>
        <w:t>consumers</w:t>
      </w:r>
      <w:r>
        <w:rPr>
          <w:rFonts w:ascii="Times New Roman"/>
          <w:color w:val="000000"/>
          <w:spacing w:val="16"/>
          <w:sz w:val="20"/>
        </w:rPr>
        <w:t xml:space="preserve"> </w:t>
      </w:r>
      <w:r>
        <w:rPr>
          <w:rFonts w:ascii="KCFTRC+CMR10"/>
          <w:color w:val="000000"/>
          <w:sz w:val="20"/>
        </w:rPr>
        <w:t>can</w:t>
      </w:r>
      <w:r>
        <w:rPr>
          <w:rFonts w:ascii="Times New Roman"/>
          <w:color w:val="000000"/>
          <w:spacing w:val="16"/>
          <w:sz w:val="20"/>
        </w:rPr>
        <w:t xml:space="preserve"> </w:t>
      </w:r>
      <w:r>
        <w:rPr>
          <w:rFonts w:ascii="KCFTRC+CMR10"/>
          <w:color w:val="000000"/>
          <w:spacing w:val="1"/>
          <w:sz w:val="20"/>
        </w:rPr>
        <w:t>respond</w:t>
      </w:r>
      <w:r>
        <w:rPr>
          <w:rFonts w:ascii="Times New Roman"/>
          <w:color w:val="000000"/>
          <w:spacing w:val="15"/>
          <w:sz w:val="20"/>
        </w:rPr>
        <w:t xml:space="preserve"> </w:t>
      </w:r>
      <w:r>
        <w:rPr>
          <w:rFonts w:ascii="KCFTRC+CMR10"/>
          <w:color w:val="000000"/>
          <w:sz w:val="20"/>
        </w:rPr>
        <w:t>to</w:t>
      </w:r>
      <w:r>
        <w:rPr>
          <w:rFonts w:ascii="Times New Roman"/>
          <w:color w:val="000000"/>
          <w:spacing w:val="16"/>
          <w:sz w:val="20"/>
        </w:rPr>
        <w:t xml:space="preserve"> </w:t>
      </w:r>
      <w:r>
        <w:rPr>
          <w:rFonts w:ascii="KCFTRC+CMR10"/>
          <w:color w:val="000000"/>
          <w:sz w:val="20"/>
        </w:rPr>
        <w:t>a</w:t>
      </w:r>
      <w:r>
        <w:rPr>
          <w:rFonts w:ascii="Times New Roman"/>
          <w:color w:val="000000"/>
          <w:spacing w:val="15"/>
          <w:sz w:val="20"/>
        </w:rPr>
        <w:t xml:space="preserve"> </w:t>
      </w:r>
      <w:r>
        <w:rPr>
          <w:rFonts w:ascii="KCFTRC+CMR10"/>
          <w:color w:val="000000"/>
          <w:spacing w:val="2"/>
          <w:sz w:val="20"/>
        </w:rPr>
        <w:t>peak</w:t>
      </w:r>
      <w:r>
        <w:rPr>
          <w:rFonts w:ascii="Times New Roman"/>
          <w:color w:val="000000"/>
          <w:spacing w:val="14"/>
          <w:sz w:val="20"/>
        </w:rPr>
        <w:t xml:space="preserve"> </w:t>
      </w:r>
      <w:r>
        <w:rPr>
          <w:rFonts w:ascii="KCFTRC+CMR10"/>
          <w:color w:val="000000"/>
          <w:sz w:val="20"/>
        </w:rPr>
        <w:t>TOU</w:t>
      </w:r>
      <w:r>
        <w:rPr>
          <w:rFonts w:ascii="Times New Roman"/>
          <w:color w:val="000000"/>
          <w:spacing w:val="16"/>
          <w:sz w:val="20"/>
        </w:rPr>
        <w:t xml:space="preserve"> </w:t>
      </w:r>
      <w:r>
        <w:rPr>
          <w:rFonts w:ascii="KCFTRC+CMR10"/>
          <w:color w:val="000000"/>
          <w:sz w:val="20"/>
        </w:rPr>
        <w:t>price</w:t>
      </w:r>
      <w:r>
        <w:rPr>
          <w:rFonts w:ascii="Times New Roman"/>
          <w:color w:val="000000"/>
          <w:spacing w:val="16"/>
          <w:sz w:val="20"/>
        </w:rPr>
        <w:t xml:space="preserve"> </w:t>
      </w:r>
      <w:r>
        <w:rPr>
          <w:rFonts w:ascii="KCFTRC+CMR10"/>
          <w:color w:val="000000"/>
          <w:spacing w:val="-6"/>
          <w:sz w:val="20"/>
        </w:rPr>
        <w:t>by</w:t>
      </w:r>
      <w:r>
        <w:rPr>
          <w:rFonts w:ascii="Times New Roman"/>
          <w:color w:val="000000"/>
          <w:spacing w:val="22"/>
          <w:sz w:val="20"/>
        </w:rPr>
        <w:t xml:space="preserve"> </w:t>
      </w:r>
      <w:r>
        <w:rPr>
          <w:rFonts w:ascii="KCFTRC+CMR10"/>
          <w:color w:val="000000"/>
          <w:sz w:val="20"/>
        </w:rPr>
        <w:t>conserving</w:t>
      </w:r>
      <w:r>
        <w:rPr>
          <w:rFonts w:ascii="Times New Roman"/>
          <w:color w:val="000000"/>
          <w:spacing w:val="16"/>
          <w:sz w:val="20"/>
        </w:rPr>
        <w:t xml:space="preserve"> </w:t>
      </w:r>
      <w:r>
        <w:rPr>
          <w:rFonts w:ascii="KCFTRC+CMR10"/>
          <w:color w:val="000000"/>
          <w:sz w:val="20"/>
        </w:rPr>
        <w:t>their</w:t>
      </w:r>
      <w:r>
        <w:rPr>
          <w:rFonts w:ascii="Times New Roman"/>
          <w:color w:val="000000"/>
          <w:spacing w:val="16"/>
          <w:sz w:val="20"/>
        </w:rPr>
        <w:t xml:space="preserve"> </w:t>
      </w:r>
      <w:r>
        <w:rPr>
          <w:rFonts w:ascii="KCFTRC+CMR10"/>
          <w:color w:val="000000"/>
          <w:spacing w:val="-1"/>
          <w:sz w:val="20"/>
        </w:rPr>
        <w:t>electricity</w:t>
      </w:r>
      <w:r>
        <w:rPr>
          <w:rFonts w:ascii="Times New Roman"/>
          <w:color w:val="000000"/>
          <w:spacing w:val="16"/>
          <w:sz w:val="20"/>
        </w:rPr>
        <w:t xml:space="preserve"> </w:t>
      </w:r>
      <w:r>
        <w:rPr>
          <w:rFonts w:ascii="KCFTRC+CMR10"/>
          <w:color w:val="000000"/>
          <w:sz w:val="20"/>
        </w:rPr>
        <w:t>consumption</w:t>
      </w:r>
    </w:p>
    <w:p w14:paraId="280D0A18" w14:textId="77777777" w:rsidR="00CF0253" w:rsidRDefault="00252649">
      <w:pPr>
        <w:spacing w:before="149" w:after="0" w:line="209" w:lineRule="exact"/>
        <w:jc w:val="left"/>
        <w:rPr>
          <w:rFonts w:ascii="Times New Roman"/>
          <w:color w:val="000000"/>
          <w:sz w:val="20"/>
        </w:rPr>
      </w:pPr>
      <w:r>
        <w:rPr>
          <w:rFonts w:ascii="KCFTRC+CMR10"/>
          <w:color w:val="000000"/>
          <w:sz w:val="20"/>
        </w:rPr>
        <w:t>during</w:t>
      </w:r>
      <w:r>
        <w:rPr>
          <w:rFonts w:ascii="Times New Roman"/>
          <w:color w:val="000000"/>
          <w:spacing w:val="10"/>
          <w:sz w:val="20"/>
        </w:rPr>
        <w:t xml:space="preserve"> </w:t>
      </w:r>
      <w:r>
        <w:rPr>
          <w:rFonts w:ascii="KCFTRC+CMR10"/>
          <w:color w:val="000000"/>
          <w:spacing w:val="1"/>
          <w:sz w:val="20"/>
        </w:rPr>
        <w:t>peaks,</w:t>
      </w:r>
      <w:r>
        <w:rPr>
          <w:rFonts w:ascii="Times New Roman"/>
          <w:color w:val="000000"/>
          <w:spacing w:val="11"/>
          <w:sz w:val="20"/>
        </w:rPr>
        <w:t xml:space="preserve"> </w:t>
      </w:r>
      <w:r>
        <w:rPr>
          <w:rFonts w:ascii="KCFTRC+CMR10"/>
          <w:color w:val="000000"/>
          <w:sz w:val="20"/>
        </w:rPr>
        <w:t>leading</w:t>
      </w:r>
      <w:r>
        <w:rPr>
          <w:rFonts w:ascii="Times New Roman"/>
          <w:color w:val="000000"/>
          <w:spacing w:val="10"/>
          <w:sz w:val="20"/>
        </w:rPr>
        <w:t xml:space="preserve"> </w:t>
      </w:r>
      <w:r>
        <w:rPr>
          <w:rFonts w:ascii="KCFTRC+CMR10"/>
          <w:color w:val="000000"/>
          <w:sz w:val="20"/>
        </w:rPr>
        <w:t>to</w:t>
      </w:r>
      <w:r>
        <w:rPr>
          <w:rFonts w:ascii="Times New Roman"/>
          <w:color w:val="000000"/>
          <w:spacing w:val="10"/>
          <w:sz w:val="20"/>
        </w:rPr>
        <w:t xml:space="preserve"> </w:t>
      </w:r>
      <w:r>
        <w:rPr>
          <w:rFonts w:ascii="KCFTRC+CMR10"/>
          <w:color w:val="000000"/>
          <w:sz w:val="20"/>
        </w:rPr>
        <w:t>an</w:t>
      </w:r>
      <w:r>
        <w:rPr>
          <w:rFonts w:ascii="Times New Roman"/>
          <w:color w:val="000000"/>
          <w:spacing w:val="10"/>
          <w:sz w:val="20"/>
        </w:rPr>
        <w:t xml:space="preserve"> </w:t>
      </w:r>
      <w:r>
        <w:rPr>
          <w:rFonts w:ascii="KCFTRC+CMR10"/>
          <w:color w:val="000000"/>
          <w:spacing w:val="-2"/>
          <w:sz w:val="20"/>
        </w:rPr>
        <w:t>overall</w:t>
      </w:r>
      <w:r>
        <w:rPr>
          <w:rFonts w:ascii="Times New Roman"/>
          <w:color w:val="000000"/>
          <w:spacing w:val="12"/>
          <w:sz w:val="20"/>
        </w:rPr>
        <w:t xml:space="preserve"> </w:t>
      </w:r>
      <w:r>
        <w:rPr>
          <w:rFonts w:ascii="KCFTRC+CMR10"/>
          <w:color w:val="000000"/>
          <w:sz w:val="20"/>
        </w:rPr>
        <w:t>reduction</w:t>
      </w:r>
      <w:r>
        <w:rPr>
          <w:rFonts w:ascii="Times New Roman"/>
          <w:color w:val="000000"/>
          <w:spacing w:val="10"/>
          <w:sz w:val="20"/>
        </w:rPr>
        <w:t xml:space="preserve"> </w:t>
      </w:r>
      <w:r>
        <w:rPr>
          <w:rFonts w:ascii="KCFTRC+CMR10"/>
          <w:color w:val="000000"/>
          <w:sz w:val="20"/>
        </w:rPr>
        <w:t>in</w:t>
      </w:r>
      <w:r>
        <w:rPr>
          <w:rFonts w:ascii="Times New Roman"/>
          <w:color w:val="000000"/>
          <w:spacing w:val="10"/>
          <w:sz w:val="20"/>
        </w:rPr>
        <w:t xml:space="preserve"> </w:t>
      </w:r>
      <w:r>
        <w:rPr>
          <w:rFonts w:ascii="KCFTRC+CMR10"/>
          <w:color w:val="000000"/>
          <w:sz w:val="20"/>
        </w:rPr>
        <w:t>their</w:t>
      </w:r>
      <w:r>
        <w:rPr>
          <w:rFonts w:ascii="Times New Roman"/>
          <w:color w:val="000000"/>
          <w:spacing w:val="10"/>
          <w:sz w:val="20"/>
        </w:rPr>
        <w:t xml:space="preserve"> </w:t>
      </w:r>
      <w:r>
        <w:rPr>
          <w:rFonts w:ascii="KCFTRC+CMR10"/>
          <w:color w:val="000000"/>
          <w:sz w:val="20"/>
        </w:rPr>
        <w:t>demand</w:t>
      </w:r>
      <w:r>
        <w:rPr>
          <w:rFonts w:ascii="Times New Roman"/>
          <w:color w:val="000000"/>
          <w:spacing w:val="10"/>
          <w:sz w:val="20"/>
        </w:rPr>
        <w:t xml:space="preserve"> </w:t>
      </w:r>
      <w:r>
        <w:rPr>
          <w:rFonts w:ascii="KCFTRC+CMR10"/>
          <w:color w:val="000000"/>
          <w:sz w:val="20"/>
        </w:rPr>
        <w:t>for</w:t>
      </w:r>
      <w:r>
        <w:rPr>
          <w:rFonts w:ascii="Times New Roman"/>
          <w:color w:val="000000"/>
          <w:spacing w:val="10"/>
          <w:sz w:val="20"/>
        </w:rPr>
        <w:t xml:space="preserve"> </w:t>
      </w:r>
      <w:r>
        <w:rPr>
          <w:rFonts w:ascii="KCFTRC+CMR10"/>
          <w:color w:val="000000"/>
          <w:spacing w:val="-2"/>
          <w:sz w:val="20"/>
        </w:rPr>
        <w:t>electricity.</w:t>
      </w:r>
      <w:r>
        <w:rPr>
          <w:rFonts w:ascii="Times New Roman"/>
          <w:color w:val="000000"/>
          <w:spacing w:val="38"/>
          <w:sz w:val="20"/>
        </w:rPr>
        <w:t xml:space="preserve"> </w:t>
      </w:r>
      <w:r>
        <w:rPr>
          <w:rFonts w:ascii="KCFTRC+CMR10"/>
          <w:color w:val="000000"/>
          <w:sz w:val="20"/>
        </w:rPr>
        <w:t>Instead</w:t>
      </w:r>
      <w:r>
        <w:rPr>
          <w:rFonts w:ascii="Times New Roman"/>
          <w:color w:val="000000"/>
          <w:spacing w:val="10"/>
          <w:sz w:val="20"/>
        </w:rPr>
        <w:t xml:space="preserve"> </w:t>
      </w:r>
      <w:r>
        <w:rPr>
          <w:rFonts w:ascii="KCFTRC+CMR10"/>
          <w:color w:val="000000"/>
          <w:sz w:val="20"/>
        </w:rPr>
        <w:t>of</w:t>
      </w:r>
      <w:r>
        <w:rPr>
          <w:rFonts w:ascii="Times New Roman"/>
          <w:color w:val="000000"/>
          <w:spacing w:val="10"/>
          <w:sz w:val="20"/>
        </w:rPr>
        <w:t xml:space="preserve"> </w:t>
      </w:r>
      <w:r>
        <w:rPr>
          <w:rFonts w:ascii="KCFTRC+CMR10"/>
          <w:color w:val="000000"/>
          <w:sz w:val="20"/>
        </w:rPr>
        <w:t>reducing</w:t>
      </w:r>
      <w:r>
        <w:rPr>
          <w:rFonts w:ascii="Times New Roman"/>
          <w:color w:val="000000"/>
          <w:spacing w:val="10"/>
          <w:sz w:val="20"/>
        </w:rPr>
        <w:t xml:space="preserve"> </w:t>
      </w:r>
      <w:r>
        <w:rPr>
          <w:rFonts w:ascii="KCFTRC+CMR10"/>
          <w:color w:val="000000"/>
          <w:sz w:val="20"/>
        </w:rPr>
        <w:t>their</w:t>
      </w:r>
      <w:r>
        <w:rPr>
          <w:rFonts w:ascii="Times New Roman"/>
          <w:color w:val="000000"/>
          <w:spacing w:val="10"/>
          <w:sz w:val="20"/>
        </w:rPr>
        <w:t xml:space="preserve"> </w:t>
      </w:r>
      <w:r>
        <w:rPr>
          <w:rFonts w:ascii="KCFTRC+CMR10"/>
          <w:color w:val="000000"/>
          <w:spacing w:val="-1"/>
          <w:sz w:val="20"/>
        </w:rPr>
        <w:t>electricity</w:t>
      </w:r>
    </w:p>
    <w:p w14:paraId="174903ED" w14:textId="77777777" w:rsidR="00CF0253" w:rsidRDefault="00252649">
      <w:pPr>
        <w:spacing w:before="149" w:after="0" w:line="209" w:lineRule="exact"/>
        <w:jc w:val="left"/>
        <w:rPr>
          <w:rFonts w:ascii="Times New Roman"/>
          <w:color w:val="000000"/>
          <w:sz w:val="20"/>
        </w:rPr>
      </w:pPr>
      <w:r>
        <w:rPr>
          <w:rFonts w:ascii="KCFTRC+CMR10"/>
          <w:color w:val="000000"/>
          <w:sz w:val="20"/>
        </w:rPr>
        <w:t>consumption,</w:t>
      </w:r>
      <w:r>
        <w:rPr>
          <w:rFonts w:ascii="Times New Roman"/>
          <w:color w:val="000000"/>
          <w:spacing w:val="28"/>
          <w:sz w:val="20"/>
        </w:rPr>
        <w:t xml:space="preserve"> </w:t>
      </w:r>
      <w:r>
        <w:rPr>
          <w:rFonts w:ascii="KCFTRC+CMR10"/>
          <w:color w:val="000000"/>
          <w:sz w:val="20"/>
        </w:rPr>
        <w:t>they</w:t>
      </w:r>
      <w:r>
        <w:rPr>
          <w:rFonts w:ascii="Times New Roman"/>
          <w:color w:val="000000"/>
          <w:spacing w:val="26"/>
          <w:sz w:val="20"/>
        </w:rPr>
        <w:t xml:space="preserve"> </w:t>
      </w:r>
      <w:r>
        <w:rPr>
          <w:rFonts w:ascii="KCFTRC+CMR10"/>
          <w:color w:val="000000"/>
          <w:sz w:val="20"/>
        </w:rPr>
        <w:t>choose</w:t>
      </w:r>
      <w:r>
        <w:rPr>
          <w:rFonts w:ascii="Times New Roman"/>
          <w:color w:val="000000"/>
          <w:spacing w:val="26"/>
          <w:sz w:val="20"/>
        </w:rPr>
        <w:t xml:space="preserve"> </w:t>
      </w:r>
      <w:r>
        <w:rPr>
          <w:rFonts w:ascii="KCFTRC+CMR10"/>
          <w:color w:val="000000"/>
          <w:sz w:val="20"/>
        </w:rPr>
        <w:t>to</w:t>
      </w:r>
      <w:r>
        <w:rPr>
          <w:rFonts w:ascii="Times New Roman"/>
          <w:color w:val="000000"/>
          <w:spacing w:val="25"/>
          <w:sz w:val="20"/>
        </w:rPr>
        <w:t xml:space="preserve"> </w:t>
      </w:r>
      <w:r>
        <w:rPr>
          <w:rFonts w:ascii="KCFTRC+CMR10"/>
          <w:color w:val="000000"/>
          <w:sz w:val="20"/>
        </w:rPr>
        <w:t>shift</w:t>
      </w:r>
      <w:r>
        <w:rPr>
          <w:rFonts w:ascii="Times New Roman"/>
          <w:color w:val="000000"/>
          <w:spacing w:val="26"/>
          <w:sz w:val="20"/>
        </w:rPr>
        <w:t xml:space="preserve"> </w:t>
      </w:r>
      <w:r>
        <w:rPr>
          <w:rFonts w:ascii="KCFTRC+CMR10"/>
          <w:color w:val="000000"/>
          <w:sz w:val="20"/>
        </w:rPr>
        <w:t>it</w:t>
      </w:r>
      <w:r>
        <w:rPr>
          <w:rFonts w:ascii="Times New Roman"/>
          <w:color w:val="000000"/>
          <w:spacing w:val="26"/>
          <w:sz w:val="20"/>
        </w:rPr>
        <w:t xml:space="preserve"> </w:t>
      </w:r>
      <w:r>
        <w:rPr>
          <w:rFonts w:ascii="KCFTRC+CMR10"/>
          <w:color w:val="000000"/>
          <w:sz w:val="20"/>
        </w:rPr>
        <w:t>to</w:t>
      </w:r>
      <w:r>
        <w:rPr>
          <w:rFonts w:ascii="Times New Roman"/>
          <w:color w:val="000000"/>
          <w:spacing w:val="25"/>
          <w:sz w:val="20"/>
        </w:rPr>
        <w:t xml:space="preserve"> </w:t>
      </w:r>
      <w:r>
        <w:rPr>
          <w:rFonts w:ascii="KCFTRC+CMR10" w:hAnsi="KCFTRC+CMR10" w:cs="KCFTRC+CMR10"/>
          <w:color w:val="000000"/>
          <w:spacing w:val="1"/>
          <w:sz w:val="20"/>
        </w:rPr>
        <w:t>oﬀ-peak</w:t>
      </w:r>
      <w:r>
        <w:rPr>
          <w:rFonts w:ascii="Times New Roman"/>
          <w:color w:val="000000"/>
          <w:spacing w:val="25"/>
          <w:sz w:val="20"/>
        </w:rPr>
        <w:t xml:space="preserve"> </w:t>
      </w:r>
      <w:r>
        <w:rPr>
          <w:rFonts w:ascii="KCFTRC+CMR10"/>
          <w:color w:val="000000"/>
          <w:sz w:val="20"/>
        </w:rPr>
        <w:t>hours</w:t>
      </w:r>
      <w:r>
        <w:rPr>
          <w:rFonts w:ascii="Times New Roman"/>
          <w:color w:val="000000"/>
          <w:spacing w:val="26"/>
          <w:sz w:val="20"/>
        </w:rPr>
        <w:t xml:space="preserve"> </w:t>
      </w:r>
      <w:r>
        <w:rPr>
          <w:rFonts w:ascii="KCFTRC+CMR10"/>
          <w:color w:val="000000"/>
          <w:sz w:val="20"/>
        </w:rPr>
        <w:t>in</w:t>
      </w:r>
      <w:r>
        <w:rPr>
          <w:rFonts w:ascii="Times New Roman"/>
          <w:color w:val="000000"/>
          <w:spacing w:val="25"/>
          <w:sz w:val="20"/>
        </w:rPr>
        <w:t xml:space="preserve"> </w:t>
      </w:r>
      <w:r>
        <w:rPr>
          <w:rFonts w:ascii="KCFTRC+CMR10"/>
          <w:color w:val="000000"/>
          <w:sz w:val="20"/>
        </w:rPr>
        <w:t>order</w:t>
      </w:r>
      <w:r>
        <w:rPr>
          <w:rFonts w:ascii="Times New Roman"/>
          <w:color w:val="000000"/>
          <w:spacing w:val="26"/>
          <w:sz w:val="20"/>
        </w:rPr>
        <w:t xml:space="preserve"> </w:t>
      </w:r>
      <w:r>
        <w:rPr>
          <w:rFonts w:ascii="KCFTRC+CMR10"/>
          <w:color w:val="000000"/>
          <w:sz w:val="20"/>
        </w:rPr>
        <w:t>not</w:t>
      </w:r>
      <w:r>
        <w:rPr>
          <w:rFonts w:ascii="Times New Roman"/>
          <w:color w:val="000000"/>
          <w:spacing w:val="26"/>
          <w:sz w:val="20"/>
        </w:rPr>
        <w:t xml:space="preserve"> </w:t>
      </w:r>
      <w:r>
        <w:rPr>
          <w:rFonts w:ascii="KCFTRC+CMR10"/>
          <w:color w:val="000000"/>
          <w:sz w:val="20"/>
        </w:rPr>
        <w:t>to</w:t>
      </w:r>
      <w:r>
        <w:rPr>
          <w:rFonts w:ascii="Times New Roman"/>
          <w:color w:val="000000"/>
          <w:spacing w:val="25"/>
          <w:sz w:val="20"/>
        </w:rPr>
        <w:t xml:space="preserve"> </w:t>
      </w:r>
      <w:r>
        <w:rPr>
          <w:rFonts w:ascii="KCFTRC+CMR10"/>
          <w:color w:val="000000"/>
          <w:spacing w:val="5"/>
          <w:sz w:val="20"/>
        </w:rPr>
        <w:t>be</w:t>
      </w:r>
      <w:r>
        <w:rPr>
          <w:rFonts w:ascii="Times New Roman"/>
          <w:color w:val="000000"/>
          <w:spacing w:val="20"/>
          <w:sz w:val="20"/>
        </w:rPr>
        <w:t xml:space="preserve"> </w:t>
      </w:r>
      <w:r>
        <w:rPr>
          <w:rFonts w:ascii="KCFTRC+CMR10"/>
          <w:color w:val="000000"/>
          <w:spacing w:val="2"/>
          <w:sz w:val="20"/>
        </w:rPr>
        <w:t>subject</w:t>
      </w:r>
      <w:r>
        <w:rPr>
          <w:rFonts w:ascii="Times New Roman"/>
          <w:color w:val="000000"/>
          <w:spacing w:val="24"/>
          <w:sz w:val="20"/>
        </w:rPr>
        <w:t xml:space="preserve"> </w:t>
      </w:r>
      <w:r>
        <w:rPr>
          <w:rFonts w:ascii="KCFTRC+CMR10"/>
          <w:color w:val="000000"/>
          <w:sz w:val="20"/>
        </w:rPr>
        <w:t>to</w:t>
      </w:r>
      <w:r>
        <w:rPr>
          <w:rFonts w:ascii="Times New Roman"/>
          <w:color w:val="000000"/>
          <w:spacing w:val="25"/>
          <w:sz w:val="20"/>
        </w:rPr>
        <w:t xml:space="preserve"> </w:t>
      </w:r>
      <w:r>
        <w:rPr>
          <w:rFonts w:ascii="KCFTRC+CMR10"/>
          <w:color w:val="000000"/>
          <w:sz w:val="20"/>
        </w:rPr>
        <w:t>the</w:t>
      </w:r>
      <w:r>
        <w:rPr>
          <w:rFonts w:ascii="Times New Roman"/>
          <w:color w:val="000000"/>
          <w:spacing w:val="26"/>
          <w:sz w:val="20"/>
        </w:rPr>
        <w:t xml:space="preserve"> </w:t>
      </w:r>
      <w:r>
        <w:rPr>
          <w:rFonts w:ascii="KCFTRC+CMR10"/>
          <w:color w:val="000000"/>
          <w:spacing w:val="2"/>
          <w:sz w:val="20"/>
        </w:rPr>
        <w:t>peak</w:t>
      </w:r>
      <w:r>
        <w:rPr>
          <w:rFonts w:ascii="Times New Roman"/>
          <w:color w:val="000000"/>
          <w:spacing w:val="24"/>
          <w:sz w:val="20"/>
        </w:rPr>
        <w:t xml:space="preserve"> </w:t>
      </w:r>
      <w:r>
        <w:rPr>
          <w:rFonts w:ascii="KCFTRC+CMR10"/>
          <w:color w:val="000000"/>
          <w:sz w:val="20"/>
        </w:rPr>
        <w:t>rate</w:t>
      </w:r>
      <w:r>
        <w:rPr>
          <w:rFonts w:ascii="Times New Roman"/>
          <w:color w:val="000000"/>
          <w:spacing w:val="26"/>
          <w:sz w:val="20"/>
        </w:rPr>
        <w:t xml:space="preserve"> </w:t>
      </w:r>
      <w:r>
        <w:rPr>
          <w:rFonts w:ascii="KCFTRC+CMR10"/>
          <w:color w:val="000000"/>
          <w:sz w:val="20"/>
        </w:rPr>
        <w:t>as</w:t>
      </w:r>
      <w:r>
        <w:rPr>
          <w:rFonts w:ascii="Times New Roman"/>
          <w:color w:val="000000"/>
          <w:spacing w:val="26"/>
          <w:sz w:val="20"/>
        </w:rPr>
        <w:t xml:space="preserve"> </w:t>
      </w:r>
      <w:r>
        <w:rPr>
          <w:rFonts w:ascii="KCFTRC+CMR10"/>
          <w:color w:val="000000"/>
          <w:spacing w:val="-4"/>
          <w:sz w:val="20"/>
        </w:rPr>
        <w:t>much</w:t>
      </w:r>
      <w:r>
        <w:rPr>
          <w:rFonts w:ascii="Times New Roman"/>
          <w:color w:val="000000"/>
          <w:spacing w:val="30"/>
          <w:sz w:val="20"/>
        </w:rPr>
        <w:t xml:space="preserve"> </w:t>
      </w:r>
      <w:r>
        <w:rPr>
          <w:rFonts w:ascii="KCFTRC+CMR10"/>
          <w:color w:val="000000"/>
          <w:sz w:val="20"/>
        </w:rPr>
        <w:t>as</w:t>
      </w:r>
    </w:p>
    <w:p w14:paraId="67286054" w14:textId="77777777" w:rsidR="00CF0253" w:rsidRDefault="00252649">
      <w:pPr>
        <w:spacing w:before="149" w:after="0" w:line="209" w:lineRule="exact"/>
        <w:jc w:val="left"/>
        <w:rPr>
          <w:rFonts w:ascii="Times New Roman"/>
          <w:color w:val="000000"/>
          <w:sz w:val="20"/>
        </w:rPr>
      </w:pPr>
      <w:r>
        <w:rPr>
          <w:rFonts w:ascii="KCFTRC+CMR10"/>
          <w:color w:val="000000"/>
          <w:sz w:val="20"/>
        </w:rPr>
        <w:t>possible.</w:t>
      </w:r>
      <w:r>
        <w:rPr>
          <w:rFonts w:ascii="Times New Roman"/>
          <w:color w:val="000000"/>
          <w:spacing w:val="100"/>
          <w:sz w:val="20"/>
        </w:rPr>
        <w:t xml:space="preserve"> </w:t>
      </w:r>
      <w:r>
        <w:rPr>
          <w:rFonts w:ascii="KCFTRC+CMR10"/>
          <w:color w:val="000000"/>
          <w:sz w:val="20"/>
        </w:rPr>
        <w:t>In</w:t>
      </w:r>
      <w:r>
        <w:rPr>
          <w:rFonts w:ascii="Times New Roman"/>
          <w:color w:val="000000"/>
          <w:spacing w:val="37"/>
          <w:sz w:val="20"/>
        </w:rPr>
        <w:t xml:space="preserve"> </w:t>
      </w:r>
      <w:r>
        <w:rPr>
          <w:rFonts w:ascii="KCFTRC+CMR10"/>
          <w:color w:val="000000"/>
          <w:sz w:val="20"/>
        </w:rPr>
        <w:t>this</w:t>
      </w:r>
      <w:r>
        <w:rPr>
          <w:rFonts w:ascii="Times New Roman"/>
          <w:color w:val="000000"/>
          <w:spacing w:val="37"/>
          <w:sz w:val="20"/>
        </w:rPr>
        <w:t xml:space="preserve"> </w:t>
      </w:r>
      <w:r>
        <w:rPr>
          <w:rFonts w:ascii="KCFTRC+CMR10"/>
          <w:color w:val="000000"/>
          <w:sz w:val="20"/>
        </w:rPr>
        <w:t>case,</w:t>
      </w:r>
      <w:r>
        <w:rPr>
          <w:rFonts w:ascii="Times New Roman"/>
          <w:color w:val="000000"/>
          <w:spacing w:val="43"/>
          <w:sz w:val="20"/>
        </w:rPr>
        <w:t xml:space="preserve"> </w:t>
      </w:r>
      <w:r>
        <w:rPr>
          <w:rFonts w:ascii="KCFTRC+CMR10"/>
          <w:color w:val="000000"/>
          <w:sz w:val="20"/>
        </w:rPr>
        <w:t>the</w:t>
      </w:r>
      <w:r>
        <w:rPr>
          <w:rFonts w:ascii="Times New Roman"/>
          <w:color w:val="000000"/>
          <w:spacing w:val="37"/>
          <w:sz w:val="20"/>
        </w:rPr>
        <w:t xml:space="preserve"> </w:t>
      </w:r>
      <w:r>
        <w:rPr>
          <w:rFonts w:ascii="KCFTRC+CMR10"/>
          <w:color w:val="000000"/>
          <w:spacing w:val="-2"/>
          <w:sz w:val="20"/>
        </w:rPr>
        <w:t>level</w:t>
      </w:r>
      <w:r>
        <w:rPr>
          <w:rFonts w:ascii="Times New Roman"/>
          <w:color w:val="000000"/>
          <w:spacing w:val="39"/>
          <w:sz w:val="20"/>
        </w:rPr>
        <w:t xml:space="preserve"> </w:t>
      </w:r>
      <w:r>
        <w:rPr>
          <w:rFonts w:ascii="KCFTRC+CMR10"/>
          <w:color w:val="000000"/>
          <w:sz w:val="20"/>
        </w:rPr>
        <w:t>of</w:t>
      </w:r>
      <w:r>
        <w:rPr>
          <w:rFonts w:ascii="Times New Roman"/>
          <w:color w:val="000000"/>
          <w:spacing w:val="37"/>
          <w:sz w:val="20"/>
        </w:rPr>
        <w:t xml:space="preserve"> </w:t>
      </w:r>
      <w:r>
        <w:rPr>
          <w:rFonts w:ascii="KCFTRC+CMR10"/>
          <w:color w:val="000000"/>
          <w:sz w:val="20"/>
        </w:rPr>
        <w:t>their</w:t>
      </w:r>
      <w:r>
        <w:rPr>
          <w:rFonts w:ascii="Times New Roman"/>
          <w:color w:val="000000"/>
          <w:spacing w:val="37"/>
          <w:sz w:val="20"/>
        </w:rPr>
        <w:t xml:space="preserve"> </w:t>
      </w:r>
      <w:r>
        <w:rPr>
          <w:rFonts w:ascii="KCFTRC+CMR10"/>
          <w:color w:val="000000"/>
          <w:sz w:val="20"/>
        </w:rPr>
        <w:t>net</w:t>
      </w:r>
      <w:r>
        <w:rPr>
          <w:rFonts w:ascii="Times New Roman"/>
          <w:color w:val="000000"/>
          <w:spacing w:val="37"/>
          <w:sz w:val="20"/>
        </w:rPr>
        <w:t xml:space="preserve"> </w:t>
      </w:r>
      <w:r>
        <w:rPr>
          <w:rFonts w:ascii="KCFTRC+CMR10"/>
          <w:color w:val="000000"/>
          <w:spacing w:val="-1"/>
          <w:sz w:val="20"/>
        </w:rPr>
        <w:t>electricity</w:t>
      </w:r>
      <w:r>
        <w:rPr>
          <w:rFonts w:ascii="Times New Roman"/>
          <w:color w:val="000000"/>
          <w:spacing w:val="38"/>
          <w:sz w:val="20"/>
        </w:rPr>
        <w:t xml:space="preserve"> </w:t>
      </w:r>
      <w:r>
        <w:rPr>
          <w:rFonts w:ascii="KCFTRC+CMR10"/>
          <w:color w:val="000000"/>
          <w:sz w:val="20"/>
        </w:rPr>
        <w:t>consumption</w:t>
      </w:r>
      <w:r>
        <w:rPr>
          <w:rFonts w:ascii="Times New Roman"/>
          <w:color w:val="000000"/>
          <w:spacing w:val="37"/>
          <w:sz w:val="20"/>
        </w:rPr>
        <w:t xml:space="preserve"> </w:t>
      </w:r>
      <w:r>
        <w:rPr>
          <w:rFonts w:ascii="KCFTRC+CMR10"/>
          <w:color w:val="000000"/>
          <w:sz w:val="20"/>
        </w:rPr>
        <w:t>is</w:t>
      </w:r>
      <w:r>
        <w:rPr>
          <w:rFonts w:ascii="Times New Roman"/>
          <w:color w:val="000000"/>
          <w:spacing w:val="37"/>
          <w:sz w:val="20"/>
        </w:rPr>
        <w:t xml:space="preserve"> </w:t>
      </w:r>
      <w:r>
        <w:rPr>
          <w:rFonts w:ascii="KCFTRC+CMR10"/>
          <w:color w:val="000000"/>
          <w:spacing w:val="-1"/>
          <w:sz w:val="20"/>
        </w:rPr>
        <w:t>maintained.</w:t>
      </w:r>
      <w:r>
        <w:rPr>
          <w:rFonts w:ascii="Times New Roman"/>
          <w:color w:val="000000"/>
          <w:spacing w:val="102"/>
          <w:sz w:val="20"/>
        </w:rPr>
        <w:t xml:space="preserve"> </w:t>
      </w:r>
      <w:r>
        <w:rPr>
          <w:rFonts w:ascii="KCFTRC+CMR10"/>
          <w:color w:val="000000"/>
          <w:sz w:val="20"/>
        </w:rPr>
        <w:t>Because</w:t>
      </w:r>
      <w:r>
        <w:rPr>
          <w:rFonts w:ascii="Times New Roman"/>
          <w:color w:val="000000"/>
          <w:spacing w:val="37"/>
          <w:sz w:val="20"/>
        </w:rPr>
        <w:t xml:space="preserve"> </w:t>
      </w:r>
      <w:r>
        <w:rPr>
          <w:rFonts w:ascii="KCFTRC+CMR10"/>
          <w:color w:val="000000"/>
          <w:sz w:val="20"/>
        </w:rPr>
        <w:t>those</w:t>
      </w:r>
      <w:r>
        <w:rPr>
          <w:rFonts w:ascii="Times New Roman"/>
          <w:color w:val="000000"/>
          <w:spacing w:val="37"/>
          <w:sz w:val="20"/>
        </w:rPr>
        <w:t xml:space="preserve"> </w:t>
      </w:r>
      <w:r>
        <w:rPr>
          <w:rFonts w:ascii="KCFTRC+CMR10"/>
          <w:color w:val="000000"/>
          <w:spacing w:val="-6"/>
          <w:sz w:val="20"/>
        </w:rPr>
        <w:t>two</w:t>
      </w:r>
      <w:r>
        <w:rPr>
          <w:rFonts w:ascii="Times New Roman"/>
          <w:color w:val="000000"/>
          <w:spacing w:val="42"/>
          <w:sz w:val="20"/>
        </w:rPr>
        <w:t xml:space="preserve"> </w:t>
      </w:r>
      <w:r>
        <w:rPr>
          <w:rFonts w:ascii="KCFTRC+CMR10"/>
          <w:color w:val="000000"/>
          <w:spacing w:val="-4"/>
          <w:sz w:val="20"/>
        </w:rPr>
        <w:t>ways</w:t>
      </w:r>
    </w:p>
    <w:p w14:paraId="1304706D" w14:textId="77777777" w:rsidR="00CF0253" w:rsidRDefault="00252649">
      <w:pPr>
        <w:spacing w:before="149" w:after="0" w:line="209" w:lineRule="exact"/>
        <w:jc w:val="left"/>
        <w:rPr>
          <w:rFonts w:ascii="Times New Roman"/>
          <w:color w:val="000000"/>
          <w:sz w:val="20"/>
        </w:rPr>
      </w:pPr>
      <w:r>
        <w:rPr>
          <w:rFonts w:ascii="KCFTRC+CMR10"/>
          <w:color w:val="000000"/>
          <w:sz w:val="20"/>
        </w:rPr>
        <w:t>of</w:t>
      </w:r>
      <w:r>
        <w:rPr>
          <w:rFonts w:ascii="Times New Roman"/>
          <w:color w:val="000000"/>
          <w:spacing w:val="35"/>
          <w:sz w:val="20"/>
        </w:rPr>
        <w:t xml:space="preserve"> </w:t>
      </w:r>
      <w:r>
        <w:rPr>
          <w:rFonts w:ascii="KCFTRC+CMR10"/>
          <w:color w:val="000000"/>
          <w:sz w:val="20"/>
        </w:rPr>
        <w:t>reacting</w:t>
      </w:r>
      <w:r>
        <w:rPr>
          <w:rFonts w:ascii="Times New Roman"/>
          <w:color w:val="000000"/>
          <w:spacing w:val="34"/>
          <w:sz w:val="20"/>
        </w:rPr>
        <w:t xml:space="preserve"> </w:t>
      </w:r>
      <w:r>
        <w:rPr>
          <w:rFonts w:ascii="KCFTRC+CMR10"/>
          <w:color w:val="000000"/>
          <w:sz w:val="20"/>
        </w:rPr>
        <w:t>to</w:t>
      </w:r>
      <w:r>
        <w:rPr>
          <w:rFonts w:ascii="Times New Roman"/>
          <w:color w:val="000000"/>
          <w:spacing w:val="34"/>
          <w:sz w:val="20"/>
        </w:rPr>
        <w:t xml:space="preserve"> </w:t>
      </w:r>
      <w:r>
        <w:rPr>
          <w:rFonts w:ascii="KCFTRC+CMR10"/>
          <w:color w:val="000000"/>
          <w:sz w:val="20"/>
        </w:rPr>
        <w:t>the</w:t>
      </w:r>
      <w:r>
        <w:rPr>
          <w:rFonts w:ascii="Times New Roman"/>
          <w:color w:val="000000"/>
          <w:spacing w:val="34"/>
          <w:sz w:val="20"/>
        </w:rPr>
        <w:t xml:space="preserve"> </w:t>
      </w:r>
      <w:r>
        <w:rPr>
          <w:rFonts w:ascii="KCFTRC+CMR10"/>
          <w:color w:val="000000"/>
          <w:spacing w:val="-1"/>
          <w:sz w:val="20"/>
        </w:rPr>
        <w:t>time-varying</w:t>
      </w:r>
      <w:r>
        <w:rPr>
          <w:rFonts w:ascii="Times New Roman"/>
          <w:color w:val="000000"/>
          <w:spacing w:val="35"/>
          <w:sz w:val="20"/>
        </w:rPr>
        <w:t xml:space="preserve"> </w:t>
      </w:r>
      <w:r>
        <w:rPr>
          <w:rFonts w:ascii="KCFTRC+CMR10" w:hAnsi="KCFTRC+CMR10" w:cs="KCFTRC+CMR10"/>
          <w:color w:val="000000"/>
          <w:sz w:val="20"/>
        </w:rPr>
        <w:t>tariﬀ</w:t>
      </w:r>
      <w:r>
        <w:rPr>
          <w:rFonts w:ascii="Times New Roman"/>
          <w:color w:val="000000"/>
          <w:spacing w:val="34"/>
          <w:sz w:val="20"/>
        </w:rPr>
        <w:t xml:space="preserve"> </w:t>
      </w:r>
      <w:r>
        <w:rPr>
          <w:rFonts w:ascii="KCFTRC+CMR10"/>
          <w:color w:val="000000"/>
          <w:spacing w:val="-1"/>
          <w:sz w:val="20"/>
        </w:rPr>
        <w:t>scheme</w:t>
      </w:r>
      <w:r>
        <w:rPr>
          <w:rFonts w:ascii="Times New Roman"/>
          <w:color w:val="000000"/>
          <w:spacing w:val="35"/>
          <w:sz w:val="20"/>
        </w:rPr>
        <w:t xml:space="preserve"> </w:t>
      </w:r>
      <w:r>
        <w:rPr>
          <w:rFonts w:ascii="KCFTRC+CMR10"/>
          <w:color w:val="000000"/>
          <w:spacing w:val="1"/>
          <w:sz w:val="20"/>
        </w:rPr>
        <w:t>reshape</w:t>
      </w:r>
      <w:r>
        <w:rPr>
          <w:rFonts w:ascii="Times New Roman"/>
          <w:color w:val="000000"/>
          <w:spacing w:val="33"/>
          <w:sz w:val="20"/>
        </w:rPr>
        <w:t xml:space="preserve"> </w:t>
      </w:r>
      <w:r>
        <w:rPr>
          <w:rFonts w:ascii="KCFTRC+CMR10"/>
          <w:color w:val="000000"/>
          <w:sz w:val="20"/>
        </w:rPr>
        <w:t>load</w:t>
      </w:r>
      <w:r>
        <w:rPr>
          <w:rFonts w:ascii="Times New Roman"/>
          <w:color w:val="000000"/>
          <w:spacing w:val="34"/>
          <w:sz w:val="20"/>
        </w:rPr>
        <w:t xml:space="preserve"> </w:t>
      </w:r>
      <w:r>
        <w:rPr>
          <w:rFonts w:ascii="KCFTRC+CMR10"/>
          <w:color w:val="000000"/>
          <w:spacing w:val="-1"/>
          <w:sz w:val="20"/>
        </w:rPr>
        <w:t>curves</w:t>
      </w:r>
      <w:r>
        <w:rPr>
          <w:rFonts w:ascii="Times New Roman"/>
          <w:color w:val="000000"/>
          <w:spacing w:val="35"/>
          <w:sz w:val="20"/>
        </w:rPr>
        <w:t xml:space="preserve"> </w:t>
      </w:r>
      <w:r>
        <w:rPr>
          <w:rFonts w:ascii="KCFTRC+CMR10"/>
          <w:color w:val="000000"/>
          <w:sz w:val="20"/>
        </w:rPr>
        <w:t>around</w:t>
      </w:r>
      <w:r>
        <w:rPr>
          <w:rFonts w:ascii="Times New Roman"/>
          <w:color w:val="000000"/>
          <w:spacing w:val="34"/>
          <w:sz w:val="20"/>
        </w:rPr>
        <w:t xml:space="preserve"> </w:t>
      </w:r>
      <w:r>
        <w:rPr>
          <w:rFonts w:ascii="KCFTRC+CMR10"/>
          <w:color w:val="000000"/>
          <w:sz w:val="20"/>
        </w:rPr>
        <w:t>the</w:t>
      </w:r>
      <w:r>
        <w:rPr>
          <w:rFonts w:ascii="Times New Roman"/>
          <w:color w:val="000000"/>
          <w:spacing w:val="34"/>
          <w:sz w:val="20"/>
        </w:rPr>
        <w:t xml:space="preserve"> </w:t>
      </w:r>
      <w:r>
        <w:rPr>
          <w:rFonts w:ascii="KCFTRC+CMR10"/>
          <w:color w:val="000000"/>
          <w:spacing w:val="2"/>
          <w:sz w:val="20"/>
        </w:rPr>
        <w:t>peak</w:t>
      </w:r>
      <w:r>
        <w:rPr>
          <w:rFonts w:ascii="Times New Roman"/>
          <w:color w:val="000000"/>
          <w:spacing w:val="32"/>
          <w:sz w:val="20"/>
        </w:rPr>
        <w:t xml:space="preserve"> </w:t>
      </w:r>
      <w:r>
        <w:rPr>
          <w:rFonts w:ascii="KCFTRC+CMR10"/>
          <w:color w:val="000000"/>
          <w:sz w:val="20"/>
        </w:rPr>
        <w:t>rate</w:t>
      </w:r>
      <w:r>
        <w:rPr>
          <w:rFonts w:ascii="Times New Roman"/>
          <w:color w:val="000000"/>
          <w:spacing w:val="34"/>
          <w:sz w:val="20"/>
        </w:rPr>
        <w:t xml:space="preserve"> </w:t>
      </w:r>
      <w:r>
        <w:rPr>
          <w:rFonts w:ascii="KCFTRC+CMR10"/>
          <w:color w:val="000000"/>
          <w:spacing w:val="2"/>
          <w:sz w:val="20"/>
        </w:rPr>
        <w:t>period,</w:t>
      </w:r>
      <w:r>
        <w:rPr>
          <w:rFonts w:ascii="Times New Roman"/>
          <w:color w:val="000000"/>
          <w:spacing w:val="37"/>
          <w:sz w:val="20"/>
        </w:rPr>
        <w:t xml:space="preserve"> </w:t>
      </w:r>
      <w:r>
        <w:rPr>
          <w:rFonts w:ascii="KCFTRC+CMR10"/>
          <w:color w:val="000000"/>
          <w:sz w:val="20"/>
        </w:rPr>
        <w:t>it</w:t>
      </w:r>
      <w:r>
        <w:rPr>
          <w:rFonts w:ascii="Times New Roman"/>
          <w:color w:val="000000"/>
          <w:spacing w:val="34"/>
          <w:sz w:val="20"/>
        </w:rPr>
        <w:t xml:space="preserve"> </w:t>
      </w:r>
      <w:r>
        <w:rPr>
          <w:rFonts w:ascii="KCFTRC+CMR10"/>
          <w:color w:val="000000"/>
          <w:sz w:val="20"/>
        </w:rPr>
        <w:t>is</w:t>
      </w:r>
      <w:r>
        <w:rPr>
          <w:rFonts w:ascii="Times New Roman"/>
          <w:color w:val="000000"/>
          <w:spacing w:val="34"/>
          <w:sz w:val="20"/>
        </w:rPr>
        <w:t xml:space="preserve"> </w:t>
      </w:r>
      <w:r>
        <w:rPr>
          <w:rFonts w:ascii="KCFTRC+CMR10"/>
          <w:color w:val="000000"/>
          <w:sz w:val="20"/>
        </w:rPr>
        <w:t>required</w:t>
      </w:r>
    </w:p>
    <w:p w14:paraId="2C59CD61" w14:textId="77777777" w:rsidR="00CF0253" w:rsidRDefault="00252649">
      <w:pPr>
        <w:spacing w:before="149" w:after="0" w:line="209" w:lineRule="exact"/>
        <w:jc w:val="left"/>
        <w:rPr>
          <w:rFonts w:ascii="Times New Roman"/>
          <w:color w:val="000000"/>
          <w:sz w:val="20"/>
        </w:rPr>
      </w:pPr>
      <w:proofErr w:type="gramStart"/>
      <w:r>
        <w:rPr>
          <w:rFonts w:ascii="KCFTRC+CMR10"/>
          <w:color w:val="000000"/>
          <w:sz w:val="20"/>
        </w:rPr>
        <w:t>to</w:t>
      </w:r>
      <w:proofErr w:type="gramEnd"/>
      <w:r>
        <w:rPr>
          <w:rFonts w:ascii="Times New Roman"/>
          <w:color w:val="000000"/>
          <w:spacing w:val="34"/>
          <w:sz w:val="20"/>
        </w:rPr>
        <w:t xml:space="preserve"> </w:t>
      </w:r>
      <w:r>
        <w:rPr>
          <w:rFonts w:ascii="KCFTRC+CMR10"/>
          <w:color w:val="000000"/>
          <w:sz w:val="20"/>
        </w:rPr>
        <w:t>examine</w:t>
      </w:r>
      <w:r>
        <w:rPr>
          <w:rFonts w:ascii="Times New Roman"/>
          <w:color w:val="000000"/>
          <w:spacing w:val="35"/>
          <w:sz w:val="20"/>
        </w:rPr>
        <w:t xml:space="preserve"> </w:t>
      </w:r>
      <w:r>
        <w:rPr>
          <w:rFonts w:ascii="KCFTRC+CMR10"/>
          <w:color w:val="000000"/>
          <w:sz w:val="20"/>
        </w:rPr>
        <w:t>the</w:t>
      </w:r>
      <w:r>
        <w:rPr>
          <w:rFonts w:ascii="Times New Roman"/>
          <w:color w:val="000000"/>
          <w:spacing w:val="35"/>
          <w:sz w:val="20"/>
        </w:rPr>
        <w:t xml:space="preserve"> </w:t>
      </w:r>
      <w:r>
        <w:rPr>
          <w:rFonts w:ascii="KCFTRC+CMR10" w:hAnsi="KCFTRC+CMR10" w:cs="KCFTRC+CMR10"/>
          <w:color w:val="000000"/>
          <w:sz w:val="20"/>
        </w:rPr>
        <w:t>TOU-tariﬀ-inducing</w:t>
      </w:r>
      <w:r>
        <w:rPr>
          <w:rFonts w:ascii="Times New Roman"/>
          <w:color w:val="000000"/>
          <w:spacing w:val="35"/>
          <w:sz w:val="20"/>
        </w:rPr>
        <w:t xml:space="preserve"> </w:t>
      </w:r>
      <w:r>
        <w:rPr>
          <w:rFonts w:ascii="KCFTRC+CMR10"/>
          <w:color w:val="000000"/>
          <w:spacing w:val="-1"/>
          <w:sz w:val="20"/>
        </w:rPr>
        <w:t>electricity</w:t>
      </w:r>
      <w:r>
        <w:rPr>
          <w:rFonts w:ascii="Times New Roman"/>
          <w:color w:val="000000"/>
          <w:spacing w:val="35"/>
          <w:sz w:val="20"/>
        </w:rPr>
        <w:t xml:space="preserve"> </w:t>
      </w:r>
      <w:r>
        <w:rPr>
          <w:rFonts w:ascii="KCFTRC+CMR10"/>
          <w:color w:val="000000"/>
          <w:spacing w:val="-1"/>
          <w:sz w:val="20"/>
        </w:rPr>
        <w:t>savings,</w:t>
      </w:r>
      <w:r>
        <w:rPr>
          <w:rFonts w:ascii="Times New Roman"/>
          <w:color w:val="000000"/>
          <w:spacing w:val="40"/>
          <w:sz w:val="20"/>
        </w:rPr>
        <w:t xml:space="preserve"> </w:t>
      </w:r>
      <w:r>
        <w:rPr>
          <w:rFonts w:ascii="KCFTRC+CMR10"/>
          <w:color w:val="000000"/>
          <w:sz w:val="20"/>
        </w:rPr>
        <w:t>as</w:t>
      </w:r>
      <w:r>
        <w:rPr>
          <w:rFonts w:ascii="Times New Roman"/>
          <w:color w:val="000000"/>
          <w:spacing w:val="35"/>
          <w:sz w:val="20"/>
        </w:rPr>
        <w:t xml:space="preserve"> </w:t>
      </w:r>
      <w:r>
        <w:rPr>
          <w:rFonts w:ascii="KCFTRC+CMR10"/>
          <w:color w:val="000000"/>
          <w:sz w:val="20"/>
        </w:rPr>
        <w:t>a</w:t>
      </w:r>
      <w:r>
        <w:rPr>
          <w:rFonts w:ascii="Times New Roman"/>
          <w:color w:val="000000"/>
          <w:spacing w:val="34"/>
          <w:sz w:val="20"/>
        </w:rPr>
        <w:t xml:space="preserve"> </w:t>
      </w:r>
      <w:r>
        <w:rPr>
          <w:rFonts w:ascii="KCFTRC+CMR10"/>
          <w:color w:val="000000"/>
          <w:sz w:val="20"/>
        </w:rPr>
        <w:t>whole,</w:t>
      </w:r>
      <w:r>
        <w:rPr>
          <w:rFonts w:ascii="Times New Roman"/>
          <w:color w:val="000000"/>
          <w:spacing w:val="40"/>
          <w:sz w:val="20"/>
        </w:rPr>
        <w:t xml:space="preserve"> </w:t>
      </w:r>
      <w:r>
        <w:rPr>
          <w:rFonts w:ascii="KCFTRC+CMR10"/>
          <w:color w:val="000000"/>
          <w:sz w:val="20"/>
        </w:rPr>
        <w:t>in</w:t>
      </w:r>
      <w:r>
        <w:rPr>
          <w:rFonts w:ascii="Times New Roman"/>
          <w:color w:val="000000"/>
          <w:spacing w:val="35"/>
          <w:sz w:val="20"/>
        </w:rPr>
        <w:t xml:space="preserve"> </w:t>
      </w:r>
      <w:r>
        <w:rPr>
          <w:rFonts w:ascii="KCFTRC+CMR10"/>
          <w:color w:val="000000"/>
          <w:sz w:val="20"/>
        </w:rPr>
        <w:t>and</w:t>
      </w:r>
      <w:r>
        <w:rPr>
          <w:rFonts w:ascii="Times New Roman"/>
          <w:color w:val="000000"/>
          <w:spacing w:val="35"/>
          <w:sz w:val="20"/>
        </w:rPr>
        <w:t xml:space="preserve"> </w:t>
      </w:r>
      <w:r>
        <w:rPr>
          <w:rFonts w:ascii="KCFTRC+CMR10"/>
          <w:color w:val="000000"/>
          <w:sz w:val="20"/>
        </w:rPr>
        <w:t>near</w:t>
      </w:r>
      <w:r>
        <w:rPr>
          <w:rFonts w:ascii="Times New Roman"/>
          <w:color w:val="000000"/>
          <w:spacing w:val="35"/>
          <w:sz w:val="20"/>
        </w:rPr>
        <w:t xml:space="preserve"> </w:t>
      </w:r>
      <w:r>
        <w:rPr>
          <w:rFonts w:ascii="KCFTRC+CMR10"/>
          <w:color w:val="000000"/>
          <w:sz w:val="20"/>
        </w:rPr>
        <w:t>the</w:t>
      </w:r>
      <w:r>
        <w:rPr>
          <w:rFonts w:ascii="Times New Roman"/>
          <w:color w:val="000000"/>
          <w:spacing w:val="35"/>
          <w:sz w:val="20"/>
        </w:rPr>
        <w:t xml:space="preserve"> </w:t>
      </w:r>
      <w:r>
        <w:rPr>
          <w:rFonts w:ascii="KCFTRC+CMR10"/>
          <w:color w:val="000000"/>
          <w:spacing w:val="2"/>
          <w:sz w:val="20"/>
        </w:rPr>
        <w:t>period</w:t>
      </w:r>
      <w:r>
        <w:rPr>
          <w:rFonts w:ascii="Times New Roman"/>
          <w:color w:val="000000"/>
          <w:spacing w:val="32"/>
          <w:sz w:val="20"/>
        </w:rPr>
        <w:t xml:space="preserve"> </w:t>
      </w:r>
      <w:r>
        <w:rPr>
          <w:rFonts w:ascii="KCFTRC+CMR10"/>
          <w:color w:val="000000"/>
          <w:sz w:val="20"/>
        </w:rPr>
        <w:t>in</w:t>
      </w:r>
      <w:r>
        <w:rPr>
          <w:rFonts w:ascii="Times New Roman"/>
          <w:color w:val="000000"/>
          <w:spacing w:val="34"/>
          <w:sz w:val="20"/>
        </w:rPr>
        <w:t xml:space="preserve"> </w:t>
      </w:r>
      <w:r>
        <w:rPr>
          <w:rFonts w:ascii="KCFTRC+CMR10"/>
          <w:color w:val="000000"/>
          <w:sz w:val="20"/>
        </w:rPr>
        <w:t>order</w:t>
      </w:r>
      <w:r>
        <w:rPr>
          <w:rFonts w:ascii="Times New Roman"/>
          <w:color w:val="000000"/>
          <w:spacing w:val="35"/>
          <w:sz w:val="20"/>
        </w:rPr>
        <w:t xml:space="preserve"> </w:t>
      </w:r>
      <w:r>
        <w:rPr>
          <w:rFonts w:ascii="KCFTRC+CMR10"/>
          <w:color w:val="000000"/>
          <w:sz w:val="20"/>
        </w:rPr>
        <w:t>to</w:t>
      </w:r>
      <w:r>
        <w:rPr>
          <w:rFonts w:ascii="Times New Roman"/>
          <w:color w:val="000000"/>
          <w:spacing w:val="34"/>
          <w:sz w:val="20"/>
        </w:rPr>
        <w:t xml:space="preserve"> </w:t>
      </w:r>
      <w:r>
        <w:rPr>
          <w:rFonts w:ascii="KCFTRC+CMR10"/>
          <w:color w:val="000000"/>
          <w:sz w:val="20"/>
        </w:rPr>
        <w:t>grasp</w:t>
      </w:r>
    </w:p>
    <w:p w14:paraId="0C28DC88" w14:textId="77777777" w:rsidR="00CF0253" w:rsidRDefault="00252649">
      <w:pPr>
        <w:spacing w:before="149" w:after="0" w:line="209" w:lineRule="exact"/>
        <w:jc w:val="left"/>
        <w:rPr>
          <w:rFonts w:ascii="Times New Roman"/>
          <w:color w:val="000000"/>
          <w:sz w:val="20"/>
        </w:rPr>
      </w:pPr>
      <w:r>
        <w:rPr>
          <w:rFonts w:ascii="KCFTRC+CMR10" w:hAnsi="KCFTRC+CMR10" w:cs="KCFTRC+CMR10"/>
          <w:color w:val="000000"/>
          <w:sz w:val="20"/>
        </w:rPr>
        <w:t>households’</w:t>
      </w:r>
      <w:r>
        <w:rPr>
          <w:rFonts w:ascii="Times New Roman"/>
          <w:color w:val="000000"/>
          <w:spacing w:val="17"/>
          <w:sz w:val="20"/>
        </w:rPr>
        <w:t xml:space="preserve"> </w:t>
      </w:r>
      <w:r>
        <w:rPr>
          <w:rFonts w:ascii="KCFTRC+CMR10"/>
          <w:color w:val="000000"/>
          <w:sz w:val="20"/>
        </w:rPr>
        <w:t>behavioral</w:t>
      </w:r>
      <w:r>
        <w:rPr>
          <w:rFonts w:ascii="Times New Roman"/>
          <w:color w:val="000000"/>
          <w:spacing w:val="17"/>
          <w:sz w:val="20"/>
        </w:rPr>
        <w:t xml:space="preserve"> </w:t>
      </w:r>
      <w:r>
        <w:rPr>
          <w:rFonts w:ascii="KCFTRC+CMR10"/>
          <w:color w:val="000000"/>
          <w:spacing w:val="-1"/>
          <w:sz w:val="20"/>
        </w:rPr>
        <w:t>changes.</w:t>
      </w:r>
    </w:p>
    <w:p w14:paraId="16A0FC2A" w14:textId="77777777" w:rsidR="00CF0253" w:rsidRDefault="00252649">
      <w:pPr>
        <w:spacing w:before="149" w:after="0" w:line="209" w:lineRule="exact"/>
        <w:ind w:left="299"/>
        <w:jc w:val="left"/>
        <w:rPr>
          <w:rFonts w:ascii="Times New Roman"/>
          <w:color w:val="000000"/>
          <w:sz w:val="20"/>
        </w:rPr>
      </w:pPr>
      <w:r>
        <w:rPr>
          <w:rFonts w:ascii="KCFTRC+CMR10"/>
          <w:color w:val="000000"/>
          <w:sz w:val="20"/>
        </w:rPr>
        <w:t>Regarding</w:t>
      </w:r>
      <w:r>
        <w:rPr>
          <w:rFonts w:ascii="Times New Roman"/>
          <w:color w:val="000000"/>
          <w:spacing w:val="8"/>
          <w:sz w:val="20"/>
        </w:rPr>
        <w:t xml:space="preserve"> </w:t>
      </w:r>
      <w:r>
        <w:rPr>
          <w:rFonts w:ascii="KCFTRC+CMR10"/>
          <w:color w:val="000000"/>
          <w:spacing w:val="-1"/>
          <w:sz w:val="20"/>
        </w:rPr>
        <w:t>residential</w:t>
      </w:r>
      <w:r>
        <w:rPr>
          <w:rFonts w:ascii="Times New Roman"/>
          <w:color w:val="000000"/>
          <w:spacing w:val="9"/>
          <w:sz w:val="20"/>
        </w:rPr>
        <w:t xml:space="preserve"> </w:t>
      </w:r>
      <w:r>
        <w:rPr>
          <w:rFonts w:ascii="KCFTRC+CMR10"/>
          <w:color w:val="000000"/>
          <w:spacing w:val="-1"/>
          <w:sz w:val="20"/>
        </w:rPr>
        <w:t>electricity</w:t>
      </w:r>
      <w:r>
        <w:rPr>
          <w:rFonts w:ascii="Times New Roman"/>
          <w:color w:val="000000"/>
          <w:spacing w:val="9"/>
          <w:sz w:val="20"/>
        </w:rPr>
        <w:t xml:space="preserve"> </w:t>
      </w:r>
      <w:r>
        <w:rPr>
          <w:rFonts w:ascii="KCFTRC+CMR10"/>
          <w:color w:val="000000"/>
          <w:sz w:val="20"/>
        </w:rPr>
        <w:t>demand</w:t>
      </w:r>
      <w:r>
        <w:rPr>
          <w:rFonts w:ascii="Times New Roman"/>
          <w:color w:val="000000"/>
          <w:spacing w:val="9"/>
          <w:sz w:val="20"/>
        </w:rPr>
        <w:t xml:space="preserve"> </w:t>
      </w:r>
      <w:r>
        <w:rPr>
          <w:rFonts w:ascii="KCFTRC+CMR10"/>
          <w:color w:val="000000"/>
          <w:sz w:val="20"/>
        </w:rPr>
        <w:t>for</w:t>
      </w:r>
      <w:r>
        <w:rPr>
          <w:rFonts w:ascii="Times New Roman"/>
          <w:color w:val="000000"/>
          <w:spacing w:val="9"/>
          <w:sz w:val="20"/>
        </w:rPr>
        <w:t xml:space="preserve"> </w:t>
      </w:r>
      <w:r>
        <w:rPr>
          <w:rFonts w:ascii="KCFTRC+CMR10"/>
          <w:color w:val="000000"/>
          <w:sz w:val="20"/>
        </w:rPr>
        <w:t>non-temperature-control</w:t>
      </w:r>
      <w:r>
        <w:rPr>
          <w:rFonts w:ascii="Times New Roman"/>
          <w:color w:val="000000"/>
          <w:spacing w:val="9"/>
          <w:sz w:val="20"/>
        </w:rPr>
        <w:t xml:space="preserve"> </w:t>
      </w:r>
      <w:r>
        <w:rPr>
          <w:rFonts w:ascii="KCFTRC+CMR10"/>
          <w:color w:val="000000"/>
          <w:sz w:val="20"/>
        </w:rPr>
        <w:t>uses,</w:t>
      </w:r>
      <w:r>
        <w:rPr>
          <w:rFonts w:ascii="Times New Roman"/>
          <w:color w:val="000000"/>
          <w:spacing w:val="10"/>
          <w:sz w:val="20"/>
        </w:rPr>
        <w:t xml:space="preserve"> </w:t>
      </w:r>
      <w:r>
        <w:rPr>
          <w:rFonts w:ascii="KCFTRC+CMR10"/>
          <w:color w:val="000000"/>
          <w:sz w:val="20"/>
        </w:rPr>
        <w:t>the</w:t>
      </w:r>
      <w:r>
        <w:rPr>
          <w:rFonts w:ascii="Times New Roman"/>
          <w:color w:val="000000"/>
          <w:spacing w:val="9"/>
          <w:sz w:val="20"/>
        </w:rPr>
        <w:t xml:space="preserve"> </w:t>
      </w:r>
      <w:r>
        <w:rPr>
          <w:rFonts w:ascii="KCFTRC+CMR10"/>
          <w:color w:val="000000"/>
          <w:sz w:val="20"/>
        </w:rPr>
        <w:t>leading</w:t>
      </w:r>
      <w:r>
        <w:rPr>
          <w:rFonts w:ascii="Times New Roman"/>
          <w:color w:val="000000"/>
          <w:spacing w:val="8"/>
          <w:sz w:val="20"/>
        </w:rPr>
        <w:t xml:space="preserve"> </w:t>
      </w:r>
      <w:r>
        <w:rPr>
          <w:rFonts w:ascii="KCFTRC+CMR10"/>
          <w:color w:val="000000"/>
          <w:sz w:val="20"/>
        </w:rPr>
        <w:t>reaction</w:t>
      </w:r>
      <w:r>
        <w:rPr>
          <w:rFonts w:ascii="Times New Roman"/>
          <w:color w:val="000000"/>
          <w:spacing w:val="9"/>
          <w:sz w:val="20"/>
        </w:rPr>
        <w:t xml:space="preserve"> </w:t>
      </w:r>
      <w:r>
        <w:rPr>
          <w:rFonts w:ascii="KCFTRC+CMR10"/>
          <w:color w:val="000000"/>
          <w:sz w:val="20"/>
        </w:rPr>
        <w:t>of</w:t>
      </w:r>
      <w:r>
        <w:rPr>
          <w:rFonts w:ascii="Times New Roman"/>
          <w:color w:val="000000"/>
          <w:spacing w:val="9"/>
          <w:sz w:val="20"/>
        </w:rPr>
        <w:t xml:space="preserve"> </w:t>
      </w:r>
      <w:r>
        <w:rPr>
          <w:rFonts w:ascii="KCFTRC+CMR10"/>
          <w:color w:val="000000"/>
          <w:sz w:val="20"/>
        </w:rPr>
        <w:t>the</w:t>
      </w:r>
      <w:r>
        <w:rPr>
          <w:rFonts w:ascii="Times New Roman"/>
          <w:color w:val="000000"/>
          <w:spacing w:val="9"/>
          <w:sz w:val="20"/>
        </w:rPr>
        <w:t xml:space="preserve"> </w:t>
      </w:r>
      <w:r>
        <w:rPr>
          <w:rFonts w:ascii="KCFTRC+CMR10"/>
          <w:color w:val="000000"/>
          <w:sz w:val="20"/>
        </w:rPr>
        <w:t>house-</w:t>
      </w:r>
    </w:p>
    <w:p w14:paraId="38F697EC" w14:textId="77777777" w:rsidR="00CF0253" w:rsidRDefault="00252649">
      <w:pPr>
        <w:spacing w:before="149" w:after="0" w:line="209" w:lineRule="exact"/>
        <w:jc w:val="left"/>
        <w:rPr>
          <w:rFonts w:ascii="Times New Roman"/>
          <w:color w:val="000000"/>
          <w:sz w:val="20"/>
        </w:rPr>
      </w:pPr>
      <w:r>
        <w:rPr>
          <w:rFonts w:ascii="KCFTRC+CMR10"/>
          <w:color w:val="000000"/>
          <w:sz w:val="20"/>
        </w:rPr>
        <w:t>holds</w:t>
      </w:r>
      <w:r>
        <w:rPr>
          <w:rFonts w:ascii="Times New Roman"/>
          <w:color w:val="000000"/>
          <w:spacing w:val="25"/>
          <w:sz w:val="20"/>
        </w:rPr>
        <w:t xml:space="preserve"> </w:t>
      </w:r>
      <w:r>
        <w:rPr>
          <w:rFonts w:ascii="KCFTRC+CMR10"/>
          <w:color w:val="000000"/>
          <w:sz w:val="20"/>
        </w:rPr>
        <w:t>allocated</w:t>
      </w:r>
      <w:r>
        <w:rPr>
          <w:rFonts w:ascii="Times New Roman"/>
          <w:color w:val="000000"/>
          <w:spacing w:val="24"/>
          <w:sz w:val="20"/>
        </w:rPr>
        <w:t xml:space="preserve"> </w:t>
      </w:r>
      <w:r>
        <w:rPr>
          <w:rFonts w:ascii="KCFTRC+CMR10"/>
          <w:color w:val="000000"/>
          <w:sz w:val="20"/>
        </w:rPr>
        <w:t>to</w:t>
      </w:r>
      <w:r>
        <w:rPr>
          <w:rFonts w:ascii="Times New Roman"/>
          <w:color w:val="000000"/>
          <w:spacing w:val="25"/>
          <w:sz w:val="20"/>
        </w:rPr>
        <w:t xml:space="preserve"> </w:t>
      </w:r>
      <w:r>
        <w:rPr>
          <w:rFonts w:ascii="KCFTRC+CMR10"/>
          <w:color w:val="000000"/>
          <w:sz w:val="20"/>
        </w:rPr>
        <w:t>the</w:t>
      </w:r>
      <w:r>
        <w:rPr>
          <w:rFonts w:ascii="Times New Roman"/>
          <w:color w:val="000000"/>
          <w:spacing w:val="25"/>
          <w:sz w:val="20"/>
        </w:rPr>
        <w:t xml:space="preserve"> </w:t>
      </w:r>
      <w:r>
        <w:rPr>
          <w:rFonts w:ascii="KCFTRC+CMR10"/>
          <w:color w:val="000000"/>
          <w:spacing w:val="-1"/>
          <w:sz w:val="20"/>
        </w:rPr>
        <w:t>treatment</w:t>
      </w:r>
      <w:r>
        <w:rPr>
          <w:rFonts w:ascii="Times New Roman"/>
          <w:color w:val="000000"/>
          <w:spacing w:val="26"/>
          <w:sz w:val="20"/>
        </w:rPr>
        <w:t xml:space="preserve"> </w:t>
      </w:r>
      <w:r>
        <w:rPr>
          <w:rFonts w:ascii="KCFTRC+CMR10"/>
          <w:color w:val="000000"/>
          <w:sz w:val="20"/>
        </w:rPr>
        <w:t>group</w:t>
      </w:r>
      <w:r>
        <w:rPr>
          <w:rFonts w:ascii="Times New Roman"/>
          <w:color w:val="000000"/>
          <w:spacing w:val="25"/>
          <w:sz w:val="20"/>
        </w:rPr>
        <w:t xml:space="preserve"> </w:t>
      </w:r>
      <w:r>
        <w:rPr>
          <w:rFonts w:ascii="KCFTRC+CMR10"/>
          <w:color w:val="000000"/>
          <w:sz w:val="20"/>
        </w:rPr>
        <w:t>to</w:t>
      </w:r>
      <w:r>
        <w:rPr>
          <w:rFonts w:ascii="Times New Roman"/>
          <w:color w:val="000000"/>
          <w:spacing w:val="25"/>
          <w:sz w:val="20"/>
        </w:rPr>
        <w:t xml:space="preserve"> </w:t>
      </w:r>
      <w:r>
        <w:rPr>
          <w:rFonts w:ascii="KCFTRC+CMR10"/>
          <w:color w:val="000000"/>
          <w:sz w:val="20"/>
        </w:rPr>
        <w:t>the</w:t>
      </w:r>
      <w:r>
        <w:rPr>
          <w:rFonts w:ascii="Times New Roman"/>
          <w:color w:val="000000"/>
          <w:spacing w:val="25"/>
          <w:sz w:val="20"/>
        </w:rPr>
        <w:t xml:space="preserve"> </w:t>
      </w:r>
      <w:r>
        <w:rPr>
          <w:rFonts w:ascii="KCFTRC+CMR10"/>
          <w:color w:val="000000"/>
          <w:sz w:val="20"/>
        </w:rPr>
        <w:t>TOU</w:t>
      </w:r>
      <w:r>
        <w:rPr>
          <w:rFonts w:ascii="Times New Roman"/>
          <w:color w:val="000000"/>
          <w:spacing w:val="25"/>
          <w:sz w:val="20"/>
        </w:rPr>
        <w:t xml:space="preserve"> </w:t>
      </w:r>
      <w:r>
        <w:rPr>
          <w:rFonts w:ascii="KCFTRC+CMR10" w:hAnsi="KCFTRC+CMR10" w:cs="KCFTRC+CMR10"/>
          <w:color w:val="000000"/>
          <w:sz w:val="20"/>
        </w:rPr>
        <w:t>tariﬀs</w:t>
      </w:r>
      <w:r>
        <w:rPr>
          <w:rFonts w:ascii="Times New Roman"/>
          <w:color w:val="000000"/>
          <w:spacing w:val="25"/>
          <w:sz w:val="20"/>
        </w:rPr>
        <w:t xml:space="preserve"> </w:t>
      </w:r>
      <w:r>
        <w:rPr>
          <w:rFonts w:ascii="KCFTRC+CMR10"/>
          <w:color w:val="000000"/>
          <w:spacing w:val="-3"/>
          <w:sz w:val="20"/>
        </w:rPr>
        <w:t>was</w:t>
      </w:r>
      <w:r>
        <w:rPr>
          <w:rFonts w:ascii="Times New Roman"/>
          <w:color w:val="000000"/>
          <w:spacing w:val="28"/>
          <w:sz w:val="20"/>
        </w:rPr>
        <w:t xml:space="preserve"> </w:t>
      </w:r>
      <w:r>
        <w:rPr>
          <w:rFonts w:ascii="KCFTRC+CMR10"/>
          <w:color w:val="000000"/>
          <w:sz w:val="20"/>
        </w:rPr>
        <w:t>to</w:t>
      </w:r>
      <w:r>
        <w:rPr>
          <w:rFonts w:ascii="Times New Roman"/>
          <w:color w:val="000000"/>
          <w:spacing w:val="25"/>
          <w:sz w:val="20"/>
        </w:rPr>
        <w:t xml:space="preserve"> </w:t>
      </w:r>
      <w:r>
        <w:rPr>
          <w:rFonts w:ascii="KCFTRC+CMR10"/>
          <w:color w:val="000000"/>
          <w:sz w:val="20"/>
        </w:rPr>
        <w:t>reduce</w:t>
      </w:r>
      <w:r>
        <w:rPr>
          <w:rFonts w:ascii="Times New Roman"/>
          <w:color w:val="000000"/>
          <w:spacing w:val="25"/>
          <w:sz w:val="20"/>
        </w:rPr>
        <w:t xml:space="preserve"> </w:t>
      </w:r>
      <w:r>
        <w:rPr>
          <w:rFonts w:ascii="KCFTRC+CMR10"/>
          <w:color w:val="000000"/>
          <w:sz w:val="20"/>
        </w:rPr>
        <w:t>their</w:t>
      </w:r>
      <w:r>
        <w:rPr>
          <w:rFonts w:ascii="Times New Roman"/>
          <w:color w:val="000000"/>
          <w:spacing w:val="25"/>
          <w:sz w:val="20"/>
        </w:rPr>
        <w:t xml:space="preserve"> </w:t>
      </w:r>
      <w:r>
        <w:rPr>
          <w:rFonts w:ascii="KCFTRC+CMR10"/>
          <w:color w:val="000000"/>
          <w:spacing w:val="-1"/>
          <w:sz w:val="20"/>
        </w:rPr>
        <w:t>heating-irrelevant</w:t>
      </w:r>
      <w:r>
        <w:rPr>
          <w:rFonts w:ascii="Times New Roman"/>
          <w:color w:val="000000"/>
          <w:spacing w:val="26"/>
          <w:sz w:val="20"/>
        </w:rPr>
        <w:t xml:space="preserve"> </w:t>
      </w:r>
      <w:r>
        <w:rPr>
          <w:rFonts w:ascii="KCFTRC+CMR10"/>
          <w:color w:val="000000"/>
          <w:sz w:val="20"/>
        </w:rPr>
        <w:t>consumption</w:t>
      </w:r>
    </w:p>
    <w:p w14:paraId="672F0935" w14:textId="77777777" w:rsidR="00CF0253" w:rsidRDefault="00252649">
      <w:pPr>
        <w:spacing w:before="415" w:after="0" w:line="169" w:lineRule="exact"/>
        <w:ind w:left="8613"/>
        <w:jc w:val="left"/>
        <w:rPr>
          <w:rFonts w:ascii="Times New Roman"/>
          <w:color w:val="000000"/>
          <w:sz w:val="16"/>
        </w:rPr>
      </w:pPr>
      <w:r>
        <w:rPr>
          <w:rFonts w:ascii="QMLHOO+CMR8"/>
          <w:color w:val="000000"/>
          <w:spacing w:val="-2"/>
          <w:sz w:val="16"/>
        </w:rPr>
        <w:t>Page</w:t>
      </w:r>
      <w:r>
        <w:rPr>
          <w:rFonts w:ascii="Times New Roman"/>
          <w:color w:val="000000"/>
          <w:spacing w:val="18"/>
          <w:sz w:val="16"/>
        </w:rPr>
        <w:t xml:space="preserve"> </w:t>
      </w:r>
      <w:r>
        <w:rPr>
          <w:rFonts w:ascii="QMLHOO+CMR8"/>
          <w:color w:val="000000"/>
          <w:sz w:val="16"/>
        </w:rPr>
        <w:t>19</w:t>
      </w:r>
      <w:r>
        <w:rPr>
          <w:rFonts w:ascii="Times New Roman"/>
          <w:color w:val="000000"/>
          <w:spacing w:val="36"/>
          <w:sz w:val="16"/>
        </w:rPr>
        <w:t xml:space="preserve"> </w:t>
      </w:r>
      <w:r>
        <w:rPr>
          <w:rFonts w:ascii="QMLHOO+CMR8"/>
          <w:color w:val="000000"/>
          <w:sz w:val="16"/>
        </w:rPr>
        <w:t>of</w:t>
      </w:r>
      <w:r>
        <w:rPr>
          <w:rFonts w:ascii="Times New Roman"/>
          <w:color w:val="000000"/>
          <w:spacing w:val="17"/>
          <w:sz w:val="16"/>
        </w:rPr>
        <w:t xml:space="preserve"> </w:t>
      </w:r>
      <w:hyperlink w:anchor="br24" w:history="1">
        <w:r>
          <w:rPr>
            <w:rFonts w:ascii="QMLHOO+CMR8"/>
            <w:color w:val="000000"/>
            <w:sz w:val="16"/>
          </w:rPr>
          <w:t>24</w:t>
        </w:r>
      </w:hyperlink>
    </w:p>
    <w:p w14:paraId="1281133E" w14:textId="77777777" w:rsidR="00CF0253" w:rsidRDefault="00CF0253">
      <w:pPr>
        <w:spacing w:before="0" w:after="0" w:line="0" w:lineRule="atLeast"/>
        <w:jc w:val="left"/>
        <w:rPr>
          <w:rFonts w:ascii="Arial"/>
          <w:color w:val="FF0000"/>
          <w:sz w:val="2"/>
        </w:rPr>
      </w:pPr>
    </w:p>
    <w:p w14:paraId="7CCBF4F5" w14:textId="77777777" w:rsidR="00CF0253" w:rsidRDefault="00252649">
      <w:pPr>
        <w:spacing w:before="0" w:after="0" w:line="0" w:lineRule="atLeast"/>
        <w:jc w:val="left"/>
        <w:rPr>
          <w:rFonts w:ascii="Arial"/>
          <w:color w:val="FF0000"/>
          <w:sz w:val="2"/>
        </w:rPr>
      </w:pPr>
      <w:r>
        <w:rPr>
          <w:rFonts w:ascii="Arial"/>
          <w:color w:val="FF0000"/>
          <w:sz w:val="2"/>
        </w:rPr>
        <w:cr/>
      </w:r>
      <w:r>
        <w:rPr>
          <w:rFonts w:ascii="Arial"/>
          <w:color w:val="FF0000"/>
          <w:sz w:val="2"/>
        </w:rPr>
        <w:br w:type="page"/>
      </w:r>
    </w:p>
    <w:p w14:paraId="37814720" w14:textId="77777777" w:rsidR="00CF0253" w:rsidRDefault="00252649">
      <w:pPr>
        <w:spacing w:before="0" w:after="0" w:line="189" w:lineRule="exact"/>
        <w:ind w:left="71"/>
        <w:jc w:val="left"/>
        <w:rPr>
          <w:rFonts w:ascii="Times New Roman"/>
          <w:color w:val="000000"/>
          <w:sz w:val="18"/>
        </w:rPr>
      </w:pPr>
      <w:bookmarkStart w:id="190" w:name="br20"/>
      <w:bookmarkEnd w:id="190"/>
      <w:r>
        <w:rPr>
          <w:noProof/>
        </w:rPr>
        <w:lastRenderedPageBreak/>
        <w:drawing>
          <wp:anchor distT="0" distB="0" distL="114300" distR="114300" simplePos="0" relativeHeight="251644928" behindDoc="1" locked="0" layoutInCell="1" allowOverlap="1" wp14:anchorId="41927618" wp14:editId="2AC959ED">
            <wp:simplePos x="0" y="0"/>
            <wp:positionH relativeFrom="page">
              <wp:posOffset>707390</wp:posOffset>
            </wp:positionH>
            <wp:positionV relativeFrom="page">
              <wp:posOffset>679450</wp:posOffset>
            </wp:positionV>
            <wp:extent cx="1817370" cy="38100"/>
            <wp:effectExtent l="0" t="0" r="0" b="0"/>
            <wp:wrapNone/>
            <wp:docPr id="7" name="_x000030" descr="ooxWord://word/media/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0" descr="ooxWord://word/media/image31.jpe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1817370" cy="38100"/>
                    </a:xfrm>
                    <a:prstGeom prst="rect">
                      <a:avLst/>
                    </a:prstGeom>
                    <a:noFill/>
                  </pic:spPr>
                </pic:pic>
              </a:graphicData>
            </a:graphic>
            <wp14:sizeRelH relativeFrom="page">
              <wp14:pctWidth>0</wp14:pctWidth>
            </wp14:sizeRelH>
            <wp14:sizeRelV relativeFrom="page">
              <wp14:pctHeight>0</wp14:pctHeight>
            </wp14:sizeRelV>
          </wp:anchor>
        </w:drawing>
      </w:r>
      <w:r>
        <w:rPr>
          <w:rFonts w:ascii="UDJGFS+CMBX9"/>
          <w:color w:val="000000"/>
          <w:sz w:val="18"/>
        </w:rPr>
        <w:t>Dissertation:</w:t>
      </w:r>
      <w:r>
        <w:rPr>
          <w:rFonts w:ascii="Times New Roman"/>
          <w:color w:val="000000"/>
          <w:spacing w:val="49"/>
          <w:sz w:val="18"/>
        </w:rPr>
        <w:t xml:space="preserve"> </w:t>
      </w:r>
      <w:r>
        <w:rPr>
          <w:rFonts w:ascii="UDJGFS+CMBX9"/>
          <w:color w:val="000000"/>
          <w:sz w:val="18"/>
        </w:rPr>
        <w:t>Chapter</w:t>
      </w:r>
      <w:r>
        <w:rPr>
          <w:rFonts w:ascii="Times New Roman"/>
          <w:color w:val="000000"/>
          <w:spacing w:val="26"/>
          <w:sz w:val="18"/>
        </w:rPr>
        <w:t xml:space="preserve"> </w:t>
      </w:r>
      <w:r>
        <w:rPr>
          <w:rFonts w:ascii="UDJGFS+CMBX9"/>
          <w:color w:val="000000"/>
          <w:sz w:val="18"/>
        </w:rPr>
        <w:t>2</w:t>
      </w:r>
      <w:r>
        <w:rPr>
          <w:rFonts w:ascii="Times New Roman"/>
          <w:color w:val="000000"/>
          <w:spacing w:val="26"/>
          <w:sz w:val="18"/>
        </w:rPr>
        <w:t xml:space="preserve"> </w:t>
      </w:r>
      <w:r>
        <w:rPr>
          <w:rFonts w:ascii="UDJGFS+CMBX9"/>
          <w:color w:val="000000"/>
          <w:sz w:val="18"/>
        </w:rPr>
        <w:t>only</w:t>
      </w:r>
    </w:p>
    <w:p w14:paraId="759274A8" w14:textId="77777777" w:rsidR="00CF0253" w:rsidRDefault="00252649">
      <w:pPr>
        <w:spacing w:before="127" w:after="0" w:line="190" w:lineRule="exact"/>
        <w:jc w:val="left"/>
        <w:rPr>
          <w:rFonts w:ascii="Times New Roman"/>
          <w:color w:val="000000"/>
          <w:sz w:val="18"/>
        </w:rPr>
      </w:pPr>
      <w:proofErr w:type="spellStart"/>
      <w:r>
        <w:rPr>
          <w:rFonts w:ascii="MTBMSK+CMBXTI10"/>
          <w:color w:val="000000"/>
          <w:sz w:val="18"/>
        </w:rPr>
        <w:t>Jinmahn</w:t>
      </w:r>
      <w:proofErr w:type="spellEnd"/>
      <w:r>
        <w:rPr>
          <w:rFonts w:ascii="Times New Roman"/>
          <w:color w:val="000000"/>
          <w:spacing w:val="29"/>
          <w:sz w:val="18"/>
        </w:rPr>
        <w:t xml:space="preserve"> </w:t>
      </w:r>
      <w:r>
        <w:rPr>
          <w:rFonts w:ascii="MTBMSK+CMBXTI10"/>
          <w:color w:val="000000"/>
          <w:sz w:val="18"/>
        </w:rPr>
        <w:t>Jo</w:t>
      </w:r>
      <w:r>
        <w:rPr>
          <w:rFonts w:ascii="Times New Roman"/>
          <w:color w:val="000000"/>
          <w:spacing w:val="40"/>
          <w:sz w:val="18"/>
        </w:rPr>
        <w:t xml:space="preserve"> </w:t>
      </w:r>
      <w:r>
        <w:rPr>
          <w:rFonts w:ascii="UDJGFS+CMBX9"/>
          <w:color w:val="000000"/>
          <w:sz w:val="18"/>
        </w:rPr>
        <w:t>(ID#:</w:t>
      </w:r>
      <w:r>
        <w:rPr>
          <w:rFonts w:ascii="Times New Roman"/>
          <w:color w:val="000000"/>
          <w:spacing w:val="50"/>
          <w:sz w:val="18"/>
        </w:rPr>
        <w:t xml:space="preserve"> </w:t>
      </w:r>
      <w:r>
        <w:rPr>
          <w:rFonts w:ascii="UDJGFS+CMBX9"/>
          <w:color w:val="000000"/>
          <w:sz w:val="18"/>
        </w:rPr>
        <w:t>915528897)</w:t>
      </w:r>
    </w:p>
    <w:p w14:paraId="0E924FAA" w14:textId="77777777" w:rsidR="00CF0253" w:rsidRDefault="00252649">
      <w:pPr>
        <w:spacing w:before="634" w:after="0" w:line="209" w:lineRule="exact"/>
        <w:jc w:val="left"/>
        <w:rPr>
          <w:rFonts w:ascii="Times New Roman"/>
          <w:color w:val="000000"/>
          <w:sz w:val="20"/>
        </w:rPr>
      </w:pPr>
      <w:r>
        <w:rPr>
          <w:rFonts w:ascii="KCFTRC+CMR10"/>
          <w:color w:val="000000"/>
          <w:sz w:val="20"/>
        </w:rPr>
        <w:t>around</w:t>
      </w:r>
      <w:r>
        <w:rPr>
          <w:rFonts w:ascii="Times New Roman"/>
          <w:color w:val="000000"/>
          <w:spacing w:val="27"/>
          <w:sz w:val="20"/>
        </w:rPr>
        <w:t xml:space="preserve"> </w:t>
      </w:r>
      <w:r>
        <w:rPr>
          <w:rFonts w:ascii="KCFTRC+CMR10"/>
          <w:color w:val="000000"/>
          <w:sz w:val="20"/>
        </w:rPr>
        <w:t>the</w:t>
      </w:r>
      <w:r>
        <w:rPr>
          <w:rFonts w:ascii="Times New Roman"/>
          <w:color w:val="000000"/>
          <w:spacing w:val="27"/>
          <w:sz w:val="20"/>
        </w:rPr>
        <w:t xml:space="preserve"> </w:t>
      </w:r>
      <w:r>
        <w:rPr>
          <w:rFonts w:ascii="KCFTRC+CMR10"/>
          <w:color w:val="000000"/>
          <w:spacing w:val="2"/>
          <w:sz w:val="20"/>
        </w:rPr>
        <w:t>peak</w:t>
      </w:r>
      <w:r>
        <w:rPr>
          <w:rFonts w:ascii="Times New Roman"/>
          <w:color w:val="000000"/>
          <w:spacing w:val="25"/>
          <w:sz w:val="20"/>
        </w:rPr>
        <w:t xml:space="preserve"> </w:t>
      </w:r>
      <w:r>
        <w:rPr>
          <w:rFonts w:ascii="KCFTRC+CMR10"/>
          <w:color w:val="000000"/>
          <w:sz w:val="20"/>
        </w:rPr>
        <w:t>rate</w:t>
      </w:r>
      <w:r>
        <w:rPr>
          <w:rFonts w:ascii="Times New Roman"/>
          <w:color w:val="000000"/>
          <w:spacing w:val="27"/>
          <w:sz w:val="20"/>
        </w:rPr>
        <w:t xml:space="preserve"> </w:t>
      </w:r>
      <w:r>
        <w:rPr>
          <w:rFonts w:ascii="KCFTRC+CMR10"/>
          <w:color w:val="000000"/>
          <w:spacing w:val="2"/>
          <w:sz w:val="20"/>
        </w:rPr>
        <w:t>period.</w:t>
      </w:r>
      <w:r>
        <w:rPr>
          <w:rFonts w:ascii="Times New Roman"/>
          <w:color w:val="000000"/>
          <w:spacing w:val="69"/>
          <w:sz w:val="20"/>
        </w:rPr>
        <w:t xml:space="preserve"> </w:t>
      </w:r>
      <w:r>
        <w:rPr>
          <w:rFonts w:ascii="KCFTRC+CMR10"/>
          <w:color w:val="000000"/>
          <w:spacing w:val="-1"/>
          <w:sz w:val="20"/>
        </w:rPr>
        <w:t>As</w:t>
      </w:r>
      <w:r>
        <w:rPr>
          <w:rFonts w:ascii="Times New Roman"/>
          <w:color w:val="000000"/>
          <w:spacing w:val="27"/>
          <w:sz w:val="20"/>
        </w:rPr>
        <w:t xml:space="preserve"> </w:t>
      </w:r>
      <w:r>
        <w:rPr>
          <w:rFonts w:ascii="KCFTRC+CMR10"/>
          <w:color w:val="000000"/>
          <w:sz w:val="20"/>
        </w:rPr>
        <w:t>discussed,</w:t>
      </w:r>
      <w:r>
        <w:rPr>
          <w:rFonts w:ascii="Times New Roman"/>
          <w:color w:val="000000"/>
          <w:spacing w:val="30"/>
          <w:sz w:val="20"/>
        </w:rPr>
        <w:t xml:space="preserve"> </w:t>
      </w:r>
      <w:r>
        <w:rPr>
          <w:rFonts w:ascii="KCFTRC+CMR10"/>
          <w:color w:val="000000"/>
          <w:sz w:val="20"/>
        </w:rPr>
        <w:t>to</w:t>
      </w:r>
      <w:r>
        <w:rPr>
          <w:rFonts w:ascii="Times New Roman"/>
          <w:color w:val="000000"/>
          <w:spacing w:val="27"/>
          <w:sz w:val="20"/>
        </w:rPr>
        <w:t xml:space="preserve"> </w:t>
      </w:r>
      <w:r>
        <w:rPr>
          <w:rFonts w:ascii="KCFTRC+CMR10"/>
          <w:color w:val="000000"/>
          <w:sz w:val="20"/>
        </w:rPr>
        <w:t>the</w:t>
      </w:r>
      <w:r>
        <w:rPr>
          <w:rFonts w:ascii="Times New Roman"/>
          <w:color w:val="000000"/>
          <w:spacing w:val="27"/>
          <w:sz w:val="20"/>
        </w:rPr>
        <w:t xml:space="preserve"> </w:t>
      </w:r>
      <w:r>
        <w:rPr>
          <w:rFonts w:ascii="KCFTRC+CMR10"/>
          <w:color w:val="000000"/>
          <w:sz w:val="20"/>
        </w:rPr>
        <w:t>magnitude</w:t>
      </w:r>
      <w:r>
        <w:rPr>
          <w:rFonts w:ascii="Times New Roman"/>
          <w:color w:val="000000"/>
          <w:spacing w:val="27"/>
          <w:sz w:val="20"/>
        </w:rPr>
        <w:t xml:space="preserve"> </w:t>
      </w:r>
      <w:r>
        <w:rPr>
          <w:rFonts w:ascii="KCFTRC+CMR10"/>
          <w:color w:val="000000"/>
          <w:sz w:val="20"/>
        </w:rPr>
        <w:t>of</w:t>
      </w:r>
      <w:r>
        <w:rPr>
          <w:rFonts w:ascii="Times New Roman"/>
          <w:color w:val="000000"/>
          <w:spacing w:val="27"/>
          <w:sz w:val="20"/>
        </w:rPr>
        <w:t xml:space="preserve"> </w:t>
      </w:r>
      <w:r>
        <w:rPr>
          <w:rFonts w:ascii="KCFTRC+CMR10"/>
          <w:color w:val="000000"/>
          <w:sz w:val="20"/>
        </w:rPr>
        <w:t>the</w:t>
      </w:r>
      <w:r>
        <w:rPr>
          <w:rFonts w:ascii="Times New Roman"/>
          <w:color w:val="000000"/>
          <w:spacing w:val="27"/>
          <w:sz w:val="20"/>
        </w:rPr>
        <w:t xml:space="preserve"> </w:t>
      </w:r>
      <w:r>
        <w:rPr>
          <w:rFonts w:ascii="KCFTRC+CMR10"/>
          <w:color w:val="000000"/>
          <w:sz w:val="20"/>
        </w:rPr>
        <w:t>peak-hour</w:t>
      </w:r>
      <w:r>
        <w:rPr>
          <w:rFonts w:ascii="Times New Roman"/>
          <w:color w:val="000000"/>
          <w:spacing w:val="27"/>
          <w:sz w:val="20"/>
        </w:rPr>
        <w:t xml:space="preserve"> </w:t>
      </w:r>
      <w:r>
        <w:rPr>
          <w:rFonts w:ascii="KCFTRC+CMR10"/>
          <w:color w:val="000000"/>
          <w:sz w:val="20"/>
        </w:rPr>
        <w:t>price</w:t>
      </w:r>
      <w:r>
        <w:rPr>
          <w:rFonts w:ascii="Times New Roman"/>
          <w:color w:val="000000"/>
          <w:spacing w:val="27"/>
          <w:sz w:val="20"/>
        </w:rPr>
        <w:t xml:space="preserve"> </w:t>
      </w:r>
      <w:r>
        <w:rPr>
          <w:rFonts w:ascii="KCFTRC+CMR10"/>
          <w:color w:val="000000"/>
          <w:spacing w:val="-1"/>
          <w:sz w:val="20"/>
        </w:rPr>
        <w:t>changes</w:t>
      </w:r>
      <w:r>
        <w:rPr>
          <w:rFonts w:ascii="Times New Roman"/>
          <w:color w:val="000000"/>
          <w:spacing w:val="28"/>
          <w:sz w:val="20"/>
        </w:rPr>
        <w:t xml:space="preserve"> </w:t>
      </w:r>
      <w:r>
        <w:rPr>
          <w:rFonts w:ascii="KCFTRC+CMR10"/>
          <w:color w:val="000000"/>
          <w:sz w:val="20"/>
        </w:rPr>
        <w:t>under</w:t>
      </w:r>
      <w:r>
        <w:rPr>
          <w:rFonts w:ascii="Times New Roman"/>
          <w:color w:val="000000"/>
          <w:spacing w:val="27"/>
          <w:sz w:val="20"/>
        </w:rPr>
        <w:t xml:space="preserve"> </w:t>
      </w:r>
      <w:r>
        <w:rPr>
          <w:rFonts w:ascii="KCFTRC+CMR10"/>
          <w:color w:val="000000"/>
          <w:sz w:val="20"/>
        </w:rPr>
        <w:t>the</w:t>
      </w:r>
      <w:r>
        <w:rPr>
          <w:rFonts w:ascii="Times New Roman"/>
          <w:color w:val="000000"/>
          <w:spacing w:val="27"/>
          <w:sz w:val="20"/>
        </w:rPr>
        <w:t xml:space="preserve"> </w:t>
      </w:r>
      <w:r>
        <w:rPr>
          <w:rFonts w:ascii="KCFTRC+CMR10"/>
          <w:color w:val="000000"/>
          <w:sz w:val="20"/>
        </w:rPr>
        <w:t>TOU</w:t>
      </w:r>
    </w:p>
    <w:p w14:paraId="1E06DF56" w14:textId="77777777" w:rsidR="00CF0253" w:rsidRDefault="00252649">
      <w:pPr>
        <w:spacing w:before="149" w:after="0" w:line="209" w:lineRule="exact"/>
        <w:jc w:val="left"/>
        <w:rPr>
          <w:rFonts w:ascii="Times New Roman"/>
          <w:color w:val="000000"/>
          <w:sz w:val="20"/>
        </w:rPr>
      </w:pPr>
      <w:r>
        <w:rPr>
          <w:rFonts w:ascii="KCFTRC+CMR10"/>
          <w:color w:val="000000"/>
          <w:sz w:val="20"/>
        </w:rPr>
        <w:t>program,</w:t>
      </w:r>
      <w:r>
        <w:rPr>
          <w:rFonts w:ascii="Times New Roman"/>
          <w:color w:val="000000"/>
          <w:spacing w:val="7"/>
          <w:sz w:val="20"/>
        </w:rPr>
        <w:t xml:space="preserve"> </w:t>
      </w:r>
      <w:r>
        <w:rPr>
          <w:rFonts w:ascii="KCFTRC+CMR10"/>
          <w:color w:val="000000"/>
          <w:sz w:val="20"/>
        </w:rPr>
        <w:t>the</w:t>
      </w:r>
      <w:r>
        <w:rPr>
          <w:rFonts w:ascii="Times New Roman"/>
          <w:color w:val="000000"/>
          <w:spacing w:val="4"/>
          <w:sz w:val="20"/>
        </w:rPr>
        <w:t xml:space="preserve"> </w:t>
      </w:r>
      <w:r>
        <w:rPr>
          <w:rFonts w:ascii="KCFTRC+CMR10"/>
          <w:color w:val="000000"/>
          <w:sz w:val="20"/>
        </w:rPr>
        <w:t>not-for-heating</w:t>
      </w:r>
      <w:r>
        <w:rPr>
          <w:rFonts w:ascii="Times New Roman"/>
          <w:color w:val="000000"/>
          <w:spacing w:val="4"/>
          <w:sz w:val="20"/>
        </w:rPr>
        <w:t xml:space="preserve"> </w:t>
      </w:r>
      <w:r>
        <w:rPr>
          <w:rFonts w:ascii="KCFTRC+CMR10"/>
          <w:color w:val="000000"/>
          <w:spacing w:val="-1"/>
          <w:sz w:val="20"/>
        </w:rPr>
        <w:t>electricity</w:t>
      </w:r>
      <w:r>
        <w:rPr>
          <w:rFonts w:ascii="Times New Roman"/>
          <w:color w:val="000000"/>
          <w:spacing w:val="4"/>
          <w:sz w:val="20"/>
        </w:rPr>
        <w:t xml:space="preserve"> </w:t>
      </w:r>
      <w:r>
        <w:rPr>
          <w:rFonts w:ascii="KCFTRC+CMR10"/>
          <w:color w:val="000000"/>
          <w:spacing w:val="-1"/>
          <w:sz w:val="20"/>
        </w:rPr>
        <w:t>savings</w:t>
      </w:r>
      <w:r>
        <w:rPr>
          <w:rFonts w:ascii="Times New Roman"/>
          <w:color w:val="000000"/>
          <w:spacing w:val="5"/>
          <w:sz w:val="20"/>
        </w:rPr>
        <w:t xml:space="preserve"> </w:t>
      </w:r>
      <w:r>
        <w:rPr>
          <w:rFonts w:ascii="KCFTRC+CMR10"/>
          <w:color w:val="000000"/>
          <w:spacing w:val="-2"/>
          <w:sz w:val="20"/>
        </w:rPr>
        <w:t>were</w:t>
      </w:r>
      <w:r>
        <w:rPr>
          <w:rFonts w:ascii="Times New Roman"/>
          <w:color w:val="000000"/>
          <w:spacing w:val="6"/>
          <w:sz w:val="20"/>
        </w:rPr>
        <w:t xml:space="preserve"> </w:t>
      </w:r>
      <w:r>
        <w:rPr>
          <w:rFonts w:ascii="KCFTRC+CMR10"/>
          <w:color w:val="000000"/>
          <w:sz w:val="20"/>
        </w:rPr>
        <w:t>directly</w:t>
      </w:r>
      <w:r>
        <w:rPr>
          <w:rFonts w:ascii="Times New Roman"/>
          <w:color w:val="000000"/>
          <w:spacing w:val="4"/>
          <w:sz w:val="20"/>
        </w:rPr>
        <w:t xml:space="preserve"> </w:t>
      </w:r>
      <w:r>
        <w:rPr>
          <w:rFonts w:ascii="KCFTRC+CMR10"/>
          <w:color w:val="000000"/>
          <w:sz w:val="20"/>
        </w:rPr>
        <w:t>proportional</w:t>
      </w:r>
      <w:r>
        <w:rPr>
          <w:rFonts w:ascii="Times New Roman"/>
          <w:color w:val="000000"/>
          <w:spacing w:val="4"/>
          <w:sz w:val="20"/>
        </w:rPr>
        <w:t xml:space="preserve"> </w:t>
      </w:r>
      <w:r>
        <w:rPr>
          <w:rFonts w:ascii="KCFTRC+CMR10"/>
          <w:color w:val="000000"/>
          <w:sz w:val="20"/>
        </w:rPr>
        <w:t>in</w:t>
      </w:r>
      <w:r>
        <w:rPr>
          <w:rFonts w:ascii="Times New Roman"/>
          <w:color w:val="000000"/>
          <w:spacing w:val="4"/>
          <w:sz w:val="20"/>
        </w:rPr>
        <w:t xml:space="preserve"> </w:t>
      </w:r>
      <w:r>
        <w:rPr>
          <w:rFonts w:ascii="KCFTRC+CMR10"/>
          <w:color w:val="000000"/>
          <w:sz w:val="20"/>
        </w:rPr>
        <w:t>the</w:t>
      </w:r>
      <w:r>
        <w:rPr>
          <w:rFonts w:ascii="Times New Roman"/>
          <w:color w:val="000000"/>
          <w:spacing w:val="4"/>
          <w:sz w:val="20"/>
        </w:rPr>
        <w:t xml:space="preserve"> </w:t>
      </w:r>
      <w:r>
        <w:rPr>
          <w:rFonts w:ascii="KCFTRC+CMR10"/>
          <w:color w:val="000000"/>
          <w:spacing w:val="2"/>
          <w:sz w:val="20"/>
        </w:rPr>
        <w:t>peak</w:t>
      </w:r>
      <w:r>
        <w:rPr>
          <w:rFonts w:ascii="Times New Roman"/>
          <w:color w:val="000000"/>
          <w:spacing w:val="2"/>
          <w:sz w:val="20"/>
        </w:rPr>
        <w:t xml:space="preserve"> </w:t>
      </w:r>
      <w:r>
        <w:rPr>
          <w:rFonts w:ascii="KCFTRC+CMR10"/>
          <w:color w:val="000000"/>
          <w:sz w:val="20"/>
        </w:rPr>
        <w:t>rate</w:t>
      </w:r>
      <w:r>
        <w:rPr>
          <w:rFonts w:ascii="Times New Roman"/>
          <w:color w:val="000000"/>
          <w:spacing w:val="4"/>
          <w:sz w:val="20"/>
        </w:rPr>
        <w:t xml:space="preserve"> </w:t>
      </w:r>
      <w:r>
        <w:rPr>
          <w:rFonts w:ascii="KCFTRC+CMR10"/>
          <w:color w:val="000000"/>
          <w:spacing w:val="2"/>
          <w:sz w:val="20"/>
        </w:rPr>
        <w:t>period</w:t>
      </w:r>
      <w:r>
        <w:rPr>
          <w:rFonts w:ascii="Times New Roman"/>
          <w:color w:val="000000"/>
          <w:spacing w:val="1"/>
          <w:sz w:val="20"/>
        </w:rPr>
        <w:t xml:space="preserve"> </w:t>
      </w:r>
      <w:r>
        <w:rPr>
          <w:rFonts w:ascii="KCFTRC+CMR10"/>
          <w:color w:val="000000"/>
          <w:sz w:val="20"/>
        </w:rPr>
        <w:t>while</w:t>
      </w:r>
      <w:r>
        <w:rPr>
          <w:rFonts w:ascii="Times New Roman"/>
          <w:color w:val="000000"/>
          <w:spacing w:val="4"/>
          <w:sz w:val="20"/>
        </w:rPr>
        <w:t xml:space="preserve"> </w:t>
      </w:r>
      <w:r>
        <w:rPr>
          <w:rFonts w:ascii="KCFTRC+CMR10"/>
          <w:color w:val="000000"/>
          <w:spacing w:val="-2"/>
          <w:sz w:val="20"/>
        </w:rPr>
        <w:t>inversely</w:t>
      </w:r>
    </w:p>
    <w:p w14:paraId="08B2B106" w14:textId="77777777" w:rsidR="00CF0253" w:rsidRDefault="00252649">
      <w:pPr>
        <w:spacing w:before="149" w:after="0" w:line="209" w:lineRule="exact"/>
        <w:jc w:val="left"/>
        <w:rPr>
          <w:rFonts w:ascii="Times New Roman"/>
          <w:color w:val="000000"/>
          <w:sz w:val="20"/>
        </w:rPr>
      </w:pPr>
      <w:r>
        <w:rPr>
          <w:rFonts w:ascii="KCFTRC+CMR10"/>
          <w:color w:val="000000"/>
          <w:sz w:val="20"/>
        </w:rPr>
        <w:t>proportional</w:t>
      </w:r>
      <w:r>
        <w:rPr>
          <w:rFonts w:ascii="Times New Roman"/>
          <w:color w:val="000000"/>
          <w:spacing w:val="15"/>
          <w:sz w:val="20"/>
        </w:rPr>
        <w:t xml:space="preserve"> </w:t>
      </w:r>
      <w:r>
        <w:rPr>
          <w:rFonts w:ascii="KCFTRC+CMR10"/>
          <w:color w:val="000000"/>
          <w:sz w:val="20"/>
        </w:rPr>
        <w:t>in</w:t>
      </w:r>
      <w:r>
        <w:rPr>
          <w:rFonts w:ascii="Times New Roman"/>
          <w:color w:val="000000"/>
          <w:spacing w:val="15"/>
          <w:sz w:val="20"/>
        </w:rPr>
        <w:t xml:space="preserve"> </w:t>
      </w:r>
      <w:r>
        <w:rPr>
          <w:rFonts w:ascii="KCFTRC+CMR10"/>
          <w:color w:val="000000"/>
          <w:sz w:val="20"/>
        </w:rPr>
        <w:t>the</w:t>
      </w:r>
      <w:r>
        <w:rPr>
          <w:rFonts w:ascii="Times New Roman"/>
          <w:color w:val="000000"/>
          <w:spacing w:val="15"/>
          <w:sz w:val="20"/>
        </w:rPr>
        <w:t xml:space="preserve"> </w:t>
      </w:r>
      <w:r>
        <w:rPr>
          <w:rFonts w:ascii="KCFTRC+CMR10"/>
          <w:color w:val="000000"/>
          <w:sz w:val="20"/>
        </w:rPr>
        <w:t>pre-</w:t>
      </w:r>
      <w:r>
        <w:rPr>
          <w:rFonts w:ascii="Times New Roman"/>
          <w:color w:val="000000"/>
          <w:spacing w:val="15"/>
          <w:sz w:val="20"/>
        </w:rPr>
        <w:t xml:space="preserve"> </w:t>
      </w:r>
      <w:r>
        <w:rPr>
          <w:rFonts w:ascii="KCFTRC+CMR10"/>
          <w:color w:val="000000"/>
          <w:sz w:val="20"/>
        </w:rPr>
        <w:t>and</w:t>
      </w:r>
      <w:r>
        <w:rPr>
          <w:rFonts w:ascii="Times New Roman"/>
          <w:color w:val="000000"/>
          <w:spacing w:val="15"/>
          <w:sz w:val="20"/>
        </w:rPr>
        <w:t xml:space="preserve"> </w:t>
      </w:r>
      <w:r>
        <w:rPr>
          <w:rFonts w:ascii="KCFTRC+CMR10"/>
          <w:color w:val="000000"/>
          <w:spacing w:val="1"/>
          <w:sz w:val="20"/>
        </w:rPr>
        <w:t>post-peak</w:t>
      </w:r>
      <w:r>
        <w:rPr>
          <w:rFonts w:ascii="Times New Roman"/>
          <w:color w:val="000000"/>
          <w:spacing w:val="14"/>
          <w:sz w:val="20"/>
        </w:rPr>
        <w:t xml:space="preserve"> </w:t>
      </w:r>
      <w:r>
        <w:rPr>
          <w:rFonts w:ascii="KCFTRC+CMR10"/>
          <w:color w:val="000000"/>
          <w:spacing w:val="-2"/>
          <w:sz w:val="20"/>
        </w:rPr>
        <w:t>intervals.</w:t>
      </w:r>
      <w:r>
        <w:rPr>
          <w:rFonts w:ascii="Times New Roman"/>
          <w:color w:val="000000"/>
          <w:spacing w:val="40"/>
          <w:sz w:val="20"/>
        </w:rPr>
        <w:t xml:space="preserve"> </w:t>
      </w:r>
      <w:r>
        <w:rPr>
          <w:rFonts w:ascii="KCFTRC+CMR10"/>
          <w:color w:val="000000"/>
          <w:sz w:val="20"/>
        </w:rPr>
        <w:t>In</w:t>
      </w:r>
      <w:r>
        <w:rPr>
          <w:rFonts w:ascii="Times New Roman"/>
          <w:color w:val="000000"/>
          <w:spacing w:val="15"/>
          <w:sz w:val="20"/>
        </w:rPr>
        <w:t xml:space="preserve"> </w:t>
      </w:r>
      <w:r>
        <w:rPr>
          <w:rFonts w:ascii="KCFTRC+CMR10"/>
          <w:color w:val="000000"/>
          <w:sz w:val="20"/>
        </w:rPr>
        <w:t>the</w:t>
      </w:r>
      <w:r>
        <w:rPr>
          <w:rFonts w:ascii="Times New Roman"/>
          <w:color w:val="000000"/>
          <w:spacing w:val="15"/>
          <w:sz w:val="20"/>
        </w:rPr>
        <w:t xml:space="preserve"> </w:t>
      </w:r>
      <w:r>
        <w:rPr>
          <w:rFonts w:ascii="KCFTRC+CMR10"/>
          <w:color w:val="000000"/>
          <w:sz w:val="20"/>
        </w:rPr>
        <w:t>case</w:t>
      </w:r>
      <w:r>
        <w:rPr>
          <w:rFonts w:ascii="Times New Roman"/>
          <w:color w:val="000000"/>
          <w:spacing w:val="15"/>
          <w:sz w:val="20"/>
        </w:rPr>
        <w:t xml:space="preserve"> </w:t>
      </w:r>
      <w:r>
        <w:rPr>
          <w:rFonts w:ascii="KCFTRC+CMR10"/>
          <w:color w:val="000000"/>
          <w:sz w:val="20"/>
        </w:rPr>
        <w:t>of</w:t>
      </w:r>
      <w:r>
        <w:rPr>
          <w:rFonts w:ascii="Times New Roman"/>
          <w:color w:val="000000"/>
          <w:spacing w:val="16"/>
          <w:sz w:val="20"/>
        </w:rPr>
        <w:t xml:space="preserve"> </w:t>
      </w:r>
      <w:r>
        <w:rPr>
          <w:rFonts w:ascii="KCFTRC+CMR10" w:hAnsi="KCFTRC+CMR10" w:cs="KCFTRC+CMR10"/>
          <w:color w:val="000000"/>
          <w:spacing w:val="-4"/>
          <w:sz w:val="20"/>
        </w:rPr>
        <w:t>Tariﬀ</w:t>
      </w:r>
      <w:r>
        <w:rPr>
          <w:rFonts w:ascii="Times New Roman"/>
          <w:color w:val="000000"/>
          <w:spacing w:val="19"/>
          <w:sz w:val="20"/>
        </w:rPr>
        <w:t xml:space="preserve"> </w:t>
      </w:r>
      <w:r>
        <w:rPr>
          <w:rFonts w:ascii="KCFTRC+CMR10"/>
          <w:color w:val="000000"/>
          <w:sz w:val="20"/>
        </w:rPr>
        <w:t>Group</w:t>
      </w:r>
      <w:r>
        <w:rPr>
          <w:rFonts w:ascii="Times New Roman"/>
          <w:color w:val="000000"/>
          <w:spacing w:val="15"/>
          <w:sz w:val="20"/>
        </w:rPr>
        <w:t xml:space="preserve"> </w:t>
      </w:r>
      <w:r>
        <w:rPr>
          <w:rFonts w:ascii="KCFTRC+CMR10"/>
          <w:color w:val="000000"/>
          <w:spacing w:val="-1"/>
          <w:sz w:val="20"/>
        </w:rPr>
        <w:t>A,</w:t>
      </w:r>
      <w:r>
        <w:rPr>
          <w:rFonts w:ascii="Times New Roman"/>
          <w:color w:val="000000"/>
          <w:spacing w:val="16"/>
          <w:sz w:val="20"/>
        </w:rPr>
        <w:t xml:space="preserve"> </w:t>
      </w:r>
      <w:r>
        <w:rPr>
          <w:rFonts w:ascii="KCFTRC+CMR10"/>
          <w:color w:val="000000"/>
          <w:sz w:val="20"/>
        </w:rPr>
        <w:t>although</w:t>
      </w:r>
      <w:r>
        <w:rPr>
          <w:rFonts w:ascii="Times New Roman"/>
          <w:color w:val="000000"/>
          <w:spacing w:val="15"/>
          <w:sz w:val="20"/>
        </w:rPr>
        <w:t xml:space="preserve"> </w:t>
      </w:r>
      <w:r>
        <w:rPr>
          <w:rFonts w:ascii="KCFTRC+CMR10"/>
          <w:color w:val="000000"/>
          <w:sz w:val="20"/>
        </w:rPr>
        <w:t>there</w:t>
      </w:r>
      <w:r>
        <w:rPr>
          <w:rFonts w:ascii="Times New Roman"/>
          <w:color w:val="000000"/>
          <w:spacing w:val="15"/>
          <w:sz w:val="20"/>
        </w:rPr>
        <w:t xml:space="preserve"> </w:t>
      </w:r>
      <w:r>
        <w:rPr>
          <w:rFonts w:ascii="KCFTRC+CMR10"/>
          <w:color w:val="000000"/>
          <w:spacing w:val="-3"/>
          <w:sz w:val="20"/>
        </w:rPr>
        <w:t>was</w:t>
      </w:r>
      <w:r>
        <w:rPr>
          <w:rFonts w:ascii="Times New Roman"/>
          <w:color w:val="000000"/>
          <w:spacing w:val="18"/>
          <w:sz w:val="20"/>
        </w:rPr>
        <w:t xml:space="preserve"> </w:t>
      </w:r>
      <w:r>
        <w:rPr>
          <w:rFonts w:ascii="KCFTRC+CMR10"/>
          <w:color w:val="000000"/>
          <w:sz w:val="20"/>
        </w:rPr>
        <w:t>almost</w:t>
      </w:r>
      <w:r>
        <w:rPr>
          <w:rFonts w:ascii="Times New Roman"/>
          <w:color w:val="000000"/>
          <w:spacing w:val="16"/>
          <w:sz w:val="20"/>
        </w:rPr>
        <w:t xml:space="preserve"> </w:t>
      </w:r>
      <w:r>
        <w:rPr>
          <w:rFonts w:ascii="KCFTRC+CMR10"/>
          <w:color w:val="000000"/>
          <w:sz w:val="20"/>
        </w:rPr>
        <w:t>zero</w:t>
      </w:r>
    </w:p>
    <w:p w14:paraId="4A3DF14C" w14:textId="77777777" w:rsidR="00CF0253" w:rsidRDefault="00252649">
      <w:pPr>
        <w:spacing w:before="149" w:after="0" w:line="209" w:lineRule="exact"/>
        <w:jc w:val="left"/>
        <w:rPr>
          <w:rFonts w:ascii="Times New Roman"/>
          <w:color w:val="000000"/>
          <w:sz w:val="20"/>
        </w:rPr>
      </w:pPr>
      <w:r>
        <w:rPr>
          <w:rFonts w:ascii="KCFTRC+CMR10"/>
          <w:color w:val="000000"/>
          <w:sz w:val="20"/>
        </w:rPr>
        <w:t>price</w:t>
      </w:r>
      <w:r>
        <w:rPr>
          <w:rFonts w:ascii="Times New Roman"/>
          <w:color w:val="000000"/>
          <w:spacing w:val="21"/>
          <w:sz w:val="20"/>
        </w:rPr>
        <w:t xml:space="preserve"> </w:t>
      </w:r>
      <w:r>
        <w:rPr>
          <w:rFonts w:ascii="KCFTRC+CMR10"/>
          <w:color w:val="000000"/>
          <w:spacing w:val="-2"/>
          <w:sz w:val="20"/>
        </w:rPr>
        <w:t>variation</w:t>
      </w:r>
      <w:r>
        <w:rPr>
          <w:rFonts w:ascii="Times New Roman"/>
          <w:color w:val="000000"/>
          <w:spacing w:val="22"/>
          <w:sz w:val="20"/>
        </w:rPr>
        <w:t xml:space="preserve"> </w:t>
      </w:r>
      <w:r>
        <w:rPr>
          <w:rFonts w:ascii="KCFTRC+CMR10"/>
          <w:color w:val="000000"/>
          <w:spacing w:val="-1"/>
          <w:sz w:val="20"/>
        </w:rPr>
        <w:t>relative</w:t>
      </w:r>
      <w:r>
        <w:rPr>
          <w:rFonts w:ascii="Times New Roman"/>
          <w:color w:val="000000"/>
          <w:spacing w:val="22"/>
          <w:sz w:val="20"/>
        </w:rPr>
        <w:t xml:space="preserve"> </w:t>
      </w:r>
      <w:r>
        <w:rPr>
          <w:rFonts w:ascii="KCFTRC+CMR10"/>
          <w:color w:val="000000"/>
          <w:sz w:val="20"/>
        </w:rPr>
        <w:t>to</w:t>
      </w:r>
      <w:r>
        <w:rPr>
          <w:rFonts w:ascii="Times New Roman"/>
          <w:color w:val="000000"/>
          <w:spacing w:val="21"/>
          <w:sz w:val="20"/>
        </w:rPr>
        <w:t xml:space="preserve"> </w:t>
      </w:r>
      <w:r>
        <w:rPr>
          <w:rFonts w:ascii="KCFTRC+CMR10"/>
          <w:color w:val="000000"/>
          <w:sz w:val="20"/>
        </w:rPr>
        <w:t>the</w:t>
      </w:r>
      <w:r>
        <w:rPr>
          <w:rFonts w:ascii="Times New Roman"/>
          <w:color w:val="000000"/>
          <w:spacing w:val="21"/>
          <w:sz w:val="20"/>
        </w:rPr>
        <w:t xml:space="preserve"> </w:t>
      </w:r>
      <w:r>
        <w:rPr>
          <w:rFonts w:ascii="KCFTRC+CMR10" w:hAnsi="KCFTRC+CMR10" w:cs="KCFTRC+CMR10"/>
          <w:color w:val="000000"/>
          <w:sz w:val="20"/>
        </w:rPr>
        <w:t>ﬂat</w:t>
      </w:r>
      <w:r>
        <w:rPr>
          <w:rFonts w:ascii="Times New Roman"/>
          <w:color w:val="000000"/>
          <w:spacing w:val="21"/>
          <w:sz w:val="20"/>
        </w:rPr>
        <w:t xml:space="preserve"> </w:t>
      </w:r>
      <w:r>
        <w:rPr>
          <w:rFonts w:ascii="KCFTRC+CMR10"/>
          <w:color w:val="000000"/>
          <w:sz w:val="20"/>
        </w:rPr>
        <w:t>rate</w:t>
      </w:r>
      <w:r>
        <w:rPr>
          <w:rFonts w:ascii="Times New Roman"/>
          <w:color w:val="000000"/>
          <w:spacing w:val="21"/>
          <w:sz w:val="20"/>
        </w:rPr>
        <w:t xml:space="preserve"> </w:t>
      </w:r>
      <w:r>
        <w:rPr>
          <w:rFonts w:ascii="KCFTRC+CMR10"/>
          <w:color w:val="000000"/>
          <w:sz w:val="20"/>
        </w:rPr>
        <w:t>in</w:t>
      </w:r>
      <w:r>
        <w:rPr>
          <w:rFonts w:ascii="Times New Roman"/>
          <w:color w:val="000000"/>
          <w:spacing w:val="21"/>
          <w:sz w:val="20"/>
        </w:rPr>
        <w:t xml:space="preserve"> </w:t>
      </w:r>
      <w:r>
        <w:rPr>
          <w:rFonts w:ascii="KCFTRC+CMR10"/>
          <w:color w:val="000000"/>
          <w:spacing w:val="1"/>
          <w:sz w:val="20"/>
        </w:rPr>
        <w:t>before-</w:t>
      </w:r>
      <w:r>
        <w:rPr>
          <w:rFonts w:ascii="Times New Roman"/>
          <w:color w:val="000000"/>
          <w:spacing w:val="20"/>
          <w:sz w:val="20"/>
        </w:rPr>
        <w:t xml:space="preserve"> </w:t>
      </w:r>
      <w:r>
        <w:rPr>
          <w:rFonts w:ascii="KCFTRC+CMR10"/>
          <w:color w:val="000000"/>
          <w:sz w:val="20"/>
        </w:rPr>
        <w:t>and</w:t>
      </w:r>
      <w:r>
        <w:rPr>
          <w:rFonts w:ascii="Times New Roman"/>
          <w:color w:val="000000"/>
          <w:spacing w:val="21"/>
          <w:sz w:val="20"/>
        </w:rPr>
        <w:t xml:space="preserve"> </w:t>
      </w:r>
      <w:r>
        <w:rPr>
          <w:rFonts w:ascii="KCFTRC+CMR10"/>
          <w:color w:val="000000"/>
          <w:sz w:val="20"/>
        </w:rPr>
        <w:t>after-peak</w:t>
      </w:r>
      <w:r>
        <w:rPr>
          <w:rFonts w:ascii="Times New Roman"/>
          <w:color w:val="000000"/>
          <w:spacing w:val="20"/>
          <w:sz w:val="20"/>
        </w:rPr>
        <w:t xml:space="preserve"> </w:t>
      </w:r>
      <w:r>
        <w:rPr>
          <w:rFonts w:ascii="KCFTRC+CMR10"/>
          <w:color w:val="000000"/>
          <w:spacing w:val="-2"/>
          <w:sz w:val="20"/>
        </w:rPr>
        <w:t>intervals,</w:t>
      </w:r>
      <w:r>
        <w:rPr>
          <w:rFonts w:ascii="Times New Roman"/>
          <w:color w:val="000000"/>
          <w:spacing w:val="24"/>
          <w:sz w:val="20"/>
        </w:rPr>
        <w:t xml:space="preserve"> </w:t>
      </w:r>
      <w:r>
        <w:rPr>
          <w:rFonts w:ascii="KCFTRC+CMR10"/>
          <w:color w:val="000000"/>
          <w:sz w:val="20"/>
        </w:rPr>
        <w:t>the</w:t>
      </w:r>
      <w:r>
        <w:rPr>
          <w:rFonts w:ascii="Times New Roman"/>
          <w:color w:val="000000"/>
          <w:spacing w:val="21"/>
          <w:sz w:val="20"/>
        </w:rPr>
        <w:t xml:space="preserve"> </w:t>
      </w:r>
      <w:r>
        <w:rPr>
          <w:rFonts w:ascii="KCFTRC+CMR10"/>
          <w:color w:val="000000"/>
          <w:spacing w:val="-1"/>
          <w:sz w:val="20"/>
        </w:rPr>
        <w:t>amount</w:t>
      </w:r>
      <w:r>
        <w:rPr>
          <w:rFonts w:ascii="Times New Roman"/>
          <w:color w:val="000000"/>
          <w:spacing w:val="22"/>
          <w:sz w:val="20"/>
        </w:rPr>
        <w:t xml:space="preserve"> </w:t>
      </w:r>
      <w:r>
        <w:rPr>
          <w:rFonts w:ascii="KCFTRC+CMR10"/>
          <w:color w:val="000000"/>
          <w:sz w:val="20"/>
        </w:rPr>
        <w:t>of</w:t>
      </w:r>
      <w:r>
        <w:rPr>
          <w:rFonts w:ascii="Times New Roman"/>
          <w:color w:val="000000"/>
          <w:spacing w:val="21"/>
          <w:sz w:val="20"/>
        </w:rPr>
        <w:t xml:space="preserve"> </w:t>
      </w:r>
      <w:r>
        <w:rPr>
          <w:rFonts w:ascii="KCFTRC+CMR10"/>
          <w:color w:val="000000"/>
          <w:spacing w:val="-1"/>
          <w:sz w:val="20"/>
        </w:rPr>
        <w:t>electricity</w:t>
      </w:r>
      <w:r>
        <w:rPr>
          <w:rFonts w:ascii="Times New Roman"/>
          <w:color w:val="000000"/>
          <w:spacing w:val="21"/>
          <w:sz w:val="20"/>
        </w:rPr>
        <w:t xml:space="preserve"> </w:t>
      </w:r>
      <w:r>
        <w:rPr>
          <w:rFonts w:ascii="KCFTRC+CMR10"/>
          <w:color w:val="000000"/>
          <w:spacing w:val="-1"/>
          <w:sz w:val="20"/>
        </w:rPr>
        <w:t>savings</w:t>
      </w:r>
      <w:r>
        <w:rPr>
          <w:rFonts w:ascii="Times New Roman"/>
          <w:color w:val="000000"/>
          <w:spacing w:val="22"/>
          <w:sz w:val="20"/>
        </w:rPr>
        <w:t xml:space="preserve"> </w:t>
      </w:r>
      <w:r>
        <w:rPr>
          <w:rFonts w:ascii="KCFTRC+CMR10"/>
          <w:color w:val="000000"/>
          <w:sz w:val="20"/>
        </w:rPr>
        <w:t>for</w:t>
      </w:r>
    </w:p>
    <w:p w14:paraId="455EBA57" w14:textId="77777777" w:rsidR="00CF0253" w:rsidRDefault="00252649">
      <w:pPr>
        <w:spacing w:before="149" w:after="0" w:line="209" w:lineRule="exact"/>
        <w:jc w:val="left"/>
        <w:rPr>
          <w:rFonts w:ascii="Times New Roman"/>
          <w:color w:val="000000"/>
          <w:sz w:val="20"/>
        </w:rPr>
      </w:pPr>
      <w:r>
        <w:rPr>
          <w:rFonts w:ascii="KCFTRC+CMR10"/>
          <w:color w:val="000000"/>
          <w:sz w:val="20"/>
        </w:rPr>
        <w:t>that</w:t>
      </w:r>
      <w:r>
        <w:rPr>
          <w:rFonts w:ascii="Times New Roman"/>
          <w:color w:val="000000"/>
          <w:spacing w:val="33"/>
          <w:sz w:val="20"/>
        </w:rPr>
        <w:t xml:space="preserve"> </w:t>
      </w:r>
      <w:r>
        <w:rPr>
          <w:rFonts w:ascii="KCFTRC+CMR10"/>
          <w:color w:val="000000"/>
          <w:sz w:val="20"/>
        </w:rPr>
        <w:t>group</w:t>
      </w:r>
      <w:r>
        <w:rPr>
          <w:rFonts w:ascii="Times New Roman"/>
          <w:color w:val="000000"/>
          <w:spacing w:val="33"/>
          <w:sz w:val="20"/>
        </w:rPr>
        <w:t xml:space="preserve"> </w:t>
      </w:r>
      <w:r>
        <w:rPr>
          <w:rFonts w:ascii="KCFTRC+CMR10"/>
          <w:color w:val="000000"/>
          <w:spacing w:val="-3"/>
          <w:sz w:val="20"/>
        </w:rPr>
        <w:t>was</w:t>
      </w:r>
      <w:r>
        <w:rPr>
          <w:rFonts w:ascii="Times New Roman"/>
          <w:color w:val="000000"/>
          <w:spacing w:val="36"/>
          <w:sz w:val="20"/>
        </w:rPr>
        <w:t xml:space="preserve"> </w:t>
      </w:r>
      <w:r>
        <w:rPr>
          <w:rFonts w:ascii="KCFTRC+CMR10"/>
          <w:color w:val="000000"/>
          <w:sz w:val="20"/>
        </w:rPr>
        <w:t>nearly</w:t>
      </w:r>
      <w:r>
        <w:rPr>
          <w:rFonts w:ascii="Times New Roman"/>
          <w:color w:val="000000"/>
          <w:spacing w:val="33"/>
          <w:sz w:val="20"/>
        </w:rPr>
        <w:t xml:space="preserve"> </w:t>
      </w:r>
      <w:r>
        <w:rPr>
          <w:rFonts w:ascii="KCFTRC+CMR10"/>
          <w:color w:val="000000"/>
          <w:sz w:val="20"/>
        </w:rPr>
        <w:t>the</w:t>
      </w:r>
      <w:r>
        <w:rPr>
          <w:rFonts w:ascii="Times New Roman"/>
          <w:color w:val="000000"/>
          <w:spacing w:val="33"/>
          <w:sz w:val="20"/>
        </w:rPr>
        <w:t xml:space="preserve"> </w:t>
      </w:r>
      <w:r>
        <w:rPr>
          <w:rFonts w:ascii="KCFTRC+CMR10"/>
          <w:color w:val="000000"/>
          <w:sz w:val="20"/>
        </w:rPr>
        <w:t>same</w:t>
      </w:r>
      <w:r>
        <w:rPr>
          <w:rFonts w:ascii="Times New Roman"/>
          <w:color w:val="000000"/>
          <w:spacing w:val="33"/>
          <w:sz w:val="20"/>
        </w:rPr>
        <w:t xml:space="preserve"> </w:t>
      </w:r>
      <w:r>
        <w:rPr>
          <w:rFonts w:ascii="KCFTRC+CMR10"/>
          <w:color w:val="000000"/>
          <w:sz w:val="20"/>
        </w:rPr>
        <w:t>in</w:t>
      </w:r>
      <w:r>
        <w:rPr>
          <w:rFonts w:ascii="Times New Roman"/>
          <w:color w:val="000000"/>
          <w:spacing w:val="33"/>
          <w:sz w:val="20"/>
        </w:rPr>
        <w:t xml:space="preserve"> </w:t>
      </w:r>
      <w:r>
        <w:rPr>
          <w:rFonts w:ascii="KCFTRC+CMR10"/>
          <w:color w:val="000000"/>
          <w:sz w:val="20"/>
        </w:rPr>
        <w:t>all</w:t>
      </w:r>
      <w:r>
        <w:rPr>
          <w:rFonts w:ascii="Times New Roman"/>
          <w:color w:val="000000"/>
          <w:spacing w:val="33"/>
          <w:sz w:val="20"/>
        </w:rPr>
        <w:t xml:space="preserve"> </w:t>
      </w:r>
      <w:r>
        <w:rPr>
          <w:rFonts w:ascii="KCFTRC+CMR10"/>
          <w:color w:val="000000"/>
          <w:sz w:val="20"/>
        </w:rPr>
        <w:t>three</w:t>
      </w:r>
      <w:r>
        <w:rPr>
          <w:rFonts w:ascii="Times New Roman"/>
          <w:color w:val="000000"/>
          <w:spacing w:val="33"/>
          <w:sz w:val="20"/>
        </w:rPr>
        <w:t xml:space="preserve"> </w:t>
      </w:r>
      <w:r>
        <w:rPr>
          <w:rFonts w:ascii="KCFTRC+CMR10"/>
          <w:color w:val="000000"/>
          <w:spacing w:val="-2"/>
          <w:sz w:val="20"/>
        </w:rPr>
        <w:t>intervals.</w:t>
      </w:r>
      <w:r>
        <w:rPr>
          <w:rFonts w:ascii="Times New Roman"/>
          <w:color w:val="000000"/>
          <w:spacing w:val="91"/>
          <w:sz w:val="20"/>
        </w:rPr>
        <w:t xml:space="preserve"> </w:t>
      </w:r>
      <w:r>
        <w:rPr>
          <w:rFonts w:ascii="KCFTRC+CMR10"/>
          <w:color w:val="000000"/>
          <w:spacing w:val="-1"/>
          <w:sz w:val="20"/>
        </w:rPr>
        <w:t>Meanwhile,</w:t>
      </w:r>
      <w:r>
        <w:rPr>
          <w:rFonts w:ascii="Times New Roman"/>
          <w:color w:val="000000"/>
          <w:spacing w:val="38"/>
          <w:sz w:val="20"/>
        </w:rPr>
        <w:t xml:space="preserve"> </w:t>
      </w:r>
      <w:r>
        <w:rPr>
          <w:rFonts w:ascii="KCFTRC+CMR10"/>
          <w:color w:val="000000"/>
          <w:sz w:val="20"/>
        </w:rPr>
        <w:t>despite</w:t>
      </w:r>
      <w:r>
        <w:rPr>
          <w:rFonts w:ascii="Times New Roman"/>
          <w:color w:val="000000"/>
          <w:spacing w:val="33"/>
          <w:sz w:val="20"/>
        </w:rPr>
        <w:t xml:space="preserve"> </w:t>
      </w:r>
      <w:r>
        <w:rPr>
          <w:rFonts w:ascii="KCFTRC+CMR10"/>
          <w:color w:val="000000"/>
          <w:sz w:val="20"/>
        </w:rPr>
        <w:t>the</w:t>
      </w:r>
      <w:r>
        <w:rPr>
          <w:rFonts w:ascii="Times New Roman"/>
          <w:color w:val="000000"/>
          <w:spacing w:val="33"/>
          <w:sz w:val="20"/>
        </w:rPr>
        <w:t xml:space="preserve"> </w:t>
      </w:r>
      <w:r>
        <w:rPr>
          <w:rFonts w:ascii="KCFTRC+CMR10"/>
          <w:color w:val="000000"/>
          <w:sz w:val="20"/>
        </w:rPr>
        <w:t>price</w:t>
      </w:r>
      <w:r>
        <w:rPr>
          <w:rFonts w:ascii="Times New Roman"/>
          <w:color w:val="000000"/>
          <w:spacing w:val="33"/>
          <w:sz w:val="20"/>
        </w:rPr>
        <w:t xml:space="preserve"> </w:t>
      </w:r>
      <w:r>
        <w:rPr>
          <w:rFonts w:ascii="KCFTRC+CMR10"/>
          <w:color w:val="000000"/>
          <w:sz w:val="20"/>
        </w:rPr>
        <w:t>increases,</w:t>
      </w:r>
      <w:r>
        <w:rPr>
          <w:rFonts w:ascii="Times New Roman"/>
          <w:color w:val="000000"/>
          <w:spacing w:val="38"/>
          <w:sz w:val="20"/>
        </w:rPr>
        <w:t xml:space="preserve"> </w:t>
      </w:r>
      <w:r>
        <w:rPr>
          <w:rFonts w:ascii="KCFTRC+CMR10"/>
          <w:color w:val="000000"/>
          <w:sz w:val="20"/>
        </w:rPr>
        <w:t>the</w:t>
      </w:r>
      <w:r>
        <w:rPr>
          <w:rFonts w:ascii="Times New Roman"/>
          <w:color w:val="000000"/>
          <w:spacing w:val="33"/>
          <w:sz w:val="20"/>
        </w:rPr>
        <w:t xml:space="preserve"> </w:t>
      </w:r>
      <w:r>
        <w:rPr>
          <w:rFonts w:ascii="KCFTRC+CMR10"/>
          <w:color w:val="000000"/>
          <w:sz w:val="20"/>
        </w:rPr>
        <w:t>remaining</w:t>
      </w:r>
    </w:p>
    <w:p w14:paraId="5E1F6B41" w14:textId="77777777" w:rsidR="00CF0253" w:rsidRDefault="00252649">
      <w:pPr>
        <w:spacing w:before="149" w:after="0" w:line="209" w:lineRule="exact"/>
        <w:jc w:val="left"/>
        <w:rPr>
          <w:rFonts w:ascii="Times New Roman"/>
          <w:color w:val="000000"/>
          <w:sz w:val="20"/>
        </w:rPr>
      </w:pPr>
      <w:r>
        <w:rPr>
          <w:rFonts w:ascii="KCFTRC+CMR10" w:hAnsi="KCFTRC+CMR10" w:cs="KCFTRC+CMR10"/>
          <w:color w:val="000000"/>
          <w:sz w:val="20"/>
        </w:rPr>
        <w:t>tariﬀ</w:t>
      </w:r>
      <w:r>
        <w:rPr>
          <w:rFonts w:ascii="Times New Roman"/>
          <w:color w:val="000000"/>
          <w:spacing w:val="31"/>
          <w:sz w:val="20"/>
        </w:rPr>
        <w:t xml:space="preserve"> </w:t>
      </w:r>
      <w:r>
        <w:rPr>
          <w:rFonts w:ascii="KCFTRC+CMR10"/>
          <w:color w:val="000000"/>
          <w:sz w:val="20"/>
        </w:rPr>
        <w:t>groups</w:t>
      </w:r>
      <w:r>
        <w:rPr>
          <w:rFonts w:ascii="Times New Roman"/>
          <w:color w:val="000000"/>
          <w:spacing w:val="32"/>
          <w:sz w:val="20"/>
        </w:rPr>
        <w:t xml:space="preserve"> </w:t>
      </w:r>
      <w:r>
        <w:rPr>
          <w:rFonts w:ascii="KCFTRC+CMR10"/>
          <w:color w:val="000000"/>
          <w:spacing w:val="-1"/>
          <w:sz w:val="20"/>
        </w:rPr>
        <w:t>(maintained</w:t>
      </w:r>
      <w:r>
        <w:rPr>
          <w:rFonts w:ascii="Times New Roman"/>
          <w:color w:val="000000"/>
          <w:spacing w:val="32"/>
          <w:sz w:val="20"/>
        </w:rPr>
        <w:t xml:space="preserve"> </w:t>
      </w:r>
      <w:r>
        <w:rPr>
          <w:rFonts w:ascii="KCFTRC+CMR10"/>
          <w:color w:val="000000"/>
          <w:sz w:val="20"/>
        </w:rPr>
        <w:t>or)</w:t>
      </w:r>
      <w:r>
        <w:rPr>
          <w:rFonts w:ascii="Times New Roman"/>
          <w:color w:val="000000"/>
          <w:spacing w:val="32"/>
          <w:sz w:val="20"/>
        </w:rPr>
        <w:t xml:space="preserve"> </w:t>
      </w:r>
      <w:r>
        <w:rPr>
          <w:rFonts w:ascii="KCFTRC+CMR10"/>
          <w:color w:val="000000"/>
          <w:spacing w:val="-1"/>
          <w:sz w:val="20"/>
        </w:rPr>
        <w:t>conserved</w:t>
      </w:r>
      <w:r>
        <w:rPr>
          <w:rFonts w:ascii="Times New Roman"/>
          <w:color w:val="000000"/>
          <w:spacing w:val="32"/>
          <w:sz w:val="20"/>
        </w:rPr>
        <w:t xml:space="preserve"> </w:t>
      </w:r>
      <w:r>
        <w:rPr>
          <w:rFonts w:ascii="KCFTRC+CMR10"/>
          <w:color w:val="000000"/>
          <w:sz w:val="20"/>
        </w:rPr>
        <w:t>their</w:t>
      </w:r>
      <w:r>
        <w:rPr>
          <w:rFonts w:ascii="Times New Roman"/>
          <w:color w:val="000000"/>
          <w:spacing w:val="32"/>
          <w:sz w:val="20"/>
        </w:rPr>
        <w:t xml:space="preserve"> </w:t>
      </w:r>
      <w:r>
        <w:rPr>
          <w:rFonts w:ascii="KCFTRC+CMR10"/>
          <w:color w:val="000000"/>
          <w:sz w:val="20"/>
        </w:rPr>
        <w:t>consumption</w:t>
      </w:r>
      <w:r>
        <w:rPr>
          <w:rFonts w:ascii="Times New Roman"/>
          <w:color w:val="000000"/>
          <w:spacing w:val="32"/>
          <w:sz w:val="20"/>
        </w:rPr>
        <w:t xml:space="preserve"> </w:t>
      </w:r>
      <w:r>
        <w:rPr>
          <w:rFonts w:ascii="KCFTRC+CMR10"/>
          <w:color w:val="000000"/>
          <w:sz w:val="20"/>
        </w:rPr>
        <w:t>in</w:t>
      </w:r>
      <w:r>
        <w:rPr>
          <w:rFonts w:ascii="Times New Roman"/>
          <w:color w:val="000000"/>
          <w:spacing w:val="31"/>
          <w:sz w:val="20"/>
        </w:rPr>
        <w:t xml:space="preserve"> </w:t>
      </w:r>
      <w:r>
        <w:rPr>
          <w:rFonts w:ascii="KCFTRC+CMR10"/>
          <w:color w:val="000000"/>
          <w:spacing w:val="2"/>
          <w:sz w:val="20"/>
        </w:rPr>
        <w:t>both</w:t>
      </w:r>
      <w:r>
        <w:rPr>
          <w:rFonts w:ascii="Times New Roman"/>
          <w:color w:val="000000"/>
          <w:spacing w:val="30"/>
          <w:sz w:val="20"/>
        </w:rPr>
        <w:t xml:space="preserve"> </w:t>
      </w:r>
      <w:r>
        <w:rPr>
          <w:rFonts w:ascii="KCFTRC+CMR10"/>
          <w:color w:val="000000"/>
          <w:sz w:val="20"/>
        </w:rPr>
        <w:t>pre-</w:t>
      </w:r>
      <w:r>
        <w:rPr>
          <w:rFonts w:ascii="Times New Roman"/>
          <w:color w:val="000000"/>
          <w:spacing w:val="32"/>
          <w:sz w:val="20"/>
        </w:rPr>
        <w:t xml:space="preserve"> </w:t>
      </w:r>
      <w:r>
        <w:rPr>
          <w:rFonts w:ascii="KCFTRC+CMR10"/>
          <w:color w:val="000000"/>
          <w:sz w:val="20"/>
        </w:rPr>
        <w:t>and</w:t>
      </w:r>
      <w:r>
        <w:rPr>
          <w:rFonts w:ascii="Times New Roman"/>
          <w:color w:val="000000"/>
          <w:spacing w:val="32"/>
          <w:sz w:val="20"/>
        </w:rPr>
        <w:t xml:space="preserve"> </w:t>
      </w:r>
      <w:r>
        <w:rPr>
          <w:rFonts w:ascii="KCFTRC+CMR10"/>
          <w:color w:val="000000"/>
          <w:spacing w:val="1"/>
          <w:sz w:val="20"/>
        </w:rPr>
        <w:t>post-peak</w:t>
      </w:r>
      <w:r>
        <w:rPr>
          <w:rFonts w:ascii="Times New Roman"/>
          <w:color w:val="000000"/>
          <w:spacing w:val="30"/>
          <w:sz w:val="20"/>
        </w:rPr>
        <w:t xml:space="preserve"> </w:t>
      </w:r>
      <w:r>
        <w:rPr>
          <w:rFonts w:ascii="KCFTRC+CMR10"/>
          <w:color w:val="000000"/>
          <w:spacing w:val="-2"/>
          <w:sz w:val="20"/>
        </w:rPr>
        <w:t>intervals.</w:t>
      </w:r>
      <w:r>
        <w:rPr>
          <w:rFonts w:ascii="Times New Roman"/>
          <w:color w:val="000000"/>
          <w:spacing w:val="86"/>
          <w:sz w:val="20"/>
        </w:rPr>
        <w:t xml:space="preserve"> </w:t>
      </w:r>
      <w:r>
        <w:rPr>
          <w:rFonts w:ascii="KCFTRC+CMR10"/>
          <w:color w:val="000000"/>
          <w:sz w:val="20"/>
        </w:rPr>
        <w:t>In</w:t>
      </w:r>
      <w:r>
        <w:rPr>
          <w:rFonts w:ascii="Times New Roman"/>
          <w:color w:val="000000"/>
          <w:spacing w:val="32"/>
          <w:sz w:val="20"/>
        </w:rPr>
        <w:t xml:space="preserve"> </w:t>
      </w:r>
      <w:r>
        <w:rPr>
          <w:rFonts w:ascii="KCFTRC+CMR10"/>
          <w:color w:val="000000"/>
          <w:sz w:val="20"/>
        </w:rPr>
        <w:t>sum,</w:t>
      </w:r>
      <w:r>
        <w:rPr>
          <w:rFonts w:ascii="Times New Roman"/>
          <w:color w:val="000000"/>
          <w:spacing w:val="36"/>
          <w:sz w:val="20"/>
        </w:rPr>
        <w:t xml:space="preserve"> </w:t>
      </w:r>
      <w:r>
        <w:rPr>
          <w:rFonts w:ascii="KCFTRC+CMR10"/>
          <w:color w:val="000000"/>
          <w:sz w:val="20"/>
        </w:rPr>
        <w:t>the</w:t>
      </w:r>
    </w:p>
    <w:p w14:paraId="766279AC" w14:textId="77777777" w:rsidR="00CF0253" w:rsidRDefault="00252649">
      <w:pPr>
        <w:spacing w:before="149" w:after="0" w:line="209" w:lineRule="exact"/>
        <w:jc w:val="left"/>
        <w:rPr>
          <w:rFonts w:ascii="Times New Roman"/>
          <w:color w:val="000000"/>
          <w:sz w:val="20"/>
        </w:rPr>
      </w:pPr>
      <w:r>
        <w:rPr>
          <w:rFonts w:ascii="KCFTRC+CMR10"/>
          <w:color w:val="000000"/>
          <w:sz w:val="20"/>
        </w:rPr>
        <w:t>price</w:t>
      </w:r>
      <w:r>
        <w:rPr>
          <w:rFonts w:ascii="Times New Roman"/>
          <w:color w:val="000000"/>
          <w:spacing w:val="18"/>
          <w:sz w:val="20"/>
        </w:rPr>
        <w:t xml:space="preserve"> </w:t>
      </w:r>
      <w:r>
        <w:rPr>
          <w:rFonts w:ascii="KCFTRC+CMR10"/>
          <w:color w:val="000000"/>
          <w:spacing w:val="-1"/>
          <w:sz w:val="20"/>
        </w:rPr>
        <w:t>changes</w:t>
      </w:r>
      <w:r>
        <w:rPr>
          <w:rFonts w:ascii="Times New Roman"/>
          <w:color w:val="000000"/>
          <w:spacing w:val="19"/>
          <w:sz w:val="20"/>
        </w:rPr>
        <w:t xml:space="preserve"> </w:t>
      </w:r>
      <w:r>
        <w:rPr>
          <w:rFonts w:ascii="KCFTRC+CMR10"/>
          <w:color w:val="000000"/>
          <w:sz w:val="20"/>
        </w:rPr>
        <w:t>in</w:t>
      </w:r>
      <w:r>
        <w:rPr>
          <w:rFonts w:ascii="Times New Roman"/>
          <w:color w:val="000000"/>
          <w:spacing w:val="17"/>
          <w:sz w:val="20"/>
        </w:rPr>
        <w:t xml:space="preserve"> </w:t>
      </w:r>
      <w:r>
        <w:rPr>
          <w:rFonts w:ascii="KCFTRC+CMR10"/>
          <w:color w:val="000000"/>
          <w:sz w:val="20"/>
        </w:rPr>
        <w:t>the</w:t>
      </w:r>
      <w:r>
        <w:rPr>
          <w:rFonts w:ascii="Times New Roman"/>
          <w:color w:val="000000"/>
          <w:spacing w:val="18"/>
          <w:sz w:val="20"/>
        </w:rPr>
        <w:t xml:space="preserve"> </w:t>
      </w:r>
      <w:r>
        <w:rPr>
          <w:rFonts w:ascii="KCFTRC+CMR10"/>
          <w:color w:val="000000"/>
          <w:spacing w:val="2"/>
          <w:sz w:val="20"/>
        </w:rPr>
        <w:t>peak</w:t>
      </w:r>
      <w:r>
        <w:rPr>
          <w:rFonts w:ascii="Times New Roman"/>
          <w:color w:val="000000"/>
          <w:spacing w:val="16"/>
          <w:sz w:val="20"/>
        </w:rPr>
        <w:t xml:space="preserve"> </w:t>
      </w:r>
      <w:r>
        <w:rPr>
          <w:rFonts w:ascii="KCFTRC+CMR10"/>
          <w:color w:val="000000"/>
          <w:sz w:val="20"/>
        </w:rPr>
        <w:t>rate</w:t>
      </w:r>
      <w:r>
        <w:rPr>
          <w:rFonts w:ascii="Times New Roman"/>
          <w:color w:val="000000"/>
          <w:spacing w:val="18"/>
          <w:sz w:val="20"/>
        </w:rPr>
        <w:t xml:space="preserve"> </w:t>
      </w:r>
      <w:r>
        <w:rPr>
          <w:rFonts w:ascii="KCFTRC+CMR10"/>
          <w:color w:val="000000"/>
          <w:spacing w:val="2"/>
          <w:sz w:val="20"/>
        </w:rPr>
        <w:t>period</w:t>
      </w:r>
      <w:r>
        <w:rPr>
          <w:rFonts w:ascii="Times New Roman"/>
          <w:color w:val="000000"/>
          <w:spacing w:val="16"/>
          <w:sz w:val="20"/>
        </w:rPr>
        <w:t xml:space="preserve"> </w:t>
      </w:r>
      <w:r>
        <w:rPr>
          <w:rFonts w:ascii="KCFTRC+CMR10"/>
          <w:color w:val="000000"/>
          <w:sz w:val="20"/>
        </w:rPr>
        <w:t>caused</w:t>
      </w:r>
      <w:r>
        <w:rPr>
          <w:rFonts w:ascii="Times New Roman"/>
          <w:color w:val="000000"/>
          <w:spacing w:val="18"/>
          <w:sz w:val="20"/>
        </w:rPr>
        <w:t xml:space="preserve"> </w:t>
      </w:r>
      <w:r>
        <w:rPr>
          <w:rFonts w:ascii="KCFTRC+CMR10"/>
          <w:color w:val="000000"/>
          <w:sz w:val="20"/>
        </w:rPr>
        <w:t>a</w:t>
      </w:r>
      <w:r>
        <w:rPr>
          <w:rFonts w:ascii="Times New Roman"/>
          <w:color w:val="000000"/>
          <w:spacing w:val="17"/>
          <w:sz w:val="20"/>
        </w:rPr>
        <w:t xml:space="preserve"> </w:t>
      </w:r>
      <w:r>
        <w:rPr>
          <w:rFonts w:ascii="KCFTRC+CMR10"/>
          <w:color w:val="000000"/>
          <w:spacing w:val="-2"/>
          <w:sz w:val="20"/>
        </w:rPr>
        <w:t>spillover</w:t>
      </w:r>
      <w:r>
        <w:rPr>
          <w:rFonts w:ascii="Times New Roman"/>
          <w:color w:val="000000"/>
          <w:spacing w:val="19"/>
          <w:sz w:val="20"/>
        </w:rPr>
        <w:t xml:space="preserve"> </w:t>
      </w:r>
      <w:r>
        <w:rPr>
          <w:rFonts w:ascii="KCFTRC+CMR10" w:hAnsi="KCFTRC+CMR10" w:cs="KCFTRC+CMR10"/>
          <w:color w:val="000000"/>
          <w:sz w:val="20"/>
        </w:rPr>
        <w:t>eﬀect</w:t>
      </w:r>
      <w:r>
        <w:rPr>
          <w:rFonts w:ascii="Times New Roman"/>
          <w:color w:val="000000"/>
          <w:spacing w:val="18"/>
          <w:sz w:val="20"/>
        </w:rPr>
        <w:t xml:space="preserve"> </w:t>
      </w:r>
      <w:r>
        <w:rPr>
          <w:rFonts w:ascii="KCFTRC+CMR10"/>
          <w:color w:val="000000"/>
          <w:sz w:val="20"/>
        </w:rPr>
        <w:t>in</w:t>
      </w:r>
      <w:r>
        <w:rPr>
          <w:rFonts w:ascii="Times New Roman"/>
          <w:color w:val="000000"/>
          <w:spacing w:val="17"/>
          <w:sz w:val="20"/>
        </w:rPr>
        <w:t xml:space="preserve"> </w:t>
      </w:r>
      <w:r>
        <w:rPr>
          <w:rFonts w:ascii="KCFTRC+CMR10"/>
          <w:color w:val="000000"/>
          <w:sz w:val="20"/>
        </w:rPr>
        <w:t>those</w:t>
      </w:r>
      <w:r>
        <w:rPr>
          <w:rFonts w:ascii="Times New Roman"/>
          <w:color w:val="000000"/>
          <w:spacing w:val="18"/>
          <w:sz w:val="20"/>
        </w:rPr>
        <w:t xml:space="preserve"> </w:t>
      </w:r>
      <w:r>
        <w:rPr>
          <w:rFonts w:ascii="KCFTRC+CMR10"/>
          <w:color w:val="000000"/>
          <w:sz w:val="20"/>
        </w:rPr>
        <w:t>pre-</w:t>
      </w:r>
      <w:r>
        <w:rPr>
          <w:rFonts w:ascii="Times New Roman"/>
          <w:color w:val="000000"/>
          <w:spacing w:val="18"/>
          <w:sz w:val="20"/>
        </w:rPr>
        <w:t xml:space="preserve"> </w:t>
      </w:r>
      <w:r>
        <w:rPr>
          <w:rFonts w:ascii="KCFTRC+CMR10"/>
          <w:color w:val="000000"/>
          <w:sz w:val="20"/>
        </w:rPr>
        <w:t>and</w:t>
      </w:r>
      <w:r>
        <w:rPr>
          <w:rFonts w:ascii="Times New Roman"/>
          <w:color w:val="000000"/>
          <w:spacing w:val="18"/>
          <w:sz w:val="20"/>
        </w:rPr>
        <w:t xml:space="preserve"> </w:t>
      </w:r>
      <w:r>
        <w:rPr>
          <w:rFonts w:ascii="KCFTRC+CMR10"/>
          <w:color w:val="000000"/>
          <w:spacing w:val="1"/>
          <w:sz w:val="20"/>
        </w:rPr>
        <w:t>post-peak</w:t>
      </w:r>
      <w:r>
        <w:rPr>
          <w:rFonts w:ascii="Times New Roman"/>
          <w:color w:val="000000"/>
          <w:spacing w:val="16"/>
          <w:sz w:val="20"/>
        </w:rPr>
        <w:t xml:space="preserve"> </w:t>
      </w:r>
      <w:r>
        <w:rPr>
          <w:rFonts w:ascii="KCFTRC+CMR10"/>
          <w:color w:val="000000"/>
          <w:spacing w:val="-2"/>
          <w:sz w:val="20"/>
        </w:rPr>
        <w:t>intervals:</w:t>
      </w:r>
      <w:r>
        <w:rPr>
          <w:rFonts w:ascii="Times New Roman"/>
          <w:color w:val="000000"/>
          <w:spacing w:val="43"/>
          <w:sz w:val="20"/>
        </w:rPr>
        <w:t xml:space="preserve"> </w:t>
      </w:r>
      <w:r>
        <w:rPr>
          <w:rFonts w:ascii="KCFTRC+CMR10"/>
          <w:color w:val="000000"/>
          <w:sz w:val="20"/>
        </w:rPr>
        <w:t>reductions</w:t>
      </w:r>
    </w:p>
    <w:p w14:paraId="3AE2AC41" w14:textId="77777777" w:rsidR="00CF0253" w:rsidRDefault="00252649">
      <w:pPr>
        <w:spacing w:before="149" w:after="0" w:line="209" w:lineRule="exact"/>
        <w:jc w:val="left"/>
        <w:rPr>
          <w:rFonts w:ascii="Times New Roman"/>
          <w:color w:val="000000"/>
          <w:sz w:val="20"/>
        </w:rPr>
      </w:pPr>
      <w:r>
        <w:rPr>
          <w:rFonts w:ascii="KCFTRC+CMR10"/>
          <w:color w:val="000000"/>
          <w:sz w:val="20"/>
        </w:rPr>
        <w:t>in</w:t>
      </w:r>
      <w:r>
        <w:rPr>
          <w:rFonts w:ascii="Times New Roman"/>
          <w:color w:val="000000"/>
          <w:spacing w:val="32"/>
          <w:sz w:val="20"/>
        </w:rPr>
        <w:t xml:space="preserve"> </w:t>
      </w:r>
      <w:r>
        <w:rPr>
          <w:rFonts w:ascii="KCFTRC+CMR10"/>
          <w:color w:val="000000"/>
          <w:spacing w:val="-1"/>
          <w:sz w:val="20"/>
        </w:rPr>
        <w:t>electricity</w:t>
      </w:r>
      <w:r>
        <w:rPr>
          <w:rFonts w:ascii="Times New Roman"/>
          <w:color w:val="000000"/>
          <w:spacing w:val="33"/>
          <w:sz w:val="20"/>
        </w:rPr>
        <w:t xml:space="preserve"> </w:t>
      </w:r>
      <w:r>
        <w:rPr>
          <w:rFonts w:ascii="KCFTRC+CMR10"/>
          <w:color w:val="000000"/>
          <w:sz w:val="20"/>
        </w:rPr>
        <w:t>consumption</w:t>
      </w:r>
      <w:r>
        <w:rPr>
          <w:rFonts w:ascii="Times New Roman"/>
          <w:color w:val="000000"/>
          <w:spacing w:val="33"/>
          <w:sz w:val="20"/>
        </w:rPr>
        <w:t xml:space="preserve"> </w:t>
      </w:r>
      <w:r>
        <w:rPr>
          <w:rFonts w:ascii="KCFTRC+CMR10"/>
          <w:color w:val="000000"/>
          <w:sz w:val="20"/>
        </w:rPr>
        <w:t>for</w:t>
      </w:r>
      <w:r>
        <w:rPr>
          <w:rFonts w:ascii="Times New Roman"/>
          <w:color w:val="000000"/>
          <w:spacing w:val="33"/>
          <w:sz w:val="20"/>
        </w:rPr>
        <w:t xml:space="preserve"> </w:t>
      </w:r>
      <w:r>
        <w:rPr>
          <w:rFonts w:ascii="KCFTRC+CMR10"/>
          <w:color w:val="000000"/>
          <w:sz w:val="20"/>
        </w:rPr>
        <w:t>non-temperature-control</w:t>
      </w:r>
      <w:r>
        <w:rPr>
          <w:rFonts w:ascii="Times New Roman"/>
          <w:color w:val="000000"/>
          <w:spacing w:val="33"/>
          <w:sz w:val="20"/>
        </w:rPr>
        <w:t xml:space="preserve"> </w:t>
      </w:r>
      <w:r>
        <w:rPr>
          <w:rFonts w:ascii="KCFTRC+CMR10"/>
          <w:color w:val="000000"/>
          <w:sz w:val="20"/>
        </w:rPr>
        <w:t>uses.</w:t>
      </w:r>
      <w:r>
        <w:rPr>
          <w:rFonts w:ascii="Times New Roman"/>
          <w:color w:val="000000"/>
          <w:spacing w:val="87"/>
          <w:sz w:val="20"/>
        </w:rPr>
        <w:t xml:space="preserve"> </w:t>
      </w:r>
      <w:r>
        <w:rPr>
          <w:rFonts w:ascii="KCFTRC+CMR10"/>
          <w:color w:val="000000"/>
          <w:sz w:val="20"/>
        </w:rPr>
        <w:t>In</w:t>
      </w:r>
      <w:r>
        <w:rPr>
          <w:rFonts w:ascii="Times New Roman"/>
          <w:color w:val="000000"/>
          <w:spacing w:val="32"/>
          <w:sz w:val="20"/>
        </w:rPr>
        <w:t xml:space="preserve"> </w:t>
      </w:r>
      <w:r>
        <w:rPr>
          <w:rFonts w:ascii="KCFTRC+CMR10"/>
          <w:color w:val="000000"/>
          <w:sz w:val="20"/>
        </w:rPr>
        <w:t>other</w:t>
      </w:r>
      <w:r>
        <w:rPr>
          <w:rFonts w:ascii="Times New Roman"/>
          <w:color w:val="000000"/>
          <w:spacing w:val="33"/>
          <w:sz w:val="20"/>
        </w:rPr>
        <w:t xml:space="preserve"> </w:t>
      </w:r>
      <w:r>
        <w:rPr>
          <w:rFonts w:ascii="KCFTRC+CMR10"/>
          <w:color w:val="000000"/>
          <w:spacing w:val="-1"/>
          <w:sz w:val="20"/>
        </w:rPr>
        <w:t>words,</w:t>
      </w:r>
      <w:r>
        <w:rPr>
          <w:rFonts w:ascii="Times New Roman"/>
          <w:color w:val="000000"/>
          <w:spacing w:val="38"/>
          <w:sz w:val="20"/>
        </w:rPr>
        <w:t xml:space="preserve"> </w:t>
      </w:r>
      <w:r>
        <w:rPr>
          <w:rFonts w:ascii="KCFTRC+CMR10"/>
          <w:color w:val="000000"/>
          <w:sz w:val="20"/>
        </w:rPr>
        <w:t>the</w:t>
      </w:r>
      <w:r>
        <w:rPr>
          <w:rFonts w:ascii="Times New Roman"/>
          <w:color w:val="000000"/>
          <w:spacing w:val="32"/>
          <w:sz w:val="20"/>
        </w:rPr>
        <w:t xml:space="preserve"> </w:t>
      </w:r>
      <w:r>
        <w:rPr>
          <w:rFonts w:ascii="KCFTRC+CMR10"/>
          <w:color w:val="000000"/>
          <w:sz w:val="20"/>
        </w:rPr>
        <w:t>households</w:t>
      </w:r>
      <w:r>
        <w:rPr>
          <w:rFonts w:ascii="Times New Roman"/>
          <w:color w:val="000000"/>
          <w:spacing w:val="33"/>
          <w:sz w:val="20"/>
        </w:rPr>
        <w:t xml:space="preserve"> </w:t>
      </w:r>
      <w:r>
        <w:rPr>
          <w:rFonts w:ascii="KCFTRC+CMR10"/>
          <w:color w:val="000000"/>
          <w:sz w:val="20"/>
        </w:rPr>
        <w:t>allocated</w:t>
      </w:r>
      <w:r>
        <w:rPr>
          <w:rFonts w:ascii="Times New Roman"/>
          <w:color w:val="000000"/>
          <w:spacing w:val="32"/>
          <w:sz w:val="20"/>
        </w:rPr>
        <w:t xml:space="preserve"> </w:t>
      </w:r>
      <w:r>
        <w:rPr>
          <w:rFonts w:ascii="KCFTRC+CMR10"/>
          <w:color w:val="000000"/>
          <w:sz w:val="20"/>
        </w:rPr>
        <w:t>to</w:t>
      </w:r>
      <w:r>
        <w:rPr>
          <w:rFonts w:ascii="Times New Roman"/>
          <w:color w:val="000000"/>
          <w:spacing w:val="32"/>
          <w:sz w:val="20"/>
        </w:rPr>
        <w:t xml:space="preserve"> </w:t>
      </w:r>
      <w:r>
        <w:rPr>
          <w:rFonts w:ascii="KCFTRC+CMR10"/>
          <w:color w:val="000000"/>
          <w:sz w:val="20"/>
        </w:rPr>
        <w:t>the</w:t>
      </w:r>
    </w:p>
    <w:p w14:paraId="24F6FB54" w14:textId="77777777" w:rsidR="00CF0253" w:rsidRDefault="00252649">
      <w:pPr>
        <w:spacing w:before="149" w:after="0" w:line="209" w:lineRule="exact"/>
        <w:jc w:val="left"/>
        <w:rPr>
          <w:rFonts w:ascii="Times New Roman"/>
          <w:color w:val="000000"/>
          <w:sz w:val="20"/>
        </w:rPr>
      </w:pPr>
      <w:proofErr w:type="gramStart"/>
      <w:r>
        <w:rPr>
          <w:rFonts w:ascii="KCFTRC+CMR10"/>
          <w:color w:val="000000"/>
          <w:spacing w:val="-1"/>
          <w:sz w:val="20"/>
        </w:rPr>
        <w:t>treatment</w:t>
      </w:r>
      <w:proofErr w:type="gramEnd"/>
      <w:r>
        <w:rPr>
          <w:rFonts w:ascii="Times New Roman"/>
          <w:color w:val="000000"/>
          <w:spacing w:val="17"/>
          <w:sz w:val="20"/>
        </w:rPr>
        <w:t xml:space="preserve"> </w:t>
      </w:r>
      <w:r>
        <w:rPr>
          <w:rFonts w:ascii="KCFTRC+CMR10"/>
          <w:color w:val="000000"/>
          <w:sz w:val="20"/>
        </w:rPr>
        <w:t>group</w:t>
      </w:r>
      <w:r>
        <w:rPr>
          <w:rFonts w:ascii="Times New Roman"/>
          <w:color w:val="000000"/>
          <w:spacing w:val="16"/>
          <w:sz w:val="20"/>
        </w:rPr>
        <w:t xml:space="preserve"> </w:t>
      </w:r>
      <w:r>
        <w:rPr>
          <w:rFonts w:ascii="KCFTRC+CMR10"/>
          <w:color w:val="000000"/>
          <w:sz w:val="20"/>
        </w:rPr>
        <w:t>responded</w:t>
      </w:r>
      <w:r>
        <w:rPr>
          <w:rFonts w:ascii="Times New Roman"/>
          <w:color w:val="000000"/>
          <w:spacing w:val="16"/>
          <w:sz w:val="20"/>
        </w:rPr>
        <w:t xml:space="preserve"> </w:t>
      </w:r>
      <w:r>
        <w:rPr>
          <w:rFonts w:ascii="KCFTRC+CMR10"/>
          <w:color w:val="000000"/>
          <w:sz w:val="20"/>
        </w:rPr>
        <w:t>to</w:t>
      </w:r>
      <w:r>
        <w:rPr>
          <w:rFonts w:ascii="Times New Roman"/>
          <w:color w:val="000000"/>
          <w:spacing w:val="16"/>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z w:val="20"/>
        </w:rPr>
        <w:t>TOU</w:t>
      </w:r>
      <w:r>
        <w:rPr>
          <w:rFonts w:ascii="Times New Roman"/>
          <w:color w:val="000000"/>
          <w:spacing w:val="16"/>
          <w:sz w:val="20"/>
        </w:rPr>
        <w:t xml:space="preserve"> </w:t>
      </w:r>
      <w:r>
        <w:rPr>
          <w:rFonts w:ascii="KCFTRC+CMR10"/>
          <w:color w:val="000000"/>
          <w:sz w:val="20"/>
        </w:rPr>
        <w:t>program,</w:t>
      </w:r>
      <w:r>
        <w:rPr>
          <w:rFonts w:ascii="Times New Roman"/>
          <w:color w:val="000000"/>
          <w:spacing w:val="17"/>
          <w:sz w:val="20"/>
        </w:rPr>
        <w:t xml:space="preserve"> </w:t>
      </w:r>
      <w:r>
        <w:rPr>
          <w:rFonts w:ascii="KCFTRC+CMR10"/>
          <w:color w:val="000000"/>
          <w:sz w:val="20"/>
        </w:rPr>
        <w:t>on</w:t>
      </w:r>
      <w:r>
        <w:rPr>
          <w:rFonts w:ascii="Times New Roman"/>
          <w:color w:val="000000"/>
          <w:spacing w:val="16"/>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z w:val="20"/>
        </w:rPr>
        <w:t>whole,</w:t>
      </w:r>
      <w:r>
        <w:rPr>
          <w:rFonts w:ascii="Times New Roman"/>
          <w:color w:val="000000"/>
          <w:spacing w:val="17"/>
          <w:sz w:val="20"/>
        </w:rPr>
        <w:t xml:space="preserve"> </w:t>
      </w:r>
      <w:r>
        <w:rPr>
          <w:rFonts w:ascii="KCFTRC+CMR10"/>
          <w:color w:val="000000"/>
          <w:sz w:val="20"/>
        </w:rPr>
        <w:t>not</w:t>
      </w:r>
      <w:r>
        <w:rPr>
          <w:rFonts w:ascii="Times New Roman"/>
          <w:color w:val="000000"/>
          <w:spacing w:val="17"/>
          <w:sz w:val="20"/>
        </w:rPr>
        <w:t xml:space="preserve"> </w:t>
      </w:r>
      <w:r>
        <w:rPr>
          <w:rFonts w:ascii="KCFTRC+CMR10"/>
          <w:color w:val="000000"/>
          <w:sz w:val="20"/>
        </w:rPr>
        <w:t>through</w:t>
      </w:r>
      <w:r>
        <w:rPr>
          <w:rFonts w:ascii="Times New Roman"/>
          <w:color w:val="000000"/>
          <w:spacing w:val="17"/>
          <w:sz w:val="20"/>
        </w:rPr>
        <w:t xml:space="preserve"> </w:t>
      </w:r>
      <w:r>
        <w:rPr>
          <w:rFonts w:ascii="KCFTRC+CMR10"/>
          <w:color w:val="000000"/>
          <w:sz w:val="20"/>
        </w:rPr>
        <w:t>load-shifting</w:t>
      </w:r>
      <w:r>
        <w:rPr>
          <w:rFonts w:ascii="Times New Roman"/>
          <w:color w:val="000000"/>
          <w:spacing w:val="16"/>
          <w:sz w:val="20"/>
        </w:rPr>
        <w:t xml:space="preserve"> </w:t>
      </w:r>
      <w:r>
        <w:rPr>
          <w:rFonts w:ascii="KCFTRC+CMR10"/>
          <w:color w:val="000000"/>
          <w:sz w:val="20"/>
        </w:rPr>
        <w:t>but</w:t>
      </w:r>
      <w:r>
        <w:rPr>
          <w:rFonts w:ascii="Times New Roman"/>
          <w:color w:val="000000"/>
          <w:spacing w:val="17"/>
          <w:sz w:val="20"/>
        </w:rPr>
        <w:t xml:space="preserve"> </w:t>
      </w:r>
      <w:r>
        <w:rPr>
          <w:rFonts w:ascii="KCFTRC+CMR10"/>
          <w:color w:val="000000"/>
          <w:sz w:val="20"/>
        </w:rPr>
        <w:t>load-shedding.</w:t>
      </w:r>
    </w:p>
    <w:p w14:paraId="32148475" w14:textId="77777777" w:rsidR="00CF0253" w:rsidRDefault="00252649">
      <w:pPr>
        <w:spacing w:before="149" w:after="0" w:line="209" w:lineRule="exact"/>
        <w:ind w:left="299"/>
        <w:jc w:val="left"/>
        <w:rPr>
          <w:rFonts w:ascii="Times New Roman"/>
          <w:color w:val="000000"/>
          <w:sz w:val="20"/>
        </w:rPr>
      </w:pPr>
      <w:r>
        <w:rPr>
          <w:rFonts w:ascii="KCFTRC+CMR10"/>
          <w:color w:val="000000"/>
          <w:sz w:val="20"/>
        </w:rPr>
        <w:t>With</w:t>
      </w:r>
      <w:r>
        <w:rPr>
          <w:rFonts w:ascii="Times New Roman"/>
          <w:color w:val="000000"/>
          <w:spacing w:val="25"/>
          <w:sz w:val="20"/>
        </w:rPr>
        <w:t xml:space="preserve"> </w:t>
      </w:r>
      <w:r>
        <w:rPr>
          <w:rFonts w:ascii="KCFTRC+CMR10"/>
          <w:color w:val="000000"/>
          <w:spacing w:val="1"/>
          <w:sz w:val="20"/>
        </w:rPr>
        <w:t>respect</w:t>
      </w:r>
      <w:r>
        <w:rPr>
          <w:rFonts w:ascii="Times New Roman"/>
          <w:color w:val="000000"/>
          <w:spacing w:val="25"/>
          <w:sz w:val="20"/>
        </w:rPr>
        <w:t xml:space="preserve"> </w:t>
      </w:r>
      <w:r>
        <w:rPr>
          <w:rFonts w:ascii="KCFTRC+CMR10"/>
          <w:color w:val="000000"/>
          <w:sz w:val="20"/>
        </w:rPr>
        <w:t>to</w:t>
      </w:r>
      <w:r>
        <w:rPr>
          <w:rFonts w:ascii="Times New Roman"/>
          <w:color w:val="000000"/>
          <w:spacing w:val="25"/>
          <w:sz w:val="20"/>
        </w:rPr>
        <w:t xml:space="preserve"> </w:t>
      </w:r>
      <w:r>
        <w:rPr>
          <w:rFonts w:ascii="KCFTRC+CMR10"/>
          <w:color w:val="000000"/>
          <w:sz w:val="20"/>
        </w:rPr>
        <w:t>temperature-control-use-related</w:t>
      </w:r>
      <w:r>
        <w:rPr>
          <w:rFonts w:ascii="Times New Roman"/>
          <w:color w:val="000000"/>
          <w:spacing w:val="25"/>
          <w:sz w:val="20"/>
        </w:rPr>
        <w:t xml:space="preserve"> </w:t>
      </w:r>
      <w:r>
        <w:rPr>
          <w:rFonts w:ascii="KCFTRC+CMR10"/>
          <w:color w:val="000000"/>
          <w:sz w:val="20"/>
        </w:rPr>
        <w:t>household</w:t>
      </w:r>
      <w:r>
        <w:rPr>
          <w:rFonts w:ascii="Times New Roman"/>
          <w:color w:val="000000"/>
          <w:spacing w:val="25"/>
          <w:sz w:val="20"/>
        </w:rPr>
        <w:t xml:space="preserve"> </w:t>
      </w:r>
      <w:r>
        <w:rPr>
          <w:rFonts w:ascii="KCFTRC+CMR10"/>
          <w:color w:val="000000"/>
          <w:spacing w:val="-1"/>
          <w:sz w:val="20"/>
        </w:rPr>
        <w:t>electricity</w:t>
      </w:r>
      <w:r>
        <w:rPr>
          <w:rFonts w:ascii="Times New Roman"/>
          <w:color w:val="000000"/>
          <w:spacing w:val="26"/>
          <w:sz w:val="20"/>
        </w:rPr>
        <w:t xml:space="preserve"> </w:t>
      </w:r>
      <w:r>
        <w:rPr>
          <w:rFonts w:ascii="KCFTRC+CMR10"/>
          <w:color w:val="000000"/>
          <w:sz w:val="20"/>
        </w:rPr>
        <w:t>consumption,</w:t>
      </w:r>
      <w:r>
        <w:rPr>
          <w:rFonts w:ascii="Times New Roman"/>
          <w:color w:val="000000"/>
          <w:spacing w:val="28"/>
          <w:sz w:val="20"/>
        </w:rPr>
        <w:t xml:space="preserve"> </w:t>
      </w:r>
      <w:r>
        <w:rPr>
          <w:rFonts w:ascii="KCFTRC+CMR10"/>
          <w:color w:val="000000"/>
          <w:sz w:val="20"/>
        </w:rPr>
        <w:t>Figure</w:t>
      </w:r>
      <w:r>
        <w:rPr>
          <w:rFonts w:ascii="Times New Roman"/>
          <w:color w:val="000000"/>
          <w:spacing w:val="26"/>
          <w:sz w:val="20"/>
        </w:rPr>
        <w:t xml:space="preserve"> </w:t>
      </w:r>
      <w:r>
        <w:rPr>
          <w:rFonts w:ascii="KCFTRC+CMR10"/>
          <w:color w:val="000000"/>
          <w:spacing w:val="-1"/>
          <w:sz w:val="20"/>
        </w:rPr>
        <w:t>XYZ</w:t>
      </w:r>
      <w:r>
        <w:rPr>
          <w:rFonts w:ascii="Times New Roman"/>
          <w:color w:val="000000"/>
          <w:spacing w:val="25"/>
          <w:sz w:val="20"/>
        </w:rPr>
        <w:t xml:space="preserve"> </w:t>
      </w:r>
      <w:r>
        <w:rPr>
          <w:rFonts w:ascii="KCFTRC+CMR10"/>
          <w:color w:val="000000"/>
          <w:sz w:val="20"/>
        </w:rPr>
        <w:t>illustrates</w:t>
      </w:r>
    </w:p>
    <w:p w14:paraId="582A4628" w14:textId="77777777" w:rsidR="00CF0253" w:rsidRDefault="00252649">
      <w:pPr>
        <w:spacing w:before="149" w:after="0" w:line="209" w:lineRule="exact"/>
        <w:jc w:val="left"/>
        <w:rPr>
          <w:rFonts w:ascii="Times New Roman"/>
          <w:color w:val="000000"/>
          <w:sz w:val="20"/>
        </w:rPr>
      </w:pPr>
      <w:r>
        <w:rPr>
          <w:rFonts w:ascii="KCFTRC+CMR10"/>
          <w:color w:val="000000"/>
          <w:sz w:val="20"/>
        </w:rPr>
        <w:t>that</w:t>
      </w:r>
      <w:r>
        <w:rPr>
          <w:rFonts w:ascii="Times New Roman"/>
          <w:color w:val="000000"/>
          <w:spacing w:val="44"/>
          <w:sz w:val="20"/>
        </w:rPr>
        <w:t xml:space="preserve"> </w:t>
      </w:r>
      <w:r>
        <w:rPr>
          <w:rFonts w:ascii="KCFTRC+CMR10"/>
          <w:color w:val="000000"/>
          <w:sz w:val="20"/>
        </w:rPr>
        <w:t>the</w:t>
      </w:r>
      <w:r>
        <w:rPr>
          <w:rFonts w:ascii="Times New Roman"/>
          <w:color w:val="000000"/>
          <w:spacing w:val="44"/>
          <w:sz w:val="20"/>
        </w:rPr>
        <w:t xml:space="preserve"> </w:t>
      </w:r>
      <w:r>
        <w:rPr>
          <w:rFonts w:ascii="KCFTRC+CMR10"/>
          <w:color w:val="000000"/>
          <w:sz w:val="20"/>
        </w:rPr>
        <w:t>treated</w:t>
      </w:r>
      <w:r>
        <w:rPr>
          <w:rFonts w:ascii="Times New Roman"/>
          <w:color w:val="000000"/>
          <w:spacing w:val="43"/>
          <w:sz w:val="20"/>
        </w:rPr>
        <w:t xml:space="preserve"> </w:t>
      </w:r>
      <w:r>
        <w:rPr>
          <w:rFonts w:ascii="KCFTRC+CMR10" w:hAnsi="KCFTRC+CMR10" w:cs="KCFTRC+CMR10"/>
          <w:color w:val="000000"/>
          <w:sz w:val="20"/>
        </w:rPr>
        <w:t>households’</w:t>
      </w:r>
      <w:r>
        <w:rPr>
          <w:rFonts w:ascii="Times New Roman"/>
          <w:color w:val="000000"/>
          <w:spacing w:val="44"/>
          <w:sz w:val="20"/>
        </w:rPr>
        <w:t xml:space="preserve"> </w:t>
      </w:r>
      <w:r>
        <w:rPr>
          <w:rFonts w:ascii="KCFTRC+CMR10"/>
          <w:color w:val="000000"/>
          <w:sz w:val="20"/>
        </w:rPr>
        <w:t>primary</w:t>
      </w:r>
      <w:r>
        <w:rPr>
          <w:rFonts w:ascii="Times New Roman"/>
          <w:color w:val="000000"/>
          <w:spacing w:val="43"/>
          <w:sz w:val="20"/>
        </w:rPr>
        <w:t xml:space="preserve"> </w:t>
      </w:r>
      <w:r>
        <w:rPr>
          <w:rFonts w:ascii="KCFTRC+CMR10"/>
          <w:color w:val="000000"/>
          <w:spacing w:val="1"/>
          <w:sz w:val="20"/>
        </w:rPr>
        <w:t>response</w:t>
      </w:r>
      <w:r>
        <w:rPr>
          <w:rFonts w:ascii="Times New Roman"/>
          <w:color w:val="000000"/>
          <w:spacing w:val="43"/>
          <w:sz w:val="20"/>
        </w:rPr>
        <w:t xml:space="preserve"> </w:t>
      </w:r>
      <w:r>
        <w:rPr>
          <w:rFonts w:ascii="KCFTRC+CMR10"/>
          <w:color w:val="000000"/>
          <w:sz w:val="20"/>
        </w:rPr>
        <w:t>to</w:t>
      </w:r>
      <w:r>
        <w:rPr>
          <w:rFonts w:ascii="Times New Roman"/>
          <w:color w:val="000000"/>
          <w:spacing w:val="43"/>
          <w:sz w:val="20"/>
        </w:rPr>
        <w:t xml:space="preserve"> </w:t>
      </w:r>
      <w:r>
        <w:rPr>
          <w:rFonts w:ascii="KCFTRC+CMR10"/>
          <w:color w:val="000000"/>
          <w:sz w:val="20"/>
        </w:rPr>
        <w:t>the</w:t>
      </w:r>
      <w:r>
        <w:rPr>
          <w:rFonts w:ascii="Times New Roman"/>
          <w:color w:val="000000"/>
          <w:spacing w:val="43"/>
          <w:sz w:val="20"/>
        </w:rPr>
        <w:t xml:space="preserve"> </w:t>
      </w:r>
      <w:r>
        <w:rPr>
          <w:rFonts w:ascii="KCFTRC+CMR10"/>
          <w:color w:val="000000"/>
          <w:sz w:val="20"/>
        </w:rPr>
        <w:t>TOU</w:t>
      </w:r>
      <w:r>
        <w:rPr>
          <w:rFonts w:ascii="Times New Roman"/>
          <w:color w:val="000000"/>
          <w:spacing w:val="43"/>
          <w:sz w:val="20"/>
        </w:rPr>
        <w:t xml:space="preserve"> </w:t>
      </w:r>
      <w:r>
        <w:rPr>
          <w:rFonts w:ascii="KCFTRC+CMR10"/>
          <w:color w:val="000000"/>
          <w:sz w:val="20"/>
        </w:rPr>
        <w:t>program</w:t>
      </w:r>
      <w:r>
        <w:rPr>
          <w:rFonts w:ascii="Times New Roman"/>
          <w:color w:val="000000"/>
          <w:spacing w:val="43"/>
          <w:sz w:val="20"/>
        </w:rPr>
        <w:t xml:space="preserve"> </w:t>
      </w:r>
      <w:r>
        <w:rPr>
          <w:rFonts w:ascii="KCFTRC+CMR10"/>
          <w:color w:val="000000"/>
          <w:spacing w:val="-3"/>
          <w:sz w:val="20"/>
        </w:rPr>
        <w:t>was</w:t>
      </w:r>
      <w:r>
        <w:rPr>
          <w:rFonts w:ascii="Times New Roman"/>
          <w:color w:val="000000"/>
          <w:spacing w:val="46"/>
          <w:sz w:val="20"/>
        </w:rPr>
        <w:t xml:space="preserve"> </w:t>
      </w:r>
      <w:r>
        <w:rPr>
          <w:rFonts w:ascii="KCFTRC+CMR10"/>
          <w:color w:val="000000"/>
          <w:sz w:val="20"/>
        </w:rPr>
        <w:t>also</w:t>
      </w:r>
      <w:r>
        <w:rPr>
          <w:rFonts w:ascii="Times New Roman"/>
          <w:color w:val="000000"/>
          <w:spacing w:val="43"/>
          <w:sz w:val="20"/>
        </w:rPr>
        <w:t xml:space="preserve"> </w:t>
      </w:r>
      <w:r>
        <w:rPr>
          <w:rFonts w:ascii="KCFTRC+CMR10"/>
          <w:color w:val="000000"/>
          <w:sz w:val="20"/>
        </w:rPr>
        <w:t>load-shedding.</w:t>
      </w:r>
      <w:r>
        <w:rPr>
          <w:rFonts w:ascii="Times New Roman"/>
          <w:color w:val="000000"/>
          <w:spacing w:val="120"/>
          <w:sz w:val="20"/>
        </w:rPr>
        <w:t xml:space="preserve"> </w:t>
      </w:r>
      <w:r>
        <w:rPr>
          <w:rFonts w:ascii="KCFTRC+CMR10"/>
          <w:color w:val="000000"/>
          <w:sz w:val="20"/>
        </w:rPr>
        <w:t>The</w:t>
      </w:r>
      <w:r>
        <w:rPr>
          <w:rFonts w:ascii="Times New Roman"/>
          <w:color w:val="000000"/>
          <w:spacing w:val="44"/>
          <w:sz w:val="20"/>
        </w:rPr>
        <w:t xml:space="preserve"> </w:t>
      </w:r>
      <w:r>
        <w:rPr>
          <w:rFonts w:ascii="KCFTRC+CMR10"/>
          <w:color w:val="000000"/>
          <w:sz w:val="20"/>
        </w:rPr>
        <w:t>program</w:t>
      </w:r>
    </w:p>
    <w:p w14:paraId="68D25B93" w14:textId="77777777" w:rsidR="00CF0253" w:rsidRDefault="00252649">
      <w:pPr>
        <w:spacing w:before="149" w:after="0" w:line="209" w:lineRule="exact"/>
        <w:jc w:val="left"/>
        <w:rPr>
          <w:rFonts w:ascii="Times New Roman"/>
          <w:color w:val="000000"/>
          <w:sz w:val="20"/>
        </w:rPr>
      </w:pPr>
      <w:r>
        <w:rPr>
          <w:rFonts w:ascii="KCFTRC+CMR10"/>
          <w:color w:val="000000"/>
          <w:sz w:val="20"/>
        </w:rPr>
        <w:t>caused</w:t>
      </w:r>
      <w:r>
        <w:rPr>
          <w:rFonts w:ascii="Times New Roman"/>
          <w:color w:val="000000"/>
          <w:spacing w:val="40"/>
          <w:sz w:val="20"/>
        </w:rPr>
        <w:t xml:space="preserve"> </w:t>
      </w:r>
      <w:r>
        <w:rPr>
          <w:rFonts w:ascii="KCFTRC+CMR10"/>
          <w:color w:val="000000"/>
          <w:spacing w:val="-1"/>
          <w:sz w:val="20"/>
        </w:rPr>
        <w:t>savings</w:t>
      </w:r>
      <w:r>
        <w:rPr>
          <w:rFonts w:ascii="Times New Roman"/>
          <w:color w:val="000000"/>
          <w:spacing w:val="40"/>
          <w:sz w:val="20"/>
        </w:rPr>
        <w:t xml:space="preserve"> </w:t>
      </w:r>
      <w:r>
        <w:rPr>
          <w:rFonts w:ascii="KCFTRC+CMR10"/>
          <w:color w:val="000000"/>
          <w:sz w:val="20"/>
        </w:rPr>
        <w:t>in</w:t>
      </w:r>
      <w:r>
        <w:rPr>
          <w:rFonts w:ascii="Times New Roman"/>
          <w:color w:val="000000"/>
          <w:spacing w:val="39"/>
          <w:sz w:val="20"/>
        </w:rPr>
        <w:t xml:space="preserve"> </w:t>
      </w:r>
      <w:r>
        <w:rPr>
          <w:rFonts w:ascii="KCFTRC+CMR10"/>
          <w:color w:val="000000"/>
          <w:sz w:val="20"/>
        </w:rPr>
        <w:t>for-heating</w:t>
      </w:r>
      <w:r>
        <w:rPr>
          <w:rFonts w:ascii="Times New Roman"/>
          <w:color w:val="000000"/>
          <w:spacing w:val="39"/>
          <w:sz w:val="20"/>
        </w:rPr>
        <w:t xml:space="preserve"> </w:t>
      </w:r>
      <w:r>
        <w:rPr>
          <w:rFonts w:ascii="KCFTRC+CMR10"/>
          <w:color w:val="000000"/>
          <w:spacing w:val="-1"/>
          <w:sz w:val="20"/>
        </w:rPr>
        <w:t>electricity</w:t>
      </w:r>
      <w:r>
        <w:rPr>
          <w:rFonts w:ascii="Times New Roman"/>
          <w:color w:val="000000"/>
          <w:spacing w:val="40"/>
          <w:sz w:val="20"/>
        </w:rPr>
        <w:t xml:space="preserve"> </w:t>
      </w:r>
      <w:r>
        <w:rPr>
          <w:rFonts w:ascii="KCFTRC+CMR10"/>
          <w:color w:val="000000"/>
          <w:sz w:val="20"/>
        </w:rPr>
        <w:t>use</w:t>
      </w:r>
      <w:r>
        <w:rPr>
          <w:rFonts w:ascii="Times New Roman"/>
          <w:color w:val="000000"/>
          <w:spacing w:val="40"/>
          <w:sz w:val="20"/>
        </w:rPr>
        <w:t xml:space="preserve"> </w:t>
      </w:r>
      <w:r>
        <w:rPr>
          <w:rFonts w:ascii="KCFTRC+CMR10"/>
          <w:color w:val="000000"/>
          <w:sz w:val="20"/>
        </w:rPr>
        <w:t>during</w:t>
      </w:r>
      <w:r>
        <w:rPr>
          <w:rFonts w:ascii="Times New Roman"/>
          <w:color w:val="000000"/>
          <w:spacing w:val="39"/>
          <w:sz w:val="20"/>
        </w:rPr>
        <w:t xml:space="preserve"> </w:t>
      </w:r>
      <w:r>
        <w:rPr>
          <w:rFonts w:ascii="KCFTRC+CMR10"/>
          <w:color w:val="000000"/>
          <w:sz w:val="20"/>
        </w:rPr>
        <w:t>the</w:t>
      </w:r>
      <w:r>
        <w:rPr>
          <w:rFonts w:ascii="Times New Roman"/>
          <w:color w:val="000000"/>
          <w:spacing w:val="40"/>
          <w:sz w:val="20"/>
        </w:rPr>
        <w:t xml:space="preserve"> </w:t>
      </w:r>
      <w:r>
        <w:rPr>
          <w:rFonts w:ascii="KCFTRC+CMR10"/>
          <w:color w:val="000000"/>
          <w:spacing w:val="2"/>
          <w:sz w:val="20"/>
        </w:rPr>
        <w:t>peak</w:t>
      </w:r>
      <w:r>
        <w:rPr>
          <w:rFonts w:ascii="Times New Roman"/>
          <w:color w:val="000000"/>
          <w:spacing w:val="38"/>
          <w:sz w:val="20"/>
        </w:rPr>
        <w:t xml:space="preserve"> </w:t>
      </w:r>
      <w:r>
        <w:rPr>
          <w:rFonts w:ascii="KCFTRC+CMR10"/>
          <w:color w:val="000000"/>
          <w:sz w:val="20"/>
        </w:rPr>
        <w:t>rate</w:t>
      </w:r>
      <w:r>
        <w:rPr>
          <w:rFonts w:ascii="Times New Roman"/>
          <w:color w:val="000000"/>
          <w:spacing w:val="40"/>
          <w:sz w:val="20"/>
        </w:rPr>
        <w:t xml:space="preserve"> </w:t>
      </w:r>
      <w:r>
        <w:rPr>
          <w:rFonts w:ascii="KCFTRC+CMR10"/>
          <w:color w:val="000000"/>
          <w:spacing w:val="2"/>
          <w:sz w:val="20"/>
        </w:rPr>
        <w:t>period,</w:t>
      </w:r>
      <w:r>
        <w:rPr>
          <w:rFonts w:ascii="Times New Roman"/>
          <w:color w:val="000000"/>
          <w:spacing w:val="44"/>
          <w:sz w:val="20"/>
        </w:rPr>
        <w:t xml:space="preserve"> </w:t>
      </w:r>
      <w:r>
        <w:rPr>
          <w:rFonts w:ascii="KCFTRC+CMR10"/>
          <w:color w:val="000000"/>
          <w:sz w:val="20"/>
        </w:rPr>
        <w:t>especially</w:t>
      </w:r>
      <w:r>
        <w:rPr>
          <w:rFonts w:ascii="Times New Roman"/>
          <w:color w:val="000000"/>
          <w:spacing w:val="39"/>
          <w:sz w:val="20"/>
        </w:rPr>
        <w:t xml:space="preserve"> </w:t>
      </w:r>
      <w:r>
        <w:rPr>
          <w:rFonts w:ascii="KCFTRC+CMR10"/>
          <w:color w:val="000000"/>
          <w:sz w:val="20"/>
        </w:rPr>
        <w:t>around</w:t>
      </w:r>
      <w:r>
        <w:rPr>
          <w:rFonts w:ascii="Times New Roman"/>
          <w:color w:val="000000"/>
          <w:spacing w:val="40"/>
          <w:sz w:val="20"/>
        </w:rPr>
        <w:t xml:space="preserve"> </w:t>
      </w:r>
      <w:r>
        <w:rPr>
          <w:rFonts w:ascii="KCFTRC+CMR10"/>
          <w:color w:val="000000"/>
          <w:sz w:val="20"/>
        </w:rPr>
        <w:t>moderate</w:t>
      </w:r>
      <w:r>
        <w:rPr>
          <w:rFonts w:ascii="Times New Roman"/>
          <w:color w:val="000000"/>
          <w:spacing w:val="39"/>
          <w:sz w:val="20"/>
        </w:rPr>
        <w:t xml:space="preserve"> </w:t>
      </w:r>
      <w:r>
        <w:rPr>
          <w:rFonts w:ascii="KCFTRC+CMR10"/>
          <w:color w:val="000000"/>
          <w:spacing w:val="-2"/>
          <w:sz w:val="20"/>
        </w:rPr>
        <w:t>values</w:t>
      </w:r>
    </w:p>
    <w:p w14:paraId="690FF795" w14:textId="77777777" w:rsidR="00CF0253" w:rsidRDefault="00252649">
      <w:pPr>
        <w:spacing w:before="149" w:after="0" w:line="209" w:lineRule="exact"/>
        <w:jc w:val="left"/>
        <w:rPr>
          <w:rFonts w:ascii="Times New Roman"/>
          <w:color w:val="000000"/>
          <w:sz w:val="20"/>
        </w:rPr>
      </w:pPr>
      <w:r>
        <w:rPr>
          <w:rFonts w:ascii="KCFTRC+CMR10"/>
          <w:color w:val="000000"/>
          <w:sz w:val="20"/>
        </w:rPr>
        <w:t>of</w:t>
      </w:r>
      <w:r>
        <w:rPr>
          <w:rFonts w:ascii="Times New Roman"/>
          <w:color w:val="000000"/>
          <w:spacing w:val="31"/>
          <w:sz w:val="20"/>
        </w:rPr>
        <w:t xml:space="preserve"> </w:t>
      </w:r>
      <w:r>
        <w:rPr>
          <w:rFonts w:ascii="KCFTRC+CMR10"/>
          <w:color w:val="000000"/>
          <w:sz w:val="20"/>
        </w:rPr>
        <w:t>daily</w:t>
      </w:r>
      <w:r>
        <w:rPr>
          <w:rFonts w:ascii="Times New Roman"/>
          <w:color w:val="000000"/>
          <w:spacing w:val="31"/>
          <w:sz w:val="20"/>
        </w:rPr>
        <w:t xml:space="preserve"> </w:t>
      </w:r>
      <w:r>
        <w:rPr>
          <w:rFonts w:ascii="KCFTRC+CMR10"/>
          <w:color w:val="000000"/>
          <w:sz w:val="20"/>
        </w:rPr>
        <w:t>HDDs.</w:t>
      </w:r>
      <w:r>
        <w:rPr>
          <w:rFonts w:ascii="Times New Roman"/>
          <w:color w:val="000000"/>
          <w:spacing w:val="81"/>
          <w:sz w:val="20"/>
        </w:rPr>
        <w:t xml:space="preserve"> </w:t>
      </w:r>
      <w:r>
        <w:rPr>
          <w:rFonts w:ascii="KCFTRC+CMR10"/>
          <w:color w:val="000000"/>
          <w:sz w:val="20"/>
        </w:rPr>
        <w:t>In</w:t>
      </w:r>
      <w:r>
        <w:rPr>
          <w:rFonts w:ascii="Times New Roman"/>
          <w:color w:val="000000"/>
          <w:spacing w:val="31"/>
          <w:sz w:val="20"/>
        </w:rPr>
        <w:t xml:space="preserve"> </w:t>
      </w:r>
      <w:r>
        <w:rPr>
          <w:rFonts w:ascii="KCFTRC+CMR10"/>
          <w:color w:val="000000"/>
          <w:sz w:val="20"/>
        </w:rPr>
        <w:t>the</w:t>
      </w:r>
      <w:r>
        <w:rPr>
          <w:rFonts w:ascii="Times New Roman"/>
          <w:color w:val="000000"/>
          <w:spacing w:val="31"/>
          <w:sz w:val="20"/>
        </w:rPr>
        <w:t xml:space="preserve"> </w:t>
      </w:r>
      <w:r>
        <w:rPr>
          <w:rFonts w:ascii="KCFTRC+CMR10"/>
          <w:color w:val="000000"/>
          <w:spacing w:val="1"/>
          <w:sz w:val="20"/>
        </w:rPr>
        <w:t>pre-peak</w:t>
      </w:r>
      <w:r>
        <w:rPr>
          <w:rFonts w:ascii="Times New Roman"/>
          <w:color w:val="000000"/>
          <w:spacing w:val="30"/>
          <w:sz w:val="20"/>
        </w:rPr>
        <w:t xml:space="preserve"> </w:t>
      </w:r>
      <w:r>
        <w:rPr>
          <w:rFonts w:ascii="KCFTRC+CMR10"/>
          <w:color w:val="000000"/>
          <w:spacing w:val="-2"/>
          <w:sz w:val="20"/>
        </w:rPr>
        <w:t>interval,</w:t>
      </w:r>
      <w:r>
        <w:rPr>
          <w:rFonts w:ascii="Times New Roman"/>
          <w:color w:val="000000"/>
          <w:spacing w:val="37"/>
          <w:sz w:val="20"/>
        </w:rPr>
        <w:t xml:space="preserve"> </w:t>
      </w:r>
      <w:r>
        <w:rPr>
          <w:rFonts w:ascii="KCFTRC+CMR10"/>
          <w:color w:val="000000"/>
          <w:sz w:val="20"/>
        </w:rPr>
        <w:t>heating-associated</w:t>
      </w:r>
      <w:r>
        <w:rPr>
          <w:rFonts w:ascii="Times New Roman"/>
          <w:color w:val="000000"/>
          <w:spacing w:val="30"/>
          <w:sz w:val="20"/>
        </w:rPr>
        <w:t xml:space="preserve"> </w:t>
      </w:r>
      <w:r>
        <w:rPr>
          <w:rFonts w:ascii="KCFTRC+CMR10"/>
          <w:color w:val="000000"/>
          <w:spacing w:val="-1"/>
          <w:sz w:val="20"/>
        </w:rPr>
        <w:t>electricity</w:t>
      </w:r>
      <w:r>
        <w:rPr>
          <w:rFonts w:ascii="Times New Roman"/>
          <w:color w:val="000000"/>
          <w:spacing w:val="31"/>
          <w:sz w:val="20"/>
        </w:rPr>
        <w:t xml:space="preserve"> </w:t>
      </w:r>
      <w:r>
        <w:rPr>
          <w:rFonts w:ascii="KCFTRC+CMR10"/>
          <w:color w:val="000000"/>
          <w:spacing w:val="-1"/>
          <w:sz w:val="20"/>
        </w:rPr>
        <w:t>savings</w:t>
      </w:r>
      <w:r>
        <w:rPr>
          <w:rFonts w:ascii="Times New Roman"/>
          <w:color w:val="000000"/>
          <w:spacing w:val="32"/>
          <w:sz w:val="20"/>
        </w:rPr>
        <w:t xml:space="preserve"> </w:t>
      </w:r>
      <w:r>
        <w:rPr>
          <w:rFonts w:ascii="KCFTRC+CMR10"/>
          <w:color w:val="000000"/>
          <w:spacing w:val="1"/>
          <w:sz w:val="20"/>
        </w:rPr>
        <w:t>occurred</w:t>
      </w:r>
      <w:r>
        <w:rPr>
          <w:rFonts w:ascii="Times New Roman"/>
          <w:color w:val="000000"/>
          <w:spacing w:val="30"/>
          <w:sz w:val="20"/>
        </w:rPr>
        <w:t xml:space="preserve"> </w:t>
      </w:r>
      <w:r>
        <w:rPr>
          <w:rFonts w:ascii="KCFTRC+CMR10"/>
          <w:color w:val="000000"/>
          <w:spacing w:val="-2"/>
          <w:sz w:val="20"/>
        </w:rPr>
        <w:t>even</w:t>
      </w:r>
      <w:r>
        <w:rPr>
          <w:rFonts w:ascii="Times New Roman"/>
          <w:color w:val="000000"/>
          <w:spacing w:val="32"/>
          <w:sz w:val="20"/>
        </w:rPr>
        <w:t xml:space="preserve"> </w:t>
      </w:r>
      <w:r>
        <w:rPr>
          <w:rFonts w:ascii="KCFTRC+CMR10"/>
          <w:color w:val="000000"/>
          <w:sz w:val="20"/>
        </w:rPr>
        <w:t>though</w:t>
      </w:r>
      <w:r>
        <w:rPr>
          <w:rFonts w:ascii="Times New Roman"/>
          <w:color w:val="000000"/>
          <w:spacing w:val="31"/>
          <w:sz w:val="20"/>
        </w:rPr>
        <w:t xml:space="preserve"> </w:t>
      </w:r>
      <w:r>
        <w:rPr>
          <w:rFonts w:ascii="KCFTRC+CMR10"/>
          <w:color w:val="000000"/>
          <w:sz w:val="20"/>
        </w:rPr>
        <w:t>on</w:t>
      </w:r>
      <w:r>
        <w:rPr>
          <w:rFonts w:ascii="Times New Roman"/>
          <w:color w:val="000000"/>
          <w:spacing w:val="31"/>
          <w:sz w:val="20"/>
        </w:rPr>
        <w:t xml:space="preserve"> </w:t>
      </w:r>
      <w:r>
        <w:rPr>
          <w:rFonts w:ascii="KCFTRC+CMR10"/>
          <w:color w:val="000000"/>
          <w:spacing w:val="-2"/>
          <w:sz w:val="20"/>
        </w:rPr>
        <w:t>days</w:t>
      </w:r>
    </w:p>
    <w:p w14:paraId="2499FF86" w14:textId="77777777" w:rsidR="00CF0253" w:rsidRDefault="00252649">
      <w:pPr>
        <w:spacing w:before="149" w:after="0" w:line="209" w:lineRule="exact"/>
        <w:jc w:val="left"/>
        <w:rPr>
          <w:rFonts w:ascii="Times New Roman"/>
          <w:color w:val="000000"/>
          <w:sz w:val="20"/>
        </w:rPr>
      </w:pPr>
      <w:r>
        <w:rPr>
          <w:rFonts w:ascii="KCFTRC+CMR10"/>
          <w:color w:val="000000"/>
          <w:sz w:val="20"/>
        </w:rPr>
        <w:t>with</w:t>
      </w:r>
      <w:r>
        <w:rPr>
          <w:rFonts w:ascii="Times New Roman"/>
          <w:color w:val="000000"/>
          <w:spacing w:val="11"/>
          <w:sz w:val="20"/>
        </w:rPr>
        <w:t xml:space="preserve"> </w:t>
      </w:r>
      <w:r>
        <w:rPr>
          <w:rFonts w:ascii="KCFTRC+CMR10"/>
          <w:color w:val="000000"/>
          <w:spacing w:val="-3"/>
          <w:sz w:val="20"/>
        </w:rPr>
        <w:t>low</w:t>
      </w:r>
      <w:r>
        <w:rPr>
          <w:rFonts w:ascii="Times New Roman"/>
          <w:color w:val="000000"/>
          <w:spacing w:val="14"/>
          <w:sz w:val="20"/>
        </w:rPr>
        <w:t xml:space="preserve"> </w:t>
      </w:r>
      <w:r>
        <w:rPr>
          <w:rFonts w:ascii="KCFTRC+CMR10"/>
          <w:color w:val="000000"/>
          <w:sz w:val="20"/>
        </w:rPr>
        <w:t>temperatures</w:t>
      </w:r>
      <w:r>
        <w:rPr>
          <w:rFonts w:ascii="Times New Roman"/>
          <w:color w:val="000000"/>
          <w:spacing w:val="11"/>
          <w:sz w:val="20"/>
        </w:rPr>
        <w:t xml:space="preserve"> </w:t>
      </w:r>
      <w:r>
        <w:rPr>
          <w:rFonts w:ascii="KCFTRC+CMR10"/>
          <w:color w:val="000000"/>
          <w:spacing w:val="-4"/>
          <w:sz w:val="20"/>
        </w:rPr>
        <w:t>only.</w:t>
      </w:r>
      <w:r>
        <w:rPr>
          <w:rFonts w:ascii="Times New Roman"/>
          <w:color w:val="000000"/>
          <w:spacing w:val="41"/>
          <w:sz w:val="20"/>
        </w:rPr>
        <w:t xml:space="preserve"> </w:t>
      </w:r>
      <w:r>
        <w:rPr>
          <w:rFonts w:ascii="KCFTRC+CMR10"/>
          <w:color w:val="000000"/>
          <w:sz w:val="20"/>
        </w:rPr>
        <w:t>In</w:t>
      </w:r>
      <w:r>
        <w:rPr>
          <w:rFonts w:ascii="Times New Roman"/>
          <w:color w:val="000000"/>
          <w:spacing w:val="11"/>
          <w:sz w:val="20"/>
        </w:rPr>
        <w:t xml:space="preserve"> </w:t>
      </w:r>
      <w:r>
        <w:rPr>
          <w:rFonts w:ascii="KCFTRC+CMR10"/>
          <w:color w:val="000000"/>
          <w:sz w:val="20"/>
        </w:rPr>
        <w:t>the</w:t>
      </w:r>
      <w:r>
        <w:rPr>
          <w:rFonts w:ascii="Times New Roman"/>
          <w:color w:val="000000"/>
          <w:spacing w:val="12"/>
          <w:sz w:val="20"/>
        </w:rPr>
        <w:t xml:space="preserve"> </w:t>
      </w:r>
      <w:r>
        <w:rPr>
          <w:rFonts w:ascii="KCFTRC+CMR10"/>
          <w:color w:val="000000"/>
          <w:spacing w:val="1"/>
          <w:sz w:val="20"/>
        </w:rPr>
        <w:t>post-peak</w:t>
      </w:r>
      <w:r>
        <w:rPr>
          <w:rFonts w:ascii="Times New Roman"/>
          <w:color w:val="000000"/>
          <w:spacing w:val="10"/>
          <w:sz w:val="20"/>
        </w:rPr>
        <w:t xml:space="preserve"> </w:t>
      </w:r>
      <w:r>
        <w:rPr>
          <w:rFonts w:ascii="KCFTRC+CMR10"/>
          <w:color w:val="000000"/>
          <w:spacing w:val="-2"/>
          <w:sz w:val="20"/>
        </w:rPr>
        <w:t>interval,</w:t>
      </w:r>
      <w:r>
        <w:rPr>
          <w:rFonts w:ascii="Times New Roman"/>
          <w:color w:val="000000"/>
          <w:spacing w:val="15"/>
          <w:sz w:val="20"/>
        </w:rPr>
        <w:t xml:space="preserve"> </w:t>
      </w:r>
      <w:r>
        <w:rPr>
          <w:rFonts w:ascii="KCFTRC+CMR10"/>
          <w:color w:val="000000"/>
          <w:sz w:val="20"/>
        </w:rPr>
        <w:t>although</w:t>
      </w:r>
      <w:r>
        <w:rPr>
          <w:rFonts w:ascii="Times New Roman"/>
          <w:color w:val="000000"/>
          <w:spacing w:val="12"/>
          <w:sz w:val="20"/>
        </w:rPr>
        <w:t xml:space="preserve"> </w:t>
      </w:r>
      <w:r>
        <w:rPr>
          <w:rFonts w:ascii="KCFTRC+CMR10"/>
          <w:color w:val="000000"/>
          <w:sz w:val="20"/>
        </w:rPr>
        <w:t>high</w:t>
      </w:r>
      <w:r>
        <w:rPr>
          <w:rFonts w:ascii="Times New Roman"/>
          <w:color w:val="000000"/>
          <w:spacing w:val="11"/>
          <w:sz w:val="20"/>
        </w:rPr>
        <w:t xml:space="preserve"> </w:t>
      </w:r>
      <w:r>
        <w:rPr>
          <w:rFonts w:ascii="KCFTRC+CMR10"/>
          <w:color w:val="000000"/>
          <w:sz w:val="20"/>
        </w:rPr>
        <w:t>daily</w:t>
      </w:r>
      <w:r>
        <w:rPr>
          <w:rFonts w:ascii="Times New Roman"/>
          <w:color w:val="000000"/>
          <w:spacing w:val="12"/>
          <w:sz w:val="20"/>
        </w:rPr>
        <w:t xml:space="preserve"> </w:t>
      </w:r>
      <w:r>
        <w:rPr>
          <w:rFonts w:ascii="KCFTRC+CMR10"/>
          <w:color w:val="000000"/>
          <w:sz w:val="20"/>
        </w:rPr>
        <w:t>HDDs</w:t>
      </w:r>
      <w:r>
        <w:rPr>
          <w:rFonts w:ascii="Times New Roman"/>
          <w:color w:val="000000"/>
          <w:spacing w:val="12"/>
          <w:sz w:val="20"/>
        </w:rPr>
        <w:t xml:space="preserve"> </w:t>
      </w:r>
      <w:r>
        <w:rPr>
          <w:rFonts w:ascii="KCFTRC+CMR10"/>
          <w:color w:val="000000"/>
          <w:sz w:val="20"/>
        </w:rPr>
        <w:t>incurred</w:t>
      </w:r>
      <w:r>
        <w:rPr>
          <w:rFonts w:ascii="Times New Roman"/>
          <w:color w:val="000000"/>
          <w:spacing w:val="11"/>
          <w:sz w:val="20"/>
        </w:rPr>
        <w:t xml:space="preserve"> </w:t>
      </w:r>
      <w:r>
        <w:rPr>
          <w:rFonts w:ascii="KCFTRC+CMR10"/>
          <w:color w:val="000000"/>
          <w:sz w:val="20"/>
        </w:rPr>
        <w:t>additional</w:t>
      </w:r>
      <w:r>
        <w:rPr>
          <w:rFonts w:ascii="Times New Roman"/>
          <w:color w:val="000000"/>
          <w:spacing w:val="12"/>
          <w:sz w:val="20"/>
        </w:rPr>
        <w:t xml:space="preserve"> </w:t>
      </w:r>
      <w:r>
        <w:rPr>
          <w:rFonts w:ascii="KCFTRC+CMR10"/>
          <w:color w:val="000000"/>
          <w:spacing w:val="-1"/>
          <w:sz w:val="20"/>
        </w:rPr>
        <w:t>electricity</w:t>
      </w:r>
    </w:p>
    <w:p w14:paraId="42EC7CD7" w14:textId="77777777" w:rsidR="00CF0253" w:rsidRDefault="00252649">
      <w:pPr>
        <w:spacing w:before="149" w:after="0" w:line="209" w:lineRule="exact"/>
        <w:jc w:val="left"/>
        <w:rPr>
          <w:rFonts w:ascii="Times New Roman"/>
          <w:color w:val="000000"/>
          <w:sz w:val="20"/>
        </w:rPr>
      </w:pPr>
      <w:r>
        <w:rPr>
          <w:rFonts w:ascii="KCFTRC+CMR10"/>
          <w:color w:val="000000"/>
          <w:sz w:val="20"/>
        </w:rPr>
        <w:t>consumption</w:t>
      </w:r>
      <w:r>
        <w:rPr>
          <w:rFonts w:ascii="Times New Roman"/>
          <w:color w:val="000000"/>
          <w:spacing w:val="28"/>
          <w:sz w:val="20"/>
        </w:rPr>
        <w:t xml:space="preserve"> </w:t>
      </w:r>
      <w:r>
        <w:rPr>
          <w:rFonts w:ascii="KCFTRC+CMR10"/>
          <w:color w:val="000000"/>
          <w:sz w:val="20"/>
        </w:rPr>
        <w:t>after</w:t>
      </w:r>
      <w:r>
        <w:rPr>
          <w:rFonts w:ascii="Times New Roman"/>
          <w:color w:val="000000"/>
          <w:spacing w:val="28"/>
          <w:sz w:val="20"/>
        </w:rPr>
        <w:t xml:space="preserve"> </w:t>
      </w:r>
      <w:r>
        <w:rPr>
          <w:rFonts w:ascii="KCFTRC+CMR10"/>
          <w:color w:val="000000"/>
          <w:sz w:val="20"/>
        </w:rPr>
        <w:t>introducing</w:t>
      </w:r>
      <w:r>
        <w:rPr>
          <w:rFonts w:ascii="Times New Roman"/>
          <w:color w:val="000000"/>
          <w:spacing w:val="28"/>
          <w:sz w:val="20"/>
        </w:rPr>
        <w:t xml:space="preserve"> </w:t>
      </w:r>
      <w:r>
        <w:rPr>
          <w:rFonts w:ascii="KCFTRC+CMR10"/>
          <w:color w:val="000000"/>
          <w:sz w:val="20"/>
        </w:rPr>
        <w:t>TOU</w:t>
      </w:r>
      <w:r>
        <w:rPr>
          <w:rFonts w:ascii="Times New Roman"/>
          <w:color w:val="000000"/>
          <w:spacing w:val="28"/>
          <w:sz w:val="20"/>
        </w:rPr>
        <w:t xml:space="preserve"> </w:t>
      </w:r>
      <w:r>
        <w:rPr>
          <w:rFonts w:ascii="KCFTRC+CMR10" w:hAnsi="KCFTRC+CMR10" w:cs="KCFTRC+CMR10"/>
          <w:color w:val="000000"/>
          <w:sz w:val="20"/>
        </w:rPr>
        <w:t>tariﬀs,</w:t>
      </w:r>
      <w:r>
        <w:rPr>
          <w:rFonts w:ascii="Times New Roman"/>
          <w:color w:val="000000"/>
          <w:spacing w:val="31"/>
          <w:sz w:val="20"/>
        </w:rPr>
        <w:t xml:space="preserve"> </w:t>
      </w:r>
      <w:r>
        <w:rPr>
          <w:rFonts w:ascii="KCFTRC+CMR10"/>
          <w:color w:val="000000"/>
          <w:spacing w:val="-2"/>
          <w:sz w:val="20"/>
        </w:rPr>
        <w:t>which</w:t>
      </w:r>
      <w:r>
        <w:rPr>
          <w:rFonts w:ascii="Times New Roman"/>
          <w:color w:val="000000"/>
          <w:spacing w:val="29"/>
          <w:sz w:val="20"/>
        </w:rPr>
        <w:t xml:space="preserve"> </w:t>
      </w:r>
      <w:r>
        <w:rPr>
          <w:rFonts w:ascii="KCFTRC+CMR10"/>
          <w:color w:val="000000"/>
          <w:spacing w:val="-2"/>
          <w:sz w:val="20"/>
        </w:rPr>
        <w:t>might</w:t>
      </w:r>
      <w:r>
        <w:rPr>
          <w:rFonts w:ascii="Times New Roman"/>
          <w:color w:val="000000"/>
          <w:spacing w:val="30"/>
          <w:sz w:val="20"/>
        </w:rPr>
        <w:t xml:space="preserve"> </w:t>
      </w:r>
      <w:r>
        <w:rPr>
          <w:rFonts w:ascii="KCFTRC+CMR10"/>
          <w:color w:val="000000"/>
          <w:spacing w:val="5"/>
          <w:sz w:val="20"/>
        </w:rPr>
        <w:t>be</w:t>
      </w:r>
      <w:r>
        <w:rPr>
          <w:rFonts w:ascii="Times New Roman"/>
          <w:color w:val="000000"/>
          <w:spacing w:val="23"/>
          <w:sz w:val="20"/>
        </w:rPr>
        <w:t xml:space="preserve"> </w:t>
      </w:r>
      <w:r>
        <w:rPr>
          <w:rFonts w:ascii="KCFTRC+CMR10"/>
          <w:color w:val="000000"/>
          <w:sz w:val="20"/>
        </w:rPr>
        <w:t>a</w:t>
      </w:r>
      <w:r>
        <w:rPr>
          <w:rFonts w:ascii="Times New Roman"/>
          <w:color w:val="000000"/>
          <w:spacing w:val="28"/>
          <w:sz w:val="20"/>
        </w:rPr>
        <w:t xml:space="preserve"> </w:t>
      </w:r>
      <w:r>
        <w:rPr>
          <w:rFonts w:ascii="KCFTRC+CMR10"/>
          <w:color w:val="000000"/>
          <w:sz w:val="20"/>
        </w:rPr>
        <w:t>consequence</w:t>
      </w:r>
      <w:r>
        <w:rPr>
          <w:rFonts w:ascii="Times New Roman"/>
          <w:color w:val="000000"/>
          <w:spacing w:val="28"/>
          <w:sz w:val="20"/>
        </w:rPr>
        <w:t xml:space="preserve"> </w:t>
      </w:r>
      <w:r>
        <w:rPr>
          <w:rFonts w:ascii="KCFTRC+CMR10"/>
          <w:color w:val="000000"/>
          <w:sz w:val="20"/>
        </w:rPr>
        <w:t>of</w:t>
      </w:r>
      <w:r>
        <w:rPr>
          <w:rFonts w:ascii="Times New Roman"/>
          <w:color w:val="000000"/>
          <w:spacing w:val="28"/>
          <w:sz w:val="20"/>
        </w:rPr>
        <w:t xml:space="preserve"> </w:t>
      </w:r>
      <w:r>
        <w:rPr>
          <w:rFonts w:ascii="KCFTRC+CMR10"/>
          <w:color w:val="000000"/>
          <w:sz w:val="20"/>
        </w:rPr>
        <w:t>load-shifting</w:t>
      </w:r>
      <w:r>
        <w:rPr>
          <w:rFonts w:ascii="Times New Roman"/>
          <w:color w:val="000000"/>
          <w:spacing w:val="28"/>
          <w:sz w:val="20"/>
        </w:rPr>
        <w:t xml:space="preserve"> </w:t>
      </w:r>
      <w:r>
        <w:rPr>
          <w:rFonts w:ascii="KCFTRC+CMR10"/>
          <w:color w:val="000000"/>
          <w:sz w:val="20"/>
        </w:rPr>
        <w:t>or</w:t>
      </w:r>
      <w:r>
        <w:rPr>
          <w:rFonts w:ascii="Times New Roman"/>
          <w:color w:val="000000"/>
          <w:spacing w:val="28"/>
          <w:sz w:val="20"/>
        </w:rPr>
        <w:t xml:space="preserve"> </w:t>
      </w:r>
      <w:r>
        <w:rPr>
          <w:rFonts w:ascii="KCFTRC+CMR10"/>
          <w:color w:val="000000"/>
          <w:sz w:val="20"/>
        </w:rPr>
        <w:t>rate</w:t>
      </w:r>
      <w:r>
        <w:rPr>
          <w:rFonts w:ascii="Times New Roman"/>
          <w:color w:val="000000"/>
          <w:spacing w:val="28"/>
          <w:sz w:val="20"/>
        </w:rPr>
        <w:t xml:space="preserve"> </w:t>
      </w:r>
      <w:r>
        <w:rPr>
          <w:rFonts w:ascii="KCFTRC+CMR10"/>
          <w:color w:val="000000"/>
          <w:sz w:val="20"/>
        </w:rPr>
        <w:t>decline,</w:t>
      </w:r>
      <w:r>
        <w:rPr>
          <w:rFonts w:ascii="Times New Roman"/>
          <w:color w:val="000000"/>
          <w:spacing w:val="31"/>
          <w:sz w:val="20"/>
        </w:rPr>
        <w:t xml:space="preserve"> </w:t>
      </w:r>
      <w:r>
        <w:rPr>
          <w:rFonts w:ascii="KCFTRC+CMR10"/>
          <w:color w:val="000000"/>
          <w:sz w:val="20"/>
        </w:rPr>
        <w:t>its</w:t>
      </w:r>
    </w:p>
    <w:p w14:paraId="057E10B0"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amount</w:t>
      </w:r>
      <w:r>
        <w:rPr>
          <w:rFonts w:ascii="Times New Roman"/>
          <w:color w:val="000000"/>
          <w:spacing w:val="18"/>
          <w:sz w:val="20"/>
        </w:rPr>
        <w:t xml:space="preserve"> </w:t>
      </w:r>
      <w:r>
        <w:rPr>
          <w:rFonts w:ascii="KCFTRC+CMR10"/>
          <w:color w:val="000000"/>
          <w:spacing w:val="-3"/>
          <w:sz w:val="20"/>
        </w:rPr>
        <w:t>was</w:t>
      </w:r>
      <w:r>
        <w:rPr>
          <w:rFonts w:ascii="Times New Roman"/>
          <w:color w:val="000000"/>
          <w:spacing w:val="19"/>
          <w:sz w:val="20"/>
        </w:rPr>
        <w:t xml:space="preserve"> </w:t>
      </w:r>
      <w:r>
        <w:rPr>
          <w:rFonts w:ascii="KCFTRC+CMR10"/>
          <w:color w:val="000000"/>
          <w:sz w:val="20"/>
        </w:rPr>
        <w:t>not</w:t>
      </w:r>
      <w:r>
        <w:rPr>
          <w:rFonts w:ascii="Times New Roman"/>
          <w:color w:val="000000"/>
          <w:spacing w:val="17"/>
          <w:sz w:val="20"/>
        </w:rPr>
        <w:t xml:space="preserve"> </w:t>
      </w:r>
      <w:r>
        <w:rPr>
          <w:rFonts w:ascii="KCFTRC+CMR10"/>
          <w:color w:val="000000"/>
          <w:sz w:val="20"/>
        </w:rPr>
        <w:t>large</w:t>
      </w:r>
      <w:r>
        <w:rPr>
          <w:rFonts w:ascii="Times New Roman"/>
          <w:color w:val="000000"/>
          <w:spacing w:val="17"/>
          <w:sz w:val="20"/>
        </w:rPr>
        <w:t xml:space="preserve"> </w:t>
      </w:r>
      <w:r>
        <w:rPr>
          <w:rFonts w:ascii="KCFTRC+CMR10"/>
          <w:color w:val="000000"/>
          <w:sz w:val="20"/>
        </w:rPr>
        <w:t>enough</w:t>
      </w:r>
      <w:r>
        <w:rPr>
          <w:rFonts w:ascii="Times New Roman"/>
          <w:color w:val="000000"/>
          <w:spacing w:val="16"/>
          <w:sz w:val="20"/>
        </w:rPr>
        <w:t xml:space="preserve"> </w:t>
      </w:r>
      <w:r>
        <w:rPr>
          <w:rFonts w:ascii="KCFTRC+CMR10"/>
          <w:color w:val="000000"/>
          <w:sz w:val="20"/>
        </w:rPr>
        <w:t>to</w:t>
      </w:r>
      <w:r>
        <w:rPr>
          <w:rFonts w:ascii="Times New Roman"/>
          <w:color w:val="000000"/>
          <w:spacing w:val="16"/>
          <w:sz w:val="20"/>
        </w:rPr>
        <w:t xml:space="preserve"> </w:t>
      </w:r>
      <w:r>
        <w:rPr>
          <w:rFonts w:ascii="KCFTRC+CMR10" w:hAnsi="KCFTRC+CMR10" w:cs="KCFTRC+CMR10"/>
          <w:color w:val="000000"/>
          <w:sz w:val="20"/>
        </w:rPr>
        <w:t>oﬀset</w:t>
      </w:r>
      <w:r>
        <w:rPr>
          <w:rFonts w:ascii="Times New Roman"/>
          <w:color w:val="000000"/>
          <w:spacing w:val="17"/>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pacing w:val="-1"/>
          <w:sz w:val="20"/>
        </w:rPr>
        <w:t>savings</w:t>
      </w:r>
      <w:r>
        <w:rPr>
          <w:rFonts w:ascii="Times New Roman"/>
          <w:color w:val="000000"/>
          <w:spacing w:val="18"/>
          <w:sz w:val="20"/>
        </w:rPr>
        <w:t xml:space="preserve"> </w:t>
      </w:r>
      <w:r>
        <w:rPr>
          <w:rFonts w:ascii="KCFTRC+CMR10"/>
          <w:color w:val="000000"/>
          <w:sz w:val="20"/>
        </w:rPr>
        <w:t>in</w:t>
      </w:r>
      <w:r>
        <w:rPr>
          <w:rFonts w:ascii="Times New Roman"/>
          <w:color w:val="000000"/>
          <w:spacing w:val="16"/>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z w:val="20"/>
        </w:rPr>
        <w:t>preceding</w:t>
      </w:r>
      <w:r>
        <w:rPr>
          <w:rFonts w:ascii="Times New Roman"/>
          <w:color w:val="000000"/>
          <w:spacing w:val="16"/>
          <w:sz w:val="20"/>
        </w:rPr>
        <w:t xml:space="preserve"> </w:t>
      </w:r>
      <w:r>
        <w:rPr>
          <w:rFonts w:ascii="KCFTRC+CMR10"/>
          <w:color w:val="000000"/>
          <w:spacing w:val="-2"/>
          <w:sz w:val="20"/>
        </w:rPr>
        <w:t>intervals.</w:t>
      </w:r>
    </w:p>
    <w:p w14:paraId="5052D57A" w14:textId="77777777" w:rsidR="00CF0253" w:rsidRDefault="00252649">
      <w:pPr>
        <w:spacing w:before="149" w:after="0" w:line="209" w:lineRule="exact"/>
        <w:ind w:left="299"/>
        <w:jc w:val="left"/>
        <w:rPr>
          <w:rFonts w:ascii="Times New Roman"/>
          <w:color w:val="000000"/>
          <w:sz w:val="20"/>
        </w:rPr>
      </w:pPr>
      <w:r>
        <w:rPr>
          <w:rFonts w:ascii="KCFTRC+CMR10"/>
          <w:color w:val="000000"/>
          <w:sz w:val="20"/>
        </w:rPr>
        <w:t>Measuring</w:t>
      </w:r>
      <w:r>
        <w:rPr>
          <w:rFonts w:ascii="Times New Roman"/>
          <w:color w:val="000000"/>
          <w:spacing w:val="28"/>
          <w:sz w:val="20"/>
        </w:rPr>
        <w:t xml:space="preserve"> </w:t>
      </w:r>
      <w:r>
        <w:rPr>
          <w:rFonts w:ascii="KCFTRC+CMR10"/>
          <w:color w:val="000000"/>
          <w:sz w:val="20"/>
        </w:rPr>
        <w:t>the</w:t>
      </w:r>
      <w:r>
        <w:rPr>
          <w:rFonts w:ascii="Times New Roman"/>
          <w:color w:val="000000"/>
          <w:spacing w:val="28"/>
          <w:sz w:val="20"/>
        </w:rPr>
        <w:t xml:space="preserve"> </w:t>
      </w:r>
      <w:r>
        <w:rPr>
          <w:rFonts w:ascii="KCFTRC+CMR10"/>
          <w:color w:val="000000"/>
          <w:spacing w:val="-1"/>
          <w:sz w:val="20"/>
        </w:rPr>
        <w:t>electricity</w:t>
      </w:r>
      <w:r>
        <w:rPr>
          <w:rFonts w:ascii="Times New Roman"/>
          <w:color w:val="000000"/>
          <w:spacing w:val="28"/>
          <w:sz w:val="20"/>
        </w:rPr>
        <w:t xml:space="preserve"> </w:t>
      </w:r>
      <w:r>
        <w:rPr>
          <w:rFonts w:ascii="KCFTRC+CMR10"/>
          <w:color w:val="000000"/>
          <w:spacing w:val="-1"/>
          <w:sz w:val="20"/>
        </w:rPr>
        <w:t>savings</w:t>
      </w:r>
      <w:r>
        <w:rPr>
          <w:rFonts w:ascii="Times New Roman"/>
          <w:color w:val="000000"/>
          <w:spacing w:val="29"/>
          <w:sz w:val="20"/>
        </w:rPr>
        <w:t xml:space="preserve"> </w:t>
      </w:r>
      <w:r>
        <w:rPr>
          <w:rFonts w:ascii="KCFTRC+CMR10"/>
          <w:color w:val="000000"/>
          <w:sz w:val="20"/>
        </w:rPr>
        <w:t>of</w:t>
      </w:r>
      <w:r>
        <w:rPr>
          <w:rFonts w:ascii="Times New Roman"/>
          <w:color w:val="000000"/>
          <w:spacing w:val="28"/>
          <w:sz w:val="20"/>
        </w:rPr>
        <w:t xml:space="preserve"> </w:t>
      </w:r>
      <w:r>
        <w:rPr>
          <w:rFonts w:ascii="KCFTRC+CMR10"/>
          <w:color w:val="000000"/>
          <w:sz w:val="20"/>
        </w:rPr>
        <w:t>the</w:t>
      </w:r>
      <w:r>
        <w:rPr>
          <w:rFonts w:ascii="Times New Roman"/>
          <w:color w:val="000000"/>
          <w:spacing w:val="28"/>
          <w:sz w:val="20"/>
        </w:rPr>
        <w:t xml:space="preserve"> </w:t>
      </w:r>
      <w:r>
        <w:rPr>
          <w:rFonts w:ascii="KCFTRC+CMR10"/>
          <w:color w:val="000000"/>
          <w:sz w:val="20"/>
        </w:rPr>
        <w:t>households</w:t>
      </w:r>
      <w:r>
        <w:rPr>
          <w:rFonts w:ascii="Times New Roman"/>
          <w:color w:val="000000"/>
          <w:spacing w:val="28"/>
          <w:sz w:val="20"/>
        </w:rPr>
        <w:t xml:space="preserve"> </w:t>
      </w:r>
      <w:r>
        <w:rPr>
          <w:rFonts w:ascii="KCFTRC+CMR10"/>
          <w:color w:val="000000"/>
          <w:sz w:val="20"/>
        </w:rPr>
        <w:t>in</w:t>
      </w:r>
      <w:r>
        <w:rPr>
          <w:rFonts w:ascii="Times New Roman"/>
          <w:color w:val="000000"/>
          <w:spacing w:val="27"/>
          <w:sz w:val="20"/>
        </w:rPr>
        <w:t xml:space="preserve"> </w:t>
      </w:r>
      <w:r>
        <w:rPr>
          <w:rFonts w:ascii="KCFTRC+CMR10" w:hAnsi="KCFTRC+CMR10" w:cs="KCFTRC+CMR10"/>
          <w:color w:val="000000"/>
          <w:spacing w:val="-4"/>
          <w:sz w:val="20"/>
        </w:rPr>
        <w:t>Tariﬀ</w:t>
      </w:r>
      <w:r>
        <w:rPr>
          <w:rFonts w:ascii="Times New Roman"/>
          <w:color w:val="000000"/>
          <w:spacing w:val="32"/>
          <w:sz w:val="20"/>
        </w:rPr>
        <w:t xml:space="preserve"> </w:t>
      </w:r>
      <w:r>
        <w:rPr>
          <w:rFonts w:ascii="KCFTRC+CMR10"/>
          <w:color w:val="000000"/>
          <w:sz w:val="20"/>
        </w:rPr>
        <w:t>Group</w:t>
      </w:r>
      <w:r>
        <w:rPr>
          <w:rFonts w:ascii="Times New Roman"/>
          <w:color w:val="000000"/>
          <w:spacing w:val="28"/>
          <w:sz w:val="20"/>
        </w:rPr>
        <w:t xml:space="preserve"> </w:t>
      </w:r>
      <w:r>
        <w:rPr>
          <w:rFonts w:ascii="KCFTRC+CMR10"/>
          <w:color w:val="000000"/>
          <w:sz w:val="20"/>
        </w:rPr>
        <w:t>D</w:t>
      </w:r>
      <w:r>
        <w:rPr>
          <w:rFonts w:ascii="Times New Roman"/>
          <w:color w:val="000000"/>
          <w:spacing w:val="27"/>
          <w:sz w:val="20"/>
        </w:rPr>
        <w:t xml:space="preserve"> </w:t>
      </w:r>
      <w:r>
        <w:rPr>
          <w:rFonts w:ascii="KCFTRC+CMR10"/>
          <w:color w:val="000000"/>
          <w:spacing w:val="-1"/>
          <w:sz w:val="20"/>
        </w:rPr>
        <w:t>relative</w:t>
      </w:r>
      <w:r>
        <w:rPr>
          <w:rFonts w:ascii="Times New Roman"/>
          <w:color w:val="000000"/>
          <w:spacing w:val="28"/>
          <w:sz w:val="20"/>
        </w:rPr>
        <w:t xml:space="preserve"> </w:t>
      </w:r>
      <w:r>
        <w:rPr>
          <w:rFonts w:ascii="KCFTRC+CMR10"/>
          <w:color w:val="000000"/>
          <w:sz w:val="20"/>
        </w:rPr>
        <w:t>to</w:t>
      </w:r>
      <w:r>
        <w:rPr>
          <w:rFonts w:ascii="Times New Roman"/>
          <w:color w:val="000000"/>
          <w:spacing w:val="27"/>
          <w:sz w:val="20"/>
        </w:rPr>
        <w:t xml:space="preserve"> </w:t>
      </w:r>
      <w:r>
        <w:rPr>
          <w:rFonts w:ascii="KCFTRC+CMR10" w:hAnsi="KCFTRC+CMR10" w:cs="KCFTRC+CMR10"/>
          <w:color w:val="000000"/>
          <w:spacing w:val="-4"/>
          <w:sz w:val="20"/>
        </w:rPr>
        <w:t>Tariﬀ</w:t>
      </w:r>
      <w:r>
        <w:rPr>
          <w:rFonts w:ascii="Times New Roman"/>
          <w:color w:val="000000"/>
          <w:spacing w:val="32"/>
          <w:sz w:val="20"/>
        </w:rPr>
        <w:t xml:space="preserve"> </w:t>
      </w:r>
      <w:r>
        <w:rPr>
          <w:rFonts w:ascii="KCFTRC+CMR10"/>
          <w:color w:val="000000"/>
          <w:sz w:val="20"/>
        </w:rPr>
        <w:t>Group</w:t>
      </w:r>
      <w:r>
        <w:rPr>
          <w:rFonts w:ascii="Times New Roman"/>
          <w:color w:val="000000"/>
          <w:spacing w:val="28"/>
          <w:sz w:val="20"/>
        </w:rPr>
        <w:t xml:space="preserve"> </w:t>
      </w:r>
      <w:r>
        <w:rPr>
          <w:rFonts w:ascii="KCFTRC+CMR10"/>
          <w:color w:val="000000"/>
          <w:sz w:val="20"/>
        </w:rPr>
        <w:t>A</w:t>
      </w:r>
      <w:r>
        <w:rPr>
          <w:rFonts w:ascii="Times New Roman"/>
          <w:color w:val="000000"/>
          <w:spacing w:val="27"/>
          <w:sz w:val="20"/>
        </w:rPr>
        <w:t xml:space="preserve"> </w:t>
      </w:r>
      <w:r>
        <w:rPr>
          <w:rFonts w:ascii="KCFTRC+CMR10"/>
          <w:color w:val="000000"/>
          <w:spacing w:val="-2"/>
          <w:sz w:val="20"/>
        </w:rPr>
        <w:t>validates</w:t>
      </w:r>
    </w:p>
    <w:p w14:paraId="14D4833D" w14:textId="77777777" w:rsidR="00CF0253" w:rsidRDefault="00252649">
      <w:pPr>
        <w:spacing w:before="149" w:after="0" w:line="209" w:lineRule="exact"/>
        <w:jc w:val="left"/>
        <w:rPr>
          <w:rFonts w:ascii="Times New Roman"/>
          <w:color w:val="000000"/>
          <w:sz w:val="20"/>
        </w:rPr>
      </w:pPr>
      <w:r>
        <w:rPr>
          <w:rFonts w:ascii="KCFTRC+CMR10"/>
          <w:color w:val="000000"/>
          <w:sz w:val="20"/>
        </w:rPr>
        <w:t>the</w:t>
      </w:r>
      <w:r>
        <w:rPr>
          <w:rFonts w:ascii="Times New Roman"/>
          <w:color w:val="000000"/>
          <w:spacing w:val="11"/>
          <w:sz w:val="20"/>
        </w:rPr>
        <w:t xml:space="preserve"> </w:t>
      </w:r>
      <w:r>
        <w:rPr>
          <w:rFonts w:ascii="KCFTRC+CMR10"/>
          <w:color w:val="000000"/>
          <w:spacing w:val="-1"/>
          <w:sz w:val="20"/>
        </w:rPr>
        <w:t>load-shedding-relevant</w:t>
      </w:r>
      <w:r>
        <w:rPr>
          <w:rFonts w:ascii="Times New Roman"/>
          <w:color w:val="000000"/>
          <w:spacing w:val="12"/>
          <w:sz w:val="20"/>
        </w:rPr>
        <w:t xml:space="preserve"> </w:t>
      </w:r>
      <w:r>
        <w:rPr>
          <w:rFonts w:ascii="KCFTRC+CMR10"/>
          <w:color w:val="000000"/>
          <w:spacing w:val="-1"/>
          <w:sz w:val="20"/>
        </w:rPr>
        <w:t>interpretation.</w:t>
      </w:r>
      <w:r>
        <w:rPr>
          <w:rFonts w:ascii="Times New Roman"/>
          <w:color w:val="000000"/>
          <w:spacing w:val="37"/>
          <w:sz w:val="20"/>
        </w:rPr>
        <w:t xml:space="preserve"> </w:t>
      </w:r>
      <w:r>
        <w:rPr>
          <w:rFonts w:ascii="KCFTRC+CMR10" w:hAnsi="KCFTRC+CMR10" w:cs="KCFTRC+CMR10"/>
          <w:color w:val="000000"/>
          <w:sz w:val="20"/>
        </w:rPr>
        <w:t>Let’s</w:t>
      </w:r>
      <w:r>
        <w:rPr>
          <w:rFonts w:ascii="Times New Roman"/>
          <w:color w:val="000000"/>
          <w:spacing w:val="11"/>
          <w:sz w:val="20"/>
        </w:rPr>
        <w:t xml:space="preserve"> </w:t>
      </w:r>
      <w:r>
        <w:rPr>
          <w:rFonts w:ascii="KCFTRC+CMR10"/>
          <w:color w:val="000000"/>
          <w:spacing w:val="1"/>
          <w:sz w:val="20"/>
        </w:rPr>
        <w:t>suppose</w:t>
      </w:r>
      <w:r>
        <w:rPr>
          <w:rFonts w:ascii="Times New Roman"/>
          <w:color w:val="000000"/>
          <w:spacing w:val="10"/>
          <w:sz w:val="20"/>
        </w:rPr>
        <w:t xml:space="preserve"> </w:t>
      </w:r>
      <w:r>
        <w:rPr>
          <w:rFonts w:ascii="KCFTRC+CMR10"/>
          <w:color w:val="000000"/>
          <w:sz w:val="20"/>
        </w:rPr>
        <w:t>that</w:t>
      </w:r>
      <w:r>
        <w:rPr>
          <w:rFonts w:ascii="Times New Roman"/>
          <w:color w:val="000000"/>
          <w:spacing w:val="11"/>
          <w:sz w:val="20"/>
        </w:rPr>
        <w:t xml:space="preserve"> </w:t>
      </w:r>
      <w:r>
        <w:rPr>
          <w:rFonts w:ascii="KCFTRC+CMR10"/>
          <w:color w:val="000000"/>
          <w:sz w:val="20"/>
        </w:rPr>
        <w:t>for</w:t>
      </w:r>
      <w:r>
        <w:rPr>
          <w:rFonts w:ascii="Times New Roman"/>
          <w:color w:val="000000"/>
          <w:spacing w:val="11"/>
          <w:sz w:val="20"/>
        </w:rPr>
        <w:t xml:space="preserve"> </w:t>
      </w:r>
      <w:r>
        <w:rPr>
          <w:rFonts w:ascii="KCFTRC+CMR10"/>
          <w:color w:val="000000"/>
          <w:sz w:val="20"/>
        </w:rPr>
        <w:t>the</w:t>
      </w:r>
      <w:r>
        <w:rPr>
          <w:rFonts w:ascii="Times New Roman"/>
          <w:color w:val="000000"/>
          <w:spacing w:val="11"/>
          <w:sz w:val="20"/>
        </w:rPr>
        <w:t xml:space="preserve"> </w:t>
      </w:r>
      <w:r>
        <w:rPr>
          <w:rFonts w:ascii="KCFTRC+CMR10"/>
          <w:color w:val="000000"/>
          <w:sz w:val="20"/>
        </w:rPr>
        <w:t>treated,</w:t>
      </w:r>
      <w:r>
        <w:rPr>
          <w:rFonts w:ascii="Times New Roman"/>
          <w:color w:val="000000"/>
          <w:spacing w:val="12"/>
          <w:sz w:val="20"/>
        </w:rPr>
        <w:t xml:space="preserve"> </w:t>
      </w:r>
      <w:r>
        <w:rPr>
          <w:rFonts w:ascii="KCFTRC+CMR10"/>
          <w:color w:val="000000"/>
          <w:sz w:val="20"/>
        </w:rPr>
        <w:t>load-shifting</w:t>
      </w:r>
      <w:r>
        <w:rPr>
          <w:rFonts w:ascii="Times New Roman"/>
          <w:color w:val="000000"/>
          <w:spacing w:val="11"/>
          <w:sz w:val="20"/>
        </w:rPr>
        <w:t xml:space="preserve"> </w:t>
      </w:r>
      <w:r>
        <w:rPr>
          <w:rFonts w:ascii="KCFTRC+CMR10"/>
          <w:color w:val="000000"/>
          <w:sz w:val="20"/>
        </w:rPr>
        <w:t>is</w:t>
      </w:r>
      <w:r>
        <w:rPr>
          <w:rFonts w:ascii="Times New Roman"/>
          <w:color w:val="000000"/>
          <w:spacing w:val="11"/>
          <w:sz w:val="20"/>
        </w:rPr>
        <w:t xml:space="preserve"> </w:t>
      </w:r>
      <w:r>
        <w:rPr>
          <w:rFonts w:ascii="KCFTRC+CMR10"/>
          <w:color w:val="000000"/>
          <w:sz w:val="20"/>
        </w:rPr>
        <w:t>a</w:t>
      </w:r>
      <w:r>
        <w:rPr>
          <w:rFonts w:ascii="Times New Roman"/>
          <w:color w:val="000000"/>
          <w:spacing w:val="11"/>
          <w:sz w:val="20"/>
        </w:rPr>
        <w:t xml:space="preserve"> </w:t>
      </w:r>
      <w:r>
        <w:rPr>
          <w:rFonts w:ascii="KCFTRC+CMR10"/>
          <w:color w:val="000000"/>
          <w:sz w:val="20"/>
        </w:rPr>
        <w:t>primary</w:t>
      </w:r>
      <w:r>
        <w:rPr>
          <w:rFonts w:ascii="Times New Roman"/>
          <w:color w:val="000000"/>
          <w:spacing w:val="11"/>
          <w:sz w:val="20"/>
        </w:rPr>
        <w:t xml:space="preserve"> </w:t>
      </w:r>
      <w:r>
        <w:rPr>
          <w:rFonts w:ascii="KCFTRC+CMR10"/>
          <w:color w:val="000000"/>
          <w:spacing w:val="-1"/>
          <w:sz w:val="20"/>
        </w:rPr>
        <w:t>counter-</w:t>
      </w:r>
    </w:p>
    <w:p w14:paraId="37BB6D70" w14:textId="77777777" w:rsidR="00CF0253" w:rsidRDefault="00252649">
      <w:pPr>
        <w:spacing w:before="149" w:after="0" w:line="209" w:lineRule="exact"/>
        <w:jc w:val="left"/>
        <w:rPr>
          <w:rFonts w:ascii="Times New Roman"/>
          <w:color w:val="000000"/>
          <w:sz w:val="20"/>
        </w:rPr>
      </w:pPr>
      <w:r>
        <w:rPr>
          <w:rFonts w:ascii="KCFTRC+CMR10"/>
          <w:color w:val="000000"/>
          <w:sz w:val="20"/>
        </w:rPr>
        <w:t>measure</w:t>
      </w:r>
      <w:r>
        <w:rPr>
          <w:rFonts w:ascii="Times New Roman"/>
          <w:color w:val="000000"/>
          <w:spacing w:val="16"/>
          <w:sz w:val="20"/>
        </w:rPr>
        <w:t xml:space="preserve"> </w:t>
      </w:r>
      <w:r>
        <w:rPr>
          <w:rFonts w:ascii="KCFTRC+CMR10"/>
          <w:color w:val="000000"/>
          <w:sz w:val="20"/>
        </w:rPr>
        <w:t>against</w:t>
      </w:r>
      <w:r>
        <w:rPr>
          <w:rFonts w:ascii="Times New Roman"/>
          <w:color w:val="000000"/>
          <w:spacing w:val="16"/>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z w:val="20"/>
        </w:rPr>
        <w:t>TOU</w:t>
      </w:r>
      <w:r>
        <w:rPr>
          <w:rFonts w:ascii="Times New Roman"/>
          <w:color w:val="000000"/>
          <w:spacing w:val="16"/>
          <w:sz w:val="20"/>
        </w:rPr>
        <w:t xml:space="preserve"> </w:t>
      </w:r>
      <w:r>
        <w:rPr>
          <w:rFonts w:ascii="KCFTRC+CMR10"/>
          <w:color w:val="000000"/>
          <w:sz w:val="20"/>
        </w:rPr>
        <w:t>program.</w:t>
      </w:r>
      <w:r>
        <w:rPr>
          <w:rFonts w:ascii="Times New Roman"/>
          <w:color w:val="000000"/>
          <w:spacing w:val="39"/>
          <w:sz w:val="20"/>
        </w:rPr>
        <w:t xml:space="preserve"> </w:t>
      </w:r>
      <w:r>
        <w:rPr>
          <w:rFonts w:ascii="KCFTRC+CMR10"/>
          <w:color w:val="000000"/>
          <w:sz w:val="20"/>
        </w:rPr>
        <w:t>Then</w:t>
      </w:r>
      <w:r>
        <w:rPr>
          <w:rFonts w:ascii="Times New Roman"/>
          <w:color w:val="000000"/>
          <w:spacing w:val="16"/>
          <w:sz w:val="20"/>
        </w:rPr>
        <w:t xml:space="preserve"> </w:t>
      </w:r>
      <w:r>
        <w:rPr>
          <w:rFonts w:ascii="KCFTRC+CMR10"/>
          <w:color w:val="000000"/>
          <w:spacing w:val="-1"/>
          <w:sz w:val="20"/>
        </w:rPr>
        <w:t>residential</w:t>
      </w:r>
      <w:r>
        <w:rPr>
          <w:rFonts w:ascii="Times New Roman"/>
          <w:color w:val="000000"/>
          <w:spacing w:val="16"/>
          <w:sz w:val="20"/>
        </w:rPr>
        <w:t xml:space="preserve"> </w:t>
      </w:r>
      <w:r>
        <w:rPr>
          <w:rFonts w:ascii="KCFTRC+CMR10"/>
          <w:color w:val="000000"/>
          <w:sz w:val="20"/>
        </w:rPr>
        <w:t>consumers</w:t>
      </w:r>
      <w:r>
        <w:rPr>
          <w:rFonts w:ascii="Times New Roman"/>
          <w:color w:val="000000"/>
          <w:spacing w:val="16"/>
          <w:sz w:val="20"/>
        </w:rPr>
        <w:t xml:space="preserve"> </w:t>
      </w:r>
      <w:r>
        <w:rPr>
          <w:rFonts w:ascii="KCFTRC+CMR10"/>
          <w:color w:val="000000"/>
          <w:sz w:val="20"/>
        </w:rPr>
        <w:t>in</w:t>
      </w:r>
      <w:r>
        <w:rPr>
          <w:rFonts w:ascii="Times New Roman"/>
          <w:color w:val="000000"/>
          <w:spacing w:val="16"/>
          <w:sz w:val="20"/>
        </w:rPr>
        <w:t xml:space="preserve"> </w:t>
      </w:r>
      <w:r>
        <w:rPr>
          <w:rFonts w:ascii="KCFTRC+CMR10" w:hAnsi="KCFTRC+CMR10" w:cs="KCFTRC+CMR10"/>
          <w:color w:val="000000"/>
          <w:spacing w:val="-4"/>
          <w:sz w:val="20"/>
        </w:rPr>
        <w:t>Tariﬀ</w:t>
      </w:r>
      <w:r>
        <w:rPr>
          <w:rFonts w:ascii="Times New Roman"/>
          <w:color w:val="000000"/>
          <w:spacing w:val="20"/>
          <w:sz w:val="20"/>
        </w:rPr>
        <w:t xml:space="preserve"> </w:t>
      </w:r>
      <w:r>
        <w:rPr>
          <w:rFonts w:ascii="KCFTRC+CMR10"/>
          <w:color w:val="000000"/>
          <w:sz w:val="20"/>
        </w:rPr>
        <w:t>Group</w:t>
      </w:r>
      <w:r>
        <w:rPr>
          <w:rFonts w:ascii="Times New Roman"/>
          <w:color w:val="000000"/>
          <w:spacing w:val="16"/>
          <w:sz w:val="20"/>
        </w:rPr>
        <w:t xml:space="preserve"> </w:t>
      </w:r>
      <w:r>
        <w:rPr>
          <w:rFonts w:ascii="KCFTRC+CMR10"/>
          <w:color w:val="000000"/>
          <w:sz w:val="20"/>
        </w:rPr>
        <w:t>D,</w:t>
      </w:r>
      <w:r>
        <w:rPr>
          <w:rFonts w:ascii="Times New Roman"/>
          <w:color w:val="000000"/>
          <w:spacing w:val="16"/>
          <w:sz w:val="20"/>
        </w:rPr>
        <w:t xml:space="preserve"> </w:t>
      </w:r>
      <w:r>
        <w:rPr>
          <w:rFonts w:ascii="KCFTRC+CMR10"/>
          <w:color w:val="000000"/>
          <w:sz w:val="20"/>
        </w:rPr>
        <w:t>compared</w:t>
      </w:r>
      <w:r>
        <w:rPr>
          <w:rFonts w:ascii="Times New Roman"/>
          <w:color w:val="000000"/>
          <w:spacing w:val="16"/>
          <w:sz w:val="20"/>
        </w:rPr>
        <w:t xml:space="preserve"> </w:t>
      </w:r>
      <w:r>
        <w:rPr>
          <w:rFonts w:ascii="KCFTRC+CMR10"/>
          <w:color w:val="000000"/>
          <w:sz w:val="20"/>
        </w:rPr>
        <w:t>to</w:t>
      </w:r>
      <w:r>
        <w:rPr>
          <w:rFonts w:ascii="Times New Roman"/>
          <w:color w:val="000000"/>
          <w:spacing w:val="16"/>
          <w:sz w:val="20"/>
        </w:rPr>
        <w:t xml:space="preserve"> </w:t>
      </w:r>
      <w:r>
        <w:rPr>
          <w:rFonts w:ascii="KCFTRC+CMR10"/>
          <w:color w:val="000000"/>
          <w:sz w:val="20"/>
        </w:rPr>
        <w:t>those</w:t>
      </w:r>
      <w:r>
        <w:rPr>
          <w:rFonts w:ascii="Times New Roman"/>
          <w:color w:val="000000"/>
          <w:spacing w:val="16"/>
          <w:sz w:val="20"/>
        </w:rPr>
        <w:t xml:space="preserve"> </w:t>
      </w:r>
      <w:r>
        <w:rPr>
          <w:rFonts w:ascii="KCFTRC+CMR10"/>
          <w:color w:val="000000"/>
          <w:sz w:val="20"/>
        </w:rPr>
        <w:t>in</w:t>
      </w:r>
      <w:r>
        <w:rPr>
          <w:rFonts w:ascii="Times New Roman"/>
          <w:color w:val="000000"/>
          <w:spacing w:val="16"/>
          <w:sz w:val="20"/>
        </w:rPr>
        <w:t xml:space="preserve"> </w:t>
      </w:r>
      <w:r>
        <w:rPr>
          <w:rFonts w:ascii="KCFTRC+CMR10" w:hAnsi="KCFTRC+CMR10" w:cs="KCFTRC+CMR10"/>
          <w:color w:val="000000"/>
          <w:spacing w:val="-4"/>
          <w:sz w:val="20"/>
        </w:rPr>
        <w:t>Tariﬀ</w:t>
      </w:r>
    </w:p>
    <w:p w14:paraId="2C6236F5" w14:textId="77777777" w:rsidR="00CF0253" w:rsidRDefault="00252649">
      <w:pPr>
        <w:spacing w:before="149" w:after="0" w:line="209" w:lineRule="exact"/>
        <w:jc w:val="left"/>
        <w:rPr>
          <w:rFonts w:ascii="Times New Roman"/>
          <w:color w:val="000000"/>
          <w:sz w:val="20"/>
        </w:rPr>
      </w:pPr>
      <w:r>
        <w:rPr>
          <w:rFonts w:ascii="KCFTRC+CMR10"/>
          <w:color w:val="000000"/>
          <w:sz w:val="20"/>
        </w:rPr>
        <w:t>Group</w:t>
      </w:r>
      <w:r>
        <w:rPr>
          <w:rFonts w:ascii="Times New Roman"/>
          <w:color w:val="000000"/>
          <w:spacing w:val="19"/>
          <w:sz w:val="20"/>
        </w:rPr>
        <w:t xml:space="preserve"> </w:t>
      </w:r>
      <w:r>
        <w:rPr>
          <w:rFonts w:ascii="KCFTRC+CMR10"/>
          <w:color w:val="000000"/>
          <w:spacing w:val="-1"/>
          <w:sz w:val="20"/>
        </w:rPr>
        <w:t>A,</w:t>
      </w:r>
      <w:r>
        <w:rPr>
          <w:rFonts w:ascii="Times New Roman"/>
          <w:color w:val="000000"/>
          <w:spacing w:val="20"/>
          <w:sz w:val="20"/>
        </w:rPr>
        <w:t xml:space="preserve"> </w:t>
      </w:r>
      <w:r>
        <w:rPr>
          <w:rFonts w:ascii="KCFTRC+CMR10"/>
          <w:color w:val="000000"/>
          <w:sz w:val="20"/>
        </w:rPr>
        <w:t>had</w:t>
      </w:r>
      <w:r>
        <w:rPr>
          <w:rFonts w:ascii="Times New Roman"/>
          <w:color w:val="000000"/>
          <w:spacing w:val="19"/>
          <w:sz w:val="20"/>
        </w:rPr>
        <w:t xml:space="preserve"> </w:t>
      </w:r>
      <w:r>
        <w:rPr>
          <w:rFonts w:ascii="KCFTRC+CMR10"/>
          <w:color w:val="000000"/>
          <w:sz w:val="20"/>
        </w:rPr>
        <w:t>more</w:t>
      </w:r>
      <w:r>
        <w:rPr>
          <w:rFonts w:ascii="Times New Roman"/>
          <w:color w:val="000000"/>
          <w:spacing w:val="19"/>
          <w:sz w:val="20"/>
        </w:rPr>
        <w:t xml:space="preserve"> </w:t>
      </w:r>
      <w:r>
        <w:rPr>
          <w:rFonts w:ascii="KCFTRC+CMR10"/>
          <w:color w:val="000000"/>
          <w:spacing w:val="-2"/>
          <w:sz w:val="20"/>
        </w:rPr>
        <w:t>incentive</w:t>
      </w:r>
      <w:r>
        <w:rPr>
          <w:rFonts w:ascii="Times New Roman"/>
          <w:color w:val="000000"/>
          <w:spacing w:val="20"/>
          <w:sz w:val="20"/>
        </w:rPr>
        <w:t xml:space="preserve"> </w:t>
      </w:r>
      <w:r>
        <w:rPr>
          <w:rFonts w:ascii="KCFTRC+CMR10"/>
          <w:color w:val="000000"/>
          <w:sz w:val="20"/>
        </w:rPr>
        <w:t>to</w:t>
      </w:r>
      <w:r>
        <w:rPr>
          <w:rFonts w:ascii="Times New Roman"/>
          <w:color w:val="000000"/>
          <w:spacing w:val="19"/>
          <w:sz w:val="20"/>
        </w:rPr>
        <w:t xml:space="preserve"> </w:t>
      </w:r>
      <w:r>
        <w:rPr>
          <w:rFonts w:ascii="KCFTRC+CMR10"/>
          <w:color w:val="000000"/>
          <w:sz w:val="20"/>
        </w:rPr>
        <w:t>reallocate</w:t>
      </w:r>
      <w:r>
        <w:rPr>
          <w:rFonts w:ascii="Times New Roman"/>
          <w:color w:val="000000"/>
          <w:spacing w:val="18"/>
          <w:sz w:val="20"/>
        </w:rPr>
        <w:t xml:space="preserve"> </w:t>
      </w:r>
      <w:r>
        <w:rPr>
          <w:rFonts w:ascii="KCFTRC+CMR10"/>
          <w:color w:val="000000"/>
          <w:sz w:val="20"/>
        </w:rPr>
        <w:t>a</w:t>
      </w:r>
      <w:r>
        <w:rPr>
          <w:rFonts w:ascii="Times New Roman"/>
          <w:color w:val="000000"/>
          <w:spacing w:val="19"/>
          <w:sz w:val="20"/>
        </w:rPr>
        <w:t xml:space="preserve"> </w:t>
      </w:r>
      <w:r>
        <w:rPr>
          <w:rFonts w:ascii="KCFTRC+CMR10"/>
          <w:color w:val="000000"/>
          <w:spacing w:val="1"/>
          <w:sz w:val="20"/>
        </w:rPr>
        <w:t>portion</w:t>
      </w:r>
      <w:r>
        <w:rPr>
          <w:rFonts w:ascii="Times New Roman"/>
          <w:color w:val="000000"/>
          <w:spacing w:val="18"/>
          <w:sz w:val="20"/>
        </w:rPr>
        <w:t xml:space="preserve"> </w:t>
      </w:r>
      <w:r>
        <w:rPr>
          <w:rFonts w:ascii="KCFTRC+CMR10"/>
          <w:color w:val="000000"/>
          <w:sz w:val="20"/>
        </w:rPr>
        <w:t>of</w:t>
      </w:r>
      <w:r>
        <w:rPr>
          <w:rFonts w:ascii="Times New Roman"/>
          <w:color w:val="000000"/>
          <w:spacing w:val="20"/>
          <w:sz w:val="20"/>
        </w:rPr>
        <w:t xml:space="preserve"> </w:t>
      </w:r>
      <w:r>
        <w:rPr>
          <w:rFonts w:ascii="KCFTRC+CMR10"/>
          <w:color w:val="000000"/>
          <w:sz w:val="20"/>
        </w:rPr>
        <w:t>their</w:t>
      </w:r>
      <w:r>
        <w:rPr>
          <w:rFonts w:ascii="Times New Roman"/>
          <w:color w:val="000000"/>
          <w:spacing w:val="19"/>
          <w:sz w:val="20"/>
        </w:rPr>
        <w:t xml:space="preserve"> </w:t>
      </w:r>
      <w:r>
        <w:rPr>
          <w:rFonts w:ascii="KCFTRC+CMR10"/>
          <w:color w:val="000000"/>
          <w:spacing w:val="-1"/>
          <w:sz w:val="20"/>
        </w:rPr>
        <w:t>electricity</w:t>
      </w:r>
      <w:r>
        <w:rPr>
          <w:rFonts w:ascii="Times New Roman"/>
          <w:color w:val="000000"/>
          <w:spacing w:val="20"/>
          <w:sz w:val="20"/>
        </w:rPr>
        <w:t xml:space="preserve"> </w:t>
      </w:r>
      <w:r>
        <w:rPr>
          <w:rFonts w:ascii="KCFTRC+CMR10"/>
          <w:color w:val="000000"/>
          <w:sz w:val="20"/>
        </w:rPr>
        <w:t>consumption</w:t>
      </w:r>
      <w:r>
        <w:rPr>
          <w:rFonts w:ascii="Times New Roman"/>
          <w:color w:val="000000"/>
          <w:spacing w:val="19"/>
          <w:sz w:val="20"/>
        </w:rPr>
        <w:t xml:space="preserve"> </w:t>
      </w:r>
      <w:r>
        <w:rPr>
          <w:rFonts w:ascii="KCFTRC+CMR10"/>
          <w:color w:val="000000"/>
          <w:sz w:val="20"/>
        </w:rPr>
        <w:t>to</w:t>
      </w:r>
      <w:r>
        <w:rPr>
          <w:rFonts w:ascii="Times New Roman"/>
          <w:color w:val="000000"/>
          <w:spacing w:val="19"/>
          <w:sz w:val="20"/>
        </w:rPr>
        <w:t xml:space="preserve"> </w:t>
      </w:r>
      <w:r>
        <w:rPr>
          <w:rFonts w:ascii="KCFTRC+CMR10" w:hAnsi="KCFTRC+CMR10" w:cs="KCFTRC+CMR10"/>
          <w:color w:val="000000"/>
          <w:spacing w:val="1"/>
          <w:sz w:val="20"/>
        </w:rPr>
        <w:t>oﬀ-peak</w:t>
      </w:r>
      <w:r>
        <w:rPr>
          <w:rFonts w:ascii="Times New Roman"/>
          <w:color w:val="000000"/>
          <w:spacing w:val="18"/>
          <w:sz w:val="20"/>
        </w:rPr>
        <w:t xml:space="preserve"> </w:t>
      </w:r>
      <w:r>
        <w:rPr>
          <w:rFonts w:ascii="KCFTRC+CMR10"/>
          <w:color w:val="000000"/>
          <w:sz w:val="20"/>
        </w:rPr>
        <w:t>hours</w:t>
      </w:r>
      <w:r>
        <w:rPr>
          <w:rFonts w:ascii="Times New Roman"/>
          <w:color w:val="000000"/>
          <w:spacing w:val="19"/>
          <w:sz w:val="20"/>
        </w:rPr>
        <w:t xml:space="preserve"> </w:t>
      </w:r>
      <w:r>
        <w:rPr>
          <w:rFonts w:ascii="KCFTRC+CMR10"/>
          <w:color w:val="000000"/>
          <w:spacing w:val="1"/>
          <w:sz w:val="20"/>
        </w:rPr>
        <w:t>because</w:t>
      </w:r>
    </w:p>
    <w:p w14:paraId="4EE3239A" w14:textId="77777777" w:rsidR="00CF0253" w:rsidRDefault="00252649">
      <w:pPr>
        <w:spacing w:before="149" w:after="0" w:line="209" w:lineRule="exact"/>
        <w:jc w:val="left"/>
        <w:rPr>
          <w:rFonts w:ascii="Times New Roman"/>
          <w:color w:val="000000"/>
          <w:sz w:val="20"/>
        </w:rPr>
      </w:pPr>
      <w:r>
        <w:rPr>
          <w:rFonts w:ascii="KCFTRC+CMR10"/>
          <w:color w:val="000000"/>
          <w:sz w:val="20"/>
        </w:rPr>
        <w:t>they</w:t>
      </w:r>
      <w:r>
        <w:rPr>
          <w:rFonts w:ascii="Times New Roman"/>
          <w:color w:val="000000"/>
          <w:spacing w:val="37"/>
          <w:sz w:val="20"/>
        </w:rPr>
        <w:t xml:space="preserve"> </w:t>
      </w:r>
      <w:r>
        <w:rPr>
          <w:rFonts w:ascii="KCFTRC+CMR10"/>
          <w:color w:val="000000"/>
          <w:sz w:val="20"/>
        </w:rPr>
        <w:t>faced</w:t>
      </w:r>
      <w:r>
        <w:rPr>
          <w:rFonts w:ascii="Times New Roman"/>
          <w:color w:val="000000"/>
          <w:spacing w:val="37"/>
          <w:sz w:val="20"/>
        </w:rPr>
        <w:t xml:space="preserve"> </w:t>
      </w:r>
      <w:r>
        <w:rPr>
          <w:rFonts w:ascii="KCFTRC+CMR10"/>
          <w:color w:val="000000"/>
          <w:sz w:val="20"/>
        </w:rPr>
        <w:t>a</w:t>
      </w:r>
      <w:r>
        <w:rPr>
          <w:rFonts w:ascii="Times New Roman"/>
          <w:color w:val="000000"/>
          <w:spacing w:val="37"/>
          <w:sz w:val="20"/>
        </w:rPr>
        <w:t xml:space="preserve"> </w:t>
      </w:r>
      <w:r>
        <w:rPr>
          <w:rFonts w:ascii="KCFTRC+CMR10"/>
          <w:color w:val="000000"/>
          <w:spacing w:val="-4"/>
          <w:sz w:val="20"/>
        </w:rPr>
        <w:t>much</w:t>
      </w:r>
      <w:r>
        <w:rPr>
          <w:rFonts w:ascii="Times New Roman"/>
          <w:color w:val="000000"/>
          <w:spacing w:val="41"/>
          <w:sz w:val="20"/>
        </w:rPr>
        <w:t xml:space="preserve"> </w:t>
      </w:r>
      <w:r>
        <w:rPr>
          <w:rFonts w:ascii="KCFTRC+CMR10"/>
          <w:color w:val="000000"/>
          <w:sz w:val="20"/>
        </w:rPr>
        <w:t>larger</w:t>
      </w:r>
      <w:r>
        <w:rPr>
          <w:rFonts w:ascii="Times New Roman"/>
          <w:color w:val="000000"/>
          <w:spacing w:val="37"/>
          <w:sz w:val="20"/>
        </w:rPr>
        <w:t xml:space="preserve"> </w:t>
      </w:r>
      <w:r>
        <w:rPr>
          <w:rFonts w:ascii="KCFTRC+CMR10"/>
          <w:color w:val="000000"/>
          <w:sz w:val="20"/>
        </w:rPr>
        <w:t>price</w:t>
      </w:r>
      <w:r>
        <w:rPr>
          <w:rFonts w:ascii="Times New Roman"/>
          <w:color w:val="000000"/>
          <w:spacing w:val="37"/>
          <w:sz w:val="20"/>
        </w:rPr>
        <w:t xml:space="preserve"> </w:t>
      </w:r>
      <w:r>
        <w:rPr>
          <w:rFonts w:ascii="KCFTRC+CMR10"/>
          <w:color w:val="000000"/>
          <w:sz w:val="20"/>
        </w:rPr>
        <w:t>increase</w:t>
      </w:r>
      <w:r>
        <w:rPr>
          <w:rFonts w:ascii="Times New Roman"/>
          <w:color w:val="000000"/>
          <w:spacing w:val="37"/>
          <w:sz w:val="20"/>
        </w:rPr>
        <w:t xml:space="preserve"> </w:t>
      </w:r>
      <w:r>
        <w:rPr>
          <w:rFonts w:ascii="KCFTRC+CMR10"/>
          <w:color w:val="000000"/>
          <w:sz w:val="20"/>
        </w:rPr>
        <w:t>in</w:t>
      </w:r>
      <w:r>
        <w:rPr>
          <w:rFonts w:ascii="Times New Roman"/>
          <w:color w:val="000000"/>
          <w:spacing w:val="37"/>
          <w:sz w:val="20"/>
        </w:rPr>
        <w:t xml:space="preserve"> </w:t>
      </w:r>
      <w:r>
        <w:rPr>
          <w:rFonts w:ascii="KCFTRC+CMR10"/>
          <w:color w:val="000000"/>
          <w:sz w:val="20"/>
        </w:rPr>
        <w:t>the</w:t>
      </w:r>
      <w:r>
        <w:rPr>
          <w:rFonts w:ascii="Times New Roman"/>
          <w:color w:val="000000"/>
          <w:spacing w:val="37"/>
          <w:sz w:val="20"/>
        </w:rPr>
        <w:t xml:space="preserve"> </w:t>
      </w:r>
      <w:r>
        <w:rPr>
          <w:rFonts w:ascii="KCFTRC+CMR10"/>
          <w:color w:val="000000"/>
          <w:spacing w:val="2"/>
          <w:sz w:val="20"/>
        </w:rPr>
        <w:t>peak</w:t>
      </w:r>
      <w:r>
        <w:rPr>
          <w:rFonts w:ascii="Times New Roman"/>
          <w:color w:val="000000"/>
          <w:spacing w:val="35"/>
          <w:sz w:val="20"/>
        </w:rPr>
        <w:t xml:space="preserve"> </w:t>
      </w:r>
      <w:r>
        <w:rPr>
          <w:rFonts w:ascii="KCFTRC+CMR10"/>
          <w:color w:val="000000"/>
          <w:sz w:val="20"/>
        </w:rPr>
        <w:t>rate</w:t>
      </w:r>
      <w:r>
        <w:rPr>
          <w:rFonts w:ascii="Times New Roman"/>
          <w:color w:val="000000"/>
          <w:spacing w:val="37"/>
          <w:sz w:val="20"/>
        </w:rPr>
        <w:t xml:space="preserve"> </w:t>
      </w:r>
      <w:r>
        <w:rPr>
          <w:rFonts w:ascii="KCFTRC+CMR10"/>
          <w:color w:val="000000"/>
          <w:spacing w:val="2"/>
          <w:sz w:val="20"/>
        </w:rPr>
        <w:t>period.</w:t>
      </w:r>
      <w:r>
        <w:rPr>
          <w:rFonts w:ascii="Times New Roman"/>
          <w:color w:val="000000"/>
          <w:spacing w:val="99"/>
          <w:sz w:val="20"/>
        </w:rPr>
        <w:t xml:space="preserve"> </w:t>
      </w:r>
      <w:r>
        <w:rPr>
          <w:rFonts w:ascii="KCFTRC+CMR10"/>
          <w:color w:val="000000"/>
          <w:sz w:val="20"/>
        </w:rPr>
        <w:t>So</w:t>
      </w:r>
      <w:r>
        <w:rPr>
          <w:rFonts w:ascii="Times New Roman"/>
          <w:color w:val="000000"/>
          <w:spacing w:val="37"/>
          <w:sz w:val="20"/>
        </w:rPr>
        <w:t xml:space="preserve"> </w:t>
      </w:r>
      <w:r>
        <w:rPr>
          <w:rFonts w:ascii="KCFTRC+CMR10"/>
          <w:color w:val="000000"/>
          <w:sz w:val="20"/>
        </w:rPr>
        <w:t>in</w:t>
      </w:r>
      <w:r>
        <w:rPr>
          <w:rFonts w:ascii="Times New Roman"/>
          <w:color w:val="000000"/>
          <w:spacing w:val="37"/>
          <w:sz w:val="20"/>
        </w:rPr>
        <w:t xml:space="preserve"> </w:t>
      </w:r>
      <w:r>
        <w:rPr>
          <w:rFonts w:ascii="KCFTRC+CMR10"/>
          <w:color w:val="000000"/>
          <w:spacing w:val="1"/>
          <w:sz w:val="20"/>
        </w:rPr>
        <w:t>before-</w:t>
      </w:r>
      <w:r>
        <w:rPr>
          <w:rFonts w:ascii="Times New Roman"/>
          <w:color w:val="000000"/>
          <w:spacing w:val="36"/>
          <w:sz w:val="20"/>
        </w:rPr>
        <w:t xml:space="preserve"> </w:t>
      </w:r>
      <w:r>
        <w:rPr>
          <w:rFonts w:ascii="KCFTRC+CMR10"/>
          <w:color w:val="000000"/>
          <w:sz w:val="20"/>
        </w:rPr>
        <w:t>and</w:t>
      </w:r>
      <w:r>
        <w:rPr>
          <w:rFonts w:ascii="Times New Roman"/>
          <w:color w:val="000000"/>
          <w:spacing w:val="37"/>
          <w:sz w:val="20"/>
        </w:rPr>
        <w:t xml:space="preserve"> </w:t>
      </w:r>
      <w:r>
        <w:rPr>
          <w:rFonts w:ascii="KCFTRC+CMR10"/>
          <w:color w:val="000000"/>
          <w:sz w:val="20"/>
        </w:rPr>
        <w:t>after-peak</w:t>
      </w:r>
      <w:r>
        <w:rPr>
          <w:rFonts w:ascii="Times New Roman"/>
          <w:color w:val="000000"/>
          <w:spacing w:val="37"/>
          <w:sz w:val="20"/>
        </w:rPr>
        <w:t xml:space="preserve"> </w:t>
      </w:r>
      <w:r>
        <w:rPr>
          <w:rFonts w:ascii="KCFTRC+CMR10"/>
          <w:color w:val="000000"/>
          <w:spacing w:val="-2"/>
          <w:sz w:val="20"/>
        </w:rPr>
        <w:t>intervals,</w:t>
      </w:r>
      <w:r>
        <w:rPr>
          <w:rFonts w:ascii="Times New Roman"/>
          <w:color w:val="000000"/>
          <w:spacing w:val="44"/>
          <w:sz w:val="20"/>
        </w:rPr>
        <w:t xml:space="preserve"> </w:t>
      </w:r>
      <w:r>
        <w:rPr>
          <w:rFonts w:ascii="KCFTRC+CMR10"/>
          <w:color w:val="000000"/>
          <w:sz w:val="20"/>
        </w:rPr>
        <w:t>the</w:t>
      </w:r>
    </w:p>
    <w:p w14:paraId="7AD9B989"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savings</w:t>
      </w:r>
      <w:r>
        <w:rPr>
          <w:rFonts w:ascii="Times New Roman"/>
          <w:color w:val="000000"/>
          <w:spacing w:val="21"/>
          <w:sz w:val="20"/>
        </w:rPr>
        <w:t xml:space="preserve"> </w:t>
      </w:r>
      <w:r>
        <w:rPr>
          <w:rFonts w:ascii="KCFTRC+CMR10"/>
          <w:color w:val="000000"/>
          <w:sz w:val="20"/>
        </w:rPr>
        <w:t>for</w:t>
      </w:r>
      <w:r>
        <w:rPr>
          <w:rFonts w:ascii="Times New Roman"/>
          <w:color w:val="000000"/>
          <w:spacing w:val="20"/>
          <w:sz w:val="20"/>
        </w:rPr>
        <w:t xml:space="preserve"> </w:t>
      </w:r>
      <w:r>
        <w:rPr>
          <w:rFonts w:ascii="KCFTRC+CMR10" w:hAnsi="KCFTRC+CMR10" w:cs="KCFTRC+CMR10"/>
          <w:color w:val="000000"/>
          <w:spacing w:val="-4"/>
          <w:sz w:val="20"/>
        </w:rPr>
        <w:t>Tariﬀ</w:t>
      </w:r>
      <w:r>
        <w:rPr>
          <w:rFonts w:ascii="Times New Roman"/>
          <w:color w:val="000000"/>
          <w:spacing w:val="24"/>
          <w:sz w:val="20"/>
        </w:rPr>
        <w:t xml:space="preserve"> </w:t>
      </w:r>
      <w:r>
        <w:rPr>
          <w:rFonts w:ascii="KCFTRC+CMR10"/>
          <w:color w:val="000000"/>
          <w:sz w:val="20"/>
        </w:rPr>
        <w:t>Group</w:t>
      </w:r>
      <w:r>
        <w:rPr>
          <w:rFonts w:ascii="Times New Roman"/>
          <w:color w:val="000000"/>
          <w:spacing w:val="20"/>
          <w:sz w:val="20"/>
        </w:rPr>
        <w:t xml:space="preserve"> </w:t>
      </w:r>
      <w:r>
        <w:rPr>
          <w:rFonts w:ascii="KCFTRC+CMR10"/>
          <w:color w:val="000000"/>
          <w:sz w:val="20"/>
        </w:rPr>
        <w:t>D</w:t>
      </w:r>
      <w:r>
        <w:rPr>
          <w:rFonts w:ascii="Times New Roman"/>
          <w:color w:val="000000"/>
          <w:spacing w:val="20"/>
          <w:sz w:val="20"/>
        </w:rPr>
        <w:t xml:space="preserve"> </w:t>
      </w:r>
      <w:r>
        <w:rPr>
          <w:rFonts w:ascii="KCFTRC+CMR10"/>
          <w:color w:val="000000"/>
          <w:spacing w:val="-2"/>
          <w:sz w:val="20"/>
        </w:rPr>
        <w:t>must</w:t>
      </w:r>
      <w:r>
        <w:rPr>
          <w:rFonts w:ascii="Times New Roman"/>
          <w:color w:val="000000"/>
          <w:spacing w:val="22"/>
          <w:sz w:val="20"/>
        </w:rPr>
        <w:t xml:space="preserve"> </w:t>
      </w:r>
      <w:r>
        <w:rPr>
          <w:rFonts w:ascii="KCFTRC+CMR10"/>
          <w:color w:val="000000"/>
          <w:spacing w:val="5"/>
          <w:sz w:val="20"/>
        </w:rPr>
        <w:t>be</w:t>
      </w:r>
      <w:r>
        <w:rPr>
          <w:rFonts w:ascii="Times New Roman"/>
          <w:color w:val="000000"/>
          <w:spacing w:val="15"/>
          <w:sz w:val="20"/>
        </w:rPr>
        <w:t xml:space="preserve"> </w:t>
      </w:r>
      <w:r>
        <w:rPr>
          <w:rFonts w:ascii="KCFTRC+CMR10" w:hAnsi="KCFTRC+CMR10" w:cs="KCFTRC+CMR10"/>
          <w:color w:val="000000"/>
          <w:spacing w:val="-1"/>
          <w:sz w:val="20"/>
        </w:rPr>
        <w:t>signiﬁcantly</w:t>
      </w:r>
      <w:r>
        <w:rPr>
          <w:rFonts w:ascii="Times New Roman"/>
          <w:color w:val="000000"/>
          <w:spacing w:val="20"/>
          <w:sz w:val="20"/>
        </w:rPr>
        <w:t xml:space="preserve"> </w:t>
      </w:r>
      <w:r>
        <w:rPr>
          <w:rFonts w:ascii="KCFTRC+CMR10"/>
          <w:color w:val="000000"/>
          <w:sz w:val="20"/>
        </w:rPr>
        <w:t>smaller</w:t>
      </w:r>
      <w:r>
        <w:rPr>
          <w:rFonts w:ascii="Times New Roman"/>
          <w:color w:val="000000"/>
          <w:spacing w:val="20"/>
          <w:sz w:val="20"/>
        </w:rPr>
        <w:t xml:space="preserve"> </w:t>
      </w:r>
      <w:r>
        <w:rPr>
          <w:rFonts w:ascii="KCFTRC+CMR10"/>
          <w:color w:val="000000"/>
          <w:sz w:val="20"/>
        </w:rPr>
        <w:t>than</w:t>
      </w:r>
      <w:r>
        <w:rPr>
          <w:rFonts w:ascii="Times New Roman"/>
          <w:color w:val="000000"/>
          <w:spacing w:val="20"/>
          <w:sz w:val="20"/>
        </w:rPr>
        <w:t xml:space="preserve"> </w:t>
      </w:r>
      <w:r>
        <w:rPr>
          <w:rFonts w:ascii="KCFTRC+CMR10"/>
          <w:color w:val="000000"/>
          <w:sz w:val="20"/>
        </w:rPr>
        <w:t>those</w:t>
      </w:r>
      <w:r>
        <w:rPr>
          <w:rFonts w:ascii="Times New Roman"/>
          <w:color w:val="000000"/>
          <w:spacing w:val="20"/>
          <w:sz w:val="20"/>
        </w:rPr>
        <w:t xml:space="preserve"> </w:t>
      </w:r>
      <w:r>
        <w:rPr>
          <w:rFonts w:ascii="KCFTRC+CMR10"/>
          <w:color w:val="000000"/>
          <w:sz w:val="20"/>
        </w:rPr>
        <w:t>for</w:t>
      </w:r>
      <w:r>
        <w:rPr>
          <w:rFonts w:ascii="Times New Roman"/>
          <w:color w:val="000000"/>
          <w:spacing w:val="20"/>
          <w:sz w:val="20"/>
        </w:rPr>
        <w:t xml:space="preserve"> </w:t>
      </w:r>
      <w:r>
        <w:rPr>
          <w:rFonts w:ascii="KCFTRC+CMR10" w:hAnsi="KCFTRC+CMR10" w:cs="KCFTRC+CMR10"/>
          <w:color w:val="000000"/>
          <w:spacing w:val="-4"/>
          <w:sz w:val="20"/>
        </w:rPr>
        <w:t>Tariﬀ</w:t>
      </w:r>
      <w:r>
        <w:rPr>
          <w:rFonts w:ascii="Times New Roman"/>
          <w:color w:val="000000"/>
          <w:spacing w:val="24"/>
          <w:sz w:val="20"/>
        </w:rPr>
        <w:t xml:space="preserve"> </w:t>
      </w:r>
      <w:r>
        <w:rPr>
          <w:rFonts w:ascii="KCFTRC+CMR10"/>
          <w:color w:val="000000"/>
          <w:sz w:val="20"/>
        </w:rPr>
        <w:t>Group</w:t>
      </w:r>
      <w:r>
        <w:rPr>
          <w:rFonts w:ascii="Times New Roman"/>
          <w:color w:val="000000"/>
          <w:spacing w:val="20"/>
          <w:sz w:val="20"/>
        </w:rPr>
        <w:t xml:space="preserve"> </w:t>
      </w:r>
      <w:r>
        <w:rPr>
          <w:rFonts w:ascii="KCFTRC+CMR10"/>
          <w:color w:val="000000"/>
          <w:spacing w:val="-1"/>
          <w:sz w:val="20"/>
        </w:rPr>
        <w:t>A.</w:t>
      </w:r>
      <w:r>
        <w:rPr>
          <w:rFonts w:ascii="Times New Roman"/>
          <w:color w:val="000000"/>
          <w:spacing w:val="20"/>
          <w:sz w:val="20"/>
        </w:rPr>
        <w:t xml:space="preserve"> </w:t>
      </w:r>
      <w:r>
        <w:rPr>
          <w:rFonts w:ascii="KCFTRC+CMR10"/>
          <w:color w:val="000000"/>
          <w:spacing w:val="-3"/>
          <w:sz w:val="20"/>
        </w:rPr>
        <w:t>However,</w:t>
      </w:r>
      <w:r>
        <w:rPr>
          <w:rFonts w:ascii="Times New Roman"/>
          <w:color w:val="000000"/>
          <w:spacing w:val="23"/>
          <w:sz w:val="20"/>
        </w:rPr>
        <w:t xml:space="preserve"> </w:t>
      </w:r>
      <w:r>
        <w:rPr>
          <w:rFonts w:ascii="KCFTRC+CMR10"/>
          <w:color w:val="000000"/>
          <w:sz w:val="20"/>
        </w:rPr>
        <w:t>Figure</w:t>
      </w:r>
      <w:r>
        <w:rPr>
          <w:rFonts w:ascii="Times New Roman"/>
          <w:color w:val="000000"/>
          <w:spacing w:val="20"/>
          <w:sz w:val="20"/>
        </w:rPr>
        <w:t xml:space="preserve"> </w:t>
      </w:r>
      <w:r>
        <w:rPr>
          <w:rFonts w:ascii="KCFTRC+CMR10"/>
          <w:color w:val="000000"/>
          <w:spacing w:val="-1"/>
          <w:sz w:val="20"/>
        </w:rPr>
        <w:t>XYZ,</w:t>
      </w:r>
    </w:p>
    <w:p w14:paraId="0DAFC0DF" w14:textId="77777777" w:rsidR="00CF0253" w:rsidRDefault="00252649">
      <w:pPr>
        <w:spacing w:before="149" w:after="0" w:line="209" w:lineRule="exact"/>
        <w:jc w:val="left"/>
        <w:rPr>
          <w:rFonts w:ascii="Times New Roman"/>
          <w:color w:val="000000"/>
          <w:sz w:val="20"/>
        </w:rPr>
      </w:pPr>
      <w:r>
        <w:rPr>
          <w:rFonts w:ascii="KCFTRC+CMR10"/>
          <w:color w:val="000000"/>
          <w:spacing w:val="-2"/>
          <w:sz w:val="20"/>
        </w:rPr>
        <w:t>which</w:t>
      </w:r>
      <w:r>
        <w:rPr>
          <w:rFonts w:ascii="Times New Roman"/>
          <w:color w:val="000000"/>
          <w:spacing w:val="25"/>
          <w:sz w:val="20"/>
        </w:rPr>
        <w:t xml:space="preserve"> </w:t>
      </w:r>
      <w:r>
        <w:rPr>
          <w:rFonts w:ascii="KCFTRC+CMR10"/>
          <w:color w:val="000000"/>
          <w:spacing w:val="-2"/>
          <w:sz w:val="20"/>
        </w:rPr>
        <w:t>shows</w:t>
      </w:r>
      <w:r>
        <w:rPr>
          <w:rFonts w:ascii="Times New Roman"/>
          <w:color w:val="000000"/>
          <w:spacing w:val="26"/>
          <w:sz w:val="20"/>
        </w:rPr>
        <w:t xml:space="preserve"> </w:t>
      </w:r>
      <w:r>
        <w:rPr>
          <w:rFonts w:ascii="KCFTRC+CMR10"/>
          <w:color w:val="000000"/>
          <w:sz w:val="20"/>
        </w:rPr>
        <w:t>point</w:t>
      </w:r>
      <w:r>
        <w:rPr>
          <w:rFonts w:ascii="Times New Roman"/>
          <w:color w:val="000000"/>
          <w:spacing w:val="24"/>
          <w:sz w:val="20"/>
        </w:rPr>
        <w:t xml:space="preserve"> </w:t>
      </w:r>
      <w:r>
        <w:rPr>
          <w:rFonts w:ascii="KCFTRC+CMR10"/>
          <w:color w:val="000000"/>
          <w:sz w:val="20"/>
        </w:rPr>
        <w:t>estimates</w:t>
      </w:r>
      <w:r>
        <w:rPr>
          <w:rFonts w:ascii="Times New Roman"/>
          <w:color w:val="000000"/>
          <w:spacing w:val="24"/>
          <w:sz w:val="20"/>
        </w:rPr>
        <w:t xml:space="preserve"> </w:t>
      </w:r>
      <w:r>
        <w:rPr>
          <w:rFonts w:ascii="KCFTRC+CMR10"/>
          <w:color w:val="000000"/>
          <w:sz w:val="20"/>
        </w:rPr>
        <w:t>obtained</w:t>
      </w:r>
      <w:r>
        <w:rPr>
          <w:rFonts w:ascii="Times New Roman"/>
          <w:color w:val="000000"/>
          <w:spacing w:val="24"/>
          <w:sz w:val="20"/>
        </w:rPr>
        <w:t xml:space="preserve"> </w:t>
      </w:r>
      <w:r>
        <w:rPr>
          <w:rFonts w:ascii="KCFTRC+CMR10"/>
          <w:color w:val="000000"/>
          <w:spacing w:val="-6"/>
          <w:sz w:val="20"/>
        </w:rPr>
        <w:t>by</w:t>
      </w:r>
      <w:r>
        <w:rPr>
          <w:rFonts w:ascii="Times New Roman"/>
          <w:color w:val="000000"/>
          <w:spacing w:val="30"/>
          <w:sz w:val="20"/>
        </w:rPr>
        <w:t xml:space="preserve"> </w:t>
      </w:r>
      <w:r>
        <w:rPr>
          <w:rFonts w:ascii="KCFTRC+CMR10"/>
          <w:color w:val="000000"/>
          <w:sz w:val="20"/>
        </w:rPr>
        <w:t>setting</w:t>
      </w:r>
      <w:r>
        <w:rPr>
          <w:rFonts w:ascii="Times New Roman"/>
          <w:color w:val="000000"/>
          <w:spacing w:val="24"/>
          <w:sz w:val="20"/>
        </w:rPr>
        <w:t xml:space="preserve"> </w:t>
      </w:r>
      <w:r>
        <w:rPr>
          <w:rFonts w:ascii="KCFTRC+CMR10" w:hAnsi="KCFTRC+CMR10" w:cs="KCFTRC+CMR10"/>
          <w:color w:val="000000"/>
          <w:spacing w:val="-4"/>
          <w:sz w:val="20"/>
        </w:rPr>
        <w:t>Tariﬀ</w:t>
      </w:r>
      <w:r>
        <w:rPr>
          <w:rFonts w:ascii="Times New Roman"/>
          <w:color w:val="000000"/>
          <w:spacing w:val="28"/>
          <w:sz w:val="20"/>
        </w:rPr>
        <w:t xml:space="preserve"> </w:t>
      </w:r>
      <w:r>
        <w:rPr>
          <w:rFonts w:ascii="KCFTRC+CMR10"/>
          <w:color w:val="000000"/>
          <w:sz w:val="20"/>
        </w:rPr>
        <w:t>Groups</w:t>
      </w:r>
      <w:r>
        <w:rPr>
          <w:rFonts w:ascii="Times New Roman"/>
          <w:color w:val="000000"/>
          <w:spacing w:val="24"/>
          <w:sz w:val="20"/>
        </w:rPr>
        <w:t xml:space="preserve"> </w:t>
      </w:r>
      <w:r>
        <w:rPr>
          <w:rFonts w:ascii="KCFTRC+CMR10"/>
          <w:color w:val="000000"/>
          <w:sz w:val="20"/>
        </w:rPr>
        <w:t>A</w:t>
      </w:r>
      <w:r>
        <w:rPr>
          <w:rFonts w:ascii="Times New Roman"/>
          <w:color w:val="000000"/>
          <w:spacing w:val="24"/>
          <w:sz w:val="20"/>
        </w:rPr>
        <w:t xml:space="preserve"> </w:t>
      </w:r>
      <w:r>
        <w:rPr>
          <w:rFonts w:ascii="KCFTRC+CMR10"/>
          <w:color w:val="000000"/>
          <w:sz w:val="20"/>
        </w:rPr>
        <w:t>and</w:t>
      </w:r>
      <w:r>
        <w:rPr>
          <w:rFonts w:ascii="Times New Roman"/>
          <w:color w:val="000000"/>
          <w:spacing w:val="24"/>
          <w:sz w:val="20"/>
        </w:rPr>
        <w:t xml:space="preserve"> </w:t>
      </w:r>
      <w:r>
        <w:rPr>
          <w:rFonts w:ascii="KCFTRC+CMR10"/>
          <w:color w:val="000000"/>
          <w:sz w:val="20"/>
        </w:rPr>
        <w:t>D</w:t>
      </w:r>
      <w:r>
        <w:rPr>
          <w:rFonts w:ascii="Times New Roman"/>
          <w:color w:val="000000"/>
          <w:spacing w:val="24"/>
          <w:sz w:val="20"/>
        </w:rPr>
        <w:t xml:space="preserve"> </w:t>
      </w:r>
      <w:r>
        <w:rPr>
          <w:rFonts w:ascii="KCFTRC+CMR10"/>
          <w:color w:val="000000"/>
          <w:sz w:val="20"/>
        </w:rPr>
        <w:t>as</w:t>
      </w:r>
      <w:r>
        <w:rPr>
          <w:rFonts w:ascii="Times New Roman"/>
          <w:color w:val="000000"/>
          <w:spacing w:val="24"/>
          <w:sz w:val="20"/>
        </w:rPr>
        <w:t xml:space="preserve"> </w:t>
      </w:r>
      <w:r>
        <w:rPr>
          <w:rFonts w:ascii="KCFTRC+CMR10"/>
          <w:color w:val="000000"/>
          <w:sz w:val="20"/>
        </w:rPr>
        <w:t>the</w:t>
      </w:r>
      <w:r>
        <w:rPr>
          <w:rFonts w:ascii="Times New Roman"/>
          <w:color w:val="000000"/>
          <w:spacing w:val="24"/>
          <w:sz w:val="20"/>
        </w:rPr>
        <w:t xml:space="preserve"> </w:t>
      </w:r>
      <w:r>
        <w:rPr>
          <w:rFonts w:ascii="KCFTRC+CMR10"/>
          <w:color w:val="000000"/>
          <w:spacing w:val="-1"/>
          <w:sz w:val="20"/>
        </w:rPr>
        <w:t>control</w:t>
      </w:r>
      <w:r>
        <w:rPr>
          <w:rFonts w:ascii="Times New Roman"/>
          <w:color w:val="000000"/>
          <w:spacing w:val="25"/>
          <w:sz w:val="20"/>
        </w:rPr>
        <w:t xml:space="preserve"> </w:t>
      </w:r>
      <w:r>
        <w:rPr>
          <w:rFonts w:ascii="KCFTRC+CMR10"/>
          <w:color w:val="000000"/>
          <w:sz w:val="20"/>
        </w:rPr>
        <w:t>and</w:t>
      </w:r>
      <w:r>
        <w:rPr>
          <w:rFonts w:ascii="Times New Roman"/>
          <w:color w:val="000000"/>
          <w:spacing w:val="24"/>
          <w:sz w:val="20"/>
        </w:rPr>
        <w:t xml:space="preserve"> </w:t>
      </w:r>
      <w:r>
        <w:rPr>
          <w:rFonts w:ascii="KCFTRC+CMR10"/>
          <w:color w:val="000000"/>
          <w:spacing w:val="-1"/>
          <w:sz w:val="20"/>
        </w:rPr>
        <w:t>treatment</w:t>
      </w:r>
      <w:r>
        <w:rPr>
          <w:rFonts w:ascii="Times New Roman"/>
          <w:color w:val="000000"/>
          <w:spacing w:val="25"/>
          <w:sz w:val="20"/>
        </w:rPr>
        <w:t xml:space="preserve"> </w:t>
      </w:r>
      <w:r>
        <w:rPr>
          <w:rFonts w:ascii="KCFTRC+CMR10"/>
          <w:color w:val="000000"/>
          <w:sz w:val="20"/>
        </w:rPr>
        <w:t>groups,</w:t>
      </w:r>
    </w:p>
    <w:p w14:paraId="2A86E77B" w14:textId="77777777" w:rsidR="00CF0253" w:rsidRDefault="00252649">
      <w:pPr>
        <w:spacing w:before="149" w:after="0" w:line="209" w:lineRule="exact"/>
        <w:jc w:val="left"/>
        <w:rPr>
          <w:rFonts w:ascii="Times New Roman"/>
          <w:color w:val="000000"/>
          <w:sz w:val="20"/>
        </w:rPr>
      </w:pPr>
      <w:r>
        <w:rPr>
          <w:rFonts w:ascii="KCFTRC+CMR10"/>
          <w:color w:val="000000"/>
          <w:spacing w:val="-2"/>
          <w:sz w:val="20"/>
        </w:rPr>
        <w:t>respectively,</w:t>
      </w:r>
      <w:r>
        <w:rPr>
          <w:rFonts w:ascii="Times New Roman"/>
          <w:color w:val="000000"/>
          <w:spacing w:val="21"/>
          <w:sz w:val="20"/>
        </w:rPr>
        <w:t xml:space="preserve"> </w:t>
      </w:r>
      <w:r>
        <w:rPr>
          <w:rFonts w:ascii="KCFTRC+CMR10"/>
          <w:color w:val="000000"/>
          <w:spacing w:val="2"/>
          <w:sz w:val="20"/>
        </w:rPr>
        <w:t>does</w:t>
      </w:r>
      <w:r>
        <w:rPr>
          <w:rFonts w:ascii="Times New Roman"/>
          <w:color w:val="000000"/>
          <w:spacing w:val="18"/>
          <w:sz w:val="20"/>
        </w:rPr>
        <w:t xml:space="preserve"> </w:t>
      </w:r>
      <w:r>
        <w:rPr>
          <w:rFonts w:ascii="KCFTRC+CMR10"/>
          <w:color w:val="000000"/>
          <w:sz w:val="20"/>
        </w:rPr>
        <w:t>not</w:t>
      </w:r>
      <w:r>
        <w:rPr>
          <w:rFonts w:ascii="Times New Roman"/>
          <w:color w:val="000000"/>
          <w:spacing w:val="20"/>
          <w:sz w:val="20"/>
        </w:rPr>
        <w:t xml:space="preserve"> </w:t>
      </w:r>
      <w:r>
        <w:rPr>
          <w:rFonts w:ascii="KCFTRC+CMR10"/>
          <w:color w:val="000000"/>
          <w:sz w:val="20"/>
        </w:rPr>
        <w:t>demonstrate</w:t>
      </w:r>
      <w:r>
        <w:rPr>
          <w:rFonts w:ascii="Times New Roman"/>
          <w:color w:val="000000"/>
          <w:spacing w:val="19"/>
          <w:sz w:val="20"/>
        </w:rPr>
        <w:t xml:space="preserve"> </w:t>
      </w:r>
      <w:r>
        <w:rPr>
          <w:rFonts w:ascii="KCFTRC+CMR10"/>
          <w:color w:val="000000"/>
          <w:sz w:val="20"/>
        </w:rPr>
        <w:t>a</w:t>
      </w:r>
      <w:r>
        <w:rPr>
          <w:rFonts w:ascii="Times New Roman"/>
          <w:color w:val="000000"/>
          <w:spacing w:val="19"/>
          <w:sz w:val="20"/>
        </w:rPr>
        <w:t xml:space="preserve"> </w:t>
      </w:r>
      <w:r>
        <w:rPr>
          <w:rFonts w:ascii="KCFTRC+CMR10"/>
          <w:color w:val="000000"/>
          <w:sz w:val="20"/>
        </w:rPr>
        <w:t>meaningful</w:t>
      </w:r>
      <w:r>
        <w:rPr>
          <w:rFonts w:ascii="Times New Roman"/>
          <w:color w:val="000000"/>
          <w:spacing w:val="20"/>
          <w:sz w:val="20"/>
        </w:rPr>
        <w:t xml:space="preserve"> </w:t>
      </w:r>
      <w:r>
        <w:rPr>
          <w:rFonts w:ascii="KCFTRC+CMR10" w:hAnsi="KCFTRC+CMR10" w:cs="KCFTRC+CMR10"/>
          <w:color w:val="000000"/>
          <w:sz w:val="20"/>
        </w:rPr>
        <w:t>diﬀerence</w:t>
      </w:r>
      <w:r>
        <w:rPr>
          <w:rFonts w:ascii="Times New Roman"/>
          <w:color w:val="000000"/>
          <w:spacing w:val="19"/>
          <w:sz w:val="20"/>
        </w:rPr>
        <w:t xml:space="preserve"> </w:t>
      </w:r>
      <w:r>
        <w:rPr>
          <w:rFonts w:ascii="KCFTRC+CMR10"/>
          <w:color w:val="000000"/>
          <w:spacing w:val="-1"/>
          <w:sz w:val="20"/>
        </w:rPr>
        <w:t>between</w:t>
      </w:r>
      <w:r>
        <w:rPr>
          <w:rFonts w:ascii="Times New Roman"/>
          <w:color w:val="000000"/>
          <w:spacing w:val="20"/>
          <w:sz w:val="20"/>
        </w:rPr>
        <w:t xml:space="preserve"> </w:t>
      </w:r>
      <w:r>
        <w:rPr>
          <w:rFonts w:ascii="KCFTRC+CMR10"/>
          <w:color w:val="000000"/>
          <w:sz w:val="20"/>
        </w:rPr>
        <w:t>them.</w:t>
      </w:r>
      <w:r>
        <w:rPr>
          <w:rFonts w:ascii="Times New Roman"/>
          <w:color w:val="000000"/>
          <w:spacing w:val="48"/>
          <w:sz w:val="20"/>
        </w:rPr>
        <w:t xml:space="preserve"> </w:t>
      </w:r>
      <w:r>
        <w:rPr>
          <w:rFonts w:ascii="KCFTRC+CMR10"/>
          <w:color w:val="000000"/>
          <w:sz w:val="20"/>
        </w:rPr>
        <w:t>That</w:t>
      </w:r>
      <w:r>
        <w:rPr>
          <w:rFonts w:ascii="Times New Roman"/>
          <w:color w:val="000000"/>
          <w:spacing w:val="20"/>
          <w:sz w:val="20"/>
        </w:rPr>
        <w:t xml:space="preserve"> </w:t>
      </w:r>
      <w:r>
        <w:rPr>
          <w:rFonts w:ascii="KCFTRC+CMR10"/>
          <w:color w:val="000000"/>
          <w:sz w:val="20"/>
        </w:rPr>
        <w:t>is,</w:t>
      </w:r>
      <w:r>
        <w:rPr>
          <w:rFonts w:ascii="Times New Roman"/>
          <w:color w:val="000000"/>
          <w:spacing w:val="20"/>
          <w:sz w:val="20"/>
        </w:rPr>
        <w:t xml:space="preserve"> </w:t>
      </w:r>
      <w:r>
        <w:rPr>
          <w:rFonts w:ascii="KCFTRC+CMR10"/>
          <w:color w:val="000000"/>
          <w:sz w:val="20"/>
        </w:rPr>
        <w:t>load-shifting</w:t>
      </w:r>
      <w:r>
        <w:rPr>
          <w:rFonts w:ascii="Times New Roman"/>
          <w:color w:val="000000"/>
          <w:spacing w:val="19"/>
          <w:sz w:val="20"/>
        </w:rPr>
        <w:t xml:space="preserve"> </w:t>
      </w:r>
      <w:r>
        <w:rPr>
          <w:rFonts w:ascii="KCFTRC+CMR10"/>
          <w:color w:val="000000"/>
          <w:sz w:val="20"/>
        </w:rPr>
        <w:t>did</w:t>
      </w:r>
      <w:r>
        <w:rPr>
          <w:rFonts w:ascii="Times New Roman"/>
          <w:color w:val="000000"/>
          <w:spacing w:val="19"/>
          <w:sz w:val="20"/>
        </w:rPr>
        <w:t xml:space="preserve"> </w:t>
      </w:r>
      <w:r>
        <w:rPr>
          <w:rFonts w:ascii="KCFTRC+CMR10"/>
          <w:color w:val="000000"/>
          <w:sz w:val="20"/>
        </w:rPr>
        <w:t>not</w:t>
      </w:r>
      <w:r>
        <w:rPr>
          <w:rFonts w:ascii="Times New Roman"/>
          <w:color w:val="000000"/>
          <w:spacing w:val="20"/>
          <w:sz w:val="20"/>
        </w:rPr>
        <w:t xml:space="preserve"> </w:t>
      </w:r>
      <w:r>
        <w:rPr>
          <w:rFonts w:ascii="KCFTRC+CMR10"/>
          <w:color w:val="000000"/>
          <w:spacing w:val="-2"/>
          <w:sz w:val="20"/>
        </w:rPr>
        <w:t>play</w:t>
      </w:r>
      <w:r>
        <w:rPr>
          <w:rFonts w:ascii="Times New Roman"/>
          <w:color w:val="000000"/>
          <w:spacing w:val="21"/>
          <w:sz w:val="20"/>
        </w:rPr>
        <w:t xml:space="preserve"> </w:t>
      </w:r>
      <w:r>
        <w:rPr>
          <w:rFonts w:ascii="KCFTRC+CMR10"/>
          <w:color w:val="000000"/>
          <w:sz w:val="20"/>
        </w:rPr>
        <w:t>a</w:t>
      </w:r>
    </w:p>
    <w:p w14:paraId="146B2391" w14:textId="77777777" w:rsidR="00CF0253" w:rsidRDefault="00252649">
      <w:pPr>
        <w:spacing w:before="149" w:after="0" w:line="209" w:lineRule="exact"/>
        <w:jc w:val="left"/>
        <w:rPr>
          <w:rFonts w:ascii="Times New Roman"/>
          <w:color w:val="000000"/>
          <w:sz w:val="20"/>
        </w:rPr>
      </w:pPr>
      <w:r>
        <w:rPr>
          <w:rFonts w:ascii="KCFTRC+CMR10"/>
          <w:color w:val="000000"/>
          <w:sz w:val="20"/>
        </w:rPr>
        <w:t>role</w:t>
      </w:r>
      <w:r>
        <w:rPr>
          <w:rFonts w:ascii="Times New Roman"/>
          <w:color w:val="000000"/>
          <w:spacing w:val="16"/>
          <w:sz w:val="20"/>
        </w:rPr>
        <w:t xml:space="preserve"> </w:t>
      </w:r>
      <w:r>
        <w:rPr>
          <w:rFonts w:ascii="KCFTRC+CMR10"/>
          <w:color w:val="000000"/>
          <w:sz w:val="20"/>
        </w:rPr>
        <w:t>in</w:t>
      </w:r>
      <w:r>
        <w:rPr>
          <w:rFonts w:ascii="Times New Roman"/>
          <w:color w:val="000000"/>
          <w:spacing w:val="16"/>
          <w:sz w:val="20"/>
        </w:rPr>
        <w:t xml:space="preserve"> </w:t>
      </w:r>
      <w:r>
        <w:rPr>
          <w:rFonts w:ascii="KCFTRC+CMR10"/>
          <w:color w:val="000000"/>
          <w:sz w:val="20"/>
        </w:rPr>
        <w:t>reshaping</w:t>
      </w:r>
      <w:r>
        <w:rPr>
          <w:rFonts w:ascii="Times New Roman"/>
          <w:color w:val="000000"/>
          <w:spacing w:val="16"/>
          <w:sz w:val="20"/>
        </w:rPr>
        <w:t xml:space="preserve"> </w:t>
      </w:r>
      <w:r>
        <w:rPr>
          <w:rFonts w:ascii="KCFTRC+CMR10" w:hAnsi="KCFTRC+CMR10" w:cs="KCFTRC+CMR10"/>
          <w:color w:val="000000"/>
          <w:sz w:val="20"/>
        </w:rPr>
        <w:t>households’</w:t>
      </w:r>
      <w:r>
        <w:rPr>
          <w:rFonts w:ascii="Times New Roman"/>
          <w:color w:val="000000"/>
          <w:spacing w:val="17"/>
          <w:sz w:val="20"/>
        </w:rPr>
        <w:t xml:space="preserve"> </w:t>
      </w:r>
      <w:r>
        <w:rPr>
          <w:rFonts w:ascii="KCFTRC+CMR10"/>
          <w:color w:val="000000"/>
          <w:sz w:val="20"/>
        </w:rPr>
        <w:t>load</w:t>
      </w:r>
      <w:r>
        <w:rPr>
          <w:rFonts w:ascii="Times New Roman"/>
          <w:color w:val="000000"/>
          <w:spacing w:val="16"/>
          <w:sz w:val="20"/>
        </w:rPr>
        <w:t xml:space="preserve"> </w:t>
      </w:r>
      <w:r>
        <w:rPr>
          <w:rFonts w:ascii="KCFTRC+CMR10" w:hAnsi="KCFTRC+CMR10" w:cs="KCFTRC+CMR10"/>
          <w:color w:val="000000"/>
          <w:sz w:val="20"/>
        </w:rPr>
        <w:t>proﬁles.</w:t>
      </w:r>
    </w:p>
    <w:p w14:paraId="6D4028E5" w14:textId="77777777" w:rsidR="00CF0253" w:rsidRDefault="00252649">
      <w:pPr>
        <w:spacing w:before="149" w:after="0" w:line="209" w:lineRule="exact"/>
        <w:ind w:left="299"/>
        <w:jc w:val="left"/>
        <w:rPr>
          <w:rFonts w:ascii="Times New Roman"/>
          <w:color w:val="000000"/>
          <w:sz w:val="20"/>
        </w:rPr>
      </w:pPr>
      <w:r>
        <w:rPr>
          <w:rFonts w:ascii="KCFTRC+CMR10"/>
          <w:color w:val="000000"/>
          <w:sz w:val="20"/>
        </w:rPr>
        <w:t>The</w:t>
      </w:r>
      <w:r>
        <w:rPr>
          <w:rFonts w:ascii="Times New Roman"/>
          <w:color w:val="000000"/>
          <w:spacing w:val="30"/>
          <w:sz w:val="20"/>
        </w:rPr>
        <w:t xml:space="preserve"> </w:t>
      </w:r>
      <w:r>
        <w:rPr>
          <w:rFonts w:ascii="KCFTRC+CMR10"/>
          <w:color w:val="000000"/>
          <w:spacing w:val="-2"/>
          <w:sz w:val="20"/>
        </w:rPr>
        <w:t>over-HDD</w:t>
      </w:r>
      <w:r>
        <w:rPr>
          <w:rFonts w:ascii="Times New Roman"/>
          <w:color w:val="000000"/>
          <w:spacing w:val="31"/>
          <w:sz w:val="20"/>
        </w:rPr>
        <w:t xml:space="preserve"> </w:t>
      </w:r>
      <w:r>
        <w:rPr>
          <w:rFonts w:ascii="KCFTRC+CMR10"/>
          <w:color w:val="000000"/>
          <w:sz w:val="20"/>
        </w:rPr>
        <w:t>load</w:t>
      </w:r>
      <w:r>
        <w:rPr>
          <w:rFonts w:ascii="Times New Roman"/>
          <w:color w:val="000000"/>
          <w:spacing w:val="30"/>
          <w:sz w:val="20"/>
        </w:rPr>
        <w:t xml:space="preserve"> </w:t>
      </w:r>
      <w:r>
        <w:rPr>
          <w:rFonts w:ascii="KCFTRC+CMR10" w:hAnsi="KCFTRC+CMR10" w:cs="KCFTRC+CMR10"/>
          <w:color w:val="000000"/>
          <w:sz w:val="20"/>
        </w:rPr>
        <w:t>proﬁles</w:t>
      </w:r>
      <w:r>
        <w:rPr>
          <w:rFonts w:ascii="Times New Roman"/>
          <w:color w:val="000000"/>
          <w:spacing w:val="30"/>
          <w:sz w:val="20"/>
        </w:rPr>
        <w:t xml:space="preserve"> </w:t>
      </w:r>
      <w:r>
        <w:rPr>
          <w:rFonts w:ascii="KCFTRC+CMR10"/>
          <w:color w:val="000000"/>
          <w:sz w:val="20"/>
        </w:rPr>
        <w:t>from</w:t>
      </w:r>
      <w:r>
        <w:rPr>
          <w:rFonts w:ascii="Times New Roman"/>
          <w:color w:val="000000"/>
          <w:spacing w:val="30"/>
          <w:sz w:val="20"/>
        </w:rPr>
        <w:t xml:space="preserve"> </w:t>
      </w:r>
      <w:r>
        <w:rPr>
          <w:rFonts w:ascii="KCFTRC+CMR10"/>
          <w:color w:val="000000"/>
          <w:sz w:val="20"/>
        </w:rPr>
        <w:t>pre-</w:t>
      </w:r>
      <w:r>
        <w:rPr>
          <w:rFonts w:ascii="Times New Roman"/>
          <w:color w:val="000000"/>
          <w:spacing w:val="30"/>
          <w:sz w:val="20"/>
        </w:rPr>
        <w:t xml:space="preserve"> </w:t>
      </w:r>
      <w:r>
        <w:rPr>
          <w:rFonts w:ascii="KCFTRC+CMR10"/>
          <w:color w:val="000000"/>
          <w:sz w:val="20"/>
        </w:rPr>
        <w:t>to</w:t>
      </w:r>
      <w:r>
        <w:rPr>
          <w:rFonts w:ascii="Times New Roman"/>
          <w:color w:val="000000"/>
          <w:spacing w:val="30"/>
          <w:sz w:val="20"/>
        </w:rPr>
        <w:t xml:space="preserve"> </w:t>
      </w:r>
      <w:r>
        <w:rPr>
          <w:rFonts w:ascii="KCFTRC+CMR10"/>
          <w:color w:val="000000"/>
          <w:spacing w:val="1"/>
          <w:sz w:val="20"/>
        </w:rPr>
        <w:t>post-peak</w:t>
      </w:r>
      <w:r>
        <w:rPr>
          <w:rFonts w:ascii="Times New Roman"/>
          <w:color w:val="000000"/>
          <w:spacing w:val="29"/>
          <w:sz w:val="20"/>
        </w:rPr>
        <w:t xml:space="preserve"> </w:t>
      </w:r>
      <w:r>
        <w:rPr>
          <w:rFonts w:ascii="KCFTRC+CMR10"/>
          <w:color w:val="000000"/>
          <w:spacing w:val="-2"/>
          <w:sz w:val="20"/>
        </w:rPr>
        <w:t>intervals</w:t>
      </w:r>
      <w:r>
        <w:rPr>
          <w:rFonts w:ascii="Times New Roman"/>
          <w:color w:val="000000"/>
          <w:spacing w:val="32"/>
          <w:sz w:val="20"/>
        </w:rPr>
        <w:t xml:space="preserve"> </w:t>
      </w:r>
      <w:r>
        <w:rPr>
          <w:rFonts w:ascii="KCFTRC+CMR10"/>
          <w:color w:val="000000"/>
          <w:sz w:val="20"/>
        </w:rPr>
        <w:t>suggest</w:t>
      </w:r>
      <w:r>
        <w:rPr>
          <w:rFonts w:ascii="Times New Roman"/>
          <w:color w:val="000000"/>
          <w:spacing w:val="30"/>
          <w:sz w:val="20"/>
        </w:rPr>
        <w:t xml:space="preserve"> </w:t>
      </w:r>
      <w:r>
        <w:rPr>
          <w:rFonts w:ascii="KCFTRC+CMR10"/>
          <w:color w:val="000000"/>
          <w:sz w:val="20"/>
        </w:rPr>
        <w:t>a</w:t>
      </w:r>
      <w:r>
        <w:rPr>
          <w:rFonts w:ascii="Times New Roman"/>
          <w:color w:val="000000"/>
          <w:spacing w:val="30"/>
          <w:sz w:val="20"/>
        </w:rPr>
        <w:t xml:space="preserve"> </w:t>
      </w:r>
      <w:r>
        <w:rPr>
          <w:rFonts w:ascii="KCFTRC+CMR10" w:hAnsi="KCFTRC+CMR10" w:cs="KCFTRC+CMR10"/>
          <w:color w:val="000000"/>
          <w:spacing w:val="-1"/>
          <w:sz w:val="20"/>
        </w:rPr>
        <w:t>signiﬁcant</w:t>
      </w:r>
      <w:r>
        <w:rPr>
          <w:rFonts w:ascii="Times New Roman"/>
          <w:color w:val="000000"/>
          <w:spacing w:val="31"/>
          <w:sz w:val="20"/>
        </w:rPr>
        <w:t xml:space="preserve"> </w:t>
      </w:r>
      <w:r>
        <w:rPr>
          <w:rFonts w:ascii="KCFTRC+CMR10"/>
          <w:color w:val="000000"/>
          <w:sz w:val="20"/>
        </w:rPr>
        <w:t>implication</w:t>
      </w:r>
      <w:r>
        <w:rPr>
          <w:rFonts w:ascii="Times New Roman"/>
          <w:color w:val="000000"/>
          <w:spacing w:val="30"/>
          <w:sz w:val="20"/>
        </w:rPr>
        <w:t xml:space="preserve"> </w:t>
      </w:r>
      <w:r>
        <w:rPr>
          <w:rFonts w:ascii="KCFTRC+CMR10"/>
          <w:color w:val="000000"/>
          <w:sz w:val="20"/>
        </w:rPr>
        <w:t>of</w:t>
      </w:r>
      <w:r>
        <w:rPr>
          <w:rFonts w:ascii="Times New Roman"/>
          <w:color w:val="000000"/>
          <w:spacing w:val="30"/>
          <w:sz w:val="20"/>
        </w:rPr>
        <w:t xml:space="preserve"> </w:t>
      </w:r>
      <w:r>
        <w:rPr>
          <w:rFonts w:ascii="KCFTRC+CMR10"/>
          <w:color w:val="000000"/>
          <w:sz w:val="20"/>
        </w:rPr>
        <w:t>the</w:t>
      </w:r>
      <w:r>
        <w:rPr>
          <w:rFonts w:ascii="Times New Roman"/>
          <w:color w:val="000000"/>
          <w:spacing w:val="30"/>
          <w:sz w:val="20"/>
        </w:rPr>
        <w:t xml:space="preserve"> </w:t>
      </w:r>
      <w:proofErr w:type="spellStart"/>
      <w:r>
        <w:rPr>
          <w:rFonts w:ascii="KCFTRC+CMR10" w:hAnsi="KCFTRC+CMR10" w:cs="KCFTRC+CMR10"/>
          <w:color w:val="000000"/>
          <w:sz w:val="20"/>
        </w:rPr>
        <w:t>eﬀec</w:t>
      </w:r>
      <w:proofErr w:type="spellEnd"/>
      <w:r>
        <w:rPr>
          <w:rFonts w:ascii="KCFTRC+CMR10" w:hAnsi="KCFTRC+CMR10" w:cs="KCFTRC+CMR10"/>
          <w:color w:val="000000"/>
          <w:sz w:val="20"/>
        </w:rPr>
        <w:t>-</w:t>
      </w:r>
    </w:p>
    <w:p w14:paraId="516DD45F" w14:textId="77777777" w:rsidR="00CF0253" w:rsidRDefault="00252649">
      <w:pPr>
        <w:spacing w:before="149" w:after="0" w:line="209" w:lineRule="exact"/>
        <w:jc w:val="left"/>
        <w:rPr>
          <w:rFonts w:ascii="Times New Roman"/>
          <w:color w:val="000000"/>
          <w:sz w:val="20"/>
        </w:rPr>
      </w:pPr>
      <w:proofErr w:type="spellStart"/>
      <w:r>
        <w:rPr>
          <w:rFonts w:ascii="KCFTRC+CMR10"/>
          <w:color w:val="000000"/>
          <w:spacing w:val="-1"/>
          <w:sz w:val="20"/>
        </w:rPr>
        <w:t>tiveness</w:t>
      </w:r>
      <w:proofErr w:type="spellEnd"/>
      <w:r>
        <w:rPr>
          <w:rFonts w:ascii="Times New Roman"/>
          <w:color w:val="000000"/>
          <w:spacing w:val="15"/>
          <w:sz w:val="20"/>
        </w:rPr>
        <w:t xml:space="preserve"> </w:t>
      </w:r>
      <w:r>
        <w:rPr>
          <w:rFonts w:ascii="KCFTRC+CMR10"/>
          <w:color w:val="000000"/>
          <w:sz w:val="20"/>
        </w:rPr>
        <w:t>of</w:t>
      </w:r>
      <w:r>
        <w:rPr>
          <w:rFonts w:ascii="Times New Roman"/>
          <w:color w:val="000000"/>
          <w:spacing w:val="15"/>
          <w:sz w:val="20"/>
        </w:rPr>
        <w:t xml:space="preserve"> </w:t>
      </w:r>
      <w:r>
        <w:rPr>
          <w:rFonts w:ascii="KCFTRC+CMR10"/>
          <w:color w:val="000000"/>
          <w:sz w:val="20"/>
        </w:rPr>
        <w:t>the</w:t>
      </w:r>
      <w:r>
        <w:rPr>
          <w:rFonts w:ascii="Times New Roman"/>
          <w:color w:val="000000"/>
          <w:spacing w:val="15"/>
          <w:sz w:val="20"/>
        </w:rPr>
        <w:t xml:space="preserve"> </w:t>
      </w:r>
      <w:r>
        <w:rPr>
          <w:rFonts w:ascii="KCFTRC+CMR10"/>
          <w:color w:val="000000"/>
          <w:sz w:val="20"/>
        </w:rPr>
        <w:t>TOU</w:t>
      </w:r>
      <w:r>
        <w:rPr>
          <w:rFonts w:ascii="Times New Roman"/>
          <w:color w:val="000000"/>
          <w:spacing w:val="14"/>
          <w:sz w:val="20"/>
        </w:rPr>
        <w:t xml:space="preserve"> </w:t>
      </w:r>
      <w:r>
        <w:rPr>
          <w:rFonts w:ascii="KCFTRC+CMR10"/>
          <w:color w:val="000000"/>
          <w:sz w:val="20"/>
        </w:rPr>
        <w:t>prices</w:t>
      </w:r>
      <w:r>
        <w:rPr>
          <w:rFonts w:ascii="Times New Roman"/>
          <w:color w:val="000000"/>
          <w:spacing w:val="14"/>
          <w:sz w:val="20"/>
        </w:rPr>
        <w:t xml:space="preserve"> </w:t>
      </w:r>
      <w:r>
        <w:rPr>
          <w:rFonts w:ascii="KCFTRC+CMR10"/>
          <w:color w:val="000000"/>
          <w:sz w:val="20"/>
        </w:rPr>
        <w:t>in</w:t>
      </w:r>
      <w:r>
        <w:rPr>
          <w:rFonts w:ascii="Times New Roman"/>
          <w:color w:val="000000"/>
          <w:spacing w:val="14"/>
          <w:sz w:val="20"/>
        </w:rPr>
        <w:t xml:space="preserve"> </w:t>
      </w:r>
      <w:r>
        <w:rPr>
          <w:rFonts w:ascii="KCFTRC+CMR10"/>
          <w:color w:val="000000"/>
          <w:sz w:val="20"/>
        </w:rPr>
        <w:t>the</w:t>
      </w:r>
      <w:r>
        <w:rPr>
          <w:rFonts w:ascii="Times New Roman"/>
          <w:color w:val="000000"/>
          <w:spacing w:val="14"/>
          <w:sz w:val="20"/>
        </w:rPr>
        <w:t xml:space="preserve"> </w:t>
      </w:r>
      <w:r>
        <w:rPr>
          <w:rFonts w:ascii="KCFTRC+CMR10"/>
          <w:color w:val="000000"/>
          <w:spacing w:val="2"/>
          <w:sz w:val="20"/>
        </w:rPr>
        <w:t>peak</w:t>
      </w:r>
      <w:r>
        <w:rPr>
          <w:rFonts w:ascii="Times New Roman"/>
          <w:color w:val="000000"/>
          <w:spacing w:val="13"/>
          <w:sz w:val="20"/>
        </w:rPr>
        <w:t xml:space="preserve"> </w:t>
      </w:r>
      <w:r>
        <w:rPr>
          <w:rFonts w:ascii="KCFTRC+CMR10"/>
          <w:color w:val="000000"/>
          <w:sz w:val="20"/>
        </w:rPr>
        <w:t>rate</w:t>
      </w:r>
      <w:r>
        <w:rPr>
          <w:rFonts w:ascii="Times New Roman"/>
          <w:color w:val="000000"/>
          <w:spacing w:val="14"/>
          <w:sz w:val="20"/>
        </w:rPr>
        <w:t xml:space="preserve"> </w:t>
      </w:r>
      <w:r>
        <w:rPr>
          <w:rFonts w:ascii="KCFTRC+CMR10"/>
          <w:color w:val="000000"/>
          <w:spacing w:val="2"/>
          <w:sz w:val="20"/>
        </w:rPr>
        <w:t>period.</w:t>
      </w:r>
      <w:r>
        <w:rPr>
          <w:rFonts w:ascii="Times New Roman"/>
          <w:color w:val="000000"/>
          <w:spacing w:val="36"/>
          <w:sz w:val="20"/>
        </w:rPr>
        <w:t xml:space="preserve"> </w:t>
      </w:r>
      <w:r>
        <w:rPr>
          <w:rFonts w:ascii="KCFTRC+CMR10"/>
          <w:color w:val="000000"/>
          <w:spacing w:val="-1"/>
          <w:sz w:val="20"/>
        </w:rPr>
        <w:t>As</w:t>
      </w:r>
      <w:r>
        <w:rPr>
          <w:rFonts w:ascii="Times New Roman"/>
          <w:color w:val="000000"/>
          <w:spacing w:val="15"/>
          <w:sz w:val="20"/>
        </w:rPr>
        <w:t xml:space="preserve"> </w:t>
      </w:r>
      <w:r>
        <w:rPr>
          <w:rFonts w:ascii="KCFTRC+CMR10"/>
          <w:color w:val="000000"/>
          <w:spacing w:val="-2"/>
          <w:sz w:val="20"/>
        </w:rPr>
        <w:t>shown</w:t>
      </w:r>
      <w:r>
        <w:rPr>
          <w:rFonts w:ascii="Times New Roman"/>
          <w:color w:val="000000"/>
          <w:spacing w:val="16"/>
          <w:sz w:val="20"/>
        </w:rPr>
        <w:t xml:space="preserve"> </w:t>
      </w:r>
      <w:r>
        <w:rPr>
          <w:rFonts w:ascii="KCFTRC+CMR10"/>
          <w:color w:val="000000"/>
          <w:sz w:val="20"/>
        </w:rPr>
        <w:t>in</w:t>
      </w:r>
      <w:r>
        <w:rPr>
          <w:rFonts w:ascii="Times New Roman"/>
          <w:color w:val="000000"/>
          <w:spacing w:val="14"/>
          <w:sz w:val="20"/>
        </w:rPr>
        <w:t xml:space="preserve"> </w:t>
      </w:r>
      <w:r>
        <w:rPr>
          <w:rFonts w:ascii="KCFTRC+CMR10"/>
          <w:color w:val="000000"/>
          <w:sz w:val="20"/>
        </w:rPr>
        <w:t>Figure</w:t>
      </w:r>
      <w:r>
        <w:rPr>
          <w:rFonts w:ascii="Times New Roman"/>
          <w:color w:val="000000"/>
          <w:spacing w:val="15"/>
          <w:sz w:val="20"/>
        </w:rPr>
        <w:t xml:space="preserve"> </w:t>
      </w:r>
      <w:r>
        <w:rPr>
          <w:rFonts w:ascii="KCFTRC+CMR10"/>
          <w:color w:val="000000"/>
          <w:spacing w:val="-1"/>
          <w:sz w:val="20"/>
        </w:rPr>
        <w:t>XYZ,</w:t>
      </w:r>
      <w:r>
        <w:rPr>
          <w:rFonts w:ascii="Times New Roman"/>
          <w:color w:val="000000"/>
          <w:spacing w:val="15"/>
          <w:sz w:val="20"/>
        </w:rPr>
        <w:t xml:space="preserve"> </w:t>
      </w:r>
      <w:r>
        <w:rPr>
          <w:rFonts w:ascii="KCFTRC+CMR10"/>
          <w:color w:val="000000"/>
          <w:sz w:val="20"/>
        </w:rPr>
        <w:t>on</w:t>
      </w:r>
      <w:r>
        <w:rPr>
          <w:rFonts w:ascii="Times New Roman"/>
          <w:color w:val="000000"/>
          <w:spacing w:val="15"/>
          <w:sz w:val="20"/>
        </w:rPr>
        <w:t xml:space="preserve"> </w:t>
      </w:r>
      <w:r>
        <w:rPr>
          <w:rFonts w:ascii="KCFTRC+CMR10"/>
          <w:color w:val="000000"/>
          <w:spacing w:val="-2"/>
          <w:sz w:val="20"/>
        </w:rPr>
        <w:t>days</w:t>
      </w:r>
      <w:r>
        <w:rPr>
          <w:rFonts w:ascii="Times New Roman"/>
          <w:color w:val="000000"/>
          <w:spacing w:val="17"/>
          <w:sz w:val="20"/>
        </w:rPr>
        <w:t xml:space="preserve"> </w:t>
      </w:r>
      <w:r>
        <w:rPr>
          <w:rFonts w:ascii="KCFTRC+CMR10"/>
          <w:color w:val="000000"/>
          <w:sz w:val="20"/>
        </w:rPr>
        <w:t>with</w:t>
      </w:r>
      <w:r>
        <w:rPr>
          <w:rFonts w:ascii="Times New Roman"/>
          <w:color w:val="000000"/>
          <w:spacing w:val="14"/>
          <w:sz w:val="20"/>
        </w:rPr>
        <w:t xml:space="preserve"> </w:t>
      </w:r>
      <w:r>
        <w:rPr>
          <w:rFonts w:ascii="KCFTRC+CMR10"/>
          <w:color w:val="000000"/>
          <w:sz w:val="20"/>
        </w:rPr>
        <w:t>high</w:t>
      </w:r>
      <w:r>
        <w:rPr>
          <w:rFonts w:ascii="Times New Roman"/>
          <w:color w:val="000000"/>
          <w:spacing w:val="15"/>
          <w:sz w:val="20"/>
        </w:rPr>
        <w:t xml:space="preserve"> </w:t>
      </w:r>
      <w:r>
        <w:rPr>
          <w:rFonts w:ascii="KCFTRC+CMR10"/>
          <w:color w:val="000000"/>
          <w:sz w:val="20"/>
        </w:rPr>
        <w:t>heating</w:t>
      </w:r>
      <w:r>
        <w:rPr>
          <w:rFonts w:ascii="Times New Roman"/>
          <w:color w:val="000000"/>
          <w:spacing w:val="14"/>
          <w:sz w:val="20"/>
        </w:rPr>
        <w:t xml:space="preserve"> </w:t>
      </w:r>
      <w:r>
        <w:rPr>
          <w:rFonts w:ascii="KCFTRC+CMR10"/>
          <w:color w:val="000000"/>
          <w:sz w:val="20"/>
        </w:rPr>
        <w:t>needs,</w:t>
      </w:r>
    </w:p>
    <w:p w14:paraId="7D793206"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savings</w:t>
      </w:r>
      <w:r>
        <w:rPr>
          <w:rFonts w:ascii="Times New Roman"/>
          <w:color w:val="000000"/>
          <w:spacing w:val="6"/>
          <w:sz w:val="20"/>
        </w:rPr>
        <w:t xml:space="preserve"> </w:t>
      </w:r>
      <w:r>
        <w:rPr>
          <w:rFonts w:ascii="KCFTRC+CMR10"/>
          <w:color w:val="000000"/>
          <w:sz w:val="20"/>
        </w:rPr>
        <w:t>from</w:t>
      </w:r>
      <w:r>
        <w:rPr>
          <w:rFonts w:ascii="Times New Roman"/>
          <w:color w:val="000000"/>
          <w:spacing w:val="4"/>
          <w:sz w:val="20"/>
        </w:rPr>
        <w:t xml:space="preserve"> </w:t>
      </w:r>
      <w:r>
        <w:rPr>
          <w:rFonts w:ascii="KCFTRC+CMR10"/>
          <w:color w:val="000000"/>
          <w:sz w:val="20"/>
        </w:rPr>
        <w:t>for-heating-associated</w:t>
      </w:r>
      <w:r>
        <w:rPr>
          <w:rFonts w:ascii="Times New Roman"/>
          <w:color w:val="000000"/>
          <w:spacing w:val="4"/>
          <w:sz w:val="20"/>
        </w:rPr>
        <w:t xml:space="preserve"> </w:t>
      </w:r>
      <w:r>
        <w:rPr>
          <w:rFonts w:ascii="KCFTRC+CMR10"/>
          <w:color w:val="000000"/>
          <w:spacing w:val="-1"/>
          <w:sz w:val="20"/>
        </w:rPr>
        <w:t>electricity</w:t>
      </w:r>
      <w:r>
        <w:rPr>
          <w:rFonts w:ascii="Times New Roman"/>
          <w:color w:val="000000"/>
          <w:spacing w:val="5"/>
          <w:sz w:val="20"/>
        </w:rPr>
        <w:t xml:space="preserve"> </w:t>
      </w:r>
      <w:r>
        <w:rPr>
          <w:rFonts w:ascii="KCFTRC+CMR10"/>
          <w:color w:val="000000"/>
          <w:sz w:val="20"/>
        </w:rPr>
        <w:t>consumption</w:t>
      </w:r>
      <w:r>
        <w:rPr>
          <w:rFonts w:ascii="Times New Roman"/>
          <w:color w:val="000000"/>
          <w:spacing w:val="5"/>
          <w:sz w:val="20"/>
        </w:rPr>
        <w:t xml:space="preserve"> </w:t>
      </w:r>
      <w:r>
        <w:rPr>
          <w:rFonts w:ascii="KCFTRC+CMR10"/>
          <w:color w:val="000000"/>
          <w:sz w:val="20"/>
        </w:rPr>
        <w:t>during</w:t>
      </w:r>
      <w:r>
        <w:rPr>
          <w:rFonts w:ascii="Times New Roman"/>
          <w:color w:val="000000"/>
          <w:spacing w:val="4"/>
          <w:sz w:val="20"/>
        </w:rPr>
        <w:t xml:space="preserve"> </w:t>
      </w:r>
      <w:r>
        <w:rPr>
          <w:rFonts w:ascii="KCFTRC+CMR10"/>
          <w:color w:val="000000"/>
          <w:sz w:val="20"/>
        </w:rPr>
        <w:t>the</w:t>
      </w:r>
      <w:r>
        <w:rPr>
          <w:rFonts w:ascii="Times New Roman"/>
          <w:color w:val="000000"/>
          <w:spacing w:val="5"/>
          <w:sz w:val="20"/>
        </w:rPr>
        <w:t xml:space="preserve"> </w:t>
      </w:r>
      <w:r>
        <w:rPr>
          <w:rFonts w:ascii="KCFTRC+CMR10"/>
          <w:color w:val="000000"/>
          <w:spacing w:val="1"/>
          <w:sz w:val="20"/>
        </w:rPr>
        <w:t>pre-peak</w:t>
      </w:r>
      <w:r>
        <w:rPr>
          <w:rFonts w:ascii="Times New Roman"/>
          <w:color w:val="000000"/>
          <w:spacing w:val="4"/>
          <w:sz w:val="20"/>
        </w:rPr>
        <w:t xml:space="preserve"> </w:t>
      </w:r>
      <w:r>
        <w:rPr>
          <w:rFonts w:ascii="KCFTRC+CMR10"/>
          <w:color w:val="000000"/>
          <w:sz w:val="20"/>
        </w:rPr>
        <w:t>hours</w:t>
      </w:r>
      <w:r>
        <w:rPr>
          <w:rFonts w:ascii="Times New Roman"/>
          <w:color w:val="000000"/>
          <w:spacing w:val="5"/>
          <w:sz w:val="20"/>
        </w:rPr>
        <w:t xml:space="preserve"> </w:t>
      </w:r>
      <w:r>
        <w:rPr>
          <w:rFonts w:ascii="KCFTRC+CMR10"/>
          <w:color w:val="000000"/>
          <w:spacing w:val="-2"/>
          <w:sz w:val="20"/>
        </w:rPr>
        <w:t>were</w:t>
      </w:r>
      <w:r>
        <w:rPr>
          <w:rFonts w:ascii="Times New Roman"/>
          <w:color w:val="000000"/>
          <w:spacing w:val="7"/>
          <w:sz w:val="20"/>
        </w:rPr>
        <w:t xml:space="preserve"> </w:t>
      </w:r>
      <w:r>
        <w:rPr>
          <w:rFonts w:ascii="KCFTRC+CMR10"/>
          <w:color w:val="000000"/>
          <w:sz w:val="20"/>
        </w:rPr>
        <w:t>directly</w:t>
      </w:r>
      <w:r>
        <w:rPr>
          <w:rFonts w:ascii="Times New Roman"/>
          <w:color w:val="000000"/>
          <w:spacing w:val="4"/>
          <w:sz w:val="20"/>
        </w:rPr>
        <w:t xml:space="preserve"> </w:t>
      </w:r>
      <w:r>
        <w:rPr>
          <w:rFonts w:ascii="KCFTRC+CMR10"/>
          <w:color w:val="000000"/>
          <w:sz w:val="20"/>
        </w:rPr>
        <w:t>proportional</w:t>
      </w:r>
    </w:p>
    <w:p w14:paraId="2D811780" w14:textId="77777777" w:rsidR="00CF0253" w:rsidRDefault="00252649">
      <w:pPr>
        <w:spacing w:before="149" w:after="0" w:line="209" w:lineRule="exact"/>
        <w:jc w:val="left"/>
        <w:rPr>
          <w:rFonts w:ascii="Times New Roman"/>
          <w:color w:val="000000"/>
          <w:sz w:val="20"/>
        </w:rPr>
      </w:pPr>
      <w:r>
        <w:rPr>
          <w:rFonts w:ascii="KCFTRC+CMR10"/>
          <w:color w:val="000000"/>
          <w:sz w:val="20"/>
        </w:rPr>
        <w:t>to</w:t>
      </w:r>
      <w:r>
        <w:rPr>
          <w:rFonts w:ascii="Times New Roman"/>
          <w:color w:val="000000"/>
          <w:spacing w:val="30"/>
          <w:sz w:val="20"/>
        </w:rPr>
        <w:t xml:space="preserve"> </w:t>
      </w:r>
      <w:r>
        <w:rPr>
          <w:rFonts w:ascii="KCFTRC+CMR10"/>
          <w:color w:val="000000"/>
          <w:sz w:val="20"/>
        </w:rPr>
        <w:t>the</w:t>
      </w:r>
      <w:r>
        <w:rPr>
          <w:rFonts w:ascii="Times New Roman"/>
          <w:color w:val="000000"/>
          <w:spacing w:val="30"/>
          <w:sz w:val="20"/>
        </w:rPr>
        <w:t xml:space="preserve"> </w:t>
      </w:r>
      <w:r>
        <w:rPr>
          <w:rFonts w:ascii="KCFTRC+CMR10"/>
          <w:color w:val="000000"/>
          <w:sz w:val="20"/>
        </w:rPr>
        <w:t>price</w:t>
      </w:r>
      <w:r>
        <w:rPr>
          <w:rFonts w:ascii="Times New Roman"/>
          <w:color w:val="000000"/>
          <w:spacing w:val="30"/>
          <w:sz w:val="20"/>
        </w:rPr>
        <w:t xml:space="preserve"> </w:t>
      </w:r>
      <w:r>
        <w:rPr>
          <w:rFonts w:ascii="KCFTRC+CMR10"/>
          <w:color w:val="000000"/>
          <w:sz w:val="20"/>
        </w:rPr>
        <w:t>increases</w:t>
      </w:r>
      <w:r>
        <w:rPr>
          <w:rFonts w:ascii="Times New Roman"/>
          <w:color w:val="000000"/>
          <w:spacing w:val="30"/>
          <w:sz w:val="20"/>
        </w:rPr>
        <w:t xml:space="preserve"> </w:t>
      </w:r>
      <w:r>
        <w:rPr>
          <w:rFonts w:ascii="KCFTRC+CMR10"/>
          <w:color w:val="000000"/>
          <w:sz w:val="20"/>
        </w:rPr>
        <w:t>in</w:t>
      </w:r>
      <w:r>
        <w:rPr>
          <w:rFonts w:ascii="Times New Roman"/>
          <w:color w:val="000000"/>
          <w:spacing w:val="30"/>
          <w:sz w:val="20"/>
        </w:rPr>
        <w:t xml:space="preserve"> </w:t>
      </w:r>
      <w:r>
        <w:rPr>
          <w:rFonts w:ascii="KCFTRC+CMR10"/>
          <w:color w:val="000000"/>
          <w:sz w:val="20"/>
        </w:rPr>
        <w:t>the</w:t>
      </w:r>
      <w:r>
        <w:rPr>
          <w:rFonts w:ascii="Times New Roman"/>
          <w:color w:val="000000"/>
          <w:spacing w:val="30"/>
          <w:sz w:val="20"/>
        </w:rPr>
        <w:t xml:space="preserve"> </w:t>
      </w:r>
      <w:r>
        <w:rPr>
          <w:rFonts w:ascii="KCFTRC+CMR10"/>
          <w:color w:val="000000"/>
          <w:spacing w:val="2"/>
          <w:sz w:val="20"/>
        </w:rPr>
        <w:t>peak</w:t>
      </w:r>
      <w:r>
        <w:rPr>
          <w:rFonts w:ascii="Times New Roman"/>
          <w:color w:val="000000"/>
          <w:spacing w:val="28"/>
          <w:sz w:val="20"/>
        </w:rPr>
        <w:t xml:space="preserve"> </w:t>
      </w:r>
      <w:r>
        <w:rPr>
          <w:rFonts w:ascii="KCFTRC+CMR10"/>
          <w:color w:val="000000"/>
          <w:sz w:val="20"/>
        </w:rPr>
        <w:t>rate</w:t>
      </w:r>
      <w:r>
        <w:rPr>
          <w:rFonts w:ascii="Times New Roman"/>
          <w:color w:val="000000"/>
          <w:spacing w:val="30"/>
          <w:sz w:val="20"/>
        </w:rPr>
        <w:t xml:space="preserve"> </w:t>
      </w:r>
      <w:r>
        <w:rPr>
          <w:rFonts w:ascii="KCFTRC+CMR10"/>
          <w:color w:val="000000"/>
          <w:spacing w:val="2"/>
          <w:sz w:val="20"/>
        </w:rPr>
        <w:t>period.</w:t>
      </w:r>
      <w:r>
        <w:rPr>
          <w:rFonts w:ascii="Times New Roman"/>
          <w:color w:val="000000"/>
          <w:spacing w:val="77"/>
          <w:sz w:val="20"/>
        </w:rPr>
        <w:t xml:space="preserve"> </w:t>
      </w:r>
      <w:r>
        <w:rPr>
          <w:rFonts w:ascii="KCFTRC+CMR10"/>
          <w:color w:val="000000"/>
          <w:sz w:val="20"/>
        </w:rPr>
        <w:t>On</w:t>
      </w:r>
      <w:r>
        <w:rPr>
          <w:rFonts w:ascii="Times New Roman"/>
          <w:color w:val="000000"/>
          <w:spacing w:val="30"/>
          <w:sz w:val="20"/>
        </w:rPr>
        <w:t xml:space="preserve"> </w:t>
      </w:r>
      <w:r>
        <w:rPr>
          <w:rFonts w:ascii="KCFTRC+CMR10"/>
          <w:color w:val="000000"/>
          <w:sz w:val="20"/>
        </w:rPr>
        <w:t>the</w:t>
      </w:r>
      <w:r>
        <w:rPr>
          <w:rFonts w:ascii="Times New Roman"/>
          <w:color w:val="000000"/>
          <w:spacing w:val="30"/>
          <w:sz w:val="20"/>
        </w:rPr>
        <w:t xml:space="preserve"> </w:t>
      </w:r>
      <w:r>
        <w:rPr>
          <w:rFonts w:ascii="KCFTRC+CMR10"/>
          <w:color w:val="000000"/>
          <w:spacing w:val="-3"/>
          <w:sz w:val="20"/>
        </w:rPr>
        <w:t>contrary,</w:t>
      </w:r>
      <w:r>
        <w:rPr>
          <w:rFonts w:ascii="Times New Roman"/>
          <w:color w:val="000000"/>
          <w:spacing w:val="36"/>
          <w:sz w:val="20"/>
        </w:rPr>
        <w:t xml:space="preserve"> </w:t>
      </w:r>
      <w:r>
        <w:rPr>
          <w:rFonts w:ascii="KCFTRC+CMR10"/>
          <w:color w:val="000000"/>
          <w:sz w:val="20"/>
        </w:rPr>
        <w:t>the</w:t>
      </w:r>
      <w:r>
        <w:rPr>
          <w:rFonts w:ascii="Times New Roman"/>
          <w:color w:val="000000"/>
          <w:spacing w:val="30"/>
          <w:sz w:val="20"/>
        </w:rPr>
        <w:t xml:space="preserve"> </w:t>
      </w:r>
      <w:r>
        <w:rPr>
          <w:rFonts w:ascii="KCFTRC+CMR10"/>
          <w:color w:val="000000"/>
          <w:spacing w:val="-1"/>
          <w:sz w:val="20"/>
        </w:rPr>
        <w:t>savings</w:t>
      </w:r>
      <w:r>
        <w:rPr>
          <w:rFonts w:ascii="Times New Roman"/>
          <w:color w:val="000000"/>
          <w:spacing w:val="31"/>
          <w:sz w:val="20"/>
        </w:rPr>
        <w:t xml:space="preserve"> </w:t>
      </w:r>
      <w:r>
        <w:rPr>
          <w:rFonts w:ascii="KCFTRC+CMR10"/>
          <w:color w:val="000000"/>
          <w:sz w:val="20"/>
        </w:rPr>
        <w:t>decreased</w:t>
      </w:r>
      <w:r>
        <w:rPr>
          <w:rFonts w:ascii="Times New Roman"/>
          <w:color w:val="000000"/>
          <w:spacing w:val="30"/>
          <w:sz w:val="20"/>
        </w:rPr>
        <w:t xml:space="preserve"> </w:t>
      </w:r>
      <w:r>
        <w:rPr>
          <w:rFonts w:ascii="KCFTRC+CMR10"/>
          <w:color w:val="000000"/>
          <w:sz w:val="20"/>
        </w:rPr>
        <w:t>according</w:t>
      </w:r>
      <w:r>
        <w:rPr>
          <w:rFonts w:ascii="Times New Roman"/>
          <w:color w:val="000000"/>
          <w:spacing w:val="30"/>
          <w:sz w:val="20"/>
        </w:rPr>
        <w:t xml:space="preserve"> </w:t>
      </w:r>
      <w:r>
        <w:rPr>
          <w:rFonts w:ascii="KCFTRC+CMR10"/>
          <w:color w:val="000000"/>
          <w:sz w:val="20"/>
        </w:rPr>
        <w:t>to</w:t>
      </w:r>
      <w:r>
        <w:rPr>
          <w:rFonts w:ascii="Times New Roman"/>
          <w:color w:val="000000"/>
          <w:spacing w:val="30"/>
          <w:sz w:val="20"/>
        </w:rPr>
        <w:t xml:space="preserve"> </w:t>
      </w:r>
      <w:r>
        <w:rPr>
          <w:rFonts w:ascii="KCFTRC+CMR10"/>
          <w:color w:val="000000"/>
          <w:sz w:val="20"/>
        </w:rPr>
        <w:t>the</w:t>
      </w:r>
      <w:r>
        <w:rPr>
          <w:rFonts w:ascii="Times New Roman"/>
          <w:color w:val="000000"/>
          <w:spacing w:val="30"/>
          <w:sz w:val="20"/>
        </w:rPr>
        <w:t xml:space="preserve"> </w:t>
      </w:r>
      <w:r>
        <w:rPr>
          <w:rFonts w:ascii="KCFTRC+CMR10"/>
          <w:color w:val="000000"/>
          <w:sz w:val="20"/>
        </w:rPr>
        <w:t>price</w:t>
      </w:r>
    </w:p>
    <w:p w14:paraId="4C6F6523" w14:textId="77777777" w:rsidR="00CF0253" w:rsidRDefault="00252649">
      <w:pPr>
        <w:spacing w:before="149" w:after="0" w:line="209" w:lineRule="exact"/>
        <w:jc w:val="left"/>
        <w:rPr>
          <w:rFonts w:ascii="Times New Roman"/>
          <w:color w:val="000000"/>
          <w:sz w:val="20"/>
        </w:rPr>
      </w:pPr>
      <w:r>
        <w:rPr>
          <w:rFonts w:ascii="KCFTRC+CMR10"/>
          <w:color w:val="000000"/>
          <w:sz w:val="20"/>
        </w:rPr>
        <w:t>increases</w:t>
      </w:r>
      <w:r>
        <w:rPr>
          <w:rFonts w:ascii="Times New Roman"/>
          <w:color w:val="000000"/>
          <w:spacing w:val="2"/>
          <w:sz w:val="20"/>
        </w:rPr>
        <w:t xml:space="preserve"> </w:t>
      </w:r>
      <w:r>
        <w:rPr>
          <w:rFonts w:ascii="KCFTRC+CMR10"/>
          <w:color w:val="000000"/>
          <w:sz w:val="20"/>
        </w:rPr>
        <w:t>during</w:t>
      </w:r>
      <w:r>
        <w:rPr>
          <w:rFonts w:ascii="Times New Roman"/>
          <w:color w:val="000000"/>
          <w:spacing w:val="2"/>
          <w:sz w:val="20"/>
        </w:rPr>
        <w:t xml:space="preserve"> </w:t>
      </w:r>
      <w:r>
        <w:rPr>
          <w:rFonts w:ascii="KCFTRC+CMR10"/>
          <w:color w:val="000000"/>
          <w:sz w:val="20"/>
        </w:rPr>
        <w:t>the</w:t>
      </w:r>
      <w:r>
        <w:rPr>
          <w:rFonts w:ascii="Times New Roman"/>
          <w:color w:val="000000"/>
          <w:spacing w:val="2"/>
          <w:sz w:val="20"/>
        </w:rPr>
        <w:t xml:space="preserve"> </w:t>
      </w:r>
      <w:r>
        <w:rPr>
          <w:rFonts w:ascii="KCFTRC+CMR10"/>
          <w:color w:val="000000"/>
          <w:spacing w:val="1"/>
          <w:sz w:val="20"/>
        </w:rPr>
        <w:t>peak</w:t>
      </w:r>
      <w:r>
        <w:rPr>
          <w:rFonts w:ascii="Times New Roman"/>
          <w:color w:val="000000"/>
          <w:spacing w:val="1"/>
          <w:sz w:val="20"/>
        </w:rPr>
        <w:t xml:space="preserve"> </w:t>
      </w:r>
      <w:r>
        <w:rPr>
          <w:rFonts w:ascii="KCFTRC+CMR10"/>
          <w:color w:val="000000"/>
          <w:sz w:val="20"/>
        </w:rPr>
        <w:t>rate</w:t>
      </w:r>
      <w:r>
        <w:rPr>
          <w:rFonts w:ascii="Times New Roman"/>
          <w:color w:val="000000"/>
          <w:spacing w:val="2"/>
          <w:sz w:val="20"/>
        </w:rPr>
        <w:t xml:space="preserve"> </w:t>
      </w:r>
      <w:r>
        <w:rPr>
          <w:rFonts w:ascii="KCFTRC+CMR10"/>
          <w:color w:val="000000"/>
          <w:spacing w:val="2"/>
          <w:sz w:val="20"/>
        </w:rPr>
        <w:t>period.</w:t>
      </w:r>
      <w:r>
        <w:rPr>
          <w:rFonts w:ascii="Times New Roman"/>
          <w:color w:val="000000"/>
          <w:spacing w:val="32"/>
          <w:sz w:val="20"/>
        </w:rPr>
        <w:t xml:space="preserve"> </w:t>
      </w:r>
      <w:r>
        <w:rPr>
          <w:rFonts w:ascii="KCFTRC+CMR10"/>
          <w:color w:val="000000"/>
          <w:spacing w:val="-2"/>
          <w:sz w:val="20"/>
        </w:rPr>
        <w:t>Collectively,</w:t>
      </w:r>
      <w:r>
        <w:rPr>
          <w:rFonts w:ascii="Times New Roman"/>
          <w:color w:val="000000"/>
          <w:spacing w:val="7"/>
          <w:sz w:val="20"/>
        </w:rPr>
        <w:t xml:space="preserve"> </w:t>
      </w:r>
      <w:r>
        <w:rPr>
          <w:rFonts w:ascii="KCFTRC+CMR10"/>
          <w:color w:val="000000"/>
          <w:sz w:val="20"/>
        </w:rPr>
        <w:t>it</w:t>
      </w:r>
      <w:r>
        <w:rPr>
          <w:rFonts w:ascii="Times New Roman"/>
          <w:color w:val="000000"/>
          <w:spacing w:val="2"/>
          <w:sz w:val="20"/>
        </w:rPr>
        <w:t xml:space="preserve"> </w:t>
      </w:r>
      <w:r>
        <w:rPr>
          <w:rFonts w:ascii="KCFTRC+CMR10"/>
          <w:color w:val="000000"/>
          <w:sz w:val="20"/>
        </w:rPr>
        <w:t>is</w:t>
      </w:r>
      <w:r>
        <w:rPr>
          <w:rFonts w:ascii="Times New Roman"/>
          <w:color w:val="000000"/>
          <w:spacing w:val="2"/>
          <w:sz w:val="20"/>
        </w:rPr>
        <w:t xml:space="preserve"> </w:t>
      </w:r>
      <w:r>
        <w:rPr>
          <w:rFonts w:ascii="KCFTRC+CMR10"/>
          <w:color w:val="000000"/>
          <w:spacing w:val="-1"/>
          <w:sz w:val="20"/>
        </w:rPr>
        <w:t>likely</w:t>
      </w:r>
      <w:r>
        <w:rPr>
          <w:rFonts w:ascii="Times New Roman"/>
          <w:color w:val="000000"/>
          <w:spacing w:val="3"/>
          <w:sz w:val="20"/>
        </w:rPr>
        <w:t xml:space="preserve"> </w:t>
      </w:r>
      <w:r>
        <w:rPr>
          <w:rFonts w:ascii="KCFTRC+CMR10"/>
          <w:color w:val="000000"/>
          <w:sz w:val="20"/>
        </w:rPr>
        <w:t>that</w:t>
      </w:r>
      <w:r>
        <w:rPr>
          <w:rFonts w:ascii="Times New Roman"/>
          <w:color w:val="000000"/>
          <w:spacing w:val="2"/>
          <w:sz w:val="20"/>
        </w:rPr>
        <w:t xml:space="preserve"> </w:t>
      </w:r>
      <w:r>
        <w:rPr>
          <w:rFonts w:ascii="KCFTRC+CMR10"/>
          <w:color w:val="000000"/>
          <w:sz w:val="20"/>
        </w:rPr>
        <w:t>large</w:t>
      </w:r>
      <w:r>
        <w:rPr>
          <w:rFonts w:ascii="Times New Roman"/>
          <w:color w:val="000000"/>
          <w:spacing w:val="2"/>
          <w:sz w:val="20"/>
        </w:rPr>
        <w:t xml:space="preserve"> </w:t>
      </w:r>
      <w:r>
        <w:rPr>
          <w:rFonts w:ascii="KCFTRC+CMR10"/>
          <w:color w:val="000000"/>
          <w:spacing w:val="-1"/>
          <w:sz w:val="20"/>
        </w:rPr>
        <w:t>pre-adjustment</w:t>
      </w:r>
      <w:r>
        <w:rPr>
          <w:rFonts w:ascii="Times New Roman"/>
          <w:color w:val="000000"/>
          <w:spacing w:val="3"/>
          <w:sz w:val="20"/>
        </w:rPr>
        <w:t xml:space="preserve"> </w:t>
      </w:r>
      <w:r>
        <w:rPr>
          <w:rFonts w:ascii="KCFTRC+CMR10"/>
          <w:color w:val="000000"/>
          <w:sz w:val="20"/>
        </w:rPr>
        <w:t>leads</w:t>
      </w:r>
      <w:r>
        <w:rPr>
          <w:rFonts w:ascii="Times New Roman"/>
          <w:color w:val="000000"/>
          <w:spacing w:val="2"/>
          <w:sz w:val="20"/>
        </w:rPr>
        <w:t xml:space="preserve"> </w:t>
      </w:r>
      <w:r>
        <w:rPr>
          <w:rFonts w:ascii="KCFTRC+CMR10"/>
          <w:color w:val="000000"/>
          <w:sz w:val="20"/>
        </w:rPr>
        <w:t>to</w:t>
      </w:r>
      <w:r>
        <w:rPr>
          <w:rFonts w:ascii="Times New Roman"/>
          <w:color w:val="000000"/>
          <w:spacing w:val="2"/>
          <w:sz w:val="20"/>
        </w:rPr>
        <w:t xml:space="preserve"> </w:t>
      </w:r>
      <w:r>
        <w:rPr>
          <w:rFonts w:ascii="KCFTRC+CMR10"/>
          <w:color w:val="000000"/>
          <w:sz w:val="20"/>
        </w:rPr>
        <w:t>small</w:t>
      </w:r>
      <w:r>
        <w:rPr>
          <w:rFonts w:ascii="Times New Roman"/>
          <w:color w:val="000000"/>
          <w:spacing w:val="2"/>
          <w:sz w:val="20"/>
        </w:rPr>
        <w:t xml:space="preserve"> </w:t>
      </w:r>
      <w:r>
        <w:rPr>
          <w:rFonts w:ascii="KCFTRC+CMR10"/>
          <w:color w:val="000000"/>
          <w:sz w:val="20"/>
        </w:rPr>
        <w:t>reductions</w:t>
      </w:r>
    </w:p>
    <w:p w14:paraId="6887CF2C" w14:textId="77777777" w:rsidR="00CF0253" w:rsidRDefault="00252649">
      <w:pPr>
        <w:spacing w:before="149" w:after="0" w:line="209" w:lineRule="exact"/>
        <w:jc w:val="left"/>
        <w:rPr>
          <w:rFonts w:ascii="Times New Roman"/>
          <w:color w:val="000000"/>
          <w:sz w:val="20"/>
        </w:rPr>
      </w:pPr>
      <w:r>
        <w:rPr>
          <w:rFonts w:ascii="KCFTRC+CMR10"/>
          <w:color w:val="000000"/>
          <w:sz w:val="20"/>
        </w:rPr>
        <w:t>in</w:t>
      </w:r>
      <w:r>
        <w:rPr>
          <w:rFonts w:ascii="Times New Roman"/>
          <w:color w:val="000000"/>
          <w:spacing w:val="20"/>
          <w:sz w:val="20"/>
        </w:rPr>
        <w:t xml:space="preserve"> </w:t>
      </w:r>
      <w:r>
        <w:rPr>
          <w:rFonts w:ascii="KCFTRC+CMR10"/>
          <w:color w:val="000000"/>
          <w:spacing w:val="-1"/>
          <w:sz w:val="20"/>
        </w:rPr>
        <w:t>electricity</w:t>
      </w:r>
      <w:r>
        <w:rPr>
          <w:rFonts w:ascii="Times New Roman"/>
          <w:color w:val="000000"/>
          <w:spacing w:val="21"/>
          <w:sz w:val="20"/>
        </w:rPr>
        <w:t xml:space="preserve"> </w:t>
      </w:r>
      <w:r>
        <w:rPr>
          <w:rFonts w:ascii="KCFTRC+CMR10"/>
          <w:color w:val="000000"/>
          <w:sz w:val="20"/>
        </w:rPr>
        <w:t>demand</w:t>
      </w:r>
      <w:r>
        <w:rPr>
          <w:rFonts w:ascii="Times New Roman"/>
          <w:color w:val="000000"/>
          <w:spacing w:val="21"/>
          <w:sz w:val="20"/>
        </w:rPr>
        <w:t xml:space="preserve"> </w:t>
      </w:r>
      <w:r>
        <w:rPr>
          <w:rFonts w:ascii="KCFTRC+CMR10"/>
          <w:color w:val="000000"/>
          <w:sz w:val="20"/>
        </w:rPr>
        <w:t>for</w:t>
      </w:r>
      <w:r>
        <w:rPr>
          <w:rFonts w:ascii="Times New Roman"/>
          <w:color w:val="000000"/>
          <w:spacing w:val="20"/>
          <w:sz w:val="20"/>
        </w:rPr>
        <w:t xml:space="preserve"> </w:t>
      </w:r>
      <w:r>
        <w:rPr>
          <w:rFonts w:ascii="KCFTRC+CMR10"/>
          <w:color w:val="000000"/>
          <w:sz w:val="20"/>
        </w:rPr>
        <w:t>heating</w:t>
      </w:r>
      <w:r>
        <w:rPr>
          <w:rFonts w:ascii="Times New Roman"/>
          <w:color w:val="000000"/>
          <w:spacing w:val="20"/>
          <w:sz w:val="20"/>
        </w:rPr>
        <w:t xml:space="preserve"> </w:t>
      </w:r>
      <w:r>
        <w:rPr>
          <w:rFonts w:ascii="KCFTRC+CMR10"/>
          <w:color w:val="000000"/>
          <w:sz w:val="20"/>
        </w:rPr>
        <w:t>during</w:t>
      </w:r>
      <w:r>
        <w:rPr>
          <w:rFonts w:ascii="Times New Roman"/>
          <w:color w:val="000000"/>
          <w:spacing w:val="20"/>
          <w:sz w:val="20"/>
        </w:rPr>
        <w:t xml:space="preserve"> </w:t>
      </w:r>
      <w:r>
        <w:rPr>
          <w:rFonts w:ascii="KCFTRC+CMR10"/>
          <w:color w:val="000000"/>
          <w:spacing w:val="1"/>
          <w:sz w:val="20"/>
        </w:rPr>
        <w:t>peaks,</w:t>
      </w:r>
      <w:r>
        <w:rPr>
          <w:rFonts w:ascii="Times New Roman"/>
          <w:color w:val="000000"/>
          <w:spacing w:val="21"/>
          <w:sz w:val="20"/>
        </w:rPr>
        <w:t xml:space="preserve"> </w:t>
      </w:r>
      <w:r>
        <w:rPr>
          <w:rFonts w:ascii="KCFTRC+CMR10"/>
          <w:color w:val="000000"/>
          <w:spacing w:val="-2"/>
          <w:sz w:val="20"/>
        </w:rPr>
        <w:t>which</w:t>
      </w:r>
      <w:r>
        <w:rPr>
          <w:rFonts w:ascii="Times New Roman"/>
          <w:color w:val="000000"/>
          <w:spacing w:val="22"/>
          <w:sz w:val="20"/>
        </w:rPr>
        <w:t xml:space="preserve"> </w:t>
      </w:r>
      <w:r>
        <w:rPr>
          <w:rFonts w:ascii="KCFTRC+CMR10"/>
          <w:color w:val="000000"/>
          <w:sz w:val="20"/>
        </w:rPr>
        <w:t>in</w:t>
      </w:r>
      <w:r>
        <w:rPr>
          <w:rFonts w:ascii="Times New Roman"/>
          <w:color w:val="000000"/>
          <w:spacing w:val="20"/>
          <w:sz w:val="20"/>
        </w:rPr>
        <w:t xml:space="preserve"> </w:t>
      </w:r>
      <w:r>
        <w:rPr>
          <w:rFonts w:ascii="KCFTRC+CMR10"/>
          <w:color w:val="000000"/>
          <w:sz w:val="20"/>
        </w:rPr>
        <w:t>turn</w:t>
      </w:r>
      <w:r>
        <w:rPr>
          <w:rFonts w:ascii="Times New Roman"/>
          <w:color w:val="000000"/>
          <w:spacing w:val="20"/>
          <w:sz w:val="20"/>
        </w:rPr>
        <w:t xml:space="preserve"> </w:t>
      </w:r>
      <w:r>
        <w:rPr>
          <w:rFonts w:ascii="KCFTRC+CMR10"/>
          <w:color w:val="000000"/>
          <w:sz w:val="20"/>
        </w:rPr>
        <w:t>results</w:t>
      </w:r>
      <w:r>
        <w:rPr>
          <w:rFonts w:ascii="Times New Roman"/>
          <w:color w:val="000000"/>
          <w:spacing w:val="20"/>
          <w:sz w:val="20"/>
        </w:rPr>
        <w:t xml:space="preserve"> </w:t>
      </w:r>
      <w:r>
        <w:rPr>
          <w:rFonts w:ascii="KCFTRC+CMR10"/>
          <w:color w:val="000000"/>
          <w:sz w:val="20"/>
        </w:rPr>
        <w:t>in</w:t>
      </w:r>
      <w:r>
        <w:rPr>
          <w:rFonts w:ascii="Times New Roman"/>
          <w:color w:val="000000"/>
          <w:spacing w:val="20"/>
          <w:sz w:val="20"/>
        </w:rPr>
        <w:t xml:space="preserve"> </w:t>
      </w:r>
      <w:r>
        <w:rPr>
          <w:rFonts w:ascii="KCFTRC+CMR10"/>
          <w:color w:val="000000"/>
          <w:sz w:val="20"/>
        </w:rPr>
        <w:t>limited</w:t>
      </w:r>
      <w:r>
        <w:rPr>
          <w:rFonts w:ascii="Times New Roman"/>
          <w:color w:val="000000"/>
          <w:spacing w:val="20"/>
          <w:sz w:val="20"/>
        </w:rPr>
        <w:t xml:space="preserve"> </w:t>
      </w:r>
      <w:r>
        <w:rPr>
          <w:rFonts w:ascii="KCFTRC+CMR10"/>
          <w:color w:val="000000"/>
          <w:sz w:val="20"/>
        </w:rPr>
        <w:t>additional</w:t>
      </w:r>
      <w:r>
        <w:rPr>
          <w:rFonts w:ascii="Times New Roman"/>
          <w:color w:val="000000"/>
          <w:spacing w:val="21"/>
          <w:sz w:val="20"/>
        </w:rPr>
        <w:t xml:space="preserve"> </w:t>
      </w:r>
      <w:r>
        <w:rPr>
          <w:rFonts w:ascii="KCFTRC+CMR10"/>
          <w:color w:val="000000"/>
          <w:sz w:val="20"/>
        </w:rPr>
        <w:t>consumption</w:t>
      </w:r>
      <w:r>
        <w:rPr>
          <w:rFonts w:ascii="Times New Roman"/>
          <w:color w:val="000000"/>
          <w:spacing w:val="20"/>
          <w:sz w:val="20"/>
        </w:rPr>
        <w:t xml:space="preserve"> </w:t>
      </w:r>
      <w:r>
        <w:rPr>
          <w:rFonts w:ascii="KCFTRC+CMR10"/>
          <w:color w:val="000000"/>
          <w:sz w:val="20"/>
        </w:rPr>
        <w:t>during</w:t>
      </w:r>
    </w:p>
    <w:p w14:paraId="3D23B48F" w14:textId="77777777" w:rsidR="00CF0253" w:rsidRDefault="00252649">
      <w:pPr>
        <w:spacing w:before="149" w:after="0" w:line="209" w:lineRule="exact"/>
        <w:jc w:val="left"/>
        <w:rPr>
          <w:rFonts w:ascii="Times New Roman"/>
          <w:color w:val="000000"/>
          <w:sz w:val="20"/>
        </w:rPr>
      </w:pPr>
      <w:r>
        <w:rPr>
          <w:rFonts w:ascii="KCFTRC+CMR10"/>
          <w:color w:val="000000"/>
          <w:sz w:val="20"/>
        </w:rPr>
        <w:t>the</w:t>
      </w:r>
      <w:r>
        <w:rPr>
          <w:rFonts w:ascii="Times New Roman"/>
          <w:color w:val="000000"/>
          <w:spacing w:val="17"/>
          <w:sz w:val="20"/>
        </w:rPr>
        <w:t xml:space="preserve"> </w:t>
      </w:r>
      <w:r>
        <w:rPr>
          <w:rFonts w:ascii="KCFTRC+CMR10"/>
          <w:color w:val="000000"/>
          <w:spacing w:val="1"/>
          <w:sz w:val="20"/>
        </w:rPr>
        <w:t>post-peak</w:t>
      </w:r>
      <w:r>
        <w:rPr>
          <w:rFonts w:ascii="Times New Roman"/>
          <w:color w:val="000000"/>
          <w:spacing w:val="15"/>
          <w:sz w:val="20"/>
        </w:rPr>
        <w:t xml:space="preserve"> </w:t>
      </w:r>
      <w:r>
        <w:rPr>
          <w:rFonts w:ascii="KCFTRC+CMR10"/>
          <w:color w:val="000000"/>
          <w:sz w:val="20"/>
        </w:rPr>
        <w:t>hours.</w:t>
      </w:r>
      <w:r>
        <w:rPr>
          <w:rFonts w:ascii="Times New Roman"/>
          <w:color w:val="000000"/>
          <w:spacing w:val="39"/>
          <w:sz w:val="20"/>
        </w:rPr>
        <w:t xml:space="preserve"> </w:t>
      </w:r>
      <w:r>
        <w:rPr>
          <w:rFonts w:ascii="KCFTRC+CMR10"/>
          <w:color w:val="000000"/>
          <w:sz w:val="20"/>
        </w:rPr>
        <w:t>Considering</w:t>
      </w:r>
      <w:r>
        <w:rPr>
          <w:rFonts w:ascii="Times New Roman"/>
          <w:color w:val="000000"/>
          <w:spacing w:val="16"/>
          <w:sz w:val="20"/>
        </w:rPr>
        <w:t xml:space="preserve"> </w:t>
      </w:r>
      <w:r>
        <w:rPr>
          <w:rFonts w:ascii="KCFTRC+CMR10"/>
          <w:color w:val="000000"/>
          <w:sz w:val="20"/>
        </w:rPr>
        <w:t>that</w:t>
      </w:r>
      <w:r>
        <w:rPr>
          <w:rFonts w:ascii="Times New Roman"/>
          <w:color w:val="000000"/>
          <w:spacing w:val="17"/>
          <w:sz w:val="20"/>
        </w:rPr>
        <w:t xml:space="preserve"> </w:t>
      </w:r>
      <w:r>
        <w:rPr>
          <w:rFonts w:ascii="KCFTRC+CMR10"/>
          <w:color w:val="000000"/>
          <w:sz w:val="20"/>
        </w:rPr>
        <w:t>the</w:t>
      </w:r>
      <w:r>
        <w:rPr>
          <w:rFonts w:ascii="Times New Roman"/>
          <w:color w:val="000000"/>
          <w:spacing w:val="17"/>
          <w:sz w:val="20"/>
        </w:rPr>
        <w:t xml:space="preserve"> </w:t>
      </w:r>
      <w:r>
        <w:rPr>
          <w:rFonts w:ascii="KCFTRC+CMR10"/>
          <w:color w:val="000000"/>
          <w:sz w:val="20"/>
        </w:rPr>
        <w:t>TOU</w:t>
      </w:r>
      <w:r>
        <w:rPr>
          <w:rFonts w:ascii="Times New Roman"/>
          <w:color w:val="000000"/>
          <w:spacing w:val="17"/>
          <w:sz w:val="20"/>
        </w:rPr>
        <w:t xml:space="preserve"> </w:t>
      </w:r>
      <w:r>
        <w:rPr>
          <w:rFonts w:ascii="KCFTRC+CMR10" w:hAnsi="KCFTRC+CMR10" w:cs="KCFTRC+CMR10"/>
          <w:color w:val="000000"/>
          <w:sz w:val="20"/>
        </w:rPr>
        <w:t>tariﬀs</w:t>
      </w:r>
      <w:r>
        <w:rPr>
          <w:rFonts w:ascii="Times New Roman"/>
          <w:color w:val="000000"/>
          <w:spacing w:val="17"/>
          <w:sz w:val="20"/>
        </w:rPr>
        <w:t xml:space="preserve"> </w:t>
      </w:r>
      <w:r>
        <w:rPr>
          <w:rFonts w:ascii="KCFTRC+CMR10"/>
          <w:color w:val="000000"/>
          <w:sz w:val="20"/>
        </w:rPr>
        <w:t>are</w:t>
      </w:r>
      <w:r>
        <w:rPr>
          <w:rFonts w:ascii="Times New Roman"/>
          <w:color w:val="000000"/>
          <w:spacing w:val="17"/>
          <w:sz w:val="20"/>
        </w:rPr>
        <w:t xml:space="preserve"> </w:t>
      </w:r>
      <w:r>
        <w:rPr>
          <w:rFonts w:ascii="KCFTRC+CMR10"/>
          <w:color w:val="000000"/>
          <w:spacing w:val="-1"/>
          <w:sz w:val="20"/>
        </w:rPr>
        <w:t>intended</w:t>
      </w:r>
      <w:r>
        <w:rPr>
          <w:rFonts w:ascii="Times New Roman"/>
          <w:color w:val="000000"/>
          <w:spacing w:val="17"/>
          <w:sz w:val="20"/>
        </w:rPr>
        <w:t xml:space="preserve"> </w:t>
      </w:r>
      <w:r>
        <w:rPr>
          <w:rFonts w:ascii="KCFTRC+CMR10"/>
          <w:color w:val="000000"/>
          <w:sz w:val="20"/>
        </w:rPr>
        <w:t>to</w:t>
      </w:r>
      <w:r>
        <w:rPr>
          <w:rFonts w:ascii="Times New Roman"/>
          <w:color w:val="000000"/>
          <w:spacing w:val="16"/>
          <w:sz w:val="20"/>
        </w:rPr>
        <w:t xml:space="preserve"> </w:t>
      </w:r>
      <w:r>
        <w:rPr>
          <w:rFonts w:ascii="KCFTRC+CMR10"/>
          <w:color w:val="000000"/>
          <w:spacing w:val="-1"/>
          <w:sz w:val="20"/>
        </w:rPr>
        <w:t>conserve</w:t>
      </w:r>
      <w:r>
        <w:rPr>
          <w:rFonts w:ascii="Times New Roman"/>
          <w:color w:val="000000"/>
          <w:spacing w:val="17"/>
          <w:sz w:val="20"/>
        </w:rPr>
        <w:t xml:space="preserve"> </w:t>
      </w:r>
      <w:r>
        <w:rPr>
          <w:rFonts w:ascii="KCFTRC+CMR10"/>
          <w:color w:val="000000"/>
          <w:spacing w:val="-1"/>
          <w:sz w:val="20"/>
        </w:rPr>
        <w:t>electricity</w:t>
      </w:r>
      <w:r>
        <w:rPr>
          <w:rFonts w:ascii="Times New Roman"/>
          <w:color w:val="000000"/>
          <w:spacing w:val="17"/>
          <w:sz w:val="20"/>
        </w:rPr>
        <w:t xml:space="preserve"> </w:t>
      </w:r>
      <w:r>
        <w:rPr>
          <w:rFonts w:ascii="KCFTRC+CMR10"/>
          <w:color w:val="000000"/>
          <w:sz w:val="20"/>
        </w:rPr>
        <w:t>consumption</w:t>
      </w:r>
      <w:r>
        <w:rPr>
          <w:rFonts w:ascii="Times New Roman"/>
          <w:color w:val="000000"/>
          <w:spacing w:val="17"/>
          <w:sz w:val="20"/>
        </w:rPr>
        <w:t xml:space="preserve"> </w:t>
      </w:r>
      <w:r>
        <w:rPr>
          <w:rFonts w:ascii="KCFTRC+CMR10"/>
          <w:color w:val="000000"/>
          <w:sz w:val="20"/>
        </w:rPr>
        <w:t>during</w:t>
      </w:r>
    </w:p>
    <w:p w14:paraId="1DD2A92B" w14:textId="77777777" w:rsidR="00CF0253" w:rsidRDefault="00252649">
      <w:pPr>
        <w:spacing w:before="149" w:after="0" w:line="209" w:lineRule="exact"/>
        <w:jc w:val="left"/>
        <w:rPr>
          <w:rFonts w:ascii="Times New Roman"/>
          <w:color w:val="000000"/>
          <w:sz w:val="20"/>
        </w:rPr>
      </w:pPr>
      <w:r>
        <w:rPr>
          <w:rFonts w:ascii="KCFTRC+CMR10"/>
          <w:color w:val="000000"/>
          <w:sz w:val="20"/>
        </w:rPr>
        <w:t>the</w:t>
      </w:r>
      <w:r>
        <w:rPr>
          <w:rFonts w:ascii="Times New Roman"/>
          <w:color w:val="000000"/>
          <w:spacing w:val="5"/>
          <w:sz w:val="20"/>
        </w:rPr>
        <w:t xml:space="preserve"> </w:t>
      </w:r>
      <w:r>
        <w:rPr>
          <w:rFonts w:ascii="KCFTRC+CMR10"/>
          <w:color w:val="000000"/>
          <w:spacing w:val="1"/>
          <w:sz w:val="20"/>
        </w:rPr>
        <w:t>peak</w:t>
      </w:r>
      <w:r>
        <w:rPr>
          <w:rFonts w:ascii="Times New Roman"/>
          <w:color w:val="000000"/>
          <w:spacing w:val="3"/>
          <w:sz w:val="20"/>
        </w:rPr>
        <w:t xml:space="preserve"> </w:t>
      </w:r>
      <w:r>
        <w:rPr>
          <w:rFonts w:ascii="KCFTRC+CMR10"/>
          <w:color w:val="000000"/>
          <w:sz w:val="20"/>
        </w:rPr>
        <w:t>rate</w:t>
      </w:r>
      <w:r>
        <w:rPr>
          <w:rFonts w:ascii="Times New Roman"/>
          <w:color w:val="000000"/>
          <w:spacing w:val="5"/>
          <w:sz w:val="20"/>
        </w:rPr>
        <w:t xml:space="preserve"> </w:t>
      </w:r>
      <w:r>
        <w:rPr>
          <w:rFonts w:ascii="KCFTRC+CMR10"/>
          <w:color w:val="000000"/>
          <w:spacing w:val="2"/>
          <w:sz w:val="20"/>
        </w:rPr>
        <w:t>period,</w:t>
      </w:r>
      <w:r>
        <w:rPr>
          <w:rFonts w:ascii="Times New Roman"/>
          <w:color w:val="000000"/>
          <w:spacing w:val="6"/>
          <w:sz w:val="20"/>
        </w:rPr>
        <w:t xml:space="preserve"> </w:t>
      </w:r>
      <w:r>
        <w:rPr>
          <w:rFonts w:ascii="KCFTRC+CMR10"/>
          <w:color w:val="000000"/>
          <w:sz w:val="20"/>
        </w:rPr>
        <w:t>less</w:t>
      </w:r>
      <w:r>
        <w:rPr>
          <w:rFonts w:ascii="Times New Roman"/>
          <w:color w:val="000000"/>
          <w:spacing w:val="5"/>
          <w:sz w:val="20"/>
        </w:rPr>
        <w:t xml:space="preserve"> </w:t>
      </w:r>
      <w:r>
        <w:rPr>
          <w:rFonts w:ascii="KCFTRC+CMR10"/>
          <w:color w:val="000000"/>
          <w:spacing w:val="-1"/>
          <w:sz w:val="20"/>
        </w:rPr>
        <w:t>savings</w:t>
      </w:r>
      <w:r>
        <w:rPr>
          <w:rFonts w:ascii="Times New Roman"/>
          <w:color w:val="000000"/>
          <w:spacing w:val="6"/>
          <w:sz w:val="20"/>
        </w:rPr>
        <w:t xml:space="preserve"> </w:t>
      </w:r>
      <w:r>
        <w:rPr>
          <w:rFonts w:ascii="KCFTRC+CMR10"/>
          <w:color w:val="000000"/>
          <w:sz w:val="20"/>
        </w:rPr>
        <w:t>from</w:t>
      </w:r>
      <w:r>
        <w:rPr>
          <w:rFonts w:ascii="Times New Roman"/>
          <w:color w:val="000000"/>
          <w:spacing w:val="5"/>
          <w:sz w:val="20"/>
        </w:rPr>
        <w:t xml:space="preserve"> </w:t>
      </w:r>
      <w:r>
        <w:rPr>
          <w:rFonts w:ascii="KCFTRC+CMR10"/>
          <w:color w:val="000000"/>
          <w:spacing w:val="3"/>
          <w:sz w:val="20"/>
        </w:rPr>
        <w:t>too</w:t>
      </w:r>
      <w:r>
        <w:rPr>
          <w:rFonts w:ascii="Times New Roman"/>
          <w:color w:val="000000"/>
          <w:spacing w:val="2"/>
          <w:sz w:val="20"/>
        </w:rPr>
        <w:t xml:space="preserve"> </w:t>
      </w:r>
      <w:r>
        <w:rPr>
          <w:rFonts w:ascii="KCFTRC+CMR10"/>
          <w:color w:val="000000"/>
          <w:sz w:val="20"/>
        </w:rPr>
        <w:t>large</w:t>
      </w:r>
      <w:r>
        <w:rPr>
          <w:rFonts w:ascii="Times New Roman"/>
          <w:color w:val="000000"/>
          <w:spacing w:val="5"/>
          <w:sz w:val="20"/>
        </w:rPr>
        <w:t xml:space="preserve"> </w:t>
      </w:r>
      <w:r>
        <w:rPr>
          <w:rFonts w:ascii="KCFTRC+CMR10"/>
          <w:color w:val="000000"/>
          <w:spacing w:val="-1"/>
          <w:sz w:val="20"/>
        </w:rPr>
        <w:t>pre-adjustment</w:t>
      </w:r>
      <w:r>
        <w:rPr>
          <w:rFonts w:ascii="Times New Roman"/>
          <w:color w:val="000000"/>
          <w:spacing w:val="5"/>
          <w:sz w:val="20"/>
        </w:rPr>
        <w:t xml:space="preserve"> </w:t>
      </w:r>
      <w:r>
        <w:rPr>
          <w:rFonts w:ascii="KCFTRC+CMR10"/>
          <w:color w:val="000000"/>
          <w:sz w:val="20"/>
        </w:rPr>
        <w:t>deteriorates</w:t>
      </w:r>
      <w:r>
        <w:rPr>
          <w:rFonts w:ascii="Times New Roman"/>
          <w:color w:val="000000"/>
          <w:spacing w:val="5"/>
          <w:sz w:val="20"/>
        </w:rPr>
        <w:t xml:space="preserve"> </w:t>
      </w:r>
      <w:r>
        <w:rPr>
          <w:rFonts w:ascii="KCFTRC+CMR10"/>
          <w:color w:val="000000"/>
          <w:sz w:val="20"/>
        </w:rPr>
        <w:t>the</w:t>
      </w:r>
      <w:r>
        <w:rPr>
          <w:rFonts w:ascii="Times New Roman"/>
          <w:color w:val="000000"/>
          <w:spacing w:val="5"/>
          <w:sz w:val="20"/>
        </w:rPr>
        <w:t xml:space="preserve"> </w:t>
      </w:r>
      <w:r>
        <w:rPr>
          <w:rFonts w:ascii="KCFTRC+CMR10"/>
          <w:color w:val="000000"/>
          <w:sz w:val="20"/>
        </w:rPr>
        <w:t>performance</w:t>
      </w:r>
      <w:r>
        <w:rPr>
          <w:rFonts w:ascii="Times New Roman"/>
          <w:color w:val="000000"/>
          <w:spacing w:val="4"/>
          <w:sz w:val="20"/>
        </w:rPr>
        <w:t xml:space="preserve"> </w:t>
      </w:r>
      <w:r>
        <w:rPr>
          <w:rFonts w:ascii="KCFTRC+CMR10"/>
          <w:color w:val="000000"/>
          <w:sz w:val="20"/>
        </w:rPr>
        <w:t>of</w:t>
      </w:r>
      <w:r>
        <w:rPr>
          <w:rFonts w:ascii="Times New Roman"/>
          <w:color w:val="000000"/>
          <w:spacing w:val="5"/>
          <w:sz w:val="20"/>
        </w:rPr>
        <w:t xml:space="preserve"> </w:t>
      </w:r>
      <w:r>
        <w:rPr>
          <w:rFonts w:ascii="KCFTRC+CMR10"/>
          <w:color w:val="000000"/>
          <w:sz w:val="20"/>
        </w:rPr>
        <w:t>the</w:t>
      </w:r>
      <w:r>
        <w:rPr>
          <w:rFonts w:ascii="Times New Roman"/>
          <w:color w:val="000000"/>
          <w:spacing w:val="5"/>
          <w:sz w:val="20"/>
        </w:rPr>
        <w:t xml:space="preserve"> </w:t>
      </w:r>
      <w:r>
        <w:rPr>
          <w:rFonts w:ascii="KCFTRC+CMR10"/>
          <w:color w:val="000000"/>
          <w:sz w:val="20"/>
        </w:rPr>
        <w:t>TOU</w:t>
      </w:r>
      <w:r>
        <w:rPr>
          <w:rFonts w:ascii="Times New Roman"/>
          <w:color w:val="000000"/>
          <w:spacing w:val="5"/>
          <w:sz w:val="20"/>
        </w:rPr>
        <w:t xml:space="preserve"> </w:t>
      </w:r>
      <w:r>
        <w:rPr>
          <w:rFonts w:ascii="KCFTRC+CMR10" w:hAnsi="KCFTRC+CMR10" w:cs="KCFTRC+CMR10"/>
          <w:color w:val="000000"/>
          <w:sz w:val="20"/>
        </w:rPr>
        <w:t>tariﬀs.</w:t>
      </w:r>
    </w:p>
    <w:p w14:paraId="35B09A95" w14:textId="77777777" w:rsidR="00CF0253" w:rsidRDefault="00252649">
      <w:pPr>
        <w:spacing w:before="1150" w:after="0" w:line="169" w:lineRule="exact"/>
        <w:ind w:left="8613"/>
        <w:jc w:val="left"/>
        <w:rPr>
          <w:rFonts w:ascii="Times New Roman"/>
          <w:color w:val="000000"/>
          <w:sz w:val="16"/>
        </w:rPr>
      </w:pPr>
      <w:r>
        <w:rPr>
          <w:rFonts w:ascii="QMLHOO+CMR8"/>
          <w:color w:val="000000"/>
          <w:spacing w:val="-2"/>
          <w:sz w:val="16"/>
        </w:rPr>
        <w:t>Page</w:t>
      </w:r>
      <w:r>
        <w:rPr>
          <w:rFonts w:ascii="Times New Roman"/>
          <w:color w:val="000000"/>
          <w:spacing w:val="18"/>
          <w:sz w:val="16"/>
        </w:rPr>
        <w:t xml:space="preserve"> </w:t>
      </w:r>
      <w:r>
        <w:rPr>
          <w:rFonts w:ascii="QMLHOO+CMR8"/>
          <w:color w:val="000000"/>
          <w:sz w:val="16"/>
        </w:rPr>
        <w:t>20</w:t>
      </w:r>
      <w:r>
        <w:rPr>
          <w:rFonts w:ascii="Times New Roman"/>
          <w:color w:val="000000"/>
          <w:spacing w:val="36"/>
          <w:sz w:val="16"/>
        </w:rPr>
        <w:t xml:space="preserve"> </w:t>
      </w:r>
      <w:r>
        <w:rPr>
          <w:rFonts w:ascii="QMLHOO+CMR8"/>
          <w:color w:val="000000"/>
          <w:sz w:val="16"/>
        </w:rPr>
        <w:t>of</w:t>
      </w:r>
      <w:r>
        <w:rPr>
          <w:rFonts w:ascii="Times New Roman"/>
          <w:color w:val="000000"/>
          <w:spacing w:val="17"/>
          <w:sz w:val="16"/>
        </w:rPr>
        <w:t xml:space="preserve"> </w:t>
      </w:r>
      <w:hyperlink w:anchor="br24" w:history="1">
        <w:r>
          <w:rPr>
            <w:rFonts w:ascii="QMLHOO+CMR8"/>
            <w:color w:val="000000"/>
            <w:sz w:val="16"/>
          </w:rPr>
          <w:t>24</w:t>
        </w:r>
      </w:hyperlink>
    </w:p>
    <w:p w14:paraId="5327164D" w14:textId="77777777" w:rsidR="00CF0253" w:rsidRDefault="00CF0253">
      <w:pPr>
        <w:spacing w:before="0" w:after="0" w:line="0" w:lineRule="atLeast"/>
        <w:jc w:val="left"/>
        <w:rPr>
          <w:rFonts w:ascii="Arial"/>
          <w:color w:val="FF0000"/>
          <w:sz w:val="2"/>
        </w:rPr>
      </w:pPr>
    </w:p>
    <w:p w14:paraId="1D8F6F73" w14:textId="77777777" w:rsidR="00CF0253" w:rsidRDefault="00252649">
      <w:pPr>
        <w:spacing w:before="0" w:after="0" w:line="0" w:lineRule="atLeast"/>
        <w:jc w:val="left"/>
        <w:rPr>
          <w:rFonts w:ascii="Arial"/>
          <w:color w:val="FF0000"/>
          <w:sz w:val="2"/>
        </w:rPr>
      </w:pPr>
      <w:r>
        <w:rPr>
          <w:rFonts w:ascii="Arial"/>
          <w:color w:val="FF0000"/>
          <w:sz w:val="2"/>
        </w:rPr>
        <w:cr/>
      </w:r>
      <w:r>
        <w:rPr>
          <w:rFonts w:ascii="Arial"/>
          <w:color w:val="FF0000"/>
          <w:sz w:val="2"/>
        </w:rPr>
        <w:br w:type="page"/>
      </w:r>
    </w:p>
    <w:p w14:paraId="22B362B3" w14:textId="77777777" w:rsidR="00CF0253" w:rsidRDefault="00252649">
      <w:pPr>
        <w:spacing w:before="0" w:after="0" w:line="189" w:lineRule="exact"/>
        <w:ind w:left="71"/>
        <w:jc w:val="left"/>
        <w:rPr>
          <w:rFonts w:ascii="Times New Roman"/>
          <w:color w:val="000000"/>
          <w:sz w:val="18"/>
        </w:rPr>
      </w:pPr>
      <w:bookmarkStart w:id="191" w:name="br21"/>
      <w:bookmarkEnd w:id="191"/>
      <w:r>
        <w:rPr>
          <w:noProof/>
        </w:rPr>
        <w:lastRenderedPageBreak/>
        <w:drawing>
          <wp:anchor distT="0" distB="0" distL="114300" distR="114300" simplePos="0" relativeHeight="251643904" behindDoc="1" locked="0" layoutInCell="1" allowOverlap="1" wp14:anchorId="098B9F75" wp14:editId="4C71147C">
            <wp:simplePos x="0" y="0"/>
            <wp:positionH relativeFrom="page">
              <wp:posOffset>707390</wp:posOffset>
            </wp:positionH>
            <wp:positionV relativeFrom="page">
              <wp:posOffset>679450</wp:posOffset>
            </wp:positionV>
            <wp:extent cx="1817370" cy="38100"/>
            <wp:effectExtent l="0" t="0" r="0" b="0"/>
            <wp:wrapNone/>
            <wp:docPr id="6" name="_x000031" descr="ooxWord://word/media/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1" descr="ooxWord://word/media/image32.jpe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817370" cy="381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2880" behindDoc="1" locked="0" layoutInCell="1" allowOverlap="1" wp14:anchorId="292BAFBE" wp14:editId="0C01C592">
            <wp:simplePos x="0" y="0"/>
            <wp:positionH relativeFrom="page">
              <wp:posOffset>707390</wp:posOffset>
            </wp:positionH>
            <wp:positionV relativeFrom="page">
              <wp:posOffset>8776335</wp:posOffset>
            </wp:positionV>
            <wp:extent cx="2486025" cy="38100"/>
            <wp:effectExtent l="0" t="0" r="9525" b="0"/>
            <wp:wrapNone/>
            <wp:docPr id="5" name="_x000032" descr="ooxWord://word/media/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2" descr="ooxWord://word/media/image33.jpe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86025" cy="38100"/>
                    </a:xfrm>
                    <a:prstGeom prst="rect">
                      <a:avLst/>
                    </a:prstGeom>
                    <a:noFill/>
                  </pic:spPr>
                </pic:pic>
              </a:graphicData>
            </a:graphic>
            <wp14:sizeRelH relativeFrom="page">
              <wp14:pctWidth>0</wp14:pctWidth>
            </wp14:sizeRelH>
            <wp14:sizeRelV relativeFrom="page">
              <wp14:pctHeight>0</wp14:pctHeight>
            </wp14:sizeRelV>
          </wp:anchor>
        </w:drawing>
      </w:r>
      <w:r>
        <w:rPr>
          <w:rFonts w:ascii="UDJGFS+CMBX9"/>
          <w:color w:val="000000"/>
          <w:sz w:val="18"/>
        </w:rPr>
        <w:t>Dissertation:</w:t>
      </w:r>
      <w:r>
        <w:rPr>
          <w:rFonts w:ascii="Times New Roman"/>
          <w:color w:val="000000"/>
          <w:spacing w:val="49"/>
          <w:sz w:val="18"/>
        </w:rPr>
        <w:t xml:space="preserve"> </w:t>
      </w:r>
      <w:r>
        <w:rPr>
          <w:rFonts w:ascii="UDJGFS+CMBX9"/>
          <w:color w:val="000000"/>
          <w:sz w:val="18"/>
        </w:rPr>
        <w:t>Chapter</w:t>
      </w:r>
      <w:r>
        <w:rPr>
          <w:rFonts w:ascii="Times New Roman"/>
          <w:color w:val="000000"/>
          <w:spacing w:val="26"/>
          <w:sz w:val="18"/>
        </w:rPr>
        <w:t xml:space="preserve"> </w:t>
      </w:r>
      <w:r>
        <w:rPr>
          <w:rFonts w:ascii="UDJGFS+CMBX9"/>
          <w:color w:val="000000"/>
          <w:sz w:val="18"/>
        </w:rPr>
        <w:t>2</w:t>
      </w:r>
      <w:r>
        <w:rPr>
          <w:rFonts w:ascii="Times New Roman"/>
          <w:color w:val="000000"/>
          <w:spacing w:val="26"/>
          <w:sz w:val="18"/>
        </w:rPr>
        <w:t xml:space="preserve"> </w:t>
      </w:r>
      <w:r>
        <w:rPr>
          <w:rFonts w:ascii="UDJGFS+CMBX9"/>
          <w:color w:val="000000"/>
          <w:sz w:val="18"/>
        </w:rPr>
        <w:t>only</w:t>
      </w:r>
    </w:p>
    <w:p w14:paraId="56DE3149" w14:textId="77777777" w:rsidR="00CF0253" w:rsidRDefault="00252649">
      <w:pPr>
        <w:spacing w:before="127" w:after="0" w:line="190" w:lineRule="exact"/>
        <w:jc w:val="left"/>
        <w:rPr>
          <w:rFonts w:ascii="Times New Roman"/>
          <w:color w:val="000000"/>
          <w:sz w:val="18"/>
        </w:rPr>
      </w:pPr>
      <w:proofErr w:type="spellStart"/>
      <w:r>
        <w:rPr>
          <w:rFonts w:ascii="MTBMSK+CMBXTI10"/>
          <w:color w:val="000000"/>
          <w:sz w:val="18"/>
        </w:rPr>
        <w:t>Jinmahn</w:t>
      </w:r>
      <w:proofErr w:type="spellEnd"/>
      <w:r>
        <w:rPr>
          <w:rFonts w:ascii="Times New Roman"/>
          <w:color w:val="000000"/>
          <w:spacing w:val="29"/>
          <w:sz w:val="18"/>
        </w:rPr>
        <w:t xml:space="preserve"> </w:t>
      </w:r>
      <w:r>
        <w:rPr>
          <w:rFonts w:ascii="MTBMSK+CMBXTI10"/>
          <w:color w:val="000000"/>
          <w:sz w:val="18"/>
        </w:rPr>
        <w:t>Jo</w:t>
      </w:r>
      <w:r>
        <w:rPr>
          <w:rFonts w:ascii="Times New Roman"/>
          <w:color w:val="000000"/>
          <w:spacing w:val="40"/>
          <w:sz w:val="18"/>
        </w:rPr>
        <w:t xml:space="preserve"> </w:t>
      </w:r>
      <w:r>
        <w:rPr>
          <w:rFonts w:ascii="UDJGFS+CMBX9"/>
          <w:color w:val="000000"/>
          <w:sz w:val="18"/>
        </w:rPr>
        <w:t>(ID#:</w:t>
      </w:r>
      <w:r>
        <w:rPr>
          <w:rFonts w:ascii="Times New Roman"/>
          <w:color w:val="000000"/>
          <w:spacing w:val="50"/>
          <w:sz w:val="18"/>
        </w:rPr>
        <w:t xml:space="preserve"> </w:t>
      </w:r>
      <w:r>
        <w:rPr>
          <w:rFonts w:ascii="UDJGFS+CMBX9"/>
          <w:color w:val="000000"/>
          <w:sz w:val="18"/>
        </w:rPr>
        <w:t>915528897)</w:t>
      </w:r>
    </w:p>
    <w:p w14:paraId="2515A991" w14:textId="77777777" w:rsidR="00CF0253" w:rsidRDefault="00252649">
      <w:pPr>
        <w:spacing w:before="634" w:after="0" w:line="209" w:lineRule="exact"/>
        <w:jc w:val="left"/>
        <w:rPr>
          <w:rFonts w:ascii="Times New Roman"/>
          <w:color w:val="000000"/>
          <w:sz w:val="20"/>
        </w:rPr>
      </w:pPr>
      <w:r>
        <w:rPr>
          <w:rFonts w:ascii="JCMVBB+CMBX10"/>
          <w:color w:val="000000"/>
          <w:sz w:val="20"/>
        </w:rPr>
        <w:t>4.1.2</w:t>
      </w:r>
      <w:r>
        <w:rPr>
          <w:rFonts w:ascii="Times New Roman"/>
          <w:color w:val="000000"/>
          <w:spacing w:val="179"/>
          <w:sz w:val="20"/>
        </w:rPr>
        <w:t xml:space="preserve"> </w:t>
      </w:r>
      <w:r>
        <w:rPr>
          <w:rFonts w:ascii="JCMVBB+CMBX10"/>
          <w:color w:val="000000"/>
          <w:sz w:val="20"/>
        </w:rPr>
        <w:t>Household</w:t>
      </w:r>
      <w:r>
        <w:rPr>
          <w:rFonts w:ascii="Times New Roman"/>
          <w:color w:val="000000"/>
          <w:spacing w:val="26"/>
          <w:sz w:val="20"/>
        </w:rPr>
        <w:t xml:space="preserve"> </w:t>
      </w:r>
      <w:r>
        <w:rPr>
          <w:rFonts w:ascii="JCMVBB+CMBX10"/>
          <w:color w:val="000000"/>
          <w:sz w:val="20"/>
        </w:rPr>
        <w:t>Consumption</w:t>
      </w:r>
      <w:r>
        <w:rPr>
          <w:rFonts w:ascii="Times New Roman"/>
          <w:color w:val="000000"/>
          <w:spacing w:val="27"/>
          <w:sz w:val="20"/>
        </w:rPr>
        <w:t xml:space="preserve"> </w:t>
      </w:r>
      <w:r>
        <w:rPr>
          <w:rFonts w:ascii="JCMVBB+CMBX10"/>
          <w:color w:val="000000"/>
          <w:spacing w:val="-1"/>
          <w:sz w:val="20"/>
        </w:rPr>
        <w:t>Behavior</w:t>
      </w:r>
      <w:r>
        <w:rPr>
          <w:rFonts w:ascii="Times New Roman"/>
          <w:color w:val="000000"/>
          <w:spacing w:val="27"/>
          <w:sz w:val="20"/>
        </w:rPr>
        <w:t xml:space="preserve"> </w:t>
      </w:r>
      <w:r>
        <w:rPr>
          <w:rFonts w:ascii="JCMVBB+CMBX10"/>
          <w:color w:val="000000"/>
          <w:spacing w:val="-5"/>
          <w:sz w:val="20"/>
        </w:rPr>
        <w:t>over</w:t>
      </w:r>
      <w:r>
        <w:rPr>
          <w:rFonts w:ascii="Times New Roman"/>
          <w:color w:val="000000"/>
          <w:spacing w:val="31"/>
          <w:sz w:val="20"/>
        </w:rPr>
        <w:t xml:space="preserve"> </w:t>
      </w:r>
      <w:r>
        <w:rPr>
          <w:rFonts w:ascii="JCMVBB+CMBX10"/>
          <w:color w:val="000000"/>
          <w:sz w:val="20"/>
        </w:rPr>
        <w:t>Daily</w:t>
      </w:r>
      <w:r>
        <w:rPr>
          <w:rFonts w:ascii="Times New Roman"/>
          <w:color w:val="000000"/>
          <w:spacing w:val="26"/>
          <w:sz w:val="20"/>
        </w:rPr>
        <w:t xml:space="preserve"> </w:t>
      </w:r>
      <w:r>
        <w:rPr>
          <w:rFonts w:ascii="JCMVBB+CMBX10"/>
          <w:color w:val="000000"/>
          <w:sz w:val="20"/>
        </w:rPr>
        <w:t>Heating</w:t>
      </w:r>
      <w:r>
        <w:rPr>
          <w:rFonts w:ascii="Times New Roman"/>
          <w:color w:val="000000"/>
          <w:spacing w:val="26"/>
          <w:sz w:val="20"/>
        </w:rPr>
        <w:t xml:space="preserve"> </w:t>
      </w:r>
      <w:r>
        <w:rPr>
          <w:rFonts w:ascii="JCMVBB+CMBX10"/>
          <w:color w:val="000000"/>
          <w:sz w:val="20"/>
        </w:rPr>
        <w:t>Degree</w:t>
      </w:r>
      <w:r>
        <w:rPr>
          <w:rFonts w:ascii="Times New Roman"/>
          <w:color w:val="000000"/>
          <w:spacing w:val="26"/>
          <w:sz w:val="20"/>
        </w:rPr>
        <w:t xml:space="preserve"> </w:t>
      </w:r>
      <w:r>
        <w:rPr>
          <w:rFonts w:ascii="JCMVBB+CMBX10"/>
          <w:color w:val="000000"/>
          <w:spacing w:val="-3"/>
          <w:sz w:val="20"/>
        </w:rPr>
        <w:t>Days</w:t>
      </w:r>
    </w:p>
    <w:p w14:paraId="4B16F6AB" w14:textId="77777777" w:rsidR="00CF0253" w:rsidRDefault="00252649">
      <w:pPr>
        <w:spacing w:before="278" w:after="0" w:line="209" w:lineRule="exact"/>
        <w:jc w:val="left"/>
        <w:rPr>
          <w:rFonts w:ascii="Times New Roman"/>
          <w:color w:val="000000"/>
          <w:sz w:val="20"/>
        </w:rPr>
      </w:pPr>
      <w:r>
        <w:rPr>
          <w:rFonts w:ascii="KCFTRC+CMR10"/>
          <w:color w:val="000000"/>
          <w:spacing w:val="-1"/>
          <w:sz w:val="20"/>
        </w:rPr>
        <w:t>My</w:t>
      </w:r>
      <w:r>
        <w:rPr>
          <w:rFonts w:ascii="Times New Roman"/>
          <w:color w:val="000000"/>
          <w:spacing w:val="14"/>
          <w:sz w:val="20"/>
        </w:rPr>
        <w:t xml:space="preserve"> </w:t>
      </w:r>
      <w:r>
        <w:rPr>
          <w:rFonts w:ascii="KCFTRC+CMR10"/>
          <w:color w:val="000000"/>
          <w:sz w:val="20"/>
        </w:rPr>
        <w:t>empirical</w:t>
      </w:r>
      <w:r>
        <w:rPr>
          <w:rFonts w:ascii="Times New Roman"/>
          <w:color w:val="000000"/>
          <w:spacing w:val="14"/>
          <w:sz w:val="20"/>
        </w:rPr>
        <w:t xml:space="preserve"> </w:t>
      </w:r>
      <w:r>
        <w:rPr>
          <w:rFonts w:ascii="KCFTRC+CMR10"/>
          <w:color w:val="000000"/>
          <w:sz w:val="20"/>
        </w:rPr>
        <w:t>results</w:t>
      </w:r>
      <w:r>
        <w:rPr>
          <w:rFonts w:ascii="Times New Roman"/>
          <w:color w:val="000000"/>
          <w:spacing w:val="14"/>
          <w:sz w:val="20"/>
        </w:rPr>
        <w:t xml:space="preserve"> </w:t>
      </w:r>
      <w:r>
        <w:rPr>
          <w:rFonts w:ascii="KCFTRC+CMR10"/>
          <w:color w:val="000000"/>
          <w:spacing w:val="-1"/>
          <w:sz w:val="20"/>
        </w:rPr>
        <w:t>obviously</w:t>
      </w:r>
      <w:r>
        <w:rPr>
          <w:rFonts w:ascii="Times New Roman"/>
          <w:color w:val="000000"/>
          <w:spacing w:val="14"/>
          <w:sz w:val="20"/>
        </w:rPr>
        <w:t xml:space="preserve"> </w:t>
      </w:r>
      <w:r>
        <w:rPr>
          <w:rFonts w:ascii="KCFTRC+CMR10"/>
          <w:color w:val="000000"/>
          <w:spacing w:val="-2"/>
          <w:sz w:val="20"/>
        </w:rPr>
        <w:t>show</w:t>
      </w:r>
      <w:r>
        <w:rPr>
          <w:rFonts w:ascii="Times New Roman"/>
          <w:color w:val="000000"/>
          <w:spacing w:val="15"/>
          <w:sz w:val="20"/>
        </w:rPr>
        <w:t xml:space="preserve"> </w:t>
      </w:r>
      <w:r>
        <w:rPr>
          <w:rFonts w:ascii="KCFTRC+CMR10"/>
          <w:color w:val="000000"/>
          <w:sz w:val="20"/>
        </w:rPr>
        <w:t>that</w:t>
      </w:r>
      <w:r>
        <w:rPr>
          <w:rFonts w:ascii="Times New Roman"/>
          <w:color w:val="000000"/>
          <w:spacing w:val="14"/>
          <w:sz w:val="20"/>
        </w:rPr>
        <w:t xml:space="preserve"> </w:t>
      </w:r>
      <w:r>
        <w:rPr>
          <w:rFonts w:ascii="KCFTRC+CMR10"/>
          <w:color w:val="000000"/>
          <w:sz w:val="20"/>
        </w:rPr>
        <w:t>the</w:t>
      </w:r>
      <w:r>
        <w:rPr>
          <w:rFonts w:ascii="Times New Roman"/>
          <w:color w:val="000000"/>
          <w:spacing w:val="14"/>
          <w:sz w:val="20"/>
        </w:rPr>
        <w:t xml:space="preserve"> </w:t>
      </w:r>
      <w:r>
        <w:rPr>
          <w:rFonts w:ascii="KCFTRC+CMR10" w:hAnsi="KCFTRC+CMR10" w:cs="KCFTRC+CMR10"/>
          <w:color w:val="000000"/>
          <w:spacing w:val="-1"/>
          <w:sz w:val="20"/>
        </w:rPr>
        <w:t>eﬀectiveness</w:t>
      </w:r>
      <w:r>
        <w:rPr>
          <w:rFonts w:ascii="Times New Roman"/>
          <w:color w:val="000000"/>
          <w:spacing w:val="14"/>
          <w:sz w:val="20"/>
        </w:rPr>
        <w:t xml:space="preserve"> </w:t>
      </w:r>
      <w:r>
        <w:rPr>
          <w:rFonts w:ascii="KCFTRC+CMR10"/>
          <w:color w:val="000000"/>
          <w:sz w:val="20"/>
        </w:rPr>
        <w:t>of</w:t>
      </w:r>
      <w:r>
        <w:rPr>
          <w:rFonts w:ascii="Times New Roman"/>
          <w:color w:val="000000"/>
          <w:spacing w:val="14"/>
          <w:sz w:val="20"/>
        </w:rPr>
        <w:t xml:space="preserve"> </w:t>
      </w:r>
      <w:r>
        <w:rPr>
          <w:rFonts w:ascii="KCFTRC+CMR10"/>
          <w:color w:val="000000"/>
          <w:sz w:val="20"/>
        </w:rPr>
        <w:t>the</w:t>
      </w:r>
      <w:r>
        <w:rPr>
          <w:rFonts w:ascii="Times New Roman"/>
          <w:color w:val="000000"/>
          <w:spacing w:val="14"/>
          <w:sz w:val="20"/>
        </w:rPr>
        <w:t xml:space="preserve"> </w:t>
      </w:r>
      <w:r>
        <w:rPr>
          <w:rFonts w:ascii="KCFTRC+CMR10"/>
          <w:color w:val="000000"/>
          <w:sz w:val="20"/>
        </w:rPr>
        <w:t>TOU</w:t>
      </w:r>
      <w:r>
        <w:rPr>
          <w:rFonts w:ascii="Times New Roman"/>
          <w:color w:val="000000"/>
          <w:spacing w:val="13"/>
          <w:sz w:val="20"/>
        </w:rPr>
        <w:t xml:space="preserve"> </w:t>
      </w:r>
      <w:r>
        <w:rPr>
          <w:rFonts w:ascii="KCFTRC+CMR10" w:hAnsi="KCFTRC+CMR10" w:cs="KCFTRC+CMR10"/>
          <w:color w:val="000000"/>
          <w:sz w:val="20"/>
        </w:rPr>
        <w:t>tariﬀs,</w:t>
      </w:r>
      <w:r>
        <w:rPr>
          <w:rFonts w:ascii="Times New Roman"/>
          <w:color w:val="000000"/>
          <w:spacing w:val="14"/>
          <w:sz w:val="20"/>
        </w:rPr>
        <w:t xml:space="preserve"> </w:t>
      </w:r>
      <w:r>
        <w:rPr>
          <w:rFonts w:ascii="KCFTRC+CMR10"/>
          <w:color w:val="000000"/>
          <w:sz w:val="20"/>
        </w:rPr>
        <w:t>as</w:t>
      </w:r>
      <w:r>
        <w:rPr>
          <w:rFonts w:ascii="Times New Roman"/>
          <w:color w:val="000000"/>
          <w:spacing w:val="14"/>
          <w:sz w:val="20"/>
        </w:rPr>
        <w:t xml:space="preserve"> </w:t>
      </w:r>
      <w:r>
        <w:rPr>
          <w:rFonts w:ascii="KCFTRC+CMR10"/>
          <w:color w:val="000000"/>
          <w:sz w:val="20"/>
        </w:rPr>
        <w:t>measured</w:t>
      </w:r>
      <w:r>
        <w:rPr>
          <w:rFonts w:ascii="Times New Roman"/>
          <w:color w:val="000000"/>
          <w:spacing w:val="14"/>
          <w:sz w:val="20"/>
        </w:rPr>
        <w:t xml:space="preserve"> </w:t>
      </w:r>
      <w:r>
        <w:rPr>
          <w:rFonts w:ascii="KCFTRC+CMR10"/>
          <w:color w:val="000000"/>
          <w:spacing w:val="-6"/>
          <w:sz w:val="20"/>
        </w:rPr>
        <w:t>by</w:t>
      </w:r>
      <w:r>
        <w:rPr>
          <w:rFonts w:ascii="Times New Roman"/>
          <w:color w:val="000000"/>
          <w:spacing w:val="19"/>
          <w:sz w:val="20"/>
        </w:rPr>
        <w:t xml:space="preserve"> </w:t>
      </w:r>
      <w:r>
        <w:rPr>
          <w:rFonts w:ascii="KCFTRC+CMR10"/>
          <w:color w:val="000000"/>
          <w:sz w:val="20"/>
        </w:rPr>
        <w:t>the</w:t>
      </w:r>
      <w:r>
        <w:rPr>
          <w:rFonts w:ascii="Times New Roman"/>
          <w:color w:val="000000"/>
          <w:spacing w:val="14"/>
          <w:sz w:val="20"/>
        </w:rPr>
        <w:t xml:space="preserve"> </w:t>
      </w:r>
      <w:r>
        <w:rPr>
          <w:rFonts w:ascii="KCFTRC+CMR10"/>
          <w:color w:val="000000"/>
          <w:sz w:val="20"/>
        </w:rPr>
        <w:t>magnitude</w:t>
      </w:r>
      <w:r>
        <w:rPr>
          <w:rFonts w:ascii="Times New Roman"/>
          <w:color w:val="000000"/>
          <w:spacing w:val="14"/>
          <w:sz w:val="20"/>
        </w:rPr>
        <w:t xml:space="preserve"> </w:t>
      </w:r>
      <w:r>
        <w:rPr>
          <w:rFonts w:ascii="KCFTRC+CMR10"/>
          <w:color w:val="000000"/>
          <w:sz w:val="20"/>
        </w:rPr>
        <w:t>of</w:t>
      </w:r>
    </w:p>
    <w:p w14:paraId="4B01D38A" w14:textId="77777777" w:rsidR="00CF0253" w:rsidRDefault="00252649">
      <w:pPr>
        <w:spacing w:before="149" w:after="0" w:line="209" w:lineRule="exact"/>
        <w:jc w:val="left"/>
        <w:rPr>
          <w:rFonts w:ascii="Times New Roman"/>
          <w:color w:val="000000"/>
          <w:sz w:val="20"/>
        </w:rPr>
      </w:pPr>
      <w:r>
        <w:rPr>
          <w:rFonts w:ascii="KCFTRC+CMR10"/>
          <w:color w:val="000000"/>
          <w:sz w:val="20"/>
        </w:rPr>
        <w:t>the</w:t>
      </w:r>
      <w:r>
        <w:rPr>
          <w:rFonts w:ascii="Times New Roman"/>
          <w:color w:val="000000"/>
          <w:spacing w:val="25"/>
          <w:sz w:val="20"/>
        </w:rPr>
        <w:t xml:space="preserve"> </w:t>
      </w:r>
      <w:r>
        <w:rPr>
          <w:rFonts w:ascii="KCFTRC+CMR10"/>
          <w:color w:val="000000"/>
          <w:sz w:val="20"/>
        </w:rPr>
        <w:t>induced</w:t>
      </w:r>
      <w:r>
        <w:rPr>
          <w:rFonts w:ascii="Times New Roman"/>
          <w:color w:val="000000"/>
          <w:spacing w:val="25"/>
          <w:sz w:val="20"/>
        </w:rPr>
        <w:t xml:space="preserve"> </w:t>
      </w:r>
      <w:r>
        <w:rPr>
          <w:rFonts w:ascii="KCFTRC+CMR10"/>
          <w:color w:val="000000"/>
          <w:spacing w:val="-1"/>
          <w:sz w:val="20"/>
        </w:rPr>
        <w:t>electricity</w:t>
      </w:r>
      <w:r>
        <w:rPr>
          <w:rFonts w:ascii="Times New Roman"/>
          <w:color w:val="000000"/>
          <w:spacing w:val="26"/>
          <w:sz w:val="20"/>
        </w:rPr>
        <w:t xml:space="preserve"> </w:t>
      </w:r>
      <w:r>
        <w:rPr>
          <w:rFonts w:ascii="KCFTRC+CMR10"/>
          <w:color w:val="000000"/>
          <w:spacing w:val="-1"/>
          <w:sz w:val="20"/>
        </w:rPr>
        <w:t>savings,</w:t>
      </w:r>
      <w:r>
        <w:rPr>
          <w:rFonts w:ascii="Times New Roman"/>
          <w:color w:val="000000"/>
          <w:spacing w:val="29"/>
          <w:sz w:val="20"/>
        </w:rPr>
        <w:t xml:space="preserve"> </w:t>
      </w:r>
      <w:r>
        <w:rPr>
          <w:rFonts w:ascii="KCFTRC+CMR10"/>
          <w:color w:val="000000"/>
          <w:sz w:val="20"/>
        </w:rPr>
        <w:t>nonlinearly</w:t>
      </w:r>
      <w:r>
        <w:rPr>
          <w:rFonts w:ascii="Times New Roman"/>
          <w:color w:val="000000"/>
          <w:spacing w:val="25"/>
          <w:sz w:val="20"/>
        </w:rPr>
        <w:t xml:space="preserve"> </w:t>
      </w:r>
      <w:r>
        <w:rPr>
          <w:rFonts w:ascii="KCFTRC+CMR10"/>
          <w:color w:val="000000"/>
          <w:spacing w:val="-2"/>
          <w:sz w:val="20"/>
        </w:rPr>
        <w:t>varies</w:t>
      </w:r>
      <w:r>
        <w:rPr>
          <w:rFonts w:ascii="Times New Roman"/>
          <w:color w:val="000000"/>
          <w:spacing w:val="28"/>
          <w:sz w:val="20"/>
        </w:rPr>
        <w:t xml:space="preserve"> </w:t>
      </w:r>
      <w:r>
        <w:rPr>
          <w:rFonts w:ascii="KCFTRC+CMR10"/>
          <w:color w:val="000000"/>
          <w:sz w:val="20"/>
        </w:rPr>
        <w:t>with</w:t>
      </w:r>
      <w:r>
        <w:rPr>
          <w:rFonts w:ascii="Times New Roman"/>
          <w:color w:val="000000"/>
          <w:spacing w:val="25"/>
          <w:sz w:val="20"/>
        </w:rPr>
        <w:t xml:space="preserve"> </w:t>
      </w:r>
      <w:r>
        <w:rPr>
          <w:rFonts w:ascii="KCFTRC+CMR10"/>
          <w:color w:val="000000"/>
          <w:sz w:val="20"/>
        </w:rPr>
        <w:t>daily</w:t>
      </w:r>
      <w:r>
        <w:rPr>
          <w:rFonts w:ascii="Times New Roman"/>
          <w:color w:val="000000"/>
          <w:spacing w:val="25"/>
          <w:sz w:val="20"/>
        </w:rPr>
        <w:t xml:space="preserve"> </w:t>
      </w:r>
      <w:r>
        <w:rPr>
          <w:rFonts w:ascii="KCFTRC+CMR10"/>
          <w:color w:val="000000"/>
          <w:sz w:val="20"/>
        </w:rPr>
        <w:t>HDDs.</w:t>
      </w:r>
      <w:r>
        <w:rPr>
          <w:rFonts w:ascii="Times New Roman"/>
          <w:color w:val="000000"/>
          <w:spacing w:val="65"/>
          <w:sz w:val="20"/>
        </w:rPr>
        <w:t xml:space="preserve"> </w:t>
      </w:r>
      <w:r>
        <w:rPr>
          <w:rFonts w:ascii="KCFTRC+CMR10"/>
          <w:color w:val="000000"/>
          <w:spacing w:val="-1"/>
          <w:sz w:val="20"/>
        </w:rPr>
        <w:t>As</w:t>
      </w:r>
      <w:r>
        <w:rPr>
          <w:rFonts w:ascii="Times New Roman"/>
          <w:color w:val="000000"/>
          <w:spacing w:val="26"/>
          <w:sz w:val="20"/>
        </w:rPr>
        <w:t xml:space="preserve"> </w:t>
      </w:r>
      <w:r>
        <w:rPr>
          <w:rFonts w:ascii="KCFTRC+CMR10"/>
          <w:color w:val="000000"/>
          <w:sz w:val="20"/>
        </w:rPr>
        <w:t>discussed,</w:t>
      </w:r>
      <w:r>
        <w:rPr>
          <w:rFonts w:ascii="Times New Roman"/>
          <w:color w:val="000000"/>
          <w:spacing w:val="27"/>
          <w:sz w:val="20"/>
        </w:rPr>
        <w:t xml:space="preserve"> </w:t>
      </w:r>
      <w:r>
        <w:rPr>
          <w:rFonts w:ascii="KCFTRC+CMR10"/>
          <w:color w:val="000000"/>
          <w:sz w:val="20"/>
        </w:rPr>
        <w:t>the</w:t>
      </w:r>
      <w:r>
        <w:rPr>
          <w:rFonts w:ascii="Times New Roman"/>
          <w:color w:val="000000"/>
          <w:spacing w:val="25"/>
          <w:sz w:val="20"/>
        </w:rPr>
        <w:t xml:space="preserve"> </w:t>
      </w:r>
      <w:r>
        <w:rPr>
          <w:rFonts w:ascii="KCFTRC+CMR10"/>
          <w:color w:val="000000"/>
          <w:sz w:val="20"/>
        </w:rPr>
        <w:t>total</w:t>
      </w:r>
      <w:r>
        <w:rPr>
          <w:rFonts w:ascii="Times New Roman"/>
          <w:color w:val="000000"/>
          <w:spacing w:val="25"/>
          <w:sz w:val="20"/>
        </w:rPr>
        <w:t xml:space="preserve"> </w:t>
      </w:r>
      <w:r>
        <w:rPr>
          <w:rFonts w:ascii="KCFTRC+CMR10"/>
          <w:color w:val="000000"/>
          <w:spacing w:val="-1"/>
          <w:sz w:val="20"/>
        </w:rPr>
        <w:t>electricity</w:t>
      </w:r>
      <w:r>
        <w:rPr>
          <w:rFonts w:ascii="Times New Roman"/>
          <w:color w:val="000000"/>
          <w:spacing w:val="26"/>
          <w:sz w:val="20"/>
        </w:rPr>
        <w:t xml:space="preserve"> </w:t>
      </w:r>
      <w:r>
        <w:rPr>
          <w:rFonts w:ascii="KCFTRC+CMR10"/>
          <w:color w:val="000000"/>
          <w:spacing w:val="-1"/>
          <w:sz w:val="20"/>
        </w:rPr>
        <w:t>savings</w:t>
      </w:r>
    </w:p>
    <w:p w14:paraId="201D31AC" w14:textId="77777777" w:rsidR="00CF0253" w:rsidRDefault="00252649">
      <w:pPr>
        <w:spacing w:before="149" w:after="0" w:line="209" w:lineRule="exact"/>
        <w:jc w:val="left"/>
        <w:rPr>
          <w:rFonts w:ascii="Times New Roman"/>
          <w:color w:val="000000"/>
          <w:sz w:val="20"/>
        </w:rPr>
      </w:pPr>
      <w:r>
        <w:rPr>
          <w:rFonts w:ascii="KCFTRC+CMR10"/>
          <w:color w:val="000000"/>
          <w:sz w:val="20"/>
        </w:rPr>
        <w:t>caused</w:t>
      </w:r>
      <w:r>
        <w:rPr>
          <w:rFonts w:ascii="Times New Roman"/>
          <w:color w:val="000000"/>
          <w:spacing w:val="9"/>
          <w:sz w:val="20"/>
        </w:rPr>
        <w:t xml:space="preserve"> </w:t>
      </w:r>
      <w:r>
        <w:rPr>
          <w:rFonts w:ascii="KCFTRC+CMR10"/>
          <w:color w:val="000000"/>
          <w:spacing w:val="-6"/>
          <w:sz w:val="20"/>
        </w:rPr>
        <w:t>by</w:t>
      </w:r>
      <w:r>
        <w:rPr>
          <w:rFonts w:ascii="Times New Roman"/>
          <w:color w:val="000000"/>
          <w:spacing w:val="15"/>
          <w:sz w:val="20"/>
        </w:rPr>
        <w:t xml:space="preserve"> </w:t>
      </w:r>
      <w:r>
        <w:rPr>
          <w:rFonts w:ascii="KCFTRC+CMR10"/>
          <w:color w:val="000000"/>
          <w:sz w:val="20"/>
        </w:rPr>
        <w:t>the</w:t>
      </w:r>
      <w:r>
        <w:rPr>
          <w:rFonts w:ascii="Times New Roman"/>
          <w:color w:val="000000"/>
          <w:spacing w:val="9"/>
          <w:sz w:val="20"/>
        </w:rPr>
        <w:t xml:space="preserve"> </w:t>
      </w:r>
      <w:r>
        <w:rPr>
          <w:rFonts w:ascii="KCFTRC+CMR10"/>
          <w:color w:val="000000"/>
          <w:spacing w:val="-2"/>
          <w:sz w:val="20"/>
        </w:rPr>
        <w:t>deployment</w:t>
      </w:r>
      <w:r>
        <w:rPr>
          <w:rFonts w:ascii="Times New Roman"/>
          <w:color w:val="000000"/>
          <w:spacing w:val="10"/>
          <w:sz w:val="20"/>
        </w:rPr>
        <w:t xml:space="preserve"> </w:t>
      </w:r>
      <w:r>
        <w:rPr>
          <w:rFonts w:ascii="KCFTRC+CMR10"/>
          <w:color w:val="000000"/>
          <w:sz w:val="20"/>
        </w:rPr>
        <w:t>of</w:t>
      </w:r>
      <w:r>
        <w:rPr>
          <w:rFonts w:ascii="Times New Roman"/>
          <w:color w:val="000000"/>
          <w:spacing w:val="9"/>
          <w:sz w:val="20"/>
        </w:rPr>
        <w:t xml:space="preserve"> </w:t>
      </w:r>
      <w:r>
        <w:rPr>
          <w:rFonts w:ascii="KCFTRC+CMR10"/>
          <w:color w:val="000000"/>
          <w:sz w:val="20"/>
        </w:rPr>
        <w:t>TOU</w:t>
      </w:r>
      <w:r>
        <w:rPr>
          <w:rFonts w:ascii="Times New Roman"/>
          <w:color w:val="000000"/>
          <w:spacing w:val="9"/>
          <w:sz w:val="20"/>
        </w:rPr>
        <w:t xml:space="preserve"> </w:t>
      </w:r>
      <w:r>
        <w:rPr>
          <w:rFonts w:ascii="KCFTRC+CMR10"/>
          <w:color w:val="000000"/>
          <w:sz w:val="20"/>
        </w:rPr>
        <w:t>pricing</w:t>
      </w:r>
      <w:r>
        <w:rPr>
          <w:rFonts w:ascii="Times New Roman"/>
          <w:color w:val="000000"/>
          <w:spacing w:val="9"/>
          <w:sz w:val="20"/>
        </w:rPr>
        <w:t xml:space="preserve"> </w:t>
      </w:r>
      <w:r>
        <w:rPr>
          <w:rFonts w:ascii="KCFTRC+CMR10"/>
          <w:color w:val="000000"/>
          <w:sz w:val="20"/>
        </w:rPr>
        <w:t>consists</w:t>
      </w:r>
      <w:r>
        <w:rPr>
          <w:rFonts w:ascii="Times New Roman"/>
          <w:color w:val="000000"/>
          <w:spacing w:val="9"/>
          <w:sz w:val="20"/>
        </w:rPr>
        <w:t xml:space="preserve"> </w:t>
      </w:r>
      <w:r>
        <w:rPr>
          <w:rFonts w:ascii="KCFTRC+CMR10"/>
          <w:color w:val="000000"/>
          <w:sz w:val="20"/>
        </w:rPr>
        <w:t>of</w:t>
      </w:r>
      <w:r>
        <w:rPr>
          <w:rFonts w:ascii="Times New Roman"/>
          <w:color w:val="000000"/>
          <w:spacing w:val="9"/>
          <w:sz w:val="20"/>
        </w:rPr>
        <w:t xml:space="preserve"> </w:t>
      </w:r>
      <w:r>
        <w:rPr>
          <w:rFonts w:ascii="KCFTRC+CMR10"/>
          <w:color w:val="000000"/>
          <w:spacing w:val="-6"/>
          <w:sz w:val="20"/>
        </w:rPr>
        <w:t>two</w:t>
      </w:r>
      <w:r>
        <w:rPr>
          <w:rFonts w:ascii="Times New Roman"/>
          <w:color w:val="000000"/>
          <w:spacing w:val="14"/>
          <w:sz w:val="20"/>
        </w:rPr>
        <w:t xml:space="preserve"> </w:t>
      </w:r>
      <w:r>
        <w:rPr>
          <w:rFonts w:ascii="KCFTRC+CMR10"/>
          <w:color w:val="000000"/>
          <w:spacing w:val="-1"/>
          <w:sz w:val="20"/>
        </w:rPr>
        <w:t>elements:</w:t>
      </w:r>
      <w:r>
        <w:rPr>
          <w:rFonts w:ascii="Times New Roman"/>
          <w:color w:val="000000"/>
          <w:spacing w:val="36"/>
          <w:sz w:val="20"/>
        </w:rPr>
        <w:t xml:space="preserve"> </w:t>
      </w:r>
      <w:r>
        <w:rPr>
          <w:rFonts w:ascii="KCFTRC+CMR10"/>
          <w:color w:val="000000"/>
          <w:sz w:val="20"/>
        </w:rPr>
        <w:t>the</w:t>
      </w:r>
      <w:r>
        <w:rPr>
          <w:rFonts w:ascii="Times New Roman"/>
          <w:color w:val="000000"/>
          <w:spacing w:val="9"/>
          <w:sz w:val="20"/>
        </w:rPr>
        <w:t xml:space="preserve"> </w:t>
      </w:r>
      <w:r>
        <w:rPr>
          <w:rFonts w:ascii="KCFTRC+CMR10"/>
          <w:color w:val="000000"/>
          <w:spacing w:val="-1"/>
          <w:sz w:val="20"/>
        </w:rPr>
        <w:t>savings</w:t>
      </w:r>
      <w:r>
        <w:rPr>
          <w:rFonts w:ascii="Times New Roman"/>
          <w:color w:val="000000"/>
          <w:spacing w:val="10"/>
          <w:sz w:val="20"/>
        </w:rPr>
        <w:t xml:space="preserve"> </w:t>
      </w:r>
      <w:r>
        <w:rPr>
          <w:rFonts w:ascii="KCFTRC+CMR10"/>
          <w:color w:val="000000"/>
          <w:sz w:val="20"/>
        </w:rPr>
        <w:t>from</w:t>
      </w:r>
      <w:r>
        <w:rPr>
          <w:rFonts w:ascii="Times New Roman"/>
          <w:color w:val="000000"/>
          <w:spacing w:val="9"/>
          <w:sz w:val="20"/>
        </w:rPr>
        <w:t xml:space="preserve"> </w:t>
      </w:r>
      <w:r>
        <w:rPr>
          <w:rFonts w:ascii="KCFTRC+CMR10"/>
          <w:color w:val="000000"/>
          <w:spacing w:val="-1"/>
          <w:sz w:val="20"/>
        </w:rPr>
        <w:t>electricity</w:t>
      </w:r>
      <w:r>
        <w:rPr>
          <w:rFonts w:ascii="Times New Roman"/>
          <w:color w:val="000000"/>
          <w:spacing w:val="10"/>
          <w:sz w:val="20"/>
        </w:rPr>
        <w:t xml:space="preserve"> </w:t>
      </w:r>
      <w:r>
        <w:rPr>
          <w:rFonts w:ascii="KCFTRC+CMR10"/>
          <w:color w:val="000000"/>
          <w:sz w:val="20"/>
        </w:rPr>
        <w:t>consumption</w:t>
      </w:r>
      <w:r>
        <w:rPr>
          <w:rFonts w:ascii="Times New Roman"/>
          <w:color w:val="000000"/>
          <w:spacing w:val="9"/>
          <w:sz w:val="20"/>
        </w:rPr>
        <w:t xml:space="preserve"> </w:t>
      </w:r>
      <w:r>
        <w:rPr>
          <w:rFonts w:ascii="KCFTRC+CMR10"/>
          <w:color w:val="000000"/>
          <w:sz w:val="20"/>
        </w:rPr>
        <w:t>for</w:t>
      </w:r>
    </w:p>
    <w:p w14:paraId="1B07537A" w14:textId="77777777" w:rsidR="00CF0253" w:rsidRDefault="00252649">
      <w:pPr>
        <w:spacing w:before="149" w:after="0" w:line="209" w:lineRule="exact"/>
        <w:jc w:val="left"/>
        <w:rPr>
          <w:rFonts w:ascii="Times New Roman"/>
          <w:color w:val="000000"/>
          <w:sz w:val="20"/>
        </w:rPr>
      </w:pPr>
      <w:r>
        <w:rPr>
          <w:rFonts w:ascii="KCFTRC+CMR10"/>
          <w:color w:val="000000"/>
          <w:sz w:val="20"/>
        </w:rPr>
        <w:t>non-temperature-control</w:t>
      </w:r>
      <w:r>
        <w:rPr>
          <w:rFonts w:ascii="Times New Roman"/>
          <w:color w:val="000000"/>
          <w:spacing w:val="-3"/>
          <w:sz w:val="20"/>
        </w:rPr>
        <w:t xml:space="preserve"> </w:t>
      </w:r>
      <w:r>
        <w:rPr>
          <w:rFonts w:ascii="KCFTRC+CMR10"/>
          <w:color w:val="000000"/>
          <w:sz w:val="20"/>
        </w:rPr>
        <w:t>uses</w:t>
      </w:r>
      <w:r>
        <w:rPr>
          <w:rFonts w:ascii="Times New Roman"/>
          <w:color w:val="000000"/>
          <w:spacing w:val="-3"/>
          <w:sz w:val="20"/>
        </w:rPr>
        <w:t xml:space="preserve"> </w:t>
      </w:r>
      <w:r>
        <w:rPr>
          <w:rFonts w:ascii="KCFTRC+CMR10"/>
          <w:color w:val="000000"/>
          <w:sz w:val="20"/>
        </w:rPr>
        <w:t>and</w:t>
      </w:r>
      <w:r>
        <w:rPr>
          <w:rFonts w:ascii="Times New Roman"/>
          <w:color w:val="000000"/>
          <w:spacing w:val="-3"/>
          <w:sz w:val="20"/>
        </w:rPr>
        <w:t xml:space="preserve"> </w:t>
      </w:r>
      <w:r>
        <w:rPr>
          <w:rFonts w:ascii="KCFTRC+CMR10"/>
          <w:color w:val="000000"/>
          <w:sz w:val="20"/>
        </w:rPr>
        <w:t>those</w:t>
      </w:r>
      <w:r>
        <w:rPr>
          <w:rFonts w:ascii="Times New Roman"/>
          <w:color w:val="000000"/>
          <w:spacing w:val="-3"/>
          <w:sz w:val="20"/>
        </w:rPr>
        <w:t xml:space="preserve"> </w:t>
      </w:r>
      <w:r>
        <w:rPr>
          <w:rFonts w:ascii="KCFTRC+CMR10"/>
          <w:color w:val="000000"/>
          <w:sz w:val="20"/>
        </w:rPr>
        <w:t>from</w:t>
      </w:r>
      <w:r>
        <w:rPr>
          <w:rFonts w:ascii="Times New Roman"/>
          <w:color w:val="000000"/>
          <w:spacing w:val="-3"/>
          <w:sz w:val="20"/>
        </w:rPr>
        <w:t xml:space="preserve"> </w:t>
      </w:r>
      <w:r>
        <w:rPr>
          <w:rFonts w:ascii="KCFTRC+CMR10"/>
          <w:color w:val="000000"/>
          <w:spacing w:val="-1"/>
          <w:sz w:val="20"/>
        </w:rPr>
        <w:t>electricity</w:t>
      </w:r>
      <w:r>
        <w:rPr>
          <w:rFonts w:ascii="Times New Roman"/>
          <w:color w:val="000000"/>
          <w:spacing w:val="-3"/>
          <w:sz w:val="20"/>
        </w:rPr>
        <w:t xml:space="preserve"> </w:t>
      </w:r>
      <w:r>
        <w:rPr>
          <w:rFonts w:ascii="KCFTRC+CMR10"/>
          <w:color w:val="000000"/>
          <w:sz w:val="20"/>
        </w:rPr>
        <w:t>consumption</w:t>
      </w:r>
      <w:r>
        <w:rPr>
          <w:rFonts w:ascii="Times New Roman"/>
          <w:color w:val="000000"/>
          <w:spacing w:val="-3"/>
          <w:sz w:val="20"/>
        </w:rPr>
        <w:t xml:space="preserve"> </w:t>
      </w:r>
      <w:r>
        <w:rPr>
          <w:rFonts w:ascii="KCFTRC+CMR10"/>
          <w:color w:val="000000"/>
          <w:sz w:val="20"/>
        </w:rPr>
        <w:t>for</w:t>
      </w:r>
      <w:r>
        <w:rPr>
          <w:rFonts w:ascii="Times New Roman"/>
          <w:color w:val="000000"/>
          <w:spacing w:val="-3"/>
          <w:sz w:val="20"/>
        </w:rPr>
        <w:t xml:space="preserve"> </w:t>
      </w:r>
      <w:r>
        <w:rPr>
          <w:rFonts w:ascii="KCFTRC+CMR10"/>
          <w:color w:val="000000"/>
          <w:sz w:val="20"/>
        </w:rPr>
        <w:t>temperature-control</w:t>
      </w:r>
      <w:r>
        <w:rPr>
          <w:rFonts w:ascii="Times New Roman"/>
          <w:color w:val="000000"/>
          <w:spacing w:val="-3"/>
          <w:sz w:val="20"/>
        </w:rPr>
        <w:t xml:space="preserve"> </w:t>
      </w:r>
      <w:r>
        <w:rPr>
          <w:rFonts w:ascii="KCFTRC+CMR10"/>
          <w:color w:val="000000"/>
          <w:sz w:val="20"/>
        </w:rPr>
        <w:t>uses.</w:t>
      </w:r>
      <w:r>
        <w:rPr>
          <w:rFonts w:ascii="Times New Roman"/>
          <w:color w:val="000000"/>
          <w:spacing w:val="32"/>
          <w:sz w:val="20"/>
        </w:rPr>
        <w:t xml:space="preserve"> </w:t>
      </w:r>
      <w:r>
        <w:rPr>
          <w:rFonts w:ascii="KCFTRC+CMR10"/>
          <w:color w:val="000000"/>
          <w:sz w:val="20"/>
        </w:rPr>
        <w:t>By</w:t>
      </w:r>
      <w:r>
        <w:rPr>
          <w:rFonts w:ascii="Times New Roman"/>
          <w:color w:val="000000"/>
          <w:spacing w:val="-3"/>
          <w:sz w:val="20"/>
        </w:rPr>
        <w:t xml:space="preserve"> </w:t>
      </w:r>
      <w:r>
        <w:rPr>
          <w:rFonts w:ascii="KCFTRC+CMR10" w:hAnsi="KCFTRC+CMR10" w:cs="KCFTRC+CMR10"/>
          <w:color w:val="000000"/>
          <w:sz w:val="20"/>
        </w:rPr>
        <w:t>deﬁnition,</w:t>
      </w:r>
    </w:p>
    <w:p w14:paraId="031A2772" w14:textId="77777777" w:rsidR="00CF0253" w:rsidRDefault="00252649">
      <w:pPr>
        <w:spacing w:before="149" w:after="0" w:line="209" w:lineRule="exact"/>
        <w:jc w:val="left"/>
        <w:rPr>
          <w:rFonts w:ascii="Times New Roman"/>
          <w:color w:val="000000"/>
          <w:sz w:val="20"/>
        </w:rPr>
      </w:pPr>
      <w:r>
        <w:rPr>
          <w:rFonts w:ascii="KCFTRC+CMR10"/>
          <w:color w:val="000000"/>
          <w:sz w:val="20"/>
        </w:rPr>
        <w:t>the</w:t>
      </w:r>
      <w:r>
        <w:rPr>
          <w:rFonts w:ascii="Times New Roman"/>
          <w:color w:val="000000"/>
          <w:spacing w:val="8"/>
          <w:sz w:val="20"/>
        </w:rPr>
        <w:t xml:space="preserve"> </w:t>
      </w:r>
      <w:r>
        <w:rPr>
          <w:rFonts w:ascii="KCFTRC+CMR10"/>
          <w:color w:val="000000"/>
          <w:spacing w:val="-1"/>
          <w:sz w:val="20"/>
        </w:rPr>
        <w:t>savings</w:t>
      </w:r>
      <w:r>
        <w:rPr>
          <w:rFonts w:ascii="Times New Roman"/>
          <w:color w:val="000000"/>
          <w:spacing w:val="9"/>
          <w:sz w:val="20"/>
        </w:rPr>
        <w:t xml:space="preserve"> </w:t>
      </w:r>
      <w:r>
        <w:rPr>
          <w:rFonts w:ascii="KCFTRC+CMR10"/>
          <w:color w:val="000000"/>
          <w:sz w:val="20"/>
        </w:rPr>
        <w:t>originating</w:t>
      </w:r>
      <w:r>
        <w:rPr>
          <w:rFonts w:ascii="Times New Roman"/>
          <w:color w:val="000000"/>
          <w:spacing w:val="8"/>
          <w:sz w:val="20"/>
        </w:rPr>
        <w:t xml:space="preserve"> </w:t>
      </w:r>
      <w:r>
        <w:rPr>
          <w:rFonts w:ascii="KCFTRC+CMR10"/>
          <w:color w:val="000000"/>
          <w:sz w:val="20"/>
        </w:rPr>
        <w:t>from</w:t>
      </w:r>
      <w:r>
        <w:rPr>
          <w:rFonts w:ascii="Times New Roman"/>
          <w:color w:val="000000"/>
          <w:spacing w:val="8"/>
          <w:sz w:val="20"/>
        </w:rPr>
        <w:t xml:space="preserve"> </w:t>
      </w:r>
      <w:r>
        <w:rPr>
          <w:rFonts w:ascii="KCFTRC+CMR10"/>
          <w:color w:val="000000"/>
          <w:sz w:val="20"/>
        </w:rPr>
        <w:t>non-for-heating</w:t>
      </w:r>
      <w:r>
        <w:rPr>
          <w:rFonts w:ascii="Times New Roman"/>
          <w:color w:val="000000"/>
          <w:spacing w:val="8"/>
          <w:sz w:val="20"/>
        </w:rPr>
        <w:t xml:space="preserve"> </w:t>
      </w:r>
      <w:r>
        <w:rPr>
          <w:rFonts w:ascii="KCFTRC+CMR10"/>
          <w:color w:val="000000"/>
          <w:spacing w:val="-1"/>
          <w:sz w:val="20"/>
        </w:rPr>
        <w:t>electricity</w:t>
      </w:r>
      <w:r>
        <w:rPr>
          <w:rFonts w:ascii="Times New Roman"/>
          <w:color w:val="000000"/>
          <w:spacing w:val="9"/>
          <w:sz w:val="20"/>
        </w:rPr>
        <w:t xml:space="preserve"> </w:t>
      </w:r>
      <w:r>
        <w:rPr>
          <w:rFonts w:ascii="KCFTRC+CMR10"/>
          <w:color w:val="000000"/>
          <w:sz w:val="20"/>
        </w:rPr>
        <w:t>consumption</w:t>
      </w:r>
      <w:r>
        <w:rPr>
          <w:rFonts w:ascii="Times New Roman"/>
          <w:color w:val="000000"/>
          <w:spacing w:val="8"/>
          <w:sz w:val="20"/>
        </w:rPr>
        <w:t xml:space="preserve"> </w:t>
      </w:r>
      <w:r>
        <w:rPr>
          <w:rFonts w:ascii="KCFTRC+CMR10"/>
          <w:color w:val="000000"/>
          <w:sz w:val="20"/>
        </w:rPr>
        <w:t>are</w:t>
      </w:r>
      <w:r>
        <w:rPr>
          <w:rFonts w:ascii="Times New Roman"/>
          <w:color w:val="000000"/>
          <w:spacing w:val="8"/>
          <w:sz w:val="20"/>
        </w:rPr>
        <w:t xml:space="preserve"> </w:t>
      </w:r>
      <w:r>
        <w:rPr>
          <w:rFonts w:ascii="KCFTRC+CMR10"/>
          <w:color w:val="000000"/>
          <w:sz w:val="20"/>
        </w:rPr>
        <w:t>independent</w:t>
      </w:r>
      <w:r>
        <w:rPr>
          <w:rFonts w:ascii="Times New Roman"/>
          <w:color w:val="000000"/>
          <w:spacing w:val="9"/>
          <w:sz w:val="20"/>
        </w:rPr>
        <w:t xml:space="preserve"> </w:t>
      </w:r>
      <w:r>
        <w:rPr>
          <w:rFonts w:ascii="KCFTRC+CMR10"/>
          <w:color w:val="000000"/>
          <w:sz w:val="20"/>
        </w:rPr>
        <w:t>of</w:t>
      </w:r>
      <w:r>
        <w:rPr>
          <w:rFonts w:ascii="Times New Roman"/>
          <w:color w:val="000000"/>
          <w:spacing w:val="8"/>
          <w:sz w:val="20"/>
        </w:rPr>
        <w:t xml:space="preserve"> </w:t>
      </w:r>
      <w:r>
        <w:rPr>
          <w:rFonts w:ascii="KCFTRC+CMR10"/>
          <w:color w:val="000000"/>
          <w:sz w:val="20"/>
        </w:rPr>
        <w:t>daily</w:t>
      </w:r>
      <w:r>
        <w:rPr>
          <w:rFonts w:ascii="Times New Roman"/>
          <w:color w:val="000000"/>
          <w:spacing w:val="8"/>
          <w:sz w:val="20"/>
        </w:rPr>
        <w:t xml:space="preserve"> </w:t>
      </w:r>
      <w:r>
        <w:rPr>
          <w:rFonts w:ascii="KCFTRC+CMR10"/>
          <w:color w:val="000000"/>
          <w:sz w:val="20"/>
        </w:rPr>
        <w:t>HDDs.</w:t>
      </w:r>
      <w:r>
        <w:rPr>
          <w:rFonts w:ascii="Times New Roman"/>
          <w:color w:val="000000"/>
          <w:spacing w:val="36"/>
          <w:sz w:val="20"/>
        </w:rPr>
        <w:t xml:space="preserve"> </w:t>
      </w:r>
      <w:r>
        <w:rPr>
          <w:rFonts w:ascii="KCFTRC+CMR10"/>
          <w:color w:val="000000"/>
          <w:sz w:val="20"/>
        </w:rPr>
        <w:t>Hence,</w:t>
      </w:r>
      <w:r>
        <w:rPr>
          <w:rFonts w:ascii="Times New Roman"/>
          <w:color w:val="000000"/>
          <w:spacing w:val="10"/>
          <w:sz w:val="20"/>
        </w:rPr>
        <w:t xml:space="preserve"> </w:t>
      </w:r>
      <w:r>
        <w:rPr>
          <w:rFonts w:ascii="KCFTRC+CMR10"/>
          <w:color w:val="000000"/>
          <w:sz w:val="20"/>
        </w:rPr>
        <w:t>the</w:t>
      </w:r>
    </w:p>
    <w:p w14:paraId="1D67F5C4"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nonlinearity</w:t>
      </w:r>
      <w:r>
        <w:rPr>
          <w:rFonts w:ascii="Times New Roman"/>
          <w:color w:val="000000"/>
          <w:spacing w:val="23"/>
          <w:sz w:val="20"/>
        </w:rPr>
        <w:t xml:space="preserve"> </w:t>
      </w:r>
      <w:r>
        <w:rPr>
          <w:rFonts w:ascii="KCFTRC+CMR10"/>
          <w:color w:val="000000"/>
          <w:sz w:val="20"/>
        </w:rPr>
        <w:t>in</w:t>
      </w:r>
      <w:r>
        <w:rPr>
          <w:rFonts w:ascii="Times New Roman"/>
          <w:color w:val="000000"/>
          <w:spacing w:val="22"/>
          <w:sz w:val="20"/>
        </w:rPr>
        <w:t xml:space="preserve"> </w:t>
      </w:r>
      <w:r>
        <w:rPr>
          <w:rFonts w:ascii="KCFTRC+CMR10"/>
          <w:color w:val="000000"/>
          <w:sz w:val="20"/>
        </w:rPr>
        <w:t>the</w:t>
      </w:r>
      <w:r>
        <w:rPr>
          <w:rFonts w:ascii="Times New Roman"/>
          <w:color w:val="000000"/>
          <w:spacing w:val="22"/>
          <w:sz w:val="20"/>
        </w:rPr>
        <w:t xml:space="preserve"> </w:t>
      </w:r>
      <w:r>
        <w:rPr>
          <w:rFonts w:ascii="KCFTRC+CMR10" w:hAnsi="KCFTRC+CMR10" w:cs="KCFTRC+CMR10"/>
          <w:color w:val="000000"/>
          <w:spacing w:val="-1"/>
          <w:sz w:val="20"/>
        </w:rPr>
        <w:t>eﬀectiveness</w:t>
      </w:r>
      <w:r>
        <w:rPr>
          <w:rFonts w:ascii="Times New Roman"/>
          <w:color w:val="000000"/>
          <w:spacing w:val="23"/>
          <w:sz w:val="20"/>
        </w:rPr>
        <w:t xml:space="preserve"> </w:t>
      </w:r>
      <w:r>
        <w:rPr>
          <w:rFonts w:ascii="KCFTRC+CMR10"/>
          <w:color w:val="000000"/>
          <w:sz w:val="20"/>
        </w:rPr>
        <w:t>of</w:t>
      </w:r>
      <w:r>
        <w:rPr>
          <w:rFonts w:ascii="Times New Roman"/>
          <w:color w:val="000000"/>
          <w:spacing w:val="23"/>
          <w:sz w:val="20"/>
        </w:rPr>
        <w:t xml:space="preserve"> </w:t>
      </w:r>
      <w:r>
        <w:rPr>
          <w:rFonts w:ascii="KCFTRC+CMR10"/>
          <w:color w:val="000000"/>
          <w:sz w:val="20"/>
        </w:rPr>
        <w:t>the</w:t>
      </w:r>
      <w:r>
        <w:rPr>
          <w:rFonts w:ascii="Times New Roman"/>
          <w:color w:val="000000"/>
          <w:spacing w:val="22"/>
          <w:sz w:val="20"/>
        </w:rPr>
        <w:t xml:space="preserve"> </w:t>
      </w:r>
      <w:r>
        <w:rPr>
          <w:rFonts w:ascii="KCFTRC+CMR10"/>
          <w:color w:val="000000"/>
          <w:sz w:val="20"/>
        </w:rPr>
        <w:t>TOU</w:t>
      </w:r>
      <w:r>
        <w:rPr>
          <w:rFonts w:ascii="Times New Roman"/>
          <w:color w:val="000000"/>
          <w:spacing w:val="22"/>
          <w:sz w:val="20"/>
        </w:rPr>
        <w:t xml:space="preserve"> </w:t>
      </w:r>
      <w:r>
        <w:rPr>
          <w:rFonts w:ascii="KCFTRC+CMR10"/>
          <w:color w:val="000000"/>
          <w:sz w:val="20"/>
        </w:rPr>
        <w:t>structures</w:t>
      </w:r>
      <w:r>
        <w:rPr>
          <w:rFonts w:ascii="Times New Roman"/>
          <w:color w:val="000000"/>
          <w:spacing w:val="22"/>
          <w:sz w:val="20"/>
        </w:rPr>
        <w:t xml:space="preserve"> </w:t>
      </w:r>
      <w:r>
        <w:rPr>
          <w:rFonts w:ascii="KCFTRC+CMR10"/>
          <w:color w:val="000000"/>
          <w:sz w:val="20"/>
        </w:rPr>
        <w:t>is</w:t>
      </w:r>
      <w:r>
        <w:rPr>
          <w:rFonts w:ascii="Times New Roman"/>
          <w:color w:val="000000"/>
          <w:spacing w:val="22"/>
          <w:sz w:val="20"/>
        </w:rPr>
        <w:t xml:space="preserve"> </w:t>
      </w:r>
      <w:r>
        <w:rPr>
          <w:rFonts w:ascii="KCFTRC+CMR10"/>
          <w:color w:val="000000"/>
          <w:sz w:val="20"/>
        </w:rPr>
        <w:t>utterly</w:t>
      </w:r>
      <w:r>
        <w:rPr>
          <w:rFonts w:ascii="Times New Roman"/>
          <w:color w:val="000000"/>
          <w:spacing w:val="22"/>
          <w:sz w:val="20"/>
        </w:rPr>
        <w:t xml:space="preserve"> </w:t>
      </w:r>
      <w:r>
        <w:rPr>
          <w:rFonts w:ascii="KCFTRC+CMR10"/>
          <w:color w:val="000000"/>
          <w:sz w:val="20"/>
        </w:rPr>
        <w:t>attributable</w:t>
      </w:r>
      <w:r>
        <w:rPr>
          <w:rFonts w:ascii="Times New Roman"/>
          <w:color w:val="000000"/>
          <w:spacing w:val="22"/>
          <w:sz w:val="20"/>
        </w:rPr>
        <w:t xml:space="preserve"> </w:t>
      </w:r>
      <w:r>
        <w:rPr>
          <w:rFonts w:ascii="KCFTRC+CMR10"/>
          <w:color w:val="000000"/>
          <w:sz w:val="20"/>
        </w:rPr>
        <w:t>to</w:t>
      </w:r>
      <w:r>
        <w:rPr>
          <w:rFonts w:ascii="Times New Roman"/>
          <w:color w:val="000000"/>
          <w:spacing w:val="22"/>
          <w:sz w:val="20"/>
        </w:rPr>
        <w:t xml:space="preserve"> </w:t>
      </w:r>
      <w:r>
        <w:rPr>
          <w:rFonts w:ascii="KCFTRC+CMR10"/>
          <w:color w:val="000000"/>
          <w:sz w:val="20"/>
        </w:rPr>
        <w:t>the</w:t>
      </w:r>
      <w:r>
        <w:rPr>
          <w:rFonts w:ascii="Times New Roman"/>
          <w:color w:val="000000"/>
          <w:spacing w:val="22"/>
          <w:sz w:val="20"/>
        </w:rPr>
        <w:t xml:space="preserve"> </w:t>
      </w:r>
      <w:r>
        <w:rPr>
          <w:rFonts w:ascii="KCFTRC+CMR10"/>
          <w:color w:val="000000"/>
          <w:sz w:val="20"/>
        </w:rPr>
        <w:t>other</w:t>
      </w:r>
      <w:r>
        <w:rPr>
          <w:rFonts w:ascii="Times New Roman"/>
          <w:color w:val="000000"/>
          <w:spacing w:val="23"/>
          <w:sz w:val="20"/>
        </w:rPr>
        <w:t xml:space="preserve"> </w:t>
      </w:r>
      <w:r>
        <w:rPr>
          <w:rFonts w:ascii="KCFTRC+CMR10"/>
          <w:color w:val="000000"/>
          <w:sz w:val="20"/>
        </w:rPr>
        <w:t>source</w:t>
      </w:r>
      <w:r>
        <w:rPr>
          <w:rFonts w:ascii="Times New Roman"/>
          <w:color w:val="000000"/>
          <w:spacing w:val="23"/>
          <w:sz w:val="20"/>
        </w:rPr>
        <w:t xml:space="preserve"> </w:t>
      </w:r>
      <w:r>
        <w:rPr>
          <w:rFonts w:ascii="KCFTRC+CMR10"/>
          <w:color w:val="000000"/>
          <w:sz w:val="20"/>
        </w:rPr>
        <w:t>of</w:t>
      </w:r>
      <w:r>
        <w:rPr>
          <w:rFonts w:ascii="Times New Roman"/>
          <w:color w:val="000000"/>
          <w:spacing w:val="23"/>
          <w:sz w:val="20"/>
        </w:rPr>
        <w:t xml:space="preserve"> </w:t>
      </w:r>
      <w:r>
        <w:rPr>
          <w:rFonts w:ascii="KCFTRC+CMR10"/>
          <w:color w:val="000000"/>
          <w:spacing w:val="-1"/>
          <w:sz w:val="20"/>
        </w:rPr>
        <w:t>electricity</w:t>
      </w:r>
    </w:p>
    <w:p w14:paraId="384C2045"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savings,</w:t>
      </w:r>
      <w:r>
        <w:rPr>
          <w:rFonts w:ascii="Times New Roman"/>
          <w:color w:val="000000"/>
          <w:spacing w:val="18"/>
          <w:sz w:val="20"/>
        </w:rPr>
        <w:t xml:space="preserve"> </w:t>
      </w:r>
      <w:r>
        <w:rPr>
          <w:rFonts w:ascii="KCFTRC+CMR10"/>
          <w:color w:val="000000"/>
          <w:spacing w:val="-1"/>
          <w:sz w:val="20"/>
        </w:rPr>
        <w:t>electricity</w:t>
      </w:r>
      <w:r>
        <w:rPr>
          <w:rFonts w:ascii="Times New Roman"/>
          <w:color w:val="000000"/>
          <w:spacing w:val="17"/>
          <w:sz w:val="20"/>
        </w:rPr>
        <w:t xml:space="preserve"> </w:t>
      </w:r>
      <w:r>
        <w:rPr>
          <w:rFonts w:ascii="KCFTRC+CMR10"/>
          <w:color w:val="000000"/>
          <w:sz w:val="20"/>
        </w:rPr>
        <w:t>consumption</w:t>
      </w:r>
      <w:r>
        <w:rPr>
          <w:rFonts w:ascii="Times New Roman"/>
          <w:color w:val="000000"/>
          <w:spacing w:val="16"/>
          <w:sz w:val="20"/>
        </w:rPr>
        <w:t xml:space="preserve"> </w:t>
      </w:r>
      <w:r>
        <w:rPr>
          <w:rFonts w:ascii="KCFTRC+CMR10"/>
          <w:color w:val="000000"/>
          <w:sz w:val="20"/>
        </w:rPr>
        <w:t>for</w:t>
      </w:r>
      <w:r>
        <w:rPr>
          <w:rFonts w:ascii="Times New Roman"/>
          <w:color w:val="000000"/>
          <w:spacing w:val="17"/>
          <w:sz w:val="20"/>
        </w:rPr>
        <w:t xml:space="preserve"> </w:t>
      </w:r>
      <w:r>
        <w:rPr>
          <w:rFonts w:ascii="KCFTRC+CMR10"/>
          <w:color w:val="000000"/>
          <w:sz w:val="20"/>
        </w:rPr>
        <w:t>heating.</w:t>
      </w:r>
    </w:p>
    <w:p w14:paraId="5B7ECD28" w14:textId="77777777" w:rsidR="00CF0253" w:rsidRDefault="00252649">
      <w:pPr>
        <w:spacing w:before="149" w:after="0" w:line="209" w:lineRule="exact"/>
        <w:ind w:left="299"/>
        <w:jc w:val="left"/>
        <w:rPr>
          <w:rFonts w:ascii="Times New Roman"/>
          <w:color w:val="000000"/>
          <w:sz w:val="20"/>
        </w:rPr>
      </w:pPr>
      <w:r>
        <w:rPr>
          <w:rFonts w:ascii="KCFTRC+CMR10"/>
          <w:color w:val="000000"/>
          <w:sz w:val="20"/>
        </w:rPr>
        <w:t>The</w:t>
      </w:r>
      <w:r>
        <w:rPr>
          <w:rFonts w:ascii="Times New Roman"/>
          <w:color w:val="000000"/>
          <w:spacing w:val="35"/>
          <w:sz w:val="20"/>
        </w:rPr>
        <w:t xml:space="preserve"> </w:t>
      </w:r>
      <w:r>
        <w:rPr>
          <w:rFonts w:ascii="KCFTRC+CMR10"/>
          <w:color w:val="000000"/>
          <w:sz w:val="20"/>
        </w:rPr>
        <w:t>nonlinear</w:t>
      </w:r>
      <w:r>
        <w:rPr>
          <w:rFonts w:ascii="Times New Roman"/>
          <w:color w:val="000000"/>
          <w:spacing w:val="35"/>
          <w:sz w:val="20"/>
        </w:rPr>
        <w:t xml:space="preserve"> </w:t>
      </w:r>
      <w:r>
        <w:rPr>
          <w:rFonts w:ascii="KCFTRC+CMR10"/>
          <w:color w:val="000000"/>
          <w:sz w:val="20"/>
        </w:rPr>
        <w:t>relationship</w:t>
      </w:r>
      <w:r>
        <w:rPr>
          <w:rFonts w:ascii="Times New Roman"/>
          <w:color w:val="000000"/>
          <w:spacing w:val="35"/>
          <w:sz w:val="20"/>
        </w:rPr>
        <w:t xml:space="preserve"> </w:t>
      </w:r>
      <w:r>
        <w:rPr>
          <w:rFonts w:ascii="KCFTRC+CMR10"/>
          <w:color w:val="000000"/>
          <w:spacing w:val="-1"/>
          <w:sz w:val="20"/>
        </w:rPr>
        <w:t>between</w:t>
      </w:r>
      <w:r>
        <w:rPr>
          <w:rFonts w:ascii="Times New Roman"/>
          <w:color w:val="000000"/>
          <w:spacing w:val="36"/>
          <w:sz w:val="20"/>
        </w:rPr>
        <w:t xml:space="preserve"> </w:t>
      </w:r>
      <w:r>
        <w:rPr>
          <w:rFonts w:ascii="KCFTRC+CMR10"/>
          <w:color w:val="000000"/>
          <w:sz w:val="20"/>
        </w:rPr>
        <w:t>the</w:t>
      </w:r>
      <w:r>
        <w:rPr>
          <w:rFonts w:ascii="Times New Roman"/>
          <w:color w:val="000000"/>
          <w:spacing w:val="35"/>
          <w:sz w:val="20"/>
        </w:rPr>
        <w:t xml:space="preserve"> </w:t>
      </w:r>
      <w:r>
        <w:rPr>
          <w:rFonts w:ascii="KCFTRC+CMR10"/>
          <w:color w:val="000000"/>
          <w:spacing w:val="-1"/>
          <w:sz w:val="20"/>
        </w:rPr>
        <w:t>amount</w:t>
      </w:r>
      <w:r>
        <w:rPr>
          <w:rFonts w:ascii="Times New Roman"/>
          <w:color w:val="000000"/>
          <w:spacing w:val="36"/>
          <w:sz w:val="20"/>
        </w:rPr>
        <w:t xml:space="preserve"> </w:t>
      </w:r>
      <w:r>
        <w:rPr>
          <w:rFonts w:ascii="KCFTRC+CMR10"/>
          <w:color w:val="000000"/>
          <w:sz w:val="20"/>
        </w:rPr>
        <w:t>of</w:t>
      </w:r>
      <w:r>
        <w:rPr>
          <w:rFonts w:ascii="Times New Roman"/>
          <w:color w:val="000000"/>
          <w:spacing w:val="35"/>
          <w:sz w:val="20"/>
        </w:rPr>
        <w:t xml:space="preserve"> </w:t>
      </w:r>
      <w:r>
        <w:rPr>
          <w:rFonts w:ascii="KCFTRC+CMR10"/>
          <w:color w:val="000000"/>
          <w:sz w:val="20"/>
        </w:rPr>
        <w:t>TOU-price-causing</w:t>
      </w:r>
      <w:r>
        <w:rPr>
          <w:rFonts w:ascii="Times New Roman"/>
          <w:color w:val="000000"/>
          <w:spacing w:val="35"/>
          <w:sz w:val="20"/>
        </w:rPr>
        <w:t xml:space="preserve"> </w:t>
      </w:r>
      <w:r>
        <w:rPr>
          <w:rFonts w:ascii="KCFTRC+CMR10"/>
          <w:color w:val="000000"/>
          <w:spacing w:val="-1"/>
          <w:sz w:val="20"/>
        </w:rPr>
        <w:t>electricity</w:t>
      </w:r>
      <w:r>
        <w:rPr>
          <w:rFonts w:ascii="Times New Roman"/>
          <w:color w:val="000000"/>
          <w:spacing w:val="35"/>
          <w:sz w:val="20"/>
        </w:rPr>
        <w:t xml:space="preserve"> </w:t>
      </w:r>
      <w:r>
        <w:rPr>
          <w:rFonts w:ascii="KCFTRC+CMR10"/>
          <w:color w:val="000000"/>
          <w:spacing w:val="-1"/>
          <w:sz w:val="20"/>
        </w:rPr>
        <w:t>savings</w:t>
      </w:r>
      <w:r>
        <w:rPr>
          <w:rFonts w:ascii="Times New Roman"/>
          <w:color w:val="000000"/>
          <w:spacing w:val="36"/>
          <w:sz w:val="20"/>
        </w:rPr>
        <w:t xml:space="preserve"> </w:t>
      </w:r>
      <w:r>
        <w:rPr>
          <w:rFonts w:ascii="KCFTRC+CMR10"/>
          <w:color w:val="000000"/>
          <w:sz w:val="20"/>
        </w:rPr>
        <w:t>and</w:t>
      </w:r>
      <w:r>
        <w:rPr>
          <w:rFonts w:ascii="Times New Roman"/>
          <w:color w:val="000000"/>
          <w:spacing w:val="35"/>
          <w:sz w:val="20"/>
        </w:rPr>
        <w:t xml:space="preserve"> </w:t>
      </w:r>
      <w:r>
        <w:rPr>
          <w:rFonts w:ascii="KCFTRC+CMR10"/>
          <w:color w:val="000000"/>
          <w:sz w:val="20"/>
        </w:rPr>
        <w:t>daily</w:t>
      </w:r>
      <w:r>
        <w:rPr>
          <w:rFonts w:ascii="Times New Roman"/>
          <w:color w:val="000000"/>
          <w:spacing w:val="35"/>
          <w:sz w:val="20"/>
        </w:rPr>
        <w:t xml:space="preserve"> </w:t>
      </w:r>
      <w:r>
        <w:rPr>
          <w:rFonts w:ascii="KCFTRC+CMR10"/>
          <w:color w:val="000000"/>
          <w:sz w:val="20"/>
        </w:rPr>
        <w:t>HDDs</w:t>
      </w:r>
    </w:p>
    <w:p w14:paraId="2A916C6C" w14:textId="77777777" w:rsidR="00CF0253" w:rsidRDefault="00252649">
      <w:pPr>
        <w:spacing w:before="149" w:after="0" w:line="209" w:lineRule="exact"/>
        <w:jc w:val="left"/>
        <w:rPr>
          <w:rFonts w:ascii="Times New Roman"/>
          <w:color w:val="000000"/>
          <w:sz w:val="20"/>
        </w:rPr>
      </w:pPr>
      <w:r>
        <w:rPr>
          <w:rFonts w:ascii="KCFTRC+CMR10"/>
          <w:color w:val="000000"/>
          <w:sz w:val="20"/>
        </w:rPr>
        <w:t>suggests</w:t>
      </w:r>
      <w:r>
        <w:rPr>
          <w:rFonts w:ascii="Times New Roman"/>
          <w:color w:val="000000"/>
          <w:spacing w:val="4"/>
          <w:sz w:val="20"/>
        </w:rPr>
        <w:t xml:space="preserve"> </w:t>
      </w:r>
      <w:r>
        <w:rPr>
          <w:rFonts w:ascii="KCFTRC+CMR10"/>
          <w:color w:val="000000"/>
          <w:sz w:val="20"/>
        </w:rPr>
        <w:t>an</w:t>
      </w:r>
      <w:r>
        <w:rPr>
          <w:rFonts w:ascii="Times New Roman"/>
          <w:color w:val="000000"/>
          <w:spacing w:val="4"/>
          <w:sz w:val="20"/>
        </w:rPr>
        <w:t xml:space="preserve"> </w:t>
      </w:r>
      <w:r>
        <w:rPr>
          <w:rFonts w:ascii="KCFTRC+CMR10"/>
          <w:color w:val="000000"/>
          <w:spacing w:val="-1"/>
          <w:sz w:val="20"/>
        </w:rPr>
        <w:t>interesting</w:t>
      </w:r>
      <w:r>
        <w:rPr>
          <w:rFonts w:ascii="Times New Roman"/>
          <w:color w:val="000000"/>
          <w:spacing w:val="5"/>
          <w:sz w:val="20"/>
        </w:rPr>
        <w:t xml:space="preserve"> </w:t>
      </w:r>
      <w:r>
        <w:rPr>
          <w:rFonts w:ascii="KCFTRC+CMR10"/>
          <w:color w:val="000000"/>
          <w:spacing w:val="-1"/>
          <w:sz w:val="20"/>
        </w:rPr>
        <w:t>characteristic</w:t>
      </w:r>
      <w:r>
        <w:rPr>
          <w:rFonts w:ascii="Times New Roman"/>
          <w:color w:val="000000"/>
          <w:spacing w:val="5"/>
          <w:sz w:val="20"/>
        </w:rPr>
        <w:t xml:space="preserve"> </w:t>
      </w:r>
      <w:r>
        <w:rPr>
          <w:rFonts w:ascii="KCFTRC+CMR10"/>
          <w:color w:val="000000"/>
          <w:sz w:val="20"/>
        </w:rPr>
        <w:t>of</w:t>
      </w:r>
      <w:r>
        <w:rPr>
          <w:rFonts w:ascii="Times New Roman"/>
          <w:color w:val="000000"/>
          <w:spacing w:val="4"/>
          <w:sz w:val="20"/>
        </w:rPr>
        <w:t xml:space="preserve"> </w:t>
      </w:r>
      <w:r>
        <w:rPr>
          <w:rFonts w:ascii="KCFTRC+CMR10"/>
          <w:color w:val="000000"/>
          <w:sz w:val="20"/>
        </w:rPr>
        <w:t>the</w:t>
      </w:r>
      <w:r>
        <w:rPr>
          <w:rFonts w:ascii="Times New Roman"/>
          <w:color w:val="000000"/>
          <w:spacing w:val="4"/>
          <w:sz w:val="20"/>
        </w:rPr>
        <w:t xml:space="preserve"> </w:t>
      </w:r>
      <w:r>
        <w:rPr>
          <w:rFonts w:ascii="KCFTRC+CMR10" w:hAnsi="KCFTRC+CMR10" w:cs="KCFTRC+CMR10"/>
          <w:color w:val="000000"/>
          <w:sz w:val="20"/>
        </w:rPr>
        <w:t>tariﬀ</w:t>
      </w:r>
      <w:r>
        <w:rPr>
          <w:rFonts w:ascii="Times New Roman"/>
          <w:color w:val="000000"/>
          <w:spacing w:val="4"/>
          <w:sz w:val="20"/>
        </w:rPr>
        <w:t xml:space="preserve"> </w:t>
      </w:r>
      <w:r>
        <w:rPr>
          <w:rFonts w:ascii="KCFTRC+CMR10"/>
          <w:color w:val="000000"/>
          <w:sz w:val="20"/>
        </w:rPr>
        <w:t>structure:</w:t>
      </w:r>
      <w:r>
        <w:rPr>
          <w:rFonts w:ascii="Times New Roman"/>
          <w:color w:val="000000"/>
          <w:spacing w:val="33"/>
          <w:sz w:val="20"/>
        </w:rPr>
        <w:t xml:space="preserve"> </w:t>
      </w:r>
      <w:r>
        <w:rPr>
          <w:rFonts w:ascii="KCFTRC+CMR10"/>
          <w:color w:val="000000"/>
          <w:sz w:val="20"/>
        </w:rPr>
        <w:t>the</w:t>
      </w:r>
      <w:r>
        <w:rPr>
          <w:rFonts w:ascii="Times New Roman"/>
          <w:color w:val="000000"/>
          <w:spacing w:val="4"/>
          <w:sz w:val="20"/>
        </w:rPr>
        <w:t xml:space="preserve"> </w:t>
      </w:r>
      <w:r>
        <w:rPr>
          <w:rFonts w:ascii="KCFTRC+CMR10"/>
          <w:color w:val="000000"/>
          <w:spacing w:val="-2"/>
          <w:sz w:val="20"/>
        </w:rPr>
        <w:t>day-varying</w:t>
      </w:r>
      <w:r>
        <w:rPr>
          <w:rFonts w:ascii="Times New Roman"/>
          <w:color w:val="000000"/>
          <w:spacing w:val="6"/>
          <w:sz w:val="20"/>
        </w:rPr>
        <w:t xml:space="preserve"> </w:t>
      </w:r>
      <w:r>
        <w:rPr>
          <w:rFonts w:ascii="KCFTRC+CMR10" w:hAnsi="KCFTRC+CMR10" w:cs="KCFTRC+CMR10"/>
          <w:color w:val="000000"/>
          <w:sz w:val="20"/>
        </w:rPr>
        <w:t>eﬀects</w:t>
      </w:r>
      <w:r>
        <w:rPr>
          <w:rFonts w:ascii="Times New Roman"/>
          <w:color w:val="000000"/>
          <w:spacing w:val="4"/>
          <w:sz w:val="20"/>
        </w:rPr>
        <w:t xml:space="preserve"> </w:t>
      </w:r>
      <w:r>
        <w:rPr>
          <w:rFonts w:ascii="KCFTRC+CMR10"/>
          <w:color w:val="000000"/>
          <w:sz w:val="20"/>
        </w:rPr>
        <w:t>of</w:t>
      </w:r>
      <w:r>
        <w:rPr>
          <w:rFonts w:ascii="Times New Roman"/>
          <w:color w:val="000000"/>
          <w:spacing w:val="4"/>
          <w:sz w:val="20"/>
        </w:rPr>
        <w:t xml:space="preserve"> </w:t>
      </w:r>
      <w:r>
        <w:rPr>
          <w:rFonts w:ascii="KCFTRC+CMR10"/>
          <w:color w:val="000000"/>
          <w:sz w:val="20"/>
        </w:rPr>
        <w:t>TOU</w:t>
      </w:r>
      <w:r>
        <w:rPr>
          <w:rFonts w:ascii="Times New Roman"/>
          <w:color w:val="000000"/>
          <w:spacing w:val="4"/>
          <w:sz w:val="20"/>
        </w:rPr>
        <w:t xml:space="preserve"> </w:t>
      </w:r>
      <w:r>
        <w:rPr>
          <w:rFonts w:ascii="KCFTRC+CMR10"/>
          <w:color w:val="000000"/>
          <w:sz w:val="20"/>
        </w:rPr>
        <w:t>pricing</w:t>
      </w:r>
      <w:r>
        <w:rPr>
          <w:rFonts w:ascii="Times New Roman"/>
          <w:color w:val="000000"/>
          <w:spacing w:val="4"/>
          <w:sz w:val="20"/>
        </w:rPr>
        <w:t xml:space="preserve"> </w:t>
      </w:r>
      <w:r>
        <w:rPr>
          <w:rFonts w:ascii="KCFTRC+CMR10"/>
          <w:color w:val="000000"/>
          <w:sz w:val="20"/>
        </w:rPr>
        <w:t>on</w:t>
      </w:r>
      <w:r>
        <w:rPr>
          <w:rFonts w:ascii="Times New Roman"/>
          <w:color w:val="000000"/>
          <w:spacing w:val="4"/>
          <w:sz w:val="20"/>
        </w:rPr>
        <w:t xml:space="preserve"> </w:t>
      </w:r>
      <w:r>
        <w:rPr>
          <w:rFonts w:ascii="KCFTRC+CMR10"/>
          <w:color w:val="000000"/>
          <w:spacing w:val="-1"/>
          <w:sz w:val="20"/>
        </w:rPr>
        <w:t>residential</w:t>
      </w:r>
    </w:p>
    <w:p w14:paraId="27F92C80"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electricity</w:t>
      </w:r>
      <w:r>
        <w:rPr>
          <w:rFonts w:ascii="Times New Roman"/>
          <w:color w:val="000000"/>
          <w:spacing w:val="19"/>
          <w:sz w:val="20"/>
        </w:rPr>
        <w:t xml:space="preserve"> </w:t>
      </w:r>
      <w:r>
        <w:rPr>
          <w:rFonts w:ascii="KCFTRC+CMR10"/>
          <w:color w:val="000000"/>
          <w:sz w:val="20"/>
        </w:rPr>
        <w:t>consumption.</w:t>
      </w:r>
      <w:r>
        <w:rPr>
          <w:rFonts w:ascii="Times New Roman"/>
          <w:color w:val="000000"/>
          <w:spacing w:val="45"/>
          <w:sz w:val="20"/>
        </w:rPr>
        <w:t xml:space="preserve"> </w:t>
      </w:r>
      <w:r>
        <w:rPr>
          <w:rFonts w:ascii="KCFTRC+CMR10"/>
          <w:color w:val="000000"/>
          <w:sz w:val="20"/>
        </w:rPr>
        <w:t>Daily</w:t>
      </w:r>
      <w:r>
        <w:rPr>
          <w:rFonts w:ascii="Times New Roman"/>
          <w:color w:val="000000"/>
          <w:spacing w:val="18"/>
          <w:sz w:val="20"/>
        </w:rPr>
        <w:t xml:space="preserve"> </w:t>
      </w:r>
      <w:r>
        <w:rPr>
          <w:rFonts w:ascii="KCFTRC+CMR10"/>
          <w:color w:val="000000"/>
          <w:sz w:val="20"/>
        </w:rPr>
        <w:t>HDDs,</w:t>
      </w:r>
      <w:r>
        <w:rPr>
          <w:rFonts w:ascii="Times New Roman"/>
          <w:color w:val="000000"/>
          <w:spacing w:val="19"/>
          <w:sz w:val="20"/>
        </w:rPr>
        <w:t xml:space="preserve"> </w:t>
      </w:r>
      <w:r>
        <w:rPr>
          <w:rFonts w:ascii="KCFTRC+CMR10"/>
          <w:color w:val="000000"/>
          <w:spacing w:val="-2"/>
          <w:sz w:val="20"/>
        </w:rPr>
        <w:t>which</w:t>
      </w:r>
      <w:r>
        <w:rPr>
          <w:rFonts w:ascii="Times New Roman"/>
          <w:color w:val="000000"/>
          <w:spacing w:val="20"/>
          <w:sz w:val="20"/>
        </w:rPr>
        <w:t xml:space="preserve"> </w:t>
      </w:r>
      <w:r>
        <w:rPr>
          <w:rFonts w:ascii="KCFTRC+CMR10"/>
          <w:color w:val="000000"/>
          <w:sz w:val="20"/>
        </w:rPr>
        <w:t>are</w:t>
      </w:r>
      <w:r>
        <w:rPr>
          <w:rFonts w:ascii="Times New Roman"/>
          <w:color w:val="000000"/>
          <w:spacing w:val="19"/>
          <w:sz w:val="20"/>
        </w:rPr>
        <w:t xml:space="preserve"> </w:t>
      </w:r>
      <w:r>
        <w:rPr>
          <w:rFonts w:ascii="KCFTRC+CMR10"/>
          <w:color w:val="000000"/>
          <w:sz w:val="20"/>
        </w:rPr>
        <w:t>one</w:t>
      </w:r>
      <w:r>
        <w:rPr>
          <w:rFonts w:ascii="Times New Roman"/>
          <w:color w:val="000000"/>
          <w:spacing w:val="19"/>
          <w:sz w:val="20"/>
        </w:rPr>
        <w:t xml:space="preserve"> </w:t>
      </w:r>
      <w:r>
        <w:rPr>
          <w:rFonts w:ascii="KCFTRC+CMR10"/>
          <w:color w:val="000000"/>
          <w:sz w:val="20"/>
        </w:rPr>
        <w:t>of</w:t>
      </w:r>
      <w:r>
        <w:rPr>
          <w:rFonts w:ascii="Times New Roman"/>
          <w:color w:val="000000"/>
          <w:spacing w:val="19"/>
          <w:sz w:val="20"/>
        </w:rPr>
        <w:t xml:space="preserve"> </w:t>
      </w:r>
      <w:r>
        <w:rPr>
          <w:rFonts w:ascii="KCFTRC+CMR10"/>
          <w:color w:val="000000"/>
          <w:sz w:val="20"/>
        </w:rPr>
        <w:t>the</w:t>
      </w:r>
      <w:r>
        <w:rPr>
          <w:rFonts w:ascii="Times New Roman"/>
          <w:color w:val="000000"/>
          <w:spacing w:val="18"/>
          <w:sz w:val="20"/>
        </w:rPr>
        <w:t xml:space="preserve"> </w:t>
      </w:r>
      <w:r>
        <w:rPr>
          <w:rFonts w:ascii="KCFTRC+CMR10"/>
          <w:color w:val="000000"/>
          <w:sz w:val="20"/>
        </w:rPr>
        <w:t>critical</w:t>
      </w:r>
      <w:r>
        <w:rPr>
          <w:rFonts w:ascii="Times New Roman"/>
          <w:color w:val="000000"/>
          <w:spacing w:val="18"/>
          <w:sz w:val="20"/>
        </w:rPr>
        <w:t xml:space="preserve"> </w:t>
      </w:r>
      <w:r>
        <w:rPr>
          <w:rFonts w:ascii="KCFTRC+CMR10"/>
          <w:color w:val="000000"/>
          <w:spacing w:val="-1"/>
          <w:sz w:val="20"/>
        </w:rPr>
        <w:t>determinants</w:t>
      </w:r>
      <w:r>
        <w:rPr>
          <w:rFonts w:ascii="Times New Roman"/>
          <w:color w:val="000000"/>
          <w:spacing w:val="19"/>
          <w:sz w:val="20"/>
        </w:rPr>
        <w:t xml:space="preserve"> </w:t>
      </w:r>
      <w:r>
        <w:rPr>
          <w:rFonts w:ascii="KCFTRC+CMR10"/>
          <w:color w:val="000000"/>
          <w:sz w:val="20"/>
        </w:rPr>
        <w:t>of</w:t>
      </w:r>
      <w:r>
        <w:rPr>
          <w:rFonts w:ascii="Times New Roman"/>
          <w:color w:val="000000"/>
          <w:spacing w:val="19"/>
          <w:sz w:val="20"/>
        </w:rPr>
        <w:t xml:space="preserve"> </w:t>
      </w:r>
      <w:r>
        <w:rPr>
          <w:rFonts w:ascii="KCFTRC+CMR10"/>
          <w:color w:val="000000"/>
          <w:spacing w:val="-1"/>
          <w:sz w:val="20"/>
        </w:rPr>
        <w:t>for-heating-relevant</w:t>
      </w:r>
      <w:r>
        <w:rPr>
          <w:rFonts w:ascii="Times New Roman"/>
          <w:color w:val="000000"/>
          <w:spacing w:val="20"/>
          <w:sz w:val="20"/>
        </w:rPr>
        <w:t xml:space="preserve"> </w:t>
      </w:r>
      <w:r>
        <w:rPr>
          <w:rFonts w:ascii="KCFTRC+CMR10"/>
          <w:color w:val="000000"/>
          <w:spacing w:val="-1"/>
          <w:sz w:val="20"/>
        </w:rPr>
        <w:t>saving,</w:t>
      </w:r>
    </w:p>
    <w:p w14:paraId="1D2CE5FF" w14:textId="77777777" w:rsidR="00CF0253" w:rsidRDefault="00252649">
      <w:pPr>
        <w:spacing w:before="149" w:after="0" w:line="209" w:lineRule="exact"/>
        <w:jc w:val="left"/>
        <w:rPr>
          <w:rFonts w:ascii="Times New Roman"/>
          <w:color w:val="000000"/>
          <w:sz w:val="20"/>
        </w:rPr>
      </w:pPr>
      <w:r>
        <w:rPr>
          <w:rFonts w:ascii="KCFTRC+CMR10"/>
          <w:color w:val="000000"/>
          <w:spacing w:val="-4"/>
          <w:sz w:val="20"/>
        </w:rPr>
        <w:t>vary</w:t>
      </w:r>
      <w:r>
        <w:rPr>
          <w:rFonts w:ascii="Times New Roman"/>
          <w:color w:val="000000"/>
          <w:spacing w:val="13"/>
          <w:sz w:val="20"/>
        </w:rPr>
        <w:t xml:space="preserve"> </w:t>
      </w:r>
      <w:r>
        <w:rPr>
          <w:rFonts w:ascii="KCFTRC+CMR10"/>
          <w:color w:val="000000"/>
          <w:spacing w:val="-3"/>
          <w:sz w:val="20"/>
        </w:rPr>
        <w:t>day</w:t>
      </w:r>
      <w:r>
        <w:rPr>
          <w:rFonts w:ascii="Times New Roman"/>
          <w:color w:val="000000"/>
          <w:spacing w:val="12"/>
          <w:sz w:val="20"/>
        </w:rPr>
        <w:t xml:space="preserve"> </w:t>
      </w:r>
      <w:r>
        <w:rPr>
          <w:rFonts w:ascii="KCFTRC+CMR10"/>
          <w:color w:val="000000"/>
          <w:spacing w:val="-6"/>
          <w:sz w:val="20"/>
        </w:rPr>
        <w:t>by</w:t>
      </w:r>
      <w:r>
        <w:rPr>
          <w:rFonts w:ascii="Times New Roman"/>
          <w:color w:val="000000"/>
          <w:spacing w:val="15"/>
          <w:sz w:val="20"/>
        </w:rPr>
        <w:t xml:space="preserve"> </w:t>
      </w:r>
      <w:r>
        <w:rPr>
          <w:rFonts w:ascii="KCFTRC+CMR10"/>
          <w:color w:val="000000"/>
          <w:spacing w:val="-8"/>
          <w:sz w:val="20"/>
        </w:rPr>
        <w:t>day.</w:t>
      </w:r>
      <w:r>
        <w:rPr>
          <w:rFonts w:ascii="Times New Roman"/>
          <w:color w:val="000000"/>
          <w:spacing w:val="44"/>
          <w:sz w:val="20"/>
        </w:rPr>
        <w:t xml:space="preserve"> </w:t>
      </w:r>
      <w:r>
        <w:rPr>
          <w:rFonts w:ascii="KCFTRC+CMR10"/>
          <w:color w:val="000000"/>
          <w:sz w:val="20"/>
        </w:rPr>
        <w:t>Therefore,</w:t>
      </w:r>
      <w:r>
        <w:rPr>
          <w:rFonts w:ascii="Times New Roman"/>
          <w:color w:val="000000"/>
          <w:spacing w:val="11"/>
          <w:sz w:val="20"/>
        </w:rPr>
        <w:t xml:space="preserve"> </w:t>
      </w:r>
      <w:r>
        <w:rPr>
          <w:rFonts w:ascii="KCFTRC+CMR10"/>
          <w:color w:val="000000"/>
          <w:sz w:val="20"/>
        </w:rPr>
        <w:t>it</w:t>
      </w:r>
      <w:r>
        <w:rPr>
          <w:rFonts w:ascii="Times New Roman"/>
          <w:color w:val="000000"/>
          <w:spacing w:val="9"/>
          <w:sz w:val="20"/>
        </w:rPr>
        <w:t xml:space="preserve"> </w:t>
      </w:r>
      <w:r>
        <w:rPr>
          <w:rFonts w:ascii="KCFTRC+CMR10"/>
          <w:color w:val="000000"/>
          <w:sz w:val="20"/>
        </w:rPr>
        <w:t>is</w:t>
      </w:r>
      <w:r>
        <w:rPr>
          <w:rFonts w:ascii="Times New Roman"/>
          <w:color w:val="000000"/>
          <w:spacing w:val="9"/>
          <w:sz w:val="20"/>
        </w:rPr>
        <w:t xml:space="preserve"> </w:t>
      </w:r>
      <w:r>
        <w:rPr>
          <w:rFonts w:ascii="KCFTRC+CMR10"/>
          <w:color w:val="000000"/>
          <w:sz w:val="20"/>
        </w:rPr>
        <w:t>natural</w:t>
      </w:r>
      <w:r>
        <w:rPr>
          <w:rFonts w:ascii="Times New Roman"/>
          <w:color w:val="000000"/>
          <w:spacing w:val="10"/>
          <w:sz w:val="20"/>
        </w:rPr>
        <w:t xml:space="preserve"> </w:t>
      </w:r>
      <w:r>
        <w:rPr>
          <w:rFonts w:ascii="KCFTRC+CMR10"/>
          <w:color w:val="000000"/>
          <w:sz w:val="20"/>
        </w:rPr>
        <w:t>that</w:t>
      </w:r>
      <w:r>
        <w:rPr>
          <w:rFonts w:ascii="Times New Roman"/>
          <w:color w:val="000000"/>
          <w:spacing w:val="10"/>
          <w:sz w:val="20"/>
        </w:rPr>
        <w:t xml:space="preserve"> </w:t>
      </w:r>
      <w:r>
        <w:rPr>
          <w:rFonts w:ascii="KCFTRC+CMR10"/>
          <w:color w:val="000000"/>
          <w:sz w:val="20"/>
        </w:rPr>
        <w:t>in</w:t>
      </w:r>
      <w:r>
        <w:rPr>
          <w:rFonts w:ascii="Times New Roman"/>
          <w:color w:val="000000"/>
          <w:spacing w:val="9"/>
          <w:sz w:val="20"/>
        </w:rPr>
        <w:t xml:space="preserve"> </w:t>
      </w:r>
      <w:r>
        <w:rPr>
          <w:rFonts w:ascii="KCFTRC+CMR10"/>
          <w:color w:val="000000"/>
          <w:sz w:val="20"/>
        </w:rPr>
        <w:t>proportion</w:t>
      </w:r>
      <w:r>
        <w:rPr>
          <w:rFonts w:ascii="Times New Roman"/>
          <w:color w:val="000000"/>
          <w:spacing w:val="9"/>
          <w:sz w:val="20"/>
        </w:rPr>
        <w:t xml:space="preserve"> </w:t>
      </w:r>
      <w:r>
        <w:rPr>
          <w:rFonts w:ascii="KCFTRC+CMR10"/>
          <w:color w:val="000000"/>
          <w:sz w:val="20"/>
        </w:rPr>
        <w:t>to</w:t>
      </w:r>
      <w:r>
        <w:rPr>
          <w:rFonts w:ascii="Times New Roman"/>
          <w:color w:val="000000"/>
          <w:spacing w:val="9"/>
          <w:sz w:val="20"/>
        </w:rPr>
        <w:t xml:space="preserve"> </w:t>
      </w:r>
      <w:r>
        <w:rPr>
          <w:rFonts w:ascii="KCFTRC+CMR10"/>
          <w:color w:val="000000"/>
          <w:sz w:val="20"/>
        </w:rPr>
        <w:t>daily</w:t>
      </w:r>
      <w:r>
        <w:rPr>
          <w:rFonts w:ascii="Times New Roman"/>
          <w:color w:val="000000"/>
          <w:spacing w:val="9"/>
          <w:sz w:val="20"/>
        </w:rPr>
        <w:t xml:space="preserve"> </w:t>
      </w:r>
      <w:r>
        <w:rPr>
          <w:rFonts w:ascii="KCFTRC+CMR10"/>
          <w:color w:val="000000"/>
          <w:spacing w:val="-1"/>
          <w:sz w:val="20"/>
        </w:rPr>
        <w:t>changing</w:t>
      </w:r>
      <w:r>
        <w:rPr>
          <w:rFonts w:ascii="Times New Roman"/>
          <w:color w:val="000000"/>
          <w:spacing w:val="10"/>
          <w:sz w:val="20"/>
        </w:rPr>
        <w:t xml:space="preserve"> </w:t>
      </w:r>
      <w:r>
        <w:rPr>
          <w:rFonts w:ascii="KCFTRC+CMR10"/>
          <w:color w:val="000000"/>
          <w:sz w:val="20"/>
        </w:rPr>
        <w:t>household</w:t>
      </w:r>
      <w:r>
        <w:rPr>
          <w:rFonts w:ascii="Times New Roman"/>
          <w:color w:val="000000"/>
          <w:spacing w:val="9"/>
          <w:sz w:val="20"/>
        </w:rPr>
        <w:t xml:space="preserve"> </w:t>
      </w:r>
      <w:r>
        <w:rPr>
          <w:rFonts w:ascii="KCFTRC+CMR10"/>
          <w:color w:val="000000"/>
          <w:sz w:val="20"/>
        </w:rPr>
        <w:t>heating</w:t>
      </w:r>
      <w:r>
        <w:rPr>
          <w:rFonts w:ascii="Times New Roman"/>
          <w:color w:val="000000"/>
          <w:spacing w:val="9"/>
          <w:sz w:val="20"/>
        </w:rPr>
        <w:t xml:space="preserve"> </w:t>
      </w:r>
      <w:r>
        <w:rPr>
          <w:rFonts w:ascii="KCFTRC+CMR10"/>
          <w:color w:val="000000"/>
          <w:sz w:val="20"/>
        </w:rPr>
        <w:t>needs,</w:t>
      </w:r>
      <w:r>
        <w:rPr>
          <w:rFonts w:ascii="Times New Roman"/>
          <w:color w:val="000000"/>
          <w:spacing w:val="11"/>
          <w:sz w:val="20"/>
        </w:rPr>
        <w:t xml:space="preserve"> </w:t>
      </w:r>
      <w:r>
        <w:rPr>
          <w:rFonts w:ascii="KCFTRC+CMR10"/>
          <w:color w:val="000000"/>
          <w:sz w:val="20"/>
        </w:rPr>
        <w:t>the</w:t>
      </w:r>
      <w:r>
        <w:rPr>
          <w:rFonts w:ascii="Times New Roman"/>
          <w:color w:val="000000"/>
          <w:spacing w:val="9"/>
          <w:sz w:val="20"/>
        </w:rPr>
        <w:t xml:space="preserve"> </w:t>
      </w:r>
      <w:r>
        <w:rPr>
          <w:rFonts w:ascii="KCFTRC+CMR10"/>
          <w:color w:val="000000"/>
          <w:sz w:val="20"/>
        </w:rPr>
        <w:t>total</w:t>
      </w:r>
    </w:p>
    <w:p w14:paraId="5E8023A7"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amount</w:t>
      </w:r>
      <w:r>
        <w:rPr>
          <w:rFonts w:ascii="Times New Roman"/>
          <w:color w:val="000000"/>
          <w:spacing w:val="18"/>
          <w:sz w:val="20"/>
        </w:rPr>
        <w:t xml:space="preserve"> </w:t>
      </w:r>
      <w:r>
        <w:rPr>
          <w:rFonts w:ascii="KCFTRC+CMR10"/>
          <w:color w:val="000000"/>
          <w:sz w:val="20"/>
        </w:rPr>
        <w:t>of</w:t>
      </w:r>
      <w:r>
        <w:rPr>
          <w:rFonts w:ascii="Times New Roman"/>
          <w:color w:val="000000"/>
          <w:spacing w:val="17"/>
          <w:sz w:val="20"/>
        </w:rPr>
        <w:t xml:space="preserve"> </w:t>
      </w:r>
      <w:r>
        <w:rPr>
          <w:rFonts w:ascii="KCFTRC+CMR10"/>
          <w:color w:val="000000"/>
          <w:sz w:val="20"/>
        </w:rPr>
        <w:t>TOU-price-inducing</w:t>
      </w:r>
      <w:r>
        <w:rPr>
          <w:rFonts w:ascii="Times New Roman"/>
          <w:color w:val="000000"/>
          <w:spacing w:val="16"/>
          <w:sz w:val="20"/>
        </w:rPr>
        <w:t xml:space="preserve"> </w:t>
      </w:r>
      <w:r>
        <w:rPr>
          <w:rFonts w:ascii="KCFTRC+CMR10"/>
          <w:color w:val="000000"/>
          <w:spacing w:val="-1"/>
          <w:sz w:val="20"/>
        </w:rPr>
        <w:t>electricity</w:t>
      </w:r>
      <w:r>
        <w:rPr>
          <w:rFonts w:ascii="Times New Roman"/>
          <w:color w:val="000000"/>
          <w:spacing w:val="17"/>
          <w:sz w:val="20"/>
        </w:rPr>
        <w:t xml:space="preserve"> </w:t>
      </w:r>
      <w:r>
        <w:rPr>
          <w:rFonts w:ascii="KCFTRC+CMR10"/>
          <w:color w:val="000000"/>
          <w:spacing w:val="-1"/>
          <w:sz w:val="20"/>
        </w:rPr>
        <w:t>savings</w:t>
      </w:r>
      <w:r>
        <w:rPr>
          <w:rFonts w:ascii="Times New Roman"/>
          <w:color w:val="000000"/>
          <w:spacing w:val="17"/>
          <w:sz w:val="20"/>
        </w:rPr>
        <w:t xml:space="preserve"> </w:t>
      </w:r>
      <w:r>
        <w:rPr>
          <w:rFonts w:ascii="KCFTRC+CMR10"/>
          <w:color w:val="000000"/>
          <w:sz w:val="20"/>
        </w:rPr>
        <w:t>also</w:t>
      </w:r>
      <w:r>
        <w:rPr>
          <w:rFonts w:ascii="Times New Roman"/>
          <w:color w:val="000000"/>
          <w:spacing w:val="16"/>
          <w:sz w:val="20"/>
        </w:rPr>
        <w:t xml:space="preserve"> </w:t>
      </w:r>
      <w:r>
        <w:rPr>
          <w:rFonts w:ascii="KCFTRC+CMR10"/>
          <w:color w:val="000000"/>
          <w:sz w:val="20"/>
        </w:rPr>
        <w:t>alters</w:t>
      </w:r>
      <w:r>
        <w:rPr>
          <w:rFonts w:ascii="Times New Roman"/>
          <w:color w:val="000000"/>
          <w:spacing w:val="16"/>
          <w:sz w:val="20"/>
        </w:rPr>
        <w:t xml:space="preserve"> </w:t>
      </w:r>
      <w:r>
        <w:rPr>
          <w:rFonts w:ascii="KCFTRC+CMR10"/>
          <w:color w:val="000000"/>
          <w:spacing w:val="-2"/>
          <w:sz w:val="20"/>
        </w:rPr>
        <w:t>every</w:t>
      </w:r>
      <w:r>
        <w:rPr>
          <w:rFonts w:ascii="Times New Roman"/>
          <w:color w:val="000000"/>
          <w:spacing w:val="18"/>
          <w:sz w:val="20"/>
        </w:rPr>
        <w:t xml:space="preserve"> </w:t>
      </w:r>
      <w:r>
        <w:rPr>
          <w:rFonts w:ascii="KCFTRC+CMR10"/>
          <w:color w:val="000000"/>
          <w:spacing w:val="-8"/>
          <w:sz w:val="20"/>
        </w:rPr>
        <w:t>day.</w:t>
      </w:r>
    </w:p>
    <w:p w14:paraId="74E4AA76" w14:textId="77777777" w:rsidR="00CF0253" w:rsidRDefault="00252649">
      <w:pPr>
        <w:spacing w:before="149" w:after="0" w:line="209" w:lineRule="exact"/>
        <w:ind w:left="299"/>
        <w:jc w:val="left"/>
        <w:rPr>
          <w:rFonts w:ascii="Times New Roman"/>
          <w:color w:val="000000"/>
          <w:sz w:val="20"/>
        </w:rPr>
      </w:pPr>
      <w:r>
        <w:rPr>
          <w:rFonts w:ascii="KCFTRC+CMR10"/>
          <w:color w:val="000000"/>
          <w:sz w:val="20"/>
        </w:rPr>
        <w:t>The</w:t>
      </w:r>
      <w:r>
        <w:rPr>
          <w:rFonts w:ascii="Times New Roman"/>
          <w:color w:val="000000"/>
          <w:spacing w:val="34"/>
          <w:sz w:val="20"/>
        </w:rPr>
        <w:t xml:space="preserve"> </w:t>
      </w:r>
      <w:r>
        <w:rPr>
          <w:rFonts w:ascii="KCFTRC+CMR10"/>
          <w:color w:val="000000"/>
          <w:spacing w:val="-2"/>
          <w:sz w:val="20"/>
        </w:rPr>
        <w:t>day-varying</w:t>
      </w:r>
      <w:r>
        <w:rPr>
          <w:rFonts w:ascii="Times New Roman"/>
          <w:color w:val="000000"/>
          <w:spacing w:val="35"/>
          <w:sz w:val="20"/>
        </w:rPr>
        <w:t xml:space="preserve"> </w:t>
      </w:r>
      <w:r>
        <w:rPr>
          <w:rFonts w:ascii="KCFTRC+CMR10" w:hAnsi="KCFTRC+CMR10" w:cs="KCFTRC+CMR10"/>
          <w:color w:val="000000"/>
          <w:spacing w:val="-1"/>
          <w:sz w:val="20"/>
        </w:rPr>
        <w:t>eﬀectiveness</w:t>
      </w:r>
      <w:r>
        <w:rPr>
          <w:rFonts w:ascii="Times New Roman"/>
          <w:color w:val="000000"/>
          <w:spacing w:val="34"/>
          <w:sz w:val="20"/>
        </w:rPr>
        <w:t xml:space="preserve"> </w:t>
      </w:r>
      <w:r>
        <w:rPr>
          <w:rFonts w:ascii="KCFTRC+CMR10"/>
          <w:color w:val="000000"/>
          <w:sz w:val="20"/>
        </w:rPr>
        <w:t>of</w:t>
      </w:r>
      <w:r>
        <w:rPr>
          <w:rFonts w:ascii="Times New Roman"/>
          <w:color w:val="000000"/>
          <w:spacing w:val="34"/>
          <w:sz w:val="20"/>
        </w:rPr>
        <w:t xml:space="preserve"> </w:t>
      </w:r>
      <w:r>
        <w:rPr>
          <w:rFonts w:ascii="KCFTRC+CMR10"/>
          <w:color w:val="000000"/>
          <w:sz w:val="20"/>
        </w:rPr>
        <w:t>TOU</w:t>
      </w:r>
      <w:r>
        <w:rPr>
          <w:rFonts w:ascii="Times New Roman"/>
          <w:color w:val="000000"/>
          <w:spacing w:val="33"/>
          <w:sz w:val="20"/>
        </w:rPr>
        <w:t xml:space="preserve"> </w:t>
      </w:r>
      <w:r>
        <w:rPr>
          <w:rFonts w:ascii="KCFTRC+CMR10"/>
          <w:color w:val="000000"/>
          <w:spacing w:val="-1"/>
          <w:sz w:val="20"/>
        </w:rPr>
        <w:t>electricity</w:t>
      </w:r>
      <w:r>
        <w:rPr>
          <w:rFonts w:ascii="Times New Roman"/>
          <w:color w:val="000000"/>
          <w:spacing w:val="34"/>
          <w:sz w:val="20"/>
        </w:rPr>
        <w:t xml:space="preserve"> </w:t>
      </w:r>
      <w:r>
        <w:rPr>
          <w:rFonts w:ascii="KCFTRC+CMR10"/>
          <w:color w:val="000000"/>
          <w:sz w:val="20"/>
        </w:rPr>
        <w:t>pricing</w:t>
      </w:r>
      <w:r>
        <w:rPr>
          <w:rFonts w:ascii="Times New Roman"/>
          <w:color w:val="000000"/>
          <w:spacing w:val="33"/>
          <w:sz w:val="20"/>
        </w:rPr>
        <w:t xml:space="preserve"> </w:t>
      </w:r>
      <w:r>
        <w:rPr>
          <w:rFonts w:ascii="KCFTRC+CMR10"/>
          <w:color w:val="000000"/>
          <w:sz w:val="20"/>
        </w:rPr>
        <w:t>suggests</w:t>
      </w:r>
      <w:r>
        <w:rPr>
          <w:rFonts w:ascii="Times New Roman"/>
          <w:color w:val="000000"/>
          <w:spacing w:val="34"/>
          <w:sz w:val="20"/>
        </w:rPr>
        <w:t xml:space="preserve"> </w:t>
      </w:r>
      <w:r>
        <w:rPr>
          <w:rFonts w:ascii="KCFTRC+CMR10"/>
          <w:color w:val="000000"/>
          <w:sz w:val="20"/>
        </w:rPr>
        <w:t>an</w:t>
      </w:r>
      <w:r>
        <w:rPr>
          <w:rFonts w:ascii="Times New Roman"/>
          <w:color w:val="000000"/>
          <w:spacing w:val="34"/>
          <w:sz w:val="20"/>
        </w:rPr>
        <w:t xml:space="preserve"> </w:t>
      </w:r>
      <w:r>
        <w:rPr>
          <w:rFonts w:ascii="KCFTRC+CMR10"/>
          <w:color w:val="000000"/>
          <w:spacing w:val="-1"/>
          <w:sz w:val="20"/>
        </w:rPr>
        <w:t>interesting</w:t>
      </w:r>
      <w:r>
        <w:rPr>
          <w:rFonts w:ascii="Times New Roman"/>
          <w:color w:val="000000"/>
          <w:spacing w:val="34"/>
          <w:sz w:val="20"/>
        </w:rPr>
        <w:t xml:space="preserve"> </w:t>
      </w:r>
      <w:r>
        <w:rPr>
          <w:rFonts w:ascii="KCFTRC+CMR10"/>
          <w:color w:val="000000"/>
          <w:sz w:val="20"/>
        </w:rPr>
        <w:t>implication</w:t>
      </w:r>
      <w:r>
        <w:rPr>
          <w:rFonts w:ascii="Times New Roman"/>
          <w:color w:val="000000"/>
          <w:spacing w:val="33"/>
          <w:sz w:val="20"/>
        </w:rPr>
        <w:t xml:space="preserve"> </w:t>
      </w:r>
      <w:r>
        <w:rPr>
          <w:rFonts w:ascii="KCFTRC+CMR10"/>
          <w:color w:val="000000"/>
          <w:sz w:val="20"/>
        </w:rPr>
        <w:t>in</w:t>
      </w:r>
      <w:r>
        <w:rPr>
          <w:rFonts w:ascii="Times New Roman"/>
          <w:color w:val="000000"/>
          <w:spacing w:val="33"/>
          <w:sz w:val="20"/>
        </w:rPr>
        <w:t xml:space="preserve"> </w:t>
      </w:r>
      <w:r>
        <w:rPr>
          <w:rFonts w:ascii="KCFTRC+CMR10"/>
          <w:color w:val="000000"/>
          <w:sz w:val="20"/>
        </w:rPr>
        <w:t>connection</w:t>
      </w:r>
    </w:p>
    <w:p w14:paraId="036C672F" w14:textId="77777777" w:rsidR="00CF0253" w:rsidRDefault="00252649">
      <w:pPr>
        <w:spacing w:before="94" w:after="0" w:line="237" w:lineRule="exact"/>
        <w:jc w:val="left"/>
        <w:rPr>
          <w:rFonts w:ascii="Times New Roman"/>
          <w:color w:val="000000"/>
          <w:sz w:val="20"/>
        </w:rPr>
      </w:pPr>
      <w:r>
        <w:rPr>
          <w:rFonts w:ascii="KCFTRC+CMR10"/>
          <w:color w:val="000000"/>
          <w:sz w:val="20"/>
        </w:rPr>
        <w:t>with</w:t>
      </w:r>
      <w:r>
        <w:rPr>
          <w:rFonts w:ascii="Times New Roman"/>
          <w:color w:val="000000"/>
          <w:spacing w:val="22"/>
          <w:sz w:val="20"/>
        </w:rPr>
        <w:t xml:space="preserve"> </w:t>
      </w:r>
      <w:r>
        <w:rPr>
          <w:rFonts w:ascii="KCFTRC+CMR10"/>
          <w:color w:val="000000"/>
          <w:sz w:val="20"/>
        </w:rPr>
        <w:t>Real-Time</w:t>
      </w:r>
      <w:r>
        <w:rPr>
          <w:rFonts w:ascii="Times New Roman"/>
          <w:color w:val="000000"/>
          <w:spacing w:val="23"/>
          <w:sz w:val="20"/>
        </w:rPr>
        <w:t xml:space="preserve"> </w:t>
      </w:r>
      <w:r>
        <w:rPr>
          <w:rFonts w:ascii="KCFTRC+CMR10"/>
          <w:color w:val="000000"/>
          <w:sz w:val="20"/>
        </w:rPr>
        <w:t>Pricing</w:t>
      </w:r>
      <w:r>
        <w:rPr>
          <w:rFonts w:ascii="Times New Roman"/>
          <w:color w:val="000000"/>
          <w:spacing w:val="22"/>
          <w:sz w:val="20"/>
        </w:rPr>
        <w:t xml:space="preserve"> </w:t>
      </w:r>
      <w:r>
        <w:rPr>
          <w:rFonts w:ascii="KCFTRC+CMR10"/>
          <w:color w:val="000000"/>
          <w:spacing w:val="-4"/>
          <w:sz w:val="20"/>
        </w:rPr>
        <w:t>(RTP),</w:t>
      </w:r>
      <w:r>
        <w:rPr>
          <w:rFonts w:ascii="Times New Roman"/>
          <w:color w:val="000000"/>
          <w:spacing w:val="26"/>
          <w:sz w:val="20"/>
        </w:rPr>
        <w:t xml:space="preserve"> </w:t>
      </w:r>
      <w:r>
        <w:rPr>
          <w:rFonts w:ascii="KCFTRC+CMR10"/>
          <w:color w:val="000000"/>
          <w:sz w:val="20"/>
        </w:rPr>
        <w:t>a</w:t>
      </w:r>
      <w:r>
        <w:rPr>
          <w:rFonts w:ascii="Times New Roman"/>
          <w:color w:val="000000"/>
          <w:spacing w:val="22"/>
          <w:sz w:val="20"/>
        </w:rPr>
        <w:t xml:space="preserve"> </w:t>
      </w:r>
      <w:r>
        <w:rPr>
          <w:rFonts w:ascii="KCFTRC+CMR10"/>
          <w:color w:val="000000"/>
          <w:sz w:val="20"/>
        </w:rPr>
        <w:t>type</w:t>
      </w:r>
      <w:r>
        <w:rPr>
          <w:rFonts w:ascii="Times New Roman"/>
          <w:color w:val="000000"/>
          <w:spacing w:val="22"/>
          <w:sz w:val="20"/>
        </w:rPr>
        <w:t xml:space="preserve"> </w:t>
      </w:r>
      <w:r>
        <w:rPr>
          <w:rFonts w:ascii="KCFTRC+CMR10"/>
          <w:color w:val="000000"/>
          <w:sz w:val="20"/>
        </w:rPr>
        <w:t>of</w:t>
      </w:r>
      <w:r>
        <w:rPr>
          <w:rFonts w:ascii="Times New Roman"/>
          <w:color w:val="000000"/>
          <w:spacing w:val="23"/>
          <w:sz w:val="20"/>
        </w:rPr>
        <w:t xml:space="preserve"> </w:t>
      </w:r>
      <w:r>
        <w:rPr>
          <w:rFonts w:ascii="KCFTRC+CMR10"/>
          <w:color w:val="000000"/>
          <w:spacing w:val="-1"/>
          <w:sz w:val="20"/>
        </w:rPr>
        <w:t>time-varying</w:t>
      </w:r>
      <w:r>
        <w:rPr>
          <w:rFonts w:ascii="Times New Roman"/>
          <w:color w:val="000000"/>
          <w:spacing w:val="24"/>
          <w:sz w:val="20"/>
        </w:rPr>
        <w:t xml:space="preserve"> </w:t>
      </w:r>
      <w:r>
        <w:rPr>
          <w:rFonts w:ascii="KCFTRC+CMR10"/>
          <w:color w:val="000000"/>
          <w:spacing w:val="-1"/>
          <w:sz w:val="20"/>
        </w:rPr>
        <w:t>electricity</w:t>
      </w:r>
      <w:r>
        <w:rPr>
          <w:rFonts w:ascii="Times New Roman"/>
          <w:color w:val="000000"/>
          <w:spacing w:val="23"/>
          <w:sz w:val="20"/>
        </w:rPr>
        <w:t xml:space="preserve"> </w:t>
      </w:r>
      <w:r>
        <w:rPr>
          <w:rFonts w:ascii="KCFTRC+CMR10" w:hAnsi="KCFTRC+CMR10" w:cs="KCFTRC+CMR10"/>
          <w:color w:val="000000"/>
          <w:sz w:val="20"/>
        </w:rPr>
        <w:t>tariﬀ</w:t>
      </w:r>
      <w:r>
        <w:rPr>
          <w:rFonts w:ascii="Times New Roman"/>
          <w:color w:val="000000"/>
          <w:spacing w:val="23"/>
          <w:sz w:val="20"/>
        </w:rPr>
        <w:t xml:space="preserve"> </w:t>
      </w:r>
      <w:r>
        <w:rPr>
          <w:rFonts w:ascii="KCFTRC+CMR10"/>
          <w:color w:val="000000"/>
          <w:sz w:val="20"/>
        </w:rPr>
        <w:t>structure.</w:t>
      </w:r>
      <w:hyperlink w:anchor="br21" w:history="1">
        <w:r>
          <w:rPr>
            <w:rFonts w:ascii="PTDUEJ+CMR7"/>
            <w:color w:val="000000"/>
            <w:sz w:val="21"/>
            <w:vertAlign w:val="superscript"/>
          </w:rPr>
          <w:t>22</w:t>
        </w:r>
      </w:hyperlink>
      <w:hyperlink w:anchor="br21" w:history="1">
        <w:r>
          <w:rPr>
            <w:rFonts w:ascii="Times New Roman"/>
            <w:color w:val="000000"/>
            <w:spacing w:val="65"/>
            <w:sz w:val="21"/>
            <w:vertAlign w:val="superscript"/>
          </w:rPr>
          <w:t xml:space="preserve"> </w:t>
        </w:r>
      </w:hyperlink>
      <w:r>
        <w:rPr>
          <w:rFonts w:ascii="KCFTRC+CMR10"/>
          <w:color w:val="000000"/>
          <w:spacing w:val="-1"/>
          <w:sz w:val="20"/>
        </w:rPr>
        <w:t>Contrary</w:t>
      </w:r>
      <w:r>
        <w:rPr>
          <w:rFonts w:ascii="Times New Roman"/>
          <w:color w:val="000000"/>
          <w:spacing w:val="24"/>
          <w:sz w:val="20"/>
        </w:rPr>
        <w:t xml:space="preserve"> </w:t>
      </w:r>
      <w:r>
        <w:rPr>
          <w:rFonts w:ascii="KCFTRC+CMR10"/>
          <w:color w:val="000000"/>
          <w:sz w:val="20"/>
        </w:rPr>
        <w:t>to</w:t>
      </w:r>
      <w:r>
        <w:rPr>
          <w:rFonts w:ascii="Times New Roman"/>
          <w:color w:val="000000"/>
          <w:spacing w:val="22"/>
          <w:sz w:val="20"/>
        </w:rPr>
        <w:t xml:space="preserve"> </w:t>
      </w:r>
      <w:r>
        <w:rPr>
          <w:rFonts w:ascii="KCFTRC+CMR10"/>
          <w:color w:val="000000"/>
          <w:sz w:val="20"/>
        </w:rPr>
        <w:t>TOU</w:t>
      </w:r>
      <w:r>
        <w:rPr>
          <w:rFonts w:ascii="Times New Roman"/>
          <w:color w:val="000000"/>
          <w:spacing w:val="22"/>
          <w:sz w:val="20"/>
        </w:rPr>
        <w:t xml:space="preserve"> </w:t>
      </w:r>
      <w:r>
        <w:rPr>
          <w:rFonts w:ascii="KCFTRC+CMR10"/>
          <w:color w:val="000000"/>
          <w:sz w:val="20"/>
        </w:rPr>
        <w:t>pricing,</w:t>
      </w:r>
    </w:p>
    <w:p w14:paraId="70BF225B" w14:textId="77777777" w:rsidR="00CF0253" w:rsidRDefault="00252649">
      <w:pPr>
        <w:spacing w:before="149" w:after="0" w:line="209" w:lineRule="exact"/>
        <w:jc w:val="left"/>
        <w:rPr>
          <w:rFonts w:ascii="Times New Roman"/>
          <w:color w:val="000000"/>
          <w:sz w:val="20"/>
        </w:rPr>
      </w:pPr>
      <w:r>
        <w:rPr>
          <w:rFonts w:ascii="KCFTRC+CMR10"/>
          <w:color w:val="000000"/>
          <w:sz w:val="20"/>
        </w:rPr>
        <w:t>rates</w:t>
      </w:r>
      <w:r>
        <w:rPr>
          <w:rFonts w:ascii="Times New Roman"/>
          <w:color w:val="000000"/>
          <w:spacing w:val="34"/>
          <w:sz w:val="20"/>
        </w:rPr>
        <w:t xml:space="preserve"> </w:t>
      </w:r>
      <w:r>
        <w:rPr>
          <w:rFonts w:ascii="KCFTRC+CMR10"/>
          <w:color w:val="000000"/>
          <w:spacing w:val="-1"/>
          <w:sz w:val="20"/>
        </w:rPr>
        <w:t>typically</w:t>
      </w:r>
      <w:r>
        <w:rPr>
          <w:rFonts w:ascii="Times New Roman"/>
          <w:color w:val="000000"/>
          <w:spacing w:val="34"/>
          <w:sz w:val="20"/>
        </w:rPr>
        <w:t xml:space="preserve"> </w:t>
      </w:r>
      <w:r>
        <w:rPr>
          <w:rFonts w:ascii="KCFTRC+CMR10"/>
          <w:color w:val="000000"/>
          <w:spacing w:val="-1"/>
          <w:sz w:val="20"/>
        </w:rPr>
        <w:t>change</w:t>
      </w:r>
      <w:r>
        <w:rPr>
          <w:rFonts w:ascii="Times New Roman"/>
          <w:color w:val="000000"/>
          <w:spacing w:val="35"/>
          <w:sz w:val="20"/>
        </w:rPr>
        <w:t xml:space="preserve"> </w:t>
      </w:r>
      <w:r>
        <w:rPr>
          <w:rFonts w:ascii="KCFTRC+CMR10"/>
          <w:color w:val="000000"/>
          <w:sz w:val="20"/>
        </w:rPr>
        <w:t>hourly</w:t>
      </w:r>
      <w:r>
        <w:rPr>
          <w:rFonts w:ascii="Times New Roman"/>
          <w:color w:val="000000"/>
          <w:spacing w:val="34"/>
          <w:sz w:val="20"/>
        </w:rPr>
        <w:t xml:space="preserve"> </w:t>
      </w:r>
      <w:r>
        <w:rPr>
          <w:rFonts w:ascii="KCFTRC+CMR10"/>
          <w:color w:val="000000"/>
          <w:sz w:val="20"/>
        </w:rPr>
        <w:t>under</w:t>
      </w:r>
      <w:r>
        <w:rPr>
          <w:rFonts w:ascii="Times New Roman"/>
          <w:color w:val="000000"/>
          <w:spacing w:val="34"/>
          <w:sz w:val="20"/>
        </w:rPr>
        <w:t xml:space="preserve"> </w:t>
      </w:r>
      <w:r>
        <w:rPr>
          <w:rFonts w:ascii="KCFTRC+CMR10"/>
          <w:color w:val="000000"/>
          <w:spacing w:val="-12"/>
          <w:sz w:val="20"/>
        </w:rPr>
        <w:t>RTP.</w:t>
      </w:r>
      <w:r>
        <w:rPr>
          <w:rFonts w:ascii="Times New Roman"/>
          <w:color w:val="000000"/>
          <w:spacing w:val="45"/>
          <w:sz w:val="20"/>
        </w:rPr>
        <w:t xml:space="preserve"> </w:t>
      </w:r>
      <w:r>
        <w:rPr>
          <w:rFonts w:ascii="KCFTRC+CMR10"/>
          <w:color w:val="000000"/>
          <w:sz w:val="20"/>
        </w:rPr>
        <w:t>So</w:t>
      </w:r>
      <w:r>
        <w:rPr>
          <w:rFonts w:ascii="Times New Roman"/>
          <w:color w:val="000000"/>
          <w:spacing w:val="33"/>
          <w:sz w:val="20"/>
        </w:rPr>
        <w:t xml:space="preserve"> </w:t>
      </w:r>
      <w:r>
        <w:rPr>
          <w:rFonts w:ascii="KCFTRC+CMR10"/>
          <w:color w:val="000000"/>
          <w:sz w:val="20"/>
        </w:rPr>
        <w:t>compared</w:t>
      </w:r>
      <w:r>
        <w:rPr>
          <w:rFonts w:ascii="Times New Roman"/>
          <w:color w:val="000000"/>
          <w:spacing w:val="34"/>
          <w:sz w:val="20"/>
        </w:rPr>
        <w:t xml:space="preserve"> </w:t>
      </w:r>
      <w:r>
        <w:rPr>
          <w:rFonts w:ascii="KCFTRC+CMR10"/>
          <w:color w:val="000000"/>
          <w:sz w:val="20"/>
        </w:rPr>
        <w:t>to</w:t>
      </w:r>
      <w:r>
        <w:rPr>
          <w:rFonts w:ascii="Times New Roman"/>
          <w:color w:val="000000"/>
          <w:spacing w:val="33"/>
          <w:sz w:val="20"/>
        </w:rPr>
        <w:t xml:space="preserve"> </w:t>
      </w:r>
      <w:r>
        <w:rPr>
          <w:rFonts w:ascii="KCFTRC+CMR10"/>
          <w:color w:val="000000"/>
          <w:sz w:val="20"/>
        </w:rPr>
        <w:t>TOU</w:t>
      </w:r>
      <w:r>
        <w:rPr>
          <w:rFonts w:ascii="Times New Roman"/>
          <w:color w:val="000000"/>
          <w:spacing w:val="33"/>
          <w:sz w:val="20"/>
        </w:rPr>
        <w:t xml:space="preserve"> </w:t>
      </w:r>
      <w:r>
        <w:rPr>
          <w:rFonts w:ascii="KCFTRC+CMR10"/>
          <w:color w:val="000000"/>
          <w:sz w:val="20"/>
        </w:rPr>
        <w:t>pricing,</w:t>
      </w:r>
      <w:r>
        <w:rPr>
          <w:rFonts w:ascii="Times New Roman"/>
          <w:color w:val="000000"/>
          <w:spacing w:val="38"/>
          <w:sz w:val="20"/>
        </w:rPr>
        <w:t xml:space="preserve"> </w:t>
      </w:r>
      <w:r>
        <w:rPr>
          <w:rFonts w:ascii="KCFTRC+CMR10"/>
          <w:color w:val="000000"/>
          <w:spacing w:val="-9"/>
          <w:sz w:val="20"/>
        </w:rPr>
        <w:t>RTP</w:t>
      </w:r>
      <w:r>
        <w:rPr>
          <w:rFonts w:ascii="Times New Roman"/>
          <w:color w:val="000000"/>
          <w:spacing w:val="42"/>
          <w:sz w:val="20"/>
        </w:rPr>
        <w:t xml:space="preserve"> </w:t>
      </w:r>
      <w:r>
        <w:rPr>
          <w:rFonts w:ascii="KCFTRC+CMR10"/>
          <w:color w:val="000000"/>
          <w:sz w:val="20"/>
        </w:rPr>
        <w:t>has</w:t>
      </w:r>
      <w:r>
        <w:rPr>
          <w:rFonts w:ascii="Times New Roman"/>
          <w:color w:val="000000"/>
          <w:spacing w:val="34"/>
          <w:sz w:val="20"/>
        </w:rPr>
        <w:t xml:space="preserve"> </w:t>
      </w:r>
      <w:r>
        <w:rPr>
          <w:rFonts w:ascii="KCFTRC+CMR10"/>
          <w:color w:val="000000"/>
          <w:sz w:val="20"/>
        </w:rPr>
        <w:t>an</w:t>
      </w:r>
      <w:r>
        <w:rPr>
          <w:rFonts w:ascii="Times New Roman"/>
          <w:color w:val="000000"/>
          <w:spacing w:val="34"/>
          <w:sz w:val="20"/>
        </w:rPr>
        <w:t xml:space="preserve"> </w:t>
      </w:r>
      <w:r>
        <w:rPr>
          <w:rFonts w:ascii="KCFTRC+CMR10"/>
          <w:color w:val="000000"/>
          <w:spacing w:val="-2"/>
          <w:sz w:val="20"/>
        </w:rPr>
        <w:t>advantage</w:t>
      </w:r>
      <w:r>
        <w:rPr>
          <w:rFonts w:ascii="Times New Roman"/>
          <w:color w:val="000000"/>
          <w:spacing w:val="36"/>
          <w:sz w:val="20"/>
        </w:rPr>
        <w:t xml:space="preserve"> </w:t>
      </w:r>
      <w:r>
        <w:rPr>
          <w:rFonts w:ascii="KCFTRC+CMR10"/>
          <w:color w:val="000000"/>
          <w:sz w:val="20"/>
        </w:rPr>
        <w:t>in</w:t>
      </w:r>
      <w:r>
        <w:rPr>
          <w:rFonts w:ascii="Times New Roman"/>
          <w:color w:val="000000"/>
          <w:spacing w:val="33"/>
          <w:sz w:val="20"/>
        </w:rPr>
        <w:t xml:space="preserve"> </w:t>
      </w:r>
      <w:r>
        <w:rPr>
          <w:rFonts w:ascii="KCFTRC+CMR10" w:hAnsi="KCFTRC+CMR10" w:cs="KCFTRC+CMR10"/>
          <w:color w:val="000000"/>
          <w:sz w:val="20"/>
        </w:rPr>
        <w:t>reﬂecting</w:t>
      </w:r>
    </w:p>
    <w:p w14:paraId="6F95E44F" w14:textId="77777777" w:rsidR="00CF0253" w:rsidRDefault="00252649">
      <w:pPr>
        <w:spacing w:before="149" w:after="0" w:line="209" w:lineRule="exact"/>
        <w:jc w:val="left"/>
        <w:rPr>
          <w:rFonts w:ascii="Times New Roman"/>
          <w:color w:val="000000"/>
          <w:sz w:val="20"/>
        </w:rPr>
      </w:pPr>
      <w:r>
        <w:rPr>
          <w:rFonts w:ascii="KCFTRC+CMR10"/>
          <w:color w:val="000000"/>
          <w:sz w:val="20"/>
        </w:rPr>
        <w:t>generation</w:t>
      </w:r>
      <w:r>
        <w:rPr>
          <w:rFonts w:ascii="Times New Roman"/>
          <w:color w:val="000000"/>
          <w:spacing w:val="30"/>
          <w:sz w:val="20"/>
        </w:rPr>
        <w:t xml:space="preserve"> </w:t>
      </w:r>
      <w:r>
        <w:rPr>
          <w:rFonts w:ascii="KCFTRC+CMR10"/>
          <w:color w:val="000000"/>
          <w:sz w:val="20"/>
        </w:rPr>
        <w:t>costs</w:t>
      </w:r>
      <w:r>
        <w:rPr>
          <w:rFonts w:ascii="Times New Roman"/>
          <w:color w:val="000000"/>
          <w:spacing w:val="31"/>
          <w:sz w:val="20"/>
        </w:rPr>
        <w:t xml:space="preserve"> </w:t>
      </w:r>
      <w:r>
        <w:rPr>
          <w:rFonts w:ascii="KCFTRC+CMR10"/>
          <w:color w:val="000000"/>
          <w:spacing w:val="-1"/>
          <w:sz w:val="20"/>
        </w:rPr>
        <w:t>contemporaneously.</w:t>
      </w:r>
      <w:r>
        <w:rPr>
          <w:rFonts w:ascii="Times New Roman"/>
          <w:color w:val="000000"/>
          <w:spacing w:val="82"/>
          <w:sz w:val="20"/>
        </w:rPr>
        <w:t xml:space="preserve"> </w:t>
      </w:r>
      <w:r>
        <w:rPr>
          <w:rFonts w:ascii="KCFTRC+CMR10"/>
          <w:color w:val="000000"/>
          <w:sz w:val="20"/>
        </w:rPr>
        <w:t>Economists,</w:t>
      </w:r>
      <w:r>
        <w:rPr>
          <w:rFonts w:ascii="Times New Roman"/>
          <w:color w:val="000000"/>
          <w:spacing w:val="34"/>
          <w:sz w:val="20"/>
        </w:rPr>
        <w:t xml:space="preserve"> </w:t>
      </w:r>
      <w:r>
        <w:rPr>
          <w:rFonts w:ascii="KCFTRC+CMR10"/>
          <w:color w:val="000000"/>
          <w:sz w:val="20"/>
        </w:rPr>
        <w:t>therefore,</w:t>
      </w:r>
      <w:r>
        <w:rPr>
          <w:rFonts w:ascii="Times New Roman"/>
          <w:color w:val="000000"/>
          <w:spacing w:val="34"/>
          <w:sz w:val="20"/>
        </w:rPr>
        <w:t xml:space="preserve"> </w:t>
      </w:r>
      <w:r>
        <w:rPr>
          <w:rFonts w:ascii="KCFTRC+CMR10"/>
          <w:color w:val="000000"/>
          <w:sz w:val="20"/>
        </w:rPr>
        <w:t>prefer</w:t>
      </w:r>
      <w:r>
        <w:rPr>
          <w:rFonts w:ascii="Times New Roman"/>
          <w:color w:val="000000"/>
          <w:spacing w:val="31"/>
          <w:sz w:val="20"/>
        </w:rPr>
        <w:t xml:space="preserve"> </w:t>
      </w:r>
      <w:r>
        <w:rPr>
          <w:rFonts w:ascii="KCFTRC+CMR10"/>
          <w:color w:val="000000"/>
          <w:spacing w:val="-9"/>
          <w:sz w:val="20"/>
        </w:rPr>
        <w:t>RTP</w:t>
      </w:r>
      <w:r>
        <w:rPr>
          <w:rFonts w:ascii="Times New Roman"/>
          <w:color w:val="000000"/>
          <w:spacing w:val="39"/>
          <w:sz w:val="20"/>
        </w:rPr>
        <w:t xml:space="preserve"> </w:t>
      </w:r>
      <w:r>
        <w:rPr>
          <w:rFonts w:ascii="KCFTRC+CMR10"/>
          <w:color w:val="000000"/>
          <w:sz w:val="20"/>
        </w:rPr>
        <w:t>to</w:t>
      </w:r>
      <w:r>
        <w:rPr>
          <w:rFonts w:ascii="Times New Roman"/>
          <w:color w:val="000000"/>
          <w:spacing w:val="30"/>
          <w:sz w:val="20"/>
        </w:rPr>
        <w:t xml:space="preserve"> </w:t>
      </w:r>
      <w:r>
        <w:rPr>
          <w:rFonts w:ascii="KCFTRC+CMR10"/>
          <w:color w:val="000000"/>
          <w:sz w:val="20"/>
        </w:rPr>
        <w:t>TOU</w:t>
      </w:r>
      <w:r>
        <w:rPr>
          <w:rFonts w:ascii="Times New Roman"/>
          <w:color w:val="000000"/>
          <w:spacing w:val="30"/>
          <w:sz w:val="20"/>
        </w:rPr>
        <w:t xml:space="preserve"> </w:t>
      </w:r>
      <w:r>
        <w:rPr>
          <w:rFonts w:ascii="KCFTRC+CMR10"/>
          <w:color w:val="000000"/>
          <w:sz w:val="20"/>
        </w:rPr>
        <w:t>pricing.</w:t>
      </w:r>
      <w:r>
        <w:rPr>
          <w:rFonts w:ascii="Times New Roman"/>
          <w:color w:val="000000"/>
          <w:spacing w:val="81"/>
          <w:sz w:val="20"/>
        </w:rPr>
        <w:t xml:space="preserve"> </w:t>
      </w:r>
      <w:r>
        <w:rPr>
          <w:rFonts w:ascii="KCFTRC+CMR10"/>
          <w:color w:val="000000"/>
          <w:sz w:val="20"/>
        </w:rPr>
        <w:t>But</w:t>
      </w:r>
      <w:r>
        <w:rPr>
          <w:rFonts w:ascii="Times New Roman"/>
          <w:color w:val="000000"/>
          <w:spacing w:val="31"/>
          <w:sz w:val="20"/>
        </w:rPr>
        <w:t xml:space="preserve"> </w:t>
      </w:r>
      <w:r>
        <w:rPr>
          <w:rFonts w:ascii="KCFTRC+CMR10"/>
          <w:color w:val="000000"/>
          <w:spacing w:val="1"/>
          <w:sz w:val="20"/>
        </w:rPr>
        <w:t>because</w:t>
      </w:r>
      <w:r>
        <w:rPr>
          <w:rFonts w:ascii="Times New Roman"/>
          <w:color w:val="000000"/>
          <w:spacing w:val="30"/>
          <w:sz w:val="20"/>
        </w:rPr>
        <w:t xml:space="preserve"> </w:t>
      </w:r>
      <w:r>
        <w:rPr>
          <w:rFonts w:ascii="KCFTRC+CMR10"/>
          <w:color w:val="000000"/>
          <w:sz w:val="20"/>
        </w:rPr>
        <w:t>TOU-</w:t>
      </w:r>
    </w:p>
    <w:p w14:paraId="6464903A" w14:textId="77777777" w:rsidR="00CF0253" w:rsidRDefault="00252649">
      <w:pPr>
        <w:spacing w:before="149" w:after="0" w:line="209" w:lineRule="exact"/>
        <w:jc w:val="left"/>
        <w:rPr>
          <w:rFonts w:ascii="Times New Roman"/>
          <w:color w:val="000000"/>
          <w:sz w:val="20"/>
        </w:rPr>
      </w:pPr>
      <w:r>
        <w:rPr>
          <w:rFonts w:ascii="KCFTRC+CMR10" w:hAnsi="KCFTRC+CMR10" w:cs="KCFTRC+CMR10"/>
          <w:color w:val="000000"/>
          <w:sz w:val="20"/>
        </w:rPr>
        <w:t>tariﬀ-inducing</w:t>
      </w:r>
      <w:r>
        <w:rPr>
          <w:rFonts w:ascii="Times New Roman"/>
          <w:color w:val="000000"/>
          <w:spacing w:val="38"/>
          <w:sz w:val="20"/>
        </w:rPr>
        <w:t xml:space="preserve"> </w:t>
      </w:r>
      <w:r>
        <w:rPr>
          <w:rFonts w:ascii="KCFTRC+CMR10"/>
          <w:color w:val="000000"/>
          <w:spacing w:val="-1"/>
          <w:sz w:val="20"/>
        </w:rPr>
        <w:t>electricity</w:t>
      </w:r>
      <w:r>
        <w:rPr>
          <w:rFonts w:ascii="Times New Roman"/>
          <w:color w:val="000000"/>
          <w:spacing w:val="38"/>
          <w:sz w:val="20"/>
        </w:rPr>
        <w:t xml:space="preserve"> </w:t>
      </w:r>
      <w:r>
        <w:rPr>
          <w:rFonts w:ascii="KCFTRC+CMR10"/>
          <w:color w:val="000000"/>
          <w:spacing w:val="-1"/>
          <w:sz w:val="20"/>
        </w:rPr>
        <w:t>savings</w:t>
      </w:r>
      <w:r>
        <w:rPr>
          <w:rFonts w:ascii="Times New Roman"/>
          <w:color w:val="000000"/>
          <w:spacing w:val="39"/>
          <w:sz w:val="20"/>
        </w:rPr>
        <w:t xml:space="preserve"> </w:t>
      </w:r>
      <w:r>
        <w:rPr>
          <w:rFonts w:ascii="KCFTRC+CMR10"/>
          <w:color w:val="000000"/>
          <w:spacing w:val="-2"/>
          <w:sz w:val="20"/>
        </w:rPr>
        <w:t>covariate</w:t>
      </w:r>
      <w:r>
        <w:rPr>
          <w:rFonts w:ascii="Times New Roman"/>
          <w:color w:val="000000"/>
          <w:spacing w:val="40"/>
          <w:sz w:val="20"/>
        </w:rPr>
        <w:t xml:space="preserve"> </w:t>
      </w:r>
      <w:r>
        <w:rPr>
          <w:rFonts w:ascii="KCFTRC+CMR10"/>
          <w:color w:val="000000"/>
          <w:sz w:val="20"/>
        </w:rPr>
        <w:t>with</w:t>
      </w:r>
      <w:r>
        <w:rPr>
          <w:rFonts w:ascii="Times New Roman"/>
          <w:color w:val="000000"/>
          <w:spacing w:val="38"/>
          <w:sz w:val="20"/>
        </w:rPr>
        <w:t xml:space="preserve"> </w:t>
      </w:r>
      <w:r>
        <w:rPr>
          <w:rFonts w:ascii="KCFTRC+CMR10"/>
          <w:color w:val="000000"/>
          <w:sz w:val="20"/>
        </w:rPr>
        <w:t>daily</w:t>
      </w:r>
      <w:r>
        <w:rPr>
          <w:rFonts w:ascii="Times New Roman"/>
          <w:color w:val="000000"/>
          <w:spacing w:val="38"/>
          <w:sz w:val="20"/>
        </w:rPr>
        <w:t xml:space="preserve"> </w:t>
      </w:r>
      <w:r>
        <w:rPr>
          <w:rFonts w:ascii="KCFTRC+CMR10"/>
          <w:color w:val="000000"/>
          <w:sz w:val="20"/>
        </w:rPr>
        <w:t>HDDs,</w:t>
      </w:r>
      <w:r>
        <w:rPr>
          <w:rFonts w:ascii="Times New Roman"/>
          <w:color w:val="000000"/>
          <w:spacing w:val="43"/>
          <w:sz w:val="20"/>
        </w:rPr>
        <w:t xml:space="preserve"> </w:t>
      </w:r>
      <w:r>
        <w:rPr>
          <w:rFonts w:ascii="KCFTRC+CMR10"/>
          <w:color w:val="000000"/>
          <w:sz w:val="20"/>
        </w:rPr>
        <w:t>TOU</w:t>
      </w:r>
      <w:r>
        <w:rPr>
          <w:rFonts w:ascii="Times New Roman"/>
          <w:color w:val="000000"/>
          <w:spacing w:val="38"/>
          <w:sz w:val="20"/>
        </w:rPr>
        <w:t xml:space="preserve"> </w:t>
      </w:r>
      <w:r>
        <w:rPr>
          <w:rFonts w:ascii="KCFTRC+CMR10"/>
          <w:color w:val="000000"/>
          <w:spacing w:val="-1"/>
          <w:sz w:val="20"/>
        </w:rPr>
        <w:t>electricity</w:t>
      </w:r>
      <w:r>
        <w:rPr>
          <w:rFonts w:ascii="Times New Roman"/>
          <w:color w:val="000000"/>
          <w:spacing w:val="38"/>
          <w:sz w:val="20"/>
        </w:rPr>
        <w:t xml:space="preserve"> </w:t>
      </w:r>
      <w:r>
        <w:rPr>
          <w:rFonts w:ascii="KCFTRC+CMR10"/>
          <w:color w:val="000000"/>
          <w:sz w:val="20"/>
        </w:rPr>
        <w:t>pricing</w:t>
      </w:r>
      <w:r>
        <w:rPr>
          <w:rFonts w:ascii="Times New Roman"/>
          <w:color w:val="000000"/>
          <w:spacing w:val="37"/>
          <w:sz w:val="20"/>
        </w:rPr>
        <w:t xml:space="preserve"> </w:t>
      </w:r>
      <w:r>
        <w:rPr>
          <w:rFonts w:ascii="KCFTRC+CMR10"/>
          <w:color w:val="000000"/>
          <w:sz w:val="20"/>
        </w:rPr>
        <w:t>can</w:t>
      </w:r>
      <w:r>
        <w:rPr>
          <w:rFonts w:ascii="Times New Roman"/>
          <w:color w:val="000000"/>
          <w:spacing w:val="38"/>
          <w:sz w:val="20"/>
        </w:rPr>
        <w:t xml:space="preserve"> </w:t>
      </w:r>
      <w:r>
        <w:rPr>
          <w:rFonts w:ascii="KCFTRC+CMR10"/>
          <w:color w:val="000000"/>
          <w:sz w:val="20"/>
        </w:rPr>
        <w:t>somewhat</w:t>
      </w:r>
      <w:r>
        <w:rPr>
          <w:rFonts w:ascii="Times New Roman"/>
          <w:color w:val="000000"/>
          <w:spacing w:val="38"/>
          <w:sz w:val="20"/>
        </w:rPr>
        <w:t xml:space="preserve"> </w:t>
      </w:r>
      <w:r>
        <w:rPr>
          <w:rFonts w:ascii="KCFTRC+CMR10"/>
          <w:color w:val="000000"/>
          <w:spacing w:val="-1"/>
          <w:sz w:val="20"/>
        </w:rPr>
        <w:t>emulate</w:t>
      </w:r>
    </w:p>
    <w:p w14:paraId="00FDDFB5" w14:textId="77777777" w:rsidR="00CF0253" w:rsidRDefault="00252649">
      <w:pPr>
        <w:spacing w:before="149" w:after="0" w:line="209" w:lineRule="exact"/>
        <w:jc w:val="left"/>
        <w:rPr>
          <w:rFonts w:ascii="Times New Roman"/>
          <w:color w:val="000000"/>
          <w:sz w:val="20"/>
        </w:rPr>
      </w:pPr>
      <w:r>
        <w:rPr>
          <w:rFonts w:ascii="KCFTRC+CMR10"/>
          <w:color w:val="000000"/>
          <w:sz w:val="20"/>
        </w:rPr>
        <w:t>the</w:t>
      </w:r>
      <w:r>
        <w:rPr>
          <w:rFonts w:ascii="Times New Roman"/>
          <w:color w:val="000000"/>
          <w:spacing w:val="32"/>
          <w:sz w:val="20"/>
        </w:rPr>
        <w:t xml:space="preserve"> </w:t>
      </w:r>
      <w:r>
        <w:rPr>
          <w:rFonts w:ascii="KCFTRC+CMR10"/>
          <w:color w:val="000000"/>
          <w:spacing w:val="-2"/>
          <w:sz w:val="20"/>
        </w:rPr>
        <w:t>favorable</w:t>
      </w:r>
      <w:r>
        <w:rPr>
          <w:rFonts w:ascii="Times New Roman"/>
          <w:color w:val="000000"/>
          <w:spacing w:val="34"/>
          <w:sz w:val="20"/>
        </w:rPr>
        <w:t xml:space="preserve"> </w:t>
      </w:r>
      <w:r>
        <w:rPr>
          <w:rFonts w:ascii="KCFTRC+CMR10"/>
          <w:color w:val="000000"/>
          <w:sz w:val="20"/>
        </w:rPr>
        <w:t>feature</w:t>
      </w:r>
      <w:r>
        <w:rPr>
          <w:rFonts w:ascii="Times New Roman"/>
          <w:color w:val="000000"/>
          <w:spacing w:val="32"/>
          <w:sz w:val="20"/>
        </w:rPr>
        <w:t xml:space="preserve"> </w:t>
      </w:r>
      <w:r>
        <w:rPr>
          <w:rFonts w:ascii="KCFTRC+CMR10"/>
          <w:color w:val="000000"/>
          <w:sz w:val="20"/>
        </w:rPr>
        <w:t>of</w:t>
      </w:r>
      <w:r>
        <w:rPr>
          <w:rFonts w:ascii="Times New Roman"/>
          <w:color w:val="000000"/>
          <w:spacing w:val="33"/>
          <w:sz w:val="20"/>
        </w:rPr>
        <w:t xml:space="preserve"> </w:t>
      </w:r>
      <w:r>
        <w:rPr>
          <w:rFonts w:ascii="KCFTRC+CMR10"/>
          <w:color w:val="000000"/>
          <w:spacing w:val="-12"/>
          <w:sz w:val="20"/>
        </w:rPr>
        <w:t>RTP,</w:t>
      </w:r>
      <w:r>
        <w:rPr>
          <w:rFonts w:ascii="Times New Roman"/>
          <w:color w:val="000000"/>
          <w:spacing w:val="44"/>
          <w:sz w:val="20"/>
        </w:rPr>
        <w:t xml:space="preserve"> </w:t>
      </w:r>
      <w:r>
        <w:rPr>
          <w:rFonts w:ascii="KCFTRC+CMR10"/>
          <w:color w:val="000000"/>
          <w:sz w:val="20"/>
        </w:rPr>
        <w:t>especially</w:t>
      </w:r>
      <w:r>
        <w:rPr>
          <w:rFonts w:ascii="Times New Roman"/>
          <w:color w:val="000000"/>
          <w:spacing w:val="32"/>
          <w:sz w:val="20"/>
        </w:rPr>
        <w:t xml:space="preserve"> </w:t>
      </w:r>
      <w:r>
        <w:rPr>
          <w:rFonts w:ascii="KCFTRC+CMR10"/>
          <w:color w:val="000000"/>
          <w:sz w:val="20"/>
        </w:rPr>
        <w:t>on</w:t>
      </w:r>
      <w:r>
        <w:rPr>
          <w:rFonts w:ascii="Times New Roman"/>
          <w:color w:val="000000"/>
          <w:spacing w:val="32"/>
          <w:sz w:val="20"/>
        </w:rPr>
        <w:t xml:space="preserve"> </w:t>
      </w:r>
      <w:r>
        <w:rPr>
          <w:rFonts w:ascii="KCFTRC+CMR10"/>
          <w:color w:val="000000"/>
          <w:spacing w:val="-2"/>
          <w:sz w:val="20"/>
        </w:rPr>
        <w:t>days</w:t>
      </w:r>
      <w:r>
        <w:rPr>
          <w:rFonts w:ascii="Times New Roman"/>
          <w:color w:val="000000"/>
          <w:spacing w:val="34"/>
          <w:sz w:val="20"/>
        </w:rPr>
        <w:t xml:space="preserve"> </w:t>
      </w:r>
      <w:r>
        <w:rPr>
          <w:rFonts w:ascii="KCFTRC+CMR10"/>
          <w:color w:val="000000"/>
          <w:sz w:val="20"/>
        </w:rPr>
        <w:t>with</w:t>
      </w:r>
      <w:r>
        <w:rPr>
          <w:rFonts w:ascii="Times New Roman"/>
          <w:color w:val="000000"/>
          <w:spacing w:val="32"/>
          <w:sz w:val="20"/>
        </w:rPr>
        <w:t xml:space="preserve"> </w:t>
      </w:r>
      <w:r>
        <w:rPr>
          <w:rFonts w:ascii="KCFTRC+CMR10"/>
          <w:color w:val="000000"/>
          <w:sz w:val="20"/>
        </w:rPr>
        <w:t>extreme</w:t>
      </w:r>
      <w:r>
        <w:rPr>
          <w:rFonts w:ascii="Times New Roman"/>
          <w:color w:val="000000"/>
          <w:spacing w:val="32"/>
          <w:sz w:val="20"/>
        </w:rPr>
        <w:t xml:space="preserve"> </w:t>
      </w:r>
      <w:r>
        <w:rPr>
          <w:rFonts w:ascii="KCFTRC+CMR10"/>
          <w:color w:val="000000"/>
          <w:sz w:val="20"/>
        </w:rPr>
        <w:t>temperatures.</w:t>
      </w:r>
      <w:r>
        <w:rPr>
          <w:rFonts w:ascii="Times New Roman"/>
          <w:color w:val="000000"/>
          <w:spacing w:val="86"/>
          <w:sz w:val="20"/>
        </w:rPr>
        <w:t xml:space="preserve"> </w:t>
      </w:r>
      <w:r>
        <w:rPr>
          <w:rFonts w:ascii="KCFTRC+CMR10"/>
          <w:color w:val="000000"/>
          <w:spacing w:val="-9"/>
          <w:sz w:val="20"/>
        </w:rPr>
        <w:t>For</w:t>
      </w:r>
      <w:r>
        <w:rPr>
          <w:rFonts w:ascii="Times New Roman"/>
          <w:color w:val="000000"/>
          <w:spacing w:val="41"/>
          <w:sz w:val="20"/>
        </w:rPr>
        <w:t xml:space="preserve"> </w:t>
      </w:r>
      <w:r>
        <w:rPr>
          <w:rFonts w:ascii="KCFTRC+CMR10"/>
          <w:color w:val="000000"/>
          <w:sz w:val="20"/>
        </w:rPr>
        <w:t>example,</w:t>
      </w:r>
      <w:r>
        <w:rPr>
          <w:rFonts w:ascii="Times New Roman"/>
          <w:color w:val="000000"/>
          <w:spacing w:val="37"/>
          <w:sz w:val="20"/>
        </w:rPr>
        <w:t xml:space="preserve"> </w:t>
      </w:r>
      <w:r>
        <w:rPr>
          <w:rFonts w:ascii="KCFTRC+CMR10"/>
          <w:color w:val="000000"/>
          <w:sz w:val="20"/>
        </w:rPr>
        <w:t>on</w:t>
      </w:r>
      <w:r>
        <w:rPr>
          <w:rFonts w:ascii="Times New Roman"/>
          <w:color w:val="000000"/>
          <w:spacing w:val="32"/>
          <w:sz w:val="20"/>
        </w:rPr>
        <w:t xml:space="preserve"> </w:t>
      </w:r>
      <w:r>
        <w:rPr>
          <w:rFonts w:ascii="KCFTRC+CMR10"/>
          <w:color w:val="000000"/>
          <w:spacing w:val="-1"/>
          <w:sz w:val="20"/>
        </w:rPr>
        <w:t>typical</w:t>
      </w:r>
      <w:r>
        <w:rPr>
          <w:rFonts w:ascii="Times New Roman"/>
          <w:color w:val="000000"/>
          <w:spacing w:val="34"/>
          <w:sz w:val="20"/>
        </w:rPr>
        <w:t xml:space="preserve"> </w:t>
      </w:r>
      <w:r>
        <w:rPr>
          <w:rFonts w:ascii="KCFTRC+CMR10"/>
          <w:color w:val="000000"/>
          <w:spacing w:val="-1"/>
          <w:sz w:val="20"/>
        </w:rPr>
        <w:t>winter</w:t>
      </w:r>
    </w:p>
    <w:p w14:paraId="267BE60B" w14:textId="77777777" w:rsidR="00CF0253" w:rsidRDefault="00252649">
      <w:pPr>
        <w:spacing w:before="149" w:after="0" w:line="209" w:lineRule="exact"/>
        <w:jc w:val="left"/>
        <w:rPr>
          <w:rFonts w:ascii="Times New Roman"/>
          <w:color w:val="000000"/>
          <w:sz w:val="20"/>
        </w:rPr>
      </w:pPr>
      <w:r>
        <w:rPr>
          <w:rFonts w:ascii="KCFTRC+CMR10"/>
          <w:color w:val="000000"/>
          <w:spacing w:val="-2"/>
          <w:sz w:val="20"/>
        </w:rPr>
        <w:t>days</w:t>
      </w:r>
      <w:r>
        <w:rPr>
          <w:rFonts w:ascii="Times New Roman"/>
          <w:color w:val="000000"/>
          <w:spacing w:val="33"/>
          <w:sz w:val="20"/>
        </w:rPr>
        <w:t xml:space="preserve"> </w:t>
      </w:r>
      <w:r>
        <w:rPr>
          <w:rFonts w:ascii="KCFTRC+CMR10"/>
          <w:color w:val="000000"/>
          <w:sz w:val="20"/>
        </w:rPr>
        <w:t>in</w:t>
      </w:r>
      <w:r>
        <w:rPr>
          <w:rFonts w:ascii="Times New Roman"/>
          <w:color w:val="000000"/>
          <w:spacing w:val="31"/>
          <w:sz w:val="20"/>
        </w:rPr>
        <w:t xml:space="preserve"> </w:t>
      </w:r>
      <w:r>
        <w:rPr>
          <w:rFonts w:ascii="KCFTRC+CMR10"/>
          <w:color w:val="000000"/>
          <w:sz w:val="20"/>
        </w:rPr>
        <w:t>Ireland,</w:t>
      </w:r>
      <w:r>
        <w:rPr>
          <w:rFonts w:ascii="Times New Roman"/>
          <w:color w:val="000000"/>
          <w:spacing w:val="34"/>
          <w:sz w:val="20"/>
        </w:rPr>
        <w:t xml:space="preserve"> </w:t>
      </w:r>
      <w:r>
        <w:rPr>
          <w:rFonts w:ascii="KCFTRC+CMR10" w:hAnsi="KCFTRC+CMR10" w:cs="KCFTRC+CMR10"/>
          <w:color w:val="000000"/>
          <w:spacing w:val="-4"/>
          <w:sz w:val="20"/>
        </w:rPr>
        <w:t>Tariﬀ</w:t>
      </w:r>
      <w:r>
        <w:rPr>
          <w:rFonts w:ascii="Times New Roman"/>
          <w:color w:val="000000"/>
          <w:spacing w:val="35"/>
          <w:sz w:val="20"/>
        </w:rPr>
        <w:t xml:space="preserve"> </w:t>
      </w:r>
      <w:r>
        <w:rPr>
          <w:rFonts w:ascii="KCFTRC+CMR10"/>
          <w:color w:val="000000"/>
          <w:sz w:val="20"/>
        </w:rPr>
        <w:t>Group</w:t>
      </w:r>
      <w:r>
        <w:rPr>
          <w:rFonts w:ascii="Times New Roman"/>
          <w:color w:val="000000"/>
          <w:spacing w:val="31"/>
          <w:sz w:val="20"/>
        </w:rPr>
        <w:t xml:space="preserve"> </w:t>
      </w:r>
      <w:r>
        <w:rPr>
          <w:rFonts w:ascii="KCFTRC+CMR10" w:hAnsi="KCFTRC+CMR10" w:cs="KCFTRC+CMR10"/>
          <w:color w:val="000000"/>
          <w:sz w:val="20"/>
        </w:rPr>
        <w:t>A’s</w:t>
      </w:r>
      <w:r>
        <w:rPr>
          <w:rFonts w:ascii="Times New Roman"/>
          <w:color w:val="000000"/>
          <w:spacing w:val="31"/>
          <w:sz w:val="20"/>
        </w:rPr>
        <w:t xml:space="preserve"> </w:t>
      </w:r>
      <w:r>
        <w:rPr>
          <w:rFonts w:ascii="KCFTRC+CMR10"/>
          <w:color w:val="000000"/>
          <w:sz w:val="20"/>
        </w:rPr>
        <w:t>heating-associated</w:t>
      </w:r>
      <w:r>
        <w:rPr>
          <w:rFonts w:ascii="Times New Roman"/>
          <w:color w:val="000000"/>
          <w:spacing w:val="30"/>
          <w:sz w:val="20"/>
        </w:rPr>
        <w:t xml:space="preserve"> </w:t>
      </w:r>
      <w:r>
        <w:rPr>
          <w:rFonts w:ascii="KCFTRC+CMR10"/>
          <w:color w:val="000000"/>
          <w:spacing w:val="-1"/>
          <w:sz w:val="20"/>
        </w:rPr>
        <w:t>electricity</w:t>
      </w:r>
      <w:r>
        <w:rPr>
          <w:rFonts w:ascii="Times New Roman"/>
          <w:color w:val="000000"/>
          <w:spacing w:val="31"/>
          <w:sz w:val="20"/>
        </w:rPr>
        <w:t xml:space="preserve"> </w:t>
      </w:r>
      <w:r>
        <w:rPr>
          <w:rFonts w:ascii="KCFTRC+CMR10"/>
          <w:color w:val="000000"/>
          <w:spacing w:val="-1"/>
          <w:sz w:val="20"/>
        </w:rPr>
        <w:t>savings</w:t>
      </w:r>
      <w:r>
        <w:rPr>
          <w:rFonts w:ascii="Times New Roman"/>
          <w:color w:val="000000"/>
          <w:spacing w:val="32"/>
          <w:sz w:val="20"/>
        </w:rPr>
        <w:t xml:space="preserve"> </w:t>
      </w:r>
      <w:r>
        <w:rPr>
          <w:rFonts w:ascii="KCFTRC+CMR10"/>
          <w:color w:val="000000"/>
          <w:sz w:val="20"/>
        </w:rPr>
        <w:t>in</w:t>
      </w:r>
      <w:r>
        <w:rPr>
          <w:rFonts w:ascii="Times New Roman"/>
          <w:color w:val="000000"/>
          <w:spacing w:val="31"/>
          <w:sz w:val="20"/>
        </w:rPr>
        <w:t xml:space="preserve"> </w:t>
      </w:r>
      <w:r>
        <w:rPr>
          <w:rFonts w:ascii="KCFTRC+CMR10"/>
          <w:color w:val="000000"/>
          <w:sz w:val="20"/>
        </w:rPr>
        <w:t>the</w:t>
      </w:r>
      <w:r>
        <w:rPr>
          <w:rFonts w:ascii="Times New Roman"/>
          <w:color w:val="000000"/>
          <w:spacing w:val="31"/>
          <w:sz w:val="20"/>
        </w:rPr>
        <w:t xml:space="preserve"> </w:t>
      </w:r>
      <w:r>
        <w:rPr>
          <w:rFonts w:ascii="KCFTRC+CMR10"/>
          <w:color w:val="000000"/>
          <w:spacing w:val="2"/>
          <w:sz w:val="20"/>
        </w:rPr>
        <w:t>peak</w:t>
      </w:r>
      <w:r>
        <w:rPr>
          <w:rFonts w:ascii="Times New Roman"/>
          <w:color w:val="000000"/>
          <w:spacing w:val="29"/>
          <w:sz w:val="20"/>
        </w:rPr>
        <w:t xml:space="preserve"> </w:t>
      </w:r>
      <w:r>
        <w:rPr>
          <w:rFonts w:ascii="KCFTRC+CMR10"/>
          <w:color w:val="000000"/>
          <w:sz w:val="20"/>
        </w:rPr>
        <w:t>rate</w:t>
      </w:r>
      <w:r>
        <w:rPr>
          <w:rFonts w:ascii="Times New Roman"/>
          <w:color w:val="000000"/>
          <w:spacing w:val="31"/>
          <w:sz w:val="20"/>
        </w:rPr>
        <w:t xml:space="preserve"> </w:t>
      </w:r>
      <w:r>
        <w:rPr>
          <w:rFonts w:ascii="KCFTRC+CMR10"/>
          <w:color w:val="000000"/>
          <w:spacing w:val="2"/>
          <w:sz w:val="20"/>
        </w:rPr>
        <w:t>period</w:t>
      </w:r>
      <w:r>
        <w:rPr>
          <w:rFonts w:ascii="Times New Roman"/>
          <w:color w:val="000000"/>
          <w:spacing w:val="28"/>
          <w:sz w:val="20"/>
        </w:rPr>
        <w:t xml:space="preserve"> </w:t>
      </w:r>
      <w:r>
        <w:rPr>
          <w:rFonts w:ascii="KCFTRC+CMR10"/>
          <w:color w:val="000000"/>
          <w:sz w:val="20"/>
        </w:rPr>
        <w:t>is</w:t>
      </w:r>
      <w:r>
        <w:rPr>
          <w:rFonts w:ascii="Times New Roman"/>
          <w:color w:val="000000"/>
          <w:spacing w:val="31"/>
          <w:sz w:val="20"/>
        </w:rPr>
        <w:t xml:space="preserve"> </w:t>
      </w:r>
      <w:r>
        <w:rPr>
          <w:rFonts w:ascii="KCFTRC+CMR10"/>
          <w:color w:val="000000"/>
          <w:sz w:val="20"/>
        </w:rPr>
        <w:t>almost</w:t>
      </w:r>
      <w:r>
        <w:rPr>
          <w:rFonts w:ascii="Times New Roman"/>
          <w:color w:val="000000"/>
          <w:spacing w:val="31"/>
          <w:sz w:val="20"/>
        </w:rPr>
        <w:t xml:space="preserve"> </w:t>
      </w:r>
      <w:r>
        <w:rPr>
          <w:rFonts w:ascii="KCFTRC+CMR10"/>
          <w:color w:val="000000"/>
          <w:sz w:val="20"/>
        </w:rPr>
        <w:t>half</w:t>
      </w:r>
    </w:p>
    <w:p w14:paraId="7A34EBD1" w14:textId="77777777" w:rsidR="00CF0253" w:rsidRDefault="00252649">
      <w:pPr>
        <w:spacing w:before="149" w:after="0" w:line="209" w:lineRule="exact"/>
        <w:jc w:val="left"/>
        <w:rPr>
          <w:rFonts w:ascii="Times New Roman"/>
          <w:color w:val="000000"/>
          <w:sz w:val="20"/>
        </w:rPr>
      </w:pPr>
      <w:r>
        <w:rPr>
          <w:rFonts w:ascii="KCFTRC+CMR10"/>
          <w:color w:val="000000"/>
          <w:sz w:val="20"/>
        </w:rPr>
        <w:t>of</w:t>
      </w:r>
      <w:r>
        <w:rPr>
          <w:rFonts w:ascii="Times New Roman"/>
          <w:color w:val="000000"/>
          <w:spacing w:val="24"/>
          <w:sz w:val="20"/>
        </w:rPr>
        <w:t xml:space="preserve"> </w:t>
      </w:r>
      <w:r>
        <w:rPr>
          <w:rFonts w:ascii="KCFTRC+CMR10"/>
          <w:color w:val="000000"/>
          <w:sz w:val="20"/>
        </w:rPr>
        <w:t>the</w:t>
      </w:r>
      <w:r>
        <w:rPr>
          <w:rFonts w:ascii="Times New Roman"/>
          <w:color w:val="000000"/>
          <w:spacing w:val="24"/>
          <w:sz w:val="20"/>
        </w:rPr>
        <w:t xml:space="preserve"> </w:t>
      </w:r>
      <w:r>
        <w:rPr>
          <w:rFonts w:ascii="KCFTRC+CMR10"/>
          <w:color w:val="000000"/>
          <w:sz w:val="20"/>
        </w:rPr>
        <w:t>total</w:t>
      </w:r>
      <w:r>
        <w:rPr>
          <w:rFonts w:ascii="Times New Roman"/>
          <w:color w:val="000000"/>
          <w:spacing w:val="24"/>
          <w:sz w:val="20"/>
        </w:rPr>
        <w:t xml:space="preserve"> </w:t>
      </w:r>
      <w:r>
        <w:rPr>
          <w:rFonts w:ascii="KCFTRC+CMR10"/>
          <w:color w:val="000000"/>
          <w:spacing w:val="-1"/>
          <w:sz w:val="20"/>
        </w:rPr>
        <w:t>savings</w:t>
      </w:r>
      <w:r>
        <w:rPr>
          <w:rFonts w:ascii="Times New Roman"/>
          <w:color w:val="000000"/>
          <w:spacing w:val="25"/>
          <w:sz w:val="20"/>
        </w:rPr>
        <w:t xml:space="preserve"> </w:t>
      </w:r>
      <w:r>
        <w:rPr>
          <w:rFonts w:ascii="KCFTRC+CMR10"/>
          <w:color w:val="000000"/>
          <w:sz w:val="20"/>
        </w:rPr>
        <w:t>under</w:t>
      </w:r>
      <w:r>
        <w:rPr>
          <w:rFonts w:ascii="Times New Roman"/>
          <w:color w:val="000000"/>
          <w:spacing w:val="24"/>
          <w:sz w:val="20"/>
        </w:rPr>
        <w:t xml:space="preserve"> </w:t>
      </w:r>
      <w:r>
        <w:rPr>
          <w:rFonts w:ascii="KCFTRC+CMR10"/>
          <w:color w:val="000000"/>
          <w:sz w:val="20"/>
        </w:rPr>
        <w:t>the</w:t>
      </w:r>
      <w:r>
        <w:rPr>
          <w:rFonts w:ascii="Times New Roman"/>
          <w:color w:val="000000"/>
          <w:spacing w:val="24"/>
          <w:sz w:val="20"/>
        </w:rPr>
        <w:t xml:space="preserve"> </w:t>
      </w:r>
      <w:r>
        <w:rPr>
          <w:rFonts w:ascii="KCFTRC+CMR10"/>
          <w:color w:val="000000"/>
          <w:sz w:val="20"/>
        </w:rPr>
        <w:t>TOU</w:t>
      </w:r>
      <w:r>
        <w:rPr>
          <w:rFonts w:ascii="Times New Roman"/>
          <w:color w:val="000000"/>
          <w:spacing w:val="24"/>
          <w:sz w:val="20"/>
        </w:rPr>
        <w:t xml:space="preserve"> </w:t>
      </w:r>
      <w:r>
        <w:rPr>
          <w:rFonts w:ascii="KCFTRC+CMR10"/>
          <w:color w:val="000000"/>
          <w:sz w:val="20"/>
        </w:rPr>
        <w:t>program.</w:t>
      </w:r>
      <w:r>
        <w:rPr>
          <w:rFonts w:ascii="Times New Roman"/>
          <w:color w:val="000000"/>
          <w:spacing w:val="62"/>
          <w:sz w:val="20"/>
        </w:rPr>
        <w:t xml:space="preserve"> </w:t>
      </w:r>
      <w:r>
        <w:rPr>
          <w:rFonts w:ascii="KCFTRC+CMR10"/>
          <w:color w:val="000000"/>
          <w:sz w:val="20"/>
        </w:rPr>
        <w:t>In</w:t>
      </w:r>
      <w:r>
        <w:rPr>
          <w:rFonts w:ascii="Times New Roman"/>
          <w:color w:val="000000"/>
          <w:spacing w:val="24"/>
          <w:sz w:val="20"/>
        </w:rPr>
        <w:t xml:space="preserve"> </w:t>
      </w:r>
      <w:r>
        <w:rPr>
          <w:rFonts w:ascii="KCFTRC+CMR10"/>
          <w:color w:val="000000"/>
          <w:sz w:val="20"/>
        </w:rPr>
        <w:t>other</w:t>
      </w:r>
      <w:r>
        <w:rPr>
          <w:rFonts w:ascii="Times New Roman"/>
          <w:color w:val="000000"/>
          <w:spacing w:val="24"/>
          <w:sz w:val="20"/>
        </w:rPr>
        <w:t xml:space="preserve"> </w:t>
      </w:r>
      <w:r>
        <w:rPr>
          <w:rFonts w:ascii="KCFTRC+CMR10"/>
          <w:color w:val="000000"/>
          <w:spacing w:val="-1"/>
          <w:sz w:val="20"/>
        </w:rPr>
        <w:t>words,</w:t>
      </w:r>
      <w:r>
        <w:rPr>
          <w:rFonts w:ascii="Times New Roman"/>
          <w:color w:val="000000"/>
          <w:spacing w:val="27"/>
          <w:sz w:val="20"/>
        </w:rPr>
        <w:t xml:space="preserve"> </w:t>
      </w:r>
      <w:r>
        <w:rPr>
          <w:rFonts w:ascii="KCFTRC+CMR10"/>
          <w:color w:val="000000"/>
          <w:sz w:val="20"/>
        </w:rPr>
        <w:t>the</w:t>
      </w:r>
      <w:r>
        <w:rPr>
          <w:rFonts w:ascii="Times New Roman"/>
          <w:color w:val="000000"/>
          <w:spacing w:val="24"/>
          <w:sz w:val="20"/>
        </w:rPr>
        <w:t xml:space="preserve"> </w:t>
      </w:r>
      <w:r>
        <w:rPr>
          <w:rFonts w:ascii="KCFTRC+CMR10"/>
          <w:color w:val="000000"/>
          <w:spacing w:val="-1"/>
          <w:sz w:val="20"/>
        </w:rPr>
        <w:t>time-varying</w:t>
      </w:r>
      <w:r>
        <w:rPr>
          <w:rFonts w:ascii="Times New Roman"/>
          <w:color w:val="000000"/>
          <w:spacing w:val="25"/>
          <w:sz w:val="20"/>
        </w:rPr>
        <w:t xml:space="preserve"> </w:t>
      </w:r>
      <w:r>
        <w:rPr>
          <w:rFonts w:ascii="KCFTRC+CMR10"/>
          <w:color w:val="000000"/>
          <w:sz w:val="20"/>
        </w:rPr>
        <w:t>rate</w:t>
      </w:r>
      <w:r>
        <w:rPr>
          <w:rFonts w:ascii="Times New Roman"/>
          <w:color w:val="000000"/>
          <w:spacing w:val="24"/>
          <w:sz w:val="20"/>
        </w:rPr>
        <w:t xml:space="preserve"> </w:t>
      </w:r>
      <w:r>
        <w:rPr>
          <w:rFonts w:ascii="KCFTRC+CMR10"/>
          <w:color w:val="000000"/>
          <w:sz w:val="20"/>
        </w:rPr>
        <w:t>structure</w:t>
      </w:r>
      <w:r>
        <w:rPr>
          <w:rFonts w:ascii="Times New Roman"/>
          <w:color w:val="000000"/>
          <w:spacing w:val="24"/>
          <w:sz w:val="20"/>
        </w:rPr>
        <w:t xml:space="preserve"> </w:t>
      </w:r>
      <w:r>
        <w:rPr>
          <w:rFonts w:ascii="KCFTRC+CMR10"/>
          <w:color w:val="000000"/>
          <w:sz w:val="20"/>
        </w:rPr>
        <w:t>already</w:t>
      </w:r>
      <w:r>
        <w:rPr>
          <w:rFonts w:ascii="Times New Roman"/>
          <w:color w:val="000000"/>
          <w:spacing w:val="24"/>
          <w:sz w:val="20"/>
        </w:rPr>
        <w:t xml:space="preserve"> </w:t>
      </w:r>
      <w:r>
        <w:rPr>
          <w:rFonts w:ascii="KCFTRC+CMR10"/>
          <w:color w:val="000000"/>
          <w:sz w:val="20"/>
        </w:rPr>
        <w:t>induces</w:t>
      </w:r>
    </w:p>
    <w:p w14:paraId="5B47A2A1"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substantial</w:t>
      </w:r>
      <w:r>
        <w:rPr>
          <w:rFonts w:ascii="Times New Roman"/>
          <w:color w:val="000000"/>
          <w:spacing w:val="5"/>
          <w:sz w:val="20"/>
        </w:rPr>
        <w:t xml:space="preserve"> </w:t>
      </w:r>
      <w:r>
        <w:rPr>
          <w:rFonts w:ascii="KCFTRC+CMR10"/>
          <w:color w:val="000000"/>
          <w:sz w:val="20"/>
        </w:rPr>
        <w:t>reductions</w:t>
      </w:r>
      <w:r>
        <w:rPr>
          <w:rFonts w:ascii="Times New Roman"/>
          <w:color w:val="000000"/>
          <w:spacing w:val="5"/>
          <w:sz w:val="20"/>
        </w:rPr>
        <w:t xml:space="preserve"> </w:t>
      </w:r>
      <w:r>
        <w:rPr>
          <w:rFonts w:ascii="KCFTRC+CMR10"/>
          <w:color w:val="000000"/>
          <w:sz w:val="20"/>
        </w:rPr>
        <w:t>in</w:t>
      </w:r>
      <w:r>
        <w:rPr>
          <w:rFonts w:ascii="Times New Roman"/>
          <w:color w:val="000000"/>
          <w:spacing w:val="4"/>
          <w:sz w:val="20"/>
        </w:rPr>
        <w:t xml:space="preserve"> </w:t>
      </w:r>
      <w:r>
        <w:rPr>
          <w:rFonts w:ascii="KCFTRC+CMR10"/>
          <w:color w:val="000000"/>
          <w:spacing w:val="-1"/>
          <w:sz w:val="20"/>
        </w:rPr>
        <w:t>electricity</w:t>
      </w:r>
      <w:r>
        <w:rPr>
          <w:rFonts w:ascii="Times New Roman"/>
          <w:color w:val="000000"/>
          <w:spacing w:val="5"/>
          <w:sz w:val="20"/>
        </w:rPr>
        <w:t xml:space="preserve"> </w:t>
      </w:r>
      <w:r>
        <w:rPr>
          <w:rFonts w:ascii="KCFTRC+CMR10"/>
          <w:color w:val="000000"/>
          <w:sz w:val="20"/>
        </w:rPr>
        <w:t>consumption</w:t>
      </w:r>
      <w:r>
        <w:rPr>
          <w:rFonts w:ascii="Times New Roman"/>
          <w:color w:val="000000"/>
          <w:spacing w:val="5"/>
          <w:sz w:val="20"/>
        </w:rPr>
        <w:t xml:space="preserve"> </w:t>
      </w:r>
      <w:r>
        <w:rPr>
          <w:rFonts w:ascii="KCFTRC+CMR10"/>
          <w:color w:val="000000"/>
          <w:sz w:val="20"/>
        </w:rPr>
        <w:t>according</w:t>
      </w:r>
      <w:r>
        <w:rPr>
          <w:rFonts w:ascii="Times New Roman"/>
          <w:color w:val="000000"/>
          <w:spacing w:val="4"/>
          <w:sz w:val="20"/>
        </w:rPr>
        <w:t xml:space="preserve"> </w:t>
      </w:r>
      <w:r>
        <w:rPr>
          <w:rFonts w:ascii="KCFTRC+CMR10"/>
          <w:color w:val="000000"/>
          <w:sz w:val="20"/>
        </w:rPr>
        <w:t>to</w:t>
      </w:r>
      <w:r>
        <w:rPr>
          <w:rFonts w:ascii="Times New Roman"/>
          <w:color w:val="000000"/>
          <w:spacing w:val="4"/>
          <w:sz w:val="20"/>
        </w:rPr>
        <w:t xml:space="preserve"> </w:t>
      </w:r>
      <w:r>
        <w:rPr>
          <w:rFonts w:ascii="KCFTRC+CMR10"/>
          <w:color w:val="000000"/>
          <w:sz w:val="20"/>
        </w:rPr>
        <w:t>real-time</w:t>
      </w:r>
      <w:r>
        <w:rPr>
          <w:rFonts w:ascii="Times New Roman"/>
          <w:color w:val="000000"/>
          <w:spacing w:val="5"/>
          <w:sz w:val="20"/>
        </w:rPr>
        <w:t xml:space="preserve"> </w:t>
      </w:r>
      <w:r>
        <w:rPr>
          <w:rFonts w:ascii="KCFTRC+CMR10"/>
          <w:color w:val="000000"/>
          <w:sz w:val="20"/>
        </w:rPr>
        <w:t>generation</w:t>
      </w:r>
      <w:r>
        <w:rPr>
          <w:rFonts w:ascii="Times New Roman"/>
          <w:color w:val="000000"/>
          <w:spacing w:val="5"/>
          <w:sz w:val="20"/>
        </w:rPr>
        <w:t xml:space="preserve"> </w:t>
      </w:r>
      <w:r>
        <w:rPr>
          <w:rFonts w:ascii="KCFTRC+CMR10"/>
          <w:color w:val="000000"/>
          <w:sz w:val="20"/>
        </w:rPr>
        <w:t>costs,</w:t>
      </w:r>
      <w:r>
        <w:rPr>
          <w:rFonts w:ascii="Times New Roman"/>
          <w:color w:val="000000"/>
          <w:spacing w:val="7"/>
          <w:sz w:val="20"/>
        </w:rPr>
        <w:t xml:space="preserve"> </w:t>
      </w:r>
      <w:r>
        <w:rPr>
          <w:rFonts w:ascii="KCFTRC+CMR10"/>
          <w:color w:val="000000"/>
          <w:spacing w:val="-2"/>
          <w:sz w:val="20"/>
        </w:rPr>
        <w:t>even</w:t>
      </w:r>
      <w:r>
        <w:rPr>
          <w:rFonts w:ascii="Times New Roman"/>
          <w:color w:val="000000"/>
          <w:spacing w:val="6"/>
          <w:sz w:val="20"/>
        </w:rPr>
        <w:t xml:space="preserve"> </w:t>
      </w:r>
      <w:r>
        <w:rPr>
          <w:rFonts w:ascii="KCFTRC+CMR10"/>
          <w:color w:val="000000"/>
          <w:sz w:val="20"/>
        </w:rPr>
        <w:t>though</w:t>
      </w:r>
      <w:r>
        <w:rPr>
          <w:rFonts w:ascii="Times New Roman"/>
          <w:color w:val="000000"/>
          <w:spacing w:val="4"/>
          <w:sz w:val="20"/>
        </w:rPr>
        <w:t xml:space="preserve"> </w:t>
      </w:r>
      <w:r>
        <w:rPr>
          <w:rFonts w:ascii="KCFTRC+CMR10"/>
          <w:color w:val="000000"/>
          <w:sz w:val="20"/>
        </w:rPr>
        <w:t>there</w:t>
      </w:r>
      <w:r>
        <w:rPr>
          <w:rFonts w:ascii="Times New Roman"/>
          <w:color w:val="000000"/>
          <w:spacing w:val="5"/>
          <w:sz w:val="20"/>
        </w:rPr>
        <w:t xml:space="preserve"> </w:t>
      </w:r>
      <w:r>
        <w:rPr>
          <w:rFonts w:ascii="KCFTRC+CMR10"/>
          <w:color w:val="000000"/>
          <w:spacing w:val="-2"/>
          <w:sz w:val="20"/>
        </w:rPr>
        <w:t>were</w:t>
      </w:r>
    </w:p>
    <w:p w14:paraId="6636D9B8" w14:textId="77777777" w:rsidR="00CF0253" w:rsidRDefault="00252649">
      <w:pPr>
        <w:spacing w:before="149" w:after="0" w:line="209" w:lineRule="exact"/>
        <w:jc w:val="left"/>
        <w:rPr>
          <w:rFonts w:ascii="Times New Roman"/>
          <w:color w:val="000000"/>
          <w:sz w:val="20"/>
        </w:rPr>
      </w:pPr>
      <w:r>
        <w:rPr>
          <w:rFonts w:ascii="KCFTRC+CMR10"/>
          <w:color w:val="000000"/>
          <w:sz w:val="20"/>
        </w:rPr>
        <w:t>only</w:t>
      </w:r>
      <w:r>
        <w:rPr>
          <w:rFonts w:ascii="Times New Roman"/>
          <w:color w:val="000000"/>
          <w:spacing w:val="12"/>
          <w:sz w:val="20"/>
        </w:rPr>
        <w:t xml:space="preserve"> </w:t>
      </w:r>
      <w:r>
        <w:rPr>
          <w:rFonts w:ascii="KCFTRC+CMR10"/>
          <w:color w:val="000000"/>
          <w:spacing w:val="-1"/>
          <w:sz w:val="20"/>
        </w:rPr>
        <w:t>within-day</w:t>
      </w:r>
      <w:r>
        <w:rPr>
          <w:rFonts w:ascii="Times New Roman"/>
          <w:color w:val="000000"/>
          <w:spacing w:val="12"/>
          <w:sz w:val="20"/>
        </w:rPr>
        <w:t xml:space="preserve"> </w:t>
      </w:r>
      <w:r>
        <w:rPr>
          <w:rFonts w:ascii="KCFTRC+CMR10"/>
          <w:color w:val="000000"/>
          <w:sz w:val="20"/>
        </w:rPr>
        <w:t>price</w:t>
      </w:r>
      <w:r>
        <w:rPr>
          <w:rFonts w:ascii="Times New Roman"/>
          <w:color w:val="000000"/>
          <w:spacing w:val="12"/>
          <w:sz w:val="20"/>
        </w:rPr>
        <w:t xml:space="preserve"> </w:t>
      </w:r>
      <w:r>
        <w:rPr>
          <w:rFonts w:ascii="KCFTRC+CMR10"/>
          <w:color w:val="000000"/>
          <w:spacing w:val="-1"/>
          <w:sz w:val="20"/>
        </w:rPr>
        <w:t>variations.</w:t>
      </w:r>
      <w:r>
        <w:rPr>
          <w:rFonts w:ascii="Times New Roman"/>
          <w:color w:val="000000"/>
          <w:spacing w:val="38"/>
          <w:sz w:val="20"/>
        </w:rPr>
        <w:t xml:space="preserve"> </w:t>
      </w:r>
      <w:r>
        <w:rPr>
          <w:rFonts w:ascii="KCFTRC+CMR10"/>
          <w:color w:val="000000"/>
          <w:spacing w:val="-2"/>
          <w:sz w:val="20"/>
        </w:rPr>
        <w:t>Consequently,</w:t>
      </w:r>
      <w:r>
        <w:rPr>
          <w:rFonts w:ascii="Times New Roman"/>
          <w:color w:val="000000"/>
          <w:spacing w:val="15"/>
          <w:sz w:val="20"/>
        </w:rPr>
        <w:t xml:space="preserve"> </w:t>
      </w:r>
      <w:r>
        <w:rPr>
          <w:rFonts w:ascii="KCFTRC+CMR10"/>
          <w:color w:val="000000"/>
          <w:sz w:val="20"/>
        </w:rPr>
        <w:t>in</w:t>
      </w:r>
      <w:r>
        <w:rPr>
          <w:rFonts w:ascii="Times New Roman"/>
          <w:color w:val="000000"/>
          <w:spacing w:val="12"/>
          <w:sz w:val="20"/>
        </w:rPr>
        <w:t xml:space="preserve"> </w:t>
      </w:r>
      <w:r>
        <w:rPr>
          <w:rFonts w:ascii="KCFTRC+CMR10"/>
          <w:color w:val="000000"/>
          <w:sz w:val="20"/>
        </w:rPr>
        <w:t>that</w:t>
      </w:r>
      <w:r>
        <w:rPr>
          <w:rFonts w:ascii="Times New Roman"/>
          <w:color w:val="000000"/>
          <w:spacing w:val="12"/>
          <w:sz w:val="20"/>
        </w:rPr>
        <w:t xml:space="preserve"> </w:t>
      </w:r>
      <w:r>
        <w:rPr>
          <w:rFonts w:ascii="KCFTRC+CMR10"/>
          <w:color w:val="000000"/>
          <w:sz w:val="20"/>
        </w:rPr>
        <w:t>case,</w:t>
      </w:r>
      <w:r>
        <w:rPr>
          <w:rFonts w:ascii="Times New Roman"/>
          <w:color w:val="000000"/>
          <w:spacing w:val="13"/>
          <w:sz w:val="20"/>
        </w:rPr>
        <w:t xml:space="preserve"> </w:t>
      </w:r>
      <w:r>
        <w:rPr>
          <w:rFonts w:ascii="KCFTRC+CMR10"/>
          <w:color w:val="000000"/>
          <w:sz w:val="20"/>
        </w:rPr>
        <w:t>the</w:t>
      </w:r>
      <w:r>
        <w:rPr>
          <w:rFonts w:ascii="Times New Roman"/>
          <w:color w:val="000000"/>
          <w:spacing w:val="12"/>
          <w:sz w:val="20"/>
        </w:rPr>
        <w:t xml:space="preserve"> </w:t>
      </w:r>
      <w:r>
        <w:rPr>
          <w:rFonts w:ascii="KCFTRC+CMR10"/>
          <w:color w:val="000000"/>
          <w:sz w:val="20"/>
        </w:rPr>
        <w:t>additional</w:t>
      </w:r>
      <w:r>
        <w:rPr>
          <w:rFonts w:ascii="Times New Roman"/>
          <w:color w:val="000000"/>
          <w:spacing w:val="12"/>
          <w:sz w:val="20"/>
        </w:rPr>
        <w:t xml:space="preserve"> </w:t>
      </w:r>
      <w:r>
        <w:rPr>
          <w:rFonts w:ascii="KCFTRC+CMR10"/>
          <w:color w:val="000000"/>
          <w:sz w:val="20"/>
        </w:rPr>
        <w:t>gains</w:t>
      </w:r>
      <w:r>
        <w:rPr>
          <w:rFonts w:ascii="Times New Roman"/>
          <w:color w:val="000000"/>
          <w:spacing w:val="12"/>
          <w:sz w:val="20"/>
        </w:rPr>
        <w:t xml:space="preserve"> </w:t>
      </w:r>
      <w:r>
        <w:rPr>
          <w:rFonts w:ascii="KCFTRC+CMR10"/>
          <w:color w:val="000000"/>
          <w:sz w:val="20"/>
        </w:rPr>
        <w:t>obtained</w:t>
      </w:r>
      <w:r>
        <w:rPr>
          <w:rFonts w:ascii="Times New Roman"/>
          <w:color w:val="000000"/>
          <w:spacing w:val="12"/>
          <w:sz w:val="20"/>
        </w:rPr>
        <w:t xml:space="preserve"> </w:t>
      </w:r>
      <w:r>
        <w:rPr>
          <w:rFonts w:ascii="KCFTRC+CMR10"/>
          <w:color w:val="000000"/>
          <w:spacing w:val="-6"/>
          <w:sz w:val="20"/>
        </w:rPr>
        <w:t>by</w:t>
      </w:r>
      <w:r>
        <w:rPr>
          <w:rFonts w:ascii="Times New Roman"/>
          <w:color w:val="000000"/>
          <w:spacing w:val="17"/>
          <w:sz w:val="20"/>
        </w:rPr>
        <w:t xml:space="preserve"> </w:t>
      </w:r>
      <w:r>
        <w:rPr>
          <w:rFonts w:ascii="KCFTRC+CMR10"/>
          <w:color w:val="000000"/>
          <w:spacing w:val="-1"/>
          <w:sz w:val="20"/>
        </w:rPr>
        <w:t>switching</w:t>
      </w:r>
      <w:r>
        <w:rPr>
          <w:rFonts w:ascii="Times New Roman"/>
          <w:color w:val="000000"/>
          <w:spacing w:val="12"/>
          <w:sz w:val="20"/>
        </w:rPr>
        <w:t xml:space="preserve"> </w:t>
      </w:r>
      <w:r>
        <w:rPr>
          <w:rFonts w:ascii="KCFTRC+CMR10"/>
          <w:color w:val="000000"/>
          <w:sz w:val="20"/>
        </w:rPr>
        <w:t>to</w:t>
      </w:r>
      <w:r>
        <w:rPr>
          <w:rFonts w:ascii="Times New Roman"/>
          <w:color w:val="000000"/>
          <w:spacing w:val="12"/>
          <w:sz w:val="20"/>
        </w:rPr>
        <w:t xml:space="preserve"> </w:t>
      </w:r>
      <w:r>
        <w:rPr>
          <w:rFonts w:ascii="KCFTRC+CMR10"/>
          <w:color w:val="000000"/>
          <w:spacing w:val="-9"/>
          <w:sz w:val="20"/>
        </w:rPr>
        <w:t>RTP</w:t>
      </w:r>
    </w:p>
    <w:p w14:paraId="614B62E0" w14:textId="77777777" w:rsidR="00CF0253" w:rsidRDefault="00252649">
      <w:pPr>
        <w:spacing w:before="149" w:after="0" w:line="209" w:lineRule="exact"/>
        <w:jc w:val="left"/>
        <w:rPr>
          <w:rFonts w:ascii="Times New Roman"/>
          <w:color w:val="000000"/>
          <w:sz w:val="20"/>
        </w:rPr>
      </w:pPr>
      <w:r>
        <w:rPr>
          <w:rFonts w:ascii="KCFTRC+CMR10"/>
          <w:color w:val="000000"/>
          <w:spacing w:val="-2"/>
          <w:sz w:val="20"/>
        </w:rPr>
        <w:t>might</w:t>
      </w:r>
      <w:r>
        <w:rPr>
          <w:rFonts w:ascii="Times New Roman"/>
          <w:color w:val="000000"/>
          <w:spacing w:val="18"/>
          <w:sz w:val="20"/>
        </w:rPr>
        <w:t xml:space="preserve"> </w:t>
      </w:r>
      <w:r>
        <w:rPr>
          <w:rFonts w:ascii="KCFTRC+CMR10"/>
          <w:color w:val="000000"/>
          <w:sz w:val="20"/>
        </w:rPr>
        <w:t>not</w:t>
      </w:r>
      <w:r>
        <w:rPr>
          <w:rFonts w:ascii="Times New Roman"/>
          <w:color w:val="000000"/>
          <w:spacing w:val="17"/>
          <w:sz w:val="20"/>
        </w:rPr>
        <w:t xml:space="preserve"> </w:t>
      </w:r>
      <w:r>
        <w:rPr>
          <w:rFonts w:ascii="KCFTRC+CMR10"/>
          <w:color w:val="000000"/>
          <w:spacing w:val="5"/>
          <w:sz w:val="20"/>
        </w:rPr>
        <w:t>be</w:t>
      </w:r>
      <w:r>
        <w:rPr>
          <w:rFonts w:ascii="Times New Roman"/>
          <w:color w:val="000000"/>
          <w:spacing w:val="11"/>
          <w:sz w:val="20"/>
        </w:rPr>
        <w:t xml:space="preserve"> </w:t>
      </w:r>
      <w:r>
        <w:rPr>
          <w:rFonts w:ascii="KCFTRC+CMR10" w:hAnsi="KCFTRC+CMR10" w:cs="KCFTRC+CMR10"/>
          <w:color w:val="000000"/>
          <w:spacing w:val="-1"/>
          <w:sz w:val="20"/>
        </w:rPr>
        <w:t>signiﬁcant</w:t>
      </w:r>
      <w:r>
        <w:rPr>
          <w:rFonts w:ascii="Times New Roman"/>
          <w:color w:val="000000"/>
          <w:spacing w:val="17"/>
          <w:sz w:val="20"/>
        </w:rPr>
        <w:t xml:space="preserve"> </w:t>
      </w:r>
      <w:r>
        <w:rPr>
          <w:rFonts w:ascii="KCFTRC+CMR10"/>
          <w:color w:val="000000"/>
          <w:sz w:val="20"/>
        </w:rPr>
        <w:t>as</w:t>
      </w:r>
      <w:r>
        <w:rPr>
          <w:rFonts w:ascii="Times New Roman"/>
          <w:color w:val="000000"/>
          <w:spacing w:val="17"/>
          <w:sz w:val="20"/>
        </w:rPr>
        <w:t xml:space="preserve"> </w:t>
      </w:r>
      <w:r>
        <w:rPr>
          <w:rFonts w:ascii="KCFTRC+CMR10"/>
          <w:color w:val="000000"/>
          <w:sz w:val="20"/>
        </w:rPr>
        <w:t>economists</w:t>
      </w:r>
      <w:r>
        <w:rPr>
          <w:rFonts w:ascii="Times New Roman"/>
          <w:color w:val="000000"/>
          <w:spacing w:val="16"/>
          <w:sz w:val="20"/>
        </w:rPr>
        <w:t xml:space="preserve"> </w:t>
      </w:r>
      <w:r>
        <w:rPr>
          <w:rFonts w:ascii="KCFTRC+CMR10"/>
          <w:color w:val="000000"/>
          <w:spacing w:val="-4"/>
          <w:sz w:val="20"/>
        </w:rPr>
        <w:t>have</w:t>
      </w:r>
      <w:r>
        <w:rPr>
          <w:rFonts w:ascii="Times New Roman"/>
          <w:color w:val="000000"/>
          <w:spacing w:val="20"/>
          <w:sz w:val="20"/>
        </w:rPr>
        <w:t xml:space="preserve"> </w:t>
      </w:r>
      <w:r>
        <w:rPr>
          <w:rFonts w:ascii="KCFTRC+CMR10"/>
          <w:color w:val="000000"/>
          <w:sz w:val="20"/>
        </w:rPr>
        <w:t>expected.</w:t>
      </w:r>
    </w:p>
    <w:p w14:paraId="241D0EF5" w14:textId="77777777" w:rsidR="00CF0253" w:rsidRDefault="00252649">
      <w:pPr>
        <w:spacing w:before="458" w:after="0" w:line="249" w:lineRule="exact"/>
        <w:jc w:val="left"/>
        <w:rPr>
          <w:rFonts w:ascii="Times New Roman"/>
          <w:color w:val="000000"/>
          <w:sz w:val="24"/>
        </w:rPr>
      </w:pPr>
      <w:r>
        <w:rPr>
          <w:rFonts w:ascii="VIOHQD+CMBX12"/>
          <w:color w:val="000000"/>
          <w:sz w:val="24"/>
        </w:rPr>
        <w:t>4.2</w:t>
      </w:r>
      <w:r>
        <w:rPr>
          <w:rFonts w:ascii="Times New Roman"/>
          <w:color w:val="000000"/>
          <w:spacing w:val="209"/>
          <w:sz w:val="24"/>
        </w:rPr>
        <w:t xml:space="preserve"> </w:t>
      </w:r>
      <w:r>
        <w:rPr>
          <w:rFonts w:ascii="VIOHQD+CMBX12"/>
          <w:color w:val="000000"/>
          <w:spacing w:val="-2"/>
          <w:sz w:val="24"/>
        </w:rPr>
        <w:t>Policy</w:t>
      </w:r>
      <w:r>
        <w:rPr>
          <w:rFonts w:ascii="Times New Roman"/>
          <w:color w:val="000000"/>
          <w:spacing w:val="31"/>
          <w:sz w:val="24"/>
        </w:rPr>
        <w:t xml:space="preserve"> </w:t>
      </w:r>
      <w:r>
        <w:rPr>
          <w:rFonts w:ascii="VIOHQD+CMBX12"/>
          <w:color w:val="000000"/>
          <w:sz w:val="24"/>
        </w:rPr>
        <w:t>Implications</w:t>
      </w:r>
    </w:p>
    <w:p w14:paraId="09D38FD8" w14:textId="77777777" w:rsidR="00CF0253" w:rsidRDefault="00252649">
      <w:pPr>
        <w:spacing w:before="268" w:after="0" w:line="209" w:lineRule="exact"/>
        <w:jc w:val="left"/>
        <w:rPr>
          <w:rFonts w:ascii="Times New Roman"/>
          <w:color w:val="000000"/>
          <w:sz w:val="20"/>
        </w:rPr>
      </w:pPr>
      <w:r>
        <w:rPr>
          <w:rFonts w:ascii="JCMVBB+CMBX10"/>
          <w:color w:val="000000"/>
          <w:sz w:val="20"/>
        </w:rPr>
        <w:t>4.2.1</w:t>
      </w:r>
      <w:r>
        <w:rPr>
          <w:rFonts w:ascii="Times New Roman"/>
          <w:color w:val="000000"/>
          <w:spacing w:val="179"/>
          <w:sz w:val="20"/>
        </w:rPr>
        <w:t xml:space="preserve"> </w:t>
      </w:r>
      <w:r>
        <w:rPr>
          <w:rFonts w:ascii="JCMVBB+CMBX10"/>
          <w:color w:val="000000"/>
          <w:sz w:val="20"/>
        </w:rPr>
        <w:t>Time-Of-Use</w:t>
      </w:r>
      <w:r>
        <w:rPr>
          <w:rFonts w:ascii="Times New Roman"/>
          <w:color w:val="000000"/>
          <w:spacing w:val="27"/>
          <w:sz w:val="20"/>
        </w:rPr>
        <w:t xml:space="preserve"> </w:t>
      </w:r>
      <w:r>
        <w:rPr>
          <w:rFonts w:ascii="JCMVBB+CMBX10"/>
          <w:color w:val="000000"/>
          <w:sz w:val="20"/>
        </w:rPr>
        <w:t>Pricing</w:t>
      </w:r>
      <w:r>
        <w:rPr>
          <w:rFonts w:ascii="Times New Roman"/>
          <w:color w:val="000000"/>
          <w:spacing w:val="26"/>
          <w:sz w:val="20"/>
        </w:rPr>
        <w:t xml:space="preserve"> </w:t>
      </w:r>
      <w:r>
        <w:rPr>
          <w:rFonts w:ascii="JCMVBB+CMBX10"/>
          <w:color w:val="000000"/>
          <w:sz w:val="20"/>
        </w:rPr>
        <w:t>with</w:t>
      </w:r>
      <w:r>
        <w:rPr>
          <w:rFonts w:ascii="Times New Roman"/>
          <w:color w:val="000000"/>
          <w:spacing w:val="26"/>
          <w:sz w:val="20"/>
        </w:rPr>
        <w:t xml:space="preserve"> </w:t>
      </w:r>
      <w:r>
        <w:rPr>
          <w:rFonts w:ascii="JCMVBB+CMBX10"/>
          <w:color w:val="000000"/>
          <w:sz w:val="20"/>
        </w:rPr>
        <w:t>Additional</w:t>
      </w:r>
      <w:r>
        <w:rPr>
          <w:rFonts w:ascii="Times New Roman"/>
          <w:color w:val="000000"/>
          <w:spacing w:val="27"/>
          <w:sz w:val="20"/>
        </w:rPr>
        <w:t xml:space="preserve"> </w:t>
      </w:r>
      <w:r>
        <w:rPr>
          <w:rFonts w:ascii="JCMVBB+CMBX10"/>
          <w:color w:val="000000"/>
          <w:sz w:val="20"/>
        </w:rPr>
        <w:t>Dynamics</w:t>
      </w:r>
      <w:r>
        <w:rPr>
          <w:rFonts w:ascii="Times New Roman"/>
          <w:color w:val="000000"/>
          <w:spacing w:val="26"/>
          <w:sz w:val="20"/>
        </w:rPr>
        <w:t xml:space="preserve"> </w:t>
      </w:r>
      <w:r>
        <w:rPr>
          <w:rFonts w:ascii="JCMVBB+CMBX10"/>
          <w:color w:val="000000"/>
          <w:spacing w:val="-5"/>
          <w:sz w:val="20"/>
        </w:rPr>
        <w:t>over</w:t>
      </w:r>
      <w:r>
        <w:rPr>
          <w:rFonts w:ascii="Times New Roman"/>
          <w:color w:val="000000"/>
          <w:spacing w:val="31"/>
          <w:sz w:val="20"/>
        </w:rPr>
        <w:t xml:space="preserve"> </w:t>
      </w:r>
      <w:r>
        <w:rPr>
          <w:rFonts w:ascii="JCMVBB+CMBX10"/>
          <w:color w:val="000000"/>
          <w:sz w:val="20"/>
        </w:rPr>
        <w:t>Daily</w:t>
      </w:r>
      <w:r>
        <w:rPr>
          <w:rFonts w:ascii="Times New Roman"/>
          <w:color w:val="000000"/>
          <w:spacing w:val="26"/>
          <w:sz w:val="20"/>
        </w:rPr>
        <w:t xml:space="preserve"> </w:t>
      </w:r>
      <w:r>
        <w:rPr>
          <w:rFonts w:ascii="JCMVBB+CMBX10"/>
          <w:color w:val="000000"/>
          <w:sz w:val="20"/>
        </w:rPr>
        <w:t>Heating</w:t>
      </w:r>
      <w:r>
        <w:rPr>
          <w:rFonts w:ascii="Times New Roman"/>
          <w:color w:val="000000"/>
          <w:spacing w:val="26"/>
          <w:sz w:val="20"/>
        </w:rPr>
        <w:t xml:space="preserve"> </w:t>
      </w:r>
      <w:r>
        <w:rPr>
          <w:rFonts w:ascii="JCMVBB+CMBX10"/>
          <w:color w:val="000000"/>
          <w:sz w:val="20"/>
        </w:rPr>
        <w:t>Degree</w:t>
      </w:r>
      <w:r>
        <w:rPr>
          <w:rFonts w:ascii="Times New Roman"/>
          <w:color w:val="000000"/>
          <w:spacing w:val="26"/>
          <w:sz w:val="20"/>
        </w:rPr>
        <w:t xml:space="preserve"> </w:t>
      </w:r>
      <w:r>
        <w:rPr>
          <w:rFonts w:ascii="JCMVBB+CMBX10"/>
          <w:color w:val="000000"/>
          <w:spacing w:val="-3"/>
          <w:sz w:val="20"/>
        </w:rPr>
        <w:t>Days</w:t>
      </w:r>
    </w:p>
    <w:p w14:paraId="144205D9" w14:textId="77777777" w:rsidR="00CF0253" w:rsidRDefault="00252649">
      <w:pPr>
        <w:spacing w:before="278" w:after="0" w:line="209" w:lineRule="exact"/>
        <w:jc w:val="left"/>
        <w:rPr>
          <w:rFonts w:ascii="Times New Roman"/>
          <w:color w:val="000000"/>
          <w:sz w:val="20"/>
        </w:rPr>
      </w:pPr>
      <w:r>
        <w:rPr>
          <w:rFonts w:ascii="KCFTRC+CMR10"/>
          <w:color w:val="000000"/>
          <w:sz w:val="20"/>
        </w:rPr>
        <w:t>The</w:t>
      </w:r>
      <w:r>
        <w:rPr>
          <w:rFonts w:ascii="Times New Roman"/>
          <w:color w:val="000000"/>
          <w:spacing w:val="30"/>
          <w:sz w:val="20"/>
        </w:rPr>
        <w:t xml:space="preserve"> </w:t>
      </w:r>
      <w:r>
        <w:rPr>
          <w:rFonts w:ascii="KCFTRC+CMR10"/>
          <w:color w:val="000000"/>
          <w:sz w:val="20"/>
        </w:rPr>
        <w:t>U-shaped</w:t>
      </w:r>
      <w:r>
        <w:rPr>
          <w:rFonts w:ascii="Times New Roman"/>
          <w:color w:val="000000"/>
          <w:spacing w:val="29"/>
          <w:sz w:val="20"/>
        </w:rPr>
        <w:t xml:space="preserve"> </w:t>
      </w:r>
      <w:r>
        <w:rPr>
          <w:rFonts w:ascii="KCFTRC+CMR10"/>
          <w:color w:val="000000"/>
          <w:spacing w:val="-2"/>
          <w:sz w:val="20"/>
        </w:rPr>
        <w:t>curve</w:t>
      </w:r>
      <w:r>
        <w:rPr>
          <w:rFonts w:ascii="Times New Roman"/>
          <w:color w:val="000000"/>
          <w:spacing w:val="31"/>
          <w:sz w:val="20"/>
        </w:rPr>
        <w:t xml:space="preserve"> </w:t>
      </w:r>
      <w:r>
        <w:rPr>
          <w:rFonts w:ascii="KCFTRC+CMR10"/>
          <w:color w:val="000000"/>
          <w:sz w:val="20"/>
        </w:rPr>
        <w:t>of</w:t>
      </w:r>
      <w:r>
        <w:rPr>
          <w:rFonts w:ascii="Times New Roman"/>
          <w:color w:val="000000"/>
          <w:spacing w:val="30"/>
          <w:sz w:val="20"/>
        </w:rPr>
        <w:t xml:space="preserve"> </w:t>
      </w:r>
      <w:r>
        <w:rPr>
          <w:rFonts w:ascii="KCFTRC+CMR10"/>
          <w:color w:val="000000"/>
          <w:sz w:val="20"/>
        </w:rPr>
        <w:t>temperature-control-use-associated</w:t>
      </w:r>
      <w:r>
        <w:rPr>
          <w:rFonts w:ascii="Times New Roman"/>
          <w:color w:val="000000"/>
          <w:spacing w:val="30"/>
          <w:sz w:val="20"/>
        </w:rPr>
        <w:t xml:space="preserve"> </w:t>
      </w:r>
      <w:r>
        <w:rPr>
          <w:rFonts w:ascii="KCFTRC+CMR10"/>
          <w:color w:val="000000"/>
          <w:spacing w:val="-1"/>
          <w:sz w:val="20"/>
        </w:rPr>
        <w:t>electricity</w:t>
      </w:r>
      <w:r>
        <w:rPr>
          <w:rFonts w:ascii="Times New Roman"/>
          <w:color w:val="000000"/>
          <w:spacing w:val="31"/>
          <w:sz w:val="20"/>
        </w:rPr>
        <w:t xml:space="preserve"> </w:t>
      </w:r>
      <w:r>
        <w:rPr>
          <w:rFonts w:ascii="KCFTRC+CMR10"/>
          <w:color w:val="000000"/>
          <w:spacing w:val="-1"/>
          <w:sz w:val="20"/>
        </w:rPr>
        <w:t>savings</w:t>
      </w:r>
      <w:r>
        <w:rPr>
          <w:rFonts w:ascii="Times New Roman"/>
          <w:color w:val="000000"/>
          <w:spacing w:val="31"/>
          <w:sz w:val="20"/>
        </w:rPr>
        <w:t xml:space="preserve"> </w:t>
      </w:r>
      <w:r>
        <w:rPr>
          <w:rFonts w:ascii="KCFTRC+CMR10"/>
          <w:color w:val="000000"/>
          <w:sz w:val="20"/>
        </w:rPr>
        <w:t>in</w:t>
      </w:r>
      <w:r>
        <w:rPr>
          <w:rFonts w:ascii="Times New Roman"/>
          <w:color w:val="000000"/>
          <w:spacing w:val="30"/>
          <w:sz w:val="20"/>
        </w:rPr>
        <w:t xml:space="preserve"> </w:t>
      </w:r>
      <w:r>
        <w:rPr>
          <w:rFonts w:ascii="KCFTRC+CMR10"/>
          <w:color w:val="000000"/>
          <w:sz w:val="20"/>
        </w:rPr>
        <w:t>the</w:t>
      </w:r>
      <w:r>
        <w:rPr>
          <w:rFonts w:ascii="Times New Roman"/>
          <w:color w:val="000000"/>
          <w:spacing w:val="30"/>
          <w:sz w:val="20"/>
        </w:rPr>
        <w:t xml:space="preserve"> </w:t>
      </w:r>
      <w:r>
        <w:rPr>
          <w:rFonts w:ascii="KCFTRC+CMR10"/>
          <w:color w:val="000000"/>
          <w:spacing w:val="2"/>
          <w:sz w:val="20"/>
        </w:rPr>
        <w:t>peak</w:t>
      </w:r>
      <w:r>
        <w:rPr>
          <w:rFonts w:ascii="Times New Roman"/>
          <w:color w:val="000000"/>
          <w:spacing w:val="28"/>
          <w:sz w:val="20"/>
        </w:rPr>
        <w:t xml:space="preserve"> </w:t>
      </w:r>
      <w:r>
        <w:rPr>
          <w:rFonts w:ascii="KCFTRC+CMR10"/>
          <w:color w:val="000000"/>
          <w:sz w:val="20"/>
        </w:rPr>
        <w:t>rate</w:t>
      </w:r>
      <w:r>
        <w:rPr>
          <w:rFonts w:ascii="Times New Roman"/>
          <w:color w:val="000000"/>
          <w:spacing w:val="30"/>
          <w:sz w:val="20"/>
        </w:rPr>
        <w:t xml:space="preserve"> </w:t>
      </w:r>
      <w:r>
        <w:rPr>
          <w:rFonts w:ascii="KCFTRC+CMR10"/>
          <w:color w:val="000000"/>
          <w:spacing w:val="2"/>
          <w:sz w:val="20"/>
        </w:rPr>
        <w:t>period</w:t>
      </w:r>
      <w:r>
        <w:rPr>
          <w:rFonts w:ascii="Times New Roman"/>
          <w:color w:val="000000"/>
          <w:spacing w:val="28"/>
          <w:sz w:val="20"/>
        </w:rPr>
        <w:t xml:space="preserve"> </w:t>
      </w:r>
      <w:r>
        <w:rPr>
          <w:rFonts w:ascii="KCFTRC+CMR10"/>
          <w:color w:val="000000"/>
          <w:sz w:val="20"/>
        </w:rPr>
        <w:t>is</w:t>
      </w:r>
      <w:r>
        <w:rPr>
          <w:rFonts w:ascii="Times New Roman"/>
          <w:color w:val="000000"/>
          <w:spacing w:val="30"/>
          <w:sz w:val="20"/>
        </w:rPr>
        <w:t xml:space="preserve"> </w:t>
      </w:r>
      <w:r>
        <w:rPr>
          <w:rFonts w:ascii="KCFTRC+CMR10"/>
          <w:color w:val="000000"/>
          <w:sz w:val="20"/>
        </w:rPr>
        <w:t>not</w:t>
      </w:r>
      <w:r>
        <w:rPr>
          <w:rFonts w:ascii="Times New Roman"/>
          <w:color w:val="000000"/>
          <w:spacing w:val="30"/>
          <w:sz w:val="20"/>
        </w:rPr>
        <w:t xml:space="preserve"> </w:t>
      </w:r>
      <w:r>
        <w:rPr>
          <w:rFonts w:ascii="KCFTRC+CMR10"/>
          <w:color w:val="000000"/>
          <w:sz w:val="20"/>
        </w:rPr>
        <w:t>a</w:t>
      </w:r>
    </w:p>
    <w:p w14:paraId="43E70809" w14:textId="77777777" w:rsidR="00CF0253" w:rsidRDefault="00252649">
      <w:pPr>
        <w:spacing w:before="149" w:after="0" w:line="209" w:lineRule="exact"/>
        <w:jc w:val="left"/>
        <w:rPr>
          <w:rFonts w:ascii="Times New Roman"/>
          <w:color w:val="000000"/>
          <w:sz w:val="20"/>
        </w:rPr>
      </w:pPr>
      <w:r>
        <w:rPr>
          <w:rFonts w:ascii="KCFTRC+CMR10"/>
          <w:color w:val="000000"/>
          <w:sz w:val="20"/>
        </w:rPr>
        <w:t>desirable</w:t>
      </w:r>
      <w:r>
        <w:rPr>
          <w:rFonts w:ascii="Times New Roman"/>
          <w:color w:val="000000"/>
          <w:spacing w:val="7"/>
          <w:sz w:val="20"/>
        </w:rPr>
        <w:t xml:space="preserve"> </w:t>
      </w:r>
      <w:r>
        <w:rPr>
          <w:rFonts w:ascii="KCFTRC+CMR10"/>
          <w:color w:val="000000"/>
          <w:sz w:val="20"/>
        </w:rPr>
        <w:t>feature</w:t>
      </w:r>
      <w:r>
        <w:rPr>
          <w:rFonts w:ascii="Times New Roman"/>
          <w:color w:val="000000"/>
          <w:spacing w:val="7"/>
          <w:sz w:val="20"/>
        </w:rPr>
        <w:t xml:space="preserve"> </w:t>
      </w:r>
      <w:r>
        <w:rPr>
          <w:rFonts w:ascii="KCFTRC+CMR10"/>
          <w:color w:val="000000"/>
          <w:sz w:val="20"/>
        </w:rPr>
        <w:t>of</w:t>
      </w:r>
      <w:r>
        <w:rPr>
          <w:rFonts w:ascii="Times New Roman"/>
          <w:color w:val="000000"/>
          <w:spacing w:val="7"/>
          <w:sz w:val="20"/>
        </w:rPr>
        <w:t xml:space="preserve"> </w:t>
      </w:r>
      <w:r>
        <w:rPr>
          <w:rFonts w:ascii="KCFTRC+CMR10"/>
          <w:color w:val="000000"/>
          <w:sz w:val="20"/>
        </w:rPr>
        <w:t>TOU</w:t>
      </w:r>
      <w:r>
        <w:rPr>
          <w:rFonts w:ascii="Times New Roman"/>
          <w:color w:val="000000"/>
          <w:spacing w:val="7"/>
          <w:sz w:val="20"/>
        </w:rPr>
        <w:t xml:space="preserve"> </w:t>
      </w:r>
      <w:r>
        <w:rPr>
          <w:rFonts w:ascii="KCFTRC+CMR10"/>
          <w:color w:val="000000"/>
          <w:sz w:val="20"/>
        </w:rPr>
        <w:t>pricing.</w:t>
      </w:r>
      <w:r>
        <w:rPr>
          <w:rFonts w:ascii="Times New Roman"/>
          <w:color w:val="000000"/>
          <w:spacing w:val="35"/>
          <w:sz w:val="20"/>
        </w:rPr>
        <w:t xml:space="preserve"> </w:t>
      </w:r>
      <w:r>
        <w:rPr>
          <w:rFonts w:ascii="KCFTRC+CMR10"/>
          <w:color w:val="000000"/>
          <w:sz w:val="20"/>
        </w:rPr>
        <w:t>The</w:t>
      </w:r>
      <w:r>
        <w:rPr>
          <w:rFonts w:ascii="Times New Roman"/>
          <w:color w:val="000000"/>
          <w:spacing w:val="7"/>
          <w:sz w:val="20"/>
        </w:rPr>
        <w:t xml:space="preserve"> </w:t>
      </w:r>
      <w:r>
        <w:rPr>
          <w:rFonts w:ascii="KCFTRC+CMR10"/>
          <w:color w:val="000000"/>
          <w:spacing w:val="-1"/>
          <w:sz w:val="20"/>
        </w:rPr>
        <w:t>fundamental</w:t>
      </w:r>
      <w:r>
        <w:rPr>
          <w:rFonts w:ascii="Times New Roman"/>
          <w:color w:val="000000"/>
          <w:spacing w:val="8"/>
          <w:sz w:val="20"/>
        </w:rPr>
        <w:t xml:space="preserve"> </w:t>
      </w:r>
      <w:r>
        <w:rPr>
          <w:rFonts w:ascii="KCFTRC+CMR10"/>
          <w:color w:val="000000"/>
          <w:spacing w:val="-2"/>
          <w:sz w:val="20"/>
        </w:rPr>
        <w:t>intention</w:t>
      </w:r>
      <w:r>
        <w:rPr>
          <w:rFonts w:ascii="Times New Roman"/>
          <w:color w:val="000000"/>
          <w:spacing w:val="8"/>
          <w:sz w:val="20"/>
        </w:rPr>
        <w:t xml:space="preserve"> </w:t>
      </w:r>
      <w:r>
        <w:rPr>
          <w:rFonts w:ascii="KCFTRC+CMR10"/>
          <w:color w:val="000000"/>
          <w:sz w:val="20"/>
        </w:rPr>
        <w:t>of</w:t>
      </w:r>
      <w:r>
        <w:rPr>
          <w:rFonts w:ascii="Times New Roman"/>
          <w:color w:val="000000"/>
          <w:spacing w:val="7"/>
          <w:sz w:val="20"/>
        </w:rPr>
        <w:t xml:space="preserve"> </w:t>
      </w:r>
      <w:r>
        <w:rPr>
          <w:rFonts w:ascii="KCFTRC+CMR10"/>
          <w:color w:val="000000"/>
          <w:sz w:val="20"/>
        </w:rPr>
        <w:t>the</w:t>
      </w:r>
      <w:r>
        <w:rPr>
          <w:rFonts w:ascii="Times New Roman"/>
          <w:color w:val="000000"/>
          <w:spacing w:val="7"/>
          <w:sz w:val="20"/>
        </w:rPr>
        <w:t xml:space="preserve"> </w:t>
      </w:r>
      <w:r>
        <w:rPr>
          <w:rFonts w:ascii="KCFTRC+CMR10"/>
          <w:color w:val="000000"/>
          <w:spacing w:val="-1"/>
          <w:sz w:val="20"/>
        </w:rPr>
        <w:t>time-varying</w:t>
      </w:r>
      <w:r>
        <w:rPr>
          <w:rFonts w:ascii="Times New Roman"/>
          <w:color w:val="000000"/>
          <w:spacing w:val="8"/>
          <w:sz w:val="20"/>
        </w:rPr>
        <w:t xml:space="preserve"> </w:t>
      </w:r>
      <w:r>
        <w:rPr>
          <w:rFonts w:ascii="KCFTRC+CMR10" w:hAnsi="KCFTRC+CMR10" w:cs="KCFTRC+CMR10"/>
          <w:color w:val="000000"/>
          <w:sz w:val="20"/>
        </w:rPr>
        <w:t>tariﬀ</w:t>
      </w:r>
      <w:r>
        <w:rPr>
          <w:rFonts w:ascii="Times New Roman"/>
          <w:color w:val="000000"/>
          <w:spacing w:val="7"/>
          <w:sz w:val="20"/>
        </w:rPr>
        <w:t xml:space="preserve"> </w:t>
      </w:r>
      <w:r>
        <w:rPr>
          <w:rFonts w:ascii="KCFTRC+CMR10"/>
          <w:color w:val="000000"/>
          <w:spacing w:val="-1"/>
          <w:sz w:val="20"/>
        </w:rPr>
        <w:t>scheme</w:t>
      </w:r>
      <w:r>
        <w:rPr>
          <w:rFonts w:ascii="Times New Roman"/>
          <w:color w:val="000000"/>
          <w:spacing w:val="8"/>
          <w:sz w:val="20"/>
        </w:rPr>
        <w:t xml:space="preserve"> </w:t>
      </w:r>
      <w:r>
        <w:rPr>
          <w:rFonts w:ascii="KCFTRC+CMR10"/>
          <w:color w:val="000000"/>
          <w:sz w:val="20"/>
        </w:rPr>
        <w:t>is</w:t>
      </w:r>
      <w:r>
        <w:rPr>
          <w:rFonts w:ascii="Times New Roman"/>
          <w:color w:val="000000"/>
          <w:spacing w:val="7"/>
          <w:sz w:val="20"/>
        </w:rPr>
        <w:t xml:space="preserve"> </w:t>
      </w:r>
      <w:r>
        <w:rPr>
          <w:rFonts w:ascii="KCFTRC+CMR10"/>
          <w:color w:val="000000"/>
          <w:sz w:val="20"/>
        </w:rPr>
        <w:t>to</w:t>
      </w:r>
      <w:r>
        <w:rPr>
          <w:rFonts w:ascii="Times New Roman"/>
          <w:color w:val="000000"/>
          <w:spacing w:val="7"/>
          <w:sz w:val="20"/>
        </w:rPr>
        <w:t xml:space="preserve"> </w:t>
      </w:r>
      <w:r>
        <w:rPr>
          <w:rFonts w:ascii="KCFTRC+CMR10"/>
          <w:color w:val="000000"/>
          <w:spacing w:val="1"/>
          <w:sz w:val="20"/>
        </w:rPr>
        <w:t>reshape</w:t>
      </w:r>
      <w:r>
        <w:rPr>
          <w:rFonts w:ascii="Times New Roman"/>
          <w:color w:val="000000"/>
          <w:spacing w:val="6"/>
          <w:sz w:val="20"/>
        </w:rPr>
        <w:t xml:space="preserve"> </w:t>
      </w:r>
      <w:r>
        <w:rPr>
          <w:rFonts w:ascii="KCFTRC+CMR10"/>
          <w:color w:val="000000"/>
          <w:sz w:val="20"/>
        </w:rPr>
        <w:t>load</w:t>
      </w:r>
    </w:p>
    <w:p w14:paraId="112C0F93" w14:textId="77777777" w:rsidR="00CF0253" w:rsidRDefault="00252649">
      <w:pPr>
        <w:spacing w:before="149" w:after="0" w:line="209" w:lineRule="exact"/>
        <w:jc w:val="left"/>
        <w:rPr>
          <w:rFonts w:ascii="Times New Roman"/>
          <w:color w:val="000000"/>
          <w:sz w:val="20"/>
        </w:rPr>
      </w:pPr>
      <w:r>
        <w:rPr>
          <w:rFonts w:ascii="KCFTRC+CMR10" w:hAnsi="KCFTRC+CMR10" w:cs="KCFTRC+CMR10"/>
          <w:color w:val="000000"/>
          <w:sz w:val="20"/>
        </w:rPr>
        <w:t>proﬁles,</w:t>
      </w:r>
      <w:r>
        <w:rPr>
          <w:rFonts w:ascii="Times New Roman"/>
          <w:color w:val="000000"/>
          <w:spacing w:val="13"/>
          <w:sz w:val="20"/>
        </w:rPr>
        <w:t xml:space="preserve"> </w:t>
      </w:r>
      <w:r>
        <w:rPr>
          <w:rFonts w:ascii="KCFTRC+CMR10"/>
          <w:color w:val="000000"/>
          <w:sz w:val="20"/>
        </w:rPr>
        <w:t>especially</w:t>
      </w:r>
      <w:r>
        <w:rPr>
          <w:rFonts w:ascii="Times New Roman"/>
          <w:color w:val="000000"/>
          <w:spacing w:val="11"/>
          <w:sz w:val="20"/>
        </w:rPr>
        <w:t xml:space="preserve"> </w:t>
      </w:r>
      <w:r>
        <w:rPr>
          <w:rFonts w:ascii="KCFTRC+CMR10"/>
          <w:color w:val="000000"/>
          <w:sz w:val="20"/>
        </w:rPr>
        <w:t>in</w:t>
      </w:r>
      <w:r>
        <w:rPr>
          <w:rFonts w:ascii="Times New Roman"/>
          <w:color w:val="000000"/>
          <w:spacing w:val="12"/>
          <w:sz w:val="20"/>
        </w:rPr>
        <w:t xml:space="preserve"> </w:t>
      </w:r>
      <w:r>
        <w:rPr>
          <w:rFonts w:ascii="KCFTRC+CMR10"/>
          <w:color w:val="000000"/>
          <w:sz w:val="20"/>
        </w:rPr>
        <w:t>the</w:t>
      </w:r>
      <w:r>
        <w:rPr>
          <w:rFonts w:ascii="Times New Roman"/>
          <w:color w:val="000000"/>
          <w:spacing w:val="12"/>
          <w:sz w:val="20"/>
        </w:rPr>
        <w:t xml:space="preserve"> </w:t>
      </w:r>
      <w:r>
        <w:rPr>
          <w:rFonts w:ascii="KCFTRC+CMR10"/>
          <w:color w:val="000000"/>
          <w:sz w:val="20"/>
        </w:rPr>
        <w:t>peak-demand</w:t>
      </w:r>
      <w:r>
        <w:rPr>
          <w:rFonts w:ascii="Times New Roman"/>
          <w:color w:val="000000"/>
          <w:spacing w:val="12"/>
          <w:sz w:val="20"/>
        </w:rPr>
        <w:t xml:space="preserve"> </w:t>
      </w:r>
      <w:r>
        <w:rPr>
          <w:rFonts w:ascii="KCFTRC+CMR10"/>
          <w:color w:val="000000"/>
          <w:spacing w:val="2"/>
          <w:sz w:val="20"/>
        </w:rPr>
        <w:t>period,</w:t>
      </w:r>
      <w:r>
        <w:rPr>
          <w:rFonts w:ascii="Times New Roman"/>
          <w:color w:val="000000"/>
          <w:spacing w:val="11"/>
          <w:sz w:val="20"/>
        </w:rPr>
        <w:t xml:space="preserve"> </w:t>
      </w:r>
      <w:r>
        <w:rPr>
          <w:rFonts w:ascii="KCFTRC+CMR10"/>
          <w:color w:val="000000"/>
          <w:sz w:val="20"/>
        </w:rPr>
        <w:t>to</w:t>
      </w:r>
      <w:r>
        <w:rPr>
          <w:rFonts w:ascii="Times New Roman"/>
          <w:color w:val="000000"/>
          <w:spacing w:val="12"/>
          <w:sz w:val="20"/>
        </w:rPr>
        <w:t xml:space="preserve"> </w:t>
      </w:r>
      <w:r>
        <w:rPr>
          <w:rFonts w:ascii="KCFTRC+CMR10"/>
          <w:color w:val="000000"/>
          <w:spacing w:val="-3"/>
          <w:sz w:val="20"/>
        </w:rPr>
        <w:t>avoid</w:t>
      </w:r>
      <w:r>
        <w:rPr>
          <w:rFonts w:ascii="Times New Roman"/>
          <w:color w:val="000000"/>
          <w:spacing w:val="15"/>
          <w:sz w:val="20"/>
        </w:rPr>
        <w:t xml:space="preserve"> </w:t>
      </w:r>
      <w:r>
        <w:rPr>
          <w:rFonts w:ascii="KCFTRC+CMR10"/>
          <w:color w:val="000000"/>
          <w:spacing w:val="-1"/>
          <w:sz w:val="20"/>
        </w:rPr>
        <w:t>excessive</w:t>
      </w:r>
      <w:r>
        <w:rPr>
          <w:rFonts w:ascii="Times New Roman"/>
          <w:color w:val="000000"/>
          <w:spacing w:val="13"/>
          <w:sz w:val="20"/>
        </w:rPr>
        <w:t xml:space="preserve"> </w:t>
      </w:r>
      <w:r>
        <w:rPr>
          <w:rFonts w:ascii="KCFTRC+CMR10"/>
          <w:color w:val="000000"/>
          <w:spacing w:val="-2"/>
          <w:sz w:val="20"/>
        </w:rPr>
        <w:t>investment</w:t>
      </w:r>
      <w:r>
        <w:rPr>
          <w:rFonts w:ascii="Times New Roman"/>
          <w:color w:val="000000"/>
          <w:spacing w:val="14"/>
          <w:sz w:val="20"/>
        </w:rPr>
        <w:t xml:space="preserve"> </w:t>
      </w:r>
      <w:r>
        <w:rPr>
          <w:rFonts w:ascii="KCFTRC+CMR10"/>
          <w:color w:val="000000"/>
          <w:sz w:val="20"/>
        </w:rPr>
        <w:t>in</w:t>
      </w:r>
      <w:r>
        <w:rPr>
          <w:rFonts w:ascii="Times New Roman"/>
          <w:color w:val="000000"/>
          <w:spacing w:val="12"/>
          <w:sz w:val="20"/>
        </w:rPr>
        <w:t xml:space="preserve"> </w:t>
      </w:r>
      <w:r>
        <w:rPr>
          <w:rFonts w:ascii="KCFTRC+CMR10"/>
          <w:color w:val="000000"/>
          <w:spacing w:val="-2"/>
          <w:sz w:val="20"/>
        </w:rPr>
        <w:t>power</w:t>
      </w:r>
      <w:r>
        <w:rPr>
          <w:rFonts w:ascii="Times New Roman"/>
          <w:color w:val="000000"/>
          <w:spacing w:val="14"/>
          <w:sz w:val="20"/>
        </w:rPr>
        <w:t xml:space="preserve"> </w:t>
      </w:r>
      <w:r>
        <w:rPr>
          <w:rFonts w:ascii="KCFTRC+CMR10"/>
          <w:color w:val="000000"/>
          <w:sz w:val="20"/>
        </w:rPr>
        <w:t>generation</w:t>
      </w:r>
      <w:r>
        <w:rPr>
          <w:rFonts w:ascii="Times New Roman"/>
          <w:color w:val="000000"/>
          <w:spacing w:val="12"/>
          <w:sz w:val="20"/>
        </w:rPr>
        <w:t xml:space="preserve"> </w:t>
      </w:r>
      <w:r>
        <w:rPr>
          <w:rFonts w:ascii="KCFTRC+CMR10"/>
          <w:color w:val="000000"/>
          <w:spacing w:val="-3"/>
          <w:sz w:val="20"/>
        </w:rPr>
        <w:t>capacity.</w:t>
      </w:r>
      <w:r>
        <w:rPr>
          <w:rFonts w:ascii="Times New Roman"/>
          <w:color w:val="000000"/>
          <w:spacing w:val="40"/>
          <w:sz w:val="20"/>
        </w:rPr>
        <w:t xml:space="preserve"> </w:t>
      </w:r>
      <w:r>
        <w:rPr>
          <w:rFonts w:ascii="KCFTRC+CMR10"/>
          <w:color w:val="000000"/>
          <w:sz w:val="20"/>
        </w:rPr>
        <w:t>So</w:t>
      </w:r>
      <w:r>
        <w:rPr>
          <w:rFonts w:ascii="Times New Roman"/>
          <w:color w:val="000000"/>
          <w:spacing w:val="12"/>
          <w:sz w:val="20"/>
        </w:rPr>
        <w:t xml:space="preserve"> </w:t>
      </w:r>
      <w:r>
        <w:rPr>
          <w:rFonts w:ascii="KCFTRC+CMR10"/>
          <w:color w:val="000000"/>
          <w:sz w:val="20"/>
        </w:rPr>
        <w:t>a</w:t>
      </w:r>
    </w:p>
    <w:p w14:paraId="625E26C2" w14:textId="77777777" w:rsidR="00CF0253" w:rsidRDefault="00252649">
      <w:pPr>
        <w:spacing w:before="149" w:after="0" w:line="209" w:lineRule="exact"/>
        <w:jc w:val="left"/>
        <w:rPr>
          <w:rFonts w:ascii="Times New Roman"/>
          <w:color w:val="000000"/>
          <w:sz w:val="20"/>
        </w:rPr>
      </w:pPr>
      <w:r>
        <w:rPr>
          <w:rFonts w:ascii="KCFTRC+CMR10"/>
          <w:color w:val="000000"/>
          <w:sz w:val="20"/>
        </w:rPr>
        <w:t>higher</w:t>
      </w:r>
      <w:r>
        <w:rPr>
          <w:rFonts w:ascii="Times New Roman"/>
          <w:color w:val="000000"/>
          <w:spacing w:val="14"/>
          <w:sz w:val="20"/>
        </w:rPr>
        <w:t xml:space="preserve"> </w:t>
      </w:r>
      <w:r>
        <w:rPr>
          <w:rFonts w:ascii="KCFTRC+CMR10"/>
          <w:color w:val="000000"/>
          <w:spacing w:val="-1"/>
          <w:sz w:val="20"/>
        </w:rPr>
        <w:t>amount</w:t>
      </w:r>
      <w:r>
        <w:rPr>
          <w:rFonts w:ascii="Times New Roman"/>
          <w:color w:val="000000"/>
          <w:spacing w:val="15"/>
          <w:sz w:val="20"/>
        </w:rPr>
        <w:t xml:space="preserve"> </w:t>
      </w:r>
      <w:r>
        <w:rPr>
          <w:rFonts w:ascii="KCFTRC+CMR10"/>
          <w:color w:val="000000"/>
          <w:sz w:val="20"/>
        </w:rPr>
        <w:t>of</w:t>
      </w:r>
      <w:r>
        <w:rPr>
          <w:rFonts w:ascii="Times New Roman"/>
          <w:color w:val="000000"/>
          <w:spacing w:val="14"/>
          <w:sz w:val="20"/>
        </w:rPr>
        <w:t xml:space="preserve"> </w:t>
      </w:r>
      <w:r>
        <w:rPr>
          <w:rFonts w:ascii="KCFTRC+CMR10"/>
          <w:color w:val="000000"/>
          <w:spacing w:val="-1"/>
          <w:sz w:val="20"/>
        </w:rPr>
        <w:t>savings</w:t>
      </w:r>
      <w:r>
        <w:rPr>
          <w:rFonts w:ascii="Times New Roman"/>
          <w:color w:val="000000"/>
          <w:spacing w:val="15"/>
          <w:sz w:val="20"/>
        </w:rPr>
        <w:t xml:space="preserve"> </w:t>
      </w:r>
      <w:r>
        <w:rPr>
          <w:rFonts w:ascii="KCFTRC+CMR10"/>
          <w:color w:val="000000"/>
          <w:sz w:val="20"/>
        </w:rPr>
        <w:t>in</w:t>
      </w:r>
      <w:r>
        <w:rPr>
          <w:rFonts w:ascii="Times New Roman"/>
          <w:color w:val="000000"/>
          <w:spacing w:val="14"/>
          <w:sz w:val="20"/>
        </w:rPr>
        <w:t xml:space="preserve"> </w:t>
      </w:r>
      <w:r>
        <w:rPr>
          <w:rFonts w:ascii="KCFTRC+CMR10"/>
          <w:color w:val="000000"/>
          <w:spacing w:val="-1"/>
          <w:sz w:val="20"/>
        </w:rPr>
        <w:t>electricity</w:t>
      </w:r>
      <w:r>
        <w:rPr>
          <w:rFonts w:ascii="Times New Roman"/>
          <w:color w:val="000000"/>
          <w:spacing w:val="14"/>
          <w:sz w:val="20"/>
        </w:rPr>
        <w:t xml:space="preserve"> </w:t>
      </w:r>
      <w:r>
        <w:rPr>
          <w:rFonts w:ascii="KCFTRC+CMR10"/>
          <w:color w:val="000000"/>
          <w:sz w:val="20"/>
        </w:rPr>
        <w:t>consumption</w:t>
      </w:r>
      <w:r>
        <w:rPr>
          <w:rFonts w:ascii="Times New Roman"/>
          <w:color w:val="000000"/>
          <w:spacing w:val="14"/>
          <w:sz w:val="20"/>
        </w:rPr>
        <w:t xml:space="preserve"> </w:t>
      </w:r>
      <w:r>
        <w:rPr>
          <w:rFonts w:ascii="KCFTRC+CMR10"/>
          <w:color w:val="000000"/>
          <w:sz w:val="20"/>
        </w:rPr>
        <w:t>for</w:t>
      </w:r>
      <w:r>
        <w:rPr>
          <w:rFonts w:ascii="Times New Roman"/>
          <w:color w:val="000000"/>
          <w:spacing w:val="14"/>
          <w:sz w:val="20"/>
        </w:rPr>
        <w:t xml:space="preserve"> </w:t>
      </w:r>
      <w:r>
        <w:rPr>
          <w:rFonts w:ascii="KCFTRC+CMR10"/>
          <w:color w:val="000000"/>
          <w:sz w:val="20"/>
        </w:rPr>
        <w:t>heating</w:t>
      </w:r>
      <w:r>
        <w:rPr>
          <w:rFonts w:ascii="Times New Roman"/>
          <w:color w:val="000000"/>
          <w:spacing w:val="14"/>
          <w:sz w:val="20"/>
        </w:rPr>
        <w:t xml:space="preserve"> </w:t>
      </w:r>
      <w:r>
        <w:rPr>
          <w:rFonts w:ascii="KCFTRC+CMR10"/>
          <w:color w:val="000000"/>
          <w:sz w:val="20"/>
        </w:rPr>
        <w:t>on</w:t>
      </w:r>
      <w:r>
        <w:rPr>
          <w:rFonts w:ascii="Times New Roman"/>
          <w:color w:val="000000"/>
          <w:spacing w:val="14"/>
          <w:sz w:val="20"/>
        </w:rPr>
        <w:t xml:space="preserve"> </w:t>
      </w:r>
      <w:r>
        <w:rPr>
          <w:rFonts w:ascii="KCFTRC+CMR10"/>
          <w:color w:val="000000"/>
          <w:sz w:val="20"/>
        </w:rPr>
        <w:t>freezing</w:t>
      </w:r>
      <w:r>
        <w:rPr>
          <w:rFonts w:ascii="Times New Roman"/>
          <w:color w:val="000000"/>
          <w:spacing w:val="14"/>
          <w:sz w:val="20"/>
        </w:rPr>
        <w:t xml:space="preserve"> </w:t>
      </w:r>
      <w:r>
        <w:rPr>
          <w:rFonts w:ascii="KCFTRC+CMR10"/>
          <w:color w:val="000000"/>
          <w:spacing w:val="-2"/>
          <w:sz w:val="20"/>
        </w:rPr>
        <w:t>days</w:t>
      </w:r>
      <w:r>
        <w:rPr>
          <w:rFonts w:ascii="Times New Roman"/>
          <w:color w:val="000000"/>
          <w:spacing w:val="16"/>
          <w:sz w:val="20"/>
        </w:rPr>
        <w:t xml:space="preserve"> </w:t>
      </w:r>
      <w:r>
        <w:rPr>
          <w:rFonts w:ascii="KCFTRC+CMR10"/>
          <w:color w:val="000000"/>
          <w:sz w:val="20"/>
        </w:rPr>
        <w:t>(i.e.,</w:t>
      </w:r>
      <w:r>
        <w:rPr>
          <w:rFonts w:ascii="Times New Roman"/>
          <w:color w:val="000000"/>
          <w:spacing w:val="15"/>
          <w:sz w:val="20"/>
        </w:rPr>
        <w:t xml:space="preserve"> </w:t>
      </w:r>
      <w:r>
        <w:rPr>
          <w:rFonts w:ascii="KCFTRC+CMR10"/>
          <w:color w:val="000000"/>
          <w:sz w:val="20"/>
        </w:rPr>
        <w:t>on</w:t>
      </w:r>
      <w:r>
        <w:rPr>
          <w:rFonts w:ascii="Times New Roman"/>
          <w:color w:val="000000"/>
          <w:spacing w:val="14"/>
          <w:sz w:val="20"/>
        </w:rPr>
        <w:t xml:space="preserve"> </w:t>
      </w:r>
      <w:r>
        <w:rPr>
          <w:rFonts w:ascii="KCFTRC+CMR10"/>
          <w:color w:val="000000"/>
          <w:spacing w:val="-2"/>
          <w:sz w:val="20"/>
        </w:rPr>
        <w:t>days</w:t>
      </w:r>
      <w:r>
        <w:rPr>
          <w:rFonts w:ascii="Times New Roman"/>
          <w:color w:val="000000"/>
          <w:spacing w:val="16"/>
          <w:sz w:val="20"/>
        </w:rPr>
        <w:t xml:space="preserve"> </w:t>
      </w:r>
      <w:r>
        <w:rPr>
          <w:rFonts w:ascii="KCFTRC+CMR10"/>
          <w:color w:val="000000"/>
          <w:sz w:val="20"/>
        </w:rPr>
        <w:t>in</w:t>
      </w:r>
      <w:r>
        <w:rPr>
          <w:rFonts w:ascii="Times New Roman"/>
          <w:color w:val="000000"/>
          <w:spacing w:val="14"/>
          <w:sz w:val="20"/>
        </w:rPr>
        <w:t xml:space="preserve"> </w:t>
      </w:r>
      <w:r>
        <w:rPr>
          <w:rFonts w:ascii="KCFTRC+CMR10"/>
          <w:color w:val="000000"/>
          <w:spacing w:val="-2"/>
          <w:sz w:val="20"/>
        </w:rPr>
        <w:t>which</w:t>
      </w:r>
      <w:r>
        <w:rPr>
          <w:rFonts w:ascii="Times New Roman"/>
          <w:color w:val="000000"/>
          <w:spacing w:val="15"/>
          <w:sz w:val="20"/>
        </w:rPr>
        <w:t xml:space="preserve"> </w:t>
      </w:r>
      <w:r>
        <w:rPr>
          <w:rFonts w:ascii="KCFTRC+CMR10"/>
          <w:color w:val="000000"/>
          <w:sz w:val="20"/>
        </w:rPr>
        <w:t>the</w:t>
      </w:r>
      <w:r>
        <w:rPr>
          <w:rFonts w:ascii="Times New Roman"/>
          <w:color w:val="000000"/>
          <w:spacing w:val="14"/>
          <w:sz w:val="20"/>
        </w:rPr>
        <w:t xml:space="preserve"> </w:t>
      </w:r>
      <w:r>
        <w:rPr>
          <w:rFonts w:ascii="KCFTRC+CMR10"/>
          <w:color w:val="000000"/>
          <w:sz w:val="20"/>
        </w:rPr>
        <w:t>grid</w:t>
      </w:r>
    </w:p>
    <w:p w14:paraId="5101CEB2" w14:textId="77777777" w:rsidR="00CF0253" w:rsidRDefault="00252649">
      <w:pPr>
        <w:spacing w:before="149" w:after="0" w:line="209" w:lineRule="exact"/>
        <w:jc w:val="left"/>
        <w:rPr>
          <w:rFonts w:ascii="Times New Roman"/>
          <w:color w:val="000000"/>
          <w:sz w:val="20"/>
        </w:rPr>
      </w:pPr>
      <w:r>
        <w:rPr>
          <w:rFonts w:ascii="KCFTRC+CMR10"/>
          <w:color w:val="000000"/>
          <w:sz w:val="20"/>
        </w:rPr>
        <w:t>is</w:t>
      </w:r>
      <w:r>
        <w:rPr>
          <w:rFonts w:ascii="Times New Roman"/>
          <w:color w:val="000000"/>
          <w:spacing w:val="12"/>
          <w:sz w:val="20"/>
        </w:rPr>
        <w:t xml:space="preserve"> </w:t>
      </w:r>
      <w:r>
        <w:rPr>
          <w:rFonts w:ascii="KCFTRC+CMR10"/>
          <w:color w:val="000000"/>
          <w:sz w:val="20"/>
        </w:rPr>
        <w:t>most</w:t>
      </w:r>
      <w:r>
        <w:rPr>
          <w:rFonts w:ascii="Times New Roman"/>
          <w:color w:val="000000"/>
          <w:spacing w:val="12"/>
          <w:sz w:val="20"/>
        </w:rPr>
        <w:t xml:space="preserve"> </w:t>
      </w:r>
      <w:r>
        <w:rPr>
          <w:rFonts w:ascii="KCFTRC+CMR10"/>
          <w:color w:val="000000"/>
          <w:sz w:val="20"/>
        </w:rPr>
        <w:t>burdened)</w:t>
      </w:r>
      <w:r>
        <w:rPr>
          <w:rFonts w:ascii="Times New Roman"/>
          <w:color w:val="000000"/>
          <w:spacing w:val="12"/>
          <w:sz w:val="20"/>
        </w:rPr>
        <w:t xml:space="preserve"> </w:t>
      </w:r>
      <w:r>
        <w:rPr>
          <w:rFonts w:ascii="KCFTRC+CMR10"/>
          <w:color w:val="000000"/>
          <w:spacing w:val="-1"/>
          <w:sz w:val="20"/>
        </w:rPr>
        <w:t>serves</w:t>
      </w:r>
      <w:r>
        <w:rPr>
          <w:rFonts w:ascii="Times New Roman"/>
          <w:color w:val="000000"/>
          <w:spacing w:val="13"/>
          <w:sz w:val="20"/>
        </w:rPr>
        <w:t xml:space="preserve"> </w:t>
      </w:r>
      <w:r>
        <w:rPr>
          <w:rFonts w:ascii="KCFTRC+CMR10"/>
          <w:color w:val="000000"/>
          <w:sz w:val="20"/>
        </w:rPr>
        <w:t>the</w:t>
      </w:r>
      <w:r>
        <w:rPr>
          <w:rFonts w:ascii="Times New Roman"/>
          <w:color w:val="000000"/>
          <w:spacing w:val="12"/>
          <w:sz w:val="20"/>
        </w:rPr>
        <w:t xml:space="preserve"> </w:t>
      </w:r>
      <w:r>
        <w:rPr>
          <w:rFonts w:ascii="KCFTRC+CMR10"/>
          <w:color w:val="000000"/>
          <w:spacing w:val="1"/>
          <w:sz w:val="20"/>
        </w:rPr>
        <w:t>purpose</w:t>
      </w:r>
      <w:r>
        <w:rPr>
          <w:rFonts w:ascii="Times New Roman"/>
          <w:color w:val="000000"/>
          <w:spacing w:val="11"/>
          <w:sz w:val="20"/>
        </w:rPr>
        <w:t xml:space="preserve"> </w:t>
      </w:r>
      <w:r>
        <w:rPr>
          <w:rFonts w:ascii="KCFTRC+CMR10"/>
          <w:color w:val="000000"/>
          <w:sz w:val="20"/>
        </w:rPr>
        <w:t>of</w:t>
      </w:r>
      <w:r>
        <w:rPr>
          <w:rFonts w:ascii="Times New Roman"/>
          <w:color w:val="000000"/>
          <w:spacing w:val="12"/>
          <w:sz w:val="20"/>
        </w:rPr>
        <w:t xml:space="preserve"> </w:t>
      </w:r>
      <w:r>
        <w:rPr>
          <w:rFonts w:ascii="KCFTRC+CMR10"/>
          <w:color w:val="000000"/>
          <w:sz w:val="20"/>
        </w:rPr>
        <w:t>the</w:t>
      </w:r>
      <w:r>
        <w:rPr>
          <w:rFonts w:ascii="Times New Roman"/>
          <w:color w:val="000000"/>
          <w:spacing w:val="12"/>
          <w:sz w:val="20"/>
        </w:rPr>
        <w:t xml:space="preserve"> </w:t>
      </w:r>
      <w:r>
        <w:rPr>
          <w:rFonts w:ascii="KCFTRC+CMR10"/>
          <w:color w:val="000000"/>
          <w:sz w:val="20"/>
        </w:rPr>
        <w:t>price</w:t>
      </w:r>
      <w:r>
        <w:rPr>
          <w:rFonts w:ascii="Times New Roman"/>
          <w:color w:val="000000"/>
          <w:spacing w:val="12"/>
          <w:sz w:val="20"/>
        </w:rPr>
        <w:t xml:space="preserve"> </w:t>
      </w:r>
      <w:r>
        <w:rPr>
          <w:rFonts w:ascii="KCFTRC+CMR10"/>
          <w:color w:val="000000"/>
          <w:spacing w:val="-1"/>
          <w:sz w:val="20"/>
        </w:rPr>
        <w:t>scheme.</w:t>
      </w:r>
      <w:r>
        <w:rPr>
          <w:rFonts w:ascii="Times New Roman"/>
          <w:color w:val="000000"/>
          <w:spacing w:val="38"/>
          <w:sz w:val="20"/>
        </w:rPr>
        <w:t xml:space="preserve"> </w:t>
      </w:r>
      <w:r>
        <w:rPr>
          <w:rFonts w:ascii="KCFTRC+CMR10"/>
          <w:color w:val="000000"/>
          <w:sz w:val="20"/>
        </w:rPr>
        <w:t>In</w:t>
      </w:r>
      <w:r>
        <w:rPr>
          <w:rFonts w:ascii="Times New Roman"/>
          <w:color w:val="000000"/>
          <w:spacing w:val="12"/>
          <w:sz w:val="20"/>
        </w:rPr>
        <w:t xml:space="preserve"> </w:t>
      </w:r>
      <w:r>
        <w:rPr>
          <w:rFonts w:ascii="KCFTRC+CMR10"/>
          <w:color w:val="000000"/>
          <w:spacing w:val="-2"/>
          <w:sz w:val="20"/>
        </w:rPr>
        <w:t>light</w:t>
      </w:r>
      <w:r>
        <w:rPr>
          <w:rFonts w:ascii="Times New Roman"/>
          <w:color w:val="000000"/>
          <w:spacing w:val="13"/>
          <w:sz w:val="20"/>
        </w:rPr>
        <w:t xml:space="preserve"> </w:t>
      </w:r>
      <w:r>
        <w:rPr>
          <w:rFonts w:ascii="KCFTRC+CMR10"/>
          <w:color w:val="000000"/>
          <w:sz w:val="20"/>
        </w:rPr>
        <w:t>of</w:t>
      </w:r>
      <w:r>
        <w:rPr>
          <w:rFonts w:ascii="Times New Roman"/>
          <w:color w:val="000000"/>
          <w:spacing w:val="12"/>
          <w:sz w:val="20"/>
        </w:rPr>
        <w:t xml:space="preserve"> </w:t>
      </w:r>
      <w:r>
        <w:rPr>
          <w:rFonts w:ascii="KCFTRC+CMR10"/>
          <w:color w:val="000000"/>
          <w:sz w:val="20"/>
        </w:rPr>
        <w:t>that,</w:t>
      </w:r>
      <w:r>
        <w:rPr>
          <w:rFonts w:ascii="Times New Roman"/>
          <w:color w:val="000000"/>
          <w:spacing w:val="13"/>
          <w:sz w:val="20"/>
        </w:rPr>
        <w:t xml:space="preserve"> </w:t>
      </w:r>
      <w:r>
        <w:rPr>
          <w:rFonts w:ascii="KCFTRC+CMR10"/>
          <w:color w:val="000000"/>
          <w:sz w:val="20"/>
        </w:rPr>
        <w:t>the</w:t>
      </w:r>
      <w:r>
        <w:rPr>
          <w:rFonts w:ascii="Times New Roman"/>
          <w:color w:val="000000"/>
          <w:spacing w:val="12"/>
          <w:sz w:val="20"/>
        </w:rPr>
        <w:t xml:space="preserve"> </w:t>
      </w:r>
      <w:r>
        <w:rPr>
          <w:rFonts w:ascii="KCFTRC+CMR10"/>
          <w:color w:val="000000"/>
          <w:sz w:val="20"/>
        </w:rPr>
        <w:t>U-shaped</w:t>
      </w:r>
      <w:r>
        <w:rPr>
          <w:rFonts w:ascii="Times New Roman"/>
          <w:color w:val="000000"/>
          <w:spacing w:val="11"/>
          <w:sz w:val="20"/>
        </w:rPr>
        <w:t xml:space="preserve"> </w:t>
      </w:r>
      <w:r>
        <w:rPr>
          <w:rFonts w:ascii="KCFTRC+CMR10"/>
          <w:color w:val="000000"/>
          <w:spacing w:val="-1"/>
          <w:sz w:val="20"/>
        </w:rPr>
        <w:t>evolving</w:t>
      </w:r>
      <w:r>
        <w:rPr>
          <w:rFonts w:ascii="Times New Roman"/>
          <w:color w:val="000000"/>
          <w:spacing w:val="12"/>
          <w:sz w:val="20"/>
        </w:rPr>
        <w:t xml:space="preserve"> </w:t>
      </w:r>
      <w:r>
        <w:rPr>
          <w:rFonts w:ascii="KCFTRC+CMR10"/>
          <w:color w:val="000000"/>
          <w:sz w:val="20"/>
        </w:rPr>
        <w:t>pattern</w:t>
      </w:r>
      <w:r>
        <w:rPr>
          <w:rFonts w:ascii="Times New Roman"/>
          <w:color w:val="000000"/>
          <w:spacing w:val="12"/>
          <w:sz w:val="20"/>
        </w:rPr>
        <w:t xml:space="preserve"> </w:t>
      </w:r>
      <w:r>
        <w:rPr>
          <w:rFonts w:ascii="KCFTRC+CMR10"/>
          <w:color w:val="000000"/>
          <w:sz w:val="20"/>
        </w:rPr>
        <w:t>of</w:t>
      </w:r>
      <w:r>
        <w:rPr>
          <w:rFonts w:ascii="Times New Roman"/>
          <w:color w:val="000000"/>
          <w:spacing w:val="12"/>
          <w:sz w:val="20"/>
        </w:rPr>
        <w:t xml:space="preserve"> </w:t>
      </w:r>
      <w:r>
        <w:rPr>
          <w:rFonts w:ascii="KCFTRC+CMR10"/>
          <w:color w:val="000000"/>
          <w:sz w:val="20"/>
        </w:rPr>
        <w:t>the</w:t>
      </w:r>
    </w:p>
    <w:p w14:paraId="4D6363EC" w14:textId="77777777" w:rsidR="00CF0253" w:rsidRDefault="00252649">
      <w:pPr>
        <w:spacing w:before="130" w:after="0" w:line="196" w:lineRule="exact"/>
        <w:ind w:left="149"/>
        <w:jc w:val="left"/>
        <w:rPr>
          <w:rFonts w:ascii="Times New Roman"/>
          <w:color w:val="000000"/>
          <w:sz w:val="16"/>
        </w:rPr>
      </w:pPr>
      <w:r>
        <w:rPr>
          <w:rFonts w:ascii="JCIRTO+CMR6"/>
          <w:color w:val="000000"/>
          <w:spacing w:val="5"/>
          <w:sz w:val="18"/>
          <w:vertAlign w:val="superscript"/>
        </w:rPr>
        <w:t>22</w:t>
      </w:r>
      <w:hyperlink w:anchor="br24" w:history="1">
        <w:r>
          <w:rPr>
            <w:rFonts w:ascii="QMLHOO+CMR8"/>
            <w:color w:val="0000FF"/>
            <w:sz w:val="16"/>
          </w:rPr>
          <w:t>Harding</w:t>
        </w:r>
      </w:hyperlink>
      <w:hyperlink w:anchor="br24" w:history="1">
        <w:r>
          <w:rPr>
            <w:rFonts w:ascii="Times New Roman"/>
            <w:color w:val="0000FF"/>
            <w:spacing w:val="16"/>
            <w:sz w:val="16"/>
          </w:rPr>
          <w:t xml:space="preserve"> </w:t>
        </w:r>
      </w:hyperlink>
      <w:hyperlink w:anchor="br24" w:history="1">
        <w:r>
          <w:rPr>
            <w:rFonts w:ascii="QMLHOO+CMR8"/>
            <w:color w:val="0000FF"/>
            <w:sz w:val="16"/>
          </w:rPr>
          <w:t>and</w:t>
        </w:r>
      </w:hyperlink>
      <w:hyperlink w:anchor="br24" w:history="1">
        <w:r>
          <w:rPr>
            <w:rFonts w:ascii="Times New Roman"/>
            <w:color w:val="0000FF"/>
            <w:spacing w:val="16"/>
            <w:sz w:val="16"/>
          </w:rPr>
          <w:t xml:space="preserve"> </w:t>
        </w:r>
      </w:hyperlink>
      <w:hyperlink w:anchor="br24" w:history="1">
        <w:r>
          <w:rPr>
            <w:rFonts w:ascii="QMLHOO+CMR8"/>
            <w:color w:val="0000FF"/>
            <w:sz w:val="16"/>
          </w:rPr>
          <w:t>Sexton</w:t>
        </w:r>
      </w:hyperlink>
      <w:hyperlink w:anchor="br24" w:history="1">
        <w:r>
          <w:rPr>
            <w:rFonts w:ascii="Times New Roman"/>
            <w:color w:val="0000FF"/>
            <w:spacing w:val="16"/>
            <w:sz w:val="16"/>
          </w:rPr>
          <w:t xml:space="preserve"> </w:t>
        </w:r>
      </w:hyperlink>
      <w:r>
        <w:rPr>
          <w:rFonts w:ascii="QMLHOO+CMR8"/>
          <w:color w:val="000000"/>
          <w:sz w:val="16"/>
        </w:rPr>
        <w:t>(</w:t>
      </w:r>
      <w:hyperlink w:anchor="br24" w:history="1">
        <w:r>
          <w:rPr>
            <w:rFonts w:ascii="QMLHOO+CMR8"/>
            <w:color w:val="0000FF"/>
            <w:sz w:val="16"/>
          </w:rPr>
          <w:t>2017</w:t>
        </w:r>
      </w:hyperlink>
      <w:r>
        <w:rPr>
          <w:rFonts w:ascii="QMLHOO+CMR8"/>
          <w:color w:val="000000"/>
          <w:sz w:val="16"/>
        </w:rPr>
        <w:t>)</w:t>
      </w:r>
      <w:r>
        <w:rPr>
          <w:rFonts w:ascii="Times New Roman"/>
          <w:color w:val="000000"/>
          <w:spacing w:val="16"/>
          <w:sz w:val="16"/>
        </w:rPr>
        <w:t xml:space="preserve"> </w:t>
      </w:r>
      <w:r>
        <w:rPr>
          <w:rFonts w:ascii="QMLHOO+CMR8"/>
          <w:color w:val="000000"/>
          <w:spacing w:val="-1"/>
          <w:sz w:val="16"/>
        </w:rPr>
        <w:t>provides</w:t>
      </w:r>
      <w:r>
        <w:rPr>
          <w:rFonts w:ascii="Times New Roman"/>
          <w:color w:val="000000"/>
          <w:spacing w:val="17"/>
          <w:sz w:val="16"/>
        </w:rPr>
        <w:t xml:space="preserve"> </w:t>
      </w:r>
      <w:r>
        <w:rPr>
          <w:rFonts w:ascii="QMLHOO+CMR8"/>
          <w:color w:val="000000"/>
          <w:sz w:val="16"/>
        </w:rPr>
        <w:t>a</w:t>
      </w:r>
      <w:r>
        <w:rPr>
          <w:rFonts w:ascii="Times New Roman"/>
          <w:color w:val="000000"/>
          <w:spacing w:val="16"/>
          <w:sz w:val="16"/>
        </w:rPr>
        <w:t xml:space="preserve"> </w:t>
      </w:r>
      <w:r>
        <w:rPr>
          <w:rFonts w:ascii="QMLHOO+CMR8"/>
          <w:color w:val="000000"/>
          <w:sz w:val="16"/>
        </w:rPr>
        <w:t>detailed</w:t>
      </w:r>
      <w:r>
        <w:rPr>
          <w:rFonts w:ascii="Times New Roman"/>
          <w:color w:val="000000"/>
          <w:spacing w:val="16"/>
          <w:sz w:val="16"/>
        </w:rPr>
        <w:t xml:space="preserve"> </w:t>
      </w:r>
      <w:r>
        <w:rPr>
          <w:rFonts w:ascii="QMLHOO+CMR8"/>
          <w:color w:val="000000"/>
          <w:sz w:val="16"/>
        </w:rPr>
        <w:t>description</w:t>
      </w:r>
      <w:r>
        <w:rPr>
          <w:rFonts w:ascii="Times New Roman"/>
          <w:color w:val="000000"/>
          <w:spacing w:val="17"/>
          <w:sz w:val="16"/>
        </w:rPr>
        <w:t xml:space="preserve"> </w:t>
      </w:r>
      <w:r>
        <w:rPr>
          <w:rFonts w:ascii="QMLHOO+CMR8"/>
          <w:color w:val="000000"/>
          <w:sz w:val="16"/>
        </w:rPr>
        <w:t>of</w:t>
      </w:r>
      <w:r>
        <w:rPr>
          <w:rFonts w:ascii="Times New Roman"/>
          <w:color w:val="000000"/>
          <w:spacing w:val="17"/>
          <w:sz w:val="16"/>
        </w:rPr>
        <w:t xml:space="preserve"> </w:t>
      </w:r>
      <w:r>
        <w:rPr>
          <w:rFonts w:ascii="QMLHOO+CMR8"/>
          <w:color w:val="000000"/>
          <w:spacing w:val="-2"/>
          <w:sz w:val="16"/>
        </w:rPr>
        <w:t>various</w:t>
      </w:r>
      <w:r>
        <w:rPr>
          <w:rFonts w:ascii="Times New Roman"/>
          <w:color w:val="000000"/>
          <w:spacing w:val="18"/>
          <w:sz w:val="16"/>
        </w:rPr>
        <w:t xml:space="preserve"> </w:t>
      </w:r>
      <w:r>
        <w:rPr>
          <w:rFonts w:ascii="QMLHOO+CMR8"/>
          <w:color w:val="000000"/>
          <w:sz w:val="16"/>
        </w:rPr>
        <w:t>kinds</w:t>
      </w:r>
      <w:r>
        <w:rPr>
          <w:rFonts w:ascii="Times New Roman"/>
          <w:color w:val="000000"/>
          <w:spacing w:val="16"/>
          <w:sz w:val="16"/>
        </w:rPr>
        <w:t xml:space="preserve"> </w:t>
      </w:r>
      <w:r>
        <w:rPr>
          <w:rFonts w:ascii="QMLHOO+CMR8"/>
          <w:color w:val="000000"/>
          <w:sz w:val="16"/>
        </w:rPr>
        <w:t>of</w:t>
      </w:r>
      <w:r>
        <w:rPr>
          <w:rFonts w:ascii="Times New Roman"/>
          <w:color w:val="000000"/>
          <w:spacing w:val="17"/>
          <w:sz w:val="16"/>
        </w:rPr>
        <w:t xml:space="preserve"> </w:t>
      </w:r>
      <w:r>
        <w:rPr>
          <w:rFonts w:ascii="QMLHOO+CMR8"/>
          <w:color w:val="000000"/>
          <w:spacing w:val="-1"/>
          <w:sz w:val="16"/>
        </w:rPr>
        <w:t>time-varying</w:t>
      </w:r>
      <w:r>
        <w:rPr>
          <w:rFonts w:ascii="Times New Roman"/>
          <w:color w:val="000000"/>
          <w:spacing w:val="17"/>
          <w:sz w:val="16"/>
        </w:rPr>
        <w:t xml:space="preserve"> </w:t>
      </w:r>
      <w:r>
        <w:rPr>
          <w:rFonts w:ascii="QMLHOO+CMR8"/>
          <w:color w:val="000000"/>
          <w:spacing w:val="-1"/>
          <w:sz w:val="16"/>
        </w:rPr>
        <w:t>electricity</w:t>
      </w:r>
      <w:r>
        <w:rPr>
          <w:rFonts w:ascii="Times New Roman"/>
          <w:color w:val="000000"/>
          <w:spacing w:val="17"/>
          <w:sz w:val="16"/>
        </w:rPr>
        <w:t xml:space="preserve"> </w:t>
      </w:r>
      <w:r>
        <w:rPr>
          <w:rFonts w:ascii="QMLHOO+CMR8" w:hAnsi="QMLHOO+CMR8" w:cs="QMLHOO+CMR8"/>
          <w:color w:val="000000"/>
          <w:sz w:val="16"/>
        </w:rPr>
        <w:t>tariﬀ</w:t>
      </w:r>
      <w:r>
        <w:rPr>
          <w:rFonts w:ascii="Times New Roman"/>
          <w:color w:val="000000"/>
          <w:spacing w:val="16"/>
          <w:sz w:val="16"/>
        </w:rPr>
        <w:t xml:space="preserve"> </w:t>
      </w:r>
      <w:r>
        <w:rPr>
          <w:rFonts w:ascii="QMLHOO+CMR8"/>
          <w:color w:val="000000"/>
          <w:sz w:val="16"/>
        </w:rPr>
        <w:t>structures.</w:t>
      </w:r>
    </w:p>
    <w:p w14:paraId="78FD25BB" w14:textId="77777777" w:rsidR="00CF0253" w:rsidRDefault="00252649">
      <w:pPr>
        <w:spacing w:before="790" w:after="0" w:line="169" w:lineRule="exact"/>
        <w:ind w:left="8613"/>
        <w:jc w:val="left"/>
        <w:rPr>
          <w:rFonts w:ascii="Times New Roman"/>
          <w:color w:val="000000"/>
          <w:sz w:val="16"/>
        </w:rPr>
      </w:pPr>
      <w:r>
        <w:rPr>
          <w:rFonts w:ascii="QMLHOO+CMR8"/>
          <w:color w:val="000000"/>
          <w:spacing w:val="-2"/>
          <w:sz w:val="16"/>
        </w:rPr>
        <w:t>Page</w:t>
      </w:r>
      <w:r>
        <w:rPr>
          <w:rFonts w:ascii="Times New Roman"/>
          <w:color w:val="000000"/>
          <w:spacing w:val="18"/>
          <w:sz w:val="16"/>
        </w:rPr>
        <w:t xml:space="preserve"> </w:t>
      </w:r>
      <w:r>
        <w:rPr>
          <w:rFonts w:ascii="QMLHOO+CMR8"/>
          <w:color w:val="000000"/>
          <w:sz w:val="16"/>
        </w:rPr>
        <w:t>21</w:t>
      </w:r>
      <w:r>
        <w:rPr>
          <w:rFonts w:ascii="Times New Roman"/>
          <w:color w:val="000000"/>
          <w:spacing w:val="36"/>
          <w:sz w:val="16"/>
        </w:rPr>
        <w:t xml:space="preserve"> </w:t>
      </w:r>
      <w:r>
        <w:rPr>
          <w:rFonts w:ascii="QMLHOO+CMR8"/>
          <w:color w:val="000000"/>
          <w:sz w:val="16"/>
        </w:rPr>
        <w:t>of</w:t>
      </w:r>
      <w:r>
        <w:rPr>
          <w:rFonts w:ascii="Times New Roman"/>
          <w:color w:val="000000"/>
          <w:spacing w:val="17"/>
          <w:sz w:val="16"/>
        </w:rPr>
        <w:t xml:space="preserve"> </w:t>
      </w:r>
      <w:hyperlink w:anchor="br24" w:history="1">
        <w:r>
          <w:rPr>
            <w:rFonts w:ascii="QMLHOO+CMR8"/>
            <w:color w:val="000000"/>
            <w:sz w:val="16"/>
          </w:rPr>
          <w:t>24</w:t>
        </w:r>
      </w:hyperlink>
    </w:p>
    <w:p w14:paraId="229D5E56" w14:textId="77777777" w:rsidR="00CF0253" w:rsidRDefault="00CF0253">
      <w:pPr>
        <w:spacing w:before="0" w:after="0" w:line="0" w:lineRule="atLeast"/>
        <w:jc w:val="left"/>
        <w:rPr>
          <w:rFonts w:ascii="Arial"/>
          <w:color w:val="FF0000"/>
          <w:sz w:val="2"/>
        </w:rPr>
      </w:pPr>
    </w:p>
    <w:p w14:paraId="0A38D632" w14:textId="77777777" w:rsidR="00CF0253" w:rsidRDefault="00252649">
      <w:pPr>
        <w:spacing w:before="0" w:after="0" w:line="0" w:lineRule="atLeast"/>
        <w:jc w:val="left"/>
        <w:rPr>
          <w:rFonts w:ascii="Arial"/>
          <w:color w:val="FF0000"/>
          <w:sz w:val="2"/>
        </w:rPr>
      </w:pPr>
      <w:r>
        <w:rPr>
          <w:rFonts w:ascii="Arial"/>
          <w:color w:val="FF0000"/>
          <w:sz w:val="2"/>
        </w:rPr>
        <w:cr/>
      </w:r>
      <w:r>
        <w:rPr>
          <w:rFonts w:ascii="Arial"/>
          <w:color w:val="FF0000"/>
          <w:sz w:val="2"/>
        </w:rPr>
        <w:br w:type="page"/>
      </w:r>
    </w:p>
    <w:p w14:paraId="417E048C" w14:textId="77777777" w:rsidR="00CF0253" w:rsidRDefault="00252649">
      <w:pPr>
        <w:spacing w:before="0" w:after="0" w:line="189" w:lineRule="exact"/>
        <w:ind w:left="71"/>
        <w:jc w:val="left"/>
        <w:rPr>
          <w:rFonts w:ascii="Times New Roman"/>
          <w:color w:val="000000"/>
          <w:sz w:val="18"/>
        </w:rPr>
      </w:pPr>
      <w:bookmarkStart w:id="192" w:name="br22"/>
      <w:bookmarkEnd w:id="192"/>
      <w:r>
        <w:rPr>
          <w:noProof/>
        </w:rPr>
        <w:lastRenderedPageBreak/>
        <w:drawing>
          <wp:anchor distT="0" distB="0" distL="114300" distR="114300" simplePos="0" relativeHeight="251641856" behindDoc="1" locked="0" layoutInCell="1" allowOverlap="1" wp14:anchorId="3B0538B2" wp14:editId="525CE984">
            <wp:simplePos x="0" y="0"/>
            <wp:positionH relativeFrom="page">
              <wp:posOffset>707390</wp:posOffset>
            </wp:positionH>
            <wp:positionV relativeFrom="page">
              <wp:posOffset>679450</wp:posOffset>
            </wp:positionV>
            <wp:extent cx="1817370" cy="38100"/>
            <wp:effectExtent l="0" t="0" r="0" b="0"/>
            <wp:wrapNone/>
            <wp:docPr id="4" name="_x000033" descr="ooxWord://word/media/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3" descr="ooxWord://word/media/image34.jpe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1817370" cy="38100"/>
                    </a:xfrm>
                    <a:prstGeom prst="rect">
                      <a:avLst/>
                    </a:prstGeom>
                    <a:noFill/>
                  </pic:spPr>
                </pic:pic>
              </a:graphicData>
            </a:graphic>
            <wp14:sizeRelH relativeFrom="page">
              <wp14:pctWidth>0</wp14:pctWidth>
            </wp14:sizeRelH>
            <wp14:sizeRelV relativeFrom="page">
              <wp14:pctHeight>0</wp14:pctHeight>
            </wp14:sizeRelV>
          </wp:anchor>
        </w:drawing>
      </w:r>
      <w:r>
        <w:rPr>
          <w:rFonts w:ascii="UDJGFS+CMBX9"/>
          <w:color w:val="000000"/>
          <w:sz w:val="18"/>
        </w:rPr>
        <w:t>Dissertation:</w:t>
      </w:r>
      <w:r>
        <w:rPr>
          <w:rFonts w:ascii="Times New Roman"/>
          <w:color w:val="000000"/>
          <w:spacing w:val="49"/>
          <w:sz w:val="18"/>
        </w:rPr>
        <w:t xml:space="preserve"> </w:t>
      </w:r>
      <w:r>
        <w:rPr>
          <w:rFonts w:ascii="UDJGFS+CMBX9"/>
          <w:color w:val="000000"/>
          <w:sz w:val="18"/>
        </w:rPr>
        <w:t>Chapter</w:t>
      </w:r>
      <w:r>
        <w:rPr>
          <w:rFonts w:ascii="Times New Roman"/>
          <w:color w:val="000000"/>
          <w:spacing w:val="26"/>
          <w:sz w:val="18"/>
        </w:rPr>
        <w:t xml:space="preserve"> </w:t>
      </w:r>
      <w:r>
        <w:rPr>
          <w:rFonts w:ascii="UDJGFS+CMBX9"/>
          <w:color w:val="000000"/>
          <w:sz w:val="18"/>
        </w:rPr>
        <w:t>2</w:t>
      </w:r>
      <w:r>
        <w:rPr>
          <w:rFonts w:ascii="Times New Roman"/>
          <w:color w:val="000000"/>
          <w:spacing w:val="26"/>
          <w:sz w:val="18"/>
        </w:rPr>
        <w:t xml:space="preserve"> </w:t>
      </w:r>
      <w:r>
        <w:rPr>
          <w:rFonts w:ascii="UDJGFS+CMBX9"/>
          <w:color w:val="000000"/>
          <w:sz w:val="18"/>
        </w:rPr>
        <w:t>only</w:t>
      </w:r>
    </w:p>
    <w:p w14:paraId="1A81342C" w14:textId="77777777" w:rsidR="00CF0253" w:rsidRDefault="00252649">
      <w:pPr>
        <w:spacing w:before="127" w:after="0" w:line="190" w:lineRule="exact"/>
        <w:jc w:val="left"/>
        <w:rPr>
          <w:rFonts w:ascii="Times New Roman"/>
          <w:color w:val="000000"/>
          <w:sz w:val="18"/>
        </w:rPr>
      </w:pPr>
      <w:proofErr w:type="spellStart"/>
      <w:r>
        <w:rPr>
          <w:rFonts w:ascii="MTBMSK+CMBXTI10"/>
          <w:color w:val="000000"/>
          <w:sz w:val="18"/>
        </w:rPr>
        <w:t>Jinmahn</w:t>
      </w:r>
      <w:proofErr w:type="spellEnd"/>
      <w:r>
        <w:rPr>
          <w:rFonts w:ascii="Times New Roman"/>
          <w:color w:val="000000"/>
          <w:spacing w:val="29"/>
          <w:sz w:val="18"/>
        </w:rPr>
        <w:t xml:space="preserve"> </w:t>
      </w:r>
      <w:r>
        <w:rPr>
          <w:rFonts w:ascii="MTBMSK+CMBXTI10"/>
          <w:color w:val="000000"/>
          <w:sz w:val="18"/>
        </w:rPr>
        <w:t>Jo</w:t>
      </w:r>
      <w:r>
        <w:rPr>
          <w:rFonts w:ascii="Times New Roman"/>
          <w:color w:val="000000"/>
          <w:spacing w:val="40"/>
          <w:sz w:val="18"/>
        </w:rPr>
        <w:t xml:space="preserve"> </w:t>
      </w:r>
      <w:r>
        <w:rPr>
          <w:rFonts w:ascii="UDJGFS+CMBX9"/>
          <w:color w:val="000000"/>
          <w:sz w:val="18"/>
        </w:rPr>
        <w:t>(ID#:</w:t>
      </w:r>
      <w:r>
        <w:rPr>
          <w:rFonts w:ascii="Times New Roman"/>
          <w:color w:val="000000"/>
          <w:spacing w:val="50"/>
          <w:sz w:val="18"/>
        </w:rPr>
        <w:t xml:space="preserve"> </w:t>
      </w:r>
      <w:r>
        <w:rPr>
          <w:rFonts w:ascii="UDJGFS+CMBX9"/>
          <w:color w:val="000000"/>
          <w:sz w:val="18"/>
        </w:rPr>
        <w:t>915528897)</w:t>
      </w:r>
    </w:p>
    <w:p w14:paraId="69BB3022" w14:textId="77777777" w:rsidR="00CF0253" w:rsidRDefault="00252649">
      <w:pPr>
        <w:spacing w:before="634" w:after="0" w:line="209" w:lineRule="exact"/>
        <w:jc w:val="left"/>
        <w:rPr>
          <w:rFonts w:ascii="Times New Roman"/>
          <w:color w:val="000000"/>
          <w:sz w:val="20"/>
        </w:rPr>
      </w:pPr>
      <w:r>
        <w:rPr>
          <w:rFonts w:ascii="KCFTRC+CMR10"/>
          <w:color w:val="000000"/>
          <w:spacing w:val="-1"/>
          <w:sz w:val="20"/>
        </w:rPr>
        <w:t>savings</w:t>
      </w:r>
      <w:r>
        <w:rPr>
          <w:rFonts w:ascii="Times New Roman"/>
          <w:color w:val="000000"/>
          <w:spacing w:val="27"/>
          <w:sz w:val="20"/>
        </w:rPr>
        <w:t xml:space="preserve"> </w:t>
      </w:r>
      <w:r>
        <w:rPr>
          <w:rFonts w:ascii="KCFTRC+CMR10"/>
          <w:color w:val="000000"/>
          <w:spacing w:val="-4"/>
          <w:sz w:val="20"/>
        </w:rPr>
        <w:t>over</w:t>
      </w:r>
      <w:r>
        <w:rPr>
          <w:rFonts w:ascii="Times New Roman"/>
          <w:color w:val="000000"/>
          <w:spacing w:val="29"/>
          <w:sz w:val="20"/>
        </w:rPr>
        <w:t xml:space="preserve"> </w:t>
      </w:r>
      <w:r>
        <w:rPr>
          <w:rFonts w:ascii="KCFTRC+CMR10"/>
          <w:color w:val="000000"/>
          <w:sz w:val="20"/>
        </w:rPr>
        <w:t>daily</w:t>
      </w:r>
      <w:r>
        <w:rPr>
          <w:rFonts w:ascii="Times New Roman"/>
          <w:color w:val="000000"/>
          <w:spacing w:val="26"/>
          <w:sz w:val="20"/>
        </w:rPr>
        <w:t xml:space="preserve"> </w:t>
      </w:r>
      <w:r>
        <w:rPr>
          <w:rFonts w:ascii="KCFTRC+CMR10"/>
          <w:color w:val="000000"/>
          <w:sz w:val="20"/>
        </w:rPr>
        <w:t>HDDs</w:t>
      </w:r>
      <w:r>
        <w:rPr>
          <w:rFonts w:ascii="Times New Roman"/>
          <w:color w:val="000000"/>
          <w:spacing w:val="26"/>
          <w:sz w:val="20"/>
        </w:rPr>
        <w:t xml:space="preserve"> </w:t>
      </w:r>
      <w:r>
        <w:rPr>
          <w:rFonts w:ascii="KCFTRC+CMR10"/>
          <w:color w:val="000000"/>
          <w:sz w:val="20"/>
        </w:rPr>
        <w:t>is</w:t>
      </w:r>
      <w:r>
        <w:rPr>
          <w:rFonts w:ascii="Times New Roman"/>
          <w:color w:val="000000"/>
          <w:spacing w:val="26"/>
          <w:sz w:val="20"/>
        </w:rPr>
        <w:t xml:space="preserve"> </w:t>
      </w:r>
      <w:r>
        <w:rPr>
          <w:rFonts w:ascii="KCFTRC+CMR10"/>
          <w:color w:val="000000"/>
          <w:spacing w:val="-1"/>
          <w:sz w:val="20"/>
        </w:rPr>
        <w:t>unattractive</w:t>
      </w:r>
      <w:r>
        <w:rPr>
          <w:rFonts w:ascii="Times New Roman"/>
          <w:color w:val="000000"/>
          <w:spacing w:val="26"/>
          <w:sz w:val="20"/>
        </w:rPr>
        <w:t xml:space="preserve"> </w:t>
      </w:r>
      <w:r>
        <w:rPr>
          <w:rFonts w:ascii="KCFTRC+CMR10"/>
          <w:color w:val="000000"/>
          <w:spacing w:val="1"/>
          <w:sz w:val="20"/>
        </w:rPr>
        <w:t>because</w:t>
      </w:r>
      <w:r>
        <w:rPr>
          <w:rFonts w:ascii="Times New Roman"/>
          <w:color w:val="000000"/>
          <w:spacing w:val="25"/>
          <w:sz w:val="20"/>
        </w:rPr>
        <w:t xml:space="preserve"> </w:t>
      </w:r>
      <w:r>
        <w:rPr>
          <w:rFonts w:ascii="KCFTRC+CMR10"/>
          <w:color w:val="000000"/>
          <w:sz w:val="20"/>
        </w:rPr>
        <w:t>on</w:t>
      </w:r>
      <w:r>
        <w:rPr>
          <w:rFonts w:ascii="Times New Roman"/>
          <w:color w:val="000000"/>
          <w:spacing w:val="26"/>
          <w:sz w:val="20"/>
        </w:rPr>
        <w:t xml:space="preserve"> </w:t>
      </w:r>
      <w:r>
        <w:rPr>
          <w:rFonts w:ascii="KCFTRC+CMR10"/>
          <w:color w:val="000000"/>
          <w:spacing w:val="-2"/>
          <w:sz w:val="20"/>
        </w:rPr>
        <w:t>days</w:t>
      </w:r>
      <w:r>
        <w:rPr>
          <w:rFonts w:ascii="Times New Roman"/>
          <w:color w:val="000000"/>
          <w:spacing w:val="28"/>
          <w:sz w:val="20"/>
        </w:rPr>
        <w:t xml:space="preserve"> </w:t>
      </w:r>
      <w:r>
        <w:rPr>
          <w:rFonts w:ascii="KCFTRC+CMR10"/>
          <w:color w:val="000000"/>
          <w:sz w:val="20"/>
        </w:rPr>
        <w:t>with</w:t>
      </w:r>
      <w:r>
        <w:rPr>
          <w:rFonts w:ascii="Times New Roman"/>
          <w:color w:val="000000"/>
          <w:spacing w:val="26"/>
          <w:sz w:val="20"/>
        </w:rPr>
        <w:t xml:space="preserve"> </w:t>
      </w:r>
      <w:r>
        <w:rPr>
          <w:rFonts w:ascii="KCFTRC+CMR10"/>
          <w:color w:val="000000"/>
          <w:sz w:val="20"/>
        </w:rPr>
        <w:t>high</w:t>
      </w:r>
      <w:r>
        <w:rPr>
          <w:rFonts w:ascii="Times New Roman"/>
          <w:color w:val="000000"/>
          <w:spacing w:val="26"/>
          <w:sz w:val="20"/>
        </w:rPr>
        <w:t xml:space="preserve"> </w:t>
      </w:r>
      <w:r>
        <w:rPr>
          <w:rFonts w:ascii="KCFTRC+CMR10"/>
          <w:color w:val="000000"/>
          <w:sz w:val="20"/>
        </w:rPr>
        <w:t>heating</w:t>
      </w:r>
      <w:r>
        <w:rPr>
          <w:rFonts w:ascii="Times New Roman"/>
          <w:color w:val="000000"/>
          <w:spacing w:val="26"/>
          <w:sz w:val="20"/>
        </w:rPr>
        <w:t xml:space="preserve"> </w:t>
      </w:r>
      <w:r>
        <w:rPr>
          <w:rFonts w:ascii="KCFTRC+CMR10"/>
          <w:color w:val="000000"/>
          <w:sz w:val="20"/>
        </w:rPr>
        <w:t>needs,</w:t>
      </w:r>
      <w:r>
        <w:rPr>
          <w:rFonts w:ascii="Times New Roman"/>
          <w:color w:val="000000"/>
          <w:spacing w:val="28"/>
          <w:sz w:val="20"/>
        </w:rPr>
        <w:t xml:space="preserve"> </w:t>
      </w:r>
      <w:r>
        <w:rPr>
          <w:rFonts w:ascii="KCFTRC+CMR10"/>
          <w:color w:val="000000"/>
          <w:sz w:val="20"/>
        </w:rPr>
        <w:t>the</w:t>
      </w:r>
      <w:r>
        <w:rPr>
          <w:rFonts w:ascii="Times New Roman"/>
          <w:color w:val="000000"/>
          <w:spacing w:val="26"/>
          <w:sz w:val="20"/>
        </w:rPr>
        <w:t xml:space="preserve"> </w:t>
      </w:r>
      <w:r>
        <w:rPr>
          <w:rFonts w:ascii="KCFTRC+CMR10"/>
          <w:color w:val="000000"/>
          <w:sz w:val="20"/>
        </w:rPr>
        <w:t>price</w:t>
      </w:r>
      <w:r>
        <w:rPr>
          <w:rFonts w:ascii="Times New Roman"/>
          <w:color w:val="000000"/>
          <w:spacing w:val="26"/>
          <w:sz w:val="20"/>
        </w:rPr>
        <w:t xml:space="preserve"> </w:t>
      </w:r>
      <w:r>
        <w:rPr>
          <w:rFonts w:ascii="KCFTRC+CMR10"/>
          <w:color w:val="000000"/>
          <w:sz w:val="20"/>
        </w:rPr>
        <w:t>structure</w:t>
      </w:r>
      <w:r>
        <w:rPr>
          <w:rFonts w:ascii="Times New Roman"/>
          <w:color w:val="000000"/>
          <w:spacing w:val="26"/>
          <w:sz w:val="20"/>
        </w:rPr>
        <w:t xml:space="preserve"> </w:t>
      </w:r>
      <w:r>
        <w:rPr>
          <w:rFonts w:ascii="KCFTRC+CMR10"/>
          <w:color w:val="000000"/>
          <w:sz w:val="20"/>
        </w:rPr>
        <w:t>induces</w:t>
      </w:r>
    </w:p>
    <w:p w14:paraId="4D327260" w14:textId="77777777" w:rsidR="00CF0253" w:rsidRDefault="00252649">
      <w:pPr>
        <w:spacing w:before="149" w:after="0" w:line="209" w:lineRule="exact"/>
        <w:jc w:val="left"/>
        <w:rPr>
          <w:rFonts w:ascii="Times New Roman"/>
          <w:color w:val="000000"/>
          <w:sz w:val="20"/>
        </w:rPr>
      </w:pPr>
      <w:r>
        <w:rPr>
          <w:rFonts w:ascii="KCFTRC+CMR10"/>
          <w:color w:val="000000"/>
          <w:spacing w:val="-2"/>
          <w:sz w:val="20"/>
        </w:rPr>
        <w:t>even</w:t>
      </w:r>
      <w:r>
        <w:rPr>
          <w:rFonts w:ascii="Times New Roman"/>
          <w:color w:val="000000"/>
          <w:spacing w:val="18"/>
          <w:sz w:val="20"/>
        </w:rPr>
        <w:t xml:space="preserve"> </w:t>
      </w:r>
      <w:r>
        <w:rPr>
          <w:rFonts w:ascii="KCFTRC+CMR10"/>
          <w:color w:val="000000"/>
          <w:sz w:val="20"/>
        </w:rPr>
        <w:t>less</w:t>
      </w:r>
      <w:r>
        <w:rPr>
          <w:rFonts w:ascii="Times New Roman"/>
          <w:color w:val="000000"/>
          <w:spacing w:val="16"/>
          <w:sz w:val="20"/>
        </w:rPr>
        <w:t xml:space="preserve"> </w:t>
      </w:r>
      <w:r>
        <w:rPr>
          <w:rFonts w:ascii="KCFTRC+CMR10"/>
          <w:color w:val="000000"/>
          <w:spacing w:val="-1"/>
          <w:sz w:val="20"/>
        </w:rPr>
        <w:t>savings</w:t>
      </w:r>
      <w:r>
        <w:rPr>
          <w:rFonts w:ascii="Times New Roman"/>
          <w:color w:val="000000"/>
          <w:spacing w:val="18"/>
          <w:sz w:val="20"/>
        </w:rPr>
        <w:t xml:space="preserve"> </w:t>
      </w:r>
      <w:r>
        <w:rPr>
          <w:rFonts w:ascii="KCFTRC+CMR10"/>
          <w:color w:val="000000"/>
          <w:sz w:val="20"/>
        </w:rPr>
        <w:t>in</w:t>
      </w:r>
      <w:r>
        <w:rPr>
          <w:rFonts w:ascii="Times New Roman"/>
          <w:color w:val="000000"/>
          <w:spacing w:val="16"/>
          <w:sz w:val="20"/>
        </w:rPr>
        <w:t xml:space="preserve"> </w:t>
      </w:r>
      <w:r>
        <w:rPr>
          <w:rFonts w:ascii="KCFTRC+CMR10"/>
          <w:color w:val="000000"/>
          <w:spacing w:val="-1"/>
          <w:sz w:val="20"/>
        </w:rPr>
        <w:t>for-heating-relevant</w:t>
      </w:r>
      <w:r>
        <w:rPr>
          <w:rFonts w:ascii="Times New Roman"/>
          <w:color w:val="000000"/>
          <w:spacing w:val="18"/>
          <w:sz w:val="20"/>
        </w:rPr>
        <w:t xml:space="preserve"> </w:t>
      </w:r>
      <w:r>
        <w:rPr>
          <w:rFonts w:ascii="KCFTRC+CMR10"/>
          <w:color w:val="000000"/>
          <w:sz w:val="20"/>
        </w:rPr>
        <w:t>household</w:t>
      </w:r>
      <w:r>
        <w:rPr>
          <w:rFonts w:ascii="Times New Roman"/>
          <w:color w:val="000000"/>
          <w:spacing w:val="16"/>
          <w:sz w:val="20"/>
        </w:rPr>
        <w:t xml:space="preserve"> </w:t>
      </w:r>
      <w:r>
        <w:rPr>
          <w:rFonts w:ascii="KCFTRC+CMR10"/>
          <w:color w:val="000000"/>
          <w:spacing w:val="-1"/>
          <w:sz w:val="20"/>
        </w:rPr>
        <w:t>electricity</w:t>
      </w:r>
      <w:r>
        <w:rPr>
          <w:rFonts w:ascii="Times New Roman"/>
          <w:color w:val="000000"/>
          <w:spacing w:val="17"/>
          <w:sz w:val="20"/>
        </w:rPr>
        <w:t xml:space="preserve"> </w:t>
      </w:r>
      <w:r>
        <w:rPr>
          <w:rFonts w:ascii="KCFTRC+CMR10"/>
          <w:color w:val="000000"/>
          <w:sz w:val="20"/>
        </w:rPr>
        <w:t>consumption.</w:t>
      </w:r>
    </w:p>
    <w:p w14:paraId="235AA78A" w14:textId="77777777" w:rsidR="00CF0253" w:rsidRDefault="00252649">
      <w:pPr>
        <w:spacing w:before="149" w:after="0" w:line="209" w:lineRule="exact"/>
        <w:ind w:left="299"/>
        <w:jc w:val="left"/>
        <w:rPr>
          <w:rFonts w:ascii="Times New Roman"/>
          <w:color w:val="000000"/>
          <w:sz w:val="20"/>
        </w:rPr>
      </w:pPr>
      <w:r>
        <w:rPr>
          <w:rFonts w:ascii="KCFTRC+CMR10"/>
          <w:color w:val="000000"/>
          <w:spacing w:val="-1"/>
          <w:sz w:val="20"/>
        </w:rPr>
        <w:t>An</w:t>
      </w:r>
      <w:r>
        <w:rPr>
          <w:rFonts w:ascii="Times New Roman"/>
          <w:color w:val="000000"/>
          <w:spacing w:val="10"/>
          <w:sz w:val="20"/>
        </w:rPr>
        <w:t xml:space="preserve"> </w:t>
      </w:r>
      <w:r>
        <w:rPr>
          <w:rFonts w:ascii="KCFTRC+CMR10"/>
          <w:color w:val="000000"/>
          <w:spacing w:val="-1"/>
          <w:sz w:val="20"/>
        </w:rPr>
        <w:t>alternative</w:t>
      </w:r>
      <w:r>
        <w:rPr>
          <w:rFonts w:ascii="Times New Roman"/>
          <w:color w:val="000000"/>
          <w:spacing w:val="10"/>
          <w:sz w:val="20"/>
        </w:rPr>
        <w:t xml:space="preserve"> </w:t>
      </w:r>
      <w:r>
        <w:rPr>
          <w:rFonts w:ascii="KCFTRC+CMR10"/>
          <w:color w:val="000000"/>
          <w:spacing w:val="-1"/>
          <w:sz w:val="20"/>
        </w:rPr>
        <w:t>electricity</w:t>
      </w:r>
      <w:r>
        <w:rPr>
          <w:rFonts w:ascii="Times New Roman"/>
          <w:color w:val="000000"/>
          <w:spacing w:val="10"/>
          <w:sz w:val="20"/>
        </w:rPr>
        <w:t xml:space="preserve"> </w:t>
      </w:r>
      <w:r>
        <w:rPr>
          <w:rFonts w:ascii="KCFTRC+CMR10"/>
          <w:color w:val="000000"/>
          <w:sz w:val="20"/>
        </w:rPr>
        <w:t>pricing</w:t>
      </w:r>
      <w:r>
        <w:rPr>
          <w:rFonts w:ascii="Times New Roman"/>
          <w:color w:val="000000"/>
          <w:spacing w:val="9"/>
          <w:sz w:val="20"/>
        </w:rPr>
        <w:t xml:space="preserve"> </w:t>
      </w:r>
      <w:r>
        <w:rPr>
          <w:rFonts w:ascii="KCFTRC+CMR10"/>
          <w:color w:val="000000"/>
          <w:spacing w:val="-1"/>
          <w:sz w:val="20"/>
        </w:rPr>
        <w:t>scheme</w:t>
      </w:r>
      <w:r>
        <w:rPr>
          <w:rFonts w:ascii="Times New Roman"/>
          <w:color w:val="000000"/>
          <w:spacing w:val="11"/>
          <w:sz w:val="20"/>
        </w:rPr>
        <w:t xml:space="preserve"> </w:t>
      </w:r>
      <w:r>
        <w:rPr>
          <w:rFonts w:ascii="KCFTRC+CMR10"/>
          <w:color w:val="000000"/>
          <w:sz w:val="20"/>
        </w:rPr>
        <w:t>with</w:t>
      </w:r>
      <w:r>
        <w:rPr>
          <w:rFonts w:ascii="Times New Roman"/>
          <w:color w:val="000000"/>
          <w:spacing w:val="10"/>
          <w:sz w:val="20"/>
        </w:rPr>
        <w:t xml:space="preserve"> </w:t>
      </w:r>
      <w:r>
        <w:rPr>
          <w:rFonts w:ascii="KCFTRC+CMR10" w:hAnsi="KCFTRC+CMR10" w:cs="KCFTRC+CMR10"/>
          <w:color w:val="000000"/>
          <w:spacing w:val="-1"/>
          <w:sz w:val="20"/>
        </w:rPr>
        <w:t>ﬂexibility</w:t>
      </w:r>
      <w:r>
        <w:rPr>
          <w:rFonts w:ascii="Times New Roman"/>
          <w:color w:val="000000"/>
          <w:spacing w:val="10"/>
          <w:sz w:val="20"/>
        </w:rPr>
        <w:t xml:space="preserve"> </w:t>
      </w:r>
      <w:r>
        <w:rPr>
          <w:rFonts w:ascii="KCFTRC+CMR10"/>
          <w:color w:val="000000"/>
          <w:sz w:val="20"/>
        </w:rPr>
        <w:t>in</w:t>
      </w:r>
      <w:r>
        <w:rPr>
          <w:rFonts w:ascii="Times New Roman"/>
          <w:color w:val="000000"/>
          <w:spacing w:val="9"/>
          <w:sz w:val="20"/>
        </w:rPr>
        <w:t xml:space="preserve"> </w:t>
      </w:r>
      <w:r>
        <w:rPr>
          <w:rFonts w:ascii="KCFTRC+CMR10"/>
          <w:color w:val="000000"/>
          <w:sz w:val="20"/>
        </w:rPr>
        <w:t>daily</w:t>
      </w:r>
      <w:r>
        <w:rPr>
          <w:rFonts w:ascii="Times New Roman"/>
          <w:color w:val="000000"/>
          <w:spacing w:val="10"/>
          <w:sz w:val="20"/>
        </w:rPr>
        <w:t xml:space="preserve"> </w:t>
      </w:r>
      <w:r>
        <w:rPr>
          <w:rFonts w:ascii="KCFTRC+CMR10"/>
          <w:color w:val="000000"/>
          <w:sz w:val="20"/>
        </w:rPr>
        <w:t>HDDs,</w:t>
      </w:r>
      <w:r>
        <w:rPr>
          <w:rFonts w:ascii="Times New Roman"/>
          <w:color w:val="000000"/>
          <w:spacing w:val="11"/>
          <w:sz w:val="20"/>
        </w:rPr>
        <w:t xml:space="preserve"> </w:t>
      </w:r>
      <w:r>
        <w:rPr>
          <w:rFonts w:ascii="KCFTRC+CMR10"/>
          <w:color w:val="000000"/>
          <w:sz w:val="20"/>
        </w:rPr>
        <w:t>alongside</w:t>
      </w:r>
      <w:r>
        <w:rPr>
          <w:rFonts w:ascii="Times New Roman"/>
          <w:color w:val="000000"/>
          <w:spacing w:val="10"/>
          <w:sz w:val="20"/>
        </w:rPr>
        <w:t xml:space="preserve"> </w:t>
      </w:r>
      <w:r>
        <w:rPr>
          <w:rFonts w:ascii="KCFTRC+CMR10"/>
          <w:color w:val="000000"/>
          <w:spacing w:val="-1"/>
          <w:sz w:val="20"/>
        </w:rPr>
        <w:t>within-day</w:t>
      </w:r>
      <w:r>
        <w:rPr>
          <w:rFonts w:ascii="Times New Roman"/>
          <w:color w:val="000000"/>
          <w:spacing w:val="10"/>
          <w:sz w:val="20"/>
        </w:rPr>
        <w:t xml:space="preserve"> </w:t>
      </w:r>
      <w:r>
        <w:rPr>
          <w:rFonts w:ascii="KCFTRC+CMR10"/>
          <w:color w:val="000000"/>
          <w:sz w:val="20"/>
        </w:rPr>
        <w:t>rate</w:t>
      </w:r>
      <w:r>
        <w:rPr>
          <w:rFonts w:ascii="Times New Roman"/>
          <w:color w:val="000000"/>
          <w:spacing w:val="10"/>
          <w:sz w:val="20"/>
        </w:rPr>
        <w:t xml:space="preserve"> </w:t>
      </w:r>
      <w:r>
        <w:rPr>
          <w:rFonts w:ascii="KCFTRC+CMR10"/>
          <w:color w:val="000000"/>
          <w:spacing w:val="-1"/>
          <w:sz w:val="20"/>
        </w:rPr>
        <w:t>variations,</w:t>
      </w:r>
    </w:p>
    <w:p w14:paraId="67DA2ABA" w14:textId="77777777" w:rsidR="00CF0253" w:rsidRDefault="00252649">
      <w:pPr>
        <w:spacing w:before="149" w:after="0" w:line="209" w:lineRule="exact"/>
        <w:jc w:val="left"/>
        <w:rPr>
          <w:rFonts w:ascii="Times New Roman"/>
          <w:color w:val="000000"/>
          <w:sz w:val="20"/>
        </w:rPr>
      </w:pPr>
      <w:r>
        <w:rPr>
          <w:rFonts w:ascii="KCFTRC+CMR10"/>
          <w:color w:val="000000"/>
          <w:sz w:val="20"/>
        </w:rPr>
        <w:t>could</w:t>
      </w:r>
      <w:r>
        <w:rPr>
          <w:rFonts w:ascii="Times New Roman"/>
          <w:color w:val="000000"/>
          <w:spacing w:val="26"/>
          <w:sz w:val="20"/>
        </w:rPr>
        <w:t xml:space="preserve"> </w:t>
      </w:r>
      <w:r>
        <w:rPr>
          <w:rFonts w:ascii="KCFTRC+CMR10"/>
          <w:color w:val="000000"/>
          <w:sz w:val="20"/>
        </w:rPr>
        <w:t>address</w:t>
      </w:r>
      <w:r>
        <w:rPr>
          <w:rFonts w:ascii="Times New Roman"/>
          <w:color w:val="000000"/>
          <w:spacing w:val="26"/>
          <w:sz w:val="20"/>
        </w:rPr>
        <w:t xml:space="preserve"> </w:t>
      </w:r>
      <w:r>
        <w:rPr>
          <w:rFonts w:ascii="KCFTRC+CMR10"/>
          <w:color w:val="000000"/>
          <w:sz w:val="20"/>
        </w:rPr>
        <w:t>the</w:t>
      </w:r>
      <w:r>
        <w:rPr>
          <w:rFonts w:ascii="Times New Roman"/>
          <w:color w:val="000000"/>
          <w:spacing w:val="26"/>
          <w:sz w:val="20"/>
        </w:rPr>
        <w:t xml:space="preserve"> </w:t>
      </w:r>
      <w:r>
        <w:rPr>
          <w:rFonts w:ascii="KCFTRC+CMR10"/>
          <w:color w:val="000000"/>
          <w:spacing w:val="-2"/>
          <w:sz w:val="20"/>
        </w:rPr>
        <w:t>disadvantage</w:t>
      </w:r>
      <w:r>
        <w:rPr>
          <w:rFonts w:ascii="Times New Roman"/>
          <w:color w:val="000000"/>
          <w:spacing w:val="28"/>
          <w:sz w:val="20"/>
        </w:rPr>
        <w:t xml:space="preserve"> </w:t>
      </w:r>
      <w:r>
        <w:rPr>
          <w:rFonts w:ascii="KCFTRC+CMR10"/>
          <w:color w:val="000000"/>
          <w:sz w:val="20"/>
        </w:rPr>
        <w:t>of</w:t>
      </w:r>
      <w:r>
        <w:rPr>
          <w:rFonts w:ascii="Times New Roman"/>
          <w:color w:val="000000"/>
          <w:spacing w:val="27"/>
          <w:sz w:val="20"/>
        </w:rPr>
        <w:t xml:space="preserve"> </w:t>
      </w:r>
      <w:r>
        <w:rPr>
          <w:rFonts w:ascii="KCFTRC+CMR10"/>
          <w:color w:val="000000"/>
          <w:spacing w:val="-1"/>
          <w:sz w:val="20"/>
        </w:rPr>
        <w:t>typical</w:t>
      </w:r>
      <w:r>
        <w:rPr>
          <w:rFonts w:ascii="Times New Roman"/>
          <w:color w:val="000000"/>
          <w:spacing w:val="28"/>
          <w:sz w:val="20"/>
        </w:rPr>
        <w:t xml:space="preserve"> </w:t>
      </w:r>
      <w:r>
        <w:rPr>
          <w:rFonts w:ascii="KCFTRC+CMR10"/>
          <w:color w:val="000000"/>
          <w:sz w:val="20"/>
        </w:rPr>
        <w:t>TOU</w:t>
      </w:r>
      <w:r>
        <w:rPr>
          <w:rFonts w:ascii="Times New Roman"/>
          <w:color w:val="000000"/>
          <w:spacing w:val="26"/>
          <w:sz w:val="20"/>
        </w:rPr>
        <w:t xml:space="preserve"> </w:t>
      </w:r>
      <w:r>
        <w:rPr>
          <w:rFonts w:ascii="KCFTRC+CMR10"/>
          <w:color w:val="000000"/>
          <w:sz w:val="20"/>
        </w:rPr>
        <w:t>pricing,</w:t>
      </w:r>
      <w:r>
        <w:rPr>
          <w:rFonts w:ascii="Times New Roman"/>
          <w:color w:val="000000"/>
          <w:spacing w:val="29"/>
          <w:sz w:val="20"/>
        </w:rPr>
        <w:t xml:space="preserve"> </w:t>
      </w:r>
      <w:r>
        <w:rPr>
          <w:rFonts w:ascii="KCFTRC+CMR10"/>
          <w:color w:val="000000"/>
          <w:sz w:val="20"/>
        </w:rPr>
        <w:t>less</w:t>
      </w:r>
      <w:r>
        <w:rPr>
          <w:rFonts w:ascii="Times New Roman"/>
          <w:color w:val="000000"/>
          <w:spacing w:val="26"/>
          <w:sz w:val="20"/>
        </w:rPr>
        <w:t xml:space="preserve"> </w:t>
      </w:r>
      <w:r>
        <w:rPr>
          <w:rFonts w:ascii="KCFTRC+CMR10"/>
          <w:color w:val="000000"/>
          <w:spacing w:val="-1"/>
          <w:sz w:val="20"/>
        </w:rPr>
        <w:t>electricity</w:t>
      </w:r>
      <w:r>
        <w:rPr>
          <w:rFonts w:ascii="Times New Roman"/>
          <w:color w:val="000000"/>
          <w:spacing w:val="27"/>
          <w:sz w:val="20"/>
        </w:rPr>
        <w:t xml:space="preserve"> </w:t>
      </w:r>
      <w:r>
        <w:rPr>
          <w:rFonts w:ascii="KCFTRC+CMR10"/>
          <w:color w:val="000000"/>
          <w:spacing w:val="-1"/>
          <w:sz w:val="20"/>
        </w:rPr>
        <w:t>savings</w:t>
      </w:r>
      <w:r>
        <w:rPr>
          <w:rFonts w:ascii="Times New Roman"/>
          <w:color w:val="000000"/>
          <w:spacing w:val="27"/>
          <w:sz w:val="20"/>
        </w:rPr>
        <w:t xml:space="preserve"> </w:t>
      </w:r>
      <w:r>
        <w:rPr>
          <w:rFonts w:ascii="KCFTRC+CMR10"/>
          <w:color w:val="000000"/>
          <w:sz w:val="20"/>
        </w:rPr>
        <w:t>on</w:t>
      </w:r>
      <w:r>
        <w:rPr>
          <w:rFonts w:ascii="Times New Roman"/>
          <w:color w:val="000000"/>
          <w:spacing w:val="26"/>
          <w:sz w:val="20"/>
        </w:rPr>
        <w:t xml:space="preserve"> </w:t>
      </w:r>
      <w:r>
        <w:rPr>
          <w:rFonts w:ascii="KCFTRC+CMR10"/>
          <w:color w:val="000000"/>
          <w:spacing w:val="-2"/>
          <w:sz w:val="20"/>
        </w:rPr>
        <w:t>days</w:t>
      </w:r>
      <w:r>
        <w:rPr>
          <w:rFonts w:ascii="Times New Roman"/>
          <w:color w:val="000000"/>
          <w:spacing w:val="28"/>
          <w:sz w:val="20"/>
        </w:rPr>
        <w:t xml:space="preserve"> </w:t>
      </w:r>
      <w:r>
        <w:rPr>
          <w:rFonts w:ascii="KCFTRC+CMR10"/>
          <w:color w:val="000000"/>
          <w:sz w:val="20"/>
        </w:rPr>
        <w:t>with</w:t>
      </w:r>
      <w:r>
        <w:rPr>
          <w:rFonts w:ascii="Times New Roman"/>
          <w:color w:val="000000"/>
          <w:spacing w:val="26"/>
          <w:sz w:val="20"/>
        </w:rPr>
        <w:t xml:space="preserve"> </w:t>
      </w:r>
      <w:r>
        <w:rPr>
          <w:rFonts w:ascii="KCFTRC+CMR10"/>
          <w:color w:val="000000"/>
          <w:spacing w:val="-2"/>
          <w:sz w:val="20"/>
        </w:rPr>
        <w:t>very</w:t>
      </w:r>
      <w:r>
        <w:rPr>
          <w:rFonts w:ascii="Times New Roman"/>
          <w:color w:val="000000"/>
          <w:spacing w:val="28"/>
          <w:sz w:val="20"/>
        </w:rPr>
        <w:t xml:space="preserve"> </w:t>
      </w:r>
      <w:r>
        <w:rPr>
          <w:rFonts w:ascii="KCFTRC+CMR10"/>
          <w:color w:val="000000"/>
          <w:spacing w:val="-3"/>
          <w:sz w:val="20"/>
        </w:rPr>
        <w:t>low</w:t>
      </w:r>
      <w:r>
        <w:rPr>
          <w:rFonts w:ascii="Times New Roman"/>
          <w:color w:val="000000"/>
          <w:spacing w:val="29"/>
          <w:sz w:val="20"/>
        </w:rPr>
        <w:t xml:space="preserve"> </w:t>
      </w:r>
      <w:r>
        <w:rPr>
          <w:rFonts w:ascii="KCFTRC+CMR10"/>
          <w:color w:val="000000"/>
          <w:spacing w:val="1"/>
          <w:sz w:val="20"/>
        </w:rPr>
        <w:t>temper-</w:t>
      </w:r>
    </w:p>
    <w:p w14:paraId="37A61A5B" w14:textId="77777777" w:rsidR="00CF0253" w:rsidRDefault="00252649">
      <w:pPr>
        <w:spacing w:before="149" w:after="0" w:line="209" w:lineRule="exact"/>
        <w:jc w:val="left"/>
        <w:rPr>
          <w:rFonts w:ascii="Times New Roman"/>
          <w:color w:val="000000"/>
          <w:sz w:val="20"/>
        </w:rPr>
      </w:pPr>
      <w:proofErr w:type="spellStart"/>
      <w:r>
        <w:rPr>
          <w:rFonts w:ascii="KCFTRC+CMR10"/>
          <w:color w:val="000000"/>
          <w:sz w:val="20"/>
        </w:rPr>
        <w:t>atures</w:t>
      </w:r>
      <w:proofErr w:type="spellEnd"/>
      <w:r>
        <w:rPr>
          <w:rFonts w:ascii="KCFTRC+CMR10"/>
          <w:color w:val="000000"/>
          <w:sz w:val="20"/>
        </w:rPr>
        <w:t>.</w:t>
      </w:r>
      <w:r>
        <w:rPr>
          <w:rFonts w:ascii="Times New Roman"/>
          <w:color w:val="000000"/>
          <w:spacing w:val="96"/>
          <w:sz w:val="20"/>
        </w:rPr>
        <w:t xml:space="preserve"> </w:t>
      </w:r>
      <w:r>
        <w:rPr>
          <w:rFonts w:ascii="KCFTRC+CMR10"/>
          <w:color w:val="000000"/>
          <w:spacing w:val="-1"/>
          <w:sz w:val="20"/>
        </w:rPr>
        <w:t>My</w:t>
      </w:r>
      <w:r>
        <w:rPr>
          <w:rFonts w:ascii="Times New Roman"/>
          <w:color w:val="000000"/>
          <w:spacing w:val="36"/>
          <w:sz w:val="20"/>
        </w:rPr>
        <w:t xml:space="preserve"> </w:t>
      </w:r>
      <w:r>
        <w:rPr>
          <w:rFonts w:ascii="KCFTRC+CMR10"/>
          <w:color w:val="000000"/>
          <w:sz w:val="20"/>
        </w:rPr>
        <w:t>empirical</w:t>
      </w:r>
      <w:r>
        <w:rPr>
          <w:rFonts w:ascii="Times New Roman"/>
          <w:color w:val="000000"/>
          <w:spacing w:val="36"/>
          <w:sz w:val="20"/>
        </w:rPr>
        <w:t xml:space="preserve"> </w:t>
      </w:r>
      <w:r>
        <w:rPr>
          <w:rFonts w:ascii="KCFTRC+CMR10" w:hAnsi="KCFTRC+CMR10" w:cs="KCFTRC+CMR10"/>
          <w:color w:val="000000"/>
          <w:sz w:val="20"/>
        </w:rPr>
        <w:t>ﬁndings</w:t>
      </w:r>
      <w:r>
        <w:rPr>
          <w:rFonts w:ascii="Times New Roman"/>
          <w:color w:val="000000"/>
          <w:spacing w:val="36"/>
          <w:sz w:val="20"/>
        </w:rPr>
        <w:t xml:space="preserve"> </w:t>
      </w:r>
      <w:r>
        <w:rPr>
          <w:rFonts w:ascii="KCFTRC+CMR10"/>
          <w:color w:val="000000"/>
          <w:sz w:val="20"/>
        </w:rPr>
        <w:t>illustrate</w:t>
      </w:r>
      <w:r>
        <w:rPr>
          <w:rFonts w:ascii="Times New Roman"/>
          <w:color w:val="000000"/>
          <w:spacing w:val="36"/>
          <w:sz w:val="20"/>
        </w:rPr>
        <w:t xml:space="preserve"> </w:t>
      </w:r>
      <w:r>
        <w:rPr>
          <w:rFonts w:ascii="KCFTRC+CMR10"/>
          <w:color w:val="000000"/>
          <w:spacing w:val="-6"/>
          <w:sz w:val="20"/>
        </w:rPr>
        <w:t>two</w:t>
      </w:r>
      <w:r>
        <w:rPr>
          <w:rFonts w:ascii="Times New Roman"/>
          <w:color w:val="000000"/>
          <w:spacing w:val="41"/>
          <w:sz w:val="20"/>
        </w:rPr>
        <w:t xml:space="preserve"> </w:t>
      </w:r>
      <w:r>
        <w:rPr>
          <w:rFonts w:ascii="KCFTRC+CMR10"/>
          <w:color w:val="000000"/>
          <w:sz w:val="20"/>
        </w:rPr>
        <w:t>important</w:t>
      </w:r>
      <w:r>
        <w:rPr>
          <w:rFonts w:ascii="Times New Roman"/>
          <w:color w:val="000000"/>
          <w:spacing w:val="36"/>
          <w:sz w:val="20"/>
        </w:rPr>
        <w:t xml:space="preserve"> </w:t>
      </w:r>
      <w:r>
        <w:rPr>
          <w:rFonts w:ascii="KCFTRC+CMR10"/>
          <w:color w:val="000000"/>
          <w:sz w:val="20"/>
        </w:rPr>
        <w:t>dynamics</w:t>
      </w:r>
      <w:r>
        <w:rPr>
          <w:rFonts w:ascii="Times New Roman"/>
          <w:color w:val="000000"/>
          <w:spacing w:val="36"/>
          <w:sz w:val="20"/>
        </w:rPr>
        <w:t xml:space="preserve"> </w:t>
      </w:r>
      <w:r>
        <w:rPr>
          <w:rFonts w:ascii="KCFTRC+CMR10"/>
          <w:color w:val="000000"/>
          <w:sz w:val="20"/>
        </w:rPr>
        <w:t>in</w:t>
      </w:r>
      <w:r>
        <w:rPr>
          <w:rFonts w:ascii="Times New Roman"/>
          <w:color w:val="000000"/>
          <w:spacing w:val="35"/>
          <w:sz w:val="20"/>
        </w:rPr>
        <w:t xml:space="preserve"> </w:t>
      </w:r>
      <w:r>
        <w:rPr>
          <w:rFonts w:ascii="KCFTRC+CMR10"/>
          <w:color w:val="000000"/>
          <w:sz w:val="20"/>
        </w:rPr>
        <w:t>peak-hour</w:t>
      </w:r>
      <w:r>
        <w:rPr>
          <w:rFonts w:ascii="Times New Roman"/>
          <w:color w:val="000000"/>
          <w:spacing w:val="35"/>
          <w:sz w:val="20"/>
        </w:rPr>
        <w:t xml:space="preserve"> </w:t>
      </w:r>
      <w:r>
        <w:rPr>
          <w:rFonts w:ascii="KCFTRC+CMR10"/>
          <w:color w:val="000000"/>
          <w:spacing w:val="-1"/>
          <w:sz w:val="20"/>
        </w:rPr>
        <w:t>electricity</w:t>
      </w:r>
      <w:r>
        <w:rPr>
          <w:rFonts w:ascii="Times New Roman"/>
          <w:color w:val="000000"/>
          <w:spacing w:val="36"/>
          <w:sz w:val="20"/>
        </w:rPr>
        <w:t xml:space="preserve"> </w:t>
      </w:r>
      <w:r>
        <w:rPr>
          <w:rFonts w:ascii="KCFTRC+CMR10"/>
          <w:color w:val="000000"/>
          <w:spacing w:val="-1"/>
          <w:sz w:val="20"/>
        </w:rPr>
        <w:t>savings.</w:t>
      </w:r>
      <w:r>
        <w:rPr>
          <w:rFonts w:ascii="Times New Roman"/>
          <w:color w:val="000000"/>
          <w:spacing w:val="97"/>
          <w:sz w:val="20"/>
        </w:rPr>
        <w:t xml:space="preserve"> </w:t>
      </w:r>
      <w:r>
        <w:rPr>
          <w:rFonts w:ascii="KCFTRC+CMR10"/>
          <w:color w:val="000000"/>
          <w:sz w:val="20"/>
        </w:rPr>
        <w:t>First,</w:t>
      </w:r>
      <w:r>
        <w:rPr>
          <w:rFonts w:ascii="Times New Roman"/>
          <w:color w:val="000000"/>
          <w:spacing w:val="41"/>
          <w:sz w:val="20"/>
        </w:rPr>
        <w:t xml:space="preserve"> </w:t>
      </w:r>
      <w:r>
        <w:rPr>
          <w:rFonts w:ascii="KCFTRC+CMR10"/>
          <w:color w:val="000000"/>
          <w:sz w:val="20"/>
        </w:rPr>
        <w:t>the</w:t>
      </w:r>
    </w:p>
    <w:p w14:paraId="7A4DE767"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savings</w:t>
      </w:r>
      <w:r>
        <w:rPr>
          <w:rFonts w:ascii="Times New Roman"/>
          <w:color w:val="000000"/>
          <w:spacing w:val="32"/>
          <w:sz w:val="20"/>
        </w:rPr>
        <w:t xml:space="preserve"> </w:t>
      </w:r>
      <w:r>
        <w:rPr>
          <w:rFonts w:ascii="KCFTRC+CMR10"/>
          <w:color w:val="000000"/>
          <w:sz w:val="20"/>
        </w:rPr>
        <w:t>from</w:t>
      </w:r>
      <w:r>
        <w:rPr>
          <w:rFonts w:ascii="Times New Roman"/>
          <w:color w:val="000000"/>
          <w:spacing w:val="30"/>
          <w:sz w:val="20"/>
        </w:rPr>
        <w:t xml:space="preserve"> </w:t>
      </w:r>
      <w:r>
        <w:rPr>
          <w:rFonts w:ascii="KCFTRC+CMR10"/>
          <w:color w:val="000000"/>
          <w:spacing w:val="-1"/>
          <w:sz w:val="20"/>
        </w:rPr>
        <w:t>electricity</w:t>
      </w:r>
      <w:r>
        <w:rPr>
          <w:rFonts w:ascii="Times New Roman"/>
          <w:color w:val="000000"/>
          <w:spacing w:val="31"/>
          <w:sz w:val="20"/>
        </w:rPr>
        <w:t xml:space="preserve"> </w:t>
      </w:r>
      <w:r>
        <w:rPr>
          <w:rFonts w:ascii="KCFTRC+CMR10"/>
          <w:color w:val="000000"/>
          <w:sz w:val="20"/>
        </w:rPr>
        <w:t>consumption</w:t>
      </w:r>
      <w:r>
        <w:rPr>
          <w:rFonts w:ascii="Times New Roman"/>
          <w:color w:val="000000"/>
          <w:spacing w:val="31"/>
          <w:sz w:val="20"/>
        </w:rPr>
        <w:t xml:space="preserve"> </w:t>
      </w:r>
      <w:r>
        <w:rPr>
          <w:rFonts w:ascii="KCFTRC+CMR10"/>
          <w:color w:val="000000"/>
          <w:sz w:val="20"/>
        </w:rPr>
        <w:t>for</w:t>
      </w:r>
      <w:r>
        <w:rPr>
          <w:rFonts w:ascii="Times New Roman"/>
          <w:color w:val="000000"/>
          <w:spacing w:val="31"/>
          <w:sz w:val="20"/>
        </w:rPr>
        <w:t xml:space="preserve"> </w:t>
      </w:r>
      <w:r>
        <w:rPr>
          <w:rFonts w:ascii="KCFTRC+CMR10"/>
          <w:color w:val="000000"/>
          <w:sz w:val="20"/>
        </w:rPr>
        <w:t>non-temperature-control</w:t>
      </w:r>
      <w:r>
        <w:rPr>
          <w:rFonts w:ascii="Times New Roman"/>
          <w:color w:val="000000"/>
          <w:spacing w:val="31"/>
          <w:sz w:val="20"/>
        </w:rPr>
        <w:t xml:space="preserve"> </w:t>
      </w:r>
      <w:r>
        <w:rPr>
          <w:rFonts w:ascii="KCFTRC+CMR10"/>
          <w:color w:val="000000"/>
          <w:sz w:val="20"/>
        </w:rPr>
        <w:t>uses</w:t>
      </w:r>
      <w:r>
        <w:rPr>
          <w:rFonts w:ascii="Times New Roman"/>
          <w:color w:val="000000"/>
          <w:spacing w:val="31"/>
          <w:sz w:val="20"/>
        </w:rPr>
        <w:t xml:space="preserve"> </w:t>
      </w:r>
      <w:r>
        <w:rPr>
          <w:rFonts w:ascii="KCFTRC+CMR10"/>
          <w:color w:val="000000"/>
          <w:sz w:val="20"/>
        </w:rPr>
        <w:t>are</w:t>
      </w:r>
      <w:r>
        <w:rPr>
          <w:rFonts w:ascii="Times New Roman"/>
          <w:color w:val="000000"/>
          <w:spacing w:val="31"/>
          <w:sz w:val="20"/>
        </w:rPr>
        <w:t xml:space="preserve"> </w:t>
      </w:r>
      <w:r>
        <w:rPr>
          <w:rFonts w:ascii="KCFTRC+CMR10"/>
          <w:color w:val="000000"/>
          <w:sz w:val="20"/>
        </w:rPr>
        <w:t>directly</w:t>
      </w:r>
      <w:r>
        <w:rPr>
          <w:rFonts w:ascii="Times New Roman"/>
          <w:color w:val="000000"/>
          <w:spacing w:val="30"/>
          <w:sz w:val="20"/>
        </w:rPr>
        <w:t xml:space="preserve"> </w:t>
      </w:r>
      <w:r>
        <w:rPr>
          <w:rFonts w:ascii="KCFTRC+CMR10"/>
          <w:color w:val="000000"/>
          <w:sz w:val="20"/>
        </w:rPr>
        <w:t>proportional</w:t>
      </w:r>
      <w:r>
        <w:rPr>
          <w:rFonts w:ascii="Times New Roman"/>
          <w:color w:val="000000"/>
          <w:spacing w:val="30"/>
          <w:sz w:val="20"/>
        </w:rPr>
        <w:t xml:space="preserve"> </w:t>
      </w:r>
      <w:r>
        <w:rPr>
          <w:rFonts w:ascii="KCFTRC+CMR10"/>
          <w:color w:val="000000"/>
          <w:sz w:val="20"/>
        </w:rPr>
        <w:t>to</w:t>
      </w:r>
      <w:r>
        <w:rPr>
          <w:rFonts w:ascii="Times New Roman"/>
          <w:color w:val="000000"/>
          <w:spacing w:val="30"/>
          <w:sz w:val="20"/>
        </w:rPr>
        <w:t xml:space="preserve"> </w:t>
      </w:r>
      <w:r>
        <w:rPr>
          <w:rFonts w:ascii="KCFTRC+CMR10"/>
          <w:color w:val="000000"/>
          <w:sz w:val="20"/>
        </w:rPr>
        <w:t>the</w:t>
      </w:r>
      <w:r>
        <w:rPr>
          <w:rFonts w:ascii="Times New Roman"/>
          <w:color w:val="000000"/>
          <w:spacing w:val="30"/>
          <w:sz w:val="20"/>
        </w:rPr>
        <w:t xml:space="preserve"> </w:t>
      </w:r>
      <w:r>
        <w:rPr>
          <w:rFonts w:ascii="KCFTRC+CMR10"/>
          <w:color w:val="000000"/>
          <w:sz w:val="20"/>
        </w:rPr>
        <w:t>size</w:t>
      </w:r>
      <w:r>
        <w:rPr>
          <w:rFonts w:ascii="Times New Roman"/>
          <w:color w:val="000000"/>
          <w:spacing w:val="31"/>
          <w:sz w:val="20"/>
        </w:rPr>
        <w:t xml:space="preserve"> </w:t>
      </w:r>
      <w:r>
        <w:rPr>
          <w:rFonts w:ascii="KCFTRC+CMR10"/>
          <w:color w:val="000000"/>
          <w:sz w:val="20"/>
        </w:rPr>
        <w:t>of</w:t>
      </w:r>
    </w:p>
    <w:p w14:paraId="19B34C29" w14:textId="77777777" w:rsidR="00CF0253" w:rsidRDefault="00252649">
      <w:pPr>
        <w:spacing w:before="149" w:after="0" w:line="209" w:lineRule="exact"/>
        <w:jc w:val="left"/>
        <w:rPr>
          <w:rFonts w:ascii="Times New Roman"/>
          <w:color w:val="000000"/>
          <w:sz w:val="20"/>
        </w:rPr>
      </w:pPr>
      <w:r>
        <w:rPr>
          <w:rFonts w:ascii="KCFTRC+CMR10"/>
          <w:color w:val="000000"/>
          <w:sz w:val="20"/>
        </w:rPr>
        <w:t>price</w:t>
      </w:r>
      <w:r>
        <w:rPr>
          <w:rFonts w:ascii="Times New Roman"/>
          <w:color w:val="000000"/>
          <w:spacing w:val="22"/>
          <w:sz w:val="20"/>
        </w:rPr>
        <w:t xml:space="preserve"> </w:t>
      </w:r>
      <w:r>
        <w:rPr>
          <w:rFonts w:ascii="KCFTRC+CMR10"/>
          <w:color w:val="000000"/>
          <w:sz w:val="20"/>
        </w:rPr>
        <w:t>increases</w:t>
      </w:r>
      <w:r>
        <w:rPr>
          <w:rFonts w:ascii="Times New Roman"/>
          <w:color w:val="000000"/>
          <w:spacing w:val="23"/>
          <w:sz w:val="20"/>
        </w:rPr>
        <w:t xml:space="preserve"> </w:t>
      </w:r>
      <w:r>
        <w:rPr>
          <w:rFonts w:ascii="KCFTRC+CMR10"/>
          <w:color w:val="000000"/>
          <w:sz w:val="20"/>
        </w:rPr>
        <w:t>in</w:t>
      </w:r>
      <w:r>
        <w:rPr>
          <w:rFonts w:ascii="Times New Roman"/>
          <w:color w:val="000000"/>
          <w:spacing w:val="22"/>
          <w:sz w:val="20"/>
        </w:rPr>
        <w:t xml:space="preserve"> </w:t>
      </w:r>
      <w:r>
        <w:rPr>
          <w:rFonts w:ascii="KCFTRC+CMR10"/>
          <w:color w:val="000000"/>
          <w:sz w:val="20"/>
        </w:rPr>
        <w:t>that</w:t>
      </w:r>
      <w:r>
        <w:rPr>
          <w:rFonts w:ascii="Times New Roman"/>
          <w:color w:val="000000"/>
          <w:spacing w:val="23"/>
          <w:sz w:val="20"/>
        </w:rPr>
        <w:t xml:space="preserve"> </w:t>
      </w:r>
      <w:r>
        <w:rPr>
          <w:rFonts w:ascii="KCFTRC+CMR10"/>
          <w:color w:val="000000"/>
          <w:spacing w:val="2"/>
          <w:sz w:val="20"/>
        </w:rPr>
        <w:t>period.</w:t>
      </w:r>
      <w:r>
        <w:rPr>
          <w:rFonts w:ascii="Times New Roman"/>
          <w:color w:val="000000"/>
          <w:spacing w:val="55"/>
          <w:sz w:val="20"/>
        </w:rPr>
        <w:t xml:space="preserve"> </w:t>
      </w:r>
      <w:r>
        <w:rPr>
          <w:rFonts w:ascii="KCFTRC+CMR10"/>
          <w:color w:val="000000"/>
          <w:sz w:val="20"/>
        </w:rPr>
        <w:t>Second,</w:t>
      </w:r>
      <w:r>
        <w:rPr>
          <w:rFonts w:ascii="Times New Roman"/>
          <w:color w:val="000000"/>
          <w:spacing w:val="24"/>
          <w:sz w:val="20"/>
        </w:rPr>
        <w:t xml:space="preserve"> </w:t>
      </w:r>
      <w:r>
        <w:rPr>
          <w:rFonts w:ascii="KCFTRC+CMR10"/>
          <w:color w:val="000000"/>
          <w:sz w:val="20"/>
        </w:rPr>
        <w:t>raising</w:t>
      </w:r>
      <w:r>
        <w:rPr>
          <w:rFonts w:ascii="Times New Roman"/>
          <w:color w:val="000000"/>
          <w:spacing w:val="22"/>
          <w:sz w:val="20"/>
        </w:rPr>
        <w:t xml:space="preserve"> </w:t>
      </w:r>
      <w:r>
        <w:rPr>
          <w:rFonts w:ascii="KCFTRC+CMR10"/>
          <w:color w:val="000000"/>
          <w:sz w:val="20"/>
        </w:rPr>
        <w:t>the</w:t>
      </w:r>
      <w:r>
        <w:rPr>
          <w:rFonts w:ascii="Times New Roman"/>
          <w:color w:val="000000"/>
          <w:spacing w:val="22"/>
          <w:sz w:val="20"/>
        </w:rPr>
        <w:t xml:space="preserve"> </w:t>
      </w:r>
      <w:r>
        <w:rPr>
          <w:rFonts w:ascii="KCFTRC+CMR10"/>
          <w:color w:val="000000"/>
          <w:sz w:val="20"/>
        </w:rPr>
        <w:t>magnitude</w:t>
      </w:r>
      <w:r>
        <w:rPr>
          <w:rFonts w:ascii="Times New Roman"/>
          <w:color w:val="000000"/>
          <w:spacing w:val="22"/>
          <w:sz w:val="20"/>
        </w:rPr>
        <w:t xml:space="preserve"> </w:t>
      </w:r>
      <w:r>
        <w:rPr>
          <w:rFonts w:ascii="KCFTRC+CMR10"/>
          <w:color w:val="000000"/>
          <w:sz w:val="20"/>
        </w:rPr>
        <w:t>of</w:t>
      </w:r>
      <w:r>
        <w:rPr>
          <w:rFonts w:ascii="Times New Roman"/>
          <w:color w:val="000000"/>
          <w:spacing w:val="23"/>
          <w:sz w:val="20"/>
        </w:rPr>
        <w:t xml:space="preserve"> </w:t>
      </w:r>
      <w:r>
        <w:rPr>
          <w:rFonts w:ascii="KCFTRC+CMR10"/>
          <w:color w:val="000000"/>
          <w:sz w:val="20"/>
        </w:rPr>
        <w:t>price</w:t>
      </w:r>
      <w:r>
        <w:rPr>
          <w:rFonts w:ascii="Times New Roman"/>
          <w:color w:val="000000"/>
          <w:spacing w:val="22"/>
          <w:sz w:val="20"/>
        </w:rPr>
        <w:t xml:space="preserve"> </w:t>
      </w:r>
      <w:r>
        <w:rPr>
          <w:rFonts w:ascii="KCFTRC+CMR10"/>
          <w:color w:val="000000"/>
          <w:spacing w:val="-1"/>
          <w:sz w:val="20"/>
        </w:rPr>
        <w:t>changes</w:t>
      </w:r>
      <w:r>
        <w:rPr>
          <w:rFonts w:ascii="Times New Roman"/>
          <w:color w:val="000000"/>
          <w:spacing w:val="24"/>
          <w:sz w:val="20"/>
        </w:rPr>
        <w:t xml:space="preserve"> </w:t>
      </w:r>
      <w:r>
        <w:rPr>
          <w:rFonts w:ascii="KCFTRC+CMR10"/>
          <w:color w:val="000000"/>
          <w:sz w:val="20"/>
        </w:rPr>
        <w:t>in</w:t>
      </w:r>
      <w:r>
        <w:rPr>
          <w:rFonts w:ascii="Times New Roman"/>
          <w:color w:val="000000"/>
          <w:spacing w:val="22"/>
          <w:sz w:val="20"/>
        </w:rPr>
        <w:t xml:space="preserve"> </w:t>
      </w:r>
      <w:r>
        <w:rPr>
          <w:rFonts w:ascii="KCFTRC+CMR10"/>
          <w:color w:val="000000"/>
          <w:sz w:val="20"/>
        </w:rPr>
        <w:t>the</w:t>
      </w:r>
      <w:r>
        <w:rPr>
          <w:rFonts w:ascii="Times New Roman"/>
          <w:color w:val="000000"/>
          <w:spacing w:val="22"/>
          <w:sz w:val="20"/>
        </w:rPr>
        <w:t xml:space="preserve"> </w:t>
      </w:r>
      <w:r>
        <w:rPr>
          <w:rFonts w:ascii="KCFTRC+CMR10"/>
          <w:color w:val="000000"/>
          <w:spacing w:val="1"/>
          <w:sz w:val="20"/>
        </w:rPr>
        <w:t>peak</w:t>
      </w:r>
      <w:r>
        <w:rPr>
          <w:rFonts w:ascii="Times New Roman"/>
          <w:color w:val="000000"/>
          <w:spacing w:val="21"/>
          <w:sz w:val="20"/>
        </w:rPr>
        <w:t xml:space="preserve"> </w:t>
      </w:r>
      <w:r>
        <w:rPr>
          <w:rFonts w:ascii="KCFTRC+CMR10"/>
          <w:color w:val="000000"/>
          <w:sz w:val="20"/>
        </w:rPr>
        <w:t>rate</w:t>
      </w:r>
      <w:r>
        <w:rPr>
          <w:rFonts w:ascii="Times New Roman"/>
          <w:color w:val="000000"/>
          <w:spacing w:val="22"/>
          <w:sz w:val="20"/>
        </w:rPr>
        <w:t xml:space="preserve"> </w:t>
      </w:r>
      <w:r>
        <w:rPr>
          <w:rFonts w:ascii="KCFTRC+CMR10"/>
          <w:color w:val="000000"/>
          <w:spacing w:val="2"/>
          <w:sz w:val="20"/>
        </w:rPr>
        <w:t>period</w:t>
      </w:r>
      <w:r>
        <w:rPr>
          <w:rFonts w:ascii="Times New Roman"/>
          <w:color w:val="000000"/>
          <w:spacing w:val="20"/>
          <w:sz w:val="20"/>
        </w:rPr>
        <w:t xml:space="preserve"> </w:t>
      </w:r>
      <w:r>
        <w:rPr>
          <w:rFonts w:ascii="KCFTRC+CMR10"/>
          <w:color w:val="000000"/>
          <w:sz w:val="20"/>
        </w:rPr>
        <w:t>inhibits</w:t>
      </w:r>
    </w:p>
    <w:p w14:paraId="0E7D908C" w14:textId="77777777" w:rsidR="00CF0253" w:rsidRDefault="00252649">
      <w:pPr>
        <w:spacing w:before="149" w:after="0" w:line="209" w:lineRule="exact"/>
        <w:jc w:val="left"/>
        <w:rPr>
          <w:rFonts w:ascii="Times New Roman"/>
          <w:color w:val="000000"/>
          <w:sz w:val="20"/>
        </w:rPr>
      </w:pPr>
      <w:r>
        <w:rPr>
          <w:rFonts w:ascii="KCFTRC+CMR10"/>
          <w:color w:val="000000"/>
          <w:sz w:val="20"/>
        </w:rPr>
        <w:t>heating-related</w:t>
      </w:r>
      <w:r>
        <w:rPr>
          <w:rFonts w:ascii="Times New Roman"/>
          <w:color w:val="000000"/>
          <w:spacing w:val="41"/>
          <w:sz w:val="20"/>
        </w:rPr>
        <w:t xml:space="preserve"> </w:t>
      </w:r>
      <w:r>
        <w:rPr>
          <w:rFonts w:ascii="KCFTRC+CMR10"/>
          <w:color w:val="000000"/>
          <w:spacing w:val="-1"/>
          <w:sz w:val="20"/>
        </w:rPr>
        <w:t>electricity</w:t>
      </w:r>
      <w:r>
        <w:rPr>
          <w:rFonts w:ascii="Times New Roman"/>
          <w:color w:val="000000"/>
          <w:spacing w:val="41"/>
          <w:sz w:val="20"/>
        </w:rPr>
        <w:t xml:space="preserve"> </w:t>
      </w:r>
      <w:r>
        <w:rPr>
          <w:rFonts w:ascii="KCFTRC+CMR10"/>
          <w:color w:val="000000"/>
          <w:spacing w:val="-1"/>
          <w:sz w:val="20"/>
        </w:rPr>
        <w:t>savings</w:t>
      </w:r>
      <w:r>
        <w:rPr>
          <w:rFonts w:ascii="Times New Roman"/>
          <w:color w:val="000000"/>
          <w:spacing w:val="42"/>
          <w:sz w:val="20"/>
        </w:rPr>
        <w:t xml:space="preserve"> </w:t>
      </w:r>
      <w:r>
        <w:rPr>
          <w:rFonts w:ascii="KCFTRC+CMR10"/>
          <w:color w:val="000000"/>
          <w:sz w:val="20"/>
        </w:rPr>
        <w:t>from</w:t>
      </w:r>
      <w:r>
        <w:rPr>
          <w:rFonts w:ascii="Times New Roman"/>
          <w:color w:val="000000"/>
          <w:spacing w:val="40"/>
          <w:sz w:val="20"/>
        </w:rPr>
        <w:t xml:space="preserve"> </w:t>
      </w:r>
      <w:r>
        <w:rPr>
          <w:rFonts w:ascii="KCFTRC+CMR10"/>
          <w:color w:val="000000"/>
          <w:sz w:val="20"/>
        </w:rPr>
        <w:t>disappearing</w:t>
      </w:r>
      <w:r>
        <w:rPr>
          <w:rFonts w:ascii="Times New Roman"/>
          <w:color w:val="000000"/>
          <w:spacing w:val="40"/>
          <w:sz w:val="20"/>
        </w:rPr>
        <w:t xml:space="preserve"> </w:t>
      </w:r>
      <w:r>
        <w:rPr>
          <w:rFonts w:ascii="KCFTRC+CMR10"/>
          <w:color w:val="000000"/>
          <w:spacing w:val="-2"/>
          <w:sz w:val="20"/>
        </w:rPr>
        <w:t>even</w:t>
      </w:r>
      <w:r>
        <w:rPr>
          <w:rFonts w:ascii="Times New Roman"/>
          <w:color w:val="000000"/>
          <w:spacing w:val="43"/>
          <w:sz w:val="20"/>
        </w:rPr>
        <w:t xml:space="preserve"> </w:t>
      </w:r>
      <w:r>
        <w:rPr>
          <w:rFonts w:ascii="KCFTRC+CMR10"/>
          <w:color w:val="000000"/>
          <w:sz w:val="20"/>
        </w:rPr>
        <w:t>at</w:t>
      </w:r>
      <w:r>
        <w:rPr>
          <w:rFonts w:ascii="Times New Roman"/>
          <w:color w:val="000000"/>
          <w:spacing w:val="41"/>
          <w:sz w:val="20"/>
        </w:rPr>
        <w:t xml:space="preserve"> </w:t>
      </w:r>
      <w:r>
        <w:rPr>
          <w:rFonts w:ascii="KCFTRC+CMR10"/>
          <w:color w:val="000000"/>
          <w:sz w:val="20"/>
        </w:rPr>
        <w:t>a</w:t>
      </w:r>
      <w:r>
        <w:rPr>
          <w:rFonts w:ascii="Times New Roman"/>
          <w:color w:val="000000"/>
          <w:spacing w:val="40"/>
          <w:sz w:val="20"/>
        </w:rPr>
        <w:t xml:space="preserve"> </w:t>
      </w:r>
      <w:r>
        <w:rPr>
          <w:rFonts w:ascii="KCFTRC+CMR10"/>
          <w:color w:val="000000"/>
          <w:sz w:val="20"/>
        </w:rPr>
        <w:t>high</w:t>
      </w:r>
      <w:r>
        <w:rPr>
          <w:rFonts w:ascii="Times New Roman"/>
          <w:color w:val="000000"/>
          <w:spacing w:val="41"/>
          <w:sz w:val="20"/>
        </w:rPr>
        <w:t xml:space="preserve"> </w:t>
      </w:r>
      <w:r>
        <w:rPr>
          <w:rFonts w:ascii="KCFTRC+CMR10"/>
          <w:color w:val="000000"/>
          <w:spacing w:val="-2"/>
          <w:sz w:val="20"/>
        </w:rPr>
        <w:t>level</w:t>
      </w:r>
      <w:r>
        <w:rPr>
          <w:rFonts w:ascii="Times New Roman"/>
          <w:color w:val="000000"/>
          <w:spacing w:val="42"/>
          <w:sz w:val="20"/>
        </w:rPr>
        <w:t xml:space="preserve"> </w:t>
      </w:r>
      <w:r>
        <w:rPr>
          <w:rFonts w:ascii="KCFTRC+CMR10"/>
          <w:color w:val="000000"/>
          <w:sz w:val="20"/>
        </w:rPr>
        <w:t>of</w:t>
      </w:r>
      <w:r>
        <w:rPr>
          <w:rFonts w:ascii="Times New Roman"/>
          <w:color w:val="000000"/>
          <w:spacing w:val="41"/>
          <w:sz w:val="20"/>
        </w:rPr>
        <w:t xml:space="preserve"> </w:t>
      </w:r>
      <w:r>
        <w:rPr>
          <w:rFonts w:ascii="KCFTRC+CMR10"/>
          <w:color w:val="000000"/>
          <w:sz w:val="20"/>
        </w:rPr>
        <w:t>daily</w:t>
      </w:r>
      <w:r>
        <w:rPr>
          <w:rFonts w:ascii="Times New Roman"/>
          <w:color w:val="000000"/>
          <w:spacing w:val="41"/>
          <w:sz w:val="20"/>
        </w:rPr>
        <w:t xml:space="preserve"> </w:t>
      </w:r>
      <w:r>
        <w:rPr>
          <w:rFonts w:ascii="KCFTRC+CMR10"/>
          <w:color w:val="000000"/>
          <w:sz w:val="20"/>
        </w:rPr>
        <w:t>HDDs.</w:t>
      </w:r>
      <w:r>
        <w:rPr>
          <w:rFonts w:ascii="Times New Roman"/>
          <w:color w:val="000000"/>
          <w:spacing w:val="112"/>
          <w:sz w:val="20"/>
        </w:rPr>
        <w:t xml:space="preserve"> </w:t>
      </w:r>
      <w:r>
        <w:rPr>
          <w:rFonts w:ascii="KCFTRC+CMR10"/>
          <w:color w:val="000000"/>
          <w:sz w:val="20"/>
        </w:rPr>
        <w:t>Those</w:t>
      </w:r>
      <w:r>
        <w:rPr>
          <w:rFonts w:ascii="Times New Roman"/>
          <w:color w:val="000000"/>
          <w:spacing w:val="41"/>
          <w:sz w:val="20"/>
        </w:rPr>
        <w:t xml:space="preserve"> </w:t>
      </w:r>
      <w:r>
        <w:rPr>
          <w:rFonts w:ascii="KCFTRC+CMR10"/>
          <w:color w:val="000000"/>
          <w:spacing w:val="-6"/>
          <w:sz w:val="20"/>
        </w:rPr>
        <w:t>two</w:t>
      </w:r>
      <w:r>
        <w:rPr>
          <w:rFonts w:ascii="Times New Roman"/>
          <w:color w:val="000000"/>
          <w:spacing w:val="46"/>
          <w:sz w:val="20"/>
        </w:rPr>
        <w:t xml:space="preserve"> </w:t>
      </w:r>
      <w:r>
        <w:rPr>
          <w:rFonts w:ascii="KCFTRC+CMR10"/>
          <w:color w:val="000000"/>
          <w:sz w:val="20"/>
        </w:rPr>
        <w:t>points</w:t>
      </w:r>
    </w:p>
    <w:p w14:paraId="021F0190"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collectively</w:t>
      </w:r>
      <w:r>
        <w:rPr>
          <w:rFonts w:ascii="Times New Roman"/>
          <w:color w:val="000000"/>
          <w:spacing w:val="14"/>
          <w:sz w:val="20"/>
        </w:rPr>
        <w:t xml:space="preserve"> </w:t>
      </w:r>
      <w:r>
        <w:rPr>
          <w:rFonts w:ascii="KCFTRC+CMR10"/>
          <w:color w:val="000000"/>
          <w:sz w:val="20"/>
        </w:rPr>
        <w:t>imply</w:t>
      </w:r>
      <w:r>
        <w:rPr>
          <w:rFonts w:ascii="Times New Roman"/>
          <w:color w:val="000000"/>
          <w:spacing w:val="14"/>
          <w:sz w:val="20"/>
        </w:rPr>
        <w:t xml:space="preserve"> </w:t>
      </w:r>
      <w:r>
        <w:rPr>
          <w:rFonts w:ascii="KCFTRC+CMR10"/>
          <w:color w:val="000000"/>
          <w:sz w:val="20"/>
        </w:rPr>
        <w:t>that</w:t>
      </w:r>
      <w:r>
        <w:rPr>
          <w:rFonts w:ascii="Times New Roman"/>
          <w:color w:val="000000"/>
          <w:spacing w:val="14"/>
          <w:sz w:val="20"/>
        </w:rPr>
        <w:t xml:space="preserve"> </w:t>
      </w:r>
      <w:r>
        <w:rPr>
          <w:rFonts w:ascii="KCFTRC+CMR10"/>
          <w:color w:val="000000"/>
          <w:sz w:val="20"/>
        </w:rPr>
        <w:t>scaling</w:t>
      </w:r>
      <w:r>
        <w:rPr>
          <w:rFonts w:ascii="Times New Roman"/>
          <w:color w:val="000000"/>
          <w:spacing w:val="14"/>
          <w:sz w:val="20"/>
        </w:rPr>
        <w:t xml:space="preserve"> </w:t>
      </w:r>
      <w:r>
        <w:rPr>
          <w:rFonts w:ascii="KCFTRC+CMR10"/>
          <w:color w:val="000000"/>
          <w:sz w:val="20"/>
        </w:rPr>
        <w:t>up</w:t>
      </w:r>
      <w:r>
        <w:rPr>
          <w:rFonts w:ascii="Times New Roman"/>
          <w:color w:val="000000"/>
          <w:spacing w:val="14"/>
          <w:sz w:val="20"/>
        </w:rPr>
        <w:t xml:space="preserve"> </w:t>
      </w:r>
      <w:r>
        <w:rPr>
          <w:rFonts w:ascii="KCFTRC+CMR10"/>
          <w:color w:val="000000"/>
          <w:sz w:val="20"/>
        </w:rPr>
        <w:t>the</w:t>
      </w:r>
      <w:r>
        <w:rPr>
          <w:rFonts w:ascii="Times New Roman"/>
          <w:color w:val="000000"/>
          <w:spacing w:val="14"/>
          <w:sz w:val="20"/>
        </w:rPr>
        <w:t xml:space="preserve"> </w:t>
      </w:r>
      <w:r>
        <w:rPr>
          <w:rFonts w:ascii="KCFTRC+CMR10"/>
          <w:color w:val="000000"/>
          <w:sz w:val="20"/>
        </w:rPr>
        <w:t>size</w:t>
      </w:r>
      <w:r>
        <w:rPr>
          <w:rFonts w:ascii="Times New Roman"/>
          <w:color w:val="000000"/>
          <w:spacing w:val="14"/>
          <w:sz w:val="20"/>
        </w:rPr>
        <w:t xml:space="preserve"> </w:t>
      </w:r>
      <w:r>
        <w:rPr>
          <w:rFonts w:ascii="KCFTRC+CMR10"/>
          <w:color w:val="000000"/>
          <w:sz w:val="20"/>
        </w:rPr>
        <w:t>of</w:t>
      </w:r>
      <w:r>
        <w:rPr>
          <w:rFonts w:ascii="Times New Roman"/>
          <w:color w:val="000000"/>
          <w:spacing w:val="14"/>
          <w:sz w:val="20"/>
        </w:rPr>
        <w:t xml:space="preserve"> </w:t>
      </w:r>
      <w:r>
        <w:rPr>
          <w:rFonts w:ascii="KCFTRC+CMR10"/>
          <w:color w:val="000000"/>
          <w:sz w:val="20"/>
        </w:rPr>
        <w:t>rate</w:t>
      </w:r>
      <w:r>
        <w:rPr>
          <w:rFonts w:ascii="Times New Roman"/>
          <w:color w:val="000000"/>
          <w:spacing w:val="14"/>
          <w:sz w:val="20"/>
        </w:rPr>
        <w:t xml:space="preserve"> </w:t>
      </w:r>
      <w:r>
        <w:rPr>
          <w:rFonts w:ascii="KCFTRC+CMR10"/>
          <w:color w:val="000000"/>
          <w:spacing w:val="-1"/>
          <w:sz w:val="20"/>
        </w:rPr>
        <w:t>changes</w:t>
      </w:r>
      <w:r>
        <w:rPr>
          <w:rFonts w:ascii="Times New Roman"/>
          <w:color w:val="000000"/>
          <w:spacing w:val="15"/>
          <w:sz w:val="20"/>
        </w:rPr>
        <w:t xml:space="preserve"> </w:t>
      </w:r>
      <w:r>
        <w:rPr>
          <w:rFonts w:ascii="KCFTRC+CMR10"/>
          <w:color w:val="000000"/>
          <w:sz w:val="20"/>
        </w:rPr>
        <w:t>in</w:t>
      </w:r>
      <w:r>
        <w:rPr>
          <w:rFonts w:ascii="Times New Roman"/>
          <w:color w:val="000000"/>
          <w:spacing w:val="14"/>
          <w:sz w:val="20"/>
        </w:rPr>
        <w:t xml:space="preserve"> </w:t>
      </w:r>
      <w:r>
        <w:rPr>
          <w:rFonts w:ascii="KCFTRC+CMR10"/>
          <w:color w:val="000000"/>
          <w:sz w:val="20"/>
        </w:rPr>
        <w:t>the</w:t>
      </w:r>
      <w:r>
        <w:rPr>
          <w:rFonts w:ascii="Times New Roman"/>
          <w:color w:val="000000"/>
          <w:spacing w:val="14"/>
          <w:sz w:val="20"/>
        </w:rPr>
        <w:t xml:space="preserve"> </w:t>
      </w:r>
      <w:r>
        <w:rPr>
          <w:rFonts w:ascii="KCFTRC+CMR10"/>
          <w:color w:val="000000"/>
          <w:spacing w:val="2"/>
          <w:sz w:val="20"/>
        </w:rPr>
        <w:t>peak</w:t>
      </w:r>
      <w:r>
        <w:rPr>
          <w:rFonts w:ascii="Times New Roman"/>
          <w:color w:val="000000"/>
          <w:spacing w:val="12"/>
          <w:sz w:val="20"/>
        </w:rPr>
        <w:t xml:space="preserve"> </w:t>
      </w:r>
      <w:r>
        <w:rPr>
          <w:rFonts w:ascii="KCFTRC+CMR10"/>
          <w:color w:val="000000"/>
          <w:sz w:val="20"/>
        </w:rPr>
        <w:t>rate</w:t>
      </w:r>
      <w:r>
        <w:rPr>
          <w:rFonts w:ascii="Times New Roman"/>
          <w:color w:val="000000"/>
          <w:spacing w:val="14"/>
          <w:sz w:val="20"/>
        </w:rPr>
        <w:t xml:space="preserve"> </w:t>
      </w:r>
      <w:r>
        <w:rPr>
          <w:rFonts w:ascii="KCFTRC+CMR10"/>
          <w:color w:val="000000"/>
          <w:spacing w:val="2"/>
          <w:sz w:val="20"/>
        </w:rPr>
        <w:t>period</w:t>
      </w:r>
      <w:r>
        <w:rPr>
          <w:rFonts w:ascii="Times New Roman"/>
          <w:color w:val="000000"/>
          <w:spacing w:val="11"/>
          <w:sz w:val="20"/>
        </w:rPr>
        <w:t xml:space="preserve"> </w:t>
      </w:r>
      <w:r>
        <w:rPr>
          <w:rFonts w:ascii="KCFTRC+CMR10"/>
          <w:color w:val="000000"/>
          <w:sz w:val="20"/>
        </w:rPr>
        <w:t>as</w:t>
      </w:r>
      <w:r>
        <w:rPr>
          <w:rFonts w:ascii="Times New Roman"/>
          <w:color w:val="000000"/>
          <w:spacing w:val="14"/>
          <w:sz w:val="20"/>
        </w:rPr>
        <w:t xml:space="preserve"> </w:t>
      </w:r>
      <w:r>
        <w:rPr>
          <w:rFonts w:ascii="KCFTRC+CMR10"/>
          <w:color w:val="000000"/>
          <w:sz w:val="20"/>
        </w:rPr>
        <w:t>daily</w:t>
      </w:r>
      <w:r>
        <w:rPr>
          <w:rFonts w:ascii="Times New Roman"/>
          <w:color w:val="000000"/>
          <w:spacing w:val="14"/>
          <w:sz w:val="20"/>
        </w:rPr>
        <w:t xml:space="preserve"> </w:t>
      </w:r>
      <w:r>
        <w:rPr>
          <w:rFonts w:ascii="KCFTRC+CMR10"/>
          <w:color w:val="000000"/>
          <w:sz w:val="20"/>
        </w:rPr>
        <w:t>HDDs</w:t>
      </w:r>
      <w:r>
        <w:rPr>
          <w:rFonts w:ascii="Times New Roman"/>
          <w:color w:val="000000"/>
          <w:spacing w:val="14"/>
          <w:sz w:val="20"/>
        </w:rPr>
        <w:t xml:space="preserve"> </w:t>
      </w:r>
      <w:r>
        <w:rPr>
          <w:rFonts w:ascii="KCFTRC+CMR10"/>
          <w:color w:val="000000"/>
          <w:sz w:val="20"/>
        </w:rPr>
        <w:t>escalate</w:t>
      </w:r>
      <w:r>
        <w:rPr>
          <w:rFonts w:ascii="Times New Roman"/>
          <w:color w:val="000000"/>
          <w:spacing w:val="14"/>
          <w:sz w:val="20"/>
        </w:rPr>
        <w:t xml:space="preserve"> </w:t>
      </w:r>
      <w:r>
        <w:rPr>
          <w:rFonts w:ascii="KCFTRC+CMR10"/>
          <w:color w:val="000000"/>
          <w:spacing w:val="-1"/>
          <w:sz w:val="20"/>
        </w:rPr>
        <w:t>allows</w:t>
      </w:r>
    </w:p>
    <w:p w14:paraId="7A8B955A" w14:textId="77777777" w:rsidR="00CF0253" w:rsidRDefault="00252649">
      <w:pPr>
        <w:spacing w:before="149" w:after="0" w:line="209" w:lineRule="exact"/>
        <w:jc w:val="left"/>
        <w:rPr>
          <w:rFonts w:ascii="Times New Roman"/>
          <w:color w:val="000000"/>
          <w:sz w:val="20"/>
        </w:rPr>
      </w:pPr>
      <w:r>
        <w:rPr>
          <w:rFonts w:ascii="KCFTRC+CMR10"/>
          <w:color w:val="000000"/>
          <w:sz w:val="20"/>
        </w:rPr>
        <w:t>for</w:t>
      </w:r>
      <w:r>
        <w:rPr>
          <w:rFonts w:ascii="Times New Roman"/>
          <w:color w:val="000000"/>
          <w:spacing w:val="16"/>
          <w:sz w:val="20"/>
        </w:rPr>
        <w:t xml:space="preserve"> </w:t>
      </w:r>
      <w:r>
        <w:rPr>
          <w:rFonts w:ascii="KCFTRC+CMR10"/>
          <w:color w:val="000000"/>
          <w:spacing w:val="-1"/>
          <w:sz w:val="20"/>
        </w:rPr>
        <w:t>achieving</w:t>
      </w:r>
      <w:r>
        <w:rPr>
          <w:rFonts w:ascii="Times New Roman"/>
          <w:color w:val="000000"/>
          <w:spacing w:val="17"/>
          <w:sz w:val="20"/>
        </w:rPr>
        <w:t xml:space="preserve"> </w:t>
      </w:r>
      <w:r>
        <w:rPr>
          <w:rFonts w:ascii="KCFTRC+CMR10"/>
          <w:color w:val="000000"/>
          <w:sz w:val="20"/>
        </w:rPr>
        <w:t>more</w:t>
      </w:r>
      <w:r>
        <w:rPr>
          <w:rFonts w:ascii="Times New Roman"/>
          <w:color w:val="000000"/>
          <w:spacing w:val="16"/>
          <w:sz w:val="20"/>
        </w:rPr>
        <w:t xml:space="preserve"> </w:t>
      </w:r>
      <w:r>
        <w:rPr>
          <w:rFonts w:ascii="KCFTRC+CMR10"/>
          <w:color w:val="000000"/>
          <w:sz w:val="20"/>
        </w:rPr>
        <w:t>considerable</w:t>
      </w:r>
      <w:r>
        <w:rPr>
          <w:rFonts w:ascii="Times New Roman"/>
          <w:color w:val="000000"/>
          <w:spacing w:val="16"/>
          <w:sz w:val="20"/>
        </w:rPr>
        <w:t xml:space="preserve"> </w:t>
      </w:r>
      <w:r>
        <w:rPr>
          <w:rFonts w:ascii="KCFTRC+CMR10"/>
          <w:color w:val="000000"/>
          <w:sz w:val="20"/>
        </w:rPr>
        <w:t>TOU-price-inducing</w:t>
      </w:r>
      <w:r>
        <w:rPr>
          <w:rFonts w:ascii="Times New Roman"/>
          <w:color w:val="000000"/>
          <w:spacing w:val="16"/>
          <w:sz w:val="20"/>
        </w:rPr>
        <w:t xml:space="preserve"> </w:t>
      </w:r>
      <w:r>
        <w:rPr>
          <w:rFonts w:ascii="KCFTRC+CMR10"/>
          <w:color w:val="000000"/>
          <w:spacing w:val="-1"/>
          <w:sz w:val="20"/>
        </w:rPr>
        <w:t>savings</w:t>
      </w:r>
      <w:r>
        <w:rPr>
          <w:rFonts w:ascii="Times New Roman"/>
          <w:color w:val="000000"/>
          <w:spacing w:val="17"/>
          <w:sz w:val="20"/>
        </w:rPr>
        <w:t xml:space="preserve"> </w:t>
      </w:r>
      <w:r>
        <w:rPr>
          <w:rFonts w:ascii="KCFTRC+CMR10"/>
          <w:color w:val="000000"/>
          <w:sz w:val="20"/>
        </w:rPr>
        <w:t>in</w:t>
      </w:r>
      <w:r>
        <w:rPr>
          <w:rFonts w:ascii="Times New Roman"/>
          <w:color w:val="000000"/>
          <w:spacing w:val="16"/>
          <w:sz w:val="20"/>
        </w:rPr>
        <w:t xml:space="preserve"> </w:t>
      </w:r>
      <w:r>
        <w:rPr>
          <w:rFonts w:ascii="KCFTRC+CMR10"/>
          <w:color w:val="000000"/>
          <w:spacing w:val="-1"/>
          <w:sz w:val="20"/>
        </w:rPr>
        <w:t>residential</w:t>
      </w:r>
      <w:r>
        <w:rPr>
          <w:rFonts w:ascii="Times New Roman"/>
          <w:color w:val="000000"/>
          <w:spacing w:val="17"/>
          <w:sz w:val="20"/>
        </w:rPr>
        <w:t xml:space="preserve"> </w:t>
      </w:r>
      <w:r>
        <w:rPr>
          <w:rFonts w:ascii="KCFTRC+CMR10"/>
          <w:color w:val="000000"/>
          <w:spacing w:val="-1"/>
          <w:sz w:val="20"/>
        </w:rPr>
        <w:t>electricity</w:t>
      </w:r>
      <w:r>
        <w:rPr>
          <w:rFonts w:ascii="Times New Roman"/>
          <w:color w:val="000000"/>
          <w:spacing w:val="17"/>
          <w:sz w:val="20"/>
        </w:rPr>
        <w:t xml:space="preserve"> </w:t>
      </w:r>
      <w:r>
        <w:rPr>
          <w:rFonts w:ascii="KCFTRC+CMR10"/>
          <w:color w:val="000000"/>
          <w:sz w:val="20"/>
        </w:rPr>
        <w:t>consumption.</w:t>
      </w:r>
    </w:p>
    <w:p w14:paraId="57ED85B2" w14:textId="77777777" w:rsidR="00CF0253" w:rsidRDefault="00252649">
      <w:pPr>
        <w:spacing w:before="149" w:after="0" w:line="209" w:lineRule="exact"/>
        <w:ind w:left="299"/>
        <w:jc w:val="left"/>
        <w:rPr>
          <w:rFonts w:ascii="Times New Roman"/>
          <w:color w:val="000000"/>
          <w:sz w:val="20"/>
        </w:rPr>
      </w:pPr>
      <w:r>
        <w:rPr>
          <w:rFonts w:ascii="KCFTRC+CMR10"/>
          <w:color w:val="000000"/>
          <w:sz w:val="20"/>
        </w:rPr>
        <w:t>Figure</w:t>
      </w:r>
      <w:r>
        <w:rPr>
          <w:rFonts w:ascii="Times New Roman"/>
          <w:color w:val="000000"/>
          <w:spacing w:val="16"/>
          <w:sz w:val="20"/>
        </w:rPr>
        <w:t xml:space="preserve"> </w:t>
      </w:r>
      <w:r>
        <w:rPr>
          <w:rFonts w:ascii="KCFTRC+CMR10"/>
          <w:color w:val="000000"/>
          <w:spacing w:val="-1"/>
          <w:sz w:val="20"/>
        </w:rPr>
        <w:t>XYZ</w:t>
      </w:r>
      <w:r>
        <w:rPr>
          <w:rFonts w:ascii="Times New Roman"/>
          <w:color w:val="000000"/>
          <w:spacing w:val="17"/>
          <w:sz w:val="20"/>
        </w:rPr>
        <w:t xml:space="preserve"> </w:t>
      </w:r>
      <w:r>
        <w:rPr>
          <w:rFonts w:ascii="KCFTRC+CMR10"/>
          <w:color w:val="000000"/>
          <w:sz w:val="20"/>
        </w:rPr>
        <w:t>proposes</w:t>
      </w:r>
      <w:r>
        <w:rPr>
          <w:rFonts w:ascii="Times New Roman"/>
          <w:color w:val="000000"/>
          <w:spacing w:val="16"/>
          <w:sz w:val="20"/>
        </w:rPr>
        <w:t xml:space="preserve"> </w:t>
      </w:r>
      <w:r>
        <w:rPr>
          <w:rFonts w:ascii="KCFTRC+CMR10"/>
          <w:color w:val="000000"/>
          <w:sz w:val="20"/>
        </w:rPr>
        <w:t>an</w:t>
      </w:r>
      <w:r>
        <w:rPr>
          <w:rFonts w:ascii="Times New Roman"/>
          <w:color w:val="000000"/>
          <w:spacing w:val="16"/>
          <w:sz w:val="20"/>
        </w:rPr>
        <w:t xml:space="preserve"> </w:t>
      </w:r>
      <w:r>
        <w:rPr>
          <w:rFonts w:ascii="KCFTRC+CMR10"/>
          <w:color w:val="000000"/>
          <w:spacing w:val="-2"/>
          <w:sz w:val="20"/>
        </w:rPr>
        <w:t>even</w:t>
      </w:r>
      <w:r>
        <w:rPr>
          <w:rFonts w:ascii="Times New Roman"/>
          <w:color w:val="000000"/>
          <w:spacing w:val="18"/>
          <w:sz w:val="20"/>
        </w:rPr>
        <w:t xml:space="preserve"> </w:t>
      </w:r>
      <w:r>
        <w:rPr>
          <w:rFonts w:ascii="KCFTRC+CMR10"/>
          <w:color w:val="000000"/>
          <w:sz w:val="20"/>
        </w:rPr>
        <w:t>more</w:t>
      </w:r>
      <w:r>
        <w:rPr>
          <w:rFonts w:ascii="Times New Roman"/>
          <w:color w:val="000000"/>
          <w:spacing w:val="16"/>
          <w:sz w:val="20"/>
        </w:rPr>
        <w:t xml:space="preserve"> </w:t>
      </w:r>
      <w:r>
        <w:rPr>
          <w:rFonts w:ascii="KCFTRC+CMR10"/>
          <w:color w:val="000000"/>
          <w:sz w:val="20"/>
        </w:rPr>
        <w:t>dynamic</w:t>
      </w:r>
      <w:r>
        <w:rPr>
          <w:rFonts w:ascii="Times New Roman"/>
          <w:color w:val="000000"/>
          <w:spacing w:val="16"/>
          <w:sz w:val="20"/>
        </w:rPr>
        <w:t xml:space="preserve"> </w:t>
      </w:r>
      <w:r>
        <w:rPr>
          <w:rFonts w:ascii="KCFTRC+CMR10"/>
          <w:color w:val="000000"/>
          <w:sz w:val="20"/>
        </w:rPr>
        <w:t>TOU</w:t>
      </w:r>
      <w:r>
        <w:rPr>
          <w:rFonts w:ascii="Times New Roman"/>
          <w:color w:val="000000"/>
          <w:spacing w:val="16"/>
          <w:sz w:val="20"/>
        </w:rPr>
        <w:t xml:space="preserve"> </w:t>
      </w:r>
      <w:r>
        <w:rPr>
          <w:rFonts w:ascii="KCFTRC+CMR10"/>
          <w:color w:val="000000"/>
          <w:sz w:val="20"/>
        </w:rPr>
        <w:t>price</w:t>
      </w:r>
      <w:r>
        <w:rPr>
          <w:rFonts w:ascii="Times New Roman"/>
          <w:color w:val="000000"/>
          <w:spacing w:val="16"/>
          <w:sz w:val="20"/>
        </w:rPr>
        <w:t xml:space="preserve"> </w:t>
      </w:r>
      <w:r>
        <w:rPr>
          <w:rFonts w:ascii="KCFTRC+CMR10"/>
          <w:color w:val="000000"/>
          <w:sz w:val="20"/>
        </w:rPr>
        <w:t>structure.</w:t>
      </w:r>
      <w:r>
        <w:rPr>
          <w:rFonts w:ascii="Times New Roman"/>
          <w:color w:val="000000"/>
          <w:spacing w:val="39"/>
          <w:sz w:val="20"/>
        </w:rPr>
        <w:t xml:space="preserve"> </w:t>
      </w:r>
      <w:r>
        <w:rPr>
          <w:rFonts w:ascii="KCFTRC+CMR10"/>
          <w:color w:val="000000"/>
          <w:sz w:val="20"/>
        </w:rPr>
        <w:t>...</w:t>
      </w:r>
    </w:p>
    <w:p w14:paraId="4E2EF313" w14:textId="77777777" w:rsidR="00CF0253" w:rsidRDefault="00252649">
      <w:pPr>
        <w:spacing w:before="428" w:after="0" w:line="209" w:lineRule="exact"/>
        <w:jc w:val="left"/>
        <w:rPr>
          <w:rFonts w:ascii="Times New Roman"/>
          <w:color w:val="000000"/>
          <w:sz w:val="20"/>
        </w:rPr>
      </w:pPr>
      <w:r>
        <w:rPr>
          <w:rFonts w:ascii="JCMVBB+CMBX10"/>
          <w:color w:val="000000"/>
          <w:sz w:val="20"/>
        </w:rPr>
        <w:t>4.2.2</w:t>
      </w:r>
      <w:r>
        <w:rPr>
          <w:rFonts w:ascii="Times New Roman"/>
          <w:color w:val="000000"/>
          <w:spacing w:val="179"/>
          <w:sz w:val="20"/>
        </w:rPr>
        <w:t xml:space="preserve"> </w:t>
      </w:r>
      <w:r>
        <w:rPr>
          <w:rFonts w:ascii="JCMVBB+CMBX10"/>
          <w:color w:val="000000"/>
          <w:spacing w:val="-1"/>
          <w:sz w:val="20"/>
        </w:rPr>
        <w:t>Home</w:t>
      </w:r>
      <w:r>
        <w:rPr>
          <w:rFonts w:ascii="Times New Roman"/>
          <w:color w:val="000000"/>
          <w:spacing w:val="27"/>
          <w:sz w:val="20"/>
        </w:rPr>
        <w:t xml:space="preserve"> </w:t>
      </w:r>
      <w:r>
        <w:rPr>
          <w:rFonts w:ascii="JCMVBB+CMBX10"/>
          <w:color w:val="000000"/>
          <w:sz w:val="20"/>
        </w:rPr>
        <w:t>Automation</w:t>
      </w:r>
      <w:r>
        <w:rPr>
          <w:rFonts w:ascii="Times New Roman"/>
          <w:color w:val="000000"/>
          <w:spacing w:val="26"/>
          <w:sz w:val="20"/>
        </w:rPr>
        <w:t xml:space="preserve"> </w:t>
      </w:r>
      <w:r>
        <w:rPr>
          <w:rFonts w:ascii="JCMVBB+CMBX10"/>
          <w:color w:val="000000"/>
          <w:spacing w:val="-3"/>
          <w:sz w:val="20"/>
        </w:rPr>
        <w:t>Technologies</w:t>
      </w:r>
    </w:p>
    <w:p w14:paraId="7A3011F1" w14:textId="77777777" w:rsidR="00CF0253" w:rsidRDefault="00252649">
      <w:pPr>
        <w:spacing w:before="278" w:after="0" w:line="209" w:lineRule="exact"/>
        <w:jc w:val="left"/>
        <w:rPr>
          <w:rFonts w:ascii="Times New Roman"/>
          <w:color w:val="000000"/>
          <w:sz w:val="20"/>
        </w:rPr>
      </w:pPr>
      <w:r>
        <w:rPr>
          <w:rFonts w:ascii="KCFTRC+CMR10"/>
          <w:color w:val="000000"/>
          <w:sz w:val="20"/>
        </w:rPr>
        <w:t>The</w:t>
      </w:r>
      <w:r>
        <w:rPr>
          <w:rFonts w:ascii="Times New Roman"/>
          <w:color w:val="000000"/>
          <w:spacing w:val="7"/>
          <w:sz w:val="20"/>
        </w:rPr>
        <w:t xml:space="preserve"> </w:t>
      </w:r>
      <w:r>
        <w:rPr>
          <w:rFonts w:ascii="KCFTRC+CMR10"/>
          <w:color w:val="000000"/>
          <w:sz w:val="20"/>
        </w:rPr>
        <w:t>behavioral</w:t>
      </w:r>
      <w:r>
        <w:rPr>
          <w:rFonts w:ascii="Times New Roman"/>
          <w:color w:val="000000"/>
          <w:spacing w:val="7"/>
          <w:sz w:val="20"/>
        </w:rPr>
        <w:t xml:space="preserve"> </w:t>
      </w:r>
      <w:r>
        <w:rPr>
          <w:rFonts w:ascii="KCFTRC+CMR10"/>
          <w:color w:val="000000"/>
          <w:spacing w:val="-1"/>
          <w:sz w:val="20"/>
        </w:rPr>
        <w:t>adjustment</w:t>
      </w:r>
      <w:r>
        <w:rPr>
          <w:rFonts w:ascii="Times New Roman"/>
          <w:color w:val="000000"/>
          <w:spacing w:val="8"/>
          <w:sz w:val="20"/>
        </w:rPr>
        <w:t xml:space="preserve"> </w:t>
      </w:r>
      <w:r>
        <w:rPr>
          <w:rFonts w:ascii="KCFTRC+CMR10"/>
          <w:color w:val="000000"/>
          <w:sz w:val="20"/>
        </w:rPr>
        <w:t>during</w:t>
      </w:r>
      <w:r>
        <w:rPr>
          <w:rFonts w:ascii="Times New Roman"/>
          <w:color w:val="000000"/>
          <w:spacing w:val="7"/>
          <w:sz w:val="20"/>
        </w:rPr>
        <w:t xml:space="preserve"> </w:t>
      </w:r>
      <w:r>
        <w:rPr>
          <w:rFonts w:ascii="KCFTRC+CMR10"/>
          <w:color w:val="000000"/>
          <w:sz w:val="20"/>
        </w:rPr>
        <w:t>the</w:t>
      </w:r>
      <w:r>
        <w:rPr>
          <w:rFonts w:ascii="Times New Roman"/>
          <w:color w:val="000000"/>
          <w:spacing w:val="7"/>
          <w:sz w:val="20"/>
        </w:rPr>
        <w:t xml:space="preserve"> </w:t>
      </w:r>
      <w:r>
        <w:rPr>
          <w:rFonts w:ascii="KCFTRC+CMR10"/>
          <w:color w:val="000000"/>
          <w:spacing w:val="1"/>
          <w:sz w:val="20"/>
        </w:rPr>
        <w:t>pre-peak</w:t>
      </w:r>
      <w:r>
        <w:rPr>
          <w:rFonts w:ascii="Times New Roman"/>
          <w:color w:val="000000"/>
          <w:spacing w:val="6"/>
          <w:sz w:val="20"/>
        </w:rPr>
        <w:t xml:space="preserve"> </w:t>
      </w:r>
      <w:r>
        <w:rPr>
          <w:rFonts w:ascii="KCFTRC+CMR10"/>
          <w:color w:val="000000"/>
          <w:sz w:val="20"/>
        </w:rPr>
        <w:t>hours</w:t>
      </w:r>
      <w:r>
        <w:rPr>
          <w:rFonts w:ascii="Times New Roman"/>
          <w:color w:val="000000"/>
          <w:spacing w:val="7"/>
          <w:sz w:val="20"/>
        </w:rPr>
        <w:t xml:space="preserve"> </w:t>
      </w:r>
      <w:r>
        <w:rPr>
          <w:rFonts w:ascii="KCFTRC+CMR10"/>
          <w:color w:val="000000"/>
          <w:sz w:val="20"/>
        </w:rPr>
        <w:t>to</w:t>
      </w:r>
      <w:r>
        <w:rPr>
          <w:rFonts w:ascii="Times New Roman"/>
          <w:color w:val="000000"/>
          <w:spacing w:val="7"/>
          <w:sz w:val="20"/>
        </w:rPr>
        <w:t xml:space="preserve"> </w:t>
      </w:r>
      <w:r>
        <w:rPr>
          <w:rFonts w:ascii="KCFTRC+CMR10"/>
          <w:color w:val="000000"/>
          <w:sz w:val="20"/>
        </w:rPr>
        <w:t>temperature-control</w:t>
      </w:r>
      <w:r>
        <w:rPr>
          <w:rFonts w:ascii="Times New Roman"/>
          <w:color w:val="000000"/>
          <w:spacing w:val="7"/>
          <w:sz w:val="20"/>
        </w:rPr>
        <w:t xml:space="preserve"> </w:t>
      </w:r>
      <w:r>
        <w:rPr>
          <w:rFonts w:ascii="KCFTRC+CMR10"/>
          <w:color w:val="000000"/>
          <w:sz w:val="20"/>
        </w:rPr>
        <w:t>use</w:t>
      </w:r>
      <w:r>
        <w:rPr>
          <w:rFonts w:ascii="Times New Roman"/>
          <w:color w:val="000000"/>
          <w:spacing w:val="7"/>
          <w:sz w:val="20"/>
        </w:rPr>
        <w:t xml:space="preserve"> </w:t>
      </w:r>
      <w:r>
        <w:rPr>
          <w:rFonts w:ascii="KCFTRC+CMR10"/>
          <w:color w:val="000000"/>
          <w:sz w:val="20"/>
        </w:rPr>
        <w:t>of</w:t>
      </w:r>
      <w:r>
        <w:rPr>
          <w:rFonts w:ascii="Times New Roman"/>
          <w:color w:val="000000"/>
          <w:spacing w:val="7"/>
          <w:sz w:val="20"/>
        </w:rPr>
        <w:t xml:space="preserve"> </w:t>
      </w:r>
      <w:r>
        <w:rPr>
          <w:rFonts w:ascii="KCFTRC+CMR10"/>
          <w:color w:val="000000"/>
          <w:spacing w:val="-1"/>
          <w:sz w:val="20"/>
        </w:rPr>
        <w:t>electricity</w:t>
      </w:r>
      <w:r>
        <w:rPr>
          <w:rFonts w:ascii="Times New Roman"/>
          <w:color w:val="000000"/>
          <w:spacing w:val="7"/>
          <w:sz w:val="20"/>
        </w:rPr>
        <w:t xml:space="preserve"> </w:t>
      </w:r>
      <w:r>
        <w:rPr>
          <w:rFonts w:ascii="KCFTRC+CMR10"/>
          <w:color w:val="000000"/>
          <w:sz w:val="20"/>
        </w:rPr>
        <w:t>seems</w:t>
      </w:r>
      <w:r>
        <w:rPr>
          <w:rFonts w:ascii="Times New Roman"/>
          <w:color w:val="000000"/>
          <w:spacing w:val="7"/>
          <w:sz w:val="20"/>
        </w:rPr>
        <w:t xml:space="preserve"> </w:t>
      </w:r>
      <w:r>
        <w:rPr>
          <w:rFonts w:ascii="KCFTRC+CMR10"/>
          <w:color w:val="000000"/>
          <w:sz w:val="20"/>
        </w:rPr>
        <w:t>to</w:t>
      </w:r>
      <w:r>
        <w:rPr>
          <w:rFonts w:ascii="Times New Roman"/>
          <w:color w:val="000000"/>
          <w:spacing w:val="7"/>
          <w:sz w:val="20"/>
        </w:rPr>
        <w:t xml:space="preserve"> </w:t>
      </w:r>
      <w:r>
        <w:rPr>
          <w:rFonts w:ascii="KCFTRC+CMR10"/>
          <w:color w:val="000000"/>
          <w:sz w:val="20"/>
        </w:rPr>
        <w:t>result</w:t>
      </w:r>
      <w:r>
        <w:rPr>
          <w:rFonts w:ascii="Times New Roman"/>
          <w:color w:val="000000"/>
          <w:spacing w:val="7"/>
          <w:sz w:val="20"/>
        </w:rPr>
        <w:t xml:space="preserve"> </w:t>
      </w:r>
      <w:r>
        <w:rPr>
          <w:rFonts w:ascii="KCFTRC+CMR10"/>
          <w:color w:val="000000"/>
          <w:sz w:val="20"/>
        </w:rPr>
        <w:t>in</w:t>
      </w:r>
    </w:p>
    <w:p w14:paraId="212D35ED" w14:textId="77777777" w:rsidR="00CF0253" w:rsidRDefault="00252649">
      <w:pPr>
        <w:spacing w:before="149" w:after="0" w:line="209" w:lineRule="exact"/>
        <w:jc w:val="left"/>
        <w:rPr>
          <w:rFonts w:ascii="Times New Roman"/>
          <w:color w:val="000000"/>
          <w:sz w:val="20"/>
        </w:rPr>
      </w:pPr>
      <w:r>
        <w:rPr>
          <w:rFonts w:ascii="KCFTRC+CMR10"/>
          <w:color w:val="000000"/>
          <w:sz w:val="20"/>
        </w:rPr>
        <w:t>less</w:t>
      </w:r>
      <w:r>
        <w:rPr>
          <w:rFonts w:ascii="Times New Roman"/>
          <w:color w:val="000000"/>
          <w:spacing w:val="-2"/>
          <w:sz w:val="20"/>
        </w:rPr>
        <w:t xml:space="preserve"> </w:t>
      </w:r>
      <w:r>
        <w:rPr>
          <w:rFonts w:ascii="KCFTRC+CMR10"/>
          <w:color w:val="000000"/>
          <w:spacing w:val="-1"/>
          <w:sz w:val="20"/>
        </w:rPr>
        <w:t>savings</w:t>
      </w:r>
      <w:r>
        <w:rPr>
          <w:rFonts w:ascii="Times New Roman"/>
          <w:color w:val="000000"/>
          <w:spacing w:val="-1"/>
          <w:sz w:val="20"/>
        </w:rPr>
        <w:t xml:space="preserve"> </w:t>
      </w:r>
      <w:r>
        <w:rPr>
          <w:rFonts w:ascii="KCFTRC+CMR10"/>
          <w:color w:val="000000"/>
          <w:sz w:val="20"/>
        </w:rPr>
        <w:t>in</w:t>
      </w:r>
      <w:r>
        <w:rPr>
          <w:rFonts w:ascii="Times New Roman"/>
          <w:color w:val="000000"/>
          <w:spacing w:val="-2"/>
          <w:sz w:val="20"/>
        </w:rPr>
        <w:t xml:space="preserve"> </w:t>
      </w:r>
      <w:r>
        <w:rPr>
          <w:rFonts w:ascii="KCFTRC+CMR10"/>
          <w:color w:val="000000"/>
          <w:sz w:val="20"/>
        </w:rPr>
        <w:t>the</w:t>
      </w:r>
      <w:r>
        <w:rPr>
          <w:rFonts w:ascii="Times New Roman"/>
          <w:color w:val="000000"/>
          <w:spacing w:val="-2"/>
          <w:sz w:val="20"/>
        </w:rPr>
        <w:t xml:space="preserve"> </w:t>
      </w:r>
      <w:r>
        <w:rPr>
          <w:rFonts w:ascii="KCFTRC+CMR10"/>
          <w:color w:val="000000"/>
          <w:spacing w:val="2"/>
          <w:sz w:val="20"/>
        </w:rPr>
        <w:t>peak</w:t>
      </w:r>
      <w:r>
        <w:rPr>
          <w:rFonts w:ascii="Times New Roman"/>
          <w:color w:val="000000"/>
          <w:spacing w:val="-3"/>
          <w:sz w:val="20"/>
        </w:rPr>
        <w:t xml:space="preserve"> </w:t>
      </w:r>
      <w:r>
        <w:rPr>
          <w:rFonts w:ascii="KCFTRC+CMR10"/>
          <w:color w:val="000000"/>
          <w:sz w:val="20"/>
        </w:rPr>
        <w:t>rate</w:t>
      </w:r>
      <w:r>
        <w:rPr>
          <w:rFonts w:ascii="Times New Roman"/>
          <w:color w:val="000000"/>
          <w:spacing w:val="-2"/>
          <w:sz w:val="20"/>
        </w:rPr>
        <w:t xml:space="preserve"> </w:t>
      </w:r>
      <w:r>
        <w:rPr>
          <w:rFonts w:ascii="KCFTRC+CMR10"/>
          <w:color w:val="000000"/>
          <w:spacing w:val="2"/>
          <w:sz w:val="20"/>
        </w:rPr>
        <w:t>period.</w:t>
      </w:r>
      <w:r>
        <w:rPr>
          <w:rFonts w:ascii="Times New Roman"/>
          <w:color w:val="000000"/>
          <w:spacing w:val="31"/>
          <w:sz w:val="20"/>
        </w:rPr>
        <w:t xml:space="preserve"> </w:t>
      </w:r>
      <w:r>
        <w:rPr>
          <w:rFonts w:ascii="KCFTRC+CMR10"/>
          <w:color w:val="000000"/>
          <w:spacing w:val="-1"/>
          <w:sz w:val="20"/>
        </w:rPr>
        <w:t>As</w:t>
      </w:r>
      <w:r>
        <w:rPr>
          <w:rFonts w:ascii="Times New Roman"/>
          <w:color w:val="000000"/>
          <w:spacing w:val="-1"/>
          <w:sz w:val="20"/>
        </w:rPr>
        <w:t xml:space="preserve"> </w:t>
      </w:r>
      <w:r>
        <w:rPr>
          <w:rFonts w:ascii="KCFTRC+CMR10"/>
          <w:color w:val="000000"/>
          <w:sz w:val="20"/>
        </w:rPr>
        <w:t>noted</w:t>
      </w:r>
      <w:r>
        <w:rPr>
          <w:rFonts w:ascii="Times New Roman"/>
          <w:color w:val="000000"/>
          <w:spacing w:val="-2"/>
          <w:sz w:val="20"/>
        </w:rPr>
        <w:t xml:space="preserve"> </w:t>
      </w:r>
      <w:r>
        <w:rPr>
          <w:rFonts w:ascii="KCFTRC+CMR10"/>
          <w:color w:val="000000"/>
          <w:sz w:val="20"/>
        </w:rPr>
        <w:t>in</w:t>
      </w:r>
      <w:r>
        <w:rPr>
          <w:rFonts w:ascii="Times New Roman"/>
          <w:color w:val="000000"/>
          <w:spacing w:val="-2"/>
          <w:sz w:val="20"/>
        </w:rPr>
        <w:t xml:space="preserve"> </w:t>
      </w:r>
      <w:r>
        <w:rPr>
          <w:rFonts w:ascii="KCFTRC+CMR10"/>
          <w:color w:val="000000"/>
          <w:sz w:val="20"/>
        </w:rPr>
        <w:t>Section</w:t>
      </w:r>
      <w:r>
        <w:rPr>
          <w:rFonts w:ascii="Times New Roman"/>
          <w:color w:val="000000"/>
          <w:spacing w:val="-2"/>
          <w:sz w:val="20"/>
        </w:rPr>
        <w:t xml:space="preserve"> </w:t>
      </w:r>
      <w:r>
        <w:rPr>
          <w:rFonts w:ascii="KCFTRC+CMR10"/>
          <w:color w:val="000000"/>
          <w:spacing w:val="-1"/>
          <w:sz w:val="20"/>
        </w:rPr>
        <w:t>XYZ,</w:t>
      </w:r>
      <w:r>
        <w:rPr>
          <w:rFonts w:ascii="Times New Roman"/>
          <w:color w:val="000000"/>
          <w:spacing w:val="-1"/>
          <w:sz w:val="20"/>
        </w:rPr>
        <w:t xml:space="preserve"> </w:t>
      </w:r>
      <w:r>
        <w:rPr>
          <w:rFonts w:ascii="KCFTRC+CMR10"/>
          <w:color w:val="000000"/>
          <w:sz w:val="20"/>
        </w:rPr>
        <w:t>the</w:t>
      </w:r>
      <w:r>
        <w:rPr>
          <w:rFonts w:ascii="Times New Roman"/>
          <w:color w:val="000000"/>
          <w:spacing w:val="-2"/>
          <w:sz w:val="20"/>
        </w:rPr>
        <w:t xml:space="preserve"> </w:t>
      </w:r>
      <w:r>
        <w:rPr>
          <w:rFonts w:ascii="KCFTRC+CMR10"/>
          <w:color w:val="000000"/>
          <w:sz w:val="20"/>
        </w:rPr>
        <w:t>gap</w:t>
      </w:r>
      <w:r>
        <w:rPr>
          <w:rFonts w:ascii="Times New Roman"/>
          <w:color w:val="000000"/>
          <w:spacing w:val="-1"/>
          <w:sz w:val="20"/>
        </w:rPr>
        <w:t xml:space="preserve"> </w:t>
      </w:r>
      <w:r>
        <w:rPr>
          <w:rFonts w:ascii="KCFTRC+CMR10"/>
          <w:color w:val="000000"/>
          <w:sz w:val="20"/>
        </w:rPr>
        <w:t>in</w:t>
      </w:r>
      <w:r>
        <w:rPr>
          <w:rFonts w:ascii="Times New Roman"/>
          <w:color w:val="000000"/>
          <w:spacing w:val="-2"/>
          <w:sz w:val="20"/>
        </w:rPr>
        <w:t xml:space="preserve"> </w:t>
      </w:r>
      <w:r>
        <w:rPr>
          <w:rFonts w:ascii="KCFTRC+CMR10"/>
          <w:color w:val="000000"/>
          <w:sz w:val="20"/>
        </w:rPr>
        <w:t>the</w:t>
      </w:r>
      <w:r>
        <w:rPr>
          <w:rFonts w:ascii="Times New Roman"/>
          <w:color w:val="000000"/>
          <w:spacing w:val="-2"/>
          <w:sz w:val="20"/>
        </w:rPr>
        <w:t xml:space="preserve"> </w:t>
      </w:r>
      <w:r>
        <w:rPr>
          <w:rFonts w:ascii="KCFTRC+CMR10"/>
          <w:color w:val="000000"/>
          <w:spacing w:val="-1"/>
          <w:sz w:val="20"/>
        </w:rPr>
        <w:t>savings</w:t>
      </w:r>
      <w:r>
        <w:rPr>
          <w:rFonts w:ascii="Times New Roman"/>
          <w:color w:val="000000"/>
          <w:sz w:val="20"/>
        </w:rPr>
        <w:t xml:space="preserve"> </w:t>
      </w:r>
      <w:r>
        <w:rPr>
          <w:rFonts w:ascii="KCFTRC+CMR10"/>
          <w:color w:val="000000"/>
          <w:sz w:val="20"/>
        </w:rPr>
        <w:t>from</w:t>
      </w:r>
      <w:r>
        <w:rPr>
          <w:rFonts w:ascii="Times New Roman"/>
          <w:color w:val="000000"/>
          <w:spacing w:val="-2"/>
          <w:sz w:val="20"/>
        </w:rPr>
        <w:t xml:space="preserve"> </w:t>
      </w:r>
      <w:r>
        <w:rPr>
          <w:rFonts w:ascii="KCFTRC+CMR10"/>
          <w:color w:val="000000"/>
          <w:spacing w:val="-1"/>
          <w:sz w:val="20"/>
        </w:rPr>
        <w:t>electricity</w:t>
      </w:r>
      <w:r>
        <w:rPr>
          <w:rFonts w:ascii="Times New Roman"/>
          <w:color w:val="000000"/>
          <w:spacing w:val="-1"/>
          <w:sz w:val="20"/>
        </w:rPr>
        <w:t xml:space="preserve"> </w:t>
      </w:r>
      <w:r>
        <w:rPr>
          <w:rFonts w:ascii="KCFTRC+CMR10"/>
          <w:color w:val="000000"/>
          <w:sz w:val="20"/>
        </w:rPr>
        <w:t>consumption</w:t>
      </w:r>
    </w:p>
    <w:p w14:paraId="5E7A83D0" w14:textId="77777777" w:rsidR="00CF0253" w:rsidRDefault="00252649">
      <w:pPr>
        <w:spacing w:before="149" w:after="0" w:line="209" w:lineRule="exact"/>
        <w:jc w:val="left"/>
        <w:rPr>
          <w:rFonts w:ascii="Times New Roman"/>
          <w:color w:val="000000"/>
          <w:sz w:val="20"/>
        </w:rPr>
      </w:pPr>
      <w:r>
        <w:rPr>
          <w:rFonts w:ascii="KCFTRC+CMR10"/>
          <w:color w:val="000000"/>
          <w:sz w:val="20"/>
        </w:rPr>
        <w:t>for</w:t>
      </w:r>
      <w:r>
        <w:rPr>
          <w:rFonts w:ascii="Times New Roman"/>
          <w:color w:val="000000"/>
          <w:spacing w:val="29"/>
          <w:sz w:val="20"/>
        </w:rPr>
        <w:t xml:space="preserve"> </w:t>
      </w:r>
      <w:r>
        <w:rPr>
          <w:rFonts w:ascii="KCFTRC+CMR10"/>
          <w:color w:val="000000"/>
          <w:sz w:val="20"/>
        </w:rPr>
        <w:t>temperature-control</w:t>
      </w:r>
      <w:r>
        <w:rPr>
          <w:rFonts w:ascii="Times New Roman"/>
          <w:color w:val="000000"/>
          <w:spacing w:val="29"/>
          <w:sz w:val="20"/>
        </w:rPr>
        <w:t xml:space="preserve"> </w:t>
      </w:r>
      <w:r>
        <w:rPr>
          <w:rFonts w:ascii="KCFTRC+CMR10"/>
          <w:color w:val="000000"/>
          <w:sz w:val="20"/>
        </w:rPr>
        <w:t>uses</w:t>
      </w:r>
      <w:r>
        <w:rPr>
          <w:rFonts w:ascii="Times New Roman"/>
          <w:color w:val="000000"/>
          <w:spacing w:val="29"/>
          <w:sz w:val="20"/>
        </w:rPr>
        <w:t xml:space="preserve"> </w:t>
      </w:r>
      <w:r>
        <w:rPr>
          <w:rFonts w:ascii="KCFTRC+CMR10"/>
          <w:color w:val="000000"/>
          <w:sz w:val="20"/>
        </w:rPr>
        <w:t>at</w:t>
      </w:r>
      <w:r>
        <w:rPr>
          <w:rFonts w:ascii="Times New Roman"/>
          <w:color w:val="000000"/>
          <w:spacing w:val="29"/>
          <w:sz w:val="20"/>
        </w:rPr>
        <w:t xml:space="preserve"> </w:t>
      </w:r>
      <w:r>
        <w:rPr>
          <w:rFonts w:ascii="KCFTRC+CMR10"/>
          <w:color w:val="000000"/>
          <w:sz w:val="20"/>
        </w:rPr>
        <w:t>a</w:t>
      </w:r>
      <w:r>
        <w:rPr>
          <w:rFonts w:ascii="Times New Roman"/>
          <w:color w:val="000000"/>
          <w:spacing w:val="29"/>
          <w:sz w:val="20"/>
        </w:rPr>
        <w:t xml:space="preserve"> </w:t>
      </w:r>
      <w:r>
        <w:rPr>
          <w:rFonts w:ascii="KCFTRC+CMR10"/>
          <w:color w:val="000000"/>
          <w:spacing w:val="-2"/>
          <w:sz w:val="20"/>
        </w:rPr>
        <w:t>given</w:t>
      </w:r>
      <w:r>
        <w:rPr>
          <w:rFonts w:ascii="Times New Roman"/>
          <w:color w:val="000000"/>
          <w:spacing w:val="30"/>
          <w:sz w:val="20"/>
        </w:rPr>
        <w:t xml:space="preserve"> </w:t>
      </w:r>
      <w:r>
        <w:rPr>
          <w:rFonts w:ascii="KCFTRC+CMR10"/>
          <w:color w:val="000000"/>
          <w:sz w:val="20"/>
        </w:rPr>
        <w:t>daily</w:t>
      </w:r>
      <w:r>
        <w:rPr>
          <w:rFonts w:ascii="Times New Roman"/>
          <w:color w:val="000000"/>
          <w:spacing w:val="29"/>
          <w:sz w:val="20"/>
        </w:rPr>
        <w:t xml:space="preserve"> </w:t>
      </w:r>
      <w:r>
        <w:rPr>
          <w:rFonts w:ascii="KCFTRC+CMR10"/>
          <w:color w:val="000000"/>
          <w:sz w:val="20"/>
        </w:rPr>
        <w:t>HDDs</w:t>
      </w:r>
      <w:r>
        <w:rPr>
          <w:rFonts w:ascii="Times New Roman"/>
          <w:color w:val="000000"/>
          <w:spacing w:val="29"/>
          <w:sz w:val="20"/>
        </w:rPr>
        <w:t xml:space="preserve"> </w:t>
      </w:r>
      <w:r>
        <w:rPr>
          <w:rFonts w:ascii="KCFTRC+CMR10"/>
          <w:color w:val="000000"/>
          <w:spacing w:val="-1"/>
          <w:sz w:val="20"/>
        </w:rPr>
        <w:t>between</w:t>
      </w:r>
      <w:r>
        <w:rPr>
          <w:rFonts w:ascii="Times New Roman"/>
          <w:color w:val="000000"/>
          <w:spacing w:val="30"/>
          <w:sz w:val="20"/>
        </w:rPr>
        <w:t xml:space="preserve"> </w:t>
      </w:r>
      <w:r>
        <w:rPr>
          <w:rFonts w:ascii="KCFTRC+CMR10"/>
          <w:color w:val="000000"/>
          <w:spacing w:val="-1"/>
          <w:sz w:val="20"/>
        </w:rPr>
        <w:t>saving</w:t>
      </w:r>
      <w:r>
        <w:rPr>
          <w:rFonts w:ascii="Times New Roman"/>
          <w:color w:val="000000"/>
          <w:spacing w:val="30"/>
          <w:sz w:val="20"/>
        </w:rPr>
        <w:t xml:space="preserve"> </w:t>
      </w:r>
      <w:r>
        <w:rPr>
          <w:rFonts w:ascii="KCFTRC+CMR10"/>
          <w:color w:val="000000"/>
          <w:spacing w:val="-1"/>
          <w:sz w:val="20"/>
        </w:rPr>
        <w:t>curves</w:t>
      </w:r>
      <w:r>
        <w:rPr>
          <w:rFonts w:ascii="Times New Roman"/>
          <w:color w:val="000000"/>
          <w:spacing w:val="30"/>
          <w:sz w:val="20"/>
        </w:rPr>
        <w:t xml:space="preserve"> </w:t>
      </w:r>
      <w:r>
        <w:rPr>
          <w:rFonts w:ascii="KCFTRC+CMR10"/>
          <w:color w:val="000000"/>
          <w:sz w:val="20"/>
        </w:rPr>
        <w:t>of</w:t>
      </w:r>
      <w:r>
        <w:rPr>
          <w:rFonts w:ascii="Times New Roman"/>
          <w:color w:val="000000"/>
          <w:spacing w:val="29"/>
          <w:sz w:val="20"/>
        </w:rPr>
        <w:t xml:space="preserve"> </w:t>
      </w:r>
      <w:r>
        <w:rPr>
          <w:rFonts w:ascii="KCFTRC+CMR10"/>
          <w:color w:val="000000"/>
          <w:sz w:val="20"/>
        </w:rPr>
        <w:t>the</w:t>
      </w:r>
      <w:r>
        <w:rPr>
          <w:rFonts w:ascii="Times New Roman"/>
          <w:color w:val="000000"/>
          <w:spacing w:val="29"/>
          <w:sz w:val="20"/>
        </w:rPr>
        <w:t xml:space="preserve"> </w:t>
      </w:r>
      <w:r>
        <w:rPr>
          <w:rFonts w:ascii="KCFTRC+CMR10"/>
          <w:color w:val="000000"/>
          <w:spacing w:val="-3"/>
          <w:sz w:val="20"/>
        </w:rPr>
        <w:t>lowest</w:t>
      </w:r>
      <w:r>
        <w:rPr>
          <w:rFonts w:ascii="Times New Roman"/>
          <w:color w:val="000000"/>
          <w:spacing w:val="31"/>
          <w:sz w:val="20"/>
        </w:rPr>
        <w:t xml:space="preserve"> </w:t>
      </w:r>
      <w:r>
        <w:rPr>
          <w:rFonts w:ascii="KCFTRC+CMR10"/>
          <w:color w:val="000000"/>
          <w:sz w:val="20"/>
        </w:rPr>
        <w:t>and</w:t>
      </w:r>
      <w:r>
        <w:rPr>
          <w:rFonts w:ascii="Times New Roman"/>
          <w:color w:val="000000"/>
          <w:spacing w:val="29"/>
          <w:sz w:val="20"/>
        </w:rPr>
        <w:t xml:space="preserve"> </w:t>
      </w:r>
      <w:r>
        <w:rPr>
          <w:rFonts w:ascii="KCFTRC+CMR10"/>
          <w:color w:val="000000"/>
          <w:sz w:val="20"/>
        </w:rPr>
        <w:t>the</w:t>
      </w:r>
      <w:r>
        <w:rPr>
          <w:rFonts w:ascii="Times New Roman"/>
          <w:color w:val="000000"/>
          <w:spacing w:val="29"/>
          <w:sz w:val="20"/>
        </w:rPr>
        <w:t xml:space="preserve"> </w:t>
      </w:r>
      <w:r>
        <w:rPr>
          <w:rFonts w:ascii="KCFTRC+CMR10"/>
          <w:color w:val="000000"/>
          <w:sz w:val="20"/>
        </w:rPr>
        <w:t>highest</w:t>
      </w:r>
      <w:r>
        <w:rPr>
          <w:rFonts w:ascii="Times New Roman"/>
          <w:color w:val="000000"/>
          <w:spacing w:val="29"/>
          <w:sz w:val="20"/>
        </w:rPr>
        <w:t xml:space="preserve"> </w:t>
      </w:r>
      <w:r>
        <w:rPr>
          <w:rFonts w:ascii="KCFTRC+CMR10"/>
          <w:color w:val="000000"/>
          <w:sz w:val="20"/>
        </w:rPr>
        <w:t>rate</w:t>
      </w:r>
    </w:p>
    <w:p w14:paraId="1D1F9DAE" w14:textId="77777777" w:rsidR="00CF0253" w:rsidRDefault="00252649">
      <w:pPr>
        <w:spacing w:before="149" w:after="0" w:line="209" w:lineRule="exact"/>
        <w:jc w:val="left"/>
        <w:rPr>
          <w:rFonts w:ascii="Times New Roman"/>
          <w:color w:val="000000"/>
          <w:sz w:val="20"/>
        </w:rPr>
      </w:pPr>
      <w:r>
        <w:rPr>
          <w:rFonts w:ascii="KCFTRC+CMR10"/>
          <w:color w:val="000000"/>
          <w:spacing w:val="-1"/>
          <w:sz w:val="20"/>
        </w:rPr>
        <w:t>changes</w:t>
      </w:r>
      <w:r>
        <w:rPr>
          <w:rFonts w:ascii="Times New Roman"/>
          <w:color w:val="000000"/>
          <w:spacing w:val="30"/>
          <w:sz w:val="20"/>
        </w:rPr>
        <w:t xml:space="preserve"> </w:t>
      </w:r>
      <w:r>
        <w:rPr>
          <w:rFonts w:ascii="KCFTRC+CMR10"/>
          <w:color w:val="000000"/>
          <w:sz w:val="20"/>
        </w:rPr>
        <w:t>in</w:t>
      </w:r>
      <w:r>
        <w:rPr>
          <w:rFonts w:ascii="Times New Roman"/>
          <w:color w:val="000000"/>
          <w:spacing w:val="28"/>
          <w:sz w:val="20"/>
        </w:rPr>
        <w:t xml:space="preserve"> </w:t>
      </w:r>
      <w:r>
        <w:rPr>
          <w:rFonts w:ascii="KCFTRC+CMR10"/>
          <w:color w:val="000000"/>
          <w:sz w:val="20"/>
        </w:rPr>
        <w:t>the</w:t>
      </w:r>
      <w:r>
        <w:rPr>
          <w:rFonts w:ascii="Times New Roman"/>
          <w:color w:val="000000"/>
          <w:spacing w:val="29"/>
          <w:sz w:val="20"/>
        </w:rPr>
        <w:t xml:space="preserve"> </w:t>
      </w:r>
      <w:r>
        <w:rPr>
          <w:rFonts w:ascii="KCFTRC+CMR10"/>
          <w:color w:val="000000"/>
          <w:spacing w:val="1"/>
          <w:sz w:val="20"/>
        </w:rPr>
        <w:t>peak</w:t>
      </w:r>
      <w:r>
        <w:rPr>
          <w:rFonts w:ascii="Times New Roman"/>
          <w:color w:val="000000"/>
          <w:spacing w:val="27"/>
          <w:sz w:val="20"/>
        </w:rPr>
        <w:t xml:space="preserve"> </w:t>
      </w:r>
      <w:r>
        <w:rPr>
          <w:rFonts w:ascii="KCFTRC+CMR10"/>
          <w:color w:val="000000"/>
          <w:sz w:val="20"/>
        </w:rPr>
        <w:t>rate</w:t>
      </w:r>
      <w:r>
        <w:rPr>
          <w:rFonts w:ascii="Times New Roman"/>
          <w:color w:val="000000"/>
          <w:spacing w:val="29"/>
          <w:sz w:val="20"/>
        </w:rPr>
        <w:t xml:space="preserve"> </w:t>
      </w:r>
      <w:r>
        <w:rPr>
          <w:rFonts w:ascii="KCFTRC+CMR10"/>
          <w:color w:val="000000"/>
          <w:spacing w:val="2"/>
          <w:sz w:val="20"/>
        </w:rPr>
        <w:t>period</w:t>
      </w:r>
      <w:r>
        <w:rPr>
          <w:rFonts w:ascii="Times New Roman"/>
          <w:color w:val="000000"/>
          <w:spacing w:val="26"/>
          <w:sz w:val="20"/>
        </w:rPr>
        <w:t xml:space="preserve"> </w:t>
      </w:r>
      <w:r>
        <w:rPr>
          <w:rFonts w:ascii="KCFTRC+CMR10"/>
          <w:color w:val="000000"/>
          <w:sz w:val="20"/>
        </w:rPr>
        <w:t>illustrates</w:t>
      </w:r>
      <w:r>
        <w:rPr>
          <w:rFonts w:ascii="Times New Roman"/>
          <w:color w:val="000000"/>
          <w:spacing w:val="29"/>
          <w:sz w:val="20"/>
        </w:rPr>
        <w:t xml:space="preserve"> </w:t>
      </w:r>
      <w:r>
        <w:rPr>
          <w:rFonts w:ascii="KCFTRC+CMR10"/>
          <w:color w:val="000000"/>
          <w:sz w:val="20"/>
        </w:rPr>
        <w:t>attainable</w:t>
      </w:r>
      <w:r>
        <w:rPr>
          <w:rFonts w:ascii="Times New Roman"/>
          <w:color w:val="000000"/>
          <w:spacing w:val="29"/>
          <w:sz w:val="20"/>
        </w:rPr>
        <w:t xml:space="preserve"> </w:t>
      </w:r>
      <w:r>
        <w:rPr>
          <w:rFonts w:ascii="KCFTRC+CMR10"/>
          <w:color w:val="000000"/>
          <w:spacing w:val="-1"/>
          <w:sz w:val="20"/>
        </w:rPr>
        <w:t>savings</w:t>
      </w:r>
      <w:r>
        <w:rPr>
          <w:rFonts w:ascii="Times New Roman"/>
          <w:color w:val="000000"/>
          <w:spacing w:val="30"/>
          <w:sz w:val="20"/>
        </w:rPr>
        <w:t xml:space="preserve"> </w:t>
      </w:r>
      <w:r>
        <w:rPr>
          <w:rFonts w:ascii="KCFTRC+CMR10"/>
          <w:color w:val="000000"/>
          <w:spacing w:val="-2"/>
          <w:sz w:val="20"/>
        </w:rPr>
        <w:t>potentially.</w:t>
      </w:r>
      <w:r>
        <w:rPr>
          <w:rFonts w:ascii="Times New Roman"/>
          <w:color w:val="000000"/>
          <w:spacing w:val="77"/>
          <w:sz w:val="20"/>
        </w:rPr>
        <w:t xml:space="preserve"> </w:t>
      </w:r>
      <w:r>
        <w:rPr>
          <w:rFonts w:ascii="KCFTRC+CMR10"/>
          <w:color w:val="000000"/>
          <w:sz w:val="20"/>
        </w:rPr>
        <w:t>And</w:t>
      </w:r>
      <w:r>
        <w:rPr>
          <w:rFonts w:ascii="Times New Roman"/>
          <w:color w:val="000000"/>
          <w:spacing w:val="29"/>
          <w:sz w:val="20"/>
        </w:rPr>
        <w:t xml:space="preserve"> </w:t>
      </w:r>
      <w:r>
        <w:rPr>
          <w:rFonts w:ascii="KCFTRC+CMR10"/>
          <w:color w:val="000000"/>
          <w:sz w:val="20"/>
        </w:rPr>
        <w:t>the</w:t>
      </w:r>
      <w:r>
        <w:rPr>
          <w:rFonts w:ascii="Times New Roman"/>
          <w:color w:val="000000"/>
          <w:spacing w:val="29"/>
          <w:sz w:val="20"/>
        </w:rPr>
        <w:t xml:space="preserve"> </w:t>
      </w:r>
      <w:r>
        <w:rPr>
          <w:rFonts w:ascii="KCFTRC+CMR10"/>
          <w:color w:val="000000"/>
          <w:sz w:val="20"/>
        </w:rPr>
        <w:t>potential</w:t>
      </w:r>
      <w:r>
        <w:rPr>
          <w:rFonts w:ascii="Times New Roman"/>
          <w:color w:val="000000"/>
          <w:spacing w:val="29"/>
          <w:sz w:val="20"/>
        </w:rPr>
        <w:t xml:space="preserve"> </w:t>
      </w:r>
      <w:r>
        <w:rPr>
          <w:rFonts w:ascii="KCFTRC+CMR10"/>
          <w:color w:val="000000"/>
          <w:spacing w:val="-1"/>
          <w:sz w:val="20"/>
        </w:rPr>
        <w:t>savings</w:t>
      </w:r>
      <w:r>
        <w:rPr>
          <w:rFonts w:ascii="Times New Roman"/>
          <w:color w:val="000000"/>
          <w:spacing w:val="30"/>
          <w:sz w:val="20"/>
        </w:rPr>
        <w:t xml:space="preserve"> </w:t>
      </w:r>
      <w:r>
        <w:rPr>
          <w:rFonts w:ascii="KCFTRC+CMR10"/>
          <w:color w:val="000000"/>
          <w:sz w:val="20"/>
        </w:rPr>
        <w:t>could</w:t>
      </w:r>
      <w:r>
        <w:rPr>
          <w:rFonts w:ascii="Times New Roman"/>
          <w:color w:val="000000"/>
          <w:spacing w:val="29"/>
          <w:sz w:val="20"/>
        </w:rPr>
        <w:t xml:space="preserve"> </w:t>
      </w:r>
      <w:r>
        <w:rPr>
          <w:rFonts w:ascii="KCFTRC+CMR10"/>
          <w:color w:val="000000"/>
          <w:spacing w:val="5"/>
          <w:sz w:val="20"/>
        </w:rPr>
        <w:t>be</w:t>
      </w:r>
    </w:p>
    <w:p w14:paraId="60F0CAE4" w14:textId="77777777" w:rsidR="00CF0253" w:rsidRDefault="00252649">
      <w:pPr>
        <w:spacing w:before="149" w:after="0" w:line="209" w:lineRule="exact"/>
        <w:jc w:val="left"/>
        <w:rPr>
          <w:rFonts w:ascii="Times New Roman"/>
          <w:color w:val="000000"/>
          <w:sz w:val="20"/>
        </w:rPr>
      </w:pPr>
      <w:r>
        <w:rPr>
          <w:rFonts w:ascii="KCFTRC+CMR10"/>
          <w:color w:val="000000"/>
          <w:sz w:val="20"/>
        </w:rPr>
        <w:t>realized</w:t>
      </w:r>
      <w:r>
        <w:rPr>
          <w:rFonts w:ascii="Times New Roman"/>
          <w:color w:val="000000"/>
          <w:spacing w:val="25"/>
          <w:sz w:val="20"/>
        </w:rPr>
        <w:t xml:space="preserve"> </w:t>
      </w:r>
      <w:r>
        <w:rPr>
          <w:rFonts w:ascii="KCFTRC+CMR10"/>
          <w:color w:val="000000"/>
          <w:spacing w:val="-6"/>
          <w:sz w:val="20"/>
        </w:rPr>
        <w:t>by</w:t>
      </w:r>
      <w:r>
        <w:rPr>
          <w:rFonts w:ascii="Times New Roman"/>
          <w:color w:val="000000"/>
          <w:spacing w:val="31"/>
          <w:sz w:val="20"/>
        </w:rPr>
        <w:t xml:space="preserve"> </w:t>
      </w:r>
      <w:r>
        <w:rPr>
          <w:rFonts w:ascii="KCFTRC+CMR10"/>
          <w:color w:val="000000"/>
          <w:sz w:val="20"/>
        </w:rPr>
        <w:t>minimizing</w:t>
      </w:r>
      <w:r>
        <w:rPr>
          <w:rFonts w:ascii="Times New Roman"/>
          <w:color w:val="000000"/>
          <w:spacing w:val="25"/>
          <w:sz w:val="20"/>
        </w:rPr>
        <w:t xml:space="preserve"> </w:t>
      </w:r>
      <w:r>
        <w:rPr>
          <w:rFonts w:ascii="KCFTRC+CMR10" w:hAnsi="KCFTRC+CMR10" w:cs="KCFTRC+CMR10"/>
          <w:color w:val="000000"/>
          <w:sz w:val="20"/>
        </w:rPr>
        <w:t>households’</w:t>
      </w:r>
      <w:r>
        <w:rPr>
          <w:rFonts w:ascii="Times New Roman"/>
          <w:color w:val="000000"/>
          <w:spacing w:val="25"/>
          <w:sz w:val="20"/>
        </w:rPr>
        <w:t xml:space="preserve"> </w:t>
      </w:r>
      <w:r>
        <w:rPr>
          <w:rFonts w:ascii="KCFTRC+CMR10"/>
          <w:color w:val="000000"/>
          <w:spacing w:val="-1"/>
          <w:sz w:val="20"/>
        </w:rPr>
        <w:t>pre-adjustment</w:t>
      </w:r>
      <w:r>
        <w:rPr>
          <w:rFonts w:ascii="Times New Roman"/>
          <w:color w:val="000000"/>
          <w:spacing w:val="26"/>
          <w:sz w:val="20"/>
        </w:rPr>
        <w:t xml:space="preserve"> </w:t>
      </w:r>
      <w:r>
        <w:rPr>
          <w:rFonts w:ascii="KCFTRC+CMR10"/>
          <w:color w:val="000000"/>
          <w:sz w:val="20"/>
        </w:rPr>
        <w:t>in</w:t>
      </w:r>
      <w:r>
        <w:rPr>
          <w:rFonts w:ascii="Times New Roman"/>
          <w:color w:val="000000"/>
          <w:spacing w:val="25"/>
          <w:sz w:val="20"/>
        </w:rPr>
        <w:t xml:space="preserve"> </w:t>
      </w:r>
      <w:r>
        <w:rPr>
          <w:rFonts w:ascii="KCFTRC+CMR10"/>
          <w:color w:val="000000"/>
          <w:sz w:val="20"/>
        </w:rPr>
        <w:t>the</w:t>
      </w:r>
      <w:r>
        <w:rPr>
          <w:rFonts w:ascii="Times New Roman"/>
          <w:color w:val="000000"/>
          <w:spacing w:val="25"/>
          <w:sz w:val="20"/>
        </w:rPr>
        <w:t xml:space="preserve"> </w:t>
      </w:r>
      <w:r>
        <w:rPr>
          <w:rFonts w:ascii="KCFTRC+CMR10"/>
          <w:color w:val="000000"/>
          <w:spacing w:val="1"/>
          <w:sz w:val="20"/>
        </w:rPr>
        <w:t>pre-peak</w:t>
      </w:r>
      <w:r>
        <w:rPr>
          <w:rFonts w:ascii="Times New Roman"/>
          <w:color w:val="000000"/>
          <w:spacing w:val="24"/>
          <w:sz w:val="20"/>
        </w:rPr>
        <w:t xml:space="preserve"> </w:t>
      </w:r>
      <w:r>
        <w:rPr>
          <w:rFonts w:ascii="KCFTRC+CMR10"/>
          <w:color w:val="000000"/>
          <w:spacing w:val="-2"/>
          <w:sz w:val="20"/>
        </w:rPr>
        <w:t>interval.</w:t>
      </w:r>
      <w:r>
        <w:rPr>
          <w:rFonts w:ascii="Times New Roman"/>
          <w:color w:val="000000"/>
          <w:spacing w:val="67"/>
          <w:sz w:val="20"/>
        </w:rPr>
        <w:t xml:space="preserve"> </w:t>
      </w:r>
      <w:r>
        <w:rPr>
          <w:rFonts w:ascii="KCFTRC+CMR10"/>
          <w:color w:val="000000"/>
          <w:sz w:val="20"/>
        </w:rPr>
        <w:t>In</w:t>
      </w:r>
      <w:r>
        <w:rPr>
          <w:rFonts w:ascii="Times New Roman"/>
          <w:color w:val="000000"/>
          <w:spacing w:val="25"/>
          <w:sz w:val="20"/>
        </w:rPr>
        <w:t xml:space="preserve"> </w:t>
      </w:r>
      <w:r>
        <w:rPr>
          <w:rFonts w:ascii="KCFTRC+CMR10"/>
          <w:color w:val="000000"/>
          <w:sz w:val="20"/>
        </w:rPr>
        <w:t>other</w:t>
      </w:r>
      <w:r>
        <w:rPr>
          <w:rFonts w:ascii="Times New Roman"/>
          <w:color w:val="000000"/>
          <w:spacing w:val="25"/>
          <w:sz w:val="20"/>
        </w:rPr>
        <w:t xml:space="preserve"> </w:t>
      </w:r>
      <w:r>
        <w:rPr>
          <w:rFonts w:ascii="KCFTRC+CMR10"/>
          <w:color w:val="000000"/>
          <w:spacing w:val="-1"/>
          <w:sz w:val="20"/>
        </w:rPr>
        <w:t>words,</w:t>
      </w:r>
      <w:r>
        <w:rPr>
          <w:rFonts w:ascii="Times New Roman"/>
          <w:color w:val="000000"/>
          <w:spacing w:val="29"/>
          <w:sz w:val="20"/>
        </w:rPr>
        <w:t xml:space="preserve"> </w:t>
      </w:r>
      <w:r>
        <w:rPr>
          <w:rFonts w:ascii="KCFTRC+CMR10"/>
          <w:color w:val="000000"/>
          <w:spacing w:val="-1"/>
          <w:sz w:val="20"/>
        </w:rPr>
        <w:t>technologies</w:t>
      </w:r>
      <w:r>
        <w:rPr>
          <w:rFonts w:ascii="Times New Roman"/>
          <w:color w:val="000000"/>
          <w:spacing w:val="26"/>
          <w:sz w:val="20"/>
        </w:rPr>
        <w:t xml:space="preserve"> </w:t>
      </w:r>
      <w:r>
        <w:rPr>
          <w:rFonts w:ascii="KCFTRC+CMR10"/>
          <w:color w:val="000000"/>
          <w:sz w:val="20"/>
        </w:rPr>
        <w:t>that</w:t>
      </w:r>
    </w:p>
    <w:p w14:paraId="10A46CE4" w14:textId="77777777" w:rsidR="00CF0253" w:rsidRDefault="00252649">
      <w:pPr>
        <w:spacing w:before="149" w:after="0" w:line="209" w:lineRule="exact"/>
        <w:jc w:val="left"/>
        <w:rPr>
          <w:rFonts w:ascii="Times New Roman"/>
          <w:color w:val="000000"/>
          <w:sz w:val="20"/>
        </w:rPr>
      </w:pPr>
      <w:r>
        <w:rPr>
          <w:rFonts w:ascii="KCFTRC+CMR10" w:hAnsi="KCFTRC+CMR10" w:cs="KCFTRC+CMR10"/>
          <w:color w:val="000000"/>
          <w:sz w:val="20"/>
        </w:rPr>
        <w:t>conﬁne</w:t>
      </w:r>
      <w:r>
        <w:rPr>
          <w:rFonts w:ascii="Times New Roman"/>
          <w:color w:val="000000"/>
          <w:spacing w:val="20"/>
          <w:sz w:val="20"/>
        </w:rPr>
        <w:t xml:space="preserve"> </w:t>
      </w:r>
      <w:r>
        <w:rPr>
          <w:rFonts w:ascii="KCFTRC+CMR10"/>
          <w:color w:val="000000"/>
          <w:spacing w:val="-2"/>
          <w:sz w:val="20"/>
        </w:rPr>
        <w:t>such</w:t>
      </w:r>
      <w:r>
        <w:rPr>
          <w:rFonts w:ascii="Times New Roman"/>
          <w:color w:val="000000"/>
          <w:spacing w:val="22"/>
          <w:sz w:val="20"/>
        </w:rPr>
        <w:t xml:space="preserve"> </w:t>
      </w:r>
      <w:r>
        <w:rPr>
          <w:rFonts w:ascii="KCFTRC+CMR10"/>
          <w:color w:val="000000"/>
          <w:sz w:val="20"/>
        </w:rPr>
        <w:t>behavioral</w:t>
      </w:r>
      <w:r>
        <w:rPr>
          <w:rFonts w:ascii="Times New Roman"/>
          <w:color w:val="000000"/>
          <w:spacing w:val="21"/>
          <w:sz w:val="20"/>
        </w:rPr>
        <w:t xml:space="preserve"> </w:t>
      </w:r>
      <w:r>
        <w:rPr>
          <w:rFonts w:ascii="KCFTRC+CMR10"/>
          <w:color w:val="000000"/>
          <w:spacing w:val="-1"/>
          <w:sz w:val="20"/>
        </w:rPr>
        <w:t>changes</w:t>
      </w:r>
      <w:r>
        <w:rPr>
          <w:rFonts w:ascii="Times New Roman"/>
          <w:color w:val="000000"/>
          <w:spacing w:val="21"/>
          <w:sz w:val="20"/>
        </w:rPr>
        <w:t xml:space="preserve"> </w:t>
      </w:r>
      <w:r>
        <w:rPr>
          <w:rFonts w:ascii="KCFTRC+CMR10"/>
          <w:color w:val="000000"/>
          <w:sz w:val="20"/>
        </w:rPr>
        <w:t>regarding</w:t>
      </w:r>
      <w:r>
        <w:rPr>
          <w:rFonts w:ascii="Times New Roman"/>
          <w:color w:val="000000"/>
          <w:spacing w:val="20"/>
          <w:sz w:val="20"/>
        </w:rPr>
        <w:t xml:space="preserve"> </w:t>
      </w:r>
      <w:r>
        <w:rPr>
          <w:rFonts w:ascii="KCFTRC+CMR10"/>
          <w:color w:val="000000"/>
          <w:spacing w:val="-1"/>
          <w:sz w:val="20"/>
        </w:rPr>
        <w:t>electricity</w:t>
      </w:r>
      <w:r>
        <w:rPr>
          <w:rFonts w:ascii="Times New Roman"/>
          <w:color w:val="000000"/>
          <w:spacing w:val="21"/>
          <w:sz w:val="20"/>
        </w:rPr>
        <w:t xml:space="preserve"> </w:t>
      </w:r>
      <w:r>
        <w:rPr>
          <w:rFonts w:ascii="KCFTRC+CMR10"/>
          <w:color w:val="000000"/>
          <w:sz w:val="20"/>
        </w:rPr>
        <w:t>consumption</w:t>
      </w:r>
      <w:r>
        <w:rPr>
          <w:rFonts w:ascii="Times New Roman"/>
          <w:color w:val="000000"/>
          <w:spacing w:val="20"/>
          <w:sz w:val="20"/>
        </w:rPr>
        <w:t xml:space="preserve"> </w:t>
      </w:r>
      <w:r>
        <w:rPr>
          <w:rFonts w:ascii="KCFTRC+CMR10"/>
          <w:color w:val="000000"/>
          <w:sz w:val="20"/>
        </w:rPr>
        <w:t>to</w:t>
      </w:r>
      <w:r>
        <w:rPr>
          <w:rFonts w:ascii="Times New Roman"/>
          <w:color w:val="000000"/>
          <w:spacing w:val="20"/>
          <w:sz w:val="20"/>
        </w:rPr>
        <w:t xml:space="preserve"> </w:t>
      </w:r>
      <w:r>
        <w:rPr>
          <w:rFonts w:ascii="KCFTRC+CMR10"/>
          <w:color w:val="000000"/>
          <w:sz w:val="20"/>
        </w:rPr>
        <w:t>the</w:t>
      </w:r>
      <w:r>
        <w:rPr>
          <w:rFonts w:ascii="Times New Roman"/>
          <w:color w:val="000000"/>
          <w:spacing w:val="20"/>
          <w:sz w:val="20"/>
        </w:rPr>
        <w:t xml:space="preserve"> </w:t>
      </w:r>
      <w:r>
        <w:rPr>
          <w:rFonts w:ascii="KCFTRC+CMR10"/>
          <w:color w:val="000000"/>
          <w:sz w:val="20"/>
        </w:rPr>
        <w:t>peak-demand</w:t>
      </w:r>
      <w:r>
        <w:rPr>
          <w:rFonts w:ascii="Times New Roman"/>
          <w:color w:val="000000"/>
          <w:spacing w:val="20"/>
          <w:sz w:val="20"/>
        </w:rPr>
        <w:t xml:space="preserve"> </w:t>
      </w:r>
      <w:r>
        <w:rPr>
          <w:rFonts w:ascii="KCFTRC+CMR10"/>
          <w:color w:val="000000"/>
          <w:sz w:val="20"/>
        </w:rPr>
        <w:t>hours</w:t>
      </w:r>
      <w:r>
        <w:rPr>
          <w:rFonts w:ascii="Times New Roman"/>
          <w:color w:val="000000"/>
          <w:spacing w:val="20"/>
          <w:sz w:val="20"/>
        </w:rPr>
        <w:t xml:space="preserve"> </w:t>
      </w:r>
      <w:r>
        <w:rPr>
          <w:rFonts w:ascii="KCFTRC+CMR10"/>
          <w:color w:val="000000"/>
          <w:spacing w:val="-3"/>
          <w:sz w:val="20"/>
        </w:rPr>
        <w:t>may</w:t>
      </w:r>
      <w:r>
        <w:rPr>
          <w:rFonts w:ascii="Times New Roman"/>
          <w:color w:val="000000"/>
          <w:spacing w:val="23"/>
          <w:sz w:val="20"/>
        </w:rPr>
        <w:t xml:space="preserve"> </w:t>
      </w:r>
      <w:r>
        <w:rPr>
          <w:rFonts w:ascii="KCFTRC+CMR10"/>
          <w:color w:val="000000"/>
          <w:spacing w:val="-2"/>
          <w:sz w:val="20"/>
        </w:rPr>
        <w:t>improve</w:t>
      </w:r>
      <w:r>
        <w:rPr>
          <w:rFonts w:ascii="Times New Roman"/>
          <w:color w:val="000000"/>
          <w:spacing w:val="22"/>
          <w:sz w:val="20"/>
        </w:rPr>
        <w:t xml:space="preserve"> </w:t>
      </w:r>
      <w:r>
        <w:rPr>
          <w:rFonts w:ascii="KCFTRC+CMR10"/>
          <w:color w:val="000000"/>
          <w:sz w:val="20"/>
        </w:rPr>
        <w:t>the</w:t>
      </w:r>
    </w:p>
    <w:p w14:paraId="0EF21510" w14:textId="77777777" w:rsidR="00CF0253" w:rsidRDefault="00252649">
      <w:pPr>
        <w:spacing w:before="149" w:after="0" w:line="209" w:lineRule="exact"/>
        <w:jc w:val="left"/>
        <w:rPr>
          <w:rFonts w:ascii="Times New Roman"/>
          <w:color w:val="000000"/>
          <w:sz w:val="20"/>
        </w:rPr>
      </w:pPr>
      <w:r>
        <w:rPr>
          <w:rFonts w:ascii="KCFTRC+CMR10" w:hAnsi="KCFTRC+CMR10" w:cs="KCFTRC+CMR10"/>
          <w:color w:val="000000"/>
          <w:spacing w:val="-1"/>
          <w:sz w:val="20"/>
        </w:rPr>
        <w:t>eﬀectiveness</w:t>
      </w:r>
      <w:r>
        <w:rPr>
          <w:rFonts w:ascii="Times New Roman"/>
          <w:color w:val="000000"/>
          <w:spacing w:val="17"/>
          <w:sz w:val="20"/>
        </w:rPr>
        <w:t xml:space="preserve"> </w:t>
      </w:r>
      <w:r>
        <w:rPr>
          <w:rFonts w:ascii="KCFTRC+CMR10"/>
          <w:color w:val="000000"/>
          <w:sz w:val="20"/>
        </w:rPr>
        <w:t>of</w:t>
      </w:r>
      <w:r>
        <w:rPr>
          <w:rFonts w:ascii="Times New Roman"/>
          <w:color w:val="000000"/>
          <w:spacing w:val="17"/>
          <w:sz w:val="20"/>
        </w:rPr>
        <w:t xml:space="preserve"> </w:t>
      </w:r>
      <w:r>
        <w:rPr>
          <w:rFonts w:ascii="KCFTRC+CMR10"/>
          <w:color w:val="000000"/>
          <w:sz w:val="20"/>
        </w:rPr>
        <w:t>TOU</w:t>
      </w:r>
      <w:r>
        <w:rPr>
          <w:rFonts w:ascii="Times New Roman"/>
          <w:color w:val="000000"/>
          <w:spacing w:val="16"/>
          <w:sz w:val="20"/>
        </w:rPr>
        <w:t xml:space="preserve"> </w:t>
      </w:r>
      <w:r>
        <w:rPr>
          <w:rFonts w:ascii="KCFTRC+CMR10"/>
          <w:color w:val="000000"/>
          <w:spacing w:val="-1"/>
          <w:sz w:val="20"/>
        </w:rPr>
        <w:t>electricity</w:t>
      </w:r>
      <w:r>
        <w:rPr>
          <w:rFonts w:ascii="Times New Roman"/>
          <w:color w:val="000000"/>
          <w:spacing w:val="17"/>
          <w:sz w:val="20"/>
        </w:rPr>
        <w:t xml:space="preserve"> </w:t>
      </w:r>
      <w:r>
        <w:rPr>
          <w:rFonts w:ascii="KCFTRC+CMR10"/>
          <w:color w:val="000000"/>
          <w:sz w:val="20"/>
        </w:rPr>
        <w:t>pricing</w:t>
      </w:r>
      <w:r>
        <w:rPr>
          <w:rFonts w:ascii="Times New Roman"/>
          <w:color w:val="000000"/>
          <w:spacing w:val="16"/>
          <w:sz w:val="20"/>
        </w:rPr>
        <w:t xml:space="preserve"> </w:t>
      </w:r>
      <w:r>
        <w:rPr>
          <w:rFonts w:ascii="KCFTRC+CMR10"/>
          <w:color w:val="000000"/>
          <w:sz w:val="20"/>
        </w:rPr>
        <w:t>in</w:t>
      </w:r>
      <w:r>
        <w:rPr>
          <w:rFonts w:ascii="Times New Roman"/>
          <w:color w:val="000000"/>
          <w:spacing w:val="16"/>
          <w:sz w:val="20"/>
        </w:rPr>
        <w:t xml:space="preserve"> </w:t>
      </w:r>
      <w:r>
        <w:rPr>
          <w:rFonts w:ascii="KCFTRC+CMR10"/>
          <w:color w:val="000000"/>
          <w:sz w:val="20"/>
        </w:rPr>
        <w:t>the</w:t>
      </w:r>
      <w:r>
        <w:rPr>
          <w:rFonts w:ascii="Times New Roman"/>
          <w:color w:val="000000"/>
          <w:spacing w:val="16"/>
          <w:sz w:val="20"/>
        </w:rPr>
        <w:t xml:space="preserve"> </w:t>
      </w:r>
      <w:r>
        <w:rPr>
          <w:rFonts w:ascii="KCFTRC+CMR10"/>
          <w:color w:val="000000"/>
          <w:spacing w:val="2"/>
          <w:sz w:val="20"/>
        </w:rPr>
        <w:t>peak</w:t>
      </w:r>
      <w:r>
        <w:rPr>
          <w:rFonts w:ascii="Times New Roman"/>
          <w:color w:val="000000"/>
          <w:spacing w:val="15"/>
          <w:sz w:val="20"/>
        </w:rPr>
        <w:t xml:space="preserve"> </w:t>
      </w:r>
      <w:r>
        <w:rPr>
          <w:rFonts w:ascii="KCFTRC+CMR10"/>
          <w:color w:val="000000"/>
          <w:sz w:val="20"/>
        </w:rPr>
        <w:t>rate</w:t>
      </w:r>
      <w:r>
        <w:rPr>
          <w:rFonts w:ascii="Times New Roman"/>
          <w:color w:val="000000"/>
          <w:spacing w:val="16"/>
          <w:sz w:val="20"/>
        </w:rPr>
        <w:t xml:space="preserve"> </w:t>
      </w:r>
      <w:r>
        <w:rPr>
          <w:rFonts w:ascii="KCFTRC+CMR10"/>
          <w:color w:val="000000"/>
          <w:spacing w:val="2"/>
          <w:sz w:val="20"/>
        </w:rPr>
        <w:t>period.</w:t>
      </w:r>
    </w:p>
    <w:p w14:paraId="781EBD0F" w14:textId="77777777" w:rsidR="00CF0253" w:rsidRDefault="00252649">
      <w:pPr>
        <w:spacing w:before="563" w:after="0" w:line="297" w:lineRule="exact"/>
        <w:jc w:val="left"/>
        <w:rPr>
          <w:rFonts w:ascii="Times New Roman"/>
          <w:color w:val="000000"/>
          <w:sz w:val="29"/>
        </w:rPr>
      </w:pPr>
      <w:r>
        <w:rPr>
          <w:rFonts w:ascii="VIOHQD+CMBX12"/>
          <w:color w:val="000000"/>
          <w:sz w:val="29"/>
        </w:rPr>
        <w:t>5</w:t>
      </w:r>
      <w:r>
        <w:rPr>
          <w:rFonts w:ascii="Times New Roman"/>
          <w:color w:val="000000"/>
          <w:spacing w:val="249"/>
          <w:sz w:val="29"/>
        </w:rPr>
        <w:t xml:space="preserve"> </w:t>
      </w:r>
      <w:r>
        <w:rPr>
          <w:rFonts w:ascii="VIOHQD+CMBX12"/>
          <w:color w:val="000000"/>
          <w:spacing w:val="-2"/>
          <w:sz w:val="29"/>
        </w:rPr>
        <w:t>Conclusion</w:t>
      </w:r>
    </w:p>
    <w:p w14:paraId="4E47D5C5" w14:textId="77777777" w:rsidR="00CF0253" w:rsidRDefault="00252649">
      <w:pPr>
        <w:spacing w:before="325" w:after="0" w:line="209" w:lineRule="exact"/>
        <w:jc w:val="left"/>
        <w:rPr>
          <w:rFonts w:ascii="Times New Roman"/>
          <w:color w:val="000000"/>
          <w:sz w:val="20"/>
        </w:rPr>
      </w:pPr>
      <w:r>
        <w:rPr>
          <w:rFonts w:ascii="KCFTRC+CMR10"/>
          <w:color w:val="000000"/>
          <w:sz w:val="20"/>
        </w:rPr>
        <w:t>(...)</w:t>
      </w:r>
    </w:p>
    <w:p w14:paraId="34E0C101" w14:textId="77777777" w:rsidR="00CF0253" w:rsidRDefault="00252649">
      <w:pPr>
        <w:spacing w:before="4369" w:after="0" w:line="169" w:lineRule="exact"/>
        <w:ind w:left="8613"/>
        <w:jc w:val="left"/>
        <w:rPr>
          <w:rFonts w:ascii="Times New Roman"/>
          <w:color w:val="000000"/>
          <w:sz w:val="16"/>
        </w:rPr>
      </w:pPr>
      <w:r>
        <w:rPr>
          <w:rFonts w:ascii="QMLHOO+CMR8"/>
          <w:color w:val="000000"/>
          <w:spacing w:val="-2"/>
          <w:sz w:val="16"/>
        </w:rPr>
        <w:t>Page</w:t>
      </w:r>
      <w:r>
        <w:rPr>
          <w:rFonts w:ascii="Times New Roman"/>
          <w:color w:val="000000"/>
          <w:spacing w:val="18"/>
          <w:sz w:val="16"/>
        </w:rPr>
        <w:t xml:space="preserve"> </w:t>
      </w:r>
      <w:r>
        <w:rPr>
          <w:rFonts w:ascii="QMLHOO+CMR8"/>
          <w:color w:val="000000"/>
          <w:sz w:val="16"/>
        </w:rPr>
        <w:t>22</w:t>
      </w:r>
      <w:r>
        <w:rPr>
          <w:rFonts w:ascii="Times New Roman"/>
          <w:color w:val="000000"/>
          <w:spacing w:val="36"/>
          <w:sz w:val="16"/>
        </w:rPr>
        <w:t xml:space="preserve"> </w:t>
      </w:r>
      <w:r>
        <w:rPr>
          <w:rFonts w:ascii="QMLHOO+CMR8"/>
          <w:color w:val="000000"/>
          <w:sz w:val="16"/>
        </w:rPr>
        <w:t>of</w:t>
      </w:r>
      <w:r>
        <w:rPr>
          <w:rFonts w:ascii="Times New Roman"/>
          <w:color w:val="000000"/>
          <w:spacing w:val="17"/>
          <w:sz w:val="16"/>
        </w:rPr>
        <w:t xml:space="preserve"> </w:t>
      </w:r>
      <w:hyperlink w:anchor="br24" w:history="1">
        <w:r>
          <w:rPr>
            <w:rFonts w:ascii="QMLHOO+CMR8"/>
            <w:color w:val="000000"/>
            <w:sz w:val="16"/>
          </w:rPr>
          <w:t>24</w:t>
        </w:r>
      </w:hyperlink>
    </w:p>
    <w:p w14:paraId="2D59266C" w14:textId="77777777" w:rsidR="00CF0253" w:rsidRDefault="00CF0253">
      <w:pPr>
        <w:spacing w:before="0" w:after="0" w:line="0" w:lineRule="atLeast"/>
        <w:jc w:val="left"/>
        <w:rPr>
          <w:rFonts w:ascii="Arial"/>
          <w:color w:val="FF0000"/>
          <w:sz w:val="2"/>
        </w:rPr>
      </w:pPr>
    </w:p>
    <w:p w14:paraId="5023B5A8" w14:textId="77777777" w:rsidR="00CF0253" w:rsidRDefault="00252649">
      <w:pPr>
        <w:spacing w:before="0" w:after="0" w:line="0" w:lineRule="atLeast"/>
        <w:jc w:val="left"/>
        <w:rPr>
          <w:rFonts w:ascii="Arial"/>
          <w:color w:val="FF0000"/>
          <w:sz w:val="2"/>
        </w:rPr>
      </w:pPr>
      <w:r>
        <w:rPr>
          <w:rFonts w:ascii="Arial"/>
          <w:color w:val="FF0000"/>
          <w:sz w:val="2"/>
        </w:rPr>
        <w:cr/>
      </w:r>
      <w:r>
        <w:rPr>
          <w:rFonts w:ascii="Arial"/>
          <w:color w:val="FF0000"/>
          <w:sz w:val="2"/>
        </w:rPr>
        <w:br w:type="page"/>
      </w:r>
    </w:p>
    <w:p w14:paraId="04FCBF42" w14:textId="77777777" w:rsidR="00CF0253" w:rsidRDefault="00CF0253">
      <w:pPr>
        <w:pStyle w:val="NoList1"/>
        <w:sectPr w:rsidR="00CF0253">
          <w:pgSz w:w="12240" w:h="15840"/>
          <w:pgMar w:top="894" w:right="100" w:bottom="0" w:left="1134" w:header="720" w:footer="720" w:gutter="0"/>
          <w:pgNumType w:start="1"/>
          <w:cols w:space="720"/>
          <w:docGrid w:linePitch="1"/>
        </w:sectPr>
      </w:pPr>
    </w:p>
    <w:p w14:paraId="6F41F68E" w14:textId="77777777" w:rsidR="00CF0253" w:rsidRDefault="00CF0253">
      <w:pPr>
        <w:spacing w:before="0" w:after="0" w:line="0" w:lineRule="atLeast"/>
        <w:jc w:val="left"/>
        <w:rPr>
          <w:rFonts w:ascii="Arial"/>
          <w:color w:val="FF0000"/>
          <w:sz w:val="2"/>
        </w:rPr>
      </w:pPr>
    </w:p>
    <w:p w14:paraId="509C8C89" w14:textId="77777777" w:rsidR="00CF0253" w:rsidRDefault="00252649">
      <w:pPr>
        <w:spacing w:before="0" w:after="0" w:line="189" w:lineRule="exact"/>
        <w:ind w:left="71"/>
        <w:jc w:val="left"/>
        <w:rPr>
          <w:rFonts w:ascii="Times New Roman"/>
          <w:color w:val="000000"/>
          <w:sz w:val="18"/>
        </w:rPr>
      </w:pPr>
      <w:bookmarkStart w:id="193" w:name="br23"/>
      <w:bookmarkEnd w:id="193"/>
      <w:r>
        <w:rPr>
          <w:noProof/>
        </w:rPr>
        <w:drawing>
          <wp:anchor distT="0" distB="0" distL="114300" distR="114300" simplePos="0" relativeHeight="251640832" behindDoc="1" locked="0" layoutInCell="1" allowOverlap="1" wp14:anchorId="51775986" wp14:editId="6AB24B16">
            <wp:simplePos x="0" y="0"/>
            <wp:positionH relativeFrom="page">
              <wp:posOffset>707390</wp:posOffset>
            </wp:positionH>
            <wp:positionV relativeFrom="page">
              <wp:posOffset>679450</wp:posOffset>
            </wp:positionV>
            <wp:extent cx="1817370" cy="38100"/>
            <wp:effectExtent l="0" t="0" r="0" b="0"/>
            <wp:wrapNone/>
            <wp:docPr id="3" name="_x000034" descr="ooxWord://word/media/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4" descr="ooxWord://word/media/image35.jpe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1817370" cy="38100"/>
                    </a:xfrm>
                    <a:prstGeom prst="rect">
                      <a:avLst/>
                    </a:prstGeom>
                    <a:noFill/>
                  </pic:spPr>
                </pic:pic>
              </a:graphicData>
            </a:graphic>
            <wp14:sizeRelH relativeFrom="page">
              <wp14:pctWidth>0</wp14:pctWidth>
            </wp14:sizeRelH>
            <wp14:sizeRelV relativeFrom="page">
              <wp14:pctHeight>0</wp14:pctHeight>
            </wp14:sizeRelV>
          </wp:anchor>
        </w:drawing>
      </w:r>
      <w:r>
        <w:rPr>
          <w:rFonts w:ascii="UDJGFS+CMBX9"/>
          <w:color w:val="000000"/>
          <w:sz w:val="18"/>
        </w:rPr>
        <w:t>Dissertation:</w:t>
      </w:r>
      <w:r>
        <w:rPr>
          <w:rFonts w:ascii="Times New Roman"/>
          <w:color w:val="000000"/>
          <w:spacing w:val="49"/>
          <w:sz w:val="18"/>
        </w:rPr>
        <w:t xml:space="preserve"> </w:t>
      </w:r>
      <w:r>
        <w:rPr>
          <w:rFonts w:ascii="UDJGFS+CMBX9"/>
          <w:color w:val="000000"/>
          <w:sz w:val="18"/>
        </w:rPr>
        <w:t>Chapter</w:t>
      </w:r>
      <w:r>
        <w:rPr>
          <w:rFonts w:ascii="Times New Roman"/>
          <w:color w:val="000000"/>
          <w:spacing w:val="26"/>
          <w:sz w:val="18"/>
        </w:rPr>
        <w:t xml:space="preserve"> </w:t>
      </w:r>
      <w:r>
        <w:rPr>
          <w:rFonts w:ascii="UDJGFS+CMBX9"/>
          <w:color w:val="000000"/>
          <w:sz w:val="18"/>
        </w:rPr>
        <w:t>2</w:t>
      </w:r>
      <w:r>
        <w:rPr>
          <w:rFonts w:ascii="Times New Roman"/>
          <w:color w:val="000000"/>
          <w:spacing w:val="26"/>
          <w:sz w:val="18"/>
        </w:rPr>
        <w:t xml:space="preserve"> </w:t>
      </w:r>
      <w:r>
        <w:rPr>
          <w:rFonts w:ascii="UDJGFS+CMBX9"/>
          <w:color w:val="000000"/>
          <w:sz w:val="18"/>
        </w:rPr>
        <w:t>only</w:t>
      </w:r>
    </w:p>
    <w:p w14:paraId="20C853CA" w14:textId="77777777" w:rsidR="00CF0253" w:rsidRDefault="00252649">
      <w:pPr>
        <w:spacing w:before="127" w:after="0" w:line="190" w:lineRule="exact"/>
        <w:jc w:val="left"/>
        <w:rPr>
          <w:rFonts w:ascii="Times New Roman"/>
          <w:color w:val="000000"/>
          <w:sz w:val="18"/>
        </w:rPr>
      </w:pPr>
      <w:proofErr w:type="spellStart"/>
      <w:r>
        <w:rPr>
          <w:rFonts w:ascii="MTBMSK+CMBXTI10"/>
          <w:color w:val="000000"/>
          <w:sz w:val="18"/>
        </w:rPr>
        <w:t>Jinmahn</w:t>
      </w:r>
      <w:proofErr w:type="spellEnd"/>
      <w:r>
        <w:rPr>
          <w:rFonts w:ascii="Times New Roman"/>
          <w:color w:val="000000"/>
          <w:spacing w:val="29"/>
          <w:sz w:val="18"/>
        </w:rPr>
        <w:t xml:space="preserve"> </w:t>
      </w:r>
      <w:r>
        <w:rPr>
          <w:rFonts w:ascii="MTBMSK+CMBXTI10"/>
          <w:color w:val="000000"/>
          <w:sz w:val="18"/>
        </w:rPr>
        <w:t>Jo</w:t>
      </w:r>
      <w:r>
        <w:rPr>
          <w:rFonts w:ascii="Times New Roman"/>
          <w:color w:val="000000"/>
          <w:spacing w:val="40"/>
          <w:sz w:val="18"/>
        </w:rPr>
        <w:t xml:space="preserve"> </w:t>
      </w:r>
      <w:r>
        <w:rPr>
          <w:rFonts w:ascii="UDJGFS+CMBX9"/>
          <w:color w:val="000000"/>
          <w:sz w:val="18"/>
        </w:rPr>
        <w:t>(ID#:</w:t>
      </w:r>
      <w:r>
        <w:rPr>
          <w:rFonts w:ascii="Times New Roman"/>
          <w:color w:val="000000"/>
          <w:spacing w:val="50"/>
          <w:sz w:val="18"/>
        </w:rPr>
        <w:t xml:space="preserve"> </w:t>
      </w:r>
      <w:r>
        <w:rPr>
          <w:rFonts w:ascii="UDJGFS+CMBX9"/>
          <w:color w:val="000000"/>
          <w:sz w:val="18"/>
        </w:rPr>
        <w:t>915528897)</w:t>
      </w:r>
    </w:p>
    <w:p w14:paraId="40433510" w14:textId="77777777" w:rsidR="00CF0253" w:rsidRDefault="00252649">
      <w:pPr>
        <w:spacing w:before="568" w:after="0" w:line="297" w:lineRule="exact"/>
        <w:jc w:val="left"/>
        <w:rPr>
          <w:rFonts w:ascii="Times New Roman"/>
          <w:color w:val="000000"/>
          <w:sz w:val="29"/>
        </w:rPr>
      </w:pPr>
      <w:proofErr w:type="gramStart"/>
      <w:r>
        <w:rPr>
          <w:rFonts w:ascii="VIOHQD+CMBX12"/>
          <w:color w:val="000000"/>
          <w:sz w:val="29"/>
        </w:rPr>
        <w:t>A</w:t>
      </w:r>
      <w:proofErr w:type="gramEnd"/>
      <w:r>
        <w:rPr>
          <w:rFonts w:ascii="Times New Roman"/>
          <w:color w:val="000000"/>
          <w:spacing w:val="248"/>
          <w:sz w:val="29"/>
        </w:rPr>
        <w:t xml:space="preserve"> </w:t>
      </w:r>
      <w:r>
        <w:rPr>
          <w:rFonts w:ascii="VIOHQD+CMBX12"/>
          <w:color w:val="000000"/>
          <w:spacing w:val="-1"/>
          <w:sz w:val="29"/>
        </w:rPr>
        <w:t>Appendixes</w:t>
      </w:r>
    </w:p>
    <w:p w14:paraId="6D5787FE" w14:textId="77777777" w:rsidR="00CF0253" w:rsidRDefault="00252649">
      <w:pPr>
        <w:spacing w:before="12605" w:after="0" w:line="169" w:lineRule="exact"/>
        <w:ind w:left="8613"/>
        <w:jc w:val="left"/>
        <w:rPr>
          <w:rFonts w:ascii="Times New Roman"/>
          <w:color w:val="000000"/>
          <w:sz w:val="16"/>
        </w:rPr>
      </w:pPr>
      <w:r>
        <w:rPr>
          <w:rFonts w:ascii="QMLHOO+CMR8"/>
          <w:color w:val="000000"/>
          <w:spacing w:val="-2"/>
          <w:sz w:val="16"/>
        </w:rPr>
        <w:t>Page</w:t>
      </w:r>
      <w:r>
        <w:rPr>
          <w:rFonts w:ascii="Times New Roman"/>
          <w:color w:val="000000"/>
          <w:spacing w:val="18"/>
          <w:sz w:val="16"/>
        </w:rPr>
        <w:t xml:space="preserve"> </w:t>
      </w:r>
      <w:r>
        <w:rPr>
          <w:rFonts w:ascii="QMLHOO+CMR8"/>
          <w:color w:val="000000"/>
          <w:sz w:val="16"/>
        </w:rPr>
        <w:t>23</w:t>
      </w:r>
      <w:r>
        <w:rPr>
          <w:rFonts w:ascii="Times New Roman"/>
          <w:color w:val="000000"/>
          <w:spacing w:val="36"/>
          <w:sz w:val="16"/>
        </w:rPr>
        <w:t xml:space="preserve"> </w:t>
      </w:r>
      <w:r>
        <w:rPr>
          <w:rFonts w:ascii="QMLHOO+CMR8"/>
          <w:color w:val="000000"/>
          <w:sz w:val="16"/>
        </w:rPr>
        <w:t>of</w:t>
      </w:r>
      <w:r>
        <w:rPr>
          <w:rFonts w:ascii="Times New Roman"/>
          <w:color w:val="000000"/>
          <w:spacing w:val="17"/>
          <w:sz w:val="16"/>
        </w:rPr>
        <w:t xml:space="preserve"> </w:t>
      </w:r>
      <w:hyperlink w:anchor="br24" w:history="1">
        <w:r>
          <w:rPr>
            <w:rFonts w:ascii="QMLHOO+CMR8"/>
            <w:color w:val="000000"/>
            <w:sz w:val="16"/>
          </w:rPr>
          <w:t>24</w:t>
        </w:r>
      </w:hyperlink>
    </w:p>
    <w:p w14:paraId="52090BAA" w14:textId="77777777" w:rsidR="00CF0253" w:rsidRDefault="00CF0253">
      <w:pPr>
        <w:spacing w:before="0" w:after="0" w:line="0" w:lineRule="atLeast"/>
        <w:jc w:val="left"/>
        <w:rPr>
          <w:rFonts w:ascii="Arial"/>
          <w:color w:val="FF0000"/>
          <w:sz w:val="2"/>
        </w:rPr>
      </w:pPr>
    </w:p>
    <w:p w14:paraId="40116448" w14:textId="77777777" w:rsidR="00CF0253" w:rsidRDefault="00252649">
      <w:pPr>
        <w:spacing w:before="0" w:after="0" w:line="0" w:lineRule="atLeast"/>
        <w:jc w:val="left"/>
        <w:rPr>
          <w:rFonts w:ascii="Arial"/>
          <w:color w:val="FF0000"/>
          <w:sz w:val="2"/>
        </w:rPr>
      </w:pPr>
      <w:r>
        <w:rPr>
          <w:rFonts w:ascii="Arial"/>
          <w:color w:val="FF0000"/>
          <w:sz w:val="2"/>
        </w:rPr>
        <w:cr/>
      </w:r>
      <w:r>
        <w:rPr>
          <w:rFonts w:ascii="Arial"/>
          <w:color w:val="FF0000"/>
          <w:sz w:val="2"/>
        </w:rPr>
        <w:br w:type="page"/>
      </w:r>
    </w:p>
    <w:p w14:paraId="7640EABB" w14:textId="77777777" w:rsidR="00CF0253" w:rsidRDefault="00CF0253">
      <w:pPr>
        <w:pStyle w:val="NoList1"/>
        <w:sectPr w:rsidR="00CF0253">
          <w:pgSz w:w="12240" w:h="15840"/>
          <w:pgMar w:top="894" w:right="100" w:bottom="0" w:left="1134" w:header="720" w:footer="720" w:gutter="0"/>
          <w:pgNumType w:start="1"/>
          <w:cols w:space="720"/>
          <w:docGrid w:linePitch="1"/>
        </w:sectPr>
      </w:pPr>
    </w:p>
    <w:p w14:paraId="3379FA33" w14:textId="77777777" w:rsidR="00CF0253" w:rsidRDefault="00CF0253">
      <w:pPr>
        <w:spacing w:before="0" w:after="0" w:line="0" w:lineRule="atLeast"/>
        <w:jc w:val="left"/>
        <w:rPr>
          <w:rFonts w:ascii="Arial"/>
          <w:color w:val="FF0000"/>
          <w:sz w:val="2"/>
        </w:rPr>
      </w:pPr>
    </w:p>
    <w:p w14:paraId="69805084" w14:textId="77777777" w:rsidR="00CF0253" w:rsidRDefault="00252649">
      <w:pPr>
        <w:spacing w:before="0" w:after="0" w:line="189" w:lineRule="exact"/>
        <w:ind w:left="71"/>
        <w:jc w:val="left"/>
        <w:rPr>
          <w:rFonts w:ascii="Times New Roman"/>
          <w:color w:val="000000"/>
          <w:sz w:val="18"/>
        </w:rPr>
      </w:pPr>
      <w:bookmarkStart w:id="194" w:name="br24"/>
      <w:bookmarkEnd w:id="194"/>
      <w:r>
        <w:rPr>
          <w:noProof/>
        </w:rPr>
        <w:drawing>
          <wp:anchor distT="0" distB="0" distL="114300" distR="114300" simplePos="0" relativeHeight="251639808" behindDoc="1" locked="0" layoutInCell="1" allowOverlap="1" wp14:anchorId="54F769ED" wp14:editId="32A78842">
            <wp:simplePos x="0" y="0"/>
            <wp:positionH relativeFrom="page">
              <wp:posOffset>707390</wp:posOffset>
            </wp:positionH>
            <wp:positionV relativeFrom="page">
              <wp:posOffset>679450</wp:posOffset>
            </wp:positionV>
            <wp:extent cx="1817370" cy="38100"/>
            <wp:effectExtent l="0" t="0" r="0" b="0"/>
            <wp:wrapNone/>
            <wp:docPr id="2" name="_x000035" descr="ooxWord://word/media/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5" descr="ooxWord://word/media/image36.jpe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1817370" cy="38100"/>
                    </a:xfrm>
                    <a:prstGeom prst="rect">
                      <a:avLst/>
                    </a:prstGeom>
                    <a:noFill/>
                  </pic:spPr>
                </pic:pic>
              </a:graphicData>
            </a:graphic>
            <wp14:sizeRelH relativeFrom="page">
              <wp14:pctWidth>0</wp14:pctWidth>
            </wp14:sizeRelH>
            <wp14:sizeRelV relativeFrom="page">
              <wp14:pctHeight>0</wp14:pctHeight>
            </wp14:sizeRelV>
          </wp:anchor>
        </w:drawing>
      </w:r>
      <w:r>
        <w:rPr>
          <w:rFonts w:ascii="UDJGFS+CMBX9"/>
          <w:color w:val="000000"/>
          <w:sz w:val="18"/>
        </w:rPr>
        <w:t>Dissertation:</w:t>
      </w:r>
      <w:r>
        <w:rPr>
          <w:rFonts w:ascii="Times New Roman"/>
          <w:color w:val="000000"/>
          <w:spacing w:val="49"/>
          <w:sz w:val="18"/>
        </w:rPr>
        <w:t xml:space="preserve"> </w:t>
      </w:r>
      <w:r>
        <w:rPr>
          <w:rFonts w:ascii="UDJGFS+CMBX9"/>
          <w:color w:val="000000"/>
          <w:sz w:val="18"/>
        </w:rPr>
        <w:t>Chapter</w:t>
      </w:r>
      <w:r>
        <w:rPr>
          <w:rFonts w:ascii="Times New Roman"/>
          <w:color w:val="000000"/>
          <w:spacing w:val="26"/>
          <w:sz w:val="18"/>
        </w:rPr>
        <w:t xml:space="preserve"> </w:t>
      </w:r>
      <w:r>
        <w:rPr>
          <w:rFonts w:ascii="UDJGFS+CMBX9"/>
          <w:color w:val="000000"/>
          <w:sz w:val="18"/>
        </w:rPr>
        <w:t>2</w:t>
      </w:r>
      <w:r>
        <w:rPr>
          <w:rFonts w:ascii="Times New Roman"/>
          <w:color w:val="000000"/>
          <w:spacing w:val="26"/>
          <w:sz w:val="18"/>
        </w:rPr>
        <w:t xml:space="preserve"> </w:t>
      </w:r>
      <w:r>
        <w:rPr>
          <w:rFonts w:ascii="UDJGFS+CMBX9"/>
          <w:color w:val="000000"/>
          <w:sz w:val="18"/>
        </w:rPr>
        <w:t>only</w:t>
      </w:r>
    </w:p>
    <w:p w14:paraId="7A9DB78F" w14:textId="77777777" w:rsidR="00CF0253" w:rsidRDefault="00252649">
      <w:pPr>
        <w:spacing w:before="127" w:after="0" w:line="190" w:lineRule="exact"/>
        <w:jc w:val="left"/>
        <w:rPr>
          <w:rFonts w:ascii="Times New Roman"/>
          <w:color w:val="000000"/>
          <w:sz w:val="18"/>
        </w:rPr>
      </w:pPr>
      <w:proofErr w:type="spellStart"/>
      <w:r>
        <w:rPr>
          <w:rFonts w:ascii="MTBMSK+CMBXTI10"/>
          <w:color w:val="000000"/>
          <w:sz w:val="18"/>
        </w:rPr>
        <w:t>Jinmahn</w:t>
      </w:r>
      <w:proofErr w:type="spellEnd"/>
      <w:r>
        <w:rPr>
          <w:rFonts w:ascii="Times New Roman"/>
          <w:color w:val="000000"/>
          <w:spacing w:val="29"/>
          <w:sz w:val="18"/>
        </w:rPr>
        <w:t xml:space="preserve"> </w:t>
      </w:r>
      <w:r>
        <w:rPr>
          <w:rFonts w:ascii="MTBMSK+CMBXTI10"/>
          <w:color w:val="000000"/>
          <w:sz w:val="18"/>
        </w:rPr>
        <w:t>Jo</w:t>
      </w:r>
      <w:r>
        <w:rPr>
          <w:rFonts w:ascii="Times New Roman"/>
          <w:color w:val="000000"/>
          <w:spacing w:val="40"/>
          <w:sz w:val="18"/>
        </w:rPr>
        <w:t xml:space="preserve"> </w:t>
      </w:r>
      <w:r>
        <w:rPr>
          <w:rFonts w:ascii="UDJGFS+CMBX9"/>
          <w:color w:val="000000"/>
          <w:sz w:val="18"/>
        </w:rPr>
        <w:t>(ID#:</w:t>
      </w:r>
      <w:r>
        <w:rPr>
          <w:rFonts w:ascii="Times New Roman"/>
          <w:color w:val="000000"/>
          <w:spacing w:val="50"/>
          <w:sz w:val="18"/>
        </w:rPr>
        <w:t xml:space="preserve"> </w:t>
      </w:r>
      <w:r>
        <w:rPr>
          <w:rFonts w:ascii="UDJGFS+CMBX9"/>
          <w:color w:val="000000"/>
          <w:sz w:val="18"/>
        </w:rPr>
        <w:t>915528897)</w:t>
      </w:r>
    </w:p>
    <w:p w14:paraId="0F97E077" w14:textId="77777777" w:rsidR="00CF0253" w:rsidRDefault="00252649">
      <w:pPr>
        <w:spacing w:before="568" w:after="0" w:line="297" w:lineRule="exact"/>
        <w:jc w:val="left"/>
        <w:rPr>
          <w:rFonts w:ascii="Times New Roman"/>
          <w:color w:val="000000"/>
          <w:sz w:val="29"/>
        </w:rPr>
      </w:pPr>
      <w:r>
        <w:rPr>
          <w:rFonts w:ascii="VIOHQD+CMBX12"/>
          <w:color w:val="000000"/>
          <w:spacing w:val="-2"/>
          <w:sz w:val="29"/>
        </w:rPr>
        <w:t>References</w:t>
      </w:r>
    </w:p>
    <w:p w14:paraId="508ADDEA" w14:textId="77777777" w:rsidR="00CF0253" w:rsidRDefault="00252649">
      <w:pPr>
        <w:spacing w:before="325" w:after="0" w:line="209" w:lineRule="exact"/>
        <w:jc w:val="left"/>
        <w:rPr>
          <w:rFonts w:ascii="Times New Roman"/>
          <w:color w:val="000000"/>
          <w:sz w:val="20"/>
        </w:rPr>
      </w:pPr>
      <w:r>
        <w:rPr>
          <w:rFonts w:ascii="JCMVBB+CMBX10"/>
          <w:color w:val="000000"/>
          <w:sz w:val="20"/>
        </w:rPr>
        <w:t>Commission</w:t>
      </w:r>
      <w:r>
        <w:rPr>
          <w:rFonts w:ascii="Times New Roman"/>
          <w:color w:val="000000"/>
          <w:spacing w:val="27"/>
          <w:sz w:val="20"/>
        </w:rPr>
        <w:t xml:space="preserve"> </w:t>
      </w:r>
      <w:r>
        <w:rPr>
          <w:rFonts w:ascii="JCMVBB+CMBX10"/>
          <w:color w:val="000000"/>
          <w:sz w:val="20"/>
        </w:rPr>
        <w:t>for</w:t>
      </w:r>
      <w:r>
        <w:rPr>
          <w:rFonts w:ascii="Times New Roman"/>
          <w:color w:val="000000"/>
          <w:spacing w:val="27"/>
          <w:sz w:val="20"/>
        </w:rPr>
        <w:t xml:space="preserve"> </w:t>
      </w:r>
      <w:r>
        <w:rPr>
          <w:rFonts w:ascii="JCMVBB+CMBX10"/>
          <w:color w:val="000000"/>
          <w:sz w:val="20"/>
        </w:rPr>
        <w:t>Energy</w:t>
      </w:r>
      <w:r>
        <w:rPr>
          <w:rFonts w:ascii="Times New Roman"/>
          <w:color w:val="000000"/>
          <w:spacing w:val="27"/>
          <w:sz w:val="20"/>
        </w:rPr>
        <w:t xml:space="preserve"> </w:t>
      </w:r>
      <w:r>
        <w:rPr>
          <w:rFonts w:ascii="JCMVBB+CMBX10"/>
          <w:color w:val="000000"/>
          <w:sz w:val="20"/>
        </w:rPr>
        <w:t>Regulation.</w:t>
      </w:r>
      <w:r>
        <w:rPr>
          <w:rFonts w:ascii="Times New Roman"/>
          <w:color w:val="000000"/>
          <w:spacing w:val="17"/>
          <w:sz w:val="20"/>
        </w:rPr>
        <w:t xml:space="preserve"> </w:t>
      </w:r>
      <w:r>
        <w:rPr>
          <w:rFonts w:ascii="KCFTRC+CMR10"/>
          <w:color w:val="000000"/>
          <w:sz w:val="20"/>
        </w:rPr>
        <w:t>2011.</w:t>
      </w:r>
      <w:r>
        <w:rPr>
          <w:rFonts w:ascii="Times New Roman"/>
          <w:color w:val="000000"/>
          <w:spacing w:val="17"/>
          <w:sz w:val="20"/>
        </w:rPr>
        <w:t xml:space="preserve"> </w:t>
      </w:r>
      <w:r>
        <w:rPr>
          <w:rFonts w:ascii="KCFTRC+CMR10" w:hAnsi="KCFTRC+CMR10" w:cs="KCFTRC+CMR10"/>
          <w:color w:val="000000"/>
          <w:spacing w:val="-1"/>
          <w:sz w:val="20"/>
        </w:rPr>
        <w:t>“Electricity</w:t>
      </w:r>
      <w:r>
        <w:rPr>
          <w:rFonts w:ascii="Times New Roman"/>
          <w:color w:val="000000"/>
          <w:spacing w:val="17"/>
          <w:sz w:val="20"/>
        </w:rPr>
        <w:t xml:space="preserve"> </w:t>
      </w:r>
      <w:r>
        <w:rPr>
          <w:rFonts w:ascii="KCFTRC+CMR10"/>
          <w:color w:val="000000"/>
          <w:sz w:val="20"/>
        </w:rPr>
        <w:t>Smart</w:t>
      </w:r>
      <w:r>
        <w:rPr>
          <w:rFonts w:ascii="Times New Roman"/>
          <w:color w:val="000000"/>
          <w:spacing w:val="17"/>
          <w:sz w:val="20"/>
        </w:rPr>
        <w:t xml:space="preserve"> </w:t>
      </w:r>
      <w:r>
        <w:rPr>
          <w:rFonts w:ascii="KCFTRC+CMR10"/>
          <w:color w:val="000000"/>
          <w:sz w:val="20"/>
        </w:rPr>
        <w:t>Metering</w:t>
      </w:r>
      <w:r>
        <w:rPr>
          <w:rFonts w:ascii="Times New Roman"/>
          <w:color w:val="000000"/>
          <w:spacing w:val="16"/>
          <w:sz w:val="20"/>
        </w:rPr>
        <w:t xml:space="preserve"> </w:t>
      </w:r>
      <w:r>
        <w:rPr>
          <w:rFonts w:ascii="KCFTRC+CMR10"/>
          <w:color w:val="000000"/>
          <w:sz w:val="20"/>
        </w:rPr>
        <w:t>Customer</w:t>
      </w:r>
      <w:r>
        <w:rPr>
          <w:rFonts w:ascii="Times New Roman"/>
          <w:color w:val="000000"/>
          <w:spacing w:val="17"/>
          <w:sz w:val="20"/>
        </w:rPr>
        <w:t xml:space="preserve"> </w:t>
      </w:r>
      <w:proofErr w:type="spellStart"/>
      <w:r>
        <w:rPr>
          <w:rFonts w:ascii="KCFTRC+CMR10"/>
          <w:color w:val="000000"/>
          <w:spacing w:val="-1"/>
          <w:sz w:val="20"/>
        </w:rPr>
        <w:t>Behaviour</w:t>
      </w:r>
      <w:proofErr w:type="spellEnd"/>
      <w:r>
        <w:rPr>
          <w:rFonts w:ascii="Times New Roman"/>
          <w:color w:val="000000"/>
          <w:spacing w:val="17"/>
          <w:sz w:val="20"/>
        </w:rPr>
        <w:t xml:space="preserve"> </w:t>
      </w:r>
      <w:r>
        <w:rPr>
          <w:rFonts w:ascii="KCFTRC+CMR10"/>
          <w:color w:val="000000"/>
          <w:spacing w:val="-4"/>
          <w:sz w:val="20"/>
        </w:rPr>
        <w:t>Trials</w:t>
      </w:r>
      <w:r>
        <w:rPr>
          <w:rFonts w:ascii="Times New Roman"/>
          <w:color w:val="000000"/>
          <w:spacing w:val="20"/>
          <w:sz w:val="20"/>
        </w:rPr>
        <w:t xml:space="preserve"> </w:t>
      </w:r>
      <w:r>
        <w:rPr>
          <w:rFonts w:ascii="KCFTRC+CMR10"/>
          <w:color w:val="000000"/>
          <w:sz w:val="20"/>
        </w:rPr>
        <w:t>(CBT)</w:t>
      </w:r>
    </w:p>
    <w:p w14:paraId="7A704C0C" w14:textId="77777777" w:rsidR="00CF0253" w:rsidRDefault="00252649">
      <w:pPr>
        <w:spacing w:before="149" w:after="0" w:line="209" w:lineRule="exact"/>
        <w:ind w:left="199"/>
        <w:jc w:val="left"/>
        <w:rPr>
          <w:rFonts w:ascii="Times New Roman"/>
          <w:color w:val="000000"/>
          <w:sz w:val="20"/>
        </w:rPr>
      </w:pPr>
      <w:r>
        <w:rPr>
          <w:rFonts w:ascii="KCFTRC+CMR10"/>
          <w:color w:val="000000"/>
          <w:sz w:val="20"/>
        </w:rPr>
        <w:t>Findings</w:t>
      </w:r>
      <w:r>
        <w:rPr>
          <w:rFonts w:ascii="Times New Roman"/>
          <w:color w:val="000000"/>
          <w:spacing w:val="16"/>
          <w:sz w:val="20"/>
        </w:rPr>
        <w:t xml:space="preserve"> </w:t>
      </w:r>
      <w:r>
        <w:rPr>
          <w:rFonts w:ascii="KCFTRC+CMR10" w:hAnsi="KCFTRC+CMR10" w:cs="KCFTRC+CMR10"/>
          <w:color w:val="000000"/>
          <w:spacing w:val="1"/>
          <w:sz w:val="20"/>
        </w:rPr>
        <w:t>Report.”</w:t>
      </w:r>
    </w:p>
    <w:p w14:paraId="412253BB" w14:textId="77777777" w:rsidR="00CF0253" w:rsidRDefault="00252649">
      <w:pPr>
        <w:spacing w:before="309" w:after="0" w:line="209" w:lineRule="exact"/>
        <w:jc w:val="left"/>
        <w:rPr>
          <w:rFonts w:ascii="Times New Roman"/>
          <w:color w:val="000000"/>
          <w:sz w:val="20"/>
        </w:rPr>
      </w:pPr>
      <w:r>
        <w:rPr>
          <w:rFonts w:ascii="JCMVBB+CMBX10"/>
          <w:color w:val="000000"/>
          <w:sz w:val="20"/>
        </w:rPr>
        <w:t>Harding,</w:t>
      </w:r>
      <w:r>
        <w:rPr>
          <w:rFonts w:ascii="Times New Roman"/>
          <w:color w:val="000000"/>
          <w:spacing w:val="34"/>
          <w:sz w:val="20"/>
        </w:rPr>
        <w:t xml:space="preserve"> </w:t>
      </w:r>
      <w:r>
        <w:rPr>
          <w:rFonts w:ascii="JCMVBB+CMBX10"/>
          <w:color w:val="000000"/>
          <w:sz w:val="20"/>
        </w:rPr>
        <w:t>Matthew,</w:t>
      </w:r>
      <w:r>
        <w:rPr>
          <w:rFonts w:ascii="Times New Roman"/>
          <w:color w:val="000000"/>
          <w:spacing w:val="34"/>
          <w:sz w:val="20"/>
        </w:rPr>
        <w:t xml:space="preserve"> </w:t>
      </w:r>
      <w:r>
        <w:rPr>
          <w:rFonts w:ascii="JCMVBB+CMBX10"/>
          <w:color w:val="000000"/>
          <w:sz w:val="20"/>
        </w:rPr>
        <w:t>and</w:t>
      </w:r>
      <w:r>
        <w:rPr>
          <w:rFonts w:ascii="Times New Roman"/>
          <w:color w:val="000000"/>
          <w:spacing w:val="32"/>
          <w:sz w:val="20"/>
        </w:rPr>
        <w:t xml:space="preserve"> </w:t>
      </w:r>
      <w:r>
        <w:rPr>
          <w:rFonts w:ascii="JCMVBB+CMBX10"/>
          <w:color w:val="000000"/>
          <w:spacing w:val="-2"/>
          <w:sz w:val="20"/>
        </w:rPr>
        <w:t>Steven</w:t>
      </w:r>
      <w:r>
        <w:rPr>
          <w:rFonts w:ascii="Times New Roman"/>
          <w:color w:val="000000"/>
          <w:spacing w:val="34"/>
          <w:sz w:val="20"/>
        </w:rPr>
        <w:t xml:space="preserve"> </w:t>
      </w:r>
      <w:r>
        <w:rPr>
          <w:rFonts w:ascii="JCMVBB+CMBX10"/>
          <w:color w:val="000000"/>
          <w:sz w:val="20"/>
        </w:rPr>
        <w:t>Sexton.</w:t>
      </w:r>
      <w:r>
        <w:rPr>
          <w:rFonts w:ascii="Times New Roman"/>
          <w:color w:val="000000"/>
          <w:spacing w:val="22"/>
          <w:sz w:val="20"/>
        </w:rPr>
        <w:t xml:space="preserve"> </w:t>
      </w:r>
      <w:r>
        <w:rPr>
          <w:rFonts w:ascii="KCFTRC+CMR10"/>
          <w:color w:val="000000"/>
          <w:sz w:val="20"/>
        </w:rPr>
        <w:t>2017.</w:t>
      </w:r>
      <w:r>
        <w:rPr>
          <w:rFonts w:ascii="Times New Roman"/>
          <w:color w:val="000000"/>
          <w:spacing w:val="22"/>
          <w:sz w:val="20"/>
        </w:rPr>
        <w:t xml:space="preserve"> </w:t>
      </w:r>
      <w:r>
        <w:rPr>
          <w:rFonts w:ascii="KCFTRC+CMR10" w:hAnsi="KCFTRC+CMR10" w:cs="KCFTRC+CMR10"/>
          <w:color w:val="000000"/>
          <w:sz w:val="20"/>
        </w:rPr>
        <w:t>“Household</w:t>
      </w:r>
      <w:r>
        <w:rPr>
          <w:rFonts w:ascii="Times New Roman"/>
          <w:color w:val="000000"/>
          <w:spacing w:val="22"/>
          <w:sz w:val="20"/>
        </w:rPr>
        <w:t xml:space="preserve"> </w:t>
      </w:r>
      <w:r>
        <w:rPr>
          <w:rFonts w:ascii="KCFTRC+CMR10"/>
          <w:color w:val="000000"/>
          <w:sz w:val="20"/>
        </w:rPr>
        <w:t>Response</w:t>
      </w:r>
      <w:r>
        <w:rPr>
          <w:rFonts w:ascii="Times New Roman"/>
          <w:color w:val="000000"/>
          <w:spacing w:val="21"/>
          <w:sz w:val="20"/>
        </w:rPr>
        <w:t xml:space="preserve"> </w:t>
      </w:r>
      <w:r>
        <w:rPr>
          <w:rFonts w:ascii="KCFTRC+CMR10"/>
          <w:color w:val="000000"/>
          <w:sz w:val="20"/>
        </w:rPr>
        <w:t>to</w:t>
      </w:r>
      <w:r>
        <w:rPr>
          <w:rFonts w:ascii="Times New Roman"/>
          <w:color w:val="000000"/>
          <w:spacing w:val="21"/>
          <w:sz w:val="20"/>
        </w:rPr>
        <w:t xml:space="preserve"> </w:t>
      </w:r>
      <w:r>
        <w:rPr>
          <w:rFonts w:ascii="KCFTRC+CMR10"/>
          <w:color w:val="000000"/>
          <w:spacing w:val="-2"/>
          <w:sz w:val="20"/>
        </w:rPr>
        <w:t>Time-Varying</w:t>
      </w:r>
      <w:r>
        <w:rPr>
          <w:rFonts w:ascii="Times New Roman"/>
          <w:color w:val="000000"/>
          <w:spacing w:val="23"/>
          <w:sz w:val="20"/>
        </w:rPr>
        <w:t xml:space="preserve"> </w:t>
      </w:r>
      <w:r>
        <w:rPr>
          <w:rFonts w:ascii="KCFTRC+CMR10"/>
          <w:color w:val="000000"/>
          <w:spacing w:val="-1"/>
          <w:sz w:val="20"/>
        </w:rPr>
        <w:t>Electricity</w:t>
      </w:r>
      <w:r>
        <w:rPr>
          <w:rFonts w:ascii="Times New Roman"/>
          <w:color w:val="000000"/>
          <w:spacing w:val="22"/>
          <w:sz w:val="20"/>
        </w:rPr>
        <w:t xml:space="preserve"> </w:t>
      </w:r>
      <w:r>
        <w:rPr>
          <w:rFonts w:ascii="KCFTRC+CMR10" w:hAnsi="KCFTRC+CMR10" w:cs="KCFTRC+CMR10"/>
          <w:color w:val="000000"/>
          <w:sz w:val="20"/>
        </w:rPr>
        <w:t>Prices.”</w:t>
      </w:r>
    </w:p>
    <w:p w14:paraId="5CF31203" w14:textId="77777777" w:rsidR="00CF0253" w:rsidRDefault="00252649">
      <w:pPr>
        <w:spacing w:before="149" w:after="0" w:line="209" w:lineRule="exact"/>
        <w:ind w:left="199"/>
        <w:jc w:val="left"/>
        <w:rPr>
          <w:rFonts w:ascii="Times New Roman"/>
          <w:color w:val="000000"/>
          <w:sz w:val="20"/>
        </w:rPr>
      </w:pPr>
      <w:r>
        <w:rPr>
          <w:rFonts w:ascii="JSEOKQ+CMTI10"/>
          <w:color w:val="000000"/>
          <w:spacing w:val="-1"/>
          <w:sz w:val="20"/>
        </w:rPr>
        <w:t>Annual</w:t>
      </w:r>
      <w:r>
        <w:rPr>
          <w:rFonts w:ascii="Times New Roman"/>
          <w:color w:val="000000"/>
          <w:spacing w:val="23"/>
          <w:sz w:val="20"/>
        </w:rPr>
        <w:t xml:space="preserve"> </w:t>
      </w:r>
      <w:r>
        <w:rPr>
          <w:rFonts w:ascii="JSEOKQ+CMTI10"/>
          <w:color w:val="000000"/>
          <w:spacing w:val="-2"/>
          <w:sz w:val="20"/>
        </w:rPr>
        <w:t>Review</w:t>
      </w:r>
      <w:r>
        <w:rPr>
          <w:rFonts w:ascii="Times New Roman"/>
          <w:color w:val="000000"/>
          <w:spacing w:val="23"/>
          <w:sz w:val="20"/>
        </w:rPr>
        <w:t xml:space="preserve"> </w:t>
      </w:r>
      <w:r>
        <w:rPr>
          <w:rFonts w:ascii="JSEOKQ+CMTI10"/>
          <w:color w:val="000000"/>
          <w:sz w:val="20"/>
        </w:rPr>
        <w:t>of</w:t>
      </w:r>
      <w:r>
        <w:rPr>
          <w:rFonts w:ascii="Times New Roman"/>
          <w:color w:val="000000"/>
          <w:spacing w:val="22"/>
          <w:sz w:val="20"/>
        </w:rPr>
        <w:t xml:space="preserve"> </w:t>
      </w:r>
      <w:r>
        <w:rPr>
          <w:rFonts w:ascii="JSEOKQ+CMTI10"/>
          <w:color w:val="000000"/>
          <w:spacing w:val="-5"/>
          <w:sz w:val="20"/>
        </w:rPr>
        <w:t>Resource</w:t>
      </w:r>
      <w:r>
        <w:rPr>
          <w:rFonts w:ascii="Times New Roman"/>
          <w:color w:val="000000"/>
          <w:spacing w:val="26"/>
          <w:sz w:val="20"/>
        </w:rPr>
        <w:t xml:space="preserve"> </w:t>
      </w:r>
      <w:r>
        <w:rPr>
          <w:rFonts w:ascii="JSEOKQ+CMTI10"/>
          <w:color w:val="000000"/>
          <w:spacing w:val="-1"/>
          <w:sz w:val="20"/>
        </w:rPr>
        <w:t>Economics</w:t>
      </w:r>
      <w:r>
        <w:rPr>
          <w:rFonts w:ascii="KCFTRC+CMR10"/>
          <w:color w:val="000000"/>
          <w:sz w:val="20"/>
        </w:rPr>
        <w:t>,</w:t>
      </w:r>
      <w:r>
        <w:rPr>
          <w:rFonts w:ascii="Times New Roman"/>
          <w:color w:val="000000"/>
          <w:spacing w:val="16"/>
          <w:sz w:val="20"/>
        </w:rPr>
        <w:t xml:space="preserve"> </w:t>
      </w:r>
      <w:r>
        <w:rPr>
          <w:rFonts w:ascii="KCFTRC+CMR10"/>
          <w:color w:val="000000"/>
          <w:sz w:val="20"/>
        </w:rPr>
        <w:t>9(1):</w:t>
      </w:r>
      <w:r>
        <w:rPr>
          <w:rFonts w:ascii="Times New Roman"/>
          <w:color w:val="000000"/>
          <w:spacing w:val="17"/>
          <w:sz w:val="20"/>
        </w:rPr>
        <w:t xml:space="preserve"> </w:t>
      </w:r>
      <w:r>
        <w:rPr>
          <w:rFonts w:ascii="KCFTRC+CMR10" w:hAnsi="KCFTRC+CMR10" w:cs="KCFTRC+CMR10"/>
          <w:color w:val="000000"/>
          <w:sz w:val="20"/>
        </w:rPr>
        <w:t>337–359.</w:t>
      </w:r>
    </w:p>
    <w:p w14:paraId="7406D833" w14:textId="77777777" w:rsidR="00CF0253" w:rsidRDefault="00252649">
      <w:pPr>
        <w:spacing w:before="309" w:after="0" w:line="209" w:lineRule="exact"/>
        <w:jc w:val="left"/>
        <w:rPr>
          <w:rFonts w:ascii="Times New Roman"/>
          <w:color w:val="000000"/>
          <w:sz w:val="20"/>
        </w:rPr>
      </w:pPr>
      <w:r>
        <w:rPr>
          <w:rFonts w:ascii="JCMVBB+CMBX10"/>
          <w:color w:val="000000"/>
          <w:sz w:val="20"/>
        </w:rPr>
        <w:t>Liu,</w:t>
      </w:r>
      <w:r>
        <w:rPr>
          <w:rFonts w:ascii="Times New Roman"/>
          <w:color w:val="000000"/>
          <w:spacing w:val="26"/>
          <w:sz w:val="20"/>
        </w:rPr>
        <w:t xml:space="preserve"> </w:t>
      </w:r>
      <w:proofErr w:type="spellStart"/>
      <w:r>
        <w:rPr>
          <w:rFonts w:ascii="JCMVBB+CMBX10"/>
          <w:color w:val="000000"/>
          <w:sz w:val="20"/>
        </w:rPr>
        <w:t>Xiaochen</w:t>
      </w:r>
      <w:proofErr w:type="spellEnd"/>
      <w:r>
        <w:rPr>
          <w:rFonts w:ascii="JCMVBB+CMBX10"/>
          <w:color w:val="000000"/>
          <w:sz w:val="20"/>
        </w:rPr>
        <w:t>,</w:t>
      </w:r>
      <w:r>
        <w:rPr>
          <w:rFonts w:ascii="Times New Roman"/>
          <w:color w:val="000000"/>
          <w:spacing w:val="26"/>
          <w:sz w:val="20"/>
        </w:rPr>
        <w:t xml:space="preserve"> </w:t>
      </w:r>
      <w:r>
        <w:rPr>
          <w:rFonts w:ascii="JCMVBB+CMBX10"/>
          <w:color w:val="000000"/>
          <w:sz w:val="20"/>
        </w:rPr>
        <w:t>and</w:t>
      </w:r>
      <w:r>
        <w:rPr>
          <w:rFonts w:ascii="Times New Roman"/>
          <w:color w:val="000000"/>
          <w:spacing w:val="26"/>
          <w:sz w:val="20"/>
        </w:rPr>
        <w:t xml:space="preserve"> </w:t>
      </w:r>
      <w:r>
        <w:rPr>
          <w:rFonts w:ascii="JCMVBB+CMBX10"/>
          <w:color w:val="000000"/>
          <w:sz w:val="20"/>
        </w:rPr>
        <w:t>John</w:t>
      </w:r>
      <w:r>
        <w:rPr>
          <w:rFonts w:ascii="Times New Roman"/>
          <w:color w:val="000000"/>
          <w:spacing w:val="26"/>
          <w:sz w:val="20"/>
        </w:rPr>
        <w:t xml:space="preserve"> </w:t>
      </w:r>
      <w:r>
        <w:rPr>
          <w:rFonts w:ascii="JCMVBB+CMBX10"/>
          <w:color w:val="000000"/>
          <w:spacing w:val="-4"/>
          <w:sz w:val="20"/>
        </w:rPr>
        <w:t>Sweeney.</w:t>
      </w:r>
      <w:r>
        <w:rPr>
          <w:rFonts w:ascii="Times New Roman"/>
          <w:color w:val="000000"/>
          <w:spacing w:val="20"/>
          <w:sz w:val="20"/>
        </w:rPr>
        <w:t xml:space="preserve"> </w:t>
      </w:r>
      <w:r>
        <w:rPr>
          <w:rFonts w:ascii="KCFTRC+CMR10"/>
          <w:color w:val="000000"/>
          <w:sz w:val="20"/>
        </w:rPr>
        <w:t>2012.</w:t>
      </w:r>
      <w:r>
        <w:rPr>
          <w:rFonts w:ascii="Times New Roman"/>
          <w:color w:val="000000"/>
          <w:spacing w:val="16"/>
          <w:sz w:val="20"/>
        </w:rPr>
        <w:t xml:space="preserve"> </w:t>
      </w:r>
      <w:r>
        <w:rPr>
          <w:rFonts w:ascii="KCFTRC+CMR10" w:hAnsi="KCFTRC+CMR10" w:cs="KCFTRC+CMR10"/>
          <w:color w:val="000000"/>
          <w:sz w:val="20"/>
        </w:rPr>
        <w:t>“The</w:t>
      </w:r>
      <w:r>
        <w:rPr>
          <w:rFonts w:ascii="Times New Roman"/>
          <w:color w:val="000000"/>
          <w:spacing w:val="16"/>
          <w:sz w:val="20"/>
        </w:rPr>
        <w:t xml:space="preserve"> </w:t>
      </w:r>
      <w:r>
        <w:rPr>
          <w:rFonts w:ascii="KCFTRC+CMR10"/>
          <w:color w:val="000000"/>
          <w:sz w:val="20"/>
        </w:rPr>
        <w:t>Impacts</w:t>
      </w:r>
      <w:r>
        <w:rPr>
          <w:rFonts w:ascii="Times New Roman"/>
          <w:color w:val="000000"/>
          <w:spacing w:val="16"/>
          <w:sz w:val="20"/>
        </w:rPr>
        <w:t xml:space="preserve"> </w:t>
      </w:r>
      <w:r>
        <w:rPr>
          <w:rFonts w:ascii="KCFTRC+CMR10"/>
          <w:color w:val="000000"/>
          <w:sz w:val="20"/>
        </w:rPr>
        <w:t>of</w:t>
      </w:r>
      <w:r>
        <w:rPr>
          <w:rFonts w:ascii="Times New Roman"/>
          <w:color w:val="000000"/>
          <w:spacing w:val="16"/>
          <w:sz w:val="20"/>
        </w:rPr>
        <w:t xml:space="preserve"> </w:t>
      </w:r>
      <w:r>
        <w:rPr>
          <w:rFonts w:ascii="KCFTRC+CMR10"/>
          <w:color w:val="000000"/>
          <w:sz w:val="20"/>
        </w:rPr>
        <w:t>Climate</w:t>
      </w:r>
      <w:r>
        <w:rPr>
          <w:rFonts w:ascii="Times New Roman"/>
          <w:color w:val="000000"/>
          <w:spacing w:val="16"/>
          <w:sz w:val="20"/>
        </w:rPr>
        <w:t xml:space="preserve"> </w:t>
      </w:r>
      <w:r>
        <w:rPr>
          <w:rFonts w:ascii="KCFTRC+CMR10"/>
          <w:color w:val="000000"/>
          <w:sz w:val="20"/>
        </w:rPr>
        <w:t>Change</w:t>
      </w:r>
      <w:r>
        <w:rPr>
          <w:rFonts w:ascii="Times New Roman"/>
          <w:color w:val="000000"/>
          <w:spacing w:val="16"/>
          <w:sz w:val="20"/>
        </w:rPr>
        <w:t xml:space="preserve"> </w:t>
      </w:r>
      <w:r>
        <w:rPr>
          <w:rFonts w:ascii="KCFTRC+CMR10"/>
          <w:color w:val="000000"/>
          <w:sz w:val="20"/>
        </w:rPr>
        <w:t>on</w:t>
      </w:r>
      <w:r>
        <w:rPr>
          <w:rFonts w:ascii="Times New Roman"/>
          <w:color w:val="000000"/>
          <w:spacing w:val="16"/>
          <w:sz w:val="20"/>
        </w:rPr>
        <w:t xml:space="preserve"> </w:t>
      </w:r>
      <w:r>
        <w:rPr>
          <w:rFonts w:ascii="KCFTRC+CMR10"/>
          <w:color w:val="000000"/>
          <w:sz w:val="20"/>
        </w:rPr>
        <w:t>Domestic</w:t>
      </w:r>
      <w:r>
        <w:rPr>
          <w:rFonts w:ascii="Times New Roman"/>
          <w:color w:val="000000"/>
          <w:spacing w:val="16"/>
          <w:sz w:val="20"/>
        </w:rPr>
        <w:t xml:space="preserve"> </w:t>
      </w:r>
      <w:r>
        <w:rPr>
          <w:rFonts w:ascii="KCFTRC+CMR10"/>
          <w:color w:val="000000"/>
          <w:sz w:val="20"/>
        </w:rPr>
        <w:t>Natural</w:t>
      </w:r>
      <w:r>
        <w:rPr>
          <w:rFonts w:ascii="Times New Roman"/>
          <w:color w:val="000000"/>
          <w:spacing w:val="16"/>
          <w:sz w:val="20"/>
        </w:rPr>
        <w:t xml:space="preserve"> </w:t>
      </w:r>
      <w:r>
        <w:rPr>
          <w:rFonts w:ascii="KCFTRC+CMR10"/>
          <w:color w:val="000000"/>
          <w:sz w:val="20"/>
        </w:rPr>
        <w:t>Gas</w:t>
      </w:r>
      <w:r>
        <w:rPr>
          <w:rFonts w:ascii="Times New Roman"/>
          <w:color w:val="000000"/>
          <w:spacing w:val="16"/>
          <w:sz w:val="20"/>
        </w:rPr>
        <w:t xml:space="preserve"> </w:t>
      </w:r>
      <w:r>
        <w:rPr>
          <w:rFonts w:ascii="KCFTRC+CMR10"/>
          <w:color w:val="000000"/>
          <w:sz w:val="20"/>
        </w:rPr>
        <w:t>Con-</w:t>
      </w:r>
    </w:p>
    <w:p w14:paraId="45A117EF" w14:textId="77777777" w:rsidR="00CF0253" w:rsidRDefault="00252649">
      <w:pPr>
        <w:spacing w:before="149" w:after="0" w:line="209" w:lineRule="exact"/>
        <w:ind w:left="199"/>
        <w:jc w:val="left"/>
        <w:rPr>
          <w:rFonts w:ascii="Times New Roman"/>
          <w:color w:val="000000"/>
          <w:sz w:val="20"/>
        </w:rPr>
      </w:pPr>
      <w:proofErr w:type="spellStart"/>
      <w:r>
        <w:rPr>
          <w:rFonts w:ascii="KCFTRC+CMR10"/>
          <w:color w:val="000000"/>
          <w:sz w:val="20"/>
        </w:rPr>
        <w:t>sumption</w:t>
      </w:r>
      <w:proofErr w:type="spellEnd"/>
      <w:r>
        <w:rPr>
          <w:rFonts w:ascii="Times New Roman"/>
          <w:color w:val="000000"/>
          <w:spacing w:val="-5"/>
          <w:sz w:val="20"/>
        </w:rPr>
        <w:t xml:space="preserve"> </w:t>
      </w:r>
      <w:r>
        <w:rPr>
          <w:rFonts w:ascii="KCFTRC+CMR10"/>
          <w:color w:val="000000"/>
          <w:sz w:val="20"/>
        </w:rPr>
        <w:t>in</w:t>
      </w:r>
      <w:r>
        <w:rPr>
          <w:rFonts w:ascii="Times New Roman"/>
          <w:color w:val="000000"/>
          <w:spacing w:val="-5"/>
          <w:sz w:val="20"/>
        </w:rPr>
        <w:t xml:space="preserve"> </w:t>
      </w:r>
      <w:r>
        <w:rPr>
          <w:rFonts w:ascii="KCFTRC+CMR10"/>
          <w:color w:val="000000"/>
          <w:sz w:val="20"/>
        </w:rPr>
        <w:t>the</w:t>
      </w:r>
      <w:r>
        <w:rPr>
          <w:rFonts w:ascii="Times New Roman"/>
          <w:color w:val="000000"/>
          <w:spacing w:val="-5"/>
          <w:sz w:val="20"/>
        </w:rPr>
        <w:t xml:space="preserve"> </w:t>
      </w:r>
      <w:r>
        <w:rPr>
          <w:rFonts w:ascii="KCFTRC+CMR10"/>
          <w:color w:val="000000"/>
          <w:sz w:val="20"/>
        </w:rPr>
        <w:t>Greater</w:t>
      </w:r>
      <w:r>
        <w:rPr>
          <w:rFonts w:ascii="Times New Roman"/>
          <w:color w:val="000000"/>
          <w:spacing w:val="-5"/>
          <w:sz w:val="20"/>
        </w:rPr>
        <w:t xml:space="preserve"> </w:t>
      </w:r>
      <w:r>
        <w:rPr>
          <w:rFonts w:ascii="KCFTRC+CMR10"/>
          <w:color w:val="000000"/>
          <w:sz w:val="20"/>
        </w:rPr>
        <w:t>Dublin</w:t>
      </w:r>
      <w:r>
        <w:rPr>
          <w:rFonts w:ascii="Times New Roman"/>
          <w:color w:val="000000"/>
          <w:spacing w:val="-5"/>
          <w:sz w:val="20"/>
        </w:rPr>
        <w:t xml:space="preserve"> </w:t>
      </w:r>
      <w:r>
        <w:rPr>
          <w:rFonts w:ascii="KCFTRC+CMR10" w:hAnsi="KCFTRC+CMR10" w:cs="KCFTRC+CMR10"/>
          <w:color w:val="000000"/>
          <w:sz w:val="20"/>
        </w:rPr>
        <w:t>Region.”</w:t>
      </w:r>
      <w:r>
        <w:rPr>
          <w:rFonts w:ascii="Times New Roman"/>
          <w:color w:val="000000"/>
          <w:spacing w:val="-5"/>
          <w:sz w:val="20"/>
        </w:rPr>
        <w:t xml:space="preserve"> </w:t>
      </w:r>
      <w:r>
        <w:rPr>
          <w:rFonts w:ascii="JSEOKQ+CMTI10"/>
          <w:color w:val="000000"/>
          <w:sz w:val="20"/>
        </w:rPr>
        <w:t>International</w:t>
      </w:r>
      <w:r>
        <w:rPr>
          <w:rFonts w:ascii="Times New Roman"/>
          <w:color w:val="000000"/>
          <w:spacing w:val="2"/>
          <w:sz w:val="20"/>
        </w:rPr>
        <w:t xml:space="preserve"> </w:t>
      </w:r>
      <w:r>
        <w:rPr>
          <w:rFonts w:ascii="JSEOKQ+CMTI10"/>
          <w:color w:val="000000"/>
          <w:sz w:val="20"/>
        </w:rPr>
        <w:t>Journal</w:t>
      </w:r>
      <w:r>
        <w:rPr>
          <w:rFonts w:ascii="Times New Roman"/>
          <w:color w:val="000000"/>
          <w:spacing w:val="2"/>
          <w:sz w:val="20"/>
        </w:rPr>
        <w:t xml:space="preserve"> </w:t>
      </w:r>
      <w:r>
        <w:rPr>
          <w:rFonts w:ascii="JSEOKQ+CMTI10"/>
          <w:color w:val="000000"/>
          <w:sz w:val="20"/>
        </w:rPr>
        <w:t>of</w:t>
      </w:r>
      <w:r>
        <w:rPr>
          <w:rFonts w:ascii="Times New Roman"/>
          <w:color w:val="000000"/>
          <w:spacing w:val="2"/>
          <w:sz w:val="20"/>
        </w:rPr>
        <w:t xml:space="preserve"> </w:t>
      </w:r>
      <w:r>
        <w:rPr>
          <w:rFonts w:ascii="JSEOKQ+CMTI10"/>
          <w:color w:val="000000"/>
          <w:sz w:val="20"/>
        </w:rPr>
        <w:t>Climate</w:t>
      </w:r>
      <w:r>
        <w:rPr>
          <w:rFonts w:ascii="Times New Roman"/>
          <w:color w:val="000000"/>
          <w:spacing w:val="1"/>
          <w:sz w:val="20"/>
        </w:rPr>
        <w:t xml:space="preserve"> </w:t>
      </w:r>
      <w:r>
        <w:rPr>
          <w:rFonts w:ascii="JSEOKQ+CMTI10"/>
          <w:color w:val="000000"/>
          <w:sz w:val="20"/>
        </w:rPr>
        <w:t>Change</w:t>
      </w:r>
      <w:r>
        <w:rPr>
          <w:rFonts w:ascii="Times New Roman"/>
          <w:color w:val="000000"/>
          <w:spacing w:val="1"/>
          <w:sz w:val="20"/>
        </w:rPr>
        <w:t xml:space="preserve"> </w:t>
      </w:r>
      <w:r>
        <w:rPr>
          <w:rFonts w:ascii="JSEOKQ+CMTI10"/>
          <w:color w:val="000000"/>
          <w:spacing w:val="-3"/>
          <w:sz w:val="20"/>
        </w:rPr>
        <w:t>Strategies</w:t>
      </w:r>
      <w:r>
        <w:rPr>
          <w:rFonts w:ascii="Times New Roman"/>
          <w:color w:val="000000"/>
          <w:spacing w:val="4"/>
          <w:sz w:val="20"/>
        </w:rPr>
        <w:t xml:space="preserve"> </w:t>
      </w:r>
      <w:r>
        <w:rPr>
          <w:rFonts w:ascii="JSEOKQ+CMTI10"/>
          <w:color w:val="000000"/>
          <w:sz w:val="20"/>
        </w:rPr>
        <w:t>and</w:t>
      </w:r>
      <w:r>
        <w:rPr>
          <w:rFonts w:ascii="Times New Roman"/>
          <w:color w:val="000000"/>
          <w:spacing w:val="1"/>
          <w:sz w:val="20"/>
        </w:rPr>
        <w:t xml:space="preserve"> </w:t>
      </w:r>
      <w:r>
        <w:rPr>
          <w:rFonts w:ascii="JSEOKQ+CMTI10"/>
          <w:color w:val="000000"/>
          <w:sz w:val="20"/>
        </w:rPr>
        <w:t>Management</w:t>
      </w:r>
      <w:r>
        <w:rPr>
          <w:rFonts w:ascii="KCFTRC+CMR10"/>
          <w:color w:val="000000"/>
          <w:sz w:val="20"/>
        </w:rPr>
        <w:t>,</w:t>
      </w:r>
    </w:p>
    <w:p w14:paraId="50200BF5" w14:textId="77777777" w:rsidR="00CF0253" w:rsidRDefault="00252649">
      <w:pPr>
        <w:spacing w:before="149" w:after="0" w:line="209" w:lineRule="exact"/>
        <w:ind w:left="199"/>
        <w:jc w:val="left"/>
        <w:rPr>
          <w:rFonts w:ascii="Times New Roman"/>
          <w:color w:val="000000"/>
          <w:sz w:val="20"/>
        </w:rPr>
      </w:pPr>
      <w:r>
        <w:rPr>
          <w:rFonts w:ascii="KCFTRC+CMR10"/>
          <w:color w:val="000000"/>
          <w:sz w:val="20"/>
        </w:rPr>
        <w:t>4(2):</w:t>
      </w:r>
      <w:r>
        <w:rPr>
          <w:rFonts w:ascii="Times New Roman"/>
          <w:color w:val="000000"/>
          <w:spacing w:val="17"/>
          <w:sz w:val="20"/>
        </w:rPr>
        <w:t xml:space="preserve"> </w:t>
      </w:r>
      <w:r>
        <w:rPr>
          <w:rFonts w:ascii="KCFTRC+CMR10" w:hAnsi="KCFTRC+CMR10" w:cs="KCFTRC+CMR10"/>
          <w:color w:val="000000"/>
          <w:sz w:val="20"/>
        </w:rPr>
        <w:t>161–178.</w:t>
      </w:r>
    </w:p>
    <w:p w14:paraId="78779190" w14:textId="77777777" w:rsidR="00CF0253" w:rsidRDefault="00252649">
      <w:pPr>
        <w:spacing w:before="309" w:after="0" w:line="209" w:lineRule="exact"/>
        <w:jc w:val="left"/>
        <w:rPr>
          <w:rFonts w:ascii="Times New Roman"/>
          <w:color w:val="000000"/>
          <w:sz w:val="20"/>
        </w:rPr>
      </w:pPr>
      <w:proofErr w:type="spellStart"/>
      <w:r>
        <w:rPr>
          <w:rFonts w:ascii="JCMVBB+CMBX10"/>
          <w:color w:val="000000"/>
          <w:spacing w:val="-3"/>
          <w:sz w:val="20"/>
        </w:rPr>
        <w:t>Pon</w:t>
      </w:r>
      <w:proofErr w:type="spellEnd"/>
      <w:r>
        <w:rPr>
          <w:rFonts w:ascii="JCMVBB+CMBX10"/>
          <w:color w:val="000000"/>
          <w:spacing w:val="-3"/>
          <w:sz w:val="20"/>
        </w:rPr>
        <w:t>,</w:t>
      </w:r>
      <w:r>
        <w:rPr>
          <w:rFonts w:ascii="Times New Roman"/>
          <w:color w:val="000000"/>
          <w:spacing w:val="34"/>
          <w:sz w:val="20"/>
        </w:rPr>
        <w:t xml:space="preserve"> </w:t>
      </w:r>
      <w:r>
        <w:rPr>
          <w:rFonts w:ascii="JCMVBB+CMBX10"/>
          <w:color w:val="000000"/>
          <w:spacing w:val="-3"/>
          <w:sz w:val="20"/>
        </w:rPr>
        <w:t>Shirley.</w:t>
      </w:r>
      <w:r>
        <w:rPr>
          <w:rFonts w:ascii="Times New Roman"/>
          <w:color w:val="000000"/>
          <w:spacing w:val="23"/>
          <w:sz w:val="20"/>
        </w:rPr>
        <w:t xml:space="preserve"> </w:t>
      </w:r>
      <w:r>
        <w:rPr>
          <w:rFonts w:ascii="KCFTRC+CMR10"/>
          <w:color w:val="000000"/>
          <w:sz w:val="20"/>
        </w:rPr>
        <w:t>2017.</w:t>
      </w:r>
      <w:r>
        <w:rPr>
          <w:rFonts w:ascii="Times New Roman"/>
          <w:color w:val="000000"/>
          <w:spacing w:val="21"/>
          <w:sz w:val="20"/>
        </w:rPr>
        <w:t xml:space="preserve"> </w:t>
      </w:r>
      <w:r>
        <w:rPr>
          <w:rFonts w:ascii="KCFTRC+CMR10" w:hAnsi="KCFTRC+CMR10" w:cs="KCFTRC+CMR10"/>
          <w:color w:val="000000"/>
          <w:sz w:val="20"/>
        </w:rPr>
        <w:t>“The</w:t>
      </w:r>
      <w:r>
        <w:rPr>
          <w:rFonts w:ascii="Times New Roman"/>
          <w:color w:val="000000"/>
          <w:spacing w:val="20"/>
          <w:sz w:val="20"/>
        </w:rPr>
        <w:t xml:space="preserve"> </w:t>
      </w:r>
      <w:r>
        <w:rPr>
          <w:rFonts w:ascii="KCFTRC+CMR10" w:hAnsi="KCFTRC+CMR10" w:cs="KCFTRC+CMR10"/>
          <w:color w:val="000000"/>
          <w:sz w:val="20"/>
        </w:rPr>
        <w:t>Eﬀect</w:t>
      </w:r>
      <w:r>
        <w:rPr>
          <w:rFonts w:ascii="Times New Roman"/>
          <w:color w:val="000000"/>
          <w:spacing w:val="20"/>
          <w:sz w:val="20"/>
        </w:rPr>
        <w:t xml:space="preserve"> </w:t>
      </w:r>
      <w:r>
        <w:rPr>
          <w:rFonts w:ascii="KCFTRC+CMR10"/>
          <w:color w:val="000000"/>
          <w:sz w:val="20"/>
        </w:rPr>
        <w:t>of</w:t>
      </w:r>
      <w:r>
        <w:rPr>
          <w:rFonts w:ascii="Times New Roman"/>
          <w:color w:val="000000"/>
          <w:spacing w:val="21"/>
          <w:sz w:val="20"/>
        </w:rPr>
        <w:t xml:space="preserve"> </w:t>
      </w:r>
      <w:r>
        <w:rPr>
          <w:rFonts w:ascii="KCFTRC+CMR10"/>
          <w:color w:val="000000"/>
          <w:sz w:val="20"/>
        </w:rPr>
        <w:t>Information</w:t>
      </w:r>
      <w:r>
        <w:rPr>
          <w:rFonts w:ascii="Times New Roman"/>
          <w:color w:val="000000"/>
          <w:spacing w:val="20"/>
          <w:sz w:val="20"/>
        </w:rPr>
        <w:t xml:space="preserve"> </w:t>
      </w:r>
      <w:r>
        <w:rPr>
          <w:rFonts w:ascii="KCFTRC+CMR10"/>
          <w:color w:val="000000"/>
          <w:sz w:val="20"/>
        </w:rPr>
        <w:t>on</w:t>
      </w:r>
      <w:r>
        <w:rPr>
          <w:rFonts w:ascii="Times New Roman"/>
          <w:color w:val="000000"/>
          <w:spacing w:val="20"/>
          <w:sz w:val="20"/>
        </w:rPr>
        <w:t xml:space="preserve"> </w:t>
      </w:r>
      <w:r>
        <w:rPr>
          <w:rFonts w:ascii="KCFTRC+CMR10"/>
          <w:color w:val="000000"/>
          <w:sz w:val="20"/>
        </w:rPr>
        <w:t>TOU</w:t>
      </w:r>
      <w:r>
        <w:rPr>
          <w:rFonts w:ascii="Times New Roman"/>
          <w:color w:val="000000"/>
          <w:spacing w:val="20"/>
          <w:sz w:val="20"/>
        </w:rPr>
        <w:t xml:space="preserve"> </w:t>
      </w:r>
      <w:r>
        <w:rPr>
          <w:rFonts w:ascii="KCFTRC+CMR10"/>
          <w:color w:val="000000"/>
          <w:spacing w:val="-1"/>
          <w:sz w:val="20"/>
        </w:rPr>
        <w:t>Electricity</w:t>
      </w:r>
      <w:r>
        <w:rPr>
          <w:rFonts w:ascii="Times New Roman"/>
          <w:color w:val="000000"/>
          <w:spacing w:val="21"/>
          <w:sz w:val="20"/>
        </w:rPr>
        <w:t xml:space="preserve"> </w:t>
      </w:r>
      <w:r>
        <w:rPr>
          <w:rFonts w:ascii="KCFTRC+CMR10"/>
          <w:color w:val="000000"/>
          <w:sz w:val="20"/>
        </w:rPr>
        <w:t>Use:</w:t>
      </w:r>
      <w:r>
        <w:rPr>
          <w:rFonts w:ascii="Times New Roman"/>
          <w:color w:val="000000"/>
          <w:spacing w:val="47"/>
          <w:sz w:val="20"/>
        </w:rPr>
        <w:t xml:space="preserve"> </w:t>
      </w:r>
      <w:r>
        <w:rPr>
          <w:rFonts w:ascii="KCFTRC+CMR10"/>
          <w:color w:val="000000"/>
          <w:spacing w:val="-1"/>
          <w:sz w:val="20"/>
        </w:rPr>
        <w:t>An</w:t>
      </w:r>
      <w:r>
        <w:rPr>
          <w:rFonts w:ascii="Times New Roman"/>
          <w:color w:val="000000"/>
          <w:spacing w:val="20"/>
          <w:sz w:val="20"/>
        </w:rPr>
        <w:t xml:space="preserve"> </w:t>
      </w:r>
      <w:r>
        <w:rPr>
          <w:rFonts w:ascii="KCFTRC+CMR10"/>
          <w:color w:val="000000"/>
          <w:sz w:val="20"/>
        </w:rPr>
        <w:t>Irish</w:t>
      </w:r>
      <w:r>
        <w:rPr>
          <w:rFonts w:ascii="Times New Roman"/>
          <w:color w:val="000000"/>
          <w:spacing w:val="20"/>
          <w:sz w:val="20"/>
        </w:rPr>
        <w:t xml:space="preserve"> </w:t>
      </w:r>
      <w:r>
        <w:rPr>
          <w:rFonts w:ascii="KCFTRC+CMR10"/>
          <w:color w:val="000000"/>
          <w:spacing w:val="-1"/>
          <w:sz w:val="20"/>
        </w:rPr>
        <w:t>Residential</w:t>
      </w:r>
      <w:r>
        <w:rPr>
          <w:rFonts w:ascii="Times New Roman"/>
          <w:color w:val="000000"/>
          <w:spacing w:val="21"/>
          <w:sz w:val="20"/>
        </w:rPr>
        <w:t xml:space="preserve"> </w:t>
      </w:r>
      <w:r>
        <w:rPr>
          <w:rFonts w:ascii="KCFTRC+CMR10" w:hAnsi="KCFTRC+CMR10" w:cs="KCFTRC+CMR10"/>
          <w:color w:val="000000"/>
          <w:spacing w:val="-3"/>
          <w:sz w:val="20"/>
        </w:rPr>
        <w:t>Study.”</w:t>
      </w:r>
      <w:r>
        <w:rPr>
          <w:rFonts w:ascii="Times New Roman"/>
          <w:color w:val="000000"/>
          <w:spacing w:val="23"/>
          <w:sz w:val="20"/>
        </w:rPr>
        <w:t xml:space="preserve"> </w:t>
      </w:r>
      <w:r>
        <w:rPr>
          <w:rFonts w:ascii="JSEOKQ+CMTI10"/>
          <w:color w:val="000000"/>
          <w:spacing w:val="-2"/>
          <w:sz w:val="20"/>
        </w:rPr>
        <w:t>Energy</w:t>
      </w:r>
    </w:p>
    <w:p w14:paraId="1E18402B" w14:textId="77777777" w:rsidR="00CF0253" w:rsidRDefault="00252649">
      <w:pPr>
        <w:spacing w:before="149" w:after="0" w:line="209" w:lineRule="exact"/>
        <w:ind w:left="199"/>
        <w:jc w:val="left"/>
        <w:rPr>
          <w:rFonts w:ascii="Times New Roman"/>
          <w:color w:val="000000"/>
          <w:sz w:val="20"/>
        </w:rPr>
      </w:pPr>
      <w:r>
        <w:rPr>
          <w:rFonts w:ascii="JSEOKQ+CMTI10"/>
          <w:color w:val="000000"/>
          <w:sz w:val="20"/>
        </w:rPr>
        <w:t>Journal</w:t>
      </w:r>
      <w:r>
        <w:rPr>
          <w:rFonts w:ascii="KCFTRC+CMR10"/>
          <w:color w:val="000000"/>
          <w:sz w:val="20"/>
        </w:rPr>
        <w:t>,</w:t>
      </w:r>
      <w:r>
        <w:rPr>
          <w:rFonts w:ascii="Times New Roman"/>
          <w:color w:val="000000"/>
          <w:spacing w:val="16"/>
          <w:sz w:val="20"/>
        </w:rPr>
        <w:t xml:space="preserve"> </w:t>
      </w:r>
      <w:r>
        <w:rPr>
          <w:rFonts w:ascii="KCFTRC+CMR10"/>
          <w:color w:val="000000"/>
          <w:sz w:val="20"/>
        </w:rPr>
        <w:t>38(6):</w:t>
      </w:r>
      <w:r>
        <w:rPr>
          <w:rFonts w:ascii="Times New Roman"/>
          <w:color w:val="000000"/>
          <w:spacing w:val="17"/>
          <w:sz w:val="20"/>
        </w:rPr>
        <w:t xml:space="preserve"> </w:t>
      </w:r>
      <w:r>
        <w:rPr>
          <w:rFonts w:ascii="KCFTRC+CMR10" w:hAnsi="KCFTRC+CMR10" w:cs="KCFTRC+CMR10"/>
          <w:color w:val="000000"/>
          <w:sz w:val="20"/>
        </w:rPr>
        <w:t>55–79.</w:t>
      </w:r>
    </w:p>
    <w:p w14:paraId="23627908" w14:textId="77777777" w:rsidR="00CF0253" w:rsidRDefault="00252649">
      <w:pPr>
        <w:spacing w:before="309" w:after="0" w:line="209" w:lineRule="exact"/>
        <w:jc w:val="left"/>
        <w:rPr>
          <w:rFonts w:ascii="Times New Roman"/>
          <w:color w:val="000000"/>
          <w:sz w:val="20"/>
        </w:rPr>
      </w:pPr>
      <w:proofErr w:type="spellStart"/>
      <w:r>
        <w:rPr>
          <w:rFonts w:ascii="JCMVBB+CMBX10"/>
          <w:color w:val="000000"/>
          <w:sz w:val="20"/>
        </w:rPr>
        <w:t>Prest</w:t>
      </w:r>
      <w:proofErr w:type="spellEnd"/>
      <w:r>
        <w:rPr>
          <w:rFonts w:ascii="JCMVBB+CMBX10"/>
          <w:color w:val="000000"/>
          <w:sz w:val="20"/>
        </w:rPr>
        <w:t>,</w:t>
      </w:r>
      <w:r>
        <w:rPr>
          <w:rFonts w:ascii="Times New Roman"/>
          <w:color w:val="000000"/>
          <w:spacing w:val="34"/>
          <w:sz w:val="20"/>
        </w:rPr>
        <w:t xml:space="preserve"> </w:t>
      </w:r>
      <w:r>
        <w:rPr>
          <w:rFonts w:ascii="JCMVBB+CMBX10"/>
          <w:color w:val="000000"/>
          <w:sz w:val="20"/>
        </w:rPr>
        <w:t>Brian</w:t>
      </w:r>
      <w:r>
        <w:rPr>
          <w:rFonts w:ascii="Times New Roman"/>
          <w:color w:val="000000"/>
          <w:spacing w:val="32"/>
          <w:sz w:val="20"/>
        </w:rPr>
        <w:t xml:space="preserve"> </w:t>
      </w:r>
      <w:r>
        <w:rPr>
          <w:rFonts w:ascii="JCMVBB+CMBX10"/>
          <w:color w:val="000000"/>
          <w:spacing w:val="-1"/>
          <w:sz w:val="20"/>
        </w:rPr>
        <w:t>C.</w:t>
      </w:r>
      <w:r>
        <w:rPr>
          <w:rFonts w:ascii="Times New Roman"/>
          <w:color w:val="000000"/>
          <w:spacing w:val="22"/>
          <w:sz w:val="20"/>
        </w:rPr>
        <w:t xml:space="preserve"> </w:t>
      </w:r>
      <w:r>
        <w:rPr>
          <w:rFonts w:ascii="KCFTRC+CMR10"/>
          <w:color w:val="000000"/>
          <w:sz w:val="20"/>
        </w:rPr>
        <w:t>2020.</w:t>
      </w:r>
      <w:r>
        <w:rPr>
          <w:rFonts w:ascii="Times New Roman"/>
          <w:color w:val="000000"/>
          <w:spacing w:val="22"/>
          <w:sz w:val="20"/>
        </w:rPr>
        <w:t xml:space="preserve"> </w:t>
      </w:r>
      <w:r>
        <w:rPr>
          <w:rFonts w:ascii="KCFTRC+CMR10" w:hAnsi="KCFTRC+CMR10" w:cs="KCFTRC+CMR10"/>
          <w:color w:val="000000"/>
          <w:spacing w:val="-1"/>
          <w:sz w:val="20"/>
        </w:rPr>
        <w:t>“Peaking</w:t>
      </w:r>
      <w:r>
        <w:rPr>
          <w:rFonts w:ascii="Times New Roman"/>
          <w:color w:val="000000"/>
          <w:spacing w:val="22"/>
          <w:sz w:val="20"/>
        </w:rPr>
        <w:t xml:space="preserve"> </w:t>
      </w:r>
      <w:r>
        <w:rPr>
          <w:rFonts w:ascii="KCFTRC+CMR10"/>
          <w:color w:val="000000"/>
          <w:spacing w:val="-1"/>
          <w:sz w:val="20"/>
        </w:rPr>
        <w:t>Interest:</w:t>
      </w:r>
      <w:r>
        <w:rPr>
          <w:rFonts w:ascii="Times New Roman"/>
          <w:color w:val="000000"/>
          <w:spacing w:val="49"/>
          <w:sz w:val="20"/>
        </w:rPr>
        <w:t xml:space="preserve"> </w:t>
      </w:r>
      <w:r>
        <w:rPr>
          <w:rFonts w:ascii="KCFTRC+CMR10"/>
          <w:color w:val="000000"/>
          <w:spacing w:val="-3"/>
          <w:sz w:val="20"/>
        </w:rPr>
        <w:t>How</w:t>
      </w:r>
      <w:r>
        <w:rPr>
          <w:rFonts w:ascii="Times New Roman"/>
          <w:color w:val="000000"/>
          <w:spacing w:val="24"/>
          <w:sz w:val="20"/>
        </w:rPr>
        <w:t xml:space="preserve"> </w:t>
      </w:r>
      <w:r>
        <w:rPr>
          <w:rFonts w:ascii="KCFTRC+CMR10"/>
          <w:color w:val="000000"/>
          <w:spacing w:val="-1"/>
          <w:sz w:val="20"/>
        </w:rPr>
        <w:t>Awareness</w:t>
      </w:r>
      <w:r>
        <w:rPr>
          <w:rFonts w:ascii="Times New Roman"/>
          <w:color w:val="000000"/>
          <w:spacing w:val="22"/>
          <w:sz w:val="20"/>
        </w:rPr>
        <w:t xml:space="preserve"> </w:t>
      </w:r>
      <w:r>
        <w:rPr>
          <w:rFonts w:ascii="KCFTRC+CMR10"/>
          <w:color w:val="000000"/>
          <w:spacing w:val="-1"/>
          <w:sz w:val="20"/>
        </w:rPr>
        <w:t>Drives</w:t>
      </w:r>
      <w:r>
        <w:rPr>
          <w:rFonts w:ascii="Times New Roman"/>
          <w:color w:val="000000"/>
          <w:spacing w:val="23"/>
          <w:sz w:val="20"/>
        </w:rPr>
        <w:t xml:space="preserve"> </w:t>
      </w:r>
      <w:r>
        <w:rPr>
          <w:rFonts w:ascii="KCFTRC+CMR10"/>
          <w:color w:val="000000"/>
          <w:sz w:val="20"/>
        </w:rPr>
        <w:t>the</w:t>
      </w:r>
      <w:r>
        <w:rPr>
          <w:rFonts w:ascii="Times New Roman"/>
          <w:color w:val="000000"/>
          <w:spacing w:val="21"/>
          <w:sz w:val="20"/>
        </w:rPr>
        <w:t xml:space="preserve"> </w:t>
      </w:r>
      <w:r>
        <w:rPr>
          <w:rFonts w:ascii="KCFTRC+CMR10" w:hAnsi="KCFTRC+CMR10" w:cs="KCFTRC+CMR10"/>
          <w:color w:val="000000"/>
          <w:spacing w:val="-1"/>
          <w:sz w:val="20"/>
        </w:rPr>
        <w:t>Eﬀectiveness</w:t>
      </w:r>
      <w:r>
        <w:rPr>
          <w:rFonts w:ascii="Times New Roman"/>
          <w:color w:val="000000"/>
          <w:spacing w:val="22"/>
          <w:sz w:val="20"/>
        </w:rPr>
        <w:t xml:space="preserve"> </w:t>
      </w:r>
      <w:r>
        <w:rPr>
          <w:rFonts w:ascii="KCFTRC+CMR10"/>
          <w:color w:val="000000"/>
          <w:sz w:val="20"/>
        </w:rPr>
        <w:t>of</w:t>
      </w:r>
      <w:r>
        <w:rPr>
          <w:rFonts w:ascii="Times New Roman"/>
          <w:color w:val="000000"/>
          <w:spacing w:val="22"/>
          <w:sz w:val="20"/>
        </w:rPr>
        <w:t xml:space="preserve"> </w:t>
      </w:r>
      <w:r>
        <w:rPr>
          <w:rFonts w:ascii="KCFTRC+CMR10"/>
          <w:color w:val="000000"/>
          <w:sz w:val="20"/>
        </w:rPr>
        <w:t>Time-of-Use</w:t>
      </w:r>
      <w:r>
        <w:rPr>
          <w:rFonts w:ascii="Times New Roman"/>
          <w:color w:val="000000"/>
          <w:spacing w:val="22"/>
          <w:sz w:val="20"/>
        </w:rPr>
        <w:t xml:space="preserve"> </w:t>
      </w:r>
      <w:r>
        <w:rPr>
          <w:rFonts w:ascii="KCFTRC+CMR10"/>
          <w:color w:val="000000"/>
          <w:spacing w:val="-1"/>
          <w:sz w:val="20"/>
        </w:rPr>
        <w:t>Electricity</w:t>
      </w:r>
    </w:p>
    <w:p w14:paraId="13C9DF5B" w14:textId="77777777" w:rsidR="00CF0253" w:rsidRDefault="00252649">
      <w:pPr>
        <w:spacing w:before="149" w:after="0" w:line="209" w:lineRule="exact"/>
        <w:ind w:left="199"/>
        <w:jc w:val="left"/>
        <w:rPr>
          <w:rFonts w:ascii="Times New Roman"/>
          <w:color w:val="000000"/>
          <w:sz w:val="20"/>
        </w:rPr>
      </w:pPr>
      <w:r>
        <w:rPr>
          <w:rFonts w:ascii="KCFTRC+CMR10" w:hAnsi="KCFTRC+CMR10" w:cs="KCFTRC+CMR10"/>
          <w:color w:val="000000"/>
          <w:sz w:val="20"/>
        </w:rPr>
        <w:t>Pricing.”</w:t>
      </w:r>
      <w:r>
        <w:rPr>
          <w:rFonts w:ascii="Times New Roman"/>
          <w:color w:val="000000"/>
          <w:spacing w:val="16"/>
          <w:sz w:val="20"/>
        </w:rPr>
        <w:t xml:space="preserve"> </w:t>
      </w:r>
      <w:r>
        <w:rPr>
          <w:rFonts w:ascii="JSEOKQ+CMTI10"/>
          <w:color w:val="000000"/>
          <w:sz w:val="20"/>
        </w:rPr>
        <w:t>Journal</w:t>
      </w:r>
      <w:r>
        <w:rPr>
          <w:rFonts w:ascii="Times New Roman"/>
          <w:color w:val="000000"/>
          <w:spacing w:val="22"/>
          <w:sz w:val="20"/>
        </w:rPr>
        <w:t xml:space="preserve"> </w:t>
      </w:r>
      <w:r>
        <w:rPr>
          <w:rFonts w:ascii="JSEOKQ+CMTI10"/>
          <w:color w:val="000000"/>
          <w:sz w:val="20"/>
        </w:rPr>
        <w:t>of</w:t>
      </w:r>
      <w:r>
        <w:rPr>
          <w:rFonts w:ascii="Times New Roman"/>
          <w:color w:val="000000"/>
          <w:spacing w:val="21"/>
          <w:sz w:val="20"/>
        </w:rPr>
        <w:t xml:space="preserve"> </w:t>
      </w:r>
      <w:r>
        <w:rPr>
          <w:rFonts w:ascii="JSEOKQ+CMTI10"/>
          <w:color w:val="000000"/>
          <w:sz w:val="20"/>
        </w:rPr>
        <w:t>the</w:t>
      </w:r>
      <w:r>
        <w:rPr>
          <w:rFonts w:ascii="Times New Roman"/>
          <w:color w:val="000000"/>
          <w:spacing w:val="21"/>
          <w:sz w:val="20"/>
        </w:rPr>
        <w:t xml:space="preserve"> </w:t>
      </w:r>
      <w:r>
        <w:rPr>
          <w:rFonts w:ascii="JSEOKQ+CMTI10"/>
          <w:color w:val="000000"/>
          <w:spacing w:val="-1"/>
          <w:sz w:val="20"/>
        </w:rPr>
        <w:t>Association</w:t>
      </w:r>
      <w:r>
        <w:rPr>
          <w:rFonts w:ascii="Times New Roman"/>
          <w:color w:val="000000"/>
          <w:spacing w:val="22"/>
          <w:sz w:val="20"/>
        </w:rPr>
        <w:t xml:space="preserve"> </w:t>
      </w:r>
      <w:r>
        <w:rPr>
          <w:rFonts w:ascii="JSEOKQ+CMTI10"/>
          <w:color w:val="000000"/>
          <w:sz w:val="20"/>
        </w:rPr>
        <w:t>of</w:t>
      </w:r>
      <w:r>
        <w:rPr>
          <w:rFonts w:ascii="Times New Roman"/>
          <w:color w:val="000000"/>
          <w:spacing w:val="22"/>
          <w:sz w:val="20"/>
        </w:rPr>
        <w:t xml:space="preserve"> </w:t>
      </w:r>
      <w:r>
        <w:rPr>
          <w:rFonts w:ascii="JSEOKQ+CMTI10"/>
          <w:color w:val="000000"/>
          <w:spacing w:val="-1"/>
          <w:sz w:val="20"/>
        </w:rPr>
        <w:t>Environmental</w:t>
      </w:r>
      <w:r>
        <w:rPr>
          <w:rFonts w:ascii="Times New Roman"/>
          <w:color w:val="000000"/>
          <w:spacing w:val="22"/>
          <w:sz w:val="20"/>
        </w:rPr>
        <w:t xml:space="preserve"> </w:t>
      </w:r>
      <w:r>
        <w:rPr>
          <w:rFonts w:ascii="JSEOKQ+CMTI10"/>
          <w:color w:val="000000"/>
          <w:sz w:val="20"/>
        </w:rPr>
        <w:t>and</w:t>
      </w:r>
      <w:r>
        <w:rPr>
          <w:rFonts w:ascii="Times New Roman"/>
          <w:color w:val="000000"/>
          <w:spacing w:val="21"/>
          <w:sz w:val="20"/>
        </w:rPr>
        <w:t xml:space="preserve"> </w:t>
      </w:r>
      <w:r>
        <w:rPr>
          <w:rFonts w:ascii="JSEOKQ+CMTI10"/>
          <w:color w:val="000000"/>
          <w:spacing w:val="-5"/>
          <w:sz w:val="20"/>
        </w:rPr>
        <w:t>Resource</w:t>
      </w:r>
      <w:r>
        <w:rPr>
          <w:rFonts w:ascii="Times New Roman"/>
          <w:color w:val="000000"/>
          <w:spacing w:val="26"/>
          <w:sz w:val="20"/>
        </w:rPr>
        <w:t xml:space="preserve"> </w:t>
      </w:r>
      <w:r>
        <w:rPr>
          <w:rFonts w:ascii="JSEOKQ+CMTI10"/>
          <w:color w:val="000000"/>
          <w:spacing w:val="-1"/>
          <w:sz w:val="20"/>
        </w:rPr>
        <w:t>Economists</w:t>
      </w:r>
      <w:r>
        <w:rPr>
          <w:rFonts w:ascii="KCFTRC+CMR10"/>
          <w:color w:val="000000"/>
          <w:sz w:val="20"/>
        </w:rPr>
        <w:t>,</w:t>
      </w:r>
      <w:r>
        <w:rPr>
          <w:rFonts w:ascii="Times New Roman"/>
          <w:color w:val="000000"/>
          <w:spacing w:val="16"/>
          <w:sz w:val="20"/>
        </w:rPr>
        <w:t xml:space="preserve"> </w:t>
      </w:r>
      <w:r>
        <w:rPr>
          <w:rFonts w:ascii="KCFTRC+CMR10"/>
          <w:color w:val="000000"/>
          <w:sz w:val="20"/>
        </w:rPr>
        <w:t>7(1):</w:t>
      </w:r>
      <w:r>
        <w:rPr>
          <w:rFonts w:ascii="Times New Roman"/>
          <w:color w:val="000000"/>
          <w:spacing w:val="17"/>
          <w:sz w:val="20"/>
        </w:rPr>
        <w:t xml:space="preserve"> </w:t>
      </w:r>
      <w:r>
        <w:rPr>
          <w:rFonts w:ascii="KCFTRC+CMR10" w:hAnsi="KCFTRC+CMR10" w:cs="KCFTRC+CMR10"/>
          <w:color w:val="000000"/>
          <w:sz w:val="20"/>
        </w:rPr>
        <w:t>103–143.</w:t>
      </w:r>
    </w:p>
    <w:p w14:paraId="428A696B" w14:textId="77777777" w:rsidR="00CF0253" w:rsidRDefault="00252649">
      <w:pPr>
        <w:spacing w:before="309" w:after="0" w:line="209" w:lineRule="exact"/>
        <w:jc w:val="left"/>
        <w:rPr>
          <w:rFonts w:ascii="Times New Roman"/>
          <w:color w:val="000000"/>
          <w:sz w:val="20"/>
        </w:rPr>
      </w:pPr>
      <w:r>
        <w:rPr>
          <w:rFonts w:ascii="JCMVBB+CMBX10"/>
          <w:color w:val="000000"/>
          <w:sz w:val="20"/>
        </w:rPr>
        <w:t>Sustainable</w:t>
      </w:r>
      <w:r>
        <w:rPr>
          <w:rFonts w:ascii="Times New Roman"/>
          <w:color w:val="000000"/>
          <w:spacing w:val="5"/>
          <w:sz w:val="20"/>
        </w:rPr>
        <w:t xml:space="preserve"> </w:t>
      </w:r>
      <w:r>
        <w:rPr>
          <w:rFonts w:ascii="JCMVBB+CMBX10"/>
          <w:color w:val="000000"/>
          <w:sz w:val="20"/>
        </w:rPr>
        <w:t>Energy</w:t>
      </w:r>
      <w:r>
        <w:rPr>
          <w:rFonts w:ascii="Times New Roman"/>
          <w:color w:val="000000"/>
          <w:spacing w:val="5"/>
          <w:sz w:val="20"/>
        </w:rPr>
        <w:t xml:space="preserve"> </w:t>
      </w:r>
      <w:r>
        <w:rPr>
          <w:rFonts w:ascii="JCMVBB+CMBX10"/>
          <w:color w:val="000000"/>
          <w:spacing w:val="-1"/>
          <w:sz w:val="20"/>
        </w:rPr>
        <w:t>Authority</w:t>
      </w:r>
      <w:r>
        <w:rPr>
          <w:rFonts w:ascii="Times New Roman"/>
          <w:color w:val="000000"/>
          <w:spacing w:val="5"/>
          <w:sz w:val="20"/>
        </w:rPr>
        <w:t xml:space="preserve"> </w:t>
      </w:r>
      <w:r>
        <w:rPr>
          <w:rFonts w:ascii="JCMVBB+CMBX10"/>
          <w:color w:val="000000"/>
          <w:sz w:val="20"/>
        </w:rPr>
        <w:t>of</w:t>
      </w:r>
      <w:r>
        <w:rPr>
          <w:rFonts w:ascii="Times New Roman"/>
          <w:color w:val="000000"/>
          <w:spacing w:val="5"/>
          <w:sz w:val="20"/>
        </w:rPr>
        <w:t xml:space="preserve"> </w:t>
      </w:r>
      <w:r>
        <w:rPr>
          <w:rFonts w:ascii="JCMVBB+CMBX10"/>
          <w:color w:val="000000"/>
          <w:sz w:val="20"/>
        </w:rPr>
        <w:t>Ireland.</w:t>
      </w:r>
      <w:r>
        <w:rPr>
          <w:rFonts w:ascii="Times New Roman"/>
          <w:color w:val="000000"/>
          <w:spacing w:val="-2"/>
          <w:sz w:val="20"/>
        </w:rPr>
        <w:t xml:space="preserve"> </w:t>
      </w:r>
      <w:r>
        <w:rPr>
          <w:rFonts w:ascii="KCFTRC+CMR10"/>
          <w:color w:val="000000"/>
          <w:sz w:val="20"/>
        </w:rPr>
        <w:t>2022.</w:t>
      </w:r>
      <w:r>
        <w:rPr>
          <w:rFonts w:ascii="Times New Roman"/>
          <w:color w:val="000000"/>
          <w:spacing w:val="-2"/>
          <w:sz w:val="20"/>
        </w:rPr>
        <w:t xml:space="preserve"> </w:t>
      </w:r>
      <w:r>
        <w:rPr>
          <w:rFonts w:ascii="KCFTRC+CMR10" w:hAnsi="KCFTRC+CMR10" w:cs="KCFTRC+CMR10"/>
          <w:color w:val="000000"/>
          <w:sz w:val="20"/>
        </w:rPr>
        <w:t>“Heating</w:t>
      </w:r>
      <w:r>
        <w:rPr>
          <w:rFonts w:ascii="Times New Roman"/>
          <w:color w:val="000000"/>
          <w:spacing w:val="-2"/>
          <w:sz w:val="20"/>
        </w:rPr>
        <w:t xml:space="preserve"> </w:t>
      </w:r>
      <w:r>
        <w:rPr>
          <w:rFonts w:ascii="KCFTRC+CMR10"/>
          <w:color w:val="000000"/>
          <w:sz w:val="20"/>
        </w:rPr>
        <w:t>and</w:t>
      </w:r>
      <w:r>
        <w:rPr>
          <w:rFonts w:ascii="Times New Roman"/>
          <w:color w:val="000000"/>
          <w:spacing w:val="-3"/>
          <w:sz w:val="20"/>
        </w:rPr>
        <w:t xml:space="preserve"> </w:t>
      </w:r>
      <w:r>
        <w:rPr>
          <w:rFonts w:ascii="KCFTRC+CMR10"/>
          <w:color w:val="000000"/>
          <w:spacing w:val="1"/>
          <w:sz w:val="20"/>
        </w:rPr>
        <w:t>Cooling</w:t>
      </w:r>
      <w:r>
        <w:rPr>
          <w:rFonts w:ascii="Times New Roman"/>
          <w:color w:val="000000"/>
          <w:spacing w:val="-4"/>
          <w:sz w:val="20"/>
        </w:rPr>
        <w:t xml:space="preserve"> </w:t>
      </w:r>
      <w:r>
        <w:rPr>
          <w:rFonts w:ascii="KCFTRC+CMR10"/>
          <w:color w:val="000000"/>
          <w:sz w:val="20"/>
        </w:rPr>
        <w:t>in</w:t>
      </w:r>
      <w:r>
        <w:rPr>
          <w:rFonts w:ascii="Times New Roman"/>
          <w:color w:val="000000"/>
          <w:spacing w:val="-3"/>
          <w:sz w:val="20"/>
        </w:rPr>
        <w:t xml:space="preserve"> </w:t>
      </w:r>
      <w:r>
        <w:rPr>
          <w:rFonts w:ascii="KCFTRC+CMR10"/>
          <w:color w:val="000000"/>
          <w:sz w:val="20"/>
        </w:rPr>
        <w:t>Ireland</w:t>
      </w:r>
      <w:r>
        <w:rPr>
          <w:rFonts w:ascii="Times New Roman"/>
          <w:color w:val="000000"/>
          <w:spacing w:val="-3"/>
          <w:sz w:val="20"/>
        </w:rPr>
        <w:t xml:space="preserve"> </w:t>
      </w:r>
      <w:r>
        <w:rPr>
          <w:rFonts w:ascii="KCFTRC+CMR10"/>
          <w:color w:val="000000"/>
          <w:spacing w:val="-4"/>
          <w:sz w:val="20"/>
        </w:rPr>
        <w:t>Today:</w:t>
      </w:r>
      <w:r>
        <w:rPr>
          <w:rFonts w:ascii="Times New Roman"/>
          <w:color w:val="000000"/>
          <w:spacing w:val="33"/>
          <w:sz w:val="20"/>
        </w:rPr>
        <w:t xml:space="preserve"> </w:t>
      </w:r>
      <w:r>
        <w:rPr>
          <w:rFonts w:ascii="KCFTRC+CMR10"/>
          <w:color w:val="000000"/>
          <w:spacing w:val="-1"/>
          <w:sz w:val="20"/>
        </w:rPr>
        <w:t>Archetype</w:t>
      </w:r>
      <w:r>
        <w:rPr>
          <w:rFonts w:ascii="Times New Roman"/>
          <w:color w:val="000000"/>
          <w:spacing w:val="-2"/>
          <w:sz w:val="20"/>
        </w:rPr>
        <w:t xml:space="preserve"> </w:t>
      </w:r>
      <w:r>
        <w:rPr>
          <w:rFonts w:ascii="KCFTRC+CMR10" w:hAnsi="KCFTRC+CMR10" w:cs="KCFTRC+CMR10"/>
          <w:color w:val="000000"/>
          <w:sz w:val="20"/>
        </w:rPr>
        <w:t>Proﬁles,</w:t>
      </w:r>
    </w:p>
    <w:p w14:paraId="52FB1306" w14:textId="77777777" w:rsidR="00CF0253" w:rsidRDefault="00252649">
      <w:pPr>
        <w:spacing w:before="149" w:after="0" w:line="209" w:lineRule="exact"/>
        <w:ind w:left="199"/>
        <w:jc w:val="left"/>
        <w:rPr>
          <w:rFonts w:ascii="Times New Roman"/>
          <w:color w:val="000000"/>
          <w:sz w:val="20"/>
        </w:rPr>
      </w:pPr>
      <w:r>
        <w:rPr>
          <w:rFonts w:ascii="KCFTRC+CMR10"/>
          <w:color w:val="000000"/>
          <w:sz w:val="20"/>
        </w:rPr>
        <w:t>Spatial</w:t>
      </w:r>
      <w:r>
        <w:rPr>
          <w:rFonts w:ascii="Times New Roman"/>
          <w:color w:val="000000"/>
          <w:spacing w:val="17"/>
          <w:sz w:val="20"/>
        </w:rPr>
        <w:t xml:space="preserve"> </w:t>
      </w:r>
      <w:r>
        <w:rPr>
          <w:rFonts w:ascii="KCFTRC+CMR10"/>
          <w:color w:val="000000"/>
          <w:sz w:val="20"/>
        </w:rPr>
        <w:t>Analysis,</w:t>
      </w:r>
      <w:r>
        <w:rPr>
          <w:rFonts w:ascii="Times New Roman"/>
          <w:color w:val="000000"/>
          <w:spacing w:val="17"/>
          <w:sz w:val="20"/>
        </w:rPr>
        <w:t xml:space="preserve"> </w:t>
      </w:r>
      <w:r>
        <w:rPr>
          <w:rFonts w:ascii="KCFTRC+CMR10"/>
          <w:color w:val="000000"/>
          <w:sz w:val="20"/>
        </w:rPr>
        <w:t>and</w:t>
      </w:r>
      <w:r>
        <w:rPr>
          <w:rFonts w:ascii="Times New Roman"/>
          <w:color w:val="000000"/>
          <w:spacing w:val="17"/>
          <w:sz w:val="20"/>
        </w:rPr>
        <w:t xml:space="preserve"> </w:t>
      </w:r>
      <w:r>
        <w:rPr>
          <w:rFonts w:ascii="KCFTRC+CMR10"/>
          <w:color w:val="000000"/>
          <w:sz w:val="20"/>
        </w:rPr>
        <w:t>Energy</w:t>
      </w:r>
      <w:r>
        <w:rPr>
          <w:rFonts w:ascii="Times New Roman"/>
          <w:color w:val="000000"/>
          <w:spacing w:val="16"/>
          <w:sz w:val="20"/>
        </w:rPr>
        <w:t xml:space="preserve"> </w:t>
      </w:r>
      <w:r>
        <w:rPr>
          <w:rFonts w:ascii="KCFTRC+CMR10" w:hAnsi="KCFTRC+CMR10" w:cs="KCFTRC+CMR10"/>
          <w:color w:val="000000"/>
          <w:sz w:val="20"/>
        </w:rPr>
        <w:t>Eﬃciency</w:t>
      </w:r>
      <w:r>
        <w:rPr>
          <w:rFonts w:ascii="Times New Roman"/>
          <w:color w:val="000000"/>
          <w:spacing w:val="16"/>
          <w:sz w:val="20"/>
        </w:rPr>
        <w:t xml:space="preserve"> </w:t>
      </w:r>
      <w:r>
        <w:rPr>
          <w:rFonts w:ascii="KCFTRC+CMR10" w:hAnsi="KCFTRC+CMR10" w:cs="KCFTRC+CMR10"/>
          <w:color w:val="000000"/>
          <w:spacing w:val="-1"/>
          <w:sz w:val="20"/>
        </w:rPr>
        <w:t>Potential.”</w:t>
      </w:r>
    </w:p>
    <w:p w14:paraId="0515AF44" w14:textId="77777777" w:rsidR="00CF0253" w:rsidRDefault="00252649">
      <w:pPr>
        <w:spacing w:before="6970" w:after="0" w:line="169" w:lineRule="exact"/>
        <w:ind w:left="8613"/>
        <w:jc w:val="left"/>
        <w:rPr>
          <w:rFonts w:ascii="Times New Roman"/>
          <w:color w:val="000000"/>
          <w:sz w:val="16"/>
        </w:rPr>
      </w:pPr>
      <w:r>
        <w:rPr>
          <w:rFonts w:ascii="QMLHOO+CMR8"/>
          <w:color w:val="000000"/>
          <w:spacing w:val="-2"/>
          <w:sz w:val="16"/>
        </w:rPr>
        <w:t>Page</w:t>
      </w:r>
      <w:r>
        <w:rPr>
          <w:rFonts w:ascii="Times New Roman"/>
          <w:color w:val="000000"/>
          <w:spacing w:val="18"/>
          <w:sz w:val="16"/>
        </w:rPr>
        <w:t xml:space="preserve"> </w:t>
      </w:r>
      <w:r>
        <w:rPr>
          <w:rFonts w:ascii="QMLHOO+CMR8"/>
          <w:color w:val="000000"/>
          <w:sz w:val="16"/>
        </w:rPr>
        <w:t>24</w:t>
      </w:r>
      <w:r>
        <w:rPr>
          <w:rFonts w:ascii="Times New Roman"/>
          <w:color w:val="000000"/>
          <w:spacing w:val="36"/>
          <w:sz w:val="16"/>
        </w:rPr>
        <w:t xml:space="preserve"> </w:t>
      </w:r>
      <w:r>
        <w:rPr>
          <w:rFonts w:ascii="QMLHOO+CMR8"/>
          <w:color w:val="000000"/>
          <w:sz w:val="16"/>
        </w:rPr>
        <w:t>of</w:t>
      </w:r>
      <w:r>
        <w:rPr>
          <w:rFonts w:ascii="Times New Roman"/>
          <w:color w:val="000000"/>
          <w:spacing w:val="17"/>
          <w:sz w:val="16"/>
        </w:rPr>
        <w:t xml:space="preserve"> </w:t>
      </w:r>
      <w:hyperlink w:anchor="br24" w:history="1">
        <w:r>
          <w:rPr>
            <w:rFonts w:ascii="QMLHOO+CMR8"/>
            <w:color w:val="000000"/>
            <w:sz w:val="16"/>
          </w:rPr>
          <w:t>24</w:t>
        </w:r>
      </w:hyperlink>
    </w:p>
    <w:sectPr w:rsidR="00CF0253">
      <w:pgSz w:w="12240" w:h="15840"/>
      <w:pgMar w:top="894" w:right="100" w:bottom="0" w:left="1134" w:header="720" w:footer="720" w:gutter="0"/>
      <w:pgNumType w:start="1"/>
      <w:cols w:space="720"/>
      <w:docGrid w:linePitch="1"/>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Kevin as Admin" w:date="2022-09-07T09:34:00Z" w:initials="KaA">
    <w:p w14:paraId="1444459C" w14:textId="10A8702B" w:rsidR="0020536A" w:rsidRDefault="0020536A">
      <w:pPr>
        <w:pStyle w:val="CommentText"/>
      </w:pPr>
      <w:r>
        <w:rPr>
          <w:rStyle w:val="CommentReference"/>
        </w:rPr>
        <w:annotationRef/>
      </w:r>
      <w:r>
        <w:t>If you want a citation for this, you can refer to the Brattle TOU summary paper that I am going to email your way.</w:t>
      </w:r>
    </w:p>
  </w:comment>
  <w:comment w:id="13" w:author="Kevin as Admin" w:date="2022-09-07T09:35:00Z" w:initials="KaA">
    <w:p w14:paraId="28E3DA32" w14:textId="68D1B341" w:rsidR="0020536A" w:rsidRDefault="0020536A">
      <w:pPr>
        <w:pStyle w:val="CommentText"/>
      </w:pPr>
      <w:r>
        <w:rPr>
          <w:rStyle w:val="CommentReference"/>
        </w:rPr>
        <w:annotationRef/>
      </w:r>
      <w:r>
        <w:t>This wasn’t very clear… perhaps just say, “Under a TOU tariff structure, the retail price of electricity varies across periods of the day – typically with a higher “peak” price during the late afternoon hours and lower “off-peak” and “mid-peak” prices during other hours of the day.”</w:t>
      </w:r>
    </w:p>
  </w:comment>
  <w:comment w:id="92" w:author="Kevin as Admin" w:date="2022-09-14T08:29:00Z" w:initials="KaA">
    <w:p w14:paraId="39D91DCC" w14:textId="596623DF" w:rsidR="0020536A" w:rsidRDefault="0020536A">
      <w:pPr>
        <w:pStyle w:val="CommentText"/>
      </w:pPr>
      <w:r>
        <w:rPr>
          <w:rStyle w:val="CommentReference"/>
        </w:rPr>
        <w:annotationRef/>
      </w:r>
      <w:r>
        <w:t>Not all of the changes in consumption will end up being savings necessarily (TOU prices could increase consumption during some hours). Perhaps instead of calling this two distinct channels of “savings”, it makes more sense to call this two distinct channels of consumption. And then throughout the intro (and rest of paper, keep that same convention going – channels of consumption).</w:t>
      </w:r>
    </w:p>
  </w:comment>
  <w:comment w:id="96" w:author="Kevin as Admin" w:date="2022-09-14T08:31:00Z" w:initials="KaA">
    <w:p w14:paraId="73159828" w14:textId="09AD4095" w:rsidR="00E826D6" w:rsidRDefault="00E826D6">
      <w:pPr>
        <w:pStyle w:val="CommentText"/>
      </w:pPr>
      <w:r>
        <w:rPr>
          <w:rStyle w:val="CommentReference"/>
        </w:rPr>
        <w:t>I think it would be helpful to be a bit more direct here, and perhaps not quite get into the “timeliness” weeds that the discussion moves to towards the end of this paragraph (that gets a bit ahead of the discussion of the results, now that I am reading it)….</w:t>
      </w:r>
    </w:p>
    <w:p w14:paraId="76E44825" w14:textId="2EB09A65" w:rsidR="00E826D6" w:rsidRDefault="00E826D6">
      <w:pPr>
        <w:pStyle w:val="CommentText"/>
      </w:pPr>
    </w:p>
    <w:p w14:paraId="6779832F" w14:textId="394B86B5" w:rsidR="0020536A" w:rsidRDefault="00E826D6">
      <w:pPr>
        <w:pStyle w:val="CommentText"/>
      </w:pPr>
      <w:r>
        <w:t xml:space="preserve">My analysis focuses on these two different broad categories of electricity consumption for two reasons. </w:t>
      </w:r>
      <w:r w:rsidR="0020536A">
        <w:t>First, while electricity used for temperature control will certainly depend on the outdoor temperature (e.g., more electricity will be used for heating on cold days vs. mild days), electricity used for other “non-temperature-control” services (e.g., lighting, cooking, refrigeration, etc.) will be largely independent of the outdoor temperature</w:t>
      </w:r>
      <w:r>
        <w:t xml:space="preserve">. This fact enables me to estimate how much electricity is consumed for each broad category. Second, the two different categories of consumption may simply respond differently to TOU tariffs. For example, TOU prices may induce households to shift some non-temperature-control-driven energy services (e.g., charging appliances, dishwashers, etc.) to the non-peak hours without changing aggregate consumption across a day. In contrast, if TOU rates induce households to reduce their use of energy for heating, then there could be reductions in consumption across all hours. </w:t>
      </w:r>
    </w:p>
  </w:comment>
  <w:comment w:id="98" w:author="Kevin as Admin" w:date="2022-09-14T08:44:00Z" w:initials="KaA">
    <w:p w14:paraId="26676B5F" w14:textId="2B89028F" w:rsidR="008A63B7" w:rsidRDefault="008A63B7">
      <w:pPr>
        <w:pStyle w:val="CommentText"/>
      </w:pPr>
      <w:r>
        <w:rPr>
          <w:rStyle w:val="CommentReference"/>
        </w:rPr>
        <w:annotationRef/>
      </w:r>
      <w:r>
        <w:t>While the vast majority of homes in the sample use natural gas as their primary energy source for heating, a sizable amount of electricity is used for heating in these homes. Notably, residential electricity consumption peaks during the winter months, typically reaching levels that are XX times higher than the consumption observed during the mild summer months.</w:t>
      </w:r>
    </w:p>
  </w:comment>
  <w:comment w:id="123" w:author="Kevin as Admin" w:date="2022-09-14T09:03:00Z" w:initials="KaA">
    <w:p w14:paraId="18553AF2" w14:textId="059CA27B" w:rsidR="00B94A61" w:rsidRDefault="00B94A61">
      <w:pPr>
        <w:pStyle w:val="CommentText"/>
      </w:pPr>
      <w:r>
        <w:rPr>
          <w:rStyle w:val="CommentReference"/>
        </w:rPr>
        <w:annotationRef/>
      </w:r>
      <w:r>
        <w:t>Focusing first on the impacts of the TOU rates on consumption during the peak hours,</w:t>
      </w:r>
    </w:p>
  </w:comment>
  <w:comment w:id="133" w:author="Kevin as Admin" w:date="2022-09-14T08:56:00Z" w:initials="KaA">
    <w:p w14:paraId="01264175" w14:textId="5D9F83C2" w:rsidR="00B94A61" w:rsidRDefault="00B94A61">
      <w:pPr>
        <w:pStyle w:val="CommentText"/>
      </w:pPr>
      <w:r>
        <w:rPr>
          <w:rStyle w:val="CommentReference"/>
        </w:rPr>
        <w:annotationRef/>
      </w:r>
      <w:r>
        <w:t>Not sure what this means… could you say it more explicitly… e.g., if the increase in the peak price doubles, the peak period savings also doubles?</w:t>
      </w:r>
    </w:p>
  </w:comment>
  <w:comment w:id="134" w:author="Kevin as Admin" w:date="2022-09-14T08:57:00Z" w:initials="KaA">
    <w:p w14:paraId="2954505B" w14:textId="77777777" w:rsidR="00B94A61" w:rsidRDefault="00B94A61">
      <w:pPr>
        <w:pStyle w:val="CommentText"/>
      </w:pPr>
      <w:r>
        <w:rPr>
          <w:rStyle w:val="CommentReference"/>
        </w:rPr>
        <w:annotationRef/>
      </w:r>
      <w:r>
        <w:t>I think these results ended up being not statistically significant, in the sense that the consumption changes didn’t vary significantly with the price change (if I am not mistaken). If that is the case, then perhaps toning this down a bit would be helpful…</w:t>
      </w:r>
    </w:p>
    <w:p w14:paraId="406E53C9" w14:textId="77777777" w:rsidR="00B94A61" w:rsidRDefault="00B94A61">
      <w:pPr>
        <w:pStyle w:val="CommentText"/>
      </w:pPr>
    </w:p>
    <w:p w14:paraId="4B8EA15D" w14:textId="14EABA6D" w:rsidR="00B94A61" w:rsidRDefault="00B94A61">
      <w:pPr>
        <w:pStyle w:val="CommentText"/>
      </w:pPr>
      <w:r>
        <w:t>On the other hand, there was no evidence that the temperature-control-driven energy savings during the peak period increased as the magnitude of the peak price grew. Instead, there is weak evidence demonstrating that the temperature-control-driven energy savings during the peak period goes towards zero as the peak price increases.</w:t>
      </w:r>
    </w:p>
  </w:comment>
  <w:comment w:id="135" w:author="Kevin as Admin" w:date="2022-09-14T09:01:00Z" w:initials="KaA">
    <w:p w14:paraId="0BFEA2DF" w14:textId="57B18861" w:rsidR="00B94A61" w:rsidRDefault="00B94A61">
      <w:pPr>
        <w:pStyle w:val="CommentText"/>
      </w:pPr>
      <w:r>
        <w:rPr>
          <w:rStyle w:val="CommentReference"/>
        </w:rPr>
        <w:annotationRef/>
      </w:r>
      <w:r w:rsidR="00177826">
        <w:t>Don’t need to underline for emphasis</w:t>
      </w:r>
    </w:p>
  </w:comment>
  <w:comment w:id="136" w:author="Kevin as Admin" w:date="2022-09-14T10:10:00Z" w:initials="KaA">
    <w:p w14:paraId="5A3D557F" w14:textId="59663DB0" w:rsidR="000E0D1E" w:rsidRDefault="000E0D1E">
      <w:pPr>
        <w:pStyle w:val="CommentText"/>
      </w:pPr>
      <w:r>
        <w:rPr>
          <w:rStyle w:val="CommentReference"/>
        </w:rPr>
        <w:annotationRef/>
      </w:r>
      <w:r>
        <w:t>I think you can cut this discussion about the U-shaped impacts by temperature. I think this could come later. Focus first on stressing how the peak consumption responds to the magnitude of the peak price differences. Then the next few paragraphs could explain how the non-peak period consumption responds to the peak price changes (there are some possible paragraphs included in my comments below). After all that, then I think you can then highlight what you results mean more broadly. In particular, stress that your results also allow you to think about what the gains would be from moving to more dynamic pricing options (beyond TOU prices that are fixed across days). Importantly, you find that the savings already differ by day because the consumption changes caused by the TOU rates vary with the daily temperature. Then go on to discuss these results, and then discuss the simulation. My comment below highlights this same suggestion as well.</w:t>
      </w:r>
    </w:p>
  </w:comment>
  <w:comment w:id="139" w:author="Kevin as Admin" w:date="2022-09-14T09:40:00Z" w:initials="KaA">
    <w:p w14:paraId="50C9CA2D" w14:textId="65AE48FB" w:rsidR="00177826" w:rsidRDefault="00177826">
      <w:pPr>
        <w:pStyle w:val="CommentText"/>
      </w:pPr>
      <w:r>
        <w:rPr>
          <w:rStyle w:val="CommentReference"/>
        </w:rPr>
        <w:annotationRef/>
      </w:r>
      <w:r>
        <w:t>I found this discussion to be a bit out of place. I think the paragraph above does a good job of highlighting how the different categories of consumption respond somewhat differently to the peak price increase DURING THE PEAK PERIOD. I think the next paragraph should then go on to discuss the impacts in the surrounding hours (outside of the peak).</w:t>
      </w:r>
    </w:p>
    <w:p w14:paraId="6A32B92C" w14:textId="36F6ADB8" w:rsidR="000E0D1E" w:rsidRDefault="000E0D1E">
      <w:pPr>
        <w:pStyle w:val="CommentText"/>
      </w:pPr>
    </w:p>
    <w:p w14:paraId="7DBEDADD" w14:textId="6845D65B" w:rsidR="000E0D1E" w:rsidRDefault="000E0D1E">
      <w:pPr>
        <w:pStyle w:val="CommentText"/>
      </w:pPr>
      <w:r>
        <w:t xml:space="preserve">I included some discussion below this about possible directions to go for the next few paragraphs. This particular one that is highlighted then comes later in the intro (I think). After you discuss the peak period impacts and non-peak period impacts, then I think you want to step back and talk about what your results imply and what insights they provide for the value of moving towards even more dynamic pricing options (like your simulation results). So this highlighted discussion can be useful there… just move it later, after you discuss the non-peak impacts. </w:t>
      </w:r>
    </w:p>
  </w:comment>
  <w:comment w:id="141" w:author="Kevin as Admin" w:date="2022-09-14T10:02:00Z" w:initials="KaA">
    <w:p w14:paraId="403CCFB5" w14:textId="2634A916" w:rsidR="007122B0" w:rsidRDefault="007122B0">
      <w:pPr>
        <w:pStyle w:val="CommentText"/>
      </w:pPr>
      <w:r>
        <w:rPr>
          <w:rStyle w:val="CommentReference"/>
        </w:rPr>
        <w:annotationRef/>
      </w:r>
      <w:r>
        <w:t>Here is an example of a direction to go for the next few paragraphs of the intro. I think your primary goal here should be to explain potentially why the peak period consumption seems largely unresponsive to the price. I think this requires discussing the non-peak impacts next.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444459C" w15:done="0"/>
  <w15:commentEx w15:paraId="28E3DA32" w15:done="0"/>
  <w15:commentEx w15:paraId="39D91DCC" w15:done="0"/>
  <w15:commentEx w15:paraId="6779832F" w15:done="0"/>
  <w15:commentEx w15:paraId="26676B5F" w15:done="0"/>
  <w15:commentEx w15:paraId="18553AF2" w15:done="0"/>
  <w15:commentEx w15:paraId="01264175" w15:done="0"/>
  <w15:commentEx w15:paraId="4B8EA15D" w15:done="0"/>
  <w15:commentEx w15:paraId="0BFEA2DF" w15:done="0"/>
  <w15:commentEx w15:paraId="5A3D557F" w15:done="0"/>
  <w15:commentEx w15:paraId="7DBEDADD" w15:done="0"/>
  <w15:commentEx w15:paraId="403CCFB5"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embedRegular r:id="rId1" w:fontKey="{E99E9701-ED6A-434C-874D-FCDF301C8A63}"/>
    <w:embedBold r:id="rId2" w:fontKey="{94252F65-8AF2-4463-ABBF-3C0F61B2F963}"/>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embedRegular r:id="rId3" w:fontKey="{461B0143-CFB6-43CE-9C7B-FDEF922EE916}"/>
    <w:embedBold r:id="rId4" w:fontKey="{C03D2077-0815-487F-881E-EBBD65DC8599}"/>
  </w:font>
  <w:font w:name="Times New Roman">
    <w:panose1 w:val="02020603050405020304"/>
    <w:charset w:val="00"/>
    <w:family w:val="roman"/>
    <w:pitch w:val="variable"/>
    <w:sig w:usb0="E0002EFF" w:usb1="C000785B" w:usb2="00000009" w:usb3="00000000" w:csb0="000001FF" w:csb1="00000000"/>
    <w:embedRegular r:id="rId5" w:fontKey="{CCDB84F3-25DD-4CC9-85D4-C78FF5D77E14}"/>
    <w:embedBold r:id="rId6" w:fontKey="{F06D5C64-17B4-4196-A691-1A6C4B5DF107}"/>
  </w:font>
  <w:font w:name="Segoe UI">
    <w:panose1 w:val="020B0502040204020203"/>
    <w:charset w:val="00"/>
    <w:family w:val="swiss"/>
    <w:pitch w:val="variable"/>
    <w:sig w:usb0="E4002EFF" w:usb1="C000E47F" w:usb2="00000009" w:usb3="00000000" w:csb0="000001FF" w:csb1="00000000"/>
    <w:embedRegular r:id="rId7" w:fontKey="{D46D3CEA-0422-47B4-A31C-CA4F0C908795}"/>
  </w:font>
  <w:font w:name="UDJGFS+CMBX9">
    <w:charset w:val="01"/>
    <w:family w:val="auto"/>
    <w:pitch w:val="variable"/>
    <w:sig w:usb0="01010101" w:usb1="01010101" w:usb2="01010101" w:usb3="01010101" w:csb0="01010101" w:csb1="01010101"/>
    <w:embedRegular r:id="rId8" w:fontKey="{A9542655-A3D3-4A39-BD58-8D960CE149BD}"/>
  </w:font>
  <w:font w:name="MTBMSK+CMBXTI10">
    <w:charset w:val="01"/>
    <w:family w:val="auto"/>
    <w:pitch w:val="variable"/>
    <w:sig w:usb0="01010101" w:usb1="01010101" w:usb2="01010101" w:usb3="01010101" w:csb0="01010101" w:csb1="01010101"/>
    <w:embedRegular r:id="rId9" w:fontKey="{0FCE7A7C-0431-4625-A06A-37B98868EE02}"/>
  </w:font>
  <w:font w:name="VIOHQD+CMBX12">
    <w:charset w:val="01"/>
    <w:family w:val="auto"/>
    <w:pitch w:val="variable"/>
    <w:sig w:usb0="01010101" w:usb1="01010101" w:usb2="01010101" w:usb3="01010101" w:csb0="01010101" w:csb1="01010101"/>
    <w:embedRegular r:id="rId10" w:fontKey="{B979458F-B5D1-4AEF-B9B1-AADF188CE84F}"/>
  </w:font>
  <w:font w:name="JCMVBB+CMBX10">
    <w:charset w:val="01"/>
    <w:family w:val="auto"/>
    <w:pitch w:val="variable"/>
    <w:sig w:usb0="01010101" w:usb1="01010101" w:usb2="01010101" w:usb3="01010101" w:csb0="01010101" w:csb1="01010101"/>
    <w:embedRegular r:id="rId11" w:fontKey="{6C224915-AC1F-4A12-8661-B991199F69C9}"/>
  </w:font>
  <w:font w:name="KCFTRC+CMR10">
    <w:charset w:val="01"/>
    <w:family w:val="auto"/>
    <w:pitch w:val="variable"/>
    <w:sig w:usb0="01010101" w:usb1="01010101" w:usb2="01010101" w:usb3="01010101" w:csb0="01010101" w:csb1="01010101"/>
    <w:embedRegular r:id="rId12" w:fontKey="{7CF76744-59C3-49A3-9C31-D619C78C4705}"/>
  </w:font>
  <w:font w:name="QMLHOO+CMR8">
    <w:charset w:val="01"/>
    <w:family w:val="auto"/>
    <w:pitch w:val="variable"/>
    <w:sig w:usb0="01010101" w:usb1="01010101" w:usb2="01010101" w:usb3="01010101" w:csb0="01010101" w:csb1="01010101"/>
    <w:embedRegular r:id="rId13" w:fontKey="{46CC559B-ACEC-40C1-A00D-9A78A1B293EE}"/>
  </w:font>
  <w:font w:name="PTDUEJ+CMR7">
    <w:charset w:val="01"/>
    <w:family w:val="auto"/>
    <w:pitch w:val="variable"/>
    <w:sig w:usb0="01010101" w:usb1="01010101" w:usb2="01010101" w:usb3="01010101" w:csb0="01010101" w:csb1="01010101"/>
    <w:embedRegular r:id="rId14" w:fontKey="{3323C2EF-49CD-4E3A-946B-B19B868A61AA}"/>
  </w:font>
  <w:font w:name="JCIRTO+CMR6">
    <w:charset w:val="01"/>
    <w:family w:val="auto"/>
    <w:pitch w:val="variable"/>
    <w:sig w:usb0="01010101" w:usb1="01010101" w:usb2="01010101" w:usb3="01010101" w:csb0="01010101" w:csb1="01010101"/>
    <w:embedRegular r:id="rId15" w:fontKey="{F675B882-C1F8-45A2-9619-6EA4CD5F0061}"/>
  </w:font>
  <w:font w:name="FIUUNS+CMTI8">
    <w:charset w:val="01"/>
    <w:family w:val="auto"/>
    <w:pitch w:val="variable"/>
    <w:sig w:usb0="01010101" w:usb1="01010101" w:usb2="01010101" w:usb3="01010101" w:csb0="01010101" w:csb1="01010101"/>
    <w:embedRegular r:id="rId16" w:fontKey="{6252095B-FC5D-4DE3-A381-29975B2FAEB5}"/>
  </w:font>
  <w:font w:name="IAUDWL+CMSY7">
    <w:charset w:val="01"/>
    <w:family w:val="auto"/>
    <w:pitch w:val="variable"/>
    <w:sig w:usb0="01010101" w:usb1="01010101" w:usb2="01010101" w:usb3="01010101" w:csb0="01010101" w:csb1="01010101"/>
    <w:embedRegular r:id="rId17" w:fontKey="{A1970FA6-D603-466F-84CB-D1A7592B6CA1}"/>
  </w:font>
  <w:font w:name="NHCAOQ+CMMI10">
    <w:charset w:val="01"/>
    <w:family w:val="auto"/>
    <w:pitch w:val="variable"/>
    <w:sig w:usb0="01010101" w:usb1="01010101" w:usb2="01010101" w:usb3="01010101" w:csb0="01010101" w:csb1="01010101"/>
    <w:embedRegular r:id="rId18" w:fontKey="{FEA643E1-1080-49C6-A04C-29CFB0DA8CD5}"/>
  </w:font>
  <w:font w:name="UVLPVL+CMSY6">
    <w:charset w:val="01"/>
    <w:family w:val="auto"/>
    <w:pitch w:val="variable"/>
    <w:sig w:usb0="01010101" w:usb1="01010101" w:usb2="01010101" w:usb3="01010101" w:csb0="01010101" w:csb1="01010101"/>
    <w:embedRegular r:id="rId19" w:fontKey="{3728165C-E91A-4A30-AF42-3A9AECD7ACC8}"/>
  </w:font>
  <w:font w:name="HEGINS+CMMI8">
    <w:charset w:val="01"/>
    <w:family w:val="auto"/>
    <w:pitch w:val="variable"/>
    <w:sig w:usb0="01010101" w:usb1="01010101" w:usb2="01010101" w:usb3="01010101" w:csb0="01010101" w:csb1="01010101"/>
    <w:embedRegular r:id="rId20" w:fontKey="{5F4D9CCC-262C-4043-9617-DF92DCE13ED8}"/>
  </w:font>
  <w:font w:name="Cambria">
    <w:panose1 w:val="02040503050406030204"/>
    <w:charset w:val="00"/>
    <w:family w:val="roman"/>
    <w:pitch w:val="variable"/>
    <w:sig w:usb0="E00006FF" w:usb1="420024FF" w:usb2="02000000" w:usb3="00000000" w:csb0="0000019F" w:csb1="00000000"/>
    <w:embedRegular r:id="rId21" w:fontKey="{49431CA0-DD7B-4811-B3FE-BB2DA80FC4CE}"/>
  </w:font>
  <w:font w:name="JSEOKQ+CMTI10">
    <w:charset w:val="01"/>
    <w:family w:val="auto"/>
    <w:pitch w:val="variable"/>
    <w:sig w:usb0="01010101" w:usb1="01010101" w:usb2="01010101" w:usb3="01010101" w:csb0="01010101" w:csb1="01010101"/>
    <w:embedRegular r:id="rId22" w:fontKey="{EB60521F-3A72-4E49-9183-1F4A763B5635}"/>
  </w:font>
  <w:font w:name="BHIDFP+CMMI7">
    <w:charset w:val="01"/>
    <w:family w:val="auto"/>
    <w:pitch w:val="variable"/>
    <w:sig w:usb0="01010101" w:usb1="01010101" w:usb2="01010101" w:usb3="01010101" w:csb0="01010101" w:csb1="01010101"/>
    <w:embedRegular r:id="rId23" w:fontKey="{385E0B83-F9CB-4122-B6F4-F77E572A9F22}"/>
  </w:font>
  <w:font w:name="PAHODF+BBOLD10">
    <w:charset w:val="01"/>
    <w:family w:val="auto"/>
    <w:pitch w:val="variable"/>
    <w:sig w:usb0="01010101" w:usb1="01010101" w:usb2="01010101" w:usb3="01010101" w:csb0="01010101" w:csb1="01010101"/>
    <w:embedRegular r:id="rId24" w:fontKey="{BA8375CB-1ECE-4B4A-A0F3-3BF016AF97F5}"/>
  </w:font>
  <w:font w:name="HCMQGW+CMEX10">
    <w:charset w:val="01"/>
    <w:family w:val="auto"/>
    <w:pitch w:val="variable"/>
    <w:sig w:usb0="01010101" w:usb1="01010101" w:usb2="01010101" w:usb3="01010101" w:csb0="01010101" w:csb1="01010101"/>
    <w:embedRegular r:id="rId25" w:fontKey="{E3F56183-6877-40A2-911C-DAC9EBF8B780}"/>
  </w:font>
  <w:font w:name="COCSMF+CMMI9">
    <w:charset w:val="01"/>
    <w:family w:val="auto"/>
    <w:pitch w:val="variable"/>
    <w:sig w:usb0="01010101" w:usb1="01010101" w:usb2="01010101" w:usb3="01010101" w:csb0="01010101" w:csb1="01010101"/>
    <w:embedRegular r:id="rId26" w:fontKey="{4A7C60D5-0796-4DE4-9FFF-859FA6A2B324}"/>
  </w:font>
  <w:font w:name="NBHKHE+CMMI6">
    <w:charset w:val="01"/>
    <w:family w:val="auto"/>
    <w:pitch w:val="variable"/>
    <w:sig w:usb0="01010101" w:usb1="01010101" w:usb2="01010101" w:usb3="01010101" w:csb0="01010101" w:csb1="01010101"/>
    <w:embedRegular r:id="rId27" w:fontKey="{3E54BFDD-57A9-4718-BEEC-63ABE8879E71}"/>
  </w:font>
  <w:font w:name="DLMHQI+CMR9">
    <w:charset w:val="01"/>
    <w:family w:val="auto"/>
    <w:pitch w:val="variable"/>
    <w:sig w:usb0="01010101" w:usb1="01010101" w:usb2="01010101" w:usb3="01010101" w:csb0="01010101" w:csb1="01010101"/>
    <w:embedRegular r:id="rId28" w:fontKey="{2E8A4E4E-139C-42AD-804F-42F81EB96FCF}"/>
  </w:font>
  <w:font w:name="UQUUTA+dsrom8">
    <w:charset w:val="01"/>
    <w:family w:val="auto"/>
    <w:pitch w:val="variable"/>
    <w:sig w:usb0="01010101" w:usb1="01010101" w:usb2="01010101" w:usb3="01010101" w:csb0="01010101" w:csb1="01010101"/>
    <w:embedRegular r:id="rId29" w:fontKey="{37BF3623-D244-4128-A71C-7D1612593D02}"/>
  </w:font>
  <w:font w:name="KGEDCW+CMSY8">
    <w:charset w:val="01"/>
    <w:family w:val="auto"/>
    <w:pitch w:val="variable"/>
    <w:sig w:usb0="01010101" w:usb1="01010101" w:usb2="01010101" w:usb3="01010101" w:csb0="01010101" w:csb1="01010101"/>
    <w:embedRegular r:id="rId30" w:fontKey="{9583F0E7-0AFB-4B8A-B6EA-E33992DEA30A}"/>
  </w:font>
  <w:font w:name="QONDCP+BBOLD7">
    <w:charset w:val="01"/>
    <w:family w:val="auto"/>
    <w:pitch w:val="variable"/>
    <w:sig w:usb0="01010101" w:usb1="01010101" w:usb2="01010101" w:usb3="01010101" w:csb0="01010101" w:csb1="01010101"/>
    <w:embedRegular r:id="rId31" w:fontKey="{2DCCAC71-F8C6-4088-B544-A469B69606A2}"/>
  </w:font>
  <w:font w:name="UCTKTA+dsrom10">
    <w:charset w:val="01"/>
    <w:family w:val="auto"/>
    <w:pitch w:val="variable"/>
    <w:sig w:usb0="01010101" w:usb1="01010101" w:usb2="01010101" w:usb3="01010101" w:csb0="01010101" w:csb1="01010101"/>
    <w:embedRegular r:id="rId32" w:fontKey="{6A880291-87BA-476F-84F3-0101987AD3AC}"/>
  </w:font>
  <w:font w:name="Calibri Light">
    <w:panose1 w:val="020F0302020204030204"/>
    <w:charset w:val="00"/>
    <w:family w:val="swiss"/>
    <w:pitch w:val="variable"/>
    <w:sig w:usb0="E4002EFF" w:usb1="C000247B" w:usb2="00000009" w:usb3="00000000" w:csb0="000001FF" w:csb1="00000000"/>
    <w:embedRegular r:id="rId33" w:fontKey="{8B81E9E2-66CB-4316-B2F1-D3706B9FCEE2}"/>
  </w:font>
</w:fonts>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evin as Admin">
    <w15:presenceInfo w15:providerId="None" w15:userId="Kevin as Adm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proofState w:spelling="clean" w:grammar="clean"/>
  <w:trackRevisions/>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5B2D"/>
    <w:rsid w:val="000E0D1E"/>
    <w:rsid w:val="00177826"/>
    <w:rsid w:val="0020536A"/>
    <w:rsid w:val="00252649"/>
    <w:rsid w:val="007122B0"/>
    <w:rsid w:val="007E2C77"/>
    <w:rsid w:val="00897E87"/>
    <w:rsid w:val="008A63B7"/>
    <w:rsid w:val="00B06B85"/>
    <w:rsid w:val="00B14BE7"/>
    <w:rsid w:val="00B8530D"/>
    <w:rsid w:val="00B94A61"/>
    <w:rsid w:val="00BA5B2D"/>
    <w:rsid w:val="00C7664D"/>
    <w:rsid w:val="00CF0253"/>
    <w:rsid w:val="00E826D6"/>
    <w:rsid w:val="00EB3310"/>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B888AF"/>
  <w15:docId w15:val="{AAA18FAB-8C06-4BB5-9395-B27435184F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0" w:defSemiHidden="0" w:defUnhideWhenUsed="0" w:defQFormat="0" w:count="37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pacing w:before="120" w:after="240"/>
      <w:jc w:val="both"/>
    </w:pPr>
    <w:rPr>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List1">
    <w:name w:val="No List1"/>
    <w:semiHidden/>
  </w:style>
  <w:style w:type="paragraph" w:styleId="BalloonText">
    <w:name w:val="Balloon Text"/>
    <w:basedOn w:val="Normal"/>
    <w:link w:val="BalloonTextChar"/>
    <w:rsid w:val="00B8530D"/>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B8530D"/>
    <w:rPr>
      <w:rFonts w:ascii="Segoe UI" w:hAnsi="Segoe UI" w:cs="Segoe UI"/>
      <w:sz w:val="18"/>
      <w:szCs w:val="18"/>
      <w:lang w:val="en-US" w:eastAsia="en-US"/>
    </w:rPr>
  </w:style>
  <w:style w:type="character" w:styleId="CommentReference">
    <w:name w:val="annotation reference"/>
    <w:basedOn w:val="DefaultParagraphFont"/>
    <w:semiHidden/>
    <w:unhideWhenUsed/>
    <w:rsid w:val="00B8530D"/>
    <w:rPr>
      <w:sz w:val="16"/>
      <w:szCs w:val="16"/>
    </w:rPr>
  </w:style>
  <w:style w:type="paragraph" w:styleId="CommentText">
    <w:name w:val="annotation text"/>
    <w:basedOn w:val="Normal"/>
    <w:link w:val="CommentTextChar"/>
    <w:semiHidden/>
    <w:unhideWhenUsed/>
    <w:rsid w:val="00B8530D"/>
    <w:pPr>
      <w:spacing w:line="240" w:lineRule="auto"/>
    </w:pPr>
    <w:rPr>
      <w:sz w:val="20"/>
      <w:szCs w:val="20"/>
    </w:rPr>
  </w:style>
  <w:style w:type="character" w:customStyle="1" w:styleId="CommentTextChar">
    <w:name w:val="Comment Text Char"/>
    <w:basedOn w:val="DefaultParagraphFont"/>
    <w:link w:val="CommentText"/>
    <w:semiHidden/>
    <w:rsid w:val="00B8530D"/>
    <w:rPr>
      <w:sz w:val="20"/>
      <w:szCs w:val="20"/>
      <w:lang w:val="en-US" w:eastAsia="en-US"/>
    </w:rPr>
  </w:style>
  <w:style w:type="paragraph" w:styleId="CommentSubject">
    <w:name w:val="annotation subject"/>
    <w:basedOn w:val="CommentText"/>
    <w:next w:val="CommentText"/>
    <w:link w:val="CommentSubjectChar"/>
    <w:semiHidden/>
    <w:unhideWhenUsed/>
    <w:rsid w:val="00B8530D"/>
    <w:rPr>
      <w:b/>
      <w:bCs/>
    </w:rPr>
  </w:style>
  <w:style w:type="character" w:customStyle="1" w:styleId="CommentSubjectChar">
    <w:name w:val="Comment Subject Char"/>
    <w:basedOn w:val="CommentTextChar"/>
    <w:link w:val="CommentSubject"/>
    <w:semiHidden/>
    <w:rsid w:val="00B8530D"/>
    <w:rPr>
      <w:b/>
      <w:bCs/>
      <w:sz w:val="20"/>
      <w:szCs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3" Type="http://schemas.openxmlformats.org/officeDocument/2006/relationships/webSettings" Target="webSettings.xml"/><Relationship Id="rId7" Type="http://schemas.openxmlformats.org/officeDocument/2006/relationships/comments" Target="comment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theme" Target="theme/theme1.xml"/><Relationship Id="rId5" Type="http://schemas.openxmlformats.org/officeDocument/2006/relationships/image" Target="media/image2.jpeg"/><Relationship Id="rId10" Type="http://schemas.microsoft.com/office/2011/relationships/people" Target="people.xml"/><Relationship Id="rId4" Type="http://schemas.openxmlformats.org/officeDocument/2006/relationships/image" Target="media/image1.jpeg"/><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8" Type="http://schemas.openxmlformats.org/officeDocument/2006/relationships/font" Target="fonts/font8.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5632</TotalTime>
  <Pages>27</Pages>
  <Words>14678</Words>
  <Characters>72073</Characters>
  <Application>Microsoft Office Word</Application>
  <DocSecurity>0</DocSecurity>
  <Lines>2402</Lines>
  <Paragraphs>1334</Paragraphs>
  <ScaleCrop>false</ScaleCrop>
  <HeadingPairs>
    <vt:vector size="6" baseType="variant">
      <vt:variant>
        <vt:lpstr>Title</vt:lpstr>
      </vt:variant>
      <vt:variant>
        <vt:i4>1</vt:i4>
      </vt:variant>
      <vt:variant>
        <vt:lpstr>제목</vt:lpstr>
      </vt:variant>
      <vt:variant>
        <vt:i4>1</vt:i4>
      </vt:variant>
      <vt:variant>
        <vt:lpstr>Caption</vt:lpstr>
      </vt:variant>
      <vt:variant>
        <vt:i4>1</vt:i4>
      </vt:variant>
    </vt:vector>
  </HeadingPairs>
  <TitlesOfParts>
    <vt:vector size="3" baseType="lpstr">
      <vt:lpstr/>
      <vt:lpstr/>
      <vt:lpstr/>
    </vt:vector>
  </TitlesOfParts>
  <Company/>
  <LinksUpToDate>false</LinksUpToDate>
  <CharactersWithSpaces>85417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CARA-USER</dc:creator>
  <cp:lastModifiedBy>Kevin as Admin</cp:lastModifiedBy>
  <cp:revision>3</cp:revision>
  <dcterms:created xsi:type="dcterms:W3CDTF">2022-09-07T16:57:00Z</dcterms:created>
  <dcterms:modified xsi:type="dcterms:W3CDTF">2022-09-14T17:14:00Z</dcterms:modified>
</cp:coreProperties>
</file>