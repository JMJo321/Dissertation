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3E749E" w14:textId="01A00DFF" w:rsidR="003820C6" w:rsidRPr="00463935" w:rsidRDefault="0076004A" w:rsidP="002F39D7">
      <w:pPr>
        <w:spacing w:before="0" w:after="0" w:line="189" w:lineRule="exact"/>
        <w:jc w:val="left"/>
        <w:rPr>
          <w:rFonts w:ascii="Times New Roman"/>
          <w:color w:val="000000"/>
          <w:sz w:val="18"/>
        </w:rPr>
      </w:pPr>
      <w:r w:rsidRPr="00463935">
        <w:rPr>
          <w:rFonts w:ascii="OASKHW+CMBX12"/>
          <w:color w:val="000000"/>
          <w:sz w:val="28"/>
        </w:rPr>
        <w:t>3</w:t>
      </w:r>
      <w:r w:rsidRPr="00463935">
        <w:rPr>
          <w:rFonts w:ascii="Times New Roman"/>
          <w:color w:val="000000"/>
          <w:spacing w:val="249"/>
          <w:sz w:val="28"/>
        </w:rPr>
        <w:t xml:space="preserve"> </w:t>
      </w:r>
      <w:r w:rsidRPr="00463935">
        <w:rPr>
          <w:rFonts w:ascii="OASKHW+CMBX12"/>
          <w:color w:val="000000"/>
          <w:spacing w:val="-2"/>
          <w:sz w:val="28"/>
        </w:rPr>
        <w:t>Empirical</w:t>
      </w:r>
      <w:r w:rsidRPr="00463935">
        <w:rPr>
          <w:rFonts w:ascii="Times New Roman"/>
          <w:color w:val="000000"/>
          <w:spacing w:val="36"/>
          <w:sz w:val="28"/>
        </w:rPr>
        <w:t xml:space="preserve"> </w:t>
      </w:r>
      <w:r w:rsidRPr="00463935">
        <w:rPr>
          <w:rFonts w:ascii="OASKHW+CMBX12"/>
          <w:color w:val="000000"/>
          <w:spacing w:val="-1"/>
          <w:sz w:val="28"/>
        </w:rPr>
        <w:t>Analysis</w:t>
      </w:r>
      <w:r w:rsidRPr="00463935">
        <w:rPr>
          <w:rFonts w:ascii="Times New Roman"/>
          <w:color w:val="000000"/>
          <w:spacing w:val="35"/>
          <w:sz w:val="28"/>
        </w:rPr>
        <w:t xml:space="preserve"> </w:t>
      </w:r>
      <w:r w:rsidRPr="00463935">
        <w:rPr>
          <w:rFonts w:ascii="OASKHW+CMBX12"/>
          <w:color w:val="000000"/>
          <w:spacing w:val="-2"/>
          <w:sz w:val="28"/>
        </w:rPr>
        <w:t>and</w:t>
      </w:r>
      <w:r w:rsidRPr="00463935">
        <w:rPr>
          <w:rFonts w:ascii="Times New Roman"/>
          <w:color w:val="000000"/>
          <w:spacing w:val="35"/>
          <w:sz w:val="28"/>
        </w:rPr>
        <w:t xml:space="preserve"> </w:t>
      </w:r>
      <w:r w:rsidRPr="00463935">
        <w:rPr>
          <w:rFonts w:ascii="OASKHW+CMBX12"/>
          <w:color w:val="000000"/>
          <w:spacing w:val="-2"/>
          <w:sz w:val="28"/>
        </w:rPr>
        <w:t>Results</w:t>
      </w:r>
    </w:p>
    <w:p w14:paraId="290CC0BE" w14:textId="77777777" w:rsidR="003820C6" w:rsidRDefault="0076004A">
      <w:pPr>
        <w:spacing w:before="354" w:after="0" w:line="249" w:lineRule="exact"/>
        <w:jc w:val="left"/>
        <w:rPr>
          <w:rFonts w:ascii="Times New Roman"/>
          <w:color w:val="000000"/>
          <w:sz w:val="24"/>
        </w:rPr>
      </w:pPr>
      <w:r>
        <w:rPr>
          <w:rFonts w:ascii="EHJSOV+CMBX12"/>
          <w:color w:val="000000"/>
          <w:sz w:val="24"/>
        </w:rPr>
        <w:t>3.1</w:t>
      </w:r>
      <w:r>
        <w:rPr>
          <w:rFonts w:ascii="Times New Roman"/>
          <w:color w:val="000000"/>
          <w:spacing w:val="209"/>
          <w:sz w:val="24"/>
        </w:rPr>
        <w:t xml:space="preserve"> </w:t>
      </w:r>
      <w:r>
        <w:rPr>
          <w:rFonts w:ascii="EHJSOV+CMBX12"/>
          <w:color w:val="000000"/>
          <w:sz w:val="24"/>
        </w:rPr>
        <w:t>Household</w:t>
      </w:r>
      <w:r>
        <w:rPr>
          <w:rFonts w:ascii="Times New Roman"/>
          <w:color w:val="000000"/>
          <w:spacing w:val="30"/>
          <w:sz w:val="24"/>
        </w:rPr>
        <w:t xml:space="preserve"> </w:t>
      </w:r>
      <w:r>
        <w:rPr>
          <w:rFonts w:ascii="EHJSOV+CMBX12"/>
          <w:color w:val="000000"/>
          <w:spacing w:val="-2"/>
          <w:sz w:val="24"/>
        </w:rPr>
        <w:t>Average</w:t>
      </w:r>
      <w:r>
        <w:rPr>
          <w:rFonts w:ascii="Times New Roman"/>
          <w:color w:val="000000"/>
          <w:spacing w:val="31"/>
          <w:sz w:val="24"/>
        </w:rPr>
        <w:t xml:space="preserve"> </w:t>
      </w:r>
      <w:r>
        <w:rPr>
          <w:rFonts w:ascii="EHJSOV+CMBX12"/>
          <w:color w:val="000000"/>
          <w:spacing w:val="1"/>
          <w:sz w:val="24"/>
        </w:rPr>
        <w:t>Responses</w:t>
      </w:r>
      <w:r>
        <w:rPr>
          <w:rFonts w:ascii="Times New Roman"/>
          <w:color w:val="000000"/>
          <w:spacing w:val="29"/>
          <w:sz w:val="24"/>
        </w:rPr>
        <w:t xml:space="preserve"> </w:t>
      </w:r>
      <w:r>
        <w:rPr>
          <w:rFonts w:ascii="EHJSOV+CMBX12"/>
          <w:color w:val="000000"/>
          <w:sz w:val="24"/>
        </w:rPr>
        <w:t>to</w:t>
      </w:r>
      <w:r>
        <w:rPr>
          <w:rFonts w:ascii="Times New Roman"/>
          <w:color w:val="000000"/>
          <w:spacing w:val="30"/>
          <w:sz w:val="24"/>
        </w:rPr>
        <w:t xml:space="preserve"> </w:t>
      </w:r>
      <w:r>
        <w:rPr>
          <w:rFonts w:ascii="EHJSOV+CMBX12"/>
          <w:color w:val="000000"/>
          <w:sz w:val="24"/>
        </w:rPr>
        <w:t>Time-Of-Use</w:t>
      </w:r>
      <w:r>
        <w:rPr>
          <w:rFonts w:ascii="Times New Roman"/>
          <w:color w:val="000000"/>
          <w:spacing w:val="30"/>
          <w:sz w:val="24"/>
        </w:rPr>
        <w:t xml:space="preserve"> </w:t>
      </w:r>
      <w:r>
        <w:rPr>
          <w:rFonts w:ascii="EHJSOV+CMBX12"/>
          <w:color w:val="000000"/>
          <w:spacing w:val="-1"/>
          <w:sz w:val="24"/>
        </w:rPr>
        <w:t>Electricity</w:t>
      </w:r>
      <w:r>
        <w:rPr>
          <w:rFonts w:ascii="Times New Roman"/>
          <w:color w:val="000000"/>
          <w:spacing w:val="30"/>
          <w:sz w:val="24"/>
        </w:rPr>
        <w:t xml:space="preserve"> </w:t>
      </w:r>
      <w:r>
        <w:rPr>
          <w:rFonts w:ascii="EHJSOV+CMBX12"/>
          <w:color w:val="000000"/>
          <w:sz w:val="24"/>
        </w:rPr>
        <w:t>Pricing</w:t>
      </w:r>
    </w:p>
    <w:p w14:paraId="694B0FB7" w14:textId="77777777" w:rsidR="003820C6" w:rsidRDefault="0076004A">
      <w:pPr>
        <w:spacing w:before="268" w:after="0" w:line="209" w:lineRule="exact"/>
        <w:jc w:val="left"/>
        <w:rPr>
          <w:rFonts w:ascii="Times New Roman"/>
          <w:color w:val="000000"/>
          <w:sz w:val="20"/>
        </w:rPr>
      </w:pPr>
      <w:r>
        <w:rPr>
          <w:rFonts w:ascii="HRODMK+CMBX10"/>
          <w:color w:val="000000"/>
          <w:sz w:val="20"/>
        </w:rPr>
        <w:t>3.1.1</w:t>
      </w:r>
      <w:r>
        <w:rPr>
          <w:rFonts w:ascii="Times New Roman"/>
          <w:color w:val="000000"/>
          <w:spacing w:val="179"/>
          <w:sz w:val="20"/>
        </w:rPr>
        <w:t xml:space="preserve"> </w:t>
      </w:r>
      <w:r>
        <w:rPr>
          <w:rFonts w:ascii="HRODMK+CMBX10"/>
          <w:color w:val="000000"/>
          <w:sz w:val="20"/>
        </w:rPr>
        <w:t>Half-hourly</w:t>
      </w:r>
      <w:r>
        <w:rPr>
          <w:rFonts w:ascii="Times New Roman"/>
          <w:color w:val="000000"/>
          <w:spacing w:val="26"/>
          <w:sz w:val="20"/>
        </w:rPr>
        <w:t xml:space="preserve"> </w:t>
      </w:r>
      <w:r>
        <w:rPr>
          <w:rFonts w:ascii="HRODMK+CMBX10"/>
          <w:color w:val="000000"/>
          <w:spacing w:val="-1"/>
          <w:sz w:val="20"/>
        </w:rPr>
        <w:t>Average</w:t>
      </w:r>
      <w:r>
        <w:rPr>
          <w:rFonts w:ascii="Times New Roman"/>
          <w:color w:val="000000"/>
          <w:spacing w:val="27"/>
          <w:sz w:val="20"/>
        </w:rPr>
        <w:t xml:space="preserve"> </w:t>
      </w:r>
      <w:r>
        <w:rPr>
          <w:rFonts w:ascii="HRODMK+CMBX10"/>
          <w:color w:val="000000"/>
          <w:spacing w:val="-4"/>
          <w:sz w:val="20"/>
        </w:rPr>
        <w:t>Treatment</w:t>
      </w:r>
      <w:r>
        <w:rPr>
          <w:rFonts w:ascii="Times New Roman"/>
          <w:color w:val="000000"/>
          <w:spacing w:val="30"/>
          <w:sz w:val="20"/>
        </w:rPr>
        <w:t xml:space="preserve"> </w:t>
      </w:r>
      <w:r>
        <w:rPr>
          <w:rFonts w:ascii="HRODMK+CMBX10"/>
          <w:color w:val="000000"/>
          <w:sz w:val="20"/>
        </w:rPr>
        <w:t>E</w:t>
      </w:r>
      <w:r>
        <w:rPr>
          <w:rFonts w:ascii="OLJNMT+CMBX10" w:hAnsi="OLJNMT+CMBX10" w:cs="OLJNMT+CMBX10"/>
          <w:color w:val="000000"/>
          <w:sz w:val="20"/>
        </w:rPr>
        <w:t>ﬀ</w:t>
      </w:r>
      <w:r>
        <w:rPr>
          <w:rFonts w:ascii="HRODMK+CMBX10"/>
          <w:color w:val="000000"/>
          <w:sz w:val="20"/>
        </w:rPr>
        <w:t>ects</w:t>
      </w:r>
    </w:p>
    <w:p w14:paraId="69031979" w14:textId="30A353C0" w:rsidR="003820C6" w:rsidRDefault="0076004A" w:rsidP="00EC080A">
      <w:pPr>
        <w:spacing w:before="278" w:after="0" w:line="360" w:lineRule="auto"/>
        <w:rPr>
          <w:rFonts w:ascii="Times New Roman"/>
          <w:color w:val="000000"/>
          <w:sz w:val="20"/>
        </w:rPr>
      </w:pPr>
      <w:r>
        <w:rPr>
          <w:rFonts w:ascii="LCARIW+CMR10"/>
          <w:color w:val="000000"/>
          <w:sz w:val="20"/>
        </w:rPr>
        <w:t>Utilizing</w:t>
      </w:r>
      <w:r>
        <w:rPr>
          <w:rFonts w:ascii="Times New Roman"/>
          <w:color w:val="000000"/>
          <w:spacing w:val="8"/>
          <w:sz w:val="20"/>
        </w:rPr>
        <w:t xml:space="preserve"> </w:t>
      </w:r>
      <w:r>
        <w:rPr>
          <w:rFonts w:ascii="LCARIW+CMR10"/>
          <w:color w:val="000000"/>
          <w:sz w:val="20"/>
        </w:rPr>
        <w:t>a</w:t>
      </w:r>
      <w:r>
        <w:rPr>
          <w:rFonts w:ascii="Times New Roman"/>
          <w:color w:val="000000"/>
          <w:spacing w:val="8"/>
          <w:sz w:val="20"/>
        </w:rPr>
        <w:t xml:space="preserve"> </w:t>
      </w:r>
      <w:r>
        <w:rPr>
          <w:rFonts w:ascii="LCARIW+CMR10"/>
          <w:color w:val="000000"/>
          <w:sz w:val="20"/>
        </w:rPr>
        <w:t>panel</w:t>
      </w:r>
      <w:r>
        <w:rPr>
          <w:rFonts w:ascii="Times New Roman"/>
          <w:color w:val="000000"/>
          <w:spacing w:val="9"/>
          <w:sz w:val="20"/>
        </w:rPr>
        <w:t xml:space="preserve"> </w:t>
      </w:r>
      <w:r>
        <w:rPr>
          <w:rFonts w:ascii="LCARIW+CMR10"/>
          <w:color w:val="000000"/>
          <w:sz w:val="20"/>
        </w:rPr>
        <w:t>DID</w:t>
      </w:r>
      <w:r>
        <w:rPr>
          <w:rFonts w:ascii="Times New Roman"/>
          <w:color w:val="000000"/>
          <w:spacing w:val="8"/>
          <w:sz w:val="20"/>
        </w:rPr>
        <w:t xml:space="preserve"> </w:t>
      </w:r>
      <w:r>
        <w:rPr>
          <w:rFonts w:ascii="LCARIW+CMR10" w:hAnsi="LCARIW+CMR10" w:cs="LCARIW+CMR10"/>
          <w:color w:val="000000"/>
          <w:spacing w:val="-1"/>
          <w:sz w:val="20"/>
        </w:rPr>
        <w:t>identiﬁcation</w:t>
      </w:r>
      <w:r>
        <w:rPr>
          <w:rFonts w:ascii="Times New Roman"/>
          <w:color w:val="000000"/>
          <w:spacing w:val="9"/>
          <w:sz w:val="20"/>
        </w:rPr>
        <w:t xml:space="preserve"> </w:t>
      </w:r>
      <w:r>
        <w:rPr>
          <w:rFonts w:ascii="LCARIW+CMR10"/>
          <w:color w:val="000000"/>
          <w:spacing w:val="-2"/>
          <w:sz w:val="20"/>
        </w:rPr>
        <w:t>strategy,</w:t>
      </w:r>
      <w:r>
        <w:rPr>
          <w:rFonts w:ascii="Times New Roman"/>
          <w:color w:val="000000"/>
          <w:spacing w:val="12"/>
          <w:sz w:val="20"/>
        </w:rPr>
        <w:t xml:space="preserve"> </w:t>
      </w:r>
      <w:r>
        <w:rPr>
          <w:rFonts w:ascii="LCARIW+CMR10"/>
          <w:color w:val="000000"/>
          <w:sz w:val="20"/>
        </w:rPr>
        <w:t>I</w:t>
      </w:r>
      <w:r>
        <w:rPr>
          <w:rFonts w:ascii="Times New Roman"/>
          <w:color w:val="000000"/>
          <w:spacing w:val="8"/>
          <w:sz w:val="20"/>
        </w:rPr>
        <w:t xml:space="preserve"> </w:t>
      </w:r>
      <w:r>
        <w:rPr>
          <w:rFonts w:ascii="LCARIW+CMR10" w:hAnsi="LCARIW+CMR10" w:cs="LCARIW+CMR10"/>
          <w:color w:val="000000"/>
          <w:sz w:val="20"/>
        </w:rPr>
        <w:t>ﬁrst</w:t>
      </w:r>
      <w:r>
        <w:rPr>
          <w:rFonts w:ascii="Times New Roman"/>
          <w:color w:val="000000"/>
          <w:spacing w:val="9"/>
          <w:sz w:val="20"/>
        </w:rPr>
        <w:t xml:space="preserve"> </w:t>
      </w:r>
      <w:r>
        <w:rPr>
          <w:rFonts w:ascii="LCARIW+CMR10"/>
          <w:color w:val="000000"/>
          <w:sz w:val="20"/>
        </w:rPr>
        <w:t>measure</w:t>
      </w:r>
      <w:r>
        <w:rPr>
          <w:rFonts w:ascii="Times New Roman"/>
          <w:color w:val="000000"/>
          <w:spacing w:val="9"/>
          <w:sz w:val="20"/>
        </w:rPr>
        <w:t xml:space="preserve"> </w:t>
      </w:r>
      <w:r>
        <w:rPr>
          <w:rFonts w:ascii="LCARIW+CMR10"/>
          <w:color w:val="000000"/>
          <w:sz w:val="20"/>
        </w:rPr>
        <w:t>the</w:t>
      </w:r>
      <w:r>
        <w:rPr>
          <w:rFonts w:ascii="Times New Roman"/>
          <w:color w:val="000000"/>
          <w:spacing w:val="8"/>
          <w:sz w:val="20"/>
        </w:rPr>
        <w:t xml:space="preserve"> </w:t>
      </w:r>
      <w:r>
        <w:rPr>
          <w:rFonts w:ascii="LCARIW+CMR10"/>
          <w:color w:val="000000"/>
          <w:sz w:val="20"/>
        </w:rPr>
        <w:t>impact</w:t>
      </w:r>
      <w:r>
        <w:rPr>
          <w:rFonts w:ascii="Times New Roman"/>
          <w:color w:val="000000"/>
          <w:spacing w:val="9"/>
          <w:sz w:val="20"/>
        </w:rPr>
        <w:t xml:space="preserve"> </w:t>
      </w:r>
      <w:r>
        <w:rPr>
          <w:rFonts w:ascii="LCARIW+CMR10"/>
          <w:color w:val="000000"/>
          <w:sz w:val="20"/>
        </w:rPr>
        <w:t>of</w:t>
      </w:r>
      <w:r>
        <w:rPr>
          <w:rFonts w:ascii="Times New Roman"/>
          <w:color w:val="000000"/>
          <w:spacing w:val="9"/>
          <w:sz w:val="20"/>
        </w:rPr>
        <w:t xml:space="preserve"> </w:t>
      </w:r>
      <w:r>
        <w:rPr>
          <w:rFonts w:ascii="LCARIW+CMR10"/>
          <w:color w:val="000000"/>
          <w:sz w:val="20"/>
        </w:rPr>
        <w:t>the</w:t>
      </w:r>
      <w:r>
        <w:rPr>
          <w:rFonts w:ascii="Times New Roman"/>
          <w:color w:val="000000"/>
          <w:spacing w:val="8"/>
          <w:sz w:val="20"/>
        </w:rPr>
        <w:t xml:space="preserve"> </w:t>
      </w:r>
      <w:r>
        <w:rPr>
          <w:rFonts w:ascii="LCARIW+CMR10"/>
          <w:color w:val="000000"/>
          <w:sz w:val="20"/>
        </w:rPr>
        <w:t>TOU</w:t>
      </w:r>
      <w:r>
        <w:rPr>
          <w:rFonts w:ascii="Times New Roman"/>
          <w:color w:val="000000"/>
          <w:spacing w:val="8"/>
          <w:sz w:val="20"/>
        </w:rPr>
        <w:t xml:space="preserve"> </w:t>
      </w:r>
      <w:r>
        <w:rPr>
          <w:rFonts w:ascii="LCARIW+CMR10"/>
          <w:color w:val="000000"/>
          <w:sz w:val="20"/>
        </w:rPr>
        <w:t>prices</w:t>
      </w:r>
      <w:r>
        <w:rPr>
          <w:rFonts w:ascii="Times New Roman"/>
          <w:color w:val="000000"/>
          <w:spacing w:val="8"/>
          <w:sz w:val="20"/>
        </w:rPr>
        <w:t xml:space="preserve"> </w:t>
      </w:r>
      <w:r>
        <w:rPr>
          <w:rFonts w:ascii="LCARIW+CMR10"/>
          <w:color w:val="000000"/>
          <w:sz w:val="20"/>
        </w:rPr>
        <w:t>on</w:t>
      </w:r>
      <w:r>
        <w:rPr>
          <w:rFonts w:ascii="Times New Roman"/>
          <w:color w:val="000000"/>
          <w:spacing w:val="9"/>
          <w:sz w:val="20"/>
        </w:rPr>
        <w:t xml:space="preserve"> </w:t>
      </w:r>
      <w:r>
        <w:rPr>
          <w:rFonts w:ascii="LCARIW+CMR10"/>
          <w:color w:val="000000"/>
          <w:spacing w:val="-2"/>
          <w:sz w:val="20"/>
        </w:rPr>
        <w:t>30-minute-interval</w:t>
      </w:r>
      <w:r w:rsidR="00463935">
        <w:rPr>
          <w:rFonts w:ascii="Times New Roman" w:hint="eastAsia"/>
          <w:color w:val="000000"/>
          <w:sz w:val="20"/>
        </w:rPr>
        <w:t xml:space="preserve"> </w:t>
      </w:r>
      <w:r>
        <w:rPr>
          <w:rFonts w:ascii="LCARIW+CMR10"/>
          <w:color w:val="000000"/>
          <w:sz w:val="20"/>
        </w:rPr>
        <w:t>household</w:t>
      </w:r>
      <w:r>
        <w:rPr>
          <w:rFonts w:ascii="Times New Roman"/>
          <w:color w:val="000000"/>
          <w:spacing w:val="20"/>
          <w:sz w:val="20"/>
        </w:rPr>
        <w:t xml:space="preserve"> </w:t>
      </w:r>
      <w:r>
        <w:rPr>
          <w:rFonts w:ascii="LCARIW+CMR10"/>
          <w:color w:val="000000"/>
          <w:spacing w:val="-1"/>
          <w:sz w:val="20"/>
        </w:rPr>
        <w:t>electricity</w:t>
      </w:r>
      <w:r>
        <w:rPr>
          <w:rFonts w:ascii="Times New Roman"/>
          <w:color w:val="000000"/>
          <w:spacing w:val="21"/>
          <w:sz w:val="20"/>
        </w:rPr>
        <w:t xml:space="preserve"> </w:t>
      </w:r>
      <w:r>
        <w:rPr>
          <w:rFonts w:ascii="LCARIW+CMR10"/>
          <w:color w:val="000000"/>
          <w:sz w:val="20"/>
        </w:rPr>
        <w:t>consumption.</w:t>
      </w:r>
      <w:r>
        <w:rPr>
          <w:rFonts w:ascii="Times New Roman"/>
          <w:color w:val="000000"/>
          <w:spacing w:val="50"/>
          <w:sz w:val="20"/>
        </w:rPr>
        <w:t xml:space="preserve"> </w:t>
      </w:r>
      <w:r>
        <w:rPr>
          <w:rFonts w:ascii="LCARIW+CMR10"/>
          <w:color w:val="000000"/>
          <w:spacing w:val="-17"/>
          <w:sz w:val="20"/>
        </w:rPr>
        <w:t>To</w:t>
      </w:r>
      <w:r>
        <w:rPr>
          <w:rFonts w:ascii="Times New Roman"/>
          <w:color w:val="000000"/>
          <w:spacing w:val="37"/>
          <w:sz w:val="20"/>
        </w:rPr>
        <w:t xml:space="preserve"> </w:t>
      </w:r>
      <w:r>
        <w:rPr>
          <w:rFonts w:ascii="LCARIW+CMR10"/>
          <w:color w:val="000000"/>
          <w:sz w:val="20"/>
        </w:rPr>
        <w:t>obtain</w:t>
      </w:r>
      <w:r>
        <w:rPr>
          <w:rFonts w:ascii="Times New Roman"/>
          <w:color w:val="000000"/>
          <w:spacing w:val="20"/>
          <w:sz w:val="20"/>
        </w:rPr>
        <w:t xml:space="preserve"> </w:t>
      </w:r>
      <w:r>
        <w:rPr>
          <w:rFonts w:ascii="LCARIW+CMR10"/>
          <w:color w:val="000000"/>
          <w:sz w:val="20"/>
        </w:rPr>
        <w:t>the</w:t>
      </w:r>
      <w:r>
        <w:rPr>
          <w:rFonts w:ascii="Times New Roman"/>
          <w:color w:val="000000"/>
          <w:spacing w:val="20"/>
          <w:sz w:val="20"/>
        </w:rPr>
        <w:t xml:space="preserve"> </w:t>
      </w:r>
      <w:r>
        <w:rPr>
          <w:rFonts w:ascii="LCARIW+CMR10"/>
          <w:color w:val="000000"/>
          <w:spacing w:val="-1"/>
          <w:sz w:val="20"/>
        </w:rPr>
        <w:t>Average</w:t>
      </w:r>
      <w:r>
        <w:rPr>
          <w:rFonts w:ascii="Times New Roman"/>
          <w:color w:val="000000"/>
          <w:spacing w:val="21"/>
          <w:sz w:val="20"/>
        </w:rPr>
        <w:t xml:space="preserve"> </w:t>
      </w:r>
      <w:r>
        <w:rPr>
          <w:rFonts w:ascii="LCARIW+CMR10"/>
          <w:color w:val="000000"/>
          <w:spacing w:val="-3"/>
          <w:sz w:val="20"/>
        </w:rPr>
        <w:t>Treatment</w:t>
      </w:r>
      <w:r>
        <w:rPr>
          <w:rFonts w:ascii="Times New Roman"/>
          <w:color w:val="000000"/>
          <w:spacing w:val="23"/>
          <w:sz w:val="20"/>
        </w:rPr>
        <w:t xml:space="preserve"> </w:t>
      </w:r>
      <w:r>
        <w:rPr>
          <w:rFonts w:ascii="LCARIW+CMR10"/>
          <w:color w:val="000000"/>
          <w:sz w:val="20"/>
        </w:rPr>
        <w:t>E</w:t>
      </w:r>
      <w:r>
        <w:rPr>
          <w:rFonts w:ascii="LSPPBV+CMR10" w:hAnsi="LSPPBV+CMR10" w:cs="LSPPBV+CMR10"/>
          <w:color w:val="000000"/>
          <w:sz w:val="20"/>
        </w:rPr>
        <w:t>ﬀ</w:t>
      </w:r>
      <w:r>
        <w:rPr>
          <w:rFonts w:ascii="LCARIW+CMR10"/>
          <w:color w:val="000000"/>
          <w:sz w:val="20"/>
        </w:rPr>
        <w:t>ect</w:t>
      </w:r>
      <w:r>
        <w:rPr>
          <w:rFonts w:ascii="Times New Roman"/>
          <w:color w:val="000000"/>
          <w:spacing w:val="20"/>
          <w:sz w:val="20"/>
        </w:rPr>
        <w:t xml:space="preserve"> </w:t>
      </w:r>
      <w:r>
        <w:rPr>
          <w:rFonts w:ascii="LCARIW+CMR10"/>
          <w:color w:val="000000"/>
          <w:spacing w:val="-5"/>
          <w:sz w:val="20"/>
        </w:rPr>
        <w:t>(ATE)</w:t>
      </w:r>
      <w:r>
        <w:rPr>
          <w:rFonts w:ascii="Times New Roman"/>
          <w:color w:val="000000"/>
          <w:spacing w:val="25"/>
          <w:sz w:val="20"/>
        </w:rPr>
        <w:t xml:space="preserve"> </w:t>
      </w:r>
      <w:r>
        <w:rPr>
          <w:rFonts w:ascii="LCARIW+CMR10"/>
          <w:color w:val="000000"/>
          <w:sz w:val="20"/>
        </w:rPr>
        <w:t>for</w:t>
      </w:r>
      <w:r>
        <w:rPr>
          <w:rFonts w:ascii="Times New Roman"/>
          <w:color w:val="000000"/>
          <w:spacing w:val="20"/>
          <w:sz w:val="20"/>
        </w:rPr>
        <w:t xml:space="preserve"> </w:t>
      </w:r>
      <w:r>
        <w:rPr>
          <w:rFonts w:ascii="LCARIW+CMR10"/>
          <w:color w:val="000000"/>
          <w:spacing w:val="-2"/>
          <w:sz w:val="20"/>
        </w:rPr>
        <w:t>each</w:t>
      </w:r>
      <w:r>
        <w:rPr>
          <w:rFonts w:ascii="Times New Roman"/>
          <w:color w:val="000000"/>
          <w:spacing w:val="22"/>
          <w:sz w:val="20"/>
        </w:rPr>
        <w:t xml:space="preserve"> </w:t>
      </w:r>
      <w:r>
        <w:rPr>
          <w:rFonts w:ascii="LCARIW+CMR10"/>
          <w:color w:val="000000"/>
          <w:sz w:val="20"/>
        </w:rPr>
        <w:t>half-hour</w:t>
      </w:r>
      <w:r>
        <w:rPr>
          <w:rFonts w:ascii="Times New Roman"/>
          <w:color w:val="000000"/>
          <w:spacing w:val="20"/>
          <w:sz w:val="20"/>
        </w:rPr>
        <w:t xml:space="preserve"> </w:t>
      </w:r>
      <w:r>
        <w:rPr>
          <w:rFonts w:ascii="LCARIW+CMR10"/>
          <w:color w:val="000000"/>
          <w:spacing w:val="-2"/>
          <w:sz w:val="20"/>
        </w:rPr>
        <w:t>interval,</w:t>
      </w:r>
      <w:r w:rsidR="00463935">
        <w:rPr>
          <w:rFonts w:ascii="Times New Roman" w:hint="eastAsia"/>
          <w:color w:val="000000"/>
          <w:sz w:val="20"/>
        </w:rPr>
        <w:t xml:space="preserve"> </w:t>
      </w:r>
      <w:r>
        <w:rPr>
          <w:rFonts w:ascii="LCARIW+CMR10"/>
          <w:color w:val="000000"/>
          <w:sz w:val="20"/>
        </w:rPr>
        <w:t>I</w:t>
      </w:r>
      <w:r>
        <w:rPr>
          <w:rFonts w:ascii="Times New Roman"/>
          <w:color w:val="000000"/>
          <w:spacing w:val="16"/>
          <w:sz w:val="20"/>
        </w:rPr>
        <w:t xml:space="preserve"> </w:t>
      </w:r>
      <w:r>
        <w:rPr>
          <w:rFonts w:ascii="LCARIW+CMR10"/>
          <w:color w:val="000000"/>
          <w:sz w:val="20"/>
        </w:rPr>
        <w:t>estimate</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pacing w:val="-1"/>
          <w:sz w:val="20"/>
        </w:rPr>
        <w:t>following</w:t>
      </w:r>
      <w:r>
        <w:rPr>
          <w:rFonts w:ascii="Times New Roman"/>
          <w:color w:val="000000"/>
          <w:spacing w:val="17"/>
          <w:sz w:val="20"/>
        </w:rPr>
        <w:t xml:space="preserve"> </w:t>
      </w:r>
      <w:r>
        <w:rPr>
          <w:rFonts w:ascii="LCARIW+CMR10" w:hAnsi="LCARIW+CMR10" w:cs="LCARIW+CMR10"/>
          <w:color w:val="000000"/>
          <w:sz w:val="20"/>
        </w:rPr>
        <w:t>speciﬁcation:</w:t>
      </w:r>
    </w:p>
    <w:p w14:paraId="766C276B" w14:textId="45800F62" w:rsidR="003820C6" w:rsidRPr="00E21F4D" w:rsidRDefault="0076004A" w:rsidP="00DF154D">
      <w:pPr>
        <w:spacing w:before="204" w:after="0" w:line="754" w:lineRule="exact"/>
        <w:ind w:firstLine="708"/>
        <w:jc w:val="left"/>
        <w:rPr>
          <w:rFonts w:ascii="Cambria" w:hAnsi="Cambria"/>
          <w:color w:val="000000"/>
          <w:sz w:val="20"/>
        </w:rPr>
      </w:pPr>
      <w:proofErr w:type="spellStart"/>
      <w:proofErr w:type="gramStart"/>
      <w:r>
        <w:rPr>
          <w:rFonts w:ascii="KMUHGG+CMTI10"/>
          <w:color w:val="000000"/>
          <w:sz w:val="20"/>
        </w:rPr>
        <w:t>kWh</w:t>
      </w:r>
      <w:r>
        <w:rPr>
          <w:rFonts w:ascii="FBTFAI+CMMI7"/>
          <w:color w:val="000000"/>
          <w:sz w:val="21"/>
          <w:vertAlign w:val="subscript"/>
        </w:rPr>
        <w:t>itw</w:t>
      </w:r>
      <w:proofErr w:type="spellEnd"/>
      <w:proofErr w:type="gramEnd"/>
      <w:r>
        <w:rPr>
          <w:rFonts w:ascii="Times New Roman"/>
          <w:color w:val="000000"/>
          <w:spacing w:val="83"/>
          <w:sz w:val="21"/>
          <w:vertAlign w:val="subscript"/>
        </w:rPr>
        <w:t xml:space="preserve"> </w:t>
      </w:r>
      <w:r>
        <w:rPr>
          <w:rFonts w:ascii="LCARIW+CMR10"/>
          <w:color w:val="000000"/>
          <w:sz w:val="20"/>
        </w:rPr>
        <w:t>=</w:t>
      </w:r>
      <w:r>
        <w:rPr>
          <w:rFonts w:ascii="Times New Roman"/>
          <w:color w:val="000000"/>
          <w:spacing w:val="71"/>
          <w:sz w:val="20"/>
        </w:rPr>
        <w:t xml:space="preserve"> </w:t>
      </w:r>
      <w:r>
        <w:rPr>
          <w:rFonts w:ascii="POFQVH+CMMI10" w:hAnsi="POFQVH+CMMI10" w:cs="POFQVH+CMMI10"/>
          <w:color w:val="000000"/>
          <w:sz w:val="20"/>
        </w:rPr>
        <w:t>β</w:t>
      </w:r>
      <w:r>
        <w:rPr>
          <w:rFonts w:ascii="FBTFAI+CMMI7"/>
          <w:color w:val="000000"/>
          <w:spacing w:val="13"/>
          <w:sz w:val="21"/>
          <w:vertAlign w:val="subscript"/>
        </w:rPr>
        <w:t>w</w:t>
      </w:r>
      <w:r>
        <w:rPr>
          <w:rFonts w:ascii="TNRGBF+BBOLD10"/>
          <w:color w:val="000000"/>
          <w:sz w:val="20"/>
        </w:rPr>
        <w:t>1</w:t>
      </w:r>
      <w:r w:rsidR="00E21F4D">
        <w:rPr>
          <w:rFonts w:ascii="Cambria" w:hAnsi="Cambria"/>
          <w:color w:val="000000"/>
          <w:sz w:val="20"/>
        </w:rPr>
        <w:t>[</w:t>
      </w:r>
      <w:r>
        <w:rPr>
          <w:rFonts w:ascii="LCARIW+CMR10"/>
          <w:color w:val="000000"/>
          <w:spacing w:val="-3"/>
          <w:sz w:val="20"/>
        </w:rPr>
        <w:t>Treatment</w:t>
      </w:r>
      <w:r>
        <w:rPr>
          <w:rFonts w:ascii="Times New Roman"/>
          <w:color w:val="000000"/>
          <w:spacing w:val="19"/>
          <w:sz w:val="20"/>
        </w:rPr>
        <w:t xml:space="preserve"> </w:t>
      </w:r>
      <w:r>
        <w:rPr>
          <w:rFonts w:ascii="LCARIW+CMR10"/>
          <w:color w:val="000000"/>
          <w:sz w:val="20"/>
        </w:rPr>
        <w:t>&amp;</w:t>
      </w:r>
      <w:r>
        <w:rPr>
          <w:rFonts w:ascii="Times New Roman"/>
          <w:color w:val="000000"/>
          <w:spacing w:val="16"/>
          <w:sz w:val="20"/>
        </w:rPr>
        <w:t xml:space="preserve"> </w:t>
      </w:r>
      <w:r>
        <w:rPr>
          <w:rFonts w:ascii="LCARIW+CMR10"/>
          <w:color w:val="000000"/>
          <w:spacing w:val="-2"/>
          <w:sz w:val="20"/>
        </w:rPr>
        <w:t>Post</w:t>
      </w:r>
      <w:r w:rsidR="00E21F4D">
        <w:rPr>
          <w:rFonts w:ascii="Cambria" w:hAnsi="Cambria"/>
          <w:color w:val="000000"/>
          <w:sz w:val="20"/>
        </w:rPr>
        <w:t>]</w:t>
      </w:r>
      <w:r>
        <w:rPr>
          <w:rFonts w:ascii="FBTFAI+CMMI7"/>
          <w:color w:val="000000"/>
          <w:sz w:val="21"/>
          <w:vertAlign w:val="subscript"/>
        </w:rPr>
        <w:t>it</w:t>
      </w:r>
      <w:r>
        <w:rPr>
          <w:rFonts w:ascii="Times New Roman"/>
          <w:color w:val="000000"/>
          <w:spacing w:val="68"/>
          <w:sz w:val="21"/>
          <w:vertAlign w:val="subscript"/>
        </w:rPr>
        <w:t xml:space="preserve"> </w:t>
      </w:r>
      <w:commentRangeStart w:id="0"/>
      <w:r>
        <w:rPr>
          <w:rFonts w:ascii="LCARIW+CMR10"/>
          <w:color w:val="000000"/>
          <w:sz w:val="20"/>
        </w:rPr>
        <w:t>+</w:t>
      </w:r>
      <w:r>
        <w:rPr>
          <w:rFonts w:ascii="Times New Roman"/>
          <w:color w:val="000000"/>
          <w:spacing w:val="60"/>
          <w:sz w:val="20"/>
        </w:rPr>
        <w:t xml:space="preserve"> </w:t>
      </w:r>
      <w:r>
        <w:rPr>
          <w:rFonts w:ascii="POFQVH+CMMI10" w:hAnsi="POFQVH+CMMI10" w:cs="POFQVH+CMMI10"/>
          <w:color w:val="000000"/>
          <w:sz w:val="20"/>
        </w:rPr>
        <w:t>α</w:t>
      </w:r>
      <w:proofErr w:type="spellStart"/>
      <w:r>
        <w:rPr>
          <w:rFonts w:ascii="FBTFAI+CMMI7"/>
          <w:color w:val="000000"/>
          <w:sz w:val="21"/>
          <w:vertAlign w:val="subscript"/>
        </w:rPr>
        <w:t>iw</w:t>
      </w:r>
      <w:proofErr w:type="spellEnd"/>
      <w:r>
        <w:rPr>
          <w:rFonts w:ascii="Times New Roman"/>
          <w:color w:val="000000"/>
          <w:spacing w:val="72"/>
          <w:sz w:val="21"/>
          <w:vertAlign w:val="subscript"/>
        </w:rPr>
        <w:t xml:space="preserve"> </w:t>
      </w:r>
      <w:r>
        <w:rPr>
          <w:rFonts w:ascii="LCARIW+CMR10"/>
          <w:color w:val="000000"/>
          <w:sz w:val="20"/>
        </w:rPr>
        <w:t>+</w:t>
      </w:r>
      <w:r>
        <w:rPr>
          <w:rFonts w:ascii="Times New Roman"/>
          <w:color w:val="000000"/>
          <w:spacing w:val="60"/>
          <w:sz w:val="20"/>
        </w:rPr>
        <w:t xml:space="preserve"> </w:t>
      </w:r>
      <w:proofErr w:type="spellStart"/>
      <w:r>
        <w:rPr>
          <w:rFonts w:ascii="POFQVH+CMMI10" w:hAnsi="POFQVH+CMMI10" w:cs="POFQVH+CMMI10"/>
          <w:color w:val="000000"/>
          <w:sz w:val="20"/>
        </w:rPr>
        <w:t>γ</w:t>
      </w:r>
      <w:r>
        <w:rPr>
          <w:rFonts w:ascii="FBTFAI+CMMI7"/>
          <w:color w:val="000000"/>
          <w:sz w:val="21"/>
          <w:vertAlign w:val="subscript"/>
        </w:rPr>
        <w:t>tw</w:t>
      </w:r>
      <w:proofErr w:type="spellEnd"/>
      <w:r>
        <w:rPr>
          <w:rFonts w:ascii="Times New Roman"/>
          <w:color w:val="000000"/>
          <w:spacing w:val="72"/>
          <w:sz w:val="21"/>
          <w:vertAlign w:val="subscript"/>
        </w:rPr>
        <w:t xml:space="preserve"> </w:t>
      </w:r>
      <w:r>
        <w:rPr>
          <w:rFonts w:ascii="LCARIW+CMR10"/>
          <w:color w:val="000000"/>
          <w:sz w:val="20"/>
        </w:rPr>
        <w:t>+</w:t>
      </w:r>
      <w:r>
        <w:rPr>
          <w:rFonts w:ascii="Times New Roman"/>
          <w:color w:val="000000"/>
          <w:spacing w:val="60"/>
          <w:sz w:val="20"/>
        </w:rPr>
        <w:t xml:space="preserve"> </w:t>
      </w:r>
      <w:proofErr w:type="spellStart"/>
      <w:r>
        <w:rPr>
          <w:rFonts w:ascii="POFQVH+CMMI10" w:hAnsi="POFQVH+CMMI10" w:cs="POFQVH+CMMI10"/>
          <w:color w:val="000000"/>
          <w:sz w:val="20"/>
        </w:rPr>
        <w:t>δ</w:t>
      </w:r>
      <w:r>
        <w:rPr>
          <w:rFonts w:ascii="FBTFAI+CMMI7"/>
          <w:color w:val="000000"/>
          <w:sz w:val="21"/>
          <w:vertAlign w:val="subscript"/>
        </w:rPr>
        <w:t>m</w:t>
      </w:r>
      <w:proofErr w:type="spellEnd"/>
      <w:r>
        <w:rPr>
          <w:rFonts w:ascii="Times New Roman"/>
          <w:color w:val="000000"/>
          <w:spacing w:val="68"/>
          <w:sz w:val="21"/>
          <w:vertAlign w:val="subscript"/>
        </w:rPr>
        <w:t xml:space="preserve"> </w:t>
      </w:r>
      <w:r>
        <w:rPr>
          <w:rFonts w:ascii="LCARIW+CMR10"/>
          <w:color w:val="000000"/>
          <w:sz w:val="20"/>
        </w:rPr>
        <w:t>+</w:t>
      </w:r>
      <w:r>
        <w:rPr>
          <w:rFonts w:ascii="Times New Roman"/>
          <w:color w:val="000000"/>
          <w:spacing w:val="60"/>
          <w:sz w:val="20"/>
        </w:rPr>
        <w:t xml:space="preserve"> </w:t>
      </w:r>
      <w:r>
        <w:rPr>
          <w:rFonts w:ascii="POFQVH+CMMI10" w:hAnsi="POFQVH+CMMI10" w:cs="POFQVH+CMMI10"/>
          <w:color w:val="000000"/>
          <w:sz w:val="20"/>
        </w:rPr>
        <w:t>ꢀ</w:t>
      </w:r>
      <w:proofErr w:type="spellStart"/>
      <w:r>
        <w:rPr>
          <w:rFonts w:ascii="FBTFAI+CMMI7"/>
          <w:color w:val="000000"/>
          <w:sz w:val="21"/>
          <w:vertAlign w:val="subscript"/>
        </w:rPr>
        <w:t>itw</w:t>
      </w:r>
      <w:proofErr w:type="spellEnd"/>
      <w:r w:rsidR="00DF154D">
        <w:rPr>
          <w:rFonts w:ascii="Times New Roman"/>
          <w:color w:val="000000"/>
          <w:spacing w:val="1581"/>
          <w:sz w:val="21"/>
          <w:vertAlign w:val="subscript"/>
        </w:rPr>
        <w:t xml:space="preserve"> </w:t>
      </w:r>
      <w:commentRangeEnd w:id="0"/>
      <w:r w:rsidR="00A24EE8">
        <w:rPr>
          <w:rStyle w:val="CommentReference"/>
        </w:rPr>
        <w:commentReference w:id="0"/>
      </w:r>
      <w:r>
        <w:rPr>
          <w:rFonts w:ascii="LCARIW+CMR10"/>
          <w:color w:val="000000"/>
          <w:sz w:val="20"/>
        </w:rPr>
        <w:t>(1)</w:t>
      </w:r>
    </w:p>
    <w:p w14:paraId="73BA5960" w14:textId="78A6424E" w:rsidR="003820C6" w:rsidRDefault="0076004A" w:rsidP="00EC080A">
      <w:pPr>
        <w:spacing w:before="224" w:after="0" w:line="360" w:lineRule="auto"/>
        <w:rPr>
          <w:rFonts w:ascii="Times New Roman"/>
          <w:color w:val="000000"/>
          <w:sz w:val="20"/>
        </w:rPr>
      </w:pPr>
      <w:r>
        <w:rPr>
          <w:rFonts w:ascii="LCARIW+CMR10"/>
          <w:color w:val="000000"/>
          <w:sz w:val="20"/>
        </w:rPr>
        <w:t>The</w:t>
      </w:r>
      <w:r>
        <w:rPr>
          <w:rFonts w:ascii="Times New Roman"/>
          <w:color w:val="000000"/>
          <w:spacing w:val="7"/>
          <w:sz w:val="20"/>
        </w:rPr>
        <w:t xml:space="preserve"> </w:t>
      </w:r>
      <w:r>
        <w:rPr>
          <w:rFonts w:ascii="LCARIW+CMR10"/>
          <w:color w:val="000000"/>
          <w:sz w:val="20"/>
        </w:rPr>
        <w:t>term</w:t>
      </w:r>
      <w:r>
        <w:rPr>
          <w:rFonts w:ascii="Times New Roman"/>
          <w:color w:val="000000"/>
          <w:spacing w:val="7"/>
          <w:sz w:val="20"/>
        </w:rPr>
        <w:t xml:space="preserve"> </w:t>
      </w:r>
      <w:r>
        <w:rPr>
          <w:rFonts w:ascii="UEIMWF+CMMI10"/>
          <w:color w:val="000000"/>
          <w:spacing w:val="3"/>
          <w:sz w:val="20"/>
        </w:rPr>
        <w:t>kW</w:t>
      </w:r>
      <w:r>
        <w:rPr>
          <w:rFonts w:ascii="Times New Roman"/>
          <w:color w:val="000000"/>
          <w:spacing w:val="-23"/>
          <w:sz w:val="20"/>
        </w:rPr>
        <w:t xml:space="preserve"> </w:t>
      </w:r>
      <w:proofErr w:type="spellStart"/>
      <w:r>
        <w:rPr>
          <w:rFonts w:ascii="UEIMWF+CMMI10"/>
          <w:color w:val="000000"/>
          <w:sz w:val="20"/>
        </w:rPr>
        <w:t>h</w:t>
      </w:r>
      <w:r>
        <w:rPr>
          <w:rFonts w:ascii="FBTFAI+CMMI7"/>
          <w:color w:val="000000"/>
          <w:sz w:val="21"/>
          <w:vertAlign w:val="subscript"/>
        </w:rPr>
        <w:t>itw</w:t>
      </w:r>
      <w:proofErr w:type="spellEnd"/>
      <w:r>
        <w:rPr>
          <w:rFonts w:ascii="Times New Roman"/>
          <w:color w:val="000000"/>
          <w:spacing w:val="18"/>
          <w:sz w:val="21"/>
          <w:vertAlign w:val="subscript"/>
        </w:rPr>
        <w:t xml:space="preserve"> </w:t>
      </w:r>
      <w:r>
        <w:rPr>
          <w:rFonts w:ascii="LCARIW+CMR10"/>
          <w:color w:val="000000"/>
          <w:sz w:val="20"/>
        </w:rPr>
        <w:t>is</w:t>
      </w:r>
      <w:r>
        <w:rPr>
          <w:rFonts w:ascii="Times New Roman"/>
          <w:color w:val="000000"/>
          <w:spacing w:val="7"/>
          <w:sz w:val="20"/>
        </w:rPr>
        <w:t xml:space="preserve"> </w:t>
      </w:r>
      <w:r>
        <w:rPr>
          <w:rFonts w:ascii="LCARIW+CMR10"/>
          <w:color w:val="000000"/>
          <w:sz w:val="20"/>
        </w:rPr>
        <w:t>the</w:t>
      </w:r>
      <w:r>
        <w:rPr>
          <w:rFonts w:ascii="Times New Roman"/>
          <w:color w:val="000000"/>
          <w:spacing w:val="7"/>
          <w:sz w:val="20"/>
        </w:rPr>
        <w:t xml:space="preserve"> </w:t>
      </w:r>
      <w:r>
        <w:rPr>
          <w:rFonts w:ascii="LCARIW+CMR10"/>
          <w:color w:val="000000"/>
          <w:spacing w:val="-1"/>
          <w:sz w:val="20"/>
        </w:rPr>
        <w:t>electricity</w:t>
      </w:r>
      <w:r>
        <w:rPr>
          <w:rFonts w:ascii="Times New Roman"/>
          <w:color w:val="000000"/>
          <w:spacing w:val="7"/>
          <w:sz w:val="20"/>
        </w:rPr>
        <w:t xml:space="preserve"> </w:t>
      </w:r>
      <w:r>
        <w:rPr>
          <w:rFonts w:ascii="LCARIW+CMR10"/>
          <w:color w:val="000000"/>
          <w:sz w:val="20"/>
        </w:rPr>
        <w:t>consumption</w:t>
      </w:r>
      <w:r>
        <w:rPr>
          <w:rFonts w:ascii="Times New Roman"/>
          <w:color w:val="000000"/>
          <w:spacing w:val="7"/>
          <w:sz w:val="20"/>
        </w:rPr>
        <w:t xml:space="preserve"> </w:t>
      </w:r>
      <w:r>
        <w:rPr>
          <w:rFonts w:ascii="LCARIW+CMR10"/>
          <w:color w:val="000000"/>
          <w:spacing w:val="-6"/>
          <w:sz w:val="20"/>
        </w:rPr>
        <w:t>by</w:t>
      </w:r>
      <w:r>
        <w:rPr>
          <w:rFonts w:ascii="Times New Roman"/>
          <w:color w:val="000000"/>
          <w:spacing w:val="13"/>
          <w:sz w:val="20"/>
        </w:rPr>
        <w:t xml:space="preserve"> </w:t>
      </w:r>
      <w:r>
        <w:rPr>
          <w:rFonts w:ascii="LCARIW+CMR10"/>
          <w:color w:val="000000"/>
          <w:sz w:val="20"/>
        </w:rPr>
        <w:t>household</w:t>
      </w:r>
      <w:r>
        <w:rPr>
          <w:rFonts w:ascii="Times New Roman"/>
          <w:color w:val="000000"/>
          <w:spacing w:val="7"/>
          <w:sz w:val="20"/>
        </w:rPr>
        <w:t xml:space="preserve"> </w:t>
      </w:r>
      <w:proofErr w:type="spellStart"/>
      <w:r>
        <w:rPr>
          <w:rFonts w:ascii="UEIMWF+CMMI10"/>
          <w:color w:val="000000"/>
          <w:sz w:val="20"/>
        </w:rPr>
        <w:t>i</w:t>
      </w:r>
      <w:proofErr w:type="spellEnd"/>
      <w:r>
        <w:rPr>
          <w:rFonts w:ascii="Times New Roman"/>
          <w:color w:val="000000"/>
          <w:spacing w:val="7"/>
          <w:sz w:val="20"/>
        </w:rPr>
        <w:t xml:space="preserve"> </w:t>
      </w:r>
      <w:r>
        <w:rPr>
          <w:rFonts w:ascii="LCARIW+CMR10"/>
          <w:color w:val="000000"/>
          <w:sz w:val="20"/>
        </w:rPr>
        <w:t>on</w:t>
      </w:r>
      <w:r>
        <w:rPr>
          <w:rFonts w:ascii="Times New Roman"/>
          <w:color w:val="000000"/>
          <w:spacing w:val="7"/>
          <w:sz w:val="20"/>
        </w:rPr>
        <w:t xml:space="preserve"> </w:t>
      </w:r>
      <w:r>
        <w:rPr>
          <w:rFonts w:ascii="LCARIW+CMR10"/>
          <w:color w:val="000000"/>
          <w:sz w:val="20"/>
        </w:rPr>
        <w:t>the</w:t>
      </w:r>
      <w:r>
        <w:rPr>
          <w:rFonts w:ascii="Times New Roman"/>
          <w:color w:val="000000"/>
          <w:spacing w:val="7"/>
          <w:sz w:val="20"/>
        </w:rPr>
        <w:t xml:space="preserve"> </w:t>
      </w:r>
      <w:r>
        <w:rPr>
          <w:rFonts w:ascii="LCARIW+CMR10"/>
          <w:color w:val="000000"/>
          <w:spacing w:val="-3"/>
          <w:sz w:val="20"/>
        </w:rPr>
        <w:t>day</w:t>
      </w:r>
      <w:r>
        <w:rPr>
          <w:rFonts w:ascii="Times New Roman"/>
          <w:color w:val="000000"/>
          <w:spacing w:val="10"/>
          <w:sz w:val="20"/>
        </w:rPr>
        <w:t xml:space="preserve"> </w:t>
      </w:r>
      <w:r>
        <w:rPr>
          <w:rFonts w:ascii="UEIMWF+CMMI10"/>
          <w:color w:val="000000"/>
          <w:sz w:val="20"/>
        </w:rPr>
        <w:t>t</w:t>
      </w:r>
      <w:r>
        <w:rPr>
          <w:rFonts w:ascii="Times New Roman"/>
          <w:color w:val="000000"/>
          <w:spacing w:val="7"/>
          <w:sz w:val="20"/>
        </w:rPr>
        <w:t xml:space="preserve"> </w:t>
      </w:r>
      <w:r>
        <w:rPr>
          <w:rFonts w:ascii="LCARIW+CMR10"/>
          <w:color w:val="000000"/>
          <w:sz w:val="20"/>
        </w:rPr>
        <w:t>during</w:t>
      </w:r>
      <w:r>
        <w:rPr>
          <w:rFonts w:ascii="Times New Roman"/>
          <w:color w:val="000000"/>
          <w:spacing w:val="7"/>
          <w:sz w:val="20"/>
        </w:rPr>
        <w:t xml:space="preserve"> </w:t>
      </w:r>
      <w:r>
        <w:rPr>
          <w:rFonts w:ascii="LCARIW+CMR10"/>
          <w:color w:val="000000"/>
          <w:sz w:val="20"/>
        </w:rPr>
        <w:t>the</w:t>
      </w:r>
      <w:r>
        <w:rPr>
          <w:rFonts w:ascii="Times New Roman"/>
          <w:color w:val="000000"/>
          <w:spacing w:val="7"/>
          <w:sz w:val="20"/>
        </w:rPr>
        <w:t xml:space="preserve"> </w:t>
      </w:r>
      <w:r>
        <w:rPr>
          <w:rFonts w:ascii="LCARIW+CMR10"/>
          <w:color w:val="000000"/>
          <w:sz w:val="20"/>
        </w:rPr>
        <w:t>half-hourly</w:t>
      </w:r>
      <w:r>
        <w:rPr>
          <w:rFonts w:ascii="Times New Roman"/>
          <w:color w:val="000000"/>
          <w:spacing w:val="7"/>
          <w:sz w:val="20"/>
        </w:rPr>
        <w:t xml:space="preserve"> </w:t>
      </w:r>
      <w:r>
        <w:rPr>
          <w:rFonts w:ascii="LCARIW+CMR10"/>
          <w:color w:val="000000"/>
          <w:sz w:val="20"/>
        </w:rPr>
        <w:t>time</w:t>
      </w:r>
      <w:r>
        <w:rPr>
          <w:rFonts w:ascii="Times New Roman"/>
          <w:color w:val="000000"/>
          <w:spacing w:val="7"/>
          <w:sz w:val="20"/>
        </w:rPr>
        <w:t xml:space="preserve"> </w:t>
      </w:r>
      <w:r>
        <w:rPr>
          <w:rFonts w:ascii="LCARIW+CMR10"/>
          <w:color w:val="000000"/>
          <w:spacing w:val="-1"/>
          <w:sz w:val="20"/>
        </w:rPr>
        <w:t>window</w:t>
      </w:r>
      <w:r w:rsidR="00463935">
        <w:rPr>
          <w:rFonts w:ascii="Times New Roman" w:hint="eastAsia"/>
          <w:color w:val="000000"/>
          <w:sz w:val="20"/>
        </w:rPr>
        <w:t xml:space="preserve"> </w:t>
      </w:r>
      <w:r>
        <w:rPr>
          <w:rFonts w:ascii="UEIMWF+CMMI10"/>
          <w:color w:val="000000"/>
          <w:spacing w:val="5"/>
          <w:sz w:val="20"/>
        </w:rPr>
        <w:t>w</w:t>
      </w:r>
      <w:r>
        <w:rPr>
          <w:rFonts w:ascii="LCARIW+CMR10"/>
          <w:color w:val="000000"/>
          <w:sz w:val="20"/>
        </w:rPr>
        <w:t>.</w:t>
      </w:r>
      <w:r>
        <w:rPr>
          <w:rFonts w:ascii="Times New Roman"/>
          <w:color w:val="000000"/>
          <w:spacing w:val="90"/>
          <w:sz w:val="20"/>
        </w:rPr>
        <w:t xml:space="preserve"> </w:t>
      </w:r>
      <w:r>
        <w:rPr>
          <w:rFonts w:ascii="LCARIW+CMR10"/>
          <w:color w:val="000000"/>
          <w:sz w:val="20"/>
        </w:rPr>
        <w:t>The</w:t>
      </w:r>
      <w:r>
        <w:rPr>
          <w:rFonts w:ascii="Times New Roman"/>
          <w:color w:val="000000"/>
          <w:spacing w:val="34"/>
          <w:sz w:val="20"/>
        </w:rPr>
        <w:t xml:space="preserve"> </w:t>
      </w:r>
      <w:r>
        <w:rPr>
          <w:rFonts w:ascii="LCARIW+CMR10"/>
          <w:color w:val="000000"/>
          <w:sz w:val="20"/>
        </w:rPr>
        <w:t>indicator</w:t>
      </w:r>
      <w:r>
        <w:rPr>
          <w:rFonts w:ascii="Times New Roman"/>
          <w:color w:val="000000"/>
          <w:spacing w:val="34"/>
          <w:sz w:val="20"/>
        </w:rPr>
        <w:t xml:space="preserve"> </w:t>
      </w:r>
      <w:r>
        <w:rPr>
          <w:rFonts w:ascii="LCARIW+CMR10"/>
          <w:color w:val="000000"/>
          <w:spacing w:val="-2"/>
          <w:sz w:val="20"/>
        </w:rPr>
        <w:t>variable</w:t>
      </w:r>
      <w:r>
        <w:rPr>
          <w:rFonts w:ascii="Times New Roman"/>
          <w:color w:val="000000"/>
          <w:spacing w:val="35"/>
          <w:sz w:val="20"/>
        </w:rPr>
        <w:t xml:space="preserve"> </w:t>
      </w:r>
      <w:r>
        <w:rPr>
          <w:rFonts w:ascii="TNRGBF+BBOLD10"/>
          <w:color w:val="000000"/>
          <w:sz w:val="20"/>
        </w:rPr>
        <w:t>1</w:t>
      </w:r>
      <w:r w:rsidR="00E21F4D">
        <w:rPr>
          <w:rFonts w:ascii="Cambria" w:hAnsi="Cambria"/>
          <w:color w:val="000000"/>
          <w:sz w:val="20"/>
        </w:rPr>
        <w:t>[</w:t>
      </w:r>
      <w:r>
        <w:rPr>
          <w:rFonts w:ascii="LCARIW+CMR10"/>
          <w:color w:val="000000"/>
          <w:spacing w:val="-3"/>
          <w:sz w:val="20"/>
        </w:rPr>
        <w:t>Treatment</w:t>
      </w:r>
      <w:r>
        <w:rPr>
          <w:rFonts w:ascii="Times New Roman"/>
          <w:color w:val="000000"/>
          <w:spacing w:val="19"/>
          <w:sz w:val="20"/>
        </w:rPr>
        <w:t xml:space="preserve"> </w:t>
      </w:r>
      <w:r>
        <w:rPr>
          <w:rFonts w:ascii="LCARIW+CMR10"/>
          <w:color w:val="000000"/>
          <w:sz w:val="20"/>
        </w:rPr>
        <w:t>&amp;</w:t>
      </w:r>
      <w:r>
        <w:rPr>
          <w:rFonts w:ascii="Times New Roman"/>
          <w:color w:val="000000"/>
          <w:spacing w:val="16"/>
          <w:sz w:val="20"/>
        </w:rPr>
        <w:t xml:space="preserve"> </w:t>
      </w:r>
      <w:r>
        <w:rPr>
          <w:rFonts w:ascii="LCARIW+CMR10"/>
          <w:color w:val="000000"/>
          <w:spacing w:val="-2"/>
          <w:sz w:val="20"/>
        </w:rPr>
        <w:t>Post</w:t>
      </w:r>
      <w:r w:rsidR="00E21F4D">
        <w:rPr>
          <w:rFonts w:ascii="Cambria" w:hAnsi="Cambria"/>
          <w:color w:val="000000"/>
          <w:sz w:val="20"/>
        </w:rPr>
        <w:t>]</w:t>
      </w:r>
      <w:r>
        <w:rPr>
          <w:rFonts w:ascii="FBTFAI+CMMI7"/>
          <w:color w:val="000000"/>
          <w:sz w:val="21"/>
          <w:vertAlign w:val="subscript"/>
        </w:rPr>
        <w:t>it</w:t>
      </w:r>
      <w:r>
        <w:rPr>
          <w:rFonts w:ascii="Times New Roman"/>
          <w:color w:val="000000"/>
          <w:spacing w:val="41"/>
          <w:sz w:val="21"/>
          <w:vertAlign w:val="subscript"/>
        </w:rPr>
        <w:t xml:space="preserve"> </w:t>
      </w:r>
      <w:r>
        <w:rPr>
          <w:rFonts w:ascii="LCARIW+CMR10"/>
          <w:color w:val="000000"/>
          <w:sz w:val="20"/>
        </w:rPr>
        <w:t>is</w:t>
      </w:r>
      <w:r>
        <w:rPr>
          <w:rFonts w:ascii="Times New Roman"/>
          <w:color w:val="000000"/>
          <w:spacing w:val="33"/>
          <w:sz w:val="20"/>
        </w:rPr>
        <w:t xml:space="preserve"> </w:t>
      </w:r>
      <w:r>
        <w:rPr>
          <w:rFonts w:ascii="LCARIW+CMR10"/>
          <w:color w:val="000000"/>
          <w:sz w:val="20"/>
        </w:rPr>
        <w:t>equal</w:t>
      </w:r>
      <w:r>
        <w:rPr>
          <w:rFonts w:ascii="Times New Roman"/>
          <w:color w:val="000000"/>
          <w:spacing w:val="34"/>
          <w:sz w:val="20"/>
        </w:rPr>
        <w:t xml:space="preserve"> </w:t>
      </w:r>
      <w:r>
        <w:rPr>
          <w:rFonts w:ascii="LCARIW+CMR10"/>
          <w:color w:val="000000"/>
          <w:sz w:val="20"/>
        </w:rPr>
        <w:t>to</w:t>
      </w:r>
      <w:r>
        <w:rPr>
          <w:rFonts w:ascii="Times New Roman"/>
          <w:color w:val="000000"/>
          <w:spacing w:val="33"/>
          <w:sz w:val="20"/>
        </w:rPr>
        <w:t xml:space="preserve"> </w:t>
      </w:r>
      <w:r>
        <w:rPr>
          <w:rFonts w:ascii="LCARIW+CMR10"/>
          <w:color w:val="000000"/>
          <w:sz w:val="20"/>
        </w:rPr>
        <w:t>1</w:t>
      </w:r>
      <w:r>
        <w:rPr>
          <w:rFonts w:ascii="Times New Roman"/>
          <w:color w:val="000000"/>
          <w:spacing w:val="33"/>
          <w:sz w:val="20"/>
        </w:rPr>
        <w:t xml:space="preserve"> </w:t>
      </w:r>
      <w:r>
        <w:rPr>
          <w:rFonts w:ascii="LCARIW+CMR10"/>
          <w:color w:val="000000"/>
          <w:sz w:val="20"/>
        </w:rPr>
        <w:t>only</w:t>
      </w:r>
      <w:r>
        <w:rPr>
          <w:rFonts w:ascii="Times New Roman"/>
          <w:color w:val="000000"/>
          <w:spacing w:val="34"/>
          <w:sz w:val="20"/>
        </w:rPr>
        <w:t xml:space="preserve"> </w:t>
      </w:r>
      <w:r>
        <w:rPr>
          <w:rFonts w:ascii="LCARIW+CMR10"/>
          <w:color w:val="000000"/>
          <w:sz w:val="20"/>
        </w:rPr>
        <w:t>if</w:t>
      </w:r>
      <w:r>
        <w:rPr>
          <w:rFonts w:ascii="Times New Roman"/>
          <w:color w:val="000000"/>
          <w:spacing w:val="33"/>
          <w:sz w:val="20"/>
        </w:rPr>
        <w:t xml:space="preserve"> </w:t>
      </w:r>
      <w:r>
        <w:rPr>
          <w:rFonts w:ascii="LCARIW+CMR10"/>
          <w:color w:val="000000"/>
          <w:sz w:val="20"/>
        </w:rPr>
        <w:t>household</w:t>
      </w:r>
      <w:r>
        <w:rPr>
          <w:rFonts w:ascii="Times New Roman"/>
          <w:color w:val="000000"/>
          <w:spacing w:val="33"/>
          <w:sz w:val="20"/>
        </w:rPr>
        <w:t xml:space="preserve"> </w:t>
      </w:r>
      <w:proofErr w:type="spellStart"/>
      <w:r>
        <w:rPr>
          <w:rFonts w:ascii="UEIMWF+CMMI10"/>
          <w:color w:val="000000"/>
          <w:sz w:val="20"/>
        </w:rPr>
        <w:t>i</w:t>
      </w:r>
      <w:proofErr w:type="spellEnd"/>
      <w:r>
        <w:rPr>
          <w:rFonts w:ascii="Times New Roman"/>
          <w:color w:val="000000"/>
          <w:spacing w:val="33"/>
          <w:sz w:val="20"/>
        </w:rPr>
        <w:t xml:space="preserve"> </w:t>
      </w:r>
      <w:r>
        <w:rPr>
          <w:rFonts w:ascii="LCARIW+CMR10"/>
          <w:color w:val="000000"/>
          <w:sz w:val="20"/>
        </w:rPr>
        <w:t>is</w:t>
      </w:r>
      <w:r>
        <w:rPr>
          <w:rFonts w:ascii="Times New Roman"/>
          <w:color w:val="000000"/>
          <w:spacing w:val="33"/>
          <w:sz w:val="20"/>
        </w:rPr>
        <w:t xml:space="preserve"> </w:t>
      </w:r>
      <w:r>
        <w:rPr>
          <w:rFonts w:ascii="LCARIW+CMR10"/>
          <w:color w:val="000000"/>
          <w:sz w:val="20"/>
        </w:rPr>
        <w:t>in</w:t>
      </w:r>
      <w:r>
        <w:rPr>
          <w:rFonts w:ascii="Times New Roman"/>
          <w:color w:val="000000"/>
          <w:spacing w:val="33"/>
          <w:sz w:val="20"/>
        </w:rPr>
        <w:t xml:space="preserve"> </w:t>
      </w:r>
      <w:r>
        <w:rPr>
          <w:rFonts w:ascii="LCARIW+CMR10"/>
          <w:color w:val="000000"/>
          <w:sz w:val="20"/>
        </w:rPr>
        <w:t>the</w:t>
      </w:r>
      <w:r>
        <w:rPr>
          <w:rFonts w:ascii="Times New Roman"/>
          <w:color w:val="000000"/>
          <w:spacing w:val="33"/>
          <w:sz w:val="20"/>
        </w:rPr>
        <w:t xml:space="preserve"> </w:t>
      </w:r>
      <w:r>
        <w:rPr>
          <w:rFonts w:ascii="LCARIW+CMR10"/>
          <w:color w:val="000000"/>
          <w:spacing w:val="-1"/>
          <w:sz w:val="20"/>
        </w:rPr>
        <w:t>treatment</w:t>
      </w:r>
      <w:r>
        <w:rPr>
          <w:rFonts w:ascii="Times New Roman"/>
          <w:color w:val="000000"/>
          <w:spacing w:val="34"/>
          <w:sz w:val="20"/>
        </w:rPr>
        <w:t xml:space="preserve"> </w:t>
      </w:r>
      <w:r>
        <w:rPr>
          <w:rFonts w:ascii="LCARIW+CMR10"/>
          <w:color w:val="000000"/>
          <w:sz w:val="20"/>
        </w:rPr>
        <w:t>group</w:t>
      </w:r>
      <w:r w:rsidR="00463935">
        <w:rPr>
          <w:rFonts w:ascii="Times New Roman" w:hint="eastAsia"/>
          <w:color w:val="000000"/>
          <w:sz w:val="20"/>
        </w:rPr>
        <w:t xml:space="preserve"> </w:t>
      </w:r>
      <w:r>
        <w:rPr>
          <w:rFonts w:ascii="LCARIW+CMR10"/>
          <w:color w:val="000000"/>
          <w:sz w:val="20"/>
        </w:rPr>
        <w:t>and</w:t>
      </w:r>
      <w:r>
        <w:rPr>
          <w:rFonts w:ascii="Times New Roman"/>
          <w:color w:val="000000"/>
          <w:spacing w:val="31"/>
          <w:sz w:val="20"/>
        </w:rPr>
        <w:t xml:space="preserve"> </w:t>
      </w:r>
      <w:r>
        <w:rPr>
          <w:rFonts w:ascii="LCARIW+CMR10"/>
          <w:color w:val="000000"/>
          <w:sz w:val="20"/>
        </w:rPr>
        <w:t>the</w:t>
      </w:r>
      <w:r>
        <w:rPr>
          <w:rFonts w:ascii="Times New Roman"/>
          <w:color w:val="000000"/>
          <w:spacing w:val="31"/>
          <w:sz w:val="20"/>
        </w:rPr>
        <w:t xml:space="preserve"> </w:t>
      </w:r>
      <w:r>
        <w:rPr>
          <w:rFonts w:ascii="LCARIW+CMR10"/>
          <w:color w:val="000000"/>
          <w:spacing w:val="-3"/>
          <w:sz w:val="20"/>
        </w:rPr>
        <w:t>day</w:t>
      </w:r>
      <w:r>
        <w:rPr>
          <w:rFonts w:ascii="Times New Roman"/>
          <w:color w:val="000000"/>
          <w:spacing w:val="34"/>
          <w:sz w:val="20"/>
        </w:rPr>
        <w:t xml:space="preserve"> </w:t>
      </w:r>
      <w:r>
        <w:rPr>
          <w:rFonts w:ascii="UEIMWF+CMMI10"/>
          <w:color w:val="000000"/>
          <w:sz w:val="20"/>
        </w:rPr>
        <w:t>t</w:t>
      </w:r>
      <w:r>
        <w:rPr>
          <w:rFonts w:ascii="Times New Roman"/>
          <w:color w:val="000000"/>
          <w:spacing w:val="31"/>
          <w:sz w:val="20"/>
        </w:rPr>
        <w:t xml:space="preserve"> </w:t>
      </w:r>
      <w:r>
        <w:rPr>
          <w:rFonts w:ascii="LCARIW+CMR10"/>
          <w:color w:val="000000"/>
          <w:sz w:val="20"/>
        </w:rPr>
        <w:t>is</w:t>
      </w:r>
      <w:r>
        <w:rPr>
          <w:rFonts w:ascii="Times New Roman"/>
          <w:color w:val="000000"/>
          <w:spacing w:val="31"/>
          <w:sz w:val="20"/>
        </w:rPr>
        <w:t xml:space="preserve"> </w:t>
      </w:r>
      <w:r>
        <w:rPr>
          <w:rFonts w:ascii="LCARIW+CMR10"/>
          <w:color w:val="000000"/>
          <w:sz w:val="20"/>
        </w:rPr>
        <w:t>in</w:t>
      </w:r>
      <w:r>
        <w:rPr>
          <w:rFonts w:ascii="Times New Roman"/>
          <w:color w:val="000000"/>
          <w:spacing w:val="31"/>
          <w:sz w:val="20"/>
        </w:rPr>
        <w:t xml:space="preserve"> </w:t>
      </w:r>
      <w:r>
        <w:rPr>
          <w:rFonts w:ascii="LCARIW+CMR10"/>
          <w:color w:val="000000"/>
          <w:sz w:val="20"/>
        </w:rPr>
        <w:t>the</w:t>
      </w:r>
      <w:r>
        <w:rPr>
          <w:rFonts w:ascii="Times New Roman"/>
          <w:color w:val="000000"/>
          <w:spacing w:val="31"/>
          <w:sz w:val="20"/>
        </w:rPr>
        <w:t xml:space="preserve"> </w:t>
      </w:r>
      <w:r>
        <w:rPr>
          <w:rFonts w:ascii="LCARIW+CMR10"/>
          <w:color w:val="000000"/>
          <w:spacing w:val="-1"/>
          <w:sz w:val="20"/>
        </w:rPr>
        <w:t>treatment</w:t>
      </w:r>
      <w:r>
        <w:rPr>
          <w:rFonts w:ascii="Times New Roman"/>
          <w:color w:val="000000"/>
          <w:spacing w:val="32"/>
          <w:sz w:val="20"/>
        </w:rPr>
        <w:t xml:space="preserve"> </w:t>
      </w:r>
      <w:r>
        <w:rPr>
          <w:rFonts w:ascii="LCARIW+CMR10"/>
          <w:color w:val="000000"/>
          <w:spacing w:val="2"/>
          <w:sz w:val="20"/>
        </w:rPr>
        <w:t>period.</w:t>
      </w:r>
      <w:r>
        <w:rPr>
          <w:rFonts w:ascii="Times New Roman"/>
          <w:color w:val="000000"/>
          <w:spacing w:val="81"/>
          <w:sz w:val="20"/>
        </w:rPr>
        <w:t xml:space="preserve"> </w:t>
      </w:r>
      <w:r>
        <w:rPr>
          <w:rFonts w:ascii="LCARIW+CMR10"/>
          <w:color w:val="000000"/>
          <w:sz w:val="20"/>
        </w:rPr>
        <w:t>The</w:t>
      </w:r>
      <w:r>
        <w:rPr>
          <w:rFonts w:ascii="Times New Roman"/>
          <w:color w:val="000000"/>
          <w:spacing w:val="31"/>
          <w:sz w:val="20"/>
        </w:rPr>
        <w:t xml:space="preserve"> </w:t>
      </w:r>
      <w:r>
        <w:rPr>
          <w:rFonts w:ascii="LCARIW+CMR10"/>
          <w:color w:val="000000"/>
          <w:sz w:val="20"/>
        </w:rPr>
        <w:t>terms</w:t>
      </w:r>
      <w:r>
        <w:rPr>
          <w:rFonts w:ascii="Times New Roman"/>
          <w:color w:val="000000"/>
          <w:spacing w:val="31"/>
          <w:sz w:val="20"/>
        </w:rPr>
        <w:t xml:space="preserve"> </w:t>
      </w:r>
      <w:r>
        <w:rPr>
          <w:rFonts w:ascii="POFQVH+CMMI10" w:hAnsi="POFQVH+CMMI10" w:cs="POFQVH+CMMI10"/>
          <w:color w:val="000000"/>
          <w:sz w:val="20"/>
        </w:rPr>
        <w:t>α</w:t>
      </w:r>
      <w:proofErr w:type="spellStart"/>
      <w:r>
        <w:rPr>
          <w:rFonts w:ascii="FBTFAI+CMMI7"/>
          <w:color w:val="000000"/>
          <w:spacing w:val="7"/>
          <w:sz w:val="21"/>
          <w:vertAlign w:val="subscript"/>
        </w:rPr>
        <w:t>iw</w:t>
      </w:r>
      <w:proofErr w:type="spellEnd"/>
      <w:r>
        <w:rPr>
          <w:rFonts w:ascii="LCARIW+CMR10"/>
          <w:color w:val="000000"/>
          <w:sz w:val="20"/>
        </w:rPr>
        <w:t>,</w:t>
      </w:r>
      <w:r>
        <w:rPr>
          <w:rFonts w:ascii="Times New Roman"/>
          <w:color w:val="000000"/>
          <w:spacing w:val="35"/>
          <w:sz w:val="20"/>
        </w:rPr>
        <w:t xml:space="preserve"> </w:t>
      </w:r>
      <w:proofErr w:type="spellStart"/>
      <w:r>
        <w:rPr>
          <w:rFonts w:ascii="POFQVH+CMMI10" w:hAnsi="POFQVH+CMMI10" w:cs="POFQVH+CMMI10"/>
          <w:color w:val="000000"/>
          <w:sz w:val="20"/>
        </w:rPr>
        <w:t>γ</w:t>
      </w:r>
      <w:r>
        <w:rPr>
          <w:rFonts w:ascii="FBTFAI+CMMI7"/>
          <w:color w:val="000000"/>
          <w:spacing w:val="7"/>
          <w:sz w:val="21"/>
          <w:vertAlign w:val="subscript"/>
        </w:rPr>
        <w:t>tw</w:t>
      </w:r>
      <w:proofErr w:type="spellEnd"/>
      <w:r>
        <w:rPr>
          <w:rFonts w:ascii="LCARIW+CMR10"/>
          <w:color w:val="000000"/>
          <w:sz w:val="20"/>
        </w:rPr>
        <w:t>,</w:t>
      </w:r>
      <w:r>
        <w:rPr>
          <w:rFonts w:ascii="Times New Roman"/>
          <w:color w:val="000000"/>
          <w:spacing w:val="35"/>
          <w:sz w:val="20"/>
        </w:rPr>
        <w:t xml:space="preserve"> </w:t>
      </w:r>
      <w:r>
        <w:rPr>
          <w:rFonts w:ascii="LCARIW+CMR10"/>
          <w:color w:val="000000"/>
          <w:sz w:val="20"/>
        </w:rPr>
        <w:t>and</w:t>
      </w:r>
      <w:r>
        <w:rPr>
          <w:rFonts w:ascii="Times New Roman"/>
          <w:color w:val="000000"/>
          <w:spacing w:val="31"/>
          <w:sz w:val="20"/>
        </w:rPr>
        <w:t xml:space="preserve"> </w:t>
      </w:r>
      <w:proofErr w:type="spellStart"/>
      <w:r>
        <w:rPr>
          <w:rFonts w:ascii="POFQVH+CMMI10" w:hAnsi="POFQVH+CMMI10" w:cs="POFQVH+CMMI10"/>
          <w:color w:val="000000"/>
          <w:sz w:val="20"/>
        </w:rPr>
        <w:t>δ</w:t>
      </w:r>
      <w:r>
        <w:rPr>
          <w:rFonts w:ascii="FBTFAI+CMMI7"/>
          <w:color w:val="000000"/>
          <w:sz w:val="21"/>
          <w:vertAlign w:val="subscript"/>
        </w:rPr>
        <w:t>m</w:t>
      </w:r>
      <w:proofErr w:type="spellEnd"/>
      <w:r>
        <w:rPr>
          <w:rFonts w:ascii="Times New Roman"/>
          <w:color w:val="000000"/>
          <w:spacing w:val="38"/>
          <w:sz w:val="21"/>
          <w:vertAlign w:val="subscript"/>
        </w:rPr>
        <w:t xml:space="preserve"> </w:t>
      </w:r>
      <w:r>
        <w:rPr>
          <w:rFonts w:ascii="LCARIW+CMR10"/>
          <w:color w:val="000000"/>
          <w:sz w:val="20"/>
        </w:rPr>
        <w:t>are</w:t>
      </w:r>
      <w:r>
        <w:rPr>
          <w:rFonts w:ascii="Times New Roman"/>
          <w:color w:val="000000"/>
          <w:spacing w:val="31"/>
          <w:sz w:val="20"/>
        </w:rPr>
        <w:t xml:space="preserve"> </w:t>
      </w:r>
      <w:r>
        <w:rPr>
          <w:rFonts w:ascii="LCARIW+CMR10"/>
          <w:color w:val="000000"/>
          <w:spacing w:val="-1"/>
          <w:sz w:val="20"/>
        </w:rPr>
        <w:t>household-by-half-hourly-interval,</w:t>
      </w:r>
      <w:r w:rsidR="00463935">
        <w:rPr>
          <w:rFonts w:ascii="Times New Roman" w:hint="eastAsia"/>
          <w:color w:val="000000"/>
          <w:sz w:val="20"/>
        </w:rPr>
        <w:t xml:space="preserve"> </w:t>
      </w:r>
      <w:r>
        <w:rPr>
          <w:rFonts w:ascii="LCARIW+CMR10"/>
          <w:color w:val="000000"/>
          <w:spacing w:val="-1"/>
          <w:sz w:val="20"/>
        </w:rPr>
        <w:t>day-of-sample-by-half-hourly-time-window,</w:t>
      </w:r>
      <w:r>
        <w:rPr>
          <w:rFonts w:ascii="Times New Roman"/>
          <w:color w:val="000000"/>
          <w:spacing w:val="42"/>
          <w:sz w:val="20"/>
        </w:rPr>
        <w:t xml:space="preserve"> </w:t>
      </w:r>
      <w:r>
        <w:rPr>
          <w:rFonts w:ascii="LCARIW+CMR10"/>
          <w:color w:val="000000"/>
          <w:sz w:val="20"/>
        </w:rPr>
        <w:t>and</w:t>
      </w:r>
      <w:r>
        <w:rPr>
          <w:rFonts w:ascii="Times New Roman"/>
          <w:color w:val="000000"/>
          <w:spacing w:val="37"/>
          <w:sz w:val="20"/>
        </w:rPr>
        <w:t xml:space="preserve"> </w:t>
      </w:r>
      <w:r>
        <w:rPr>
          <w:rFonts w:ascii="LCARIW+CMR10"/>
          <w:color w:val="000000"/>
          <w:spacing w:val="-1"/>
          <w:sz w:val="20"/>
        </w:rPr>
        <w:t>month-of-year</w:t>
      </w:r>
      <w:r>
        <w:rPr>
          <w:rFonts w:ascii="Times New Roman"/>
          <w:color w:val="000000"/>
          <w:spacing w:val="38"/>
          <w:sz w:val="20"/>
        </w:rPr>
        <w:t xml:space="preserve"> </w:t>
      </w:r>
      <w:r>
        <w:rPr>
          <w:rFonts w:ascii="LCARIW+CMR10" w:hAnsi="LCARIW+CMR10" w:cs="LCARIW+CMR10"/>
          <w:color w:val="000000"/>
          <w:sz w:val="20"/>
        </w:rPr>
        <w:t>ﬁxed</w:t>
      </w:r>
      <w:r>
        <w:rPr>
          <w:rFonts w:ascii="Times New Roman"/>
          <w:color w:val="000000"/>
          <w:spacing w:val="37"/>
          <w:sz w:val="20"/>
        </w:rPr>
        <w:t xml:space="preserve"> </w:t>
      </w:r>
      <w:r>
        <w:rPr>
          <w:rFonts w:ascii="LCARIW+CMR10"/>
          <w:color w:val="000000"/>
          <w:sz w:val="20"/>
        </w:rPr>
        <w:t>e</w:t>
      </w:r>
      <w:r>
        <w:rPr>
          <w:rFonts w:ascii="LSPPBV+CMR10" w:hAnsi="LSPPBV+CMR10" w:cs="LSPPBV+CMR10"/>
          <w:color w:val="000000"/>
          <w:sz w:val="20"/>
        </w:rPr>
        <w:t>ﬀ</w:t>
      </w:r>
      <w:r>
        <w:rPr>
          <w:rFonts w:ascii="LCARIW+CMR10"/>
          <w:color w:val="000000"/>
          <w:sz w:val="20"/>
        </w:rPr>
        <w:t>ects,</w:t>
      </w:r>
      <w:r>
        <w:rPr>
          <w:rFonts w:ascii="Times New Roman"/>
          <w:color w:val="000000"/>
          <w:spacing w:val="42"/>
          <w:sz w:val="20"/>
        </w:rPr>
        <w:t xml:space="preserve"> </w:t>
      </w:r>
      <w:r>
        <w:rPr>
          <w:rFonts w:ascii="LCARIW+CMR10"/>
          <w:color w:val="000000"/>
          <w:spacing w:val="-2"/>
          <w:sz w:val="20"/>
        </w:rPr>
        <w:t>respectively.</w:t>
      </w:r>
      <w:r>
        <w:rPr>
          <w:rFonts w:ascii="Times New Roman"/>
          <w:color w:val="000000"/>
          <w:spacing w:val="101"/>
          <w:sz w:val="20"/>
        </w:rPr>
        <w:t xml:space="preserve"> </w:t>
      </w:r>
      <w:r>
        <w:rPr>
          <w:rFonts w:ascii="LCARIW+CMR10"/>
          <w:color w:val="000000"/>
          <w:sz w:val="20"/>
        </w:rPr>
        <w:t>In</w:t>
      </w:r>
      <w:r>
        <w:rPr>
          <w:rFonts w:ascii="Times New Roman"/>
          <w:color w:val="000000"/>
          <w:spacing w:val="37"/>
          <w:sz w:val="20"/>
        </w:rPr>
        <w:t xml:space="preserve"> </w:t>
      </w:r>
      <w:r>
        <w:rPr>
          <w:rFonts w:ascii="LCARIW+CMR10"/>
          <w:color w:val="000000"/>
          <w:sz w:val="20"/>
        </w:rPr>
        <w:t>the</w:t>
      </w:r>
      <w:r>
        <w:rPr>
          <w:rFonts w:ascii="Times New Roman"/>
          <w:color w:val="000000"/>
          <w:spacing w:val="37"/>
          <w:sz w:val="20"/>
        </w:rPr>
        <w:t xml:space="preserve"> </w:t>
      </w:r>
      <w:r>
        <w:rPr>
          <w:rFonts w:ascii="LCARIW+CMR10" w:hAnsi="LCARIW+CMR10" w:cs="LCARIW+CMR10"/>
          <w:color w:val="000000"/>
          <w:sz w:val="20"/>
        </w:rPr>
        <w:t>speciﬁcation,</w:t>
      </w:r>
      <w:r w:rsidR="00463935">
        <w:rPr>
          <w:rFonts w:ascii="Times New Roman" w:hint="eastAsia"/>
          <w:color w:val="000000"/>
          <w:sz w:val="20"/>
        </w:rPr>
        <w:t xml:space="preserve"> </w:t>
      </w:r>
      <w:r>
        <w:rPr>
          <w:rFonts w:ascii="LCARIW+CMR10"/>
          <w:color w:val="000000"/>
          <w:sz w:val="20"/>
        </w:rPr>
        <w:t>the</w:t>
      </w:r>
      <w:r>
        <w:rPr>
          <w:rFonts w:ascii="Times New Roman"/>
          <w:color w:val="000000"/>
          <w:spacing w:val="22"/>
          <w:sz w:val="20"/>
        </w:rPr>
        <w:t xml:space="preserve"> </w:t>
      </w:r>
      <w:r>
        <w:rPr>
          <w:rFonts w:ascii="LCARIW+CMR10"/>
          <w:color w:val="000000"/>
          <w:sz w:val="20"/>
        </w:rPr>
        <w:t>point</w:t>
      </w:r>
      <w:r>
        <w:rPr>
          <w:rFonts w:ascii="Times New Roman"/>
          <w:color w:val="000000"/>
          <w:spacing w:val="22"/>
          <w:sz w:val="20"/>
        </w:rPr>
        <w:t xml:space="preserve"> </w:t>
      </w:r>
      <w:r>
        <w:rPr>
          <w:rFonts w:ascii="LCARIW+CMR10"/>
          <w:color w:val="000000"/>
          <w:sz w:val="20"/>
        </w:rPr>
        <w:t>estimates</w:t>
      </w:r>
      <w:r>
        <w:rPr>
          <w:rFonts w:ascii="Times New Roman"/>
          <w:color w:val="000000"/>
          <w:spacing w:val="22"/>
          <w:sz w:val="20"/>
        </w:rPr>
        <w:t xml:space="preserve"> </w:t>
      </w:r>
      <w:r>
        <w:rPr>
          <w:rFonts w:ascii="LCARIW+CMR10"/>
          <w:color w:val="000000"/>
          <w:sz w:val="20"/>
        </w:rPr>
        <w:t>of</w:t>
      </w:r>
      <w:r>
        <w:rPr>
          <w:rFonts w:ascii="Times New Roman"/>
          <w:color w:val="000000"/>
          <w:spacing w:val="22"/>
          <w:sz w:val="20"/>
        </w:rPr>
        <w:t xml:space="preserve"> </w:t>
      </w:r>
      <w:r>
        <w:rPr>
          <w:rFonts w:ascii="POFQVH+CMMI10" w:hAnsi="POFQVH+CMMI10" w:cs="POFQVH+CMMI10"/>
          <w:color w:val="000000"/>
          <w:sz w:val="20"/>
        </w:rPr>
        <w:t>β</w:t>
      </w:r>
      <w:r>
        <w:rPr>
          <w:rFonts w:ascii="FBTFAI+CMMI7"/>
          <w:color w:val="000000"/>
          <w:spacing w:val="13"/>
          <w:sz w:val="21"/>
          <w:vertAlign w:val="subscript"/>
        </w:rPr>
        <w:t>w</w:t>
      </w:r>
      <w:r>
        <w:rPr>
          <w:rFonts w:ascii="LCARIW+CMR10"/>
          <w:color w:val="000000"/>
          <w:sz w:val="20"/>
        </w:rPr>
        <w:t>,</w:t>
      </w:r>
      <w:r>
        <w:rPr>
          <w:rFonts w:ascii="Times New Roman"/>
          <w:color w:val="000000"/>
          <w:spacing w:val="23"/>
          <w:sz w:val="20"/>
        </w:rPr>
        <w:t xml:space="preserve"> </w:t>
      </w:r>
      <w:r>
        <w:rPr>
          <w:rFonts w:ascii="LCARIW+CMR10"/>
          <w:color w:val="000000"/>
          <w:spacing w:val="-1"/>
          <w:sz w:val="20"/>
        </w:rPr>
        <w:t>representing</w:t>
      </w:r>
      <w:r>
        <w:rPr>
          <w:rFonts w:ascii="Times New Roman"/>
          <w:color w:val="000000"/>
          <w:spacing w:val="22"/>
          <w:sz w:val="20"/>
        </w:rPr>
        <w:t xml:space="preserve"> </w:t>
      </w:r>
      <w:r>
        <w:rPr>
          <w:rFonts w:ascii="LCARIW+CMR10"/>
          <w:color w:val="000000"/>
          <w:sz w:val="20"/>
        </w:rPr>
        <w:t>the</w:t>
      </w:r>
      <w:r>
        <w:rPr>
          <w:rFonts w:ascii="Times New Roman"/>
          <w:color w:val="000000"/>
          <w:spacing w:val="22"/>
          <w:sz w:val="20"/>
        </w:rPr>
        <w:t xml:space="preserve"> </w:t>
      </w:r>
      <w:r>
        <w:rPr>
          <w:rFonts w:ascii="LCARIW+CMR10"/>
          <w:color w:val="000000"/>
          <w:spacing w:val="-9"/>
          <w:sz w:val="20"/>
        </w:rPr>
        <w:t>ATE</w:t>
      </w:r>
      <w:r>
        <w:rPr>
          <w:rFonts w:ascii="Times New Roman"/>
          <w:color w:val="000000"/>
          <w:spacing w:val="30"/>
          <w:sz w:val="20"/>
        </w:rPr>
        <w:t xml:space="preserve"> </w:t>
      </w:r>
      <w:r>
        <w:rPr>
          <w:rFonts w:ascii="LCARIW+CMR10"/>
          <w:color w:val="000000"/>
          <w:sz w:val="20"/>
        </w:rPr>
        <w:t>for</w:t>
      </w:r>
      <w:r>
        <w:rPr>
          <w:rFonts w:ascii="Times New Roman"/>
          <w:color w:val="000000"/>
          <w:spacing w:val="22"/>
          <w:sz w:val="20"/>
        </w:rPr>
        <w:t xml:space="preserve"> </w:t>
      </w:r>
      <w:r>
        <w:rPr>
          <w:rFonts w:ascii="LCARIW+CMR10"/>
          <w:color w:val="000000"/>
          <w:spacing w:val="-2"/>
          <w:sz w:val="20"/>
        </w:rPr>
        <w:t>each</w:t>
      </w:r>
      <w:r>
        <w:rPr>
          <w:rFonts w:ascii="Times New Roman"/>
          <w:color w:val="000000"/>
          <w:spacing w:val="24"/>
          <w:sz w:val="20"/>
        </w:rPr>
        <w:t xml:space="preserve"> </w:t>
      </w:r>
      <w:r>
        <w:rPr>
          <w:rFonts w:ascii="LCARIW+CMR10"/>
          <w:color w:val="000000"/>
          <w:spacing w:val="-1"/>
          <w:sz w:val="20"/>
        </w:rPr>
        <w:t>30-minute</w:t>
      </w:r>
      <w:r>
        <w:rPr>
          <w:rFonts w:ascii="Times New Roman"/>
          <w:color w:val="000000"/>
          <w:spacing w:val="22"/>
          <w:sz w:val="20"/>
        </w:rPr>
        <w:t xml:space="preserve"> </w:t>
      </w:r>
      <w:r>
        <w:rPr>
          <w:rFonts w:ascii="LCARIW+CMR10"/>
          <w:color w:val="000000"/>
          <w:spacing w:val="-3"/>
          <w:sz w:val="20"/>
        </w:rPr>
        <w:t>interval</w:t>
      </w:r>
      <w:r>
        <w:rPr>
          <w:rFonts w:ascii="Times New Roman"/>
          <w:color w:val="000000"/>
          <w:spacing w:val="24"/>
          <w:sz w:val="20"/>
        </w:rPr>
        <w:t xml:space="preserve"> </w:t>
      </w:r>
      <w:r>
        <w:rPr>
          <w:rFonts w:ascii="UEIMWF+CMMI10"/>
          <w:color w:val="000000"/>
          <w:spacing w:val="5"/>
          <w:sz w:val="20"/>
        </w:rPr>
        <w:t>w</w:t>
      </w:r>
      <w:r>
        <w:rPr>
          <w:rFonts w:ascii="LCARIW+CMR10"/>
          <w:color w:val="000000"/>
          <w:sz w:val="20"/>
        </w:rPr>
        <w:t>,</w:t>
      </w:r>
      <w:r>
        <w:rPr>
          <w:rFonts w:ascii="Times New Roman"/>
          <w:color w:val="000000"/>
          <w:spacing w:val="23"/>
          <w:sz w:val="20"/>
        </w:rPr>
        <w:t xml:space="preserve"> </w:t>
      </w:r>
      <w:r>
        <w:rPr>
          <w:rFonts w:ascii="LCARIW+CMR10"/>
          <w:color w:val="000000"/>
          <w:sz w:val="20"/>
        </w:rPr>
        <w:t>are</w:t>
      </w:r>
      <w:r>
        <w:rPr>
          <w:rFonts w:ascii="Times New Roman"/>
          <w:color w:val="000000"/>
          <w:spacing w:val="22"/>
          <w:sz w:val="20"/>
        </w:rPr>
        <w:t xml:space="preserve"> </w:t>
      </w:r>
      <w:r>
        <w:rPr>
          <w:rFonts w:ascii="LCARIW+CMR10"/>
          <w:color w:val="000000"/>
          <w:sz w:val="20"/>
        </w:rPr>
        <w:t>the</w:t>
      </w:r>
      <w:r>
        <w:rPr>
          <w:rFonts w:ascii="Times New Roman"/>
          <w:color w:val="000000"/>
          <w:spacing w:val="22"/>
          <w:sz w:val="20"/>
        </w:rPr>
        <w:t xml:space="preserve"> </w:t>
      </w:r>
      <w:r>
        <w:rPr>
          <w:rFonts w:ascii="LCARIW+CMR10"/>
          <w:color w:val="000000"/>
          <w:sz w:val="20"/>
        </w:rPr>
        <w:t>parameters</w:t>
      </w:r>
      <w:r>
        <w:rPr>
          <w:rFonts w:ascii="Times New Roman"/>
          <w:color w:val="000000"/>
          <w:spacing w:val="22"/>
          <w:sz w:val="20"/>
        </w:rPr>
        <w:t xml:space="preserve"> </w:t>
      </w:r>
      <w:r>
        <w:rPr>
          <w:rFonts w:ascii="LCARIW+CMR10"/>
          <w:color w:val="000000"/>
          <w:sz w:val="20"/>
        </w:rPr>
        <w:t>of</w:t>
      </w:r>
      <w:r>
        <w:rPr>
          <w:rFonts w:ascii="Times New Roman"/>
          <w:color w:val="000000"/>
          <w:spacing w:val="22"/>
          <w:sz w:val="20"/>
        </w:rPr>
        <w:t xml:space="preserve"> </w:t>
      </w:r>
      <w:r>
        <w:rPr>
          <w:rFonts w:ascii="LCARIW+CMR10"/>
          <w:color w:val="000000"/>
          <w:spacing w:val="-1"/>
          <w:sz w:val="20"/>
        </w:rPr>
        <w:t>interest.</w:t>
      </w:r>
      <w:r w:rsidR="00463935">
        <w:rPr>
          <w:rFonts w:ascii="Times New Roman" w:hint="eastAsia"/>
          <w:color w:val="000000"/>
          <w:sz w:val="20"/>
        </w:rPr>
        <w:t xml:space="preserve"> </w:t>
      </w:r>
      <w:r>
        <w:rPr>
          <w:rFonts w:ascii="LCARIW+CMR10"/>
          <w:color w:val="000000"/>
          <w:sz w:val="20"/>
        </w:rPr>
        <w:t>I</w:t>
      </w:r>
      <w:r>
        <w:rPr>
          <w:rFonts w:ascii="Times New Roman"/>
          <w:color w:val="000000"/>
          <w:spacing w:val="16"/>
          <w:sz w:val="20"/>
        </w:rPr>
        <w:t xml:space="preserve"> </w:t>
      </w:r>
      <w:r>
        <w:rPr>
          <w:rFonts w:ascii="LCARIW+CMR10"/>
          <w:color w:val="000000"/>
          <w:sz w:val="20"/>
        </w:rPr>
        <w:t>cluster</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standard</w:t>
      </w:r>
      <w:r>
        <w:rPr>
          <w:rFonts w:ascii="Times New Roman"/>
          <w:color w:val="000000"/>
          <w:spacing w:val="16"/>
          <w:sz w:val="20"/>
        </w:rPr>
        <w:t xml:space="preserve"> </w:t>
      </w:r>
      <w:r>
        <w:rPr>
          <w:rFonts w:ascii="LCARIW+CMR10"/>
          <w:color w:val="000000"/>
          <w:sz w:val="20"/>
        </w:rPr>
        <w:t>errors</w:t>
      </w:r>
      <w:r>
        <w:rPr>
          <w:rFonts w:ascii="Times New Roman"/>
          <w:color w:val="000000"/>
          <w:spacing w:val="16"/>
          <w:sz w:val="20"/>
        </w:rPr>
        <w:t xml:space="preserve"> </w:t>
      </w:r>
      <w:r>
        <w:rPr>
          <w:rFonts w:ascii="LCARIW+CMR10"/>
          <w:color w:val="000000"/>
          <w:sz w:val="20"/>
        </w:rPr>
        <w:t>at</w:t>
      </w:r>
      <w:r>
        <w:rPr>
          <w:rFonts w:ascii="Times New Roman"/>
          <w:color w:val="000000"/>
          <w:spacing w:val="17"/>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household</w:t>
      </w:r>
      <w:r>
        <w:rPr>
          <w:rFonts w:ascii="Times New Roman"/>
          <w:color w:val="000000"/>
          <w:spacing w:val="16"/>
          <w:sz w:val="20"/>
        </w:rPr>
        <w:t xml:space="preserve"> </w:t>
      </w:r>
      <w:r>
        <w:rPr>
          <w:rFonts w:ascii="LCARIW+CMR10"/>
          <w:color w:val="000000"/>
          <w:sz w:val="20"/>
        </w:rPr>
        <w:t>and</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pacing w:val="-3"/>
          <w:sz w:val="20"/>
        </w:rPr>
        <w:t>day</w:t>
      </w:r>
      <w:r>
        <w:rPr>
          <w:rFonts w:ascii="Times New Roman"/>
          <w:color w:val="000000"/>
          <w:spacing w:val="19"/>
          <w:sz w:val="20"/>
        </w:rPr>
        <w:t xml:space="preserve"> </w:t>
      </w:r>
      <w:r>
        <w:rPr>
          <w:rFonts w:ascii="LCARIW+CMR10"/>
          <w:color w:val="000000"/>
          <w:sz w:val="20"/>
        </w:rPr>
        <w:t>of</w:t>
      </w:r>
      <w:r>
        <w:rPr>
          <w:rFonts w:ascii="Times New Roman"/>
          <w:color w:val="000000"/>
          <w:spacing w:val="17"/>
          <w:sz w:val="20"/>
        </w:rPr>
        <w:t xml:space="preserve"> </w:t>
      </w:r>
      <w:r>
        <w:rPr>
          <w:rFonts w:ascii="LCARIW+CMR10"/>
          <w:color w:val="000000"/>
          <w:sz w:val="20"/>
        </w:rPr>
        <w:t>experiment</w:t>
      </w:r>
      <w:r>
        <w:rPr>
          <w:rFonts w:ascii="Times New Roman"/>
          <w:color w:val="000000"/>
          <w:spacing w:val="17"/>
          <w:sz w:val="20"/>
        </w:rPr>
        <w:t xml:space="preserve"> </w:t>
      </w:r>
      <w:r>
        <w:rPr>
          <w:rFonts w:ascii="LCARIW+CMR10"/>
          <w:color w:val="000000"/>
          <w:spacing w:val="-1"/>
          <w:sz w:val="20"/>
        </w:rPr>
        <w:t>levels</w:t>
      </w:r>
      <w:r>
        <w:rPr>
          <w:rFonts w:ascii="Times New Roman"/>
          <w:color w:val="000000"/>
          <w:spacing w:val="17"/>
          <w:sz w:val="20"/>
        </w:rPr>
        <w:t xml:space="preserve"> </w:t>
      </w:r>
      <w:r>
        <w:rPr>
          <w:rFonts w:ascii="LCARIW+CMR10"/>
          <w:color w:val="000000"/>
          <w:sz w:val="20"/>
        </w:rPr>
        <w:t>to</w:t>
      </w:r>
      <w:r>
        <w:rPr>
          <w:rFonts w:ascii="Times New Roman"/>
          <w:color w:val="000000"/>
          <w:spacing w:val="16"/>
          <w:sz w:val="20"/>
        </w:rPr>
        <w:t xml:space="preserve"> </w:t>
      </w:r>
      <w:r>
        <w:rPr>
          <w:rFonts w:ascii="LCARIW+CMR10"/>
          <w:color w:val="000000"/>
          <w:sz w:val="20"/>
        </w:rPr>
        <w:t>correct</w:t>
      </w:r>
      <w:r>
        <w:rPr>
          <w:rFonts w:ascii="Times New Roman"/>
          <w:color w:val="000000"/>
          <w:spacing w:val="17"/>
          <w:sz w:val="20"/>
        </w:rPr>
        <w:t xml:space="preserve"> </w:t>
      </w:r>
      <w:r>
        <w:rPr>
          <w:rFonts w:ascii="LCARIW+CMR10"/>
          <w:color w:val="000000"/>
          <w:sz w:val="20"/>
        </w:rPr>
        <w:t>for</w:t>
      </w:r>
      <w:r>
        <w:rPr>
          <w:rFonts w:ascii="Times New Roman"/>
          <w:color w:val="000000"/>
          <w:spacing w:val="17"/>
          <w:sz w:val="20"/>
        </w:rPr>
        <w:t xml:space="preserve"> </w:t>
      </w:r>
      <w:r>
        <w:rPr>
          <w:rFonts w:ascii="LCARIW+CMR10"/>
          <w:color w:val="000000"/>
          <w:sz w:val="20"/>
        </w:rPr>
        <w:t>serial</w:t>
      </w:r>
      <w:r>
        <w:rPr>
          <w:rFonts w:ascii="Times New Roman"/>
          <w:color w:val="000000"/>
          <w:spacing w:val="17"/>
          <w:sz w:val="20"/>
        </w:rPr>
        <w:t xml:space="preserve"> </w:t>
      </w:r>
      <w:r>
        <w:rPr>
          <w:rFonts w:ascii="LCARIW+CMR10"/>
          <w:color w:val="000000"/>
          <w:sz w:val="20"/>
        </w:rPr>
        <w:t>correlation.</w:t>
      </w:r>
    </w:p>
    <w:p w14:paraId="0075973C" w14:textId="66DFAACE" w:rsidR="003820C6" w:rsidRDefault="0076004A" w:rsidP="00B06C0D">
      <w:pPr>
        <w:spacing w:before="149" w:after="0" w:line="360" w:lineRule="auto"/>
        <w:ind w:firstLine="708"/>
        <w:rPr>
          <w:rFonts w:ascii="Times New Roman"/>
          <w:color w:val="000000"/>
          <w:sz w:val="20"/>
        </w:rPr>
      </w:pPr>
      <w:r>
        <w:rPr>
          <w:rFonts w:ascii="LCARIW+CMR10"/>
          <w:color w:val="000000"/>
          <w:sz w:val="20"/>
        </w:rPr>
        <w:t>Figure</w:t>
      </w:r>
      <w:r>
        <w:rPr>
          <w:rFonts w:ascii="Times New Roman"/>
          <w:color w:val="000000"/>
          <w:spacing w:val="26"/>
          <w:sz w:val="20"/>
        </w:rPr>
        <w:t xml:space="preserve"> </w:t>
      </w:r>
      <w:hyperlink w:anchor="br29" w:history="1">
        <w:r>
          <w:rPr>
            <w:rFonts w:ascii="LCARIW+CMR10"/>
            <w:color w:val="000000"/>
            <w:sz w:val="20"/>
          </w:rPr>
          <w:t>6</w:t>
        </w:r>
      </w:hyperlink>
      <w:hyperlink w:anchor="br29" w:history="1">
        <w:r>
          <w:rPr>
            <w:rFonts w:ascii="Times New Roman"/>
            <w:color w:val="000000"/>
            <w:spacing w:val="26"/>
            <w:sz w:val="20"/>
          </w:rPr>
          <w:t xml:space="preserve"> </w:t>
        </w:r>
      </w:hyperlink>
      <w:r>
        <w:rPr>
          <w:rFonts w:ascii="LCARIW+CMR10"/>
          <w:color w:val="000000"/>
          <w:sz w:val="20"/>
        </w:rPr>
        <w:t>summarizes</w:t>
      </w:r>
      <w:r>
        <w:rPr>
          <w:rFonts w:ascii="Times New Roman"/>
          <w:color w:val="000000"/>
          <w:spacing w:val="26"/>
          <w:sz w:val="20"/>
        </w:rPr>
        <w:t xml:space="preserve"> </w:t>
      </w:r>
      <w:r>
        <w:rPr>
          <w:rFonts w:ascii="LCARIW+CMR10"/>
          <w:color w:val="000000"/>
          <w:sz w:val="20"/>
        </w:rPr>
        <w:t>the</w:t>
      </w:r>
      <w:r>
        <w:rPr>
          <w:rFonts w:ascii="Times New Roman"/>
          <w:color w:val="000000"/>
          <w:spacing w:val="26"/>
          <w:sz w:val="20"/>
        </w:rPr>
        <w:t xml:space="preserve"> </w:t>
      </w:r>
      <w:r>
        <w:rPr>
          <w:rFonts w:ascii="LCARIW+CMR10"/>
          <w:color w:val="000000"/>
          <w:sz w:val="20"/>
        </w:rPr>
        <w:t>estimated</w:t>
      </w:r>
      <w:r>
        <w:rPr>
          <w:rFonts w:ascii="Times New Roman"/>
          <w:color w:val="000000"/>
          <w:spacing w:val="26"/>
          <w:sz w:val="20"/>
        </w:rPr>
        <w:t xml:space="preserve"> </w:t>
      </w:r>
      <w:r>
        <w:rPr>
          <w:rFonts w:ascii="LCARIW+CMR10"/>
          <w:color w:val="000000"/>
          <w:spacing w:val="-6"/>
          <w:sz w:val="20"/>
        </w:rPr>
        <w:t>ATEs</w:t>
      </w:r>
      <w:r>
        <w:rPr>
          <w:rFonts w:ascii="Times New Roman"/>
          <w:color w:val="000000"/>
          <w:spacing w:val="32"/>
          <w:sz w:val="20"/>
        </w:rPr>
        <w:t xml:space="preserve"> </w:t>
      </w:r>
      <w:r>
        <w:rPr>
          <w:rFonts w:ascii="LCARIW+CMR10"/>
          <w:color w:val="000000"/>
          <w:sz w:val="20"/>
        </w:rPr>
        <w:t>in</w:t>
      </w:r>
      <w:r>
        <w:rPr>
          <w:rFonts w:ascii="Times New Roman"/>
          <w:color w:val="000000"/>
          <w:spacing w:val="26"/>
          <w:sz w:val="20"/>
        </w:rPr>
        <w:t xml:space="preserve"> </w:t>
      </w:r>
      <w:r>
        <w:rPr>
          <w:rFonts w:ascii="LCARIW+CMR10"/>
          <w:color w:val="000000"/>
          <w:sz w:val="20"/>
        </w:rPr>
        <w:t>the</w:t>
      </w:r>
      <w:r>
        <w:rPr>
          <w:rFonts w:ascii="Times New Roman"/>
          <w:color w:val="000000"/>
          <w:spacing w:val="26"/>
          <w:sz w:val="20"/>
        </w:rPr>
        <w:t xml:space="preserve"> </w:t>
      </w:r>
      <w:r>
        <w:rPr>
          <w:rFonts w:ascii="LCARIW+CMR10"/>
          <w:color w:val="000000"/>
          <w:sz w:val="20"/>
        </w:rPr>
        <w:t>form</w:t>
      </w:r>
      <w:r>
        <w:rPr>
          <w:rFonts w:ascii="Times New Roman"/>
          <w:color w:val="000000"/>
          <w:spacing w:val="26"/>
          <w:sz w:val="20"/>
        </w:rPr>
        <w:t xml:space="preserve"> </w:t>
      </w:r>
      <w:r>
        <w:rPr>
          <w:rFonts w:ascii="LCARIW+CMR10"/>
          <w:color w:val="000000"/>
          <w:sz w:val="20"/>
        </w:rPr>
        <w:t>of</w:t>
      </w:r>
      <w:r>
        <w:rPr>
          <w:rFonts w:ascii="Times New Roman"/>
          <w:color w:val="000000"/>
          <w:spacing w:val="27"/>
          <w:sz w:val="20"/>
        </w:rPr>
        <w:t xml:space="preserve"> </w:t>
      </w:r>
      <w:r>
        <w:rPr>
          <w:rFonts w:ascii="LCARIW+CMR10"/>
          <w:color w:val="000000"/>
          <w:sz w:val="20"/>
        </w:rPr>
        <w:t>a</w:t>
      </w:r>
      <w:r>
        <w:rPr>
          <w:rFonts w:ascii="Times New Roman"/>
          <w:color w:val="000000"/>
          <w:spacing w:val="26"/>
          <w:sz w:val="20"/>
        </w:rPr>
        <w:t xml:space="preserve"> </w:t>
      </w:r>
      <w:r>
        <w:rPr>
          <w:rFonts w:ascii="LCARIW+CMR10"/>
          <w:color w:val="000000"/>
          <w:sz w:val="20"/>
        </w:rPr>
        <w:t>time</w:t>
      </w:r>
      <w:r>
        <w:rPr>
          <w:rFonts w:ascii="Times New Roman"/>
          <w:color w:val="000000"/>
          <w:spacing w:val="26"/>
          <w:sz w:val="20"/>
        </w:rPr>
        <w:t xml:space="preserve"> </w:t>
      </w:r>
      <w:r>
        <w:rPr>
          <w:rFonts w:ascii="LCARIW+CMR10" w:hAnsi="LCARIW+CMR10" w:cs="LCARIW+CMR10"/>
          <w:color w:val="000000"/>
          <w:sz w:val="20"/>
        </w:rPr>
        <w:t>proﬁle.</w:t>
      </w:r>
      <w:r>
        <w:rPr>
          <w:rFonts w:ascii="Times New Roman"/>
          <w:color w:val="000000"/>
          <w:spacing w:val="68"/>
          <w:sz w:val="20"/>
        </w:rPr>
        <w:t xml:space="preserve"> </w:t>
      </w:r>
      <w:r>
        <w:rPr>
          <w:rFonts w:ascii="LCARIW+CMR10"/>
          <w:color w:val="000000"/>
          <w:spacing w:val="-1"/>
          <w:sz w:val="20"/>
        </w:rPr>
        <w:t>As</w:t>
      </w:r>
      <w:r>
        <w:rPr>
          <w:rFonts w:ascii="Times New Roman"/>
          <w:color w:val="000000"/>
          <w:spacing w:val="27"/>
          <w:sz w:val="20"/>
        </w:rPr>
        <w:t xml:space="preserve"> </w:t>
      </w:r>
      <w:r>
        <w:rPr>
          <w:rFonts w:ascii="LCARIW+CMR10"/>
          <w:color w:val="000000"/>
          <w:sz w:val="20"/>
        </w:rPr>
        <w:t>already</w:t>
      </w:r>
      <w:r>
        <w:rPr>
          <w:rFonts w:ascii="Times New Roman"/>
          <w:color w:val="000000"/>
          <w:spacing w:val="26"/>
          <w:sz w:val="20"/>
        </w:rPr>
        <w:t xml:space="preserve"> </w:t>
      </w:r>
      <w:r>
        <w:rPr>
          <w:rFonts w:ascii="LCARIW+CMR10"/>
          <w:color w:val="000000"/>
          <w:sz w:val="20"/>
        </w:rPr>
        <w:t>demonstrated</w:t>
      </w:r>
      <w:r>
        <w:rPr>
          <w:rFonts w:ascii="Times New Roman"/>
          <w:color w:val="000000"/>
          <w:spacing w:val="26"/>
          <w:sz w:val="20"/>
        </w:rPr>
        <w:t xml:space="preserve"> </w:t>
      </w:r>
      <w:r>
        <w:rPr>
          <w:rFonts w:ascii="LCARIW+CMR10"/>
          <w:color w:val="000000"/>
          <w:sz w:val="20"/>
        </w:rPr>
        <w:t>in</w:t>
      </w:r>
      <w:r>
        <w:rPr>
          <w:rFonts w:ascii="Times New Roman"/>
          <w:color w:val="000000"/>
          <w:spacing w:val="26"/>
          <w:sz w:val="20"/>
        </w:rPr>
        <w:t xml:space="preserve"> </w:t>
      </w:r>
      <w:hyperlink w:anchor="br45" w:history="1">
        <w:r>
          <w:rPr>
            <w:rFonts w:ascii="LCARIW+CMR10"/>
            <w:color w:val="0000FE"/>
            <w:sz w:val="20"/>
          </w:rPr>
          <w:t>Prest</w:t>
        </w:r>
      </w:hyperlink>
      <w:r w:rsidR="00463935">
        <w:rPr>
          <w:rFonts w:ascii="Times New Roman" w:hint="eastAsia"/>
          <w:color w:val="000000"/>
          <w:sz w:val="20"/>
        </w:rPr>
        <w:t xml:space="preserve"> </w:t>
      </w:r>
      <w:r>
        <w:rPr>
          <w:rFonts w:ascii="LCARIW+CMR10"/>
          <w:color w:val="000000"/>
          <w:sz w:val="20"/>
        </w:rPr>
        <w:t>(</w:t>
      </w:r>
      <w:hyperlink w:anchor="br45" w:history="1">
        <w:r>
          <w:rPr>
            <w:rFonts w:ascii="LCARIW+CMR10"/>
            <w:color w:val="0000FE"/>
            <w:sz w:val="20"/>
          </w:rPr>
          <w:t>2020</w:t>
        </w:r>
      </w:hyperlink>
      <w:r>
        <w:rPr>
          <w:rFonts w:ascii="LCARIW+CMR10"/>
          <w:color w:val="000000"/>
          <w:sz w:val="20"/>
        </w:rPr>
        <w:t>),</w:t>
      </w:r>
      <w:r>
        <w:rPr>
          <w:rFonts w:ascii="Times New Roman"/>
          <w:color w:val="000000"/>
          <w:spacing w:val="44"/>
          <w:sz w:val="20"/>
        </w:rPr>
        <w:t xml:space="preserve"> </w:t>
      </w:r>
      <w:r>
        <w:rPr>
          <w:rFonts w:ascii="LCARIW+CMR10"/>
          <w:color w:val="000000"/>
          <w:spacing w:val="2"/>
          <w:sz w:val="20"/>
        </w:rPr>
        <w:t>peak</w:t>
      </w:r>
      <w:r>
        <w:rPr>
          <w:rFonts w:ascii="Times New Roman"/>
          <w:color w:val="000000"/>
          <w:spacing w:val="36"/>
          <w:sz w:val="20"/>
        </w:rPr>
        <w:t xml:space="preserve"> </w:t>
      </w:r>
      <w:r>
        <w:rPr>
          <w:rFonts w:ascii="LCARIW+CMR10"/>
          <w:color w:val="000000"/>
          <w:sz w:val="20"/>
        </w:rPr>
        <w:t>hours</w:t>
      </w:r>
      <w:r>
        <w:rPr>
          <w:rFonts w:ascii="Times New Roman"/>
          <w:color w:val="000000"/>
          <w:spacing w:val="38"/>
          <w:sz w:val="20"/>
        </w:rPr>
        <w:t xml:space="preserve"> </w:t>
      </w:r>
      <w:r>
        <w:rPr>
          <w:rFonts w:ascii="LCARIW+CMR10"/>
          <w:color w:val="000000"/>
          <w:sz w:val="20"/>
        </w:rPr>
        <w:t>(i.e.,</w:t>
      </w:r>
      <w:r>
        <w:rPr>
          <w:rFonts w:ascii="Times New Roman"/>
          <w:color w:val="000000"/>
          <w:spacing w:val="44"/>
          <w:sz w:val="20"/>
        </w:rPr>
        <w:t xml:space="preserve"> </w:t>
      </w:r>
      <w:r>
        <w:rPr>
          <w:rFonts w:ascii="LCARIW+CMR10"/>
          <w:color w:val="000000"/>
          <w:sz w:val="20"/>
        </w:rPr>
        <w:t>from</w:t>
      </w:r>
      <w:r>
        <w:rPr>
          <w:rFonts w:ascii="Times New Roman"/>
          <w:color w:val="000000"/>
          <w:spacing w:val="38"/>
          <w:sz w:val="20"/>
        </w:rPr>
        <w:t xml:space="preserve"> </w:t>
      </w:r>
      <w:r>
        <w:rPr>
          <w:rFonts w:ascii="LCARIW+CMR10"/>
          <w:color w:val="000000"/>
          <w:sz w:val="20"/>
        </w:rPr>
        <w:t>5:00</w:t>
      </w:r>
      <w:r>
        <w:rPr>
          <w:rFonts w:ascii="Times New Roman"/>
          <w:color w:val="000000"/>
          <w:spacing w:val="38"/>
          <w:sz w:val="20"/>
        </w:rPr>
        <w:t xml:space="preserve"> </w:t>
      </w:r>
      <w:r>
        <w:rPr>
          <w:rFonts w:ascii="LCARIW+CMR10"/>
          <w:color w:val="000000"/>
          <w:sz w:val="20"/>
        </w:rPr>
        <w:t>p.m.</w:t>
      </w:r>
      <w:r>
        <w:rPr>
          <w:rFonts w:ascii="Times New Roman"/>
          <w:color w:val="000000"/>
          <w:spacing w:val="104"/>
          <w:sz w:val="20"/>
        </w:rPr>
        <w:t xml:space="preserve"> </w:t>
      </w:r>
      <w:r>
        <w:rPr>
          <w:rFonts w:ascii="LCARIW+CMR10"/>
          <w:color w:val="000000"/>
          <w:sz w:val="20"/>
        </w:rPr>
        <w:t>to</w:t>
      </w:r>
      <w:r>
        <w:rPr>
          <w:rFonts w:ascii="Times New Roman"/>
          <w:color w:val="000000"/>
          <w:spacing w:val="38"/>
          <w:sz w:val="20"/>
        </w:rPr>
        <w:t xml:space="preserve"> </w:t>
      </w:r>
      <w:r>
        <w:rPr>
          <w:rFonts w:ascii="LCARIW+CMR10"/>
          <w:color w:val="000000"/>
          <w:sz w:val="20"/>
        </w:rPr>
        <w:t>7:00</w:t>
      </w:r>
      <w:r>
        <w:rPr>
          <w:rFonts w:ascii="Times New Roman"/>
          <w:color w:val="000000"/>
          <w:spacing w:val="38"/>
          <w:sz w:val="20"/>
        </w:rPr>
        <w:t xml:space="preserve"> </w:t>
      </w:r>
      <w:r>
        <w:rPr>
          <w:rFonts w:ascii="LCARIW+CMR10"/>
          <w:color w:val="000000"/>
          <w:sz w:val="20"/>
        </w:rPr>
        <w:t>p.m.),</w:t>
      </w:r>
      <w:r>
        <w:rPr>
          <w:rFonts w:ascii="Times New Roman"/>
          <w:color w:val="000000"/>
          <w:spacing w:val="44"/>
          <w:sz w:val="20"/>
        </w:rPr>
        <w:t xml:space="preserve"> </w:t>
      </w:r>
      <w:r>
        <w:rPr>
          <w:rFonts w:ascii="LCARIW+CMR10"/>
          <w:color w:val="000000"/>
          <w:sz w:val="20"/>
        </w:rPr>
        <w:t>during</w:t>
      </w:r>
      <w:r>
        <w:rPr>
          <w:rFonts w:ascii="Times New Roman"/>
          <w:color w:val="000000"/>
          <w:spacing w:val="38"/>
          <w:sz w:val="20"/>
        </w:rPr>
        <w:t xml:space="preserve"> </w:t>
      </w:r>
      <w:r>
        <w:rPr>
          <w:rFonts w:ascii="LCARIW+CMR10"/>
          <w:color w:val="000000"/>
          <w:spacing w:val="-2"/>
          <w:sz w:val="20"/>
        </w:rPr>
        <w:t>which</w:t>
      </w:r>
      <w:r>
        <w:rPr>
          <w:rFonts w:ascii="Times New Roman"/>
          <w:color w:val="000000"/>
          <w:spacing w:val="40"/>
          <w:sz w:val="20"/>
        </w:rPr>
        <w:t xml:space="preserve"> </w:t>
      </w:r>
      <w:r>
        <w:rPr>
          <w:rFonts w:ascii="LCARIW+CMR10"/>
          <w:color w:val="000000"/>
          <w:sz w:val="20"/>
        </w:rPr>
        <w:t>the</w:t>
      </w:r>
      <w:r>
        <w:rPr>
          <w:rFonts w:ascii="Times New Roman"/>
          <w:color w:val="000000"/>
          <w:spacing w:val="38"/>
          <w:sz w:val="20"/>
        </w:rPr>
        <w:t xml:space="preserve"> </w:t>
      </w:r>
      <w:r>
        <w:rPr>
          <w:rFonts w:ascii="LCARIW+CMR10"/>
          <w:color w:val="000000"/>
          <w:sz w:val="20"/>
        </w:rPr>
        <w:t>ine</w:t>
      </w:r>
      <w:r>
        <w:rPr>
          <w:rFonts w:ascii="LSPPBV+CMR10" w:hAnsi="LSPPBV+CMR10" w:cs="LSPPBV+CMR10"/>
          <w:color w:val="000000"/>
          <w:spacing w:val="-1"/>
          <w:sz w:val="20"/>
        </w:rPr>
        <w:t>ﬃ</w:t>
      </w:r>
      <w:r>
        <w:rPr>
          <w:rFonts w:ascii="LCARIW+CMR10"/>
          <w:color w:val="000000"/>
          <w:sz w:val="20"/>
        </w:rPr>
        <w:t>ciency</w:t>
      </w:r>
      <w:r>
        <w:rPr>
          <w:rFonts w:ascii="Times New Roman"/>
          <w:color w:val="000000"/>
          <w:spacing w:val="38"/>
          <w:sz w:val="20"/>
        </w:rPr>
        <w:t xml:space="preserve"> </w:t>
      </w:r>
      <w:r>
        <w:rPr>
          <w:rFonts w:ascii="LCARIW+CMR10"/>
          <w:color w:val="000000"/>
          <w:sz w:val="20"/>
        </w:rPr>
        <w:t>of</w:t>
      </w:r>
      <w:r>
        <w:rPr>
          <w:rFonts w:ascii="Times New Roman"/>
          <w:color w:val="000000"/>
          <w:spacing w:val="39"/>
          <w:sz w:val="20"/>
        </w:rPr>
        <w:t xml:space="preserve"> </w:t>
      </w:r>
      <w:r>
        <w:rPr>
          <w:rFonts w:ascii="LCARIW+CMR10" w:hAnsi="LCARIW+CMR10" w:cs="LCARIW+CMR10"/>
          <w:color w:val="000000"/>
          <w:sz w:val="20"/>
        </w:rPr>
        <w:t>ﬁxed</w:t>
      </w:r>
      <w:r>
        <w:rPr>
          <w:rFonts w:ascii="Times New Roman"/>
          <w:color w:val="000000"/>
          <w:spacing w:val="38"/>
          <w:sz w:val="20"/>
        </w:rPr>
        <w:t xml:space="preserve"> </w:t>
      </w:r>
      <w:r>
        <w:rPr>
          <w:rFonts w:ascii="LCARIW+CMR10" w:hAnsi="LCARIW+CMR10" w:cs="LCARIW+CMR10"/>
          <w:color w:val="000000"/>
          <w:sz w:val="20"/>
        </w:rPr>
        <w:t>ﬂat</w:t>
      </w:r>
      <w:r>
        <w:rPr>
          <w:rFonts w:ascii="Times New Roman"/>
          <w:color w:val="000000"/>
          <w:spacing w:val="38"/>
          <w:sz w:val="20"/>
        </w:rPr>
        <w:t xml:space="preserve"> </w:t>
      </w:r>
      <w:r>
        <w:rPr>
          <w:rFonts w:ascii="LCARIW+CMR10"/>
          <w:color w:val="000000"/>
          <w:sz w:val="20"/>
        </w:rPr>
        <w:t>rate</w:t>
      </w:r>
      <w:r>
        <w:rPr>
          <w:rFonts w:ascii="Times New Roman"/>
          <w:color w:val="000000"/>
          <w:spacing w:val="38"/>
          <w:sz w:val="20"/>
        </w:rPr>
        <w:t xml:space="preserve"> </w:t>
      </w:r>
      <w:r>
        <w:rPr>
          <w:rFonts w:ascii="LCARIW+CMR10"/>
          <w:color w:val="000000"/>
          <w:sz w:val="20"/>
        </w:rPr>
        <w:t>tari</w:t>
      </w:r>
      <w:r>
        <w:rPr>
          <w:rFonts w:ascii="LSPPBV+CMR10" w:hAnsi="LSPPBV+CMR10" w:cs="LSPPBV+CMR10"/>
          <w:color w:val="000000"/>
          <w:sz w:val="20"/>
        </w:rPr>
        <w:t>ﬀ</w:t>
      </w:r>
      <w:r w:rsidR="00463935">
        <w:rPr>
          <w:rFonts w:ascii="Times New Roman" w:hint="eastAsia"/>
          <w:color w:val="000000"/>
          <w:sz w:val="20"/>
        </w:rPr>
        <w:t xml:space="preserve"> </w:t>
      </w:r>
      <w:r>
        <w:rPr>
          <w:rFonts w:ascii="LCARIW+CMR10"/>
          <w:color w:val="000000"/>
          <w:sz w:val="20"/>
        </w:rPr>
        <w:t>is</w:t>
      </w:r>
      <w:r>
        <w:rPr>
          <w:rFonts w:ascii="Times New Roman"/>
          <w:color w:val="000000"/>
          <w:spacing w:val="35"/>
          <w:sz w:val="20"/>
        </w:rPr>
        <w:t xml:space="preserve"> </w:t>
      </w:r>
      <w:r>
        <w:rPr>
          <w:rFonts w:ascii="LCARIW+CMR10"/>
          <w:color w:val="000000"/>
          <w:sz w:val="20"/>
        </w:rPr>
        <w:t>greatly</w:t>
      </w:r>
      <w:r>
        <w:rPr>
          <w:rFonts w:ascii="Times New Roman"/>
          <w:color w:val="000000"/>
          <w:spacing w:val="35"/>
          <w:sz w:val="20"/>
        </w:rPr>
        <w:t xml:space="preserve"> </w:t>
      </w:r>
      <w:r>
        <w:rPr>
          <w:rFonts w:ascii="LCARIW+CMR10" w:hAnsi="LCARIW+CMR10" w:cs="LCARIW+CMR10"/>
          <w:color w:val="000000"/>
          <w:spacing w:val="-1"/>
          <w:sz w:val="20"/>
        </w:rPr>
        <w:t>intensiﬁed,</w:t>
      </w:r>
      <w:r>
        <w:rPr>
          <w:rFonts w:ascii="Times New Roman"/>
          <w:color w:val="000000"/>
          <w:spacing w:val="40"/>
          <w:sz w:val="20"/>
        </w:rPr>
        <w:t xml:space="preserve"> </w:t>
      </w:r>
      <w:r>
        <w:rPr>
          <w:rFonts w:ascii="LCARIW+CMR10"/>
          <w:color w:val="000000"/>
          <w:spacing w:val="-2"/>
          <w:sz w:val="20"/>
        </w:rPr>
        <w:t>show</w:t>
      </w:r>
      <w:r>
        <w:rPr>
          <w:rFonts w:ascii="Times New Roman"/>
          <w:color w:val="000000"/>
          <w:spacing w:val="36"/>
          <w:sz w:val="20"/>
        </w:rPr>
        <w:t xml:space="preserve"> </w:t>
      </w:r>
      <w:r>
        <w:rPr>
          <w:rFonts w:ascii="LCARIW+CMR10"/>
          <w:color w:val="000000"/>
          <w:spacing w:val="-1"/>
          <w:sz w:val="20"/>
        </w:rPr>
        <w:t>dominant</w:t>
      </w:r>
      <w:r>
        <w:rPr>
          <w:rFonts w:ascii="Times New Roman"/>
          <w:color w:val="000000"/>
          <w:spacing w:val="36"/>
          <w:sz w:val="20"/>
        </w:rPr>
        <w:t xml:space="preserve"> </w:t>
      </w:r>
      <w:r>
        <w:rPr>
          <w:rFonts w:ascii="LCARIW+CMR10"/>
          <w:color w:val="000000"/>
          <w:spacing w:val="-1"/>
          <w:sz w:val="20"/>
        </w:rPr>
        <w:t>electricity</w:t>
      </w:r>
      <w:r>
        <w:rPr>
          <w:rFonts w:ascii="Times New Roman"/>
          <w:color w:val="000000"/>
          <w:spacing w:val="35"/>
          <w:sz w:val="20"/>
        </w:rPr>
        <w:t xml:space="preserve"> </w:t>
      </w:r>
      <w:r>
        <w:rPr>
          <w:rFonts w:ascii="LCARIW+CMR10"/>
          <w:color w:val="000000"/>
          <w:spacing w:val="-1"/>
          <w:sz w:val="20"/>
        </w:rPr>
        <w:t>savings.</w:t>
      </w:r>
      <w:r>
        <w:rPr>
          <w:rFonts w:ascii="Times New Roman"/>
          <w:color w:val="000000"/>
          <w:spacing w:val="94"/>
          <w:sz w:val="20"/>
        </w:rPr>
        <w:t xml:space="preserve"> </w:t>
      </w:r>
      <w:commentRangeStart w:id="1"/>
      <w:r>
        <w:rPr>
          <w:rFonts w:ascii="LCARIW+CMR10"/>
          <w:color w:val="000000"/>
          <w:sz w:val="20"/>
        </w:rPr>
        <w:t>Although</w:t>
      </w:r>
      <w:r>
        <w:rPr>
          <w:rFonts w:ascii="Times New Roman"/>
          <w:color w:val="000000"/>
          <w:spacing w:val="35"/>
          <w:sz w:val="20"/>
        </w:rPr>
        <w:t xml:space="preserve"> </w:t>
      </w:r>
      <w:r>
        <w:rPr>
          <w:rFonts w:ascii="LCARIW+CMR10"/>
          <w:color w:val="000000"/>
          <w:sz w:val="20"/>
        </w:rPr>
        <w:t>household</w:t>
      </w:r>
      <w:r>
        <w:rPr>
          <w:rFonts w:ascii="Times New Roman"/>
          <w:color w:val="000000"/>
          <w:spacing w:val="35"/>
          <w:sz w:val="20"/>
        </w:rPr>
        <w:t xml:space="preserve"> </w:t>
      </w:r>
      <w:r>
        <w:rPr>
          <w:rFonts w:ascii="LCARIW+CMR10"/>
          <w:color w:val="000000"/>
          <w:spacing w:val="-1"/>
          <w:sz w:val="20"/>
        </w:rPr>
        <w:t>electricity</w:t>
      </w:r>
      <w:r>
        <w:rPr>
          <w:rFonts w:ascii="Times New Roman"/>
          <w:color w:val="000000"/>
          <w:spacing w:val="35"/>
          <w:sz w:val="20"/>
        </w:rPr>
        <w:t xml:space="preserve"> </w:t>
      </w:r>
      <w:r>
        <w:rPr>
          <w:rFonts w:ascii="LCARIW+CMR10"/>
          <w:color w:val="000000"/>
          <w:sz w:val="20"/>
        </w:rPr>
        <w:t>consumption</w:t>
      </w:r>
      <w:r>
        <w:rPr>
          <w:rFonts w:ascii="Times New Roman"/>
          <w:color w:val="000000"/>
          <w:spacing w:val="35"/>
          <w:sz w:val="20"/>
        </w:rPr>
        <w:t xml:space="preserve"> </w:t>
      </w:r>
      <w:r>
        <w:rPr>
          <w:rFonts w:ascii="LCARIW+CMR10"/>
          <w:color w:val="000000"/>
          <w:sz w:val="20"/>
        </w:rPr>
        <w:t>altered</w:t>
      </w:r>
      <w:r w:rsidR="00463935">
        <w:rPr>
          <w:rFonts w:ascii="Times New Roman" w:hint="eastAsia"/>
          <w:color w:val="000000"/>
          <w:sz w:val="20"/>
        </w:rPr>
        <w:t xml:space="preserve"> </w:t>
      </w:r>
      <w:r>
        <w:rPr>
          <w:rFonts w:ascii="LCARIW+CMR10"/>
          <w:color w:val="000000"/>
          <w:sz w:val="20"/>
        </w:rPr>
        <w:t>considerably</w:t>
      </w:r>
      <w:r>
        <w:rPr>
          <w:rFonts w:ascii="Times New Roman"/>
          <w:color w:val="000000"/>
          <w:spacing w:val="36"/>
          <w:sz w:val="20"/>
        </w:rPr>
        <w:t xml:space="preserve"> </w:t>
      </w:r>
      <w:r>
        <w:rPr>
          <w:rFonts w:ascii="LCARIW+CMR10"/>
          <w:color w:val="000000"/>
          <w:sz w:val="20"/>
        </w:rPr>
        <w:t>in</w:t>
      </w:r>
      <w:r>
        <w:rPr>
          <w:rFonts w:ascii="Times New Roman"/>
          <w:color w:val="000000"/>
          <w:spacing w:val="36"/>
          <w:sz w:val="20"/>
        </w:rPr>
        <w:t xml:space="preserve"> </w:t>
      </w:r>
      <w:commentRangeStart w:id="2"/>
      <w:r>
        <w:rPr>
          <w:rFonts w:ascii="LCARIW+CMR10"/>
          <w:color w:val="000000"/>
          <w:spacing w:val="-1"/>
          <w:sz w:val="20"/>
        </w:rPr>
        <w:t>two-hour-length</w:t>
      </w:r>
      <w:r>
        <w:rPr>
          <w:rFonts w:ascii="Times New Roman"/>
          <w:color w:val="000000"/>
          <w:spacing w:val="37"/>
          <w:sz w:val="20"/>
        </w:rPr>
        <w:t xml:space="preserve"> </w:t>
      </w:r>
      <w:commentRangeEnd w:id="2"/>
      <w:r w:rsidR="0033646D">
        <w:rPr>
          <w:rStyle w:val="CommentReference"/>
        </w:rPr>
        <w:commentReference w:id="2"/>
      </w:r>
      <w:r>
        <w:rPr>
          <w:rFonts w:ascii="LCARIW+CMR10"/>
          <w:color w:val="000000"/>
          <w:spacing w:val="-2"/>
          <w:sz w:val="20"/>
        </w:rPr>
        <w:t>intervals</w:t>
      </w:r>
      <w:r>
        <w:rPr>
          <w:rFonts w:ascii="Times New Roman"/>
          <w:color w:val="000000"/>
          <w:spacing w:val="38"/>
          <w:sz w:val="20"/>
        </w:rPr>
        <w:t xml:space="preserve"> </w:t>
      </w:r>
      <w:r>
        <w:rPr>
          <w:rFonts w:ascii="LCARIW+CMR10"/>
          <w:color w:val="000000"/>
          <w:sz w:val="20"/>
        </w:rPr>
        <w:t>just</w:t>
      </w:r>
      <w:r>
        <w:rPr>
          <w:rFonts w:ascii="Times New Roman"/>
          <w:color w:val="000000"/>
          <w:spacing w:val="36"/>
          <w:sz w:val="20"/>
        </w:rPr>
        <w:t xml:space="preserve"> </w:t>
      </w:r>
      <w:r>
        <w:rPr>
          <w:rFonts w:ascii="LCARIW+CMR10"/>
          <w:color w:val="000000"/>
          <w:spacing w:val="1"/>
          <w:sz w:val="20"/>
        </w:rPr>
        <w:t>before</w:t>
      </w:r>
      <w:r>
        <w:rPr>
          <w:rFonts w:ascii="Times New Roman"/>
          <w:color w:val="000000"/>
          <w:spacing w:val="35"/>
          <w:sz w:val="20"/>
        </w:rPr>
        <w:t xml:space="preserve"> </w:t>
      </w:r>
      <w:r>
        <w:rPr>
          <w:rFonts w:ascii="LCARIW+CMR10"/>
          <w:color w:val="000000"/>
          <w:sz w:val="20"/>
        </w:rPr>
        <w:t>and</w:t>
      </w:r>
      <w:r>
        <w:rPr>
          <w:rFonts w:ascii="Times New Roman"/>
          <w:color w:val="000000"/>
          <w:spacing w:val="36"/>
          <w:sz w:val="20"/>
        </w:rPr>
        <w:t xml:space="preserve"> </w:t>
      </w:r>
      <w:r>
        <w:rPr>
          <w:rFonts w:ascii="LCARIW+CMR10"/>
          <w:color w:val="000000"/>
          <w:sz w:val="20"/>
        </w:rPr>
        <w:t>after</w:t>
      </w:r>
      <w:r>
        <w:rPr>
          <w:rFonts w:ascii="Times New Roman"/>
          <w:color w:val="000000"/>
          <w:spacing w:val="36"/>
          <w:sz w:val="20"/>
        </w:rPr>
        <w:t xml:space="preserve"> </w:t>
      </w:r>
      <w:r>
        <w:rPr>
          <w:rFonts w:ascii="LCARIW+CMR10"/>
          <w:color w:val="000000"/>
          <w:sz w:val="20"/>
        </w:rPr>
        <w:t>the</w:t>
      </w:r>
      <w:r>
        <w:rPr>
          <w:rFonts w:ascii="Times New Roman"/>
          <w:color w:val="000000"/>
          <w:spacing w:val="36"/>
          <w:sz w:val="20"/>
        </w:rPr>
        <w:t xml:space="preserve"> </w:t>
      </w:r>
      <w:r>
        <w:rPr>
          <w:rFonts w:ascii="LCARIW+CMR10"/>
          <w:color w:val="000000"/>
          <w:spacing w:val="2"/>
          <w:sz w:val="20"/>
        </w:rPr>
        <w:t>peak</w:t>
      </w:r>
      <w:r>
        <w:rPr>
          <w:rFonts w:ascii="Times New Roman"/>
          <w:color w:val="000000"/>
          <w:spacing w:val="34"/>
          <w:sz w:val="20"/>
        </w:rPr>
        <w:t xml:space="preserve"> </w:t>
      </w:r>
      <w:r>
        <w:rPr>
          <w:rFonts w:ascii="LCARIW+CMR10"/>
          <w:color w:val="000000"/>
          <w:sz w:val="20"/>
        </w:rPr>
        <w:t>rate</w:t>
      </w:r>
      <w:r>
        <w:rPr>
          <w:rFonts w:ascii="Times New Roman"/>
          <w:color w:val="000000"/>
          <w:spacing w:val="36"/>
          <w:sz w:val="20"/>
        </w:rPr>
        <w:t xml:space="preserve"> </w:t>
      </w:r>
      <w:r>
        <w:rPr>
          <w:rFonts w:ascii="LCARIW+CMR10"/>
          <w:color w:val="000000"/>
          <w:spacing w:val="2"/>
          <w:sz w:val="20"/>
        </w:rPr>
        <w:t>period</w:t>
      </w:r>
      <w:r>
        <w:rPr>
          <w:rFonts w:ascii="Times New Roman"/>
          <w:color w:val="000000"/>
          <w:spacing w:val="34"/>
          <w:sz w:val="20"/>
        </w:rPr>
        <w:t xml:space="preserve"> </w:t>
      </w:r>
      <w:r>
        <w:rPr>
          <w:rFonts w:ascii="LCARIW+CMR10"/>
          <w:color w:val="000000"/>
          <w:sz w:val="20"/>
        </w:rPr>
        <w:t>(i.e.,</w:t>
      </w:r>
      <w:r>
        <w:rPr>
          <w:rFonts w:ascii="Times New Roman"/>
          <w:color w:val="000000"/>
          <w:spacing w:val="41"/>
          <w:sz w:val="20"/>
        </w:rPr>
        <w:t xml:space="preserve"> </w:t>
      </w:r>
      <w:r>
        <w:rPr>
          <w:rFonts w:ascii="LCARIW+CMR10"/>
          <w:color w:val="000000"/>
          <w:sz w:val="20"/>
        </w:rPr>
        <w:t>from</w:t>
      </w:r>
      <w:r>
        <w:rPr>
          <w:rFonts w:ascii="Times New Roman"/>
          <w:color w:val="000000"/>
          <w:spacing w:val="36"/>
          <w:sz w:val="20"/>
        </w:rPr>
        <w:t xml:space="preserve"> </w:t>
      </w:r>
      <w:r>
        <w:rPr>
          <w:rFonts w:ascii="LCARIW+CMR10"/>
          <w:color w:val="000000"/>
          <w:sz w:val="20"/>
        </w:rPr>
        <w:t>3:00</w:t>
      </w:r>
      <w:r>
        <w:rPr>
          <w:rFonts w:ascii="Times New Roman"/>
          <w:color w:val="000000"/>
          <w:spacing w:val="36"/>
          <w:sz w:val="20"/>
        </w:rPr>
        <w:t xml:space="preserve"> </w:t>
      </w:r>
      <w:r>
        <w:rPr>
          <w:rFonts w:ascii="LCARIW+CMR10"/>
          <w:color w:val="000000"/>
          <w:sz w:val="20"/>
        </w:rPr>
        <w:t>p.m.</w:t>
      </w:r>
      <w:r>
        <w:rPr>
          <w:rFonts w:ascii="Times New Roman"/>
          <w:color w:val="000000"/>
          <w:spacing w:val="98"/>
          <w:sz w:val="20"/>
        </w:rPr>
        <w:t xml:space="preserve"> </w:t>
      </w:r>
      <w:r>
        <w:rPr>
          <w:rFonts w:ascii="LCARIW+CMR10"/>
          <w:color w:val="000000"/>
          <w:sz w:val="20"/>
        </w:rPr>
        <w:t>to</w:t>
      </w:r>
      <w:r w:rsidR="00463935">
        <w:rPr>
          <w:rFonts w:ascii="Times New Roman" w:hint="eastAsia"/>
          <w:color w:val="000000"/>
          <w:sz w:val="20"/>
        </w:rPr>
        <w:t xml:space="preserve"> </w:t>
      </w:r>
      <w:r>
        <w:rPr>
          <w:rFonts w:ascii="LCARIW+CMR10"/>
          <w:color w:val="000000"/>
          <w:sz w:val="20"/>
        </w:rPr>
        <w:t>5:00</w:t>
      </w:r>
      <w:r>
        <w:rPr>
          <w:rFonts w:ascii="Times New Roman"/>
          <w:color w:val="000000"/>
          <w:spacing w:val="29"/>
          <w:sz w:val="20"/>
        </w:rPr>
        <w:t xml:space="preserve"> </w:t>
      </w:r>
      <w:r>
        <w:rPr>
          <w:rFonts w:ascii="LCARIW+CMR10"/>
          <w:color w:val="000000"/>
          <w:sz w:val="20"/>
        </w:rPr>
        <w:t>p.m.</w:t>
      </w:r>
      <w:r>
        <w:rPr>
          <w:rFonts w:ascii="Times New Roman"/>
          <w:color w:val="000000"/>
          <w:spacing w:val="78"/>
          <w:sz w:val="20"/>
        </w:rPr>
        <w:t xml:space="preserve"> </w:t>
      </w:r>
      <w:r>
        <w:rPr>
          <w:rFonts w:ascii="LCARIW+CMR10"/>
          <w:color w:val="000000"/>
          <w:sz w:val="20"/>
        </w:rPr>
        <w:t>and</w:t>
      </w:r>
      <w:r>
        <w:rPr>
          <w:rFonts w:ascii="Times New Roman"/>
          <w:color w:val="000000"/>
          <w:spacing w:val="29"/>
          <w:sz w:val="20"/>
        </w:rPr>
        <w:t xml:space="preserve"> </w:t>
      </w:r>
      <w:r>
        <w:rPr>
          <w:rFonts w:ascii="LCARIW+CMR10"/>
          <w:color w:val="000000"/>
          <w:sz w:val="20"/>
        </w:rPr>
        <w:t>from</w:t>
      </w:r>
      <w:r>
        <w:rPr>
          <w:rFonts w:ascii="Times New Roman"/>
          <w:color w:val="000000"/>
          <w:spacing w:val="29"/>
          <w:sz w:val="20"/>
        </w:rPr>
        <w:t xml:space="preserve"> </w:t>
      </w:r>
      <w:r>
        <w:rPr>
          <w:rFonts w:ascii="LCARIW+CMR10"/>
          <w:color w:val="000000"/>
          <w:sz w:val="20"/>
        </w:rPr>
        <w:t>7:00</w:t>
      </w:r>
      <w:r>
        <w:rPr>
          <w:rFonts w:ascii="Times New Roman"/>
          <w:color w:val="000000"/>
          <w:spacing w:val="29"/>
          <w:sz w:val="20"/>
        </w:rPr>
        <w:t xml:space="preserve"> </w:t>
      </w:r>
      <w:r>
        <w:rPr>
          <w:rFonts w:ascii="LCARIW+CMR10"/>
          <w:color w:val="000000"/>
          <w:sz w:val="20"/>
        </w:rPr>
        <w:t>p.m.</w:t>
      </w:r>
      <w:r>
        <w:rPr>
          <w:rFonts w:ascii="Times New Roman"/>
          <w:color w:val="000000"/>
          <w:spacing w:val="78"/>
          <w:sz w:val="20"/>
        </w:rPr>
        <w:t xml:space="preserve"> </w:t>
      </w:r>
      <w:r>
        <w:rPr>
          <w:rFonts w:ascii="LCARIW+CMR10"/>
          <w:color w:val="000000"/>
          <w:sz w:val="20"/>
        </w:rPr>
        <w:t>to</w:t>
      </w:r>
      <w:r>
        <w:rPr>
          <w:rFonts w:ascii="Times New Roman"/>
          <w:color w:val="000000"/>
          <w:spacing w:val="29"/>
          <w:sz w:val="20"/>
        </w:rPr>
        <w:t xml:space="preserve"> </w:t>
      </w:r>
      <w:r>
        <w:rPr>
          <w:rFonts w:ascii="LCARIW+CMR10"/>
          <w:color w:val="000000"/>
          <w:sz w:val="20"/>
        </w:rPr>
        <w:t>9:00</w:t>
      </w:r>
      <w:r>
        <w:rPr>
          <w:rFonts w:ascii="Times New Roman"/>
          <w:color w:val="000000"/>
          <w:spacing w:val="29"/>
          <w:sz w:val="20"/>
        </w:rPr>
        <w:t xml:space="preserve"> </w:t>
      </w:r>
      <w:r>
        <w:rPr>
          <w:rFonts w:ascii="LCARIW+CMR10"/>
          <w:color w:val="000000"/>
          <w:sz w:val="20"/>
        </w:rPr>
        <w:t>p.m.,</w:t>
      </w:r>
      <w:r>
        <w:rPr>
          <w:rFonts w:ascii="Times New Roman"/>
          <w:color w:val="000000"/>
          <w:spacing w:val="33"/>
          <w:sz w:val="20"/>
        </w:rPr>
        <w:t xml:space="preserve"> </w:t>
      </w:r>
      <w:r>
        <w:rPr>
          <w:rFonts w:ascii="LCARIW+CMR10"/>
          <w:color w:val="000000"/>
          <w:sz w:val="20"/>
        </w:rPr>
        <w:t>respectively),</w:t>
      </w:r>
      <w:r>
        <w:rPr>
          <w:rFonts w:ascii="Times New Roman"/>
          <w:color w:val="000000"/>
          <w:spacing w:val="33"/>
          <w:sz w:val="20"/>
        </w:rPr>
        <w:t xml:space="preserve"> </w:t>
      </w:r>
      <w:r>
        <w:rPr>
          <w:rFonts w:ascii="LCARIW+CMR10"/>
          <w:color w:val="000000"/>
          <w:sz w:val="20"/>
        </w:rPr>
        <w:t>the</w:t>
      </w:r>
      <w:r>
        <w:rPr>
          <w:rFonts w:ascii="Times New Roman"/>
          <w:color w:val="000000"/>
          <w:spacing w:val="29"/>
          <w:sz w:val="20"/>
        </w:rPr>
        <w:t xml:space="preserve"> </w:t>
      </w:r>
      <w:r>
        <w:rPr>
          <w:rFonts w:ascii="LCARIW+CMR10"/>
          <w:color w:val="000000"/>
          <w:sz w:val="20"/>
        </w:rPr>
        <w:t>TOU</w:t>
      </w:r>
      <w:r>
        <w:rPr>
          <w:rFonts w:ascii="Times New Roman"/>
          <w:color w:val="000000"/>
          <w:spacing w:val="29"/>
          <w:sz w:val="20"/>
        </w:rPr>
        <w:t xml:space="preserve"> </w:t>
      </w:r>
      <w:r>
        <w:rPr>
          <w:rFonts w:ascii="LCARIW+CMR10"/>
          <w:color w:val="000000"/>
          <w:sz w:val="20"/>
        </w:rPr>
        <w:t>prices</w:t>
      </w:r>
      <w:r>
        <w:rPr>
          <w:rFonts w:ascii="Times New Roman"/>
          <w:color w:val="000000"/>
          <w:spacing w:val="29"/>
          <w:sz w:val="20"/>
        </w:rPr>
        <w:t xml:space="preserve"> </w:t>
      </w:r>
      <w:r>
        <w:rPr>
          <w:rFonts w:ascii="LCARIW+CMR10"/>
          <w:color w:val="000000"/>
          <w:sz w:val="20"/>
        </w:rPr>
        <w:t>are</w:t>
      </w:r>
      <w:r>
        <w:rPr>
          <w:rFonts w:ascii="Times New Roman"/>
          <w:color w:val="000000"/>
          <w:spacing w:val="29"/>
          <w:sz w:val="20"/>
        </w:rPr>
        <w:t xml:space="preserve"> </w:t>
      </w:r>
      <w:r>
        <w:rPr>
          <w:rFonts w:ascii="LCARIW+CMR10"/>
          <w:color w:val="000000"/>
          <w:spacing w:val="-1"/>
          <w:sz w:val="20"/>
        </w:rPr>
        <w:t>unlikely</w:t>
      </w:r>
      <w:r>
        <w:rPr>
          <w:rFonts w:ascii="Times New Roman"/>
          <w:color w:val="000000"/>
          <w:spacing w:val="30"/>
          <w:sz w:val="20"/>
        </w:rPr>
        <w:t xml:space="preserve"> </w:t>
      </w:r>
      <w:r>
        <w:rPr>
          <w:rFonts w:ascii="LCARIW+CMR10"/>
          <w:color w:val="000000"/>
          <w:sz w:val="20"/>
        </w:rPr>
        <w:t>to</w:t>
      </w:r>
      <w:r>
        <w:rPr>
          <w:rFonts w:ascii="Times New Roman"/>
          <w:color w:val="000000"/>
          <w:spacing w:val="29"/>
          <w:sz w:val="20"/>
        </w:rPr>
        <w:t xml:space="preserve"> </w:t>
      </w:r>
      <w:r>
        <w:rPr>
          <w:rFonts w:ascii="LCARIW+CMR10"/>
          <w:color w:val="000000"/>
          <w:spacing w:val="-3"/>
          <w:sz w:val="20"/>
        </w:rPr>
        <w:t>provoke</w:t>
      </w:r>
      <w:r>
        <w:rPr>
          <w:rFonts w:ascii="Times New Roman"/>
          <w:color w:val="000000"/>
          <w:spacing w:val="32"/>
          <w:sz w:val="20"/>
        </w:rPr>
        <w:t xml:space="preserve"> </w:t>
      </w:r>
      <w:r>
        <w:rPr>
          <w:rFonts w:ascii="LCARIW+CMR10" w:hAnsi="LCARIW+CMR10" w:cs="LCARIW+CMR10"/>
          <w:color w:val="000000"/>
          <w:spacing w:val="-1"/>
          <w:sz w:val="20"/>
        </w:rPr>
        <w:t>signiﬁcant</w:t>
      </w:r>
      <w:r w:rsidR="00463935">
        <w:rPr>
          <w:rFonts w:ascii="Times New Roman" w:hint="eastAsia"/>
          <w:color w:val="000000"/>
          <w:sz w:val="20"/>
        </w:rPr>
        <w:t xml:space="preserve"> </w:t>
      </w:r>
      <w:r>
        <w:rPr>
          <w:rFonts w:ascii="LCARIW+CMR10"/>
          <w:color w:val="000000"/>
          <w:spacing w:val="-1"/>
          <w:sz w:val="20"/>
        </w:rPr>
        <w:t>changes</w:t>
      </w:r>
      <w:r>
        <w:rPr>
          <w:rFonts w:ascii="Times New Roman"/>
          <w:color w:val="000000"/>
          <w:spacing w:val="12"/>
          <w:sz w:val="20"/>
        </w:rPr>
        <w:t xml:space="preserve"> </w:t>
      </w:r>
      <w:r>
        <w:rPr>
          <w:rFonts w:ascii="LCARIW+CMR10"/>
          <w:color w:val="000000"/>
          <w:sz w:val="20"/>
        </w:rPr>
        <w:t>in</w:t>
      </w:r>
      <w:r>
        <w:rPr>
          <w:rFonts w:ascii="Times New Roman"/>
          <w:color w:val="000000"/>
          <w:spacing w:val="11"/>
          <w:sz w:val="20"/>
        </w:rPr>
        <w:t xml:space="preserve"> </w:t>
      </w:r>
      <w:r>
        <w:rPr>
          <w:rFonts w:ascii="LCARIW+CMR10" w:hAnsi="LCARIW+CMR10" w:cs="LCARIW+CMR10"/>
          <w:color w:val="000000"/>
          <w:sz w:val="20"/>
        </w:rPr>
        <w:t>households’</w:t>
      </w:r>
      <w:r>
        <w:rPr>
          <w:rFonts w:ascii="Times New Roman"/>
          <w:color w:val="000000"/>
          <w:spacing w:val="11"/>
          <w:sz w:val="20"/>
        </w:rPr>
        <w:t xml:space="preserve"> </w:t>
      </w:r>
      <w:r>
        <w:rPr>
          <w:rFonts w:ascii="LCARIW+CMR10"/>
          <w:color w:val="000000"/>
          <w:sz w:val="20"/>
        </w:rPr>
        <w:t>consumption</w:t>
      </w:r>
      <w:r>
        <w:rPr>
          <w:rFonts w:ascii="Times New Roman"/>
          <w:color w:val="000000"/>
          <w:spacing w:val="11"/>
          <w:sz w:val="20"/>
        </w:rPr>
        <w:t xml:space="preserve"> </w:t>
      </w:r>
      <w:r>
        <w:rPr>
          <w:rFonts w:ascii="LCARIW+CMR10"/>
          <w:color w:val="000000"/>
          <w:sz w:val="20"/>
        </w:rPr>
        <w:t>behavior,</w:t>
      </w:r>
      <w:r>
        <w:rPr>
          <w:rFonts w:ascii="Times New Roman"/>
          <w:color w:val="000000"/>
          <w:spacing w:val="12"/>
          <w:sz w:val="20"/>
        </w:rPr>
        <w:t xml:space="preserve"> </w:t>
      </w:r>
      <w:r>
        <w:rPr>
          <w:rFonts w:ascii="LCARIW+CMR10"/>
          <w:color w:val="000000"/>
          <w:sz w:val="20"/>
        </w:rPr>
        <w:t>except</w:t>
      </w:r>
      <w:r>
        <w:rPr>
          <w:rFonts w:ascii="Times New Roman"/>
          <w:color w:val="000000"/>
          <w:spacing w:val="11"/>
          <w:sz w:val="20"/>
        </w:rPr>
        <w:t xml:space="preserve"> </w:t>
      </w:r>
      <w:r>
        <w:rPr>
          <w:rFonts w:ascii="LCARIW+CMR10"/>
          <w:color w:val="000000"/>
          <w:sz w:val="20"/>
        </w:rPr>
        <w:t>the</w:t>
      </w:r>
      <w:r>
        <w:rPr>
          <w:rFonts w:ascii="Times New Roman"/>
          <w:color w:val="000000"/>
          <w:spacing w:val="11"/>
          <w:sz w:val="20"/>
        </w:rPr>
        <w:t xml:space="preserve"> </w:t>
      </w:r>
      <w:r>
        <w:rPr>
          <w:rFonts w:ascii="LCARIW+CMR10"/>
          <w:color w:val="000000"/>
          <w:sz w:val="20"/>
        </w:rPr>
        <w:t>immediate</w:t>
      </w:r>
      <w:r>
        <w:rPr>
          <w:rFonts w:ascii="Times New Roman"/>
          <w:color w:val="000000"/>
          <w:spacing w:val="11"/>
          <w:sz w:val="20"/>
        </w:rPr>
        <w:t xml:space="preserve"> </w:t>
      </w:r>
      <w:r>
        <w:rPr>
          <w:rFonts w:ascii="LCARIW+CMR10"/>
          <w:color w:val="000000"/>
          <w:sz w:val="20"/>
        </w:rPr>
        <w:t>meter-reading</w:t>
      </w:r>
      <w:r>
        <w:rPr>
          <w:rFonts w:ascii="Times New Roman"/>
          <w:color w:val="000000"/>
          <w:spacing w:val="11"/>
          <w:sz w:val="20"/>
        </w:rPr>
        <w:t xml:space="preserve"> </w:t>
      </w:r>
      <w:r>
        <w:rPr>
          <w:rFonts w:ascii="LCARIW+CMR10"/>
          <w:color w:val="000000"/>
          <w:spacing w:val="2"/>
          <w:sz w:val="20"/>
        </w:rPr>
        <w:t>period,</w:t>
      </w:r>
      <w:r>
        <w:rPr>
          <w:rFonts w:ascii="Times New Roman"/>
          <w:color w:val="000000"/>
          <w:spacing w:val="11"/>
          <w:sz w:val="20"/>
        </w:rPr>
        <w:t xml:space="preserve"> </w:t>
      </w:r>
      <w:r>
        <w:rPr>
          <w:rFonts w:ascii="LCARIW+CMR10"/>
          <w:color w:val="000000"/>
          <w:sz w:val="20"/>
        </w:rPr>
        <w:t>in</w:t>
      </w:r>
      <w:r>
        <w:rPr>
          <w:rFonts w:ascii="Times New Roman"/>
          <w:color w:val="000000"/>
          <w:spacing w:val="11"/>
          <w:sz w:val="20"/>
        </w:rPr>
        <w:t xml:space="preserve"> </w:t>
      </w:r>
      <w:r>
        <w:rPr>
          <w:rFonts w:ascii="LCARIW+CMR10"/>
          <w:color w:val="000000"/>
          <w:sz w:val="20"/>
        </w:rPr>
        <w:t>the</w:t>
      </w:r>
      <w:r>
        <w:rPr>
          <w:rFonts w:ascii="Times New Roman"/>
          <w:color w:val="000000"/>
          <w:spacing w:val="11"/>
          <w:sz w:val="20"/>
        </w:rPr>
        <w:t xml:space="preserve"> </w:t>
      </w:r>
      <w:r>
        <w:rPr>
          <w:rFonts w:ascii="LCARIW+CMR10"/>
          <w:color w:val="000000"/>
          <w:spacing w:val="-2"/>
          <w:sz w:val="20"/>
        </w:rPr>
        <w:t>intervals.</w:t>
      </w:r>
      <w:commentRangeEnd w:id="1"/>
      <w:r w:rsidR="00A24EE8">
        <w:rPr>
          <w:rStyle w:val="CommentReference"/>
        </w:rPr>
        <w:commentReference w:id="1"/>
      </w:r>
      <w:r>
        <w:rPr>
          <w:rFonts w:ascii="Times New Roman"/>
          <w:color w:val="000000"/>
          <w:spacing w:val="39"/>
          <w:sz w:val="20"/>
        </w:rPr>
        <w:t xml:space="preserve"> </w:t>
      </w:r>
      <w:commentRangeStart w:id="3"/>
      <w:r>
        <w:rPr>
          <w:rFonts w:ascii="LCARIW+CMR10"/>
          <w:color w:val="000000"/>
          <w:sz w:val="20"/>
        </w:rPr>
        <w:t>But</w:t>
      </w:r>
      <w:r w:rsidR="00463935">
        <w:rPr>
          <w:rFonts w:ascii="Times New Roman" w:hint="eastAsia"/>
          <w:color w:val="000000"/>
          <w:sz w:val="20"/>
        </w:rPr>
        <w:t xml:space="preserve"> </w:t>
      </w:r>
      <w:r>
        <w:rPr>
          <w:rFonts w:ascii="LCARIW+CMR10"/>
          <w:color w:val="000000"/>
          <w:sz w:val="20"/>
        </w:rPr>
        <w:t>it</w:t>
      </w:r>
      <w:r>
        <w:rPr>
          <w:rFonts w:ascii="Times New Roman"/>
          <w:color w:val="000000"/>
          <w:spacing w:val="16"/>
          <w:sz w:val="20"/>
        </w:rPr>
        <w:t xml:space="preserve"> </w:t>
      </w:r>
      <w:r>
        <w:rPr>
          <w:rFonts w:ascii="LCARIW+CMR10"/>
          <w:color w:val="000000"/>
          <w:sz w:val="20"/>
        </w:rPr>
        <w:t>is</w:t>
      </w:r>
      <w:r>
        <w:rPr>
          <w:rFonts w:ascii="Times New Roman"/>
          <w:color w:val="000000"/>
          <w:spacing w:val="16"/>
          <w:sz w:val="20"/>
        </w:rPr>
        <w:t xml:space="preserve"> </w:t>
      </w:r>
      <w:r>
        <w:rPr>
          <w:rFonts w:ascii="LCARIW+CMR10"/>
          <w:color w:val="000000"/>
          <w:sz w:val="20"/>
        </w:rPr>
        <w:t>di</w:t>
      </w:r>
      <w:r>
        <w:rPr>
          <w:rFonts w:ascii="LSPPBV+CMR10" w:hAnsi="LSPPBV+CMR10" w:cs="LSPPBV+CMR10"/>
          <w:color w:val="000000"/>
          <w:spacing w:val="-1"/>
          <w:sz w:val="20"/>
        </w:rPr>
        <w:t>ﬃ</w:t>
      </w:r>
      <w:r>
        <w:rPr>
          <w:rFonts w:ascii="LCARIW+CMR10"/>
          <w:color w:val="000000"/>
          <w:sz w:val="20"/>
        </w:rPr>
        <w:t>cult</w:t>
      </w:r>
      <w:r>
        <w:rPr>
          <w:rFonts w:ascii="Times New Roman"/>
          <w:color w:val="000000"/>
          <w:spacing w:val="16"/>
          <w:sz w:val="20"/>
        </w:rPr>
        <w:t xml:space="preserve"> </w:t>
      </w:r>
      <w:r>
        <w:rPr>
          <w:rFonts w:ascii="LCARIW+CMR10"/>
          <w:color w:val="000000"/>
          <w:sz w:val="20"/>
        </w:rPr>
        <w:t>to</w:t>
      </w:r>
      <w:r>
        <w:rPr>
          <w:rFonts w:ascii="Times New Roman"/>
          <w:color w:val="000000"/>
          <w:spacing w:val="16"/>
          <w:sz w:val="20"/>
        </w:rPr>
        <w:t xml:space="preserve"> </w:t>
      </w:r>
      <w:r>
        <w:rPr>
          <w:rFonts w:ascii="LCARIW+CMR10"/>
          <w:color w:val="000000"/>
          <w:sz w:val="20"/>
        </w:rPr>
        <w:t>believe</w:t>
      </w:r>
      <w:r>
        <w:rPr>
          <w:rFonts w:ascii="Times New Roman"/>
          <w:color w:val="000000"/>
          <w:spacing w:val="16"/>
          <w:sz w:val="20"/>
        </w:rPr>
        <w:t xml:space="preserve"> </w:t>
      </w:r>
      <w:commentRangeEnd w:id="3"/>
      <w:r w:rsidR="0033646D">
        <w:rPr>
          <w:rStyle w:val="CommentReference"/>
        </w:rPr>
        <w:commentReference w:id="3"/>
      </w:r>
      <w:r>
        <w:rPr>
          <w:rFonts w:ascii="LCARIW+CMR10"/>
          <w:color w:val="000000"/>
          <w:sz w:val="20"/>
        </w:rPr>
        <w:t>that</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participating</w:t>
      </w:r>
      <w:r>
        <w:rPr>
          <w:rFonts w:ascii="Times New Roman"/>
          <w:color w:val="000000"/>
          <w:spacing w:val="16"/>
          <w:sz w:val="20"/>
        </w:rPr>
        <w:t xml:space="preserve"> </w:t>
      </w:r>
      <w:r>
        <w:rPr>
          <w:rFonts w:ascii="LCARIW+CMR10"/>
          <w:color w:val="000000"/>
          <w:sz w:val="20"/>
        </w:rPr>
        <w:t>households</w:t>
      </w:r>
      <w:r>
        <w:rPr>
          <w:rFonts w:ascii="Times New Roman"/>
          <w:color w:val="000000"/>
          <w:spacing w:val="16"/>
          <w:sz w:val="20"/>
        </w:rPr>
        <w:t xml:space="preserve"> </w:t>
      </w:r>
      <w:r>
        <w:rPr>
          <w:rFonts w:ascii="LCARIW+CMR10"/>
          <w:color w:val="000000"/>
          <w:sz w:val="20"/>
        </w:rPr>
        <w:t>managed</w:t>
      </w:r>
      <w:r>
        <w:rPr>
          <w:rFonts w:ascii="Times New Roman"/>
          <w:color w:val="000000"/>
          <w:spacing w:val="16"/>
          <w:sz w:val="20"/>
        </w:rPr>
        <w:t xml:space="preserve"> </w:t>
      </w:r>
      <w:r>
        <w:rPr>
          <w:rFonts w:ascii="LCARIW+CMR10"/>
          <w:color w:val="000000"/>
          <w:sz w:val="20"/>
        </w:rPr>
        <w:t>their</w:t>
      </w:r>
      <w:r>
        <w:rPr>
          <w:rFonts w:ascii="Times New Roman"/>
          <w:color w:val="000000"/>
          <w:spacing w:val="16"/>
          <w:sz w:val="20"/>
        </w:rPr>
        <w:t xml:space="preserve"> </w:t>
      </w:r>
      <w:r>
        <w:rPr>
          <w:rFonts w:ascii="LCARIW+CMR10"/>
          <w:color w:val="000000"/>
          <w:spacing w:val="-1"/>
          <w:sz w:val="20"/>
        </w:rPr>
        <w:t>electricity</w:t>
      </w:r>
      <w:r>
        <w:rPr>
          <w:rFonts w:ascii="Times New Roman"/>
          <w:color w:val="000000"/>
          <w:spacing w:val="17"/>
          <w:sz w:val="20"/>
        </w:rPr>
        <w:t xml:space="preserve"> </w:t>
      </w:r>
      <w:r>
        <w:rPr>
          <w:rFonts w:ascii="LCARIW+CMR10"/>
          <w:color w:val="000000"/>
          <w:sz w:val="20"/>
        </w:rPr>
        <w:t>consumption</w:t>
      </w:r>
      <w:r>
        <w:rPr>
          <w:rFonts w:ascii="Times New Roman"/>
          <w:color w:val="000000"/>
          <w:spacing w:val="16"/>
          <w:sz w:val="20"/>
        </w:rPr>
        <w:t xml:space="preserve"> </w:t>
      </w:r>
      <w:r>
        <w:rPr>
          <w:rFonts w:ascii="LCARIW+CMR10"/>
          <w:color w:val="000000"/>
          <w:sz w:val="20"/>
        </w:rPr>
        <w:t>precisely</w:t>
      </w:r>
      <w:r>
        <w:rPr>
          <w:rFonts w:ascii="Times New Roman"/>
          <w:color w:val="000000"/>
          <w:spacing w:val="16"/>
          <w:sz w:val="20"/>
        </w:rPr>
        <w:t xml:space="preserve"> </w:t>
      </w:r>
      <w:r>
        <w:rPr>
          <w:rFonts w:ascii="LCARIW+CMR10"/>
          <w:color w:val="000000"/>
          <w:sz w:val="20"/>
        </w:rPr>
        <w:t>along</w:t>
      </w:r>
      <w:r w:rsidR="00463935">
        <w:rPr>
          <w:rFonts w:ascii="Times New Roman" w:hint="eastAsia"/>
          <w:color w:val="000000"/>
          <w:sz w:val="20"/>
        </w:rPr>
        <w:t xml:space="preserve"> </w:t>
      </w:r>
      <w:r>
        <w:rPr>
          <w:rFonts w:ascii="LCARIW+CMR10"/>
          <w:color w:val="000000"/>
          <w:sz w:val="20"/>
        </w:rPr>
        <w:t>with</w:t>
      </w:r>
      <w:r>
        <w:rPr>
          <w:rFonts w:ascii="Times New Roman"/>
          <w:color w:val="000000"/>
          <w:spacing w:val="15"/>
          <w:sz w:val="20"/>
        </w:rPr>
        <w:t xml:space="preserve"> </w:t>
      </w:r>
      <w:r>
        <w:rPr>
          <w:rFonts w:ascii="LCARIW+CMR10"/>
          <w:color w:val="000000"/>
          <w:sz w:val="20"/>
        </w:rPr>
        <w:t>the</w:t>
      </w:r>
      <w:r>
        <w:rPr>
          <w:rFonts w:ascii="Times New Roman"/>
          <w:color w:val="000000"/>
          <w:spacing w:val="15"/>
          <w:sz w:val="20"/>
        </w:rPr>
        <w:t xml:space="preserve"> </w:t>
      </w:r>
      <w:r>
        <w:rPr>
          <w:rFonts w:ascii="LCARIW+CMR10"/>
          <w:color w:val="000000"/>
          <w:sz w:val="20"/>
        </w:rPr>
        <w:t>price</w:t>
      </w:r>
      <w:r>
        <w:rPr>
          <w:rFonts w:ascii="Times New Roman"/>
          <w:color w:val="000000"/>
          <w:spacing w:val="15"/>
          <w:sz w:val="20"/>
        </w:rPr>
        <w:t xml:space="preserve"> </w:t>
      </w:r>
      <w:r>
        <w:rPr>
          <w:rFonts w:ascii="LCARIW+CMR10"/>
          <w:color w:val="000000"/>
          <w:sz w:val="20"/>
        </w:rPr>
        <w:t>increases</w:t>
      </w:r>
      <w:r>
        <w:rPr>
          <w:rFonts w:ascii="Times New Roman"/>
          <w:color w:val="000000"/>
          <w:spacing w:val="15"/>
          <w:sz w:val="20"/>
        </w:rPr>
        <w:t xml:space="preserve"> </w:t>
      </w:r>
      <w:r>
        <w:rPr>
          <w:rFonts w:ascii="LCARIW+CMR10"/>
          <w:color w:val="000000"/>
          <w:sz w:val="20"/>
        </w:rPr>
        <w:t>in</w:t>
      </w:r>
      <w:r>
        <w:rPr>
          <w:rFonts w:ascii="Times New Roman"/>
          <w:color w:val="000000"/>
          <w:spacing w:val="15"/>
          <w:sz w:val="20"/>
        </w:rPr>
        <w:t xml:space="preserve"> </w:t>
      </w:r>
      <w:r>
        <w:rPr>
          <w:rFonts w:ascii="LCARIW+CMR10"/>
          <w:color w:val="000000"/>
          <w:sz w:val="20"/>
        </w:rPr>
        <w:t>the</w:t>
      </w:r>
      <w:r>
        <w:rPr>
          <w:rFonts w:ascii="Times New Roman"/>
          <w:color w:val="000000"/>
          <w:spacing w:val="15"/>
          <w:sz w:val="20"/>
        </w:rPr>
        <w:t xml:space="preserve"> </w:t>
      </w:r>
      <w:r>
        <w:rPr>
          <w:rFonts w:ascii="LCARIW+CMR10"/>
          <w:color w:val="000000"/>
          <w:spacing w:val="2"/>
          <w:sz w:val="20"/>
        </w:rPr>
        <w:t>peak</w:t>
      </w:r>
      <w:r>
        <w:rPr>
          <w:rFonts w:ascii="Times New Roman"/>
          <w:color w:val="000000"/>
          <w:spacing w:val="13"/>
          <w:sz w:val="20"/>
        </w:rPr>
        <w:t xml:space="preserve"> </w:t>
      </w:r>
      <w:r>
        <w:rPr>
          <w:rFonts w:ascii="LCARIW+CMR10"/>
          <w:color w:val="000000"/>
          <w:sz w:val="20"/>
        </w:rPr>
        <w:t>rate</w:t>
      </w:r>
      <w:r>
        <w:rPr>
          <w:rFonts w:ascii="Times New Roman"/>
          <w:color w:val="000000"/>
          <w:spacing w:val="15"/>
          <w:sz w:val="20"/>
        </w:rPr>
        <w:t xml:space="preserve"> </w:t>
      </w:r>
      <w:r>
        <w:rPr>
          <w:rFonts w:ascii="LCARIW+CMR10"/>
          <w:color w:val="000000"/>
          <w:spacing w:val="2"/>
          <w:sz w:val="20"/>
        </w:rPr>
        <w:t>period.</w:t>
      </w:r>
      <w:r>
        <w:rPr>
          <w:rFonts w:ascii="Times New Roman"/>
          <w:color w:val="000000"/>
          <w:spacing w:val="37"/>
          <w:sz w:val="20"/>
        </w:rPr>
        <w:t xml:space="preserve"> </w:t>
      </w:r>
      <w:r>
        <w:rPr>
          <w:rFonts w:ascii="LCARIW+CMR10"/>
          <w:color w:val="000000"/>
          <w:sz w:val="20"/>
        </w:rPr>
        <w:t>Rather,</w:t>
      </w:r>
      <w:r>
        <w:rPr>
          <w:rFonts w:ascii="Times New Roman"/>
          <w:color w:val="000000"/>
          <w:spacing w:val="16"/>
          <w:sz w:val="20"/>
        </w:rPr>
        <w:t xml:space="preserve"> </w:t>
      </w:r>
      <w:r>
        <w:rPr>
          <w:rFonts w:ascii="LCARIW+CMR10"/>
          <w:color w:val="000000"/>
          <w:sz w:val="20"/>
        </w:rPr>
        <w:t>it</w:t>
      </w:r>
      <w:r>
        <w:rPr>
          <w:rFonts w:ascii="Times New Roman"/>
          <w:color w:val="000000"/>
          <w:spacing w:val="15"/>
          <w:sz w:val="20"/>
        </w:rPr>
        <w:t xml:space="preserve"> </w:t>
      </w:r>
      <w:r>
        <w:rPr>
          <w:rFonts w:ascii="LCARIW+CMR10"/>
          <w:color w:val="000000"/>
          <w:sz w:val="20"/>
        </w:rPr>
        <w:t>is</w:t>
      </w:r>
      <w:r>
        <w:rPr>
          <w:rFonts w:ascii="Times New Roman"/>
          <w:color w:val="000000"/>
          <w:spacing w:val="15"/>
          <w:sz w:val="20"/>
        </w:rPr>
        <w:t xml:space="preserve"> </w:t>
      </w:r>
      <w:r>
        <w:rPr>
          <w:rFonts w:ascii="LCARIW+CMR10"/>
          <w:color w:val="000000"/>
          <w:sz w:val="20"/>
        </w:rPr>
        <w:t>more</w:t>
      </w:r>
      <w:r>
        <w:rPr>
          <w:rFonts w:ascii="Times New Roman"/>
          <w:color w:val="000000"/>
          <w:spacing w:val="15"/>
          <w:sz w:val="20"/>
        </w:rPr>
        <w:t xml:space="preserve"> </w:t>
      </w:r>
      <w:r>
        <w:rPr>
          <w:rFonts w:ascii="LCARIW+CMR10"/>
          <w:color w:val="000000"/>
          <w:spacing w:val="-1"/>
          <w:sz w:val="20"/>
        </w:rPr>
        <w:t>likely</w:t>
      </w:r>
      <w:r>
        <w:rPr>
          <w:rFonts w:ascii="Times New Roman"/>
          <w:color w:val="000000"/>
          <w:spacing w:val="16"/>
          <w:sz w:val="20"/>
        </w:rPr>
        <w:t xml:space="preserve"> </w:t>
      </w:r>
      <w:r>
        <w:rPr>
          <w:rFonts w:ascii="LCARIW+CMR10"/>
          <w:color w:val="000000"/>
          <w:sz w:val="20"/>
        </w:rPr>
        <w:t>that</w:t>
      </w:r>
      <w:r>
        <w:rPr>
          <w:rFonts w:ascii="Times New Roman"/>
          <w:color w:val="000000"/>
          <w:spacing w:val="15"/>
          <w:sz w:val="20"/>
        </w:rPr>
        <w:t xml:space="preserve"> </w:t>
      </w:r>
      <w:r>
        <w:rPr>
          <w:rFonts w:ascii="LCARIW+CMR10"/>
          <w:color w:val="000000"/>
          <w:sz w:val="20"/>
        </w:rPr>
        <w:t>they</w:t>
      </w:r>
      <w:r>
        <w:rPr>
          <w:rFonts w:ascii="Times New Roman"/>
          <w:color w:val="000000"/>
          <w:spacing w:val="15"/>
          <w:sz w:val="20"/>
        </w:rPr>
        <w:t xml:space="preserve"> </w:t>
      </w:r>
      <w:r>
        <w:rPr>
          <w:rFonts w:ascii="LCARIW+CMR10"/>
          <w:color w:val="000000"/>
          <w:spacing w:val="-1"/>
          <w:sz w:val="20"/>
        </w:rPr>
        <w:t>preemptively</w:t>
      </w:r>
      <w:r>
        <w:rPr>
          <w:rFonts w:ascii="Times New Roman"/>
          <w:color w:val="000000"/>
          <w:spacing w:val="16"/>
          <w:sz w:val="20"/>
        </w:rPr>
        <w:t xml:space="preserve"> </w:t>
      </w:r>
      <w:r>
        <w:rPr>
          <w:rFonts w:ascii="LCARIW+CMR10"/>
          <w:color w:val="000000"/>
          <w:sz w:val="20"/>
        </w:rPr>
        <w:t>adjusted</w:t>
      </w:r>
      <w:r>
        <w:rPr>
          <w:rFonts w:ascii="Times New Roman"/>
          <w:color w:val="000000"/>
          <w:spacing w:val="15"/>
          <w:sz w:val="20"/>
        </w:rPr>
        <w:t xml:space="preserve"> </w:t>
      </w:r>
      <w:r>
        <w:rPr>
          <w:rFonts w:ascii="LCARIW+CMR10"/>
          <w:color w:val="000000"/>
          <w:sz w:val="20"/>
        </w:rPr>
        <w:t>their</w:t>
      </w:r>
      <w:r w:rsidR="00463935">
        <w:rPr>
          <w:rFonts w:ascii="Times New Roman" w:hint="eastAsia"/>
          <w:color w:val="000000"/>
          <w:sz w:val="20"/>
        </w:rPr>
        <w:t xml:space="preserve"> </w:t>
      </w:r>
      <w:r>
        <w:rPr>
          <w:rFonts w:ascii="LCARIW+CMR10"/>
          <w:color w:val="000000"/>
          <w:sz w:val="20"/>
        </w:rPr>
        <w:t>consumption</w:t>
      </w:r>
      <w:r>
        <w:rPr>
          <w:rFonts w:ascii="Times New Roman"/>
          <w:color w:val="000000"/>
          <w:spacing w:val="30"/>
          <w:sz w:val="20"/>
        </w:rPr>
        <w:t xml:space="preserve"> </w:t>
      </w:r>
      <w:r>
        <w:rPr>
          <w:rFonts w:ascii="LCARIW+CMR10"/>
          <w:color w:val="000000"/>
          <w:sz w:val="20"/>
        </w:rPr>
        <w:t>behavior</w:t>
      </w:r>
      <w:r>
        <w:rPr>
          <w:rFonts w:ascii="Times New Roman"/>
          <w:color w:val="000000"/>
          <w:spacing w:val="30"/>
          <w:sz w:val="20"/>
        </w:rPr>
        <w:t xml:space="preserve"> </w:t>
      </w:r>
      <w:r>
        <w:rPr>
          <w:rFonts w:ascii="LCARIW+CMR10"/>
          <w:color w:val="000000"/>
          <w:sz w:val="20"/>
        </w:rPr>
        <w:t>in</w:t>
      </w:r>
      <w:r>
        <w:rPr>
          <w:rFonts w:ascii="Times New Roman"/>
          <w:color w:val="000000"/>
          <w:spacing w:val="30"/>
          <w:sz w:val="20"/>
        </w:rPr>
        <w:t xml:space="preserve"> </w:t>
      </w:r>
      <w:r>
        <w:rPr>
          <w:rFonts w:ascii="LCARIW+CMR10"/>
          <w:color w:val="000000"/>
          <w:sz w:val="20"/>
        </w:rPr>
        <w:t>the</w:t>
      </w:r>
      <w:r>
        <w:rPr>
          <w:rFonts w:ascii="Times New Roman"/>
          <w:color w:val="000000"/>
          <w:spacing w:val="30"/>
          <w:sz w:val="20"/>
        </w:rPr>
        <w:t xml:space="preserve"> </w:t>
      </w:r>
      <w:r>
        <w:rPr>
          <w:rFonts w:ascii="LCARIW+CMR10"/>
          <w:color w:val="000000"/>
          <w:sz w:val="20"/>
        </w:rPr>
        <w:t>hours</w:t>
      </w:r>
      <w:r>
        <w:rPr>
          <w:rFonts w:ascii="Times New Roman"/>
          <w:color w:val="000000"/>
          <w:spacing w:val="30"/>
          <w:sz w:val="20"/>
        </w:rPr>
        <w:t xml:space="preserve"> </w:t>
      </w:r>
      <w:r>
        <w:rPr>
          <w:rFonts w:ascii="LCARIW+CMR10"/>
          <w:color w:val="000000"/>
          <w:sz w:val="20"/>
        </w:rPr>
        <w:t>leading</w:t>
      </w:r>
      <w:r>
        <w:rPr>
          <w:rFonts w:ascii="Times New Roman"/>
          <w:color w:val="000000"/>
          <w:spacing w:val="30"/>
          <w:sz w:val="20"/>
        </w:rPr>
        <w:t xml:space="preserve"> </w:t>
      </w:r>
      <w:r>
        <w:rPr>
          <w:rFonts w:ascii="LCARIW+CMR10"/>
          <w:color w:val="000000"/>
          <w:sz w:val="20"/>
        </w:rPr>
        <w:t>up</w:t>
      </w:r>
      <w:r>
        <w:rPr>
          <w:rFonts w:ascii="Times New Roman"/>
          <w:color w:val="000000"/>
          <w:spacing w:val="30"/>
          <w:sz w:val="20"/>
        </w:rPr>
        <w:t xml:space="preserve"> </w:t>
      </w:r>
      <w:r>
        <w:rPr>
          <w:rFonts w:ascii="LCARIW+CMR10"/>
          <w:color w:val="000000"/>
          <w:sz w:val="20"/>
        </w:rPr>
        <w:t>to</w:t>
      </w:r>
      <w:r>
        <w:rPr>
          <w:rFonts w:ascii="Times New Roman"/>
          <w:color w:val="000000"/>
          <w:spacing w:val="30"/>
          <w:sz w:val="20"/>
        </w:rPr>
        <w:t xml:space="preserve"> </w:t>
      </w:r>
      <w:r>
        <w:rPr>
          <w:rFonts w:ascii="LCARIW+CMR10"/>
          <w:color w:val="000000"/>
          <w:sz w:val="20"/>
        </w:rPr>
        <w:t>and</w:t>
      </w:r>
      <w:r>
        <w:rPr>
          <w:rFonts w:ascii="Times New Roman"/>
          <w:color w:val="000000"/>
          <w:spacing w:val="30"/>
          <w:sz w:val="20"/>
        </w:rPr>
        <w:t xml:space="preserve"> </w:t>
      </w:r>
      <w:r>
        <w:rPr>
          <w:rFonts w:ascii="LCARIW+CMR10"/>
          <w:color w:val="000000"/>
          <w:spacing w:val="-1"/>
          <w:sz w:val="20"/>
        </w:rPr>
        <w:t>following</w:t>
      </w:r>
      <w:r>
        <w:rPr>
          <w:rFonts w:ascii="Times New Roman"/>
          <w:color w:val="000000"/>
          <w:spacing w:val="31"/>
          <w:sz w:val="20"/>
        </w:rPr>
        <w:t xml:space="preserve"> </w:t>
      </w:r>
      <w:r>
        <w:rPr>
          <w:rFonts w:ascii="LCARIW+CMR10"/>
          <w:color w:val="000000"/>
          <w:sz w:val="20"/>
        </w:rPr>
        <w:t>the</w:t>
      </w:r>
      <w:r>
        <w:rPr>
          <w:rFonts w:ascii="Times New Roman"/>
          <w:color w:val="000000"/>
          <w:spacing w:val="30"/>
          <w:sz w:val="20"/>
        </w:rPr>
        <w:t xml:space="preserve"> </w:t>
      </w:r>
      <w:r>
        <w:rPr>
          <w:rFonts w:ascii="LCARIW+CMR10"/>
          <w:color w:val="000000"/>
          <w:spacing w:val="2"/>
          <w:sz w:val="20"/>
        </w:rPr>
        <w:t>peak</w:t>
      </w:r>
      <w:r>
        <w:rPr>
          <w:rFonts w:ascii="Times New Roman"/>
          <w:color w:val="000000"/>
          <w:spacing w:val="28"/>
          <w:sz w:val="20"/>
        </w:rPr>
        <w:t xml:space="preserve"> </w:t>
      </w:r>
      <w:r>
        <w:rPr>
          <w:rFonts w:ascii="LCARIW+CMR10"/>
          <w:color w:val="000000"/>
          <w:sz w:val="20"/>
        </w:rPr>
        <w:t>rate</w:t>
      </w:r>
      <w:r>
        <w:rPr>
          <w:rFonts w:ascii="Times New Roman"/>
          <w:color w:val="000000"/>
          <w:spacing w:val="30"/>
          <w:sz w:val="20"/>
        </w:rPr>
        <w:t xml:space="preserve"> </w:t>
      </w:r>
      <w:r>
        <w:rPr>
          <w:rFonts w:ascii="LCARIW+CMR10"/>
          <w:color w:val="000000"/>
          <w:spacing w:val="2"/>
          <w:sz w:val="20"/>
        </w:rPr>
        <w:t>period.</w:t>
      </w:r>
      <w:r>
        <w:rPr>
          <w:rFonts w:ascii="Times New Roman"/>
          <w:color w:val="000000"/>
          <w:spacing w:val="78"/>
          <w:sz w:val="20"/>
        </w:rPr>
        <w:t xml:space="preserve"> </w:t>
      </w:r>
      <w:r>
        <w:rPr>
          <w:rFonts w:ascii="LCARIW+CMR10"/>
          <w:color w:val="000000"/>
          <w:spacing w:val="-9"/>
          <w:sz w:val="20"/>
        </w:rPr>
        <w:t>For</w:t>
      </w:r>
      <w:r>
        <w:rPr>
          <w:rFonts w:ascii="Times New Roman"/>
          <w:color w:val="000000"/>
          <w:spacing w:val="38"/>
          <w:sz w:val="20"/>
        </w:rPr>
        <w:t xml:space="preserve"> </w:t>
      </w:r>
      <w:r>
        <w:rPr>
          <w:rFonts w:ascii="LCARIW+CMR10"/>
          <w:color w:val="000000"/>
          <w:sz w:val="20"/>
        </w:rPr>
        <w:t>this</w:t>
      </w:r>
      <w:r>
        <w:rPr>
          <w:rFonts w:ascii="Times New Roman"/>
          <w:color w:val="000000"/>
          <w:spacing w:val="30"/>
          <w:sz w:val="20"/>
        </w:rPr>
        <w:t xml:space="preserve"> </w:t>
      </w:r>
      <w:r>
        <w:rPr>
          <w:rFonts w:ascii="LCARIW+CMR10"/>
          <w:color w:val="000000"/>
          <w:sz w:val="20"/>
        </w:rPr>
        <w:t>reason,</w:t>
      </w:r>
      <w:r>
        <w:rPr>
          <w:rFonts w:ascii="Times New Roman"/>
          <w:color w:val="000000"/>
          <w:spacing w:val="34"/>
          <w:sz w:val="20"/>
        </w:rPr>
        <w:t xml:space="preserve"> </w:t>
      </w:r>
      <w:r>
        <w:rPr>
          <w:rFonts w:ascii="LCARIW+CMR10"/>
          <w:color w:val="000000"/>
          <w:sz w:val="20"/>
        </w:rPr>
        <w:t>in</w:t>
      </w:r>
      <w:r>
        <w:rPr>
          <w:rFonts w:ascii="Times New Roman"/>
          <w:color w:val="000000"/>
          <w:spacing w:val="30"/>
          <w:sz w:val="20"/>
        </w:rPr>
        <w:t xml:space="preserve"> </w:t>
      </w:r>
      <w:r>
        <w:rPr>
          <w:rFonts w:ascii="LCARIW+CMR10"/>
          <w:color w:val="000000"/>
          <w:sz w:val="20"/>
        </w:rPr>
        <w:t>the</w:t>
      </w:r>
      <w:r w:rsidR="00463935">
        <w:rPr>
          <w:rFonts w:ascii="Times New Roman" w:hint="eastAsia"/>
          <w:color w:val="000000"/>
          <w:sz w:val="20"/>
        </w:rPr>
        <w:t xml:space="preserve"> </w:t>
      </w:r>
      <w:r>
        <w:rPr>
          <w:rFonts w:ascii="LCARIW+CMR10"/>
          <w:color w:val="000000"/>
          <w:spacing w:val="-1"/>
          <w:sz w:val="20"/>
        </w:rPr>
        <w:t>following</w:t>
      </w:r>
      <w:r>
        <w:rPr>
          <w:rFonts w:ascii="Times New Roman"/>
          <w:color w:val="000000"/>
          <w:spacing w:val="21"/>
          <w:sz w:val="20"/>
        </w:rPr>
        <w:t xml:space="preserve"> </w:t>
      </w:r>
      <w:r>
        <w:rPr>
          <w:rFonts w:ascii="LCARIW+CMR10"/>
          <w:color w:val="000000"/>
          <w:sz w:val="20"/>
        </w:rPr>
        <w:t>empirical</w:t>
      </w:r>
      <w:r>
        <w:rPr>
          <w:rFonts w:ascii="Times New Roman"/>
          <w:color w:val="000000"/>
          <w:spacing w:val="21"/>
          <w:sz w:val="20"/>
        </w:rPr>
        <w:t xml:space="preserve"> </w:t>
      </w:r>
      <w:r>
        <w:rPr>
          <w:rFonts w:ascii="LCARIW+CMR10"/>
          <w:color w:val="000000"/>
          <w:sz w:val="20"/>
        </w:rPr>
        <w:t>analysis,</w:t>
      </w:r>
      <w:r>
        <w:rPr>
          <w:rFonts w:ascii="Times New Roman"/>
          <w:color w:val="000000"/>
          <w:spacing w:val="22"/>
          <w:sz w:val="20"/>
        </w:rPr>
        <w:t xml:space="preserve"> </w:t>
      </w:r>
      <w:r>
        <w:rPr>
          <w:rFonts w:ascii="LCARIW+CMR10"/>
          <w:color w:val="000000"/>
          <w:sz w:val="20"/>
        </w:rPr>
        <w:t>I</w:t>
      </w:r>
      <w:r>
        <w:rPr>
          <w:rFonts w:ascii="Times New Roman"/>
          <w:color w:val="000000"/>
          <w:spacing w:val="21"/>
          <w:sz w:val="20"/>
        </w:rPr>
        <w:t xml:space="preserve"> </w:t>
      </w:r>
      <w:r>
        <w:rPr>
          <w:rFonts w:ascii="LCARIW+CMR10"/>
          <w:color w:val="000000"/>
          <w:spacing w:val="-1"/>
          <w:sz w:val="20"/>
        </w:rPr>
        <w:t>continually</w:t>
      </w:r>
      <w:r>
        <w:rPr>
          <w:rFonts w:ascii="Times New Roman"/>
          <w:color w:val="000000"/>
          <w:spacing w:val="22"/>
          <w:sz w:val="20"/>
        </w:rPr>
        <w:t xml:space="preserve"> </w:t>
      </w:r>
      <w:r>
        <w:rPr>
          <w:rFonts w:ascii="LCARIW+CMR10"/>
          <w:color w:val="000000"/>
          <w:spacing w:val="1"/>
          <w:sz w:val="20"/>
        </w:rPr>
        <w:t>focus</w:t>
      </w:r>
      <w:r>
        <w:rPr>
          <w:rFonts w:ascii="Times New Roman"/>
          <w:color w:val="000000"/>
          <w:spacing w:val="20"/>
          <w:sz w:val="20"/>
        </w:rPr>
        <w:t xml:space="preserve"> </w:t>
      </w:r>
      <w:r>
        <w:rPr>
          <w:rFonts w:ascii="LCARIW+CMR10"/>
          <w:color w:val="000000"/>
          <w:sz w:val="20"/>
        </w:rPr>
        <w:t>on</w:t>
      </w:r>
      <w:r>
        <w:rPr>
          <w:rFonts w:ascii="Times New Roman"/>
          <w:color w:val="000000"/>
          <w:spacing w:val="21"/>
          <w:sz w:val="20"/>
        </w:rPr>
        <w:t xml:space="preserve"> </w:t>
      </w:r>
      <w:r>
        <w:rPr>
          <w:rFonts w:ascii="LCARIW+CMR10"/>
          <w:color w:val="000000"/>
          <w:sz w:val="20"/>
        </w:rPr>
        <w:t>household</w:t>
      </w:r>
      <w:r>
        <w:rPr>
          <w:rFonts w:ascii="Times New Roman"/>
          <w:color w:val="000000"/>
          <w:spacing w:val="21"/>
          <w:sz w:val="20"/>
        </w:rPr>
        <w:t xml:space="preserve"> </w:t>
      </w:r>
      <w:r>
        <w:rPr>
          <w:rFonts w:ascii="LCARIW+CMR10"/>
          <w:color w:val="000000"/>
          <w:spacing w:val="-1"/>
          <w:sz w:val="20"/>
        </w:rPr>
        <w:t>electricity</w:t>
      </w:r>
      <w:r>
        <w:rPr>
          <w:rFonts w:ascii="Times New Roman"/>
          <w:color w:val="000000"/>
          <w:spacing w:val="21"/>
          <w:sz w:val="20"/>
        </w:rPr>
        <w:t xml:space="preserve"> </w:t>
      </w:r>
      <w:r>
        <w:rPr>
          <w:rFonts w:ascii="LCARIW+CMR10"/>
          <w:color w:val="000000"/>
          <w:sz w:val="20"/>
        </w:rPr>
        <w:t>demand</w:t>
      </w:r>
      <w:r>
        <w:rPr>
          <w:rFonts w:ascii="Times New Roman"/>
          <w:color w:val="000000"/>
          <w:spacing w:val="21"/>
          <w:sz w:val="20"/>
        </w:rPr>
        <w:t xml:space="preserve"> </w:t>
      </w:r>
      <w:r>
        <w:rPr>
          <w:rFonts w:ascii="LCARIW+CMR10"/>
          <w:color w:val="000000"/>
          <w:sz w:val="20"/>
        </w:rPr>
        <w:t>responses</w:t>
      </w:r>
      <w:r>
        <w:rPr>
          <w:rFonts w:ascii="Times New Roman"/>
          <w:color w:val="000000"/>
          <w:spacing w:val="20"/>
          <w:sz w:val="20"/>
        </w:rPr>
        <w:t xml:space="preserve"> </w:t>
      </w:r>
      <w:r>
        <w:rPr>
          <w:rFonts w:ascii="LCARIW+CMR10"/>
          <w:color w:val="000000"/>
          <w:sz w:val="20"/>
        </w:rPr>
        <w:t>to</w:t>
      </w:r>
      <w:r>
        <w:rPr>
          <w:rFonts w:ascii="Times New Roman"/>
          <w:color w:val="000000"/>
          <w:spacing w:val="21"/>
          <w:sz w:val="20"/>
        </w:rPr>
        <w:t xml:space="preserve"> </w:t>
      </w:r>
      <w:r>
        <w:rPr>
          <w:rFonts w:ascii="LCARIW+CMR10"/>
          <w:color w:val="000000"/>
          <w:sz w:val="20"/>
        </w:rPr>
        <w:t>the</w:t>
      </w:r>
      <w:r>
        <w:rPr>
          <w:rFonts w:ascii="Times New Roman"/>
          <w:color w:val="000000"/>
          <w:spacing w:val="21"/>
          <w:sz w:val="20"/>
        </w:rPr>
        <w:t xml:space="preserve"> </w:t>
      </w:r>
      <w:r>
        <w:rPr>
          <w:rFonts w:ascii="LCARIW+CMR10"/>
          <w:color w:val="000000"/>
          <w:spacing w:val="-1"/>
          <w:sz w:val="20"/>
        </w:rPr>
        <w:t>time-varying</w:t>
      </w:r>
      <w:r w:rsidR="00463935">
        <w:rPr>
          <w:rFonts w:ascii="Times New Roman" w:hint="eastAsia"/>
          <w:color w:val="000000"/>
          <w:sz w:val="20"/>
        </w:rPr>
        <w:t xml:space="preserve"> </w:t>
      </w:r>
      <w:r>
        <w:rPr>
          <w:rFonts w:ascii="LCARIW+CMR10"/>
          <w:color w:val="000000"/>
          <w:sz w:val="20"/>
        </w:rPr>
        <w:t>prices</w:t>
      </w:r>
      <w:r>
        <w:rPr>
          <w:rFonts w:ascii="Times New Roman"/>
          <w:color w:val="000000"/>
          <w:spacing w:val="16"/>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three</w:t>
      </w:r>
      <w:r>
        <w:rPr>
          <w:rFonts w:ascii="Times New Roman"/>
          <w:color w:val="000000"/>
          <w:spacing w:val="16"/>
          <w:sz w:val="20"/>
        </w:rPr>
        <w:t xml:space="preserve"> </w:t>
      </w:r>
      <w:r>
        <w:rPr>
          <w:rFonts w:ascii="LCARIW+CMR10"/>
          <w:color w:val="000000"/>
          <w:spacing w:val="-2"/>
          <w:sz w:val="20"/>
        </w:rPr>
        <w:t>intervals.</w:t>
      </w:r>
    </w:p>
    <w:p w14:paraId="3A378455" w14:textId="77777777" w:rsidR="003820C6" w:rsidRDefault="0076004A">
      <w:pPr>
        <w:spacing w:before="421" w:after="0" w:line="209" w:lineRule="exact"/>
        <w:jc w:val="left"/>
        <w:rPr>
          <w:rFonts w:ascii="Times New Roman"/>
          <w:color w:val="000000"/>
          <w:sz w:val="20"/>
        </w:rPr>
      </w:pPr>
      <w:r>
        <w:rPr>
          <w:rFonts w:ascii="HRODMK+CMBX10"/>
          <w:color w:val="000000"/>
          <w:sz w:val="20"/>
        </w:rPr>
        <w:t>3.1.2</w:t>
      </w:r>
      <w:r>
        <w:rPr>
          <w:rFonts w:ascii="Times New Roman"/>
          <w:color w:val="000000"/>
          <w:spacing w:val="179"/>
          <w:sz w:val="20"/>
        </w:rPr>
        <w:t xml:space="preserve"> </w:t>
      </w:r>
      <w:r>
        <w:rPr>
          <w:rFonts w:ascii="HRODMK+CMBX10"/>
          <w:color w:val="000000"/>
          <w:sz w:val="20"/>
        </w:rPr>
        <w:t>Hourly</w:t>
      </w:r>
      <w:r>
        <w:rPr>
          <w:rFonts w:ascii="Times New Roman"/>
          <w:color w:val="000000"/>
          <w:spacing w:val="26"/>
          <w:sz w:val="20"/>
        </w:rPr>
        <w:t xml:space="preserve"> </w:t>
      </w:r>
      <w:r>
        <w:rPr>
          <w:rFonts w:ascii="HRODMK+CMBX10"/>
          <w:color w:val="000000"/>
          <w:spacing w:val="-1"/>
          <w:sz w:val="20"/>
        </w:rPr>
        <w:t>Average</w:t>
      </w:r>
      <w:r>
        <w:rPr>
          <w:rFonts w:ascii="Times New Roman"/>
          <w:color w:val="000000"/>
          <w:spacing w:val="27"/>
          <w:sz w:val="20"/>
        </w:rPr>
        <w:t xml:space="preserve"> </w:t>
      </w:r>
      <w:r>
        <w:rPr>
          <w:rFonts w:ascii="HRODMK+CMBX10"/>
          <w:color w:val="000000"/>
          <w:spacing w:val="-4"/>
          <w:sz w:val="20"/>
        </w:rPr>
        <w:t>Treatment</w:t>
      </w:r>
      <w:r>
        <w:rPr>
          <w:rFonts w:ascii="Times New Roman"/>
          <w:color w:val="000000"/>
          <w:spacing w:val="30"/>
          <w:sz w:val="20"/>
        </w:rPr>
        <w:t xml:space="preserve"> </w:t>
      </w:r>
      <w:r>
        <w:rPr>
          <w:rFonts w:ascii="HRODMK+CMBX10"/>
          <w:color w:val="000000"/>
          <w:sz w:val="20"/>
        </w:rPr>
        <w:t>E</w:t>
      </w:r>
      <w:r>
        <w:rPr>
          <w:rFonts w:ascii="OLJNMT+CMBX10" w:hAnsi="OLJNMT+CMBX10" w:cs="OLJNMT+CMBX10"/>
          <w:color w:val="000000"/>
          <w:sz w:val="20"/>
        </w:rPr>
        <w:t>ﬀ</w:t>
      </w:r>
      <w:r>
        <w:rPr>
          <w:rFonts w:ascii="HRODMK+CMBX10"/>
          <w:color w:val="000000"/>
          <w:sz w:val="20"/>
        </w:rPr>
        <w:t>ects</w:t>
      </w:r>
      <w:r>
        <w:rPr>
          <w:rFonts w:ascii="Times New Roman"/>
          <w:color w:val="000000"/>
          <w:spacing w:val="27"/>
          <w:sz w:val="20"/>
        </w:rPr>
        <w:t xml:space="preserve"> </w:t>
      </w:r>
      <w:r>
        <w:rPr>
          <w:rFonts w:ascii="HRODMK+CMBX10"/>
          <w:color w:val="000000"/>
          <w:sz w:val="20"/>
        </w:rPr>
        <w:t>around</w:t>
      </w:r>
      <w:r>
        <w:rPr>
          <w:rFonts w:ascii="Times New Roman"/>
          <w:color w:val="000000"/>
          <w:spacing w:val="26"/>
          <w:sz w:val="20"/>
        </w:rPr>
        <w:t xml:space="preserve"> </w:t>
      </w:r>
      <w:r>
        <w:rPr>
          <w:rFonts w:ascii="HRODMK+CMBX10"/>
          <w:color w:val="000000"/>
          <w:sz w:val="20"/>
        </w:rPr>
        <w:t>the</w:t>
      </w:r>
      <w:r>
        <w:rPr>
          <w:rFonts w:ascii="Times New Roman"/>
          <w:color w:val="000000"/>
          <w:spacing w:val="26"/>
          <w:sz w:val="20"/>
        </w:rPr>
        <w:t xml:space="preserve"> </w:t>
      </w:r>
      <w:r>
        <w:rPr>
          <w:rFonts w:ascii="HRODMK+CMBX10"/>
          <w:color w:val="000000"/>
          <w:spacing w:val="-3"/>
          <w:sz w:val="20"/>
        </w:rPr>
        <w:t>Peak</w:t>
      </w:r>
      <w:r>
        <w:rPr>
          <w:rFonts w:ascii="Times New Roman"/>
          <w:color w:val="000000"/>
          <w:spacing w:val="29"/>
          <w:sz w:val="20"/>
        </w:rPr>
        <w:t xml:space="preserve"> </w:t>
      </w:r>
      <w:r>
        <w:rPr>
          <w:rFonts w:ascii="HRODMK+CMBX10"/>
          <w:color w:val="000000"/>
          <w:sz w:val="20"/>
        </w:rPr>
        <w:t>Rate</w:t>
      </w:r>
      <w:r>
        <w:rPr>
          <w:rFonts w:ascii="Times New Roman"/>
          <w:color w:val="000000"/>
          <w:spacing w:val="26"/>
          <w:sz w:val="20"/>
        </w:rPr>
        <w:t xml:space="preserve"> </w:t>
      </w:r>
      <w:r>
        <w:rPr>
          <w:rFonts w:ascii="HRODMK+CMBX10"/>
          <w:color w:val="000000"/>
          <w:sz w:val="20"/>
        </w:rPr>
        <w:t>Period</w:t>
      </w:r>
    </w:p>
    <w:p w14:paraId="68AA3FAF" w14:textId="396FCB17" w:rsidR="003820C6" w:rsidRDefault="0076004A" w:rsidP="00E95F83">
      <w:pPr>
        <w:spacing w:before="278" w:after="0" w:line="360" w:lineRule="auto"/>
        <w:rPr>
          <w:rFonts w:ascii="Times New Roman"/>
          <w:color w:val="000000"/>
          <w:sz w:val="20"/>
        </w:rPr>
      </w:pPr>
      <w:r>
        <w:rPr>
          <w:rFonts w:ascii="LCARIW+CMR10"/>
          <w:color w:val="000000"/>
          <w:sz w:val="20"/>
        </w:rPr>
        <w:t>Estimating</w:t>
      </w:r>
      <w:r>
        <w:rPr>
          <w:rFonts w:ascii="Times New Roman"/>
          <w:color w:val="000000"/>
          <w:spacing w:val="35"/>
          <w:sz w:val="20"/>
        </w:rPr>
        <w:t xml:space="preserve"> </w:t>
      </w:r>
      <w:r>
        <w:rPr>
          <w:rFonts w:ascii="LCARIW+CMR10"/>
          <w:color w:val="000000"/>
          <w:spacing w:val="-1"/>
          <w:sz w:val="20"/>
        </w:rPr>
        <w:t>by-tari</w:t>
      </w:r>
      <w:r>
        <w:rPr>
          <w:rFonts w:ascii="LSPPBV+CMR10" w:hAnsi="LSPPBV+CMR10" w:cs="LSPPBV+CMR10"/>
          <w:color w:val="000000"/>
          <w:sz w:val="20"/>
        </w:rPr>
        <w:t>ﬀ</w:t>
      </w:r>
      <w:r>
        <w:rPr>
          <w:rFonts w:ascii="LCARIW+CMR10"/>
          <w:color w:val="000000"/>
          <w:sz w:val="20"/>
        </w:rPr>
        <w:t>-group</w:t>
      </w:r>
      <w:r>
        <w:rPr>
          <w:rFonts w:ascii="Times New Roman"/>
          <w:color w:val="000000"/>
          <w:spacing w:val="35"/>
          <w:sz w:val="20"/>
        </w:rPr>
        <w:t xml:space="preserve"> </w:t>
      </w:r>
      <w:r>
        <w:rPr>
          <w:rFonts w:ascii="LCARIW+CMR10"/>
          <w:color w:val="000000"/>
          <w:spacing w:val="-6"/>
          <w:sz w:val="20"/>
        </w:rPr>
        <w:t>ATEs</w:t>
      </w:r>
      <w:r>
        <w:rPr>
          <w:rFonts w:ascii="Times New Roman"/>
          <w:color w:val="000000"/>
          <w:spacing w:val="41"/>
          <w:sz w:val="20"/>
        </w:rPr>
        <w:t xml:space="preserve"> </w:t>
      </w:r>
      <w:r>
        <w:rPr>
          <w:rFonts w:ascii="LCARIW+CMR10"/>
          <w:color w:val="000000"/>
          <w:sz w:val="20"/>
        </w:rPr>
        <w:t>around</w:t>
      </w:r>
      <w:r>
        <w:rPr>
          <w:rFonts w:ascii="Times New Roman"/>
          <w:color w:val="000000"/>
          <w:spacing w:val="35"/>
          <w:sz w:val="20"/>
        </w:rPr>
        <w:t xml:space="preserve"> </w:t>
      </w:r>
      <w:r>
        <w:rPr>
          <w:rFonts w:ascii="LCARIW+CMR10"/>
          <w:color w:val="000000"/>
          <w:sz w:val="20"/>
        </w:rPr>
        <w:t>the</w:t>
      </w:r>
      <w:r>
        <w:rPr>
          <w:rFonts w:ascii="Times New Roman"/>
          <w:color w:val="000000"/>
          <w:spacing w:val="35"/>
          <w:sz w:val="20"/>
        </w:rPr>
        <w:t xml:space="preserve"> </w:t>
      </w:r>
      <w:r>
        <w:rPr>
          <w:rFonts w:ascii="LCARIW+CMR10"/>
          <w:color w:val="000000"/>
          <w:spacing w:val="2"/>
          <w:sz w:val="20"/>
        </w:rPr>
        <w:t>peak</w:t>
      </w:r>
      <w:r>
        <w:rPr>
          <w:rFonts w:ascii="Times New Roman"/>
          <w:color w:val="000000"/>
          <w:spacing w:val="33"/>
          <w:sz w:val="20"/>
        </w:rPr>
        <w:t xml:space="preserve"> </w:t>
      </w:r>
      <w:r>
        <w:rPr>
          <w:rFonts w:ascii="LCARIW+CMR10"/>
          <w:color w:val="000000"/>
          <w:sz w:val="20"/>
        </w:rPr>
        <w:t>rate</w:t>
      </w:r>
      <w:r>
        <w:rPr>
          <w:rFonts w:ascii="Times New Roman"/>
          <w:color w:val="000000"/>
          <w:spacing w:val="35"/>
          <w:sz w:val="20"/>
        </w:rPr>
        <w:t xml:space="preserve"> </w:t>
      </w:r>
      <w:r>
        <w:rPr>
          <w:rFonts w:ascii="LCARIW+CMR10"/>
          <w:color w:val="000000"/>
          <w:spacing w:val="2"/>
          <w:sz w:val="20"/>
        </w:rPr>
        <w:t>period</w:t>
      </w:r>
      <w:r>
        <w:rPr>
          <w:rFonts w:ascii="Times New Roman"/>
          <w:color w:val="000000"/>
          <w:spacing w:val="33"/>
          <w:sz w:val="20"/>
        </w:rPr>
        <w:t xml:space="preserve"> </w:t>
      </w:r>
      <w:r>
        <w:rPr>
          <w:rFonts w:ascii="LCARIW+CMR10"/>
          <w:color w:val="000000"/>
          <w:spacing w:val="-1"/>
          <w:sz w:val="20"/>
        </w:rPr>
        <w:t>allows</w:t>
      </w:r>
      <w:r>
        <w:rPr>
          <w:rFonts w:ascii="Times New Roman"/>
          <w:color w:val="000000"/>
          <w:spacing w:val="36"/>
          <w:sz w:val="20"/>
        </w:rPr>
        <w:t xml:space="preserve"> </w:t>
      </w:r>
      <w:r>
        <w:rPr>
          <w:rFonts w:ascii="LCARIW+CMR10"/>
          <w:color w:val="000000"/>
          <w:sz w:val="20"/>
        </w:rPr>
        <w:t>us</w:t>
      </w:r>
      <w:r>
        <w:rPr>
          <w:rFonts w:ascii="Times New Roman"/>
          <w:color w:val="000000"/>
          <w:spacing w:val="35"/>
          <w:sz w:val="20"/>
        </w:rPr>
        <w:t xml:space="preserve"> </w:t>
      </w:r>
      <w:r>
        <w:rPr>
          <w:rFonts w:ascii="LCARIW+CMR10"/>
          <w:color w:val="000000"/>
          <w:sz w:val="20"/>
        </w:rPr>
        <w:t>to</w:t>
      </w:r>
      <w:r>
        <w:rPr>
          <w:rFonts w:ascii="Times New Roman"/>
          <w:color w:val="000000"/>
          <w:spacing w:val="35"/>
          <w:sz w:val="20"/>
        </w:rPr>
        <w:t xml:space="preserve"> </w:t>
      </w:r>
      <w:r>
        <w:rPr>
          <w:rFonts w:ascii="LCARIW+CMR10"/>
          <w:color w:val="000000"/>
          <w:sz w:val="20"/>
        </w:rPr>
        <w:t>justify</w:t>
      </w:r>
      <w:r>
        <w:rPr>
          <w:rFonts w:ascii="Times New Roman"/>
          <w:color w:val="000000"/>
          <w:spacing w:val="35"/>
          <w:sz w:val="20"/>
        </w:rPr>
        <w:t xml:space="preserve"> </w:t>
      </w:r>
      <w:r>
        <w:rPr>
          <w:rFonts w:ascii="LCARIW+CMR10"/>
          <w:color w:val="000000"/>
          <w:sz w:val="20"/>
        </w:rPr>
        <w:t>whether</w:t>
      </w:r>
      <w:r>
        <w:rPr>
          <w:rFonts w:ascii="Times New Roman"/>
          <w:color w:val="000000"/>
          <w:spacing w:val="35"/>
          <w:sz w:val="20"/>
        </w:rPr>
        <w:t xml:space="preserve"> </w:t>
      </w:r>
      <w:r>
        <w:rPr>
          <w:rFonts w:ascii="LCARIW+CMR10"/>
          <w:color w:val="000000"/>
          <w:sz w:val="20"/>
        </w:rPr>
        <w:t>or</w:t>
      </w:r>
      <w:r>
        <w:rPr>
          <w:rFonts w:ascii="Times New Roman"/>
          <w:color w:val="000000"/>
          <w:spacing w:val="35"/>
          <w:sz w:val="20"/>
        </w:rPr>
        <w:t xml:space="preserve"> </w:t>
      </w:r>
      <w:r>
        <w:rPr>
          <w:rFonts w:ascii="LCARIW+CMR10"/>
          <w:color w:val="000000"/>
          <w:sz w:val="20"/>
        </w:rPr>
        <w:t>not</w:t>
      </w:r>
      <w:r>
        <w:rPr>
          <w:rFonts w:ascii="Times New Roman"/>
          <w:color w:val="000000"/>
          <w:spacing w:val="35"/>
          <w:sz w:val="20"/>
        </w:rPr>
        <w:t xml:space="preserve"> </w:t>
      </w:r>
      <w:r>
        <w:rPr>
          <w:rFonts w:ascii="LCARIW+CMR10"/>
          <w:color w:val="000000"/>
          <w:sz w:val="20"/>
        </w:rPr>
        <w:t>the</w:t>
      </w:r>
      <w:r>
        <w:rPr>
          <w:rFonts w:ascii="Times New Roman"/>
          <w:color w:val="000000"/>
          <w:spacing w:val="35"/>
          <w:sz w:val="20"/>
        </w:rPr>
        <w:t xml:space="preserve"> </w:t>
      </w:r>
      <w:r>
        <w:rPr>
          <w:rFonts w:ascii="LCARIW+CMR10"/>
          <w:color w:val="000000"/>
          <w:spacing w:val="-3"/>
          <w:sz w:val="20"/>
        </w:rPr>
        <w:t>law</w:t>
      </w:r>
      <w:r>
        <w:rPr>
          <w:rFonts w:ascii="Times New Roman"/>
          <w:color w:val="000000"/>
          <w:spacing w:val="37"/>
          <w:sz w:val="20"/>
        </w:rPr>
        <w:t xml:space="preserve"> </w:t>
      </w:r>
      <w:r>
        <w:rPr>
          <w:rFonts w:ascii="LCARIW+CMR10"/>
          <w:color w:val="000000"/>
          <w:sz w:val="20"/>
        </w:rPr>
        <w:t>of</w:t>
      </w:r>
      <w:r w:rsidR="00E95F83">
        <w:rPr>
          <w:rFonts w:ascii="Times New Roman" w:hint="eastAsia"/>
          <w:color w:val="000000"/>
          <w:sz w:val="20"/>
        </w:rPr>
        <w:t xml:space="preserve"> </w:t>
      </w:r>
      <w:r>
        <w:rPr>
          <w:rFonts w:ascii="LCARIW+CMR10"/>
          <w:color w:val="000000"/>
          <w:sz w:val="20"/>
        </w:rPr>
        <w:t>demand</w:t>
      </w:r>
      <w:r>
        <w:rPr>
          <w:rFonts w:ascii="Times New Roman"/>
          <w:color w:val="000000"/>
          <w:spacing w:val="11"/>
          <w:sz w:val="20"/>
        </w:rPr>
        <w:t xml:space="preserve"> </w:t>
      </w:r>
      <w:r>
        <w:rPr>
          <w:rFonts w:ascii="LCARIW+CMR10"/>
          <w:color w:val="000000"/>
          <w:sz w:val="20"/>
        </w:rPr>
        <w:t>is</w:t>
      </w:r>
      <w:r>
        <w:rPr>
          <w:rFonts w:ascii="Times New Roman"/>
          <w:color w:val="000000"/>
          <w:spacing w:val="11"/>
          <w:sz w:val="20"/>
        </w:rPr>
        <w:t xml:space="preserve"> </w:t>
      </w:r>
      <w:r>
        <w:rPr>
          <w:rFonts w:ascii="LCARIW+CMR10" w:hAnsi="LCARIW+CMR10" w:cs="LCARIW+CMR10"/>
          <w:color w:val="000000"/>
          <w:sz w:val="20"/>
        </w:rPr>
        <w:t>satisﬁed</w:t>
      </w:r>
      <w:r>
        <w:rPr>
          <w:rFonts w:ascii="Times New Roman"/>
          <w:color w:val="000000"/>
          <w:spacing w:val="11"/>
          <w:sz w:val="20"/>
        </w:rPr>
        <w:t xml:space="preserve"> </w:t>
      </w:r>
      <w:r>
        <w:rPr>
          <w:rFonts w:ascii="LCARIW+CMR10"/>
          <w:color w:val="000000"/>
          <w:spacing w:val="-1"/>
          <w:sz w:val="20"/>
        </w:rPr>
        <w:t>between</w:t>
      </w:r>
      <w:r>
        <w:rPr>
          <w:rFonts w:ascii="Times New Roman"/>
          <w:color w:val="000000"/>
          <w:spacing w:val="12"/>
          <w:sz w:val="20"/>
        </w:rPr>
        <w:t xml:space="preserve"> </w:t>
      </w:r>
      <w:r>
        <w:rPr>
          <w:rFonts w:ascii="LCARIW+CMR10"/>
          <w:color w:val="000000"/>
          <w:sz w:val="20"/>
        </w:rPr>
        <w:t>the</w:t>
      </w:r>
      <w:r>
        <w:rPr>
          <w:rFonts w:ascii="Times New Roman"/>
          <w:color w:val="000000"/>
          <w:spacing w:val="11"/>
          <w:sz w:val="20"/>
        </w:rPr>
        <w:t xml:space="preserve"> </w:t>
      </w:r>
      <w:r>
        <w:rPr>
          <w:rFonts w:ascii="LCARIW+CMR10"/>
          <w:color w:val="000000"/>
          <w:sz w:val="20"/>
        </w:rPr>
        <w:t>responsiveness</w:t>
      </w:r>
      <w:r>
        <w:rPr>
          <w:rFonts w:ascii="Times New Roman"/>
          <w:color w:val="000000"/>
          <w:spacing w:val="11"/>
          <w:sz w:val="20"/>
        </w:rPr>
        <w:t xml:space="preserve"> </w:t>
      </w:r>
      <w:r>
        <w:rPr>
          <w:rFonts w:ascii="LCARIW+CMR10"/>
          <w:color w:val="000000"/>
          <w:sz w:val="20"/>
        </w:rPr>
        <w:t>of</w:t>
      </w:r>
      <w:r>
        <w:rPr>
          <w:rFonts w:ascii="Times New Roman"/>
          <w:color w:val="000000"/>
          <w:spacing w:val="11"/>
          <w:sz w:val="20"/>
        </w:rPr>
        <w:t xml:space="preserve"> </w:t>
      </w:r>
      <w:r>
        <w:rPr>
          <w:rFonts w:ascii="LCARIW+CMR10"/>
          <w:color w:val="000000"/>
          <w:sz w:val="20"/>
        </w:rPr>
        <w:t>Irish</w:t>
      </w:r>
      <w:r>
        <w:rPr>
          <w:rFonts w:ascii="Times New Roman"/>
          <w:color w:val="000000"/>
          <w:spacing w:val="11"/>
          <w:sz w:val="20"/>
        </w:rPr>
        <w:t xml:space="preserve"> </w:t>
      </w:r>
      <w:r>
        <w:rPr>
          <w:rFonts w:ascii="LCARIW+CMR10"/>
          <w:color w:val="000000"/>
          <w:sz w:val="20"/>
        </w:rPr>
        <w:t>households</w:t>
      </w:r>
      <w:r>
        <w:rPr>
          <w:rFonts w:ascii="Times New Roman"/>
          <w:color w:val="000000"/>
          <w:spacing w:val="11"/>
          <w:sz w:val="20"/>
        </w:rPr>
        <w:t xml:space="preserve"> </w:t>
      </w:r>
      <w:r>
        <w:rPr>
          <w:rFonts w:ascii="LCARIW+CMR10"/>
          <w:color w:val="000000"/>
          <w:sz w:val="20"/>
        </w:rPr>
        <w:t>and</w:t>
      </w:r>
      <w:r>
        <w:rPr>
          <w:rFonts w:ascii="Times New Roman"/>
          <w:color w:val="000000"/>
          <w:spacing w:val="11"/>
          <w:sz w:val="20"/>
        </w:rPr>
        <w:t xml:space="preserve"> </w:t>
      </w:r>
      <w:r>
        <w:rPr>
          <w:rFonts w:ascii="LCARIW+CMR10"/>
          <w:color w:val="000000"/>
          <w:sz w:val="20"/>
        </w:rPr>
        <w:t>the</w:t>
      </w:r>
      <w:r>
        <w:rPr>
          <w:rFonts w:ascii="Times New Roman"/>
          <w:color w:val="000000"/>
          <w:spacing w:val="11"/>
          <w:sz w:val="20"/>
        </w:rPr>
        <w:t xml:space="preserve"> </w:t>
      </w:r>
      <w:r>
        <w:rPr>
          <w:rFonts w:ascii="LCARIW+CMR10"/>
          <w:color w:val="000000"/>
          <w:sz w:val="20"/>
        </w:rPr>
        <w:t>magnitudes</w:t>
      </w:r>
      <w:r>
        <w:rPr>
          <w:rFonts w:ascii="Times New Roman"/>
          <w:color w:val="000000"/>
          <w:spacing w:val="11"/>
          <w:sz w:val="20"/>
        </w:rPr>
        <w:t xml:space="preserve"> </w:t>
      </w:r>
      <w:r>
        <w:rPr>
          <w:rFonts w:ascii="LCARIW+CMR10"/>
          <w:color w:val="000000"/>
          <w:sz w:val="20"/>
        </w:rPr>
        <w:t>of</w:t>
      </w:r>
      <w:r>
        <w:rPr>
          <w:rFonts w:ascii="Times New Roman"/>
          <w:color w:val="000000"/>
          <w:spacing w:val="11"/>
          <w:sz w:val="20"/>
        </w:rPr>
        <w:t xml:space="preserve"> </w:t>
      </w:r>
      <w:r>
        <w:rPr>
          <w:rFonts w:ascii="LCARIW+CMR10"/>
          <w:color w:val="000000"/>
          <w:sz w:val="20"/>
        </w:rPr>
        <w:t>price</w:t>
      </w:r>
      <w:r>
        <w:rPr>
          <w:rFonts w:ascii="Times New Roman"/>
          <w:color w:val="000000"/>
          <w:spacing w:val="11"/>
          <w:sz w:val="20"/>
        </w:rPr>
        <w:t xml:space="preserve"> </w:t>
      </w:r>
      <w:r>
        <w:rPr>
          <w:rFonts w:ascii="LCARIW+CMR10"/>
          <w:color w:val="000000"/>
          <w:spacing w:val="-1"/>
          <w:sz w:val="20"/>
        </w:rPr>
        <w:t>changes</w:t>
      </w:r>
      <w:r>
        <w:rPr>
          <w:rFonts w:ascii="Times New Roman"/>
          <w:color w:val="000000"/>
          <w:spacing w:val="12"/>
          <w:sz w:val="20"/>
        </w:rPr>
        <w:t xml:space="preserve"> </w:t>
      </w:r>
      <w:r>
        <w:rPr>
          <w:rFonts w:ascii="LCARIW+CMR10"/>
          <w:color w:val="000000"/>
          <w:sz w:val="20"/>
        </w:rPr>
        <w:t>in</w:t>
      </w:r>
      <w:r>
        <w:rPr>
          <w:rFonts w:ascii="Times New Roman"/>
          <w:color w:val="000000"/>
          <w:spacing w:val="11"/>
          <w:sz w:val="20"/>
        </w:rPr>
        <w:t xml:space="preserve"> </w:t>
      </w:r>
      <w:r>
        <w:rPr>
          <w:rFonts w:ascii="LCARIW+CMR10"/>
          <w:color w:val="000000"/>
          <w:sz w:val="20"/>
        </w:rPr>
        <w:t>TOU</w:t>
      </w:r>
      <w:r w:rsidR="00E95F83">
        <w:rPr>
          <w:rFonts w:ascii="Times New Roman" w:hint="eastAsia"/>
          <w:color w:val="000000"/>
          <w:sz w:val="20"/>
        </w:rPr>
        <w:t xml:space="preserve"> </w:t>
      </w:r>
      <w:r>
        <w:rPr>
          <w:rFonts w:ascii="LCARIW+CMR10"/>
          <w:color w:val="000000"/>
          <w:spacing w:val="-1"/>
          <w:sz w:val="20"/>
        </w:rPr>
        <w:t>electricity</w:t>
      </w:r>
      <w:r>
        <w:rPr>
          <w:rFonts w:ascii="Times New Roman"/>
          <w:color w:val="000000"/>
          <w:spacing w:val="17"/>
          <w:sz w:val="20"/>
        </w:rPr>
        <w:t xml:space="preserve"> </w:t>
      </w:r>
      <w:r>
        <w:rPr>
          <w:rFonts w:ascii="LCARIW+CMR10"/>
          <w:color w:val="000000"/>
          <w:sz w:val="20"/>
        </w:rPr>
        <w:t>pricing.</w:t>
      </w:r>
      <w:r w:rsidR="00E95F83">
        <w:rPr>
          <w:rStyle w:val="FootnoteReference"/>
          <w:rFonts w:ascii="LCARIW+CMR10"/>
          <w:color w:val="000000"/>
          <w:sz w:val="20"/>
        </w:rPr>
        <w:footnoteReference w:id="1"/>
      </w:r>
      <w:r w:rsidR="00E95F83">
        <w:t xml:space="preserve"> </w:t>
      </w:r>
      <w:r>
        <w:rPr>
          <w:rFonts w:ascii="LCARIW+CMR10"/>
          <w:color w:val="000000"/>
          <w:spacing w:val="-17"/>
          <w:sz w:val="20"/>
        </w:rPr>
        <w:t>To</w:t>
      </w:r>
      <w:r>
        <w:rPr>
          <w:rFonts w:ascii="Times New Roman"/>
          <w:color w:val="000000"/>
          <w:spacing w:val="33"/>
          <w:sz w:val="20"/>
        </w:rPr>
        <w:t xml:space="preserve"> </w:t>
      </w:r>
      <w:r>
        <w:rPr>
          <w:rFonts w:ascii="LCARIW+CMR10"/>
          <w:color w:val="000000"/>
          <w:sz w:val="20"/>
        </w:rPr>
        <w:t>do</w:t>
      </w:r>
      <w:r>
        <w:rPr>
          <w:rFonts w:ascii="Times New Roman"/>
          <w:color w:val="000000"/>
          <w:spacing w:val="16"/>
          <w:sz w:val="20"/>
        </w:rPr>
        <w:t xml:space="preserve"> </w:t>
      </w:r>
      <w:r>
        <w:rPr>
          <w:rFonts w:ascii="LCARIW+CMR10"/>
          <w:color w:val="000000"/>
          <w:sz w:val="20"/>
        </w:rPr>
        <w:t>so,</w:t>
      </w:r>
      <w:r>
        <w:rPr>
          <w:rFonts w:ascii="Times New Roman"/>
          <w:color w:val="000000"/>
          <w:spacing w:val="17"/>
          <w:sz w:val="20"/>
        </w:rPr>
        <w:t xml:space="preserve"> </w:t>
      </w:r>
      <w:r>
        <w:rPr>
          <w:rFonts w:ascii="LCARIW+CMR10"/>
          <w:color w:val="000000"/>
          <w:sz w:val="20"/>
        </w:rPr>
        <w:t>I</w:t>
      </w:r>
      <w:r>
        <w:rPr>
          <w:rFonts w:ascii="Times New Roman"/>
          <w:color w:val="000000"/>
          <w:spacing w:val="16"/>
          <w:sz w:val="20"/>
        </w:rPr>
        <w:t xml:space="preserve"> </w:t>
      </w:r>
      <w:r>
        <w:rPr>
          <w:rFonts w:ascii="LCARIW+CMR10"/>
          <w:color w:val="000000"/>
          <w:sz w:val="20"/>
        </w:rPr>
        <w:t>run</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pacing w:val="-1"/>
          <w:sz w:val="20"/>
        </w:rPr>
        <w:t>following</w:t>
      </w:r>
      <w:r>
        <w:rPr>
          <w:rFonts w:ascii="Times New Roman"/>
          <w:color w:val="000000"/>
          <w:spacing w:val="17"/>
          <w:sz w:val="20"/>
        </w:rPr>
        <w:t xml:space="preserve"> </w:t>
      </w:r>
      <w:r>
        <w:rPr>
          <w:rFonts w:ascii="LCARIW+CMR10"/>
          <w:color w:val="000000"/>
          <w:sz w:val="20"/>
        </w:rPr>
        <w:t>regression</w:t>
      </w:r>
      <w:r>
        <w:rPr>
          <w:rFonts w:ascii="Times New Roman"/>
          <w:color w:val="000000"/>
          <w:spacing w:val="16"/>
          <w:sz w:val="20"/>
        </w:rPr>
        <w:t xml:space="preserve"> </w:t>
      </w:r>
      <w:r>
        <w:rPr>
          <w:rFonts w:ascii="LCARIW+CMR10"/>
          <w:color w:val="000000"/>
          <w:sz w:val="20"/>
        </w:rPr>
        <w:t>for</w:t>
      </w:r>
      <w:r>
        <w:rPr>
          <w:rFonts w:ascii="Times New Roman"/>
          <w:color w:val="000000"/>
          <w:spacing w:val="17"/>
          <w:sz w:val="20"/>
        </w:rPr>
        <w:t xml:space="preserve"> </w:t>
      </w:r>
      <w:r>
        <w:rPr>
          <w:rFonts w:ascii="LCARIW+CMR10"/>
          <w:color w:val="000000"/>
          <w:spacing w:val="-2"/>
          <w:sz w:val="20"/>
        </w:rPr>
        <w:t>each</w:t>
      </w:r>
      <w:r>
        <w:rPr>
          <w:rFonts w:ascii="Times New Roman"/>
          <w:color w:val="000000"/>
          <w:spacing w:val="18"/>
          <w:sz w:val="20"/>
        </w:rPr>
        <w:t xml:space="preserve"> </w:t>
      </w:r>
      <w:r>
        <w:rPr>
          <w:rFonts w:ascii="LCARIW+CMR10"/>
          <w:color w:val="000000"/>
          <w:sz w:val="20"/>
        </w:rPr>
        <w:t>of</w:t>
      </w:r>
      <w:r>
        <w:rPr>
          <w:rFonts w:ascii="Times New Roman"/>
          <w:color w:val="000000"/>
          <w:spacing w:val="17"/>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four</w:t>
      </w:r>
      <w:r>
        <w:rPr>
          <w:rFonts w:ascii="Times New Roman"/>
          <w:color w:val="000000"/>
          <w:spacing w:val="17"/>
          <w:sz w:val="20"/>
        </w:rPr>
        <w:t xml:space="preserve"> </w:t>
      </w:r>
      <w:r>
        <w:rPr>
          <w:rFonts w:ascii="LCARIW+CMR10"/>
          <w:color w:val="000000"/>
          <w:sz w:val="20"/>
        </w:rPr>
        <w:t>tari</w:t>
      </w:r>
      <w:r>
        <w:rPr>
          <w:rFonts w:ascii="LSPPBV+CMR10" w:hAnsi="LSPPBV+CMR10" w:cs="LSPPBV+CMR10"/>
          <w:color w:val="000000"/>
          <w:sz w:val="20"/>
        </w:rPr>
        <w:t>ﬀ</w:t>
      </w:r>
      <w:r>
        <w:rPr>
          <w:rFonts w:ascii="Times New Roman"/>
          <w:color w:val="000000"/>
          <w:spacing w:val="16"/>
          <w:sz w:val="20"/>
        </w:rPr>
        <w:t xml:space="preserve"> </w:t>
      </w:r>
      <w:r>
        <w:rPr>
          <w:rFonts w:ascii="LCARIW+CMR10"/>
          <w:color w:val="000000"/>
          <w:sz w:val="20"/>
        </w:rPr>
        <w:t>groups:</w:t>
      </w:r>
    </w:p>
    <w:p w14:paraId="516A23C7" w14:textId="77777777" w:rsidR="00E95F83" w:rsidRDefault="0076004A" w:rsidP="00A80F2D">
      <w:pPr>
        <w:spacing w:before="204" w:after="0" w:line="754" w:lineRule="exact"/>
        <w:ind w:firstLine="708"/>
        <w:jc w:val="left"/>
        <w:rPr>
          <w:rFonts w:ascii="Cambria" w:hAnsi="Cambria"/>
          <w:color w:val="000000"/>
          <w:sz w:val="20"/>
        </w:rPr>
      </w:pPr>
      <w:proofErr w:type="spellStart"/>
      <w:proofErr w:type="gramStart"/>
      <w:r>
        <w:rPr>
          <w:rFonts w:ascii="KMUHGG+CMTI10"/>
          <w:color w:val="000000"/>
          <w:sz w:val="20"/>
        </w:rPr>
        <w:lastRenderedPageBreak/>
        <w:t>kWh</w:t>
      </w:r>
      <w:r>
        <w:rPr>
          <w:rFonts w:ascii="FBTFAI+CMMI7"/>
          <w:color w:val="000000"/>
          <w:sz w:val="21"/>
          <w:vertAlign w:val="subscript"/>
        </w:rPr>
        <w:t>ith</w:t>
      </w:r>
      <w:proofErr w:type="spellEnd"/>
      <w:proofErr w:type="gramEnd"/>
      <w:r>
        <w:rPr>
          <w:rFonts w:ascii="Times New Roman"/>
          <w:color w:val="000000"/>
          <w:spacing w:val="79"/>
          <w:sz w:val="21"/>
          <w:vertAlign w:val="subscript"/>
        </w:rPr>
        <w:t xml:space="preserve"> </w:t>
      </w:r>
      <w:r>
        <w:rPr>
          <w:rFonts w:ascii="LCARIW+CMR10"/>
          <w:color w:val="000000"/>
          <w:sz w:val="20"/>
        </w:rPr>
        <w:t>=</w:t>
      </w:r>
      <w:r>
        <w:rPr>
          <w:rFonts w:ascii="Times New Roman"/>
          <w:color w:val="000000"/>
          <w:spacing w:val="71"/>
          <w:sz w:val="20"/>
        </w:rPr>
        <w:t xml:space="preserve"> </w:t>
      </w:r>
      <w:r>
        <w:rPr>
          <w:rFonts w:ascii="POFQVH+CMMI10" w:hAnsi="POFQVH+CMMI10" w:cs="POFQVH+CMMI10"/>
          <w:color w:val="000000"/>
          <w:sz w:val="20"/>
        </w:rPr>
        <w:t>β</w:t>
      </w:r>
      <w:r>
        <w:rPr>
          <w:rFonts w:ascii="FBTFAI+CMMI7"/>
          <w:color w:val="000000"/>
          <w:spacing w:val="10"/>
          <w:sz w:val="21"/>
          <w:vertAlign w:val="subscript"/>
        </w:rPr>
        <w:t>p</w:t>
      </w:r>
      <w:r>
        <w:rPr>
          <w:rFonts w:ascii="TNRGBF+BBOLD10"/>
          <w:color w:val="000000"/>
          <w:sz w:val="20"/>
        </w:rPr>
        <w:t>1</w:t>
      </w:r>
      <w:r w:rsidR="00654B3A">
        <w:rPr>
          <w:rFonts w:ascii="Cambria" w:hAnsi="Cambria"/>
          <w:color w:val="000000"/>
          <w:sz w:val="20"/>
        </w:rPr>
        <w:t>[</w:t>
      </w:r>
      <w:r>
        <w:rPr>
          <w:rFonts w:ascii="LCARIW+CMR10"/>
          <w:color w:val="000000"/>
          <w:spacing w:val="-3"/>
          <w:sz w:val="20"/>
        </w:rPr>
        <w:t>Treatment</w:t>
      </w:r>
      <w:r>
        <w:rPr>
          <w:rFonts w:ascii="Times New Roman"/>
          <w:color w:val="000000"/>
          <w:spacing w:val="19"/>
          <w:sz w:val="20"/>
        </w:rPr>
        <w:t xml:space="preserve"> </w:t>
      </w:r>
      <w:r>
        <w:rPr>
          <w:rFonts w:ascii="LCARIW+CMR10"/>
          <w:color w:val="000000"/>
          <w:sz w:val="20"/>
        </w:rPr>
        <w:t>&amp;</w:t>
      </w:r>
      <w:r>
        <w:rPr>
          <w:rFonts w:ascii="Times New Roman"/>
          <w:color w:val="000000"/>
          <w:spacing w:val="16"/>
          <w:sz w:val="20"/>
        </w:rPr>
        <w:t xml:space="preserve"> </w:t>
      </w:r>
      <w:r>
        <w:rPr>
          <w:rFonts w:ascii="LCARIW+CMR10"/>
          <w:color w:val="000000"/>
          <w:spacing w:val="-2"/>
          <w:sz w:val="20"/>
        </w:rPr>
        <w:t>Post</w:t>
      </w:r>
      <w:r w:rsidR="00654B3A">
        <w:rPr>
          <w:rFonts w:ascii="Cambria" w:hAnsi="Cambria"/>
          <w:color w:val="000000"/>
          <w:sz w:val="20"/>
        </w:rPr>
        <w:t>]</w:t>
      </w:r>
      <w:r>
        <w:rPr>
          <w:rFonts w:ascii="FBTFAI+CMMI7"/>
          <w:color w:val="000000"/>
          <w:sz w:val="21"/>
          <w:vertAlign w:val="subscript"/>
        </w:rPr>
        <w:t>it</w:t>
      </w:r>
      <w:r>
        <w:rPr>
          <w:rFonts w:ascii="Times New Roman"/>
          <w:color w:val="000000"/>
          <w:spacing w:val="68"/>
          <w:sz w:val="21"/>
          <w:vertAlign w:val="subscript"/>
        </w:rPr>
        <w:t xml:space="preserve"> </w:t>
      </w:r>
      <w:r>
        <w:rPr>
          <w:rFonts w:ascii="LCARIW+CMR10"/>
          <w:color w:val="000000"/>
          <w:sz w:val="20"/>
        </w:rPr>
        <w:t>+</w:t>
      </w:r>
      <w:r>
        <w:rPr>
          <w:rFonts w:ascii="Times New Roman"/>
          <w:color w:val="000000"/>
          <w:spacing w:val="60"/>
          <w:sz w:val="20"/>
        </w:rPr>
        <w:t xml:space="preserve"> </w:t>
      </w:r>
      <w:r>
        <w:rPr>
          <w:rFonts w:ascii="POFQVH+CMMI10" w:hAnsi="POFQVH+CMMI10" w:cs="POFQVH+CMMI10"/>
          <w:color w:val="000000"/>
          <w:sz w:val="20"/>
        </w:rPr>
        <w:t>α</w:t>
      </w:r>
      <w:proofErr w:type="spellStart"/>
      <w:r>
        <w:rPr>
          <w:rFonts w:ascii="FBTFAI+CMMI7"/>
          <w:color w:val="000000"/>
          <w:sz w:val="21"/>
          <w:vertAlign w:val="subscript"/>
        </w:rPr>
        <w:t>iw</w:t>
      </w:r>
      <w:proofErr w:type="spellEnd"/>
      <w:r>
        <w:rPr>
          <w:rFonts w:ascii="Times New Roman"/>
          <w:color w:val="000000"/>
          <w:spacing w:val="72"/>
          <w:sz w:val="21"/>
          <w:vertAlign w:val="subscript"/>
        </w:rPr>
        <w:t xml:space="preserve"> </w:t>
      </w:r>
      <w:r>
        <w:rPr>
          <w:rFonts w:ascii="LCARIW+CMR10"/>
          <w:color w:val="000000"/>
          <w:sz w:val="20"/>
        </w:rPr>
        <w:t>+</w:t>
      </w:r>
      <w:r>
        <w:rPr>
          <w:rFonts w:ascii="Times New Roman"/>
          <w:color w:val="000000"/>
          <w:spacing w:val="60"/>
          <w:sz w:val="20"/>
        </w:rPr>
        <w:t xml:space="preserve"> </w:t>
      </w:r>
      <w:proofErr w:type="spellStart"/>
      <w:r>
        <w:rPr>
          <w:rFonts w:ascii="POFQVH+CMMI10" w:hAnsi="POFQVH+CMMI10" w:cs="POFQVH+CMMI10"/>
          <w:color w:val="000000"/>
          <w:sz w:val="20"/>
        </w:rPr>
        <w:t>γ</w:t>
      </w:r>
      <w:r>
        <w:rPr>
          <w:rFonts w:ascii="FBTFAI+CMMI7"/>
          <w:color w:val="000000"/>
          <w:sz w:val="21"/>
          <w:vertAlign w:val="subscript"/>
        </w:rPr>
        <w:t>tw</w:t>
      </w:r>
      <w:proofErr w:type="spellEnd"/>
      <w:r>
        <w:rPr>
          <w:rFonts w:ascii="Times New Roman"/>
          <w:color w:val="000000"/>
          <w:spacing w:val="72"/>
          <w:sz w:val="21"/>
          <w:vertAlign w:val="subscript"/>
        </w:rPr>
        <w:t xml:space="preserve"> </w:t>
      </w:r>
      <w:r>
        <w:rPr>
          <w:rFonts w:ascii="LCARIW+CMR10"/>
          <w:color w:val="000000"/>
          <w:sz w:val="20"/>
        </w:rPr>
        <w:t>+</w:t>
      </w:r>
      <w:r>
        <w:rPr>
          <w:rFonts w:ascii="Times New Roman"/>
          <w:color w:val="000000"/>
          <w:spacing w:val="60"/>
          <w:sz w:val="20"/>
        </w:rPr>
        <w:t xml:space="preserve"> </w:t>
      </w:r>
      <w:proofErr w:type="spellStart"/>
      <w:r>
        <w:rPr>
          <w:rFonts w:ascii="POFQVH+CMMI10" w:hAnsi="POFQVH+CMMI10" w:cs="POFQVH+CMMI10"/>
          <w:color w:val="000000"/>
          <w:sz w:val="20"/>
        </w:rPr>
        <w:t>δ</w:t>
      </w:r>
      <w:r>
        <w:rPr>
          <w:rFonts w:ascii="FBTFAI+CMMI7"/>
          <w:color w:val="000000"/>
          <w:sz w:val="21"/>
          <w:vertAlign w:val="subscript"/>
        </w:rPr>
        <w:t>m</w:t>
      </w:r>
      <w:proofErr w:type="spellEnd"/>
      <w:r>
        <w:rPr>
          <w:rFonts w:ascii="Times New Roman"/>
          <w:color w:val="000000"/>
          <w:spacing w:val="68"/>
          <w:sz w:val="21"/>
          <w:vertAlign w:val="subscript"/>
        </w:rPr>
        <w:t xml:space="preserve"> </w:t>
      </w:r>
      <w:r>
        <w:rPr>
          <w:rFonts w:ascii="LCARIW+CMR10"/>
          <w:color w:val="000000"/>
          <w:sz w:val="20"/>
        </w:rPr>
        <w:t>+</w:t>
      </w:r>
      <w:r>
        <w:rPr>
          <w:rFonts w:ascii="Times New Roman"/>
          <w:color w:val="000000"/>
          <w:spacing w:val="60"/>
          <w:sz w:val="20"/>
        </w:rPr>
        <w:t xml:space="preserve"> </w:t>
      </w:r>
      <w:r>
        <w:rPr>
          <w:rFonts w:ascii="POFQVH+CMMI10" w:hAnsi="POFQVH+CMMI10" w:cs="POFQVH+CMMI10"/>
          <w:color w:val="000000"/>
          <w:sz w:val="20"/>
        </w:rPr>
        <w:t>ꢀ</w:t>
      </w:r>
      <w:proofErr w:type="spellStart"/>
      <w:r>
        <w:rPr>
          <w:rFonts w:ascii="FBTFAI+CMMI7"/>
          <w:color w:val="000000"/>
          <w:sz w:val="21"/>
          <w:vertAlign w:val="subscript"/>
        </w:rPr>
        <w:t>ith</w:t>
      </w:r>
      <w:proofErr w:type="spellEnd"/>
      <w:r>
        <w:rPr>
          <w:rFonts w:ascii="Times New Roman"/>
          <w:color w:val="000000"/>
          <w:spacing w:val="1621"/>
          <w:sz w:val="21"/>
          <w:vertAlign w:val="subscript"/>
        </w:rPr>
        <w:t xml:space="preserve"> </w:t>
      </w:r>
      <w:r>
        <w:rPr>
          <w:rFonts w:ascii="LCARIW+CMR10"/>
          <w:color w:val="000000"/>
          <w:sz w:val="20"/>
        </w:rPr>
        <w:t>(2)</w:t>
      </w:r>
    </w:p>
    <w:p w14:paraId="3F4DC791" w14:textId="0B233F5D" w:rsidR="003820C6" w:rsidRPr="00E95F83" w:rsidRDefault="0076004A" w:rsidP="0033646D">
      <w:pPr>
        <w:spacing w:before="204" w:after="0" w:line="360" w:lineRule="auto"/>
        <w:ind w:firstLine="299"/>
        <w:rPr>
          <w:rFonts w:ascii="Cambria" w:hAnsi="Cambria"/>
          <w:color w:val="000000"/>
          <w:sz w:val="20"/>
        </w:rPr>
        <w:pPrChange w:id="4" w:author="Kevin as Admin" w:date="2022-10-05T08:43:00Z">
          <w:pPr>
            <w:spacing w:before="204" w:after="0" w:line="360" w:lineRule="auto"/>
          </w:pPr>
        </w:pPrChange>
      </w:pPr>
      <w:r>
        <w:rPr>
          <w:rFonts w:ascii="LCARIW+CMR10"/>
          <w:color w:val="000000"/>
          <w:sz w:val="20"/>
        </w:rPr>
        <w:t>Excepting</w:t>
      </w:r>
      <w:r>
        <w:rPr>
          <w:rFonts w:ascii="Times New Roman"/>
          <w:color w:val="000000"/>
          <w:spacing w:val="5"/>
          <w:sz w:val="20"/>
        </w:rPr>
        <w:t xml:space="preserve"> </w:t>
      </w:r>
      <w:r>
        <w:rPr>
          <w:rFonts w:ascii="LCARIW+CMR10"/>
          <w:color w:val="000000"/>
          <w:sz w:val="20"/>
        </w:rPr>
        <w:t>the</w:t>
      </w:r>
      <w:r>
        <w:rPr>
          <w:rFonts w:ascii="Times New Roman"/>
          <w:color w:val="000000"/>
          <w:spacing w:val="5"/>
          <w:sz w:val="20"/>
        </w:rPr>
        <w:t xml:space="preserve"> </w:t>
      </w:r>
      <w:r>
        <w:rPr>
          <w:rFonts w:ascii="LCARIW+CMR10"/>
          <w:color w:val="000000"/>
          <w:sz w:val="20"/>
        </w:rPr>
        <w:t>dependent</w:t>
      </w:r>
      <w:r>
        <w:rPr>
          <w:rFonts w:ascii="Times New Roman"/>
          <w:color w:val="000000"/>
          <w:spacing w:val="5"/>
          <w:sz w:val="20"/>
        </w:rPr>
        <w:t xml:space="preserve"> </w:t>
      </w:r>
      <w:r>
        <w:rPr>
          <w:rFonts w:ascii="LCARIW+CMR10"/>
          <w:color w:val="000000"/>
          <w:spacing w:val="-2"/>
          <w:sz w:val="20"/>
        </w:rPr>
        <w:t>variable</w:t>
      </w:r>
      <w:r>
        <w:rPr>
          <w:rFonts w:ascii="Times New Roman"/>
          <w:color w:val="000000"/>
          <w:spacing w:val="7"/>
          <w:sz w:val="20"/>
        </w:rPr>
        <w:t xml:space="preserve"> </w:t>
      </w:r>
      <w:r>
        <w:rPr>
          <w:rFonts w:ascii="LCARIW+CMR10"/>
          <w:color w:val="000000"/>
          <w:sz w:val="20"/>
        </w:rPr>
        <w:t>and</w:t>
      </w:r>
      <w:r>
        <w:rPr>
          <w:rFonts w:ascii="Times New Roman"/>
          <w:color w:val="000000"/>
          <w:spacing w:val="5"/>
          <w:sz w:val="20"/>
        </w:rPr>
        <w:t xml:space="preserve"> </w:t>
      </w:r>
      <w:r>
        <w:rPr>
          <w:rFonts w:ascii="LCARIW+CMR10"/>
          <w:color w:val="000000"/>
          <w:sz w:val="20"/>
        </w:rPr>
        <w:t>the</w:t>
      </w:r>
      <w:r>
        <w:rPr>
          <w:rFonts w:ascii="Times New Roman"/>
          <w:color w:val="000000"/>
          <w:spacing w:val="5"/>
          <w:sz w:val="20"/>
        </w:rPr>
        <w:t xml:space="preserve"> </w:t>
      </w:r>
      <w:r>
        <w:rPr>
          <w:rFonts w:ascii="LCARIW+CMR10"/>
          <w:color w:val="000000"/>
          <w:sz w:val="20"/>
        </w:rPr>
        <w:t>parameter</w:t>
      </w:r>
      <w:r>
        <w:rPr>
          <w:rFonts w:ascii="Times New Roman"/>
          <w:color w:val="000000"/>
          <w:spacing w:val="5"/>
          <w:sz w:val="20"/>
        </w:rPr>
        <w:t xml:space="preserve"> </w:t>
      </w:r>
      <w:r>
        <w:rPr>
          <w:rFonts w:ascii="LCARIW+CMR10"/>
          <w:color w:val="000000"/>
          <w:sz w:val="20"/>
        </w:rPr>
        <w:t>of</w:t>
      </w:r>
      <w:r>
        <w:rPr>
          <w:rFonts w:ascii="Times New Roman"/>
          <w:color w:val="000000"/>
          <w:spacing w:val="5"/>
          <w:sz w:val="20"/>
        </w:rPr>
        <w:t xml:space="preserve"> </w:t>
      </w:r>
      <w:r>
        <w:rPr>
          <w:rFonts w:ascii="LCARIW+CMR10"/>
          <w:color w:val="000000"/>
          <w:spacing w:val="-1"/>
          <w:sz w:val="20"/>
        </w:rPr>
        <w:t>interest,</w:t>
      </w:r>
      <w:r>
        <w:rPr>
          <w:rFonts w:ascii="Times New Roman"/>
          <w:color w:val="000000"/>
          <w:spacing w:val="8"/>
          <w:sz w:val="20"/>
        </w:rPr>
        <w:t xml:space="preserve"> </w:t>
      </w:r>
      <w:r>
        <w:rPr>
          <w:rFonts w:ascii="LCARIW+CMR10"/>
          <w:color w:val="000000"/>
          <w:sz w:val="20"/>
        </w:rPr>
        <w:t>the</w:t>
      </w:r>
      <w:r>
        <w:rPr>
          <w:rFonts w:ascii="Times New Roman"/>
          <w:color w:val="000000"/>
          <w:spacing w:val="5"/>
          <w:sz w:val="20"/>
        </w:rPr>
        <w:t xml:space="preserve"> </w:t>
      </w:r>
      <w:r>
        <w:rPr>
          <w:rFonts w:ascii="LCARIW+CMR10"/>
          <w:color w:val="000000"/>
          <w:sz w:val="20"/>
        </w:rPr>
        <w:t>econometric</w:t>
      </w:r>
      <w:r>
        <w:rPr>
          <w:rFonts w:ascii="Times New Roman"/>
          <w:color w:val="000000"/>
          <w:spacing w:val="5"/>
          <w:sz w:val="20"/>
        </w:rPr>
        <w:t xml:space="preserve"> </w:t>
      </w:r>
      <w:r>
        <w:rPr>
          <w:rFonts w:ascii="LCARIW+CMR10"/>
          <w:color w:val="000000"/>
          <w:spacing w:val="1"/>
          <w:sz w:val="20"/>
        </w:rPr>
        <w:t>model</w:t>
      </w:r>
      <w:r>
        <w:rPr>
          <w:rFonts w:ascii="Times New Roman"/>
          <w:color w:val="000000"/>
          <w:spacing w:val="4"/>
          <w:sz w:val="20"/>
        </w:rPr>
        <w:t xml:space="preserve"> </w:t>
      </w:r>
      <w:r>
        <w:rPr>
          <w:rFonts w:ascii="LCARIW+CMR10"/>
          <w:color w:val="000000"/>
          <w:spacing w:val="-2"/>
          <w:sz w:val="20"/>
        </w:rPr>
        <w:t>above</w:t>
      </w:r>
      <w:r>
        <w:rPr>
          <w:rFonts w:ascii="Times New Roman"/>
          <w:color w:val="000000"/>
          <w:spacing w:val="7"/>
          <w:sz w:val="20"/>
        </w:rPr>
        <w:t xml:space="preserve"> </w:t>
      </w:r>
      <w:r>
        <w:rPr>
          <w:rFonts w:ascii="LCARIW+CMR10"/>
          <w:color w:val="000000"/>
          <w:sz w:val="20"/>
        </w:rPr>
        <w:t>is</w:t>
      </w:r>
      <w:r>
        <w:rPr>
          <w:rFonts w:ascii="Times New Roman"/>
          <w:color w:val="000000"/>
          <w:spacing w:val="5"/>
          <w:sz w:val="20"/>
        </w:rPr>
        <w:t xml:space="preserve"> </w:t>
      </w:r>
      <w:r>
        <w:rPr>
          <w:rFonts w:ascii="LCARIW+CMR10"/>
          <w:color w:val="000000"/>
          <w:sz w:val="20"/>
        </w:rPr>
        <w:t>the</w:t>
      </w:r>
      <w:r>
        <w:rPr>
          <w:rFonts w:ascii="Times New Roman"/>
          <w:color w:val="000000"/>
          <w:spacing w:val="5"/>
          <w:sz w:val="20"/>
        </w:rPr>
        <w:t xml:space="preserve"> </w:t>
      </w:r>
      <w:r>
        <w:rPr>
          <w:rFonts w:ascii="LCARIW+CMR10"/>
          <w:color w:val="000000"/>
          <w:sz w:val="20"/>
        </w:rPr>
        <w:t>same</w:t>
      </w:r>
      <w:r>
        <w:rPr>
          <w:rFonts w:ascii="Times New Roman"/>
          <w:color w:val="000000"/>
          <w:spacing w:val="5"/>
          <w:sz w:val="20"/>
        </w:rPr>
        <w:t xml:space="preserve"> </w:t>
      </w:r>
      <w:r>
        <w:rPr>
          <w:rFonts w:ascii="LCARIW+CMR10"/>
          <w:color w:val="000000"/>
          <w:sz w:val="20"/>
        </w:rPr>
        <w:t>as</w:t>
      </w:r>
      <w:r>
        <w:rPr>
          <w:rFonts w:ascii="Times New Roman"/>
          <w:color w:val="000000"/>
          <w:spacing w:val="5"/>
          <w:sz w:val="20"/>
        </w:rPr>
        <w:t xml:space="preserve"> </w:t>
      </w:r>
      <w:r>
        <w:rPr>
          <w:rFonts w:ascii="LCARIW+CMR10"/>
          <w:color w:val="000000"/>
          <w:sz w:val="20"/>
        </w:rPr>
        <w:t>(</w:t>
      </w:r>
      <w:r w:rsidR="006A3F79">
        <w:fldChar w:fldCharType="begin"/>
      </w:r>
      <w:r w:rsidR="006A3F79">
        <w:instrText xml:space="preserve"> HYPERLINK \l "br14" </w:instrText>
      </w:r>
      <w:r w:rsidR="006A3F79">
        <w:fldChar w:fldCharType="separate"/>
      </w:r>
      <w:r>
        <w:rPr>
          <w:rFonts w:ascii="LCARIW+CMR10"/>
          <w:color w:val="000000"/>
          <w:sz w:val="20"/>
        </w:rPr>
        <w:t>1</w:t>
      </w:r>
      <w:r w:rsidR="006A3F79">
        <w:rPr>
          <w:rFonts w:ascii="LCARIW+CMR10"/>
          <w:color w:val="000000"/>
          <w:sz w:val="20"/>
        </w:rPr>
        <w:fldChar w:fldCharType="end"/>
      </w:r>
      <w:r>
        <w:rPr>
          <w:rFonts w:ascii="LCARIW+CMR10"/>
          <w:color w:val="000000"/>
          <w:sz w:val="20"/>
        </w:rPr>
        <w:t>).</w:t>
      </w:r>
      <w:r w:rsidR="00E95F83">
        <w:rPr>
          <w:rFonts w:ascii="Cambria" w:hAnsi="Cambria" w:hint="eastAsia"/>
          <w:color w:val="000000"/>
          <w:sz w:val="20"/>
        </w:rPr>
        <w:t xml:space="preserve"> </w:t>
      </w:r>
      <w:r>
        <w:rPr>
          <w:rFonts w:ascii="LCARIW+CMR10" w:hAnsi="LCARIW+CMR10" w:cs="LCARIW+CMR10"/>
          <w:color w:val="000000"/>
          <w:spacing w:val="-1"/>
          <w:sz w:val="20"/>
        </w:rPr>
        <w:t>Speciﬁcally,</w:t>
      </w:r>
      <w:r>
        <w:rPr>
          <w:rFonts w:ascii="Times New Roman"/>
          <w:color w:val="000000"/>
          <w:spacing w:val="21"/>
          <w:sz w:val="20"/>
        </w:rPr>
        <w:t xml:space="preserve"> </w:t>
      </w:r>
      <w:r>
        <w:rPr>
          <w:rFonts w:ascii="LCARIW+CMR10"/>
          <w:color w:val="000000"/>
          <w:sz w:val="20"/>
        </w:rPr>
        <w:t>the</w:t>
      </w:r>
      <w:r>
        <w:rPr>
          <w:rFonts w:ascii="Times New Roman"/>
          <w:color w:val="000000"/>
          <w:spacing w:val="19"/>
          <w:sz w:val="20"/>
        </w:rPr>
        <w:t xml:space="preserve"> </w:t>
      </w:r>
      <w:r>
        <w:rPr>
          <w:rFonts w:ascii="LCARIW+CMR10"/>
          <w:color w:val="000000"/>
          <w:spacing w:val="1"/>
          <w:sz w:val="20"/>
        </w:rPr>
        <w:t>response</w:t>
      </w:r>
      <w:r>
        <w:rPr>
          <w:rFonts w:ascii="Times New Roman"/>
          <w:color w:val="000000"/>
          <w:spacing w:val="18"/>
          <w:sz w:val="20"/>
        </w:rPr>
        <w:t xml:space="preserve"> </w:t>
      </w:r>
      <w:r>
        <w:rPr>
          <w:rFonts w:ascii="LCARIW+CMR10"/>
          <w:color w:val="000000"/>
          <w:spacing w:val="-2"/>
          <w:sz w:val="20"/>
        </w:rPr>
        <w:t>variable</w:t>
      </w:r>
      <w:r>
        <w:rPr>
          <w:rFonts w:ascii="Times New Roman"/>
          <w:color w:val="000000"/>
          <w:spacing w:val="21"/>
          <w:sz w:val="20"/>
        </w:rPr>
        <w:t xml:space="preserve"> </w:t>
      </w:r>
      <w:r>
        <w:rPr>
          <w:rFonts w:ascii="UEIMWF+CMMI10"/>
          <w:color w:val="000000"/>
          <w:spacing w:val="3"/>
          <w:sz w:val="20"/>
        </w:rPr>
        <w:t>kW</w:t>
      </w:r>
      <w:r>
        <w:rPr>
          <w:rFonts w:ascii="Times New Roman"/>
          <w:color w:val="000000"/>
          <w:spacing w:val="-23"/>
          <w:sz w:val="20"/>
        </w:rPr>
        <w:t xml:space="preserve"> </w:t>
      </w:r>
      <w:proofErr w:type="spellStart"/>
      <w:r>
        <w:rPr>
          <w:rFonts w:ascii="UEIMWF+CMMI10"/>
          <w:color w:val="000000"/>
          <w:sz w:val="20"/>
        </w:rPr>
        <w:t>h</w:t>
      </w:r>
      <w:r>
        <w:rPr>
          <w:rFonts w:ascii="FBTFAI+CMMI7"/>
          <w:color w:val="000000"/>
          <w:spacing w:val="3"/>
          <w:sz w:val="21"/>
          <w:vertAlign w:val="subscript"/>
        </w:rPr>
        <w:t>ith</w:t>
      </w:r>
      <w:proofErr w:type="spellEnd"/>
      <w:r>
        <w:rPr>
          <w:rFonts w:ascii="LCARIW+CMR10"/>
          <w:color w:val="000000"/>
          <w:sz w:val="20"/>
        </w:rPr>
        <w:t>,</w:t>
      </w:r>
      <w:r>
        <w:rPr>
          <w:rFonts w:ascii="Times New Roman"/>
          <w:color w:val="000000"/>
          <w:spacing w:val="20"/>
          <w:sz w:val="20"/>
        </w:rPr>
        <w:t xml:space="preserve"> </w:t>
      </w:r>
      <w:r>
        <w:rPr>
          <w:rFonts w:ascii="LCARIW+CMR10"/>
          <w:color w:val="000000"/>
          <w:spacing w:val="-2"/>
          <w:sz w:val="20"/>
        </w:rPr>
        <w:t>which</w:t>
      </w:r>
      <w:r>
        <w:rPr>
          <w:rFonts w:ascii="Times New Roman"/>
          <w:color w:val="000000"/>
          <w:spacing w:val="20"/>
          <w:sz w:val="20"/>
        </w:rPr>
        <w:t xml:space="preserve"> </w:t>
      </w:r>
      <w:r>
        <w:rPr>
          <w:rFonts w:ascii="LCARIW+CMR10"/>
          <w:color w:val="000000"/>
          <w:sz w:val="20"/>
        </w:rPr>
        <w:t>means</w:t>
      </w:r>
      <w:r>
        <w:rPr>
          <w:rFonts w:ascii="Times New Roman"/>
          <w:color w:val="000000"/>
          <w:spacing w:val="19"/>
          <w:sz w:val="20"/>
        </w:rPr>
        <w:t xml:space="preserve"> </w:t>
      </w:r>
      <w:r>
        <w:rPr>
          <w:rFonts w:ascii="LCARIW+CMR10"/>
          <w:color w:val="000000"/>
          <w:sz w:val="20"/>
        </w:rPr>
        <w:t>the</w:t>
      </w:r>
      <w:r>
        <w:rPr>
          <w:rFonts w:ascii="Times New Roman"/>
          <w:color w:val="000000"/>
          <w:spacing w:val="19"/>
          <w:sz w:val="20"/>
        </w:rPr>
        <w:t xml:space="preserve"> </w:t>
      </w:r>
      <w:r>
        <w:rPr>
          <w:rFonts w:ascii="LCARIW+CMR10"/>
          <w:color w:val="000000"/>
          <w:spacing w:val="-1"/>
          <w:sz w:val="20"/>
        </w:rPr>
        <w:t>electricity</w:t>
      </w:r>
      <w:r>
        <w:rPr>
          <w:rFonts w:ascii="Times New Roman"/>
          <w:color w:val="000000"/>
          <w:spacing w:val="20"/>
          <w:sz w:val="20"/>
        </w:rPr>
        <w:t xml:space="preserve"> </w:t>
      </w:r>
      <w:r>
        <w:rPr>
          <w:rFonts w:ascii="LCARIW+CMR10"/>
          <w:color w:val="000000"/>
          <w:sz w:val="20"/>
        </w:rPr>
        <w:t>consumption</w:t>
      </w:r>
      <w:r>
        <w:rPr>
          <w:rFonts w:ascii="Times New Roman"/>
          <w:color w:val="000000"/>
          <w:spacing w:val="19"/>
          <w:sz w:val="20"/>
        </w:rPr>
        <w:t xml:space="preserve"> </w:t>
      </w:r>
      <w:r>
        <w:rPr>
          <w:rFonts w:ascii="LCARIW+CMR10"/>
          <w:color w:val="000000"/>
          <w:spacing w:val="-6"/>
          <w:sz w:val="20"/>
        </w:rPr>
        <w:t>by</w:t>
      </w:r>
      <w:r>
        <w:rPr>
          <w:rFonts w:ascii="Times New Roman"/>
          <w:color w:val="000000"/>
          <w:spacing w:val="25"/>
          <w:sz w:val="20"/>
        </w:rPr>
        <w:t xml:space="preserve"> </w:t>
      </w:r>
      <w:r>
        <w:rPr>
          <w:rFonts w:ascii="LCARIW+CMR10"/>
          <w:color w:val="000000"/>
          <w:sz w:val="20"/>
        </w:rPr>
        <w:t>household</w:t>
      </w:r>
      <w:r>
        <w:rPr>
          <w:rFonts w:ascii="Times New Roman"/>
          <w:color w:val="000000"/>
          <w:spacing w:val="19"/>
          <w:sz w:val="20"/>
        </w:rPr>
        <w:t xml:space="preserve"> </w:t>
      </w:r>
      <w:proofErr w:type="spellStart"/>
      <w:r>
        <w:rPr>
          <w:rFonts w:ascii="UEIMWF+CMMI10"/>
          <w:color w:val="000000"/>
          <w:sz w:val="20"/>
        </w:rPr>
        <w:t>i</w:t>
      </w:r>
      <w:proofErr w:type="spellEnd"/>
      <w:r>
        <w:rPr>
          <w:rFonts w:ascii="Times New Roman"/>
          <w:color w:val="000000"/>
          <w:spacing w:val="19"/>
          <w:sz w:val="20"/>
        </w:rPr>
        <w:t xml:space="preserve"> </w:t>
      </w:r>
      <w:r>
        <w:rPr>
          <w:rFonts w:ascii="LCARIW+CMR10"/>
          <w:color w:val="000000"/>
          <w:sz w:val="20"/>
        </w:rPr>
        <w:t>on</w:t>
      </w:r>
      <w:r>
        <w:rPr>
          <w:rFonts w:ascii="Times New Roman"/>
          <w:color w:val="000000"/>
          <w:spacing w:val="19"/>
          <w:sz w:val="20"/>
        </w:rPr>
        <w:t xml:space="preserve"> </w:t>
      </w:r>
      <w:r>
        <w:rPr>
          <w:rFonts w:ascii="LCARIW+CMR10"/>
          <w:color w:val="000000"/>
          <w:sz w:val="20"/>
        </w:rPr>
        <w:t>the</w:t>
      </w:r>
      <w:r>
        <w:rPr>
          <w:rFonts w:ascii="Times New Roman"/>
          <w:color w:val="000000"/>
          <w:spacing w:val="19"/>
          <w:sz w:val="20"/>
        </w:rPr>
        <w:t xml:space="preserve"> </w:t>
      </w:r>
      <w:r>
        <w:rPr>
          <w:rFonts w:ascii="LCARIW+CMR10"/>
          <w:color w:val="000000"/>
          <w:spacing w:val="-3"/>
          <w:sz w:val="20"/>
        </w:rPr>
        <w:t>day</w:t>
      </w:r>
      <w:r w:rsidR="00E95F83">
        <w:rPr>
          <w:rFonts w:ascii="Cambria" w:hAnsi="Cambria" w:hint="eastAsia"/>
          <w:color w:val="000000"/>
          <w:sz w:val="20"/>
        </w:rPr>
        <w:t xml:space="preserve"> </w:t>
      </w:r>
      <w:r>
        <w:rPr>
          <w:rFonts w:ascii="UEIMWF+CMMI10"/>
          <w:color w:val="000000"/>
          <w:sz w:val="20"/>
        </w:rPr>
        <w:t>t</w:t>
      </w:r>
      <w:r>
        <w:rPr>
          <w:rFonts w:ascii="Times New Roman"/>
          <w:color w:val="000000"/>
          <w:spacing w:val="21"/>
          <w:sz w:val="20"/>
        </w:rPr>
        <w:t xml:space="preserve"> </w:t>
      </w:r>
      <w:r>
        <w:rPr>
          <w:rFonts w:ascii="LCARIW+CMR10"/>
          <w:color w:val="000000"/>
          <w:sz w:val="20"/>
        </w:rPr>
        <w:t>during</w:t>
      </w:r>
      <w:r>
        <w:rPr>
          <w:rFonts w:ascii="Times New Roman"/>
          <w:color w:val="000000"/>
          <w:spacing w:val="21"/>
          <w:sz w:val="20"/>
        </w:rPr>
        <w:t xml:space="preserve"> </w:t>
      </w:r>
      <w:r>
        <w:rPr>
          <w:rFonts w:ascii="LCARIW+CMR10"/>
          <w:color w:val="000000"/>
          <w:sz w:val="20"/>
        </w:rPr>
        <w:t>the</w:t>
      </w:r>
      <w:r>
        <w:rPr>
          <w:rFonts w:ascii="Times New Roman"/>
          <w:color w:val="000000"/>
          <w:spacing w:val="22"/>
          <w:sz w:val="20"/>
        </w:rPr>
        <w:t xml:space="preserve"> </w:t>
      </w:r>
      <w:r>
        <w:rPr>
          <w:rFonts w:ascii="LCARIW+CMR10"/>
          <w:color w:val="000000"/>
          <w:sz w:val="20"/>
        </w:rPr>
        <w:t>hour</w:t>
      </w:r>
      <w:r>
        <w:rPr>
          <w:rFonts w:ascii="Times New Roman"/>
          <w:color w:val="000000"/>
          <w:spacing w:val="22"/>
          <w:sz w:val="20"/>
        </w:rPr>
        <w:t xml:space="preserve"> </w:t>
      </w:r>
      <w:r>
        <w:rPr>
          <w:rFonts w:ascii="LCARIW+CMR10"/>
          <w:color w:val="000000"/>
          <w:sz w:val="20"/>
        </w:rPr>
        <w:t>of</w:t>
      </w:r>
      <w:r>
        <w:rPr>
          <w:rFonts w:ascii="Times New Roman"/>
          <w:color w:val="000000"/>
          <w:spacing w:val="22"/>
          <w:sz w:val="20"/>
        </w:rPr>
        <w:t xml:space="preserve"> </w:t>
      </w:r>
      <w:r>
        <w:rPr>
          <w:rFonts w:ascii="LCARIW+CMR10"/>
          <w:color w:val="000000"/>
          <w:sz w:val="20"/>
        </w:rPr>
        <w:t>the</w:t>
      </w:r>
      <w:r>
        <w:rPr>
          <w:rFonts w:ascii="Times New Roman"/>
          <w:color w:val="000000"/>
          <w:spacing w:val="22"/>
          <w:sz w:val="20"/>
        </w:rPr>
        <w:t xml:space="preserve"> </w:t>
      </w:r>
      <w:r>
        <w:rPr>
          <w:rFonts w:ascii="LCARIW+CMR10"/>
          <w:color w:val="000000"/>
          <w:spacing w:val="-3"/>
          <w:sz w:val="20"/>
        </w:rPr>
        <w:t>day</w:t>
      </w:r>
      <w:r>
        <w:rPr>
          <w:rFonts w:ascii="Times New Roman"/>
          <w:color w:val="000000"/>
          <w:spacing w:val="25"/>
          <w:sz w:val="20"/>
        </w:rPr>
        <w:t xml:space="preserve"> </w:t>
      </w:r>
      <w:r>
        <w:rPr>
          <w:rFonts w:ascii="UEIMWF+CMMI10"/>
          <w:color w:val="000000"/>
          <w:sz w:val="20"/>
        </w:rPr>
        <w:t>h</w:t>
      </w:r>
      <w:r>
        <w:rPr>
          <w:rFonts w:ascii="LCARIW+CMR10"/>
          <w:color w:val="000000"/>
          <w:sz w:val="20"/>
        </w:rPr>
        <w:t>,</w:t>
      </w:r>
      <w:r>
        <w:rPr>
          <w:rFonts w:ascii="Times New Roman"/>
          <w:color w:val="000000"/>
          <w:spacing w:val="23"/>
          <w:sz w:val="20"/>
        </w:rPr>
        <w:t xml:space="preserve"> </w:t>
      </w:r>
      <w:r>
        <w:rPr>
          <w:rFonts w:ascii="LCARIW+CMR10"/>
          <w:color w:val="000000"/>
          <w:sz w:val="20"/>
        </w:rPr>
        <w:t>is</w:t>
      </w:r>
      <w:r>
        <w:rPr>
          <w:rFonts w:ascii="Times New Roman"/>
          <w:color w:val="000000"/>
          <w:spacing w:val="21"/>
          <w:sz w:val="20"/>
        </w:rPr>
        <w:t xml:space="preserve"> </w:t>
      </w:r>
      <w:r>
        <w:rPr>
          <w:rFonts w:ascii="LCARIW+CMR10"/>
          <w:color w:val="000000"/>
          <w:sz w:val="20"/>
        </w:rPr>
        <w:t>utilized</w:t>
      </w:r>
      <w:r>
        <w:rPr>
          <w:rFonts w:ascii="Times New Roman"/>
          <w:color w:val="000000"/>
          <w:spacing w:val="21"/>
          <w:sz w:val="20"/>
        </w:rPr>
        <w:t xml:space="preserve"> </w:t>
      </w:r>
      <w:r>
        <w:rPr>
          <w:rFonts w:ascii="LCARIW+CMR10"/>
          <w:color w:val="000000"/>
          <w:sz w:val="20"/>
        </w:rPr>
        <w:t>due</w:t>
      </w:r>
      <w:r>
        <w:rPr>
          <w:rFonts w:ascii="Times New Roman"/>
          <w:color w:val="000000"/>
          <w:spacing w:val="22"/>
          <w:sz w:val="20"/>
        </w:rPr>
        <w:t xml:space="preserve"> </w:t>
      </w:r>
      <w:r>
        <w:rPr>
          <w:rFonts w:ascii="LCARIW+CMR10"/>
          <w:color w:val="000000"/>
          <w:sz w:val="20"/>
        </w:rPr>
        <w:t>to</w:t>
      </w:r>
      <w:r>
        <w:rPr>
          <w:rFonts w:ascii="Times New Roman"/>
          <w:color w:val="000000"/>
          <w:spacing w:val="21"/>
          <w:sz w:val="20"/>
        </w:rPr>
        <w:t xml:space="preserve"> </w:t>
      </w:r>
      <w:r>
        <w:rPr>
          <w:rFonts w:ascii="LCARIW+CMR10"/>
          <w:color w:val="000000"/>
          <w:sz w:val="20"/>
        </w:rPr>
        <w:t>its</w:t>
      </w:r>
      <w:r>
        <w:rPr>
          <w:rFonts w:ascii="Times New Roman"/>
          <w:color w:val="000000"/>
          <w:spacing w:val="22"/>
          <w:sz w:val="20"/>
        </w:rPr>
        <w:t xml:space="preserve"> </w:t>
      </w:r>
      <w:r>
        <w:rPr>
          <w:rFonts w:ascii="LCARIW+CMR10"/>
          <w:color w:val="000000"/>
          <w:spacing w:val="1"/>
          <w:sz w:val="20"/>
        </w:rPr>
        <w:t>better</w:t>
      </w:r>
      <w:r>
        <w:rPr>
          <w:rFonts w:ascii="Times New Roman"/>
          <w:color w:val="000000"/>
          <w:spacing w:val="21"/>
          <w:sz w:val="20"/>
        </w:rPr>
        <w:t xml:space="preserve"> </w:t>
      </w:r>
      <w:r>
        <w:rPr>
          <w:rFonts w:ascii="LCARIW+CMR10"/>
          <w:color w:val="000000"/>
          <w:spacing w:val="-1"/>
          <w:sz w:val="20"/>
        </w:rPr>
        <w:t>accessibility</w:t>
      </w:r>
      <w:r>
        <w:rPr>
          <w:rFonts w:ascii="Times New Roman"/>
          <w:color w:val="000000"/>
          <w:spacing w:val="22"/>
          <w:sz w:val="20"/>
        </w:rPr>
        <w:t xml:space="preserve"> </w:t>
      </w:r>
      <w:r>
        <w:rPr>
          <w:rFonts w:ascii="LCARIW+CMR10"/>
          <w:color w:val="000000"/>
          <w:sz w:val="20"/>
        </w:rPr>
        <w:t>in</w:t>
      </w:r>
      <w:r>
        <w:rPr>
          <w:rFonts w:ascii="Times New Roman"/>
          <w:color w:val="000000"/>
          <w:spacing w:val="21"/>
          <w:sz w:val="20"/>
        </w:rPr>
        <w:t xml:space="preserve"> </w:t>
      </w:r>
      <w:r>
        <w:rPr>
          <w:rFonts w:ascii="LCARIW+CMR10"/>
          <w:color w:val="000000"/>
          <w:spacing w:val="-1"/>
          <w:sz w:val="20"/>
        </w:rPr>
        <w:t>interpretation.</w:t>
      </w:r>
      <w:r>
        <w:rPr>
          <w:rFonts w:ascii="Times New Roman"/>
          <w:color w:val="000000"/>
          <w:spacing w:val="55"/>
          <w:sz w:val="20"/>
        </w:rPr>
        <w:t xml:space="preserve"> </w:t>
      </w:r>
      <w:r>
        <w:rPr>
          <w:rFonts w:ascii="LCARIW+CMR10"/>
          <w:color w:val="000000"/>
          <w:sz w:val="20"/>
        </w:rPr>
        <w:t>The</w:t>
      </w:r>
      <w:r>
        <w:rPr>
          <w:rFonts w:ascii="Times New Roman"/>
          <w:color w:val="000000"/>
          <w:spacing w:val="22"/>
          <w:sz w:val="20"/>
        </w:rPr>
        <w:t xml:space="preserve"> </w:t>
      </w:r>
      <w:r>
        <w:rPr>
          <w:rFonts w:ascii="LCARIW+CMR10"/>
          <w:color w:val="000000"/>
          <w:sz w:val="20"/>
        </w:rPr>
        <w:t>point</w:t>
      </w:r>
      <w:r>
        <w:rPr>
          <w:rFonts w:ascii="Times New Roman"/>
          <w:color w:val="000000"/>
          <w:spacing w:val="22"/>
          <w:sz w:val="20"/>
        </w:rPr>
        <w:t xml:space="preserve"> </w:t>
      </w:r>
      <w:r>
        <w:rPr>
          <w:rFonts w:ascii="LCARIW+CMR10"/>
          <w:color w:val="000000"/>
          <w:sz w:val="20"/>
        </w:rPr>
        <w:t>estimates</w:t>
      </w:r>
      <w:r w:rsidR="00E95F83">
        <w:rPr>
          <w:rFonts w:ascii="Cambria" w:hAnsi="Cambria" w:hint="eastAsia"/>
          <w:color w:val="000000"/>
          <w:sz w:val="20"/>
        </w:rPr>
        <w:t xml:space="preserve"> </w:t>
      </w:r>
      <w:r>
        <w:rPr>
          <w:rFonts w:ascii="LCARIW+CMR10"/>
          <w:color w:val="000000"/>
          <w:sz w:val="20"/>
        </w:rPr>
        <w:t>of</w:t>
      </w:r>
      <w:r>
        <w:rPr>
          <w:rFonts w:ascii="Times New Roman"/>
          <w:color w:val="000000"/>
          <w:spacing w:val="17"/>
          <w:sz w:val="20"/>
        </w:rPr>
        <w:t xml:space="preserve"> </w:t>
      </w:r>
      <w:r>
        <w:rPr>
          <w:rFonts w:ascii="POFQVH+CMMI10" w:hAnsi="POFQVH+CMMI10" w:cs="POFQVH+CMMI10"/>
          <w:color w:val="000000"/>
          <w:sz w:val="20"/>
        </w:rPr>
        <w:t>β</w:t>
      </w:r>
      <w:r>
        <w:rPr>
          <w:rFonts w:ascii="FBTFAI+CMMI7"/>
          <w:color w:val="000000"/>
          <w:sz w:val="21"/>
          <w:vertAlign w:val="subscript"/>
        </w:rPr>
        <w:t>p</w:t>
      </w:r>
      <w:r>
        <w:rPr>
          <w:rFonts w:ascii="Times New Roman"/>
          <w:color w:val="000000"/>
          <w:spacing w:val="24"/>
          <w:sz w:val="21"/>
          <w:vertAlign w:val="subscript"/>
        </w:rPr>
        <w:t xml:space="preserve"> </w:t>
      </w:r>
      <w:r>
        <w:rPr>
          <w:rFonts w:ascii="LCARIW+CMR10"/>
          <w:color w:val="000000"/>
          <w:sz w:val="20"/>
        </w:rPr>
        <w:t>indicate</w:t>
      </w:r>
      <w:r>
        <w:rPr>
          <w:rFonts w:ascii="Times New Roman"/>
          <w:color w:val="000000"/>
          <w:spacing w:val="17"/>
          <w:sz w:val="20"/>
        </w:rPr>
        <w:t xml:space="preserve"> </w:t>
      </w:r>
      <w:r>
        <w:rPr>
          <w:rFonts w:ascii="LCARIW+CMR10"/>
          <w:color w:val="000000"/>
          <w:sz w:val="20"/>
        </w:rPr>
        <w:t>the</w:t>
      </w:r>
      <w:r>
        <w:rPr>
          <w:rFonts w:ascii="Times New Roman"/>
          <w:color w:val="000000"/>
          <w:spacing w:val="17"/>
          <w:sz w:val="20"/>
        </w:rPr>
        <w:t xml:space="preserve"> </w:t>
      </w:r>
      <w:r>
        <w:rPr>
          <w:rFonts w:ascii="LCARIW+CMR10"/>
          <w:color w:val="000000"/>
          <w:spacing w:val="-9"/>
          <w:sz w:val="20"/>
        </w:rPr>
        <w:t>ATE</w:t>
      </w:r>
      <w:r>
        <w:rPr>
          <w:rFonts w:ascii="Times New Roman"/>
          <w:color w:val="000000"/>
          <w:spacing w:val="26"/>
          <w:sz w:val="20"/>
        </w:rPr>
        <w:t xml:space="preserve"> </w:t>
      </w:r>
      <w:r>
        <w:rPr>
          <w:rFonts w:ascii="LCARIW+CMR10"/>
          <w:color w:val="000000"/>
          <w:sz w:val="20"/>
        </w:rPr>
        <w:t>for</w:t>
      </w:r>
      <w:r>
        <w:rPr>
          <w:rFonts w:ascii="Times New Roman"/>
          <w:color w:val="000000"/>
          <w:spacing w:val="17"/>
          <w:sz w:val="20"/>
        </w:rPr>
        <w:t xml:space="preserve"> </w:t>
      </w:r>
      <w:r>
        <w:rPr>
          <w:rFonts w:ascii="LCARIW+CMR10"/>
          <w:color w:val="000000"/>
          <w:spacing w:val="-2"/>
          <w:sz w:val="20"/>
        </w:rPr>
        <w:t>each</w:t>
      </w:r>
      <w:r>
        <w:rPr>
          <w:rFonts w:ascii="Times New Roman"/>
          <w:color w:val="000000"/>
          <w:spacing w:val="19"/>
          <w:sz w:val="20"/>
        </w:rPr>
        <w:t xml:space="preserve"> </w:t>
      </w:r>
      <w:r>
        <w:rPr>
          <w:rFonts w:ascii="LCARIW+CMR10"/>
          <w:color w:val="000000"/>
          <w:sz w:val="20"/>
        </w:rPr>
        <w:t>of</w:t>
      </w:r>
      <w:r>
        <w:rPr>
          <w:rFonts w:ascii="Times New Roman"/>
          <w:color w:val="000000"/>
          <w:spacing w:val="17"/>
          <w:sz w:val="20"/>
        </w:rPr>
        <w:t xml:space="preserve"> </w:t>
      </w:r>
      <w:r>
        <w:rPr>
          <w:rFonts w:ascii="LCARIW+CMR10"/>
          <w:color w:val="000000"/>
          <w:sz w:val="20"/>
        </w:rPr>
        <w:t>the</w:t>
      </w:r>
      <w:r>
        <w:rPr>
          <w:rFonts w:ascii="Times New Roman"/>
          <w:color w:val="000000"/>
          <w:spacing w:val="17"/>
          <w:sz w:val="20"/>
        </w:rPr>
        <w:t xml:space="preserve"> </w:t>
      </w:r>
      <w:r>
        <w:rPr>
          <w:rFonts w:ascii="LCARIW+CMR10"/>
          <w:color w:val="000000"/>
          <w:spacing w:val="-1"/>
          <w:sz w:val="20"/>
        </w:rPr>
        <w:t>two-hour-length</w:t>
      </w:r>
      <w:r>
        <w:rPr>
          <w:rFonts w:ascii="Times New Roman"/>
          <w:color w:val="000000"/>
          <w:spacing w:val="18"/>
          <w:sz w:val="20"/>
        </w:rPr>
        <w:t xml:space="preserve"> </w:t>
      </w:r>
      <w:r>
        <w:rPr>
          <w:rFonts w:ascii="LCARIW+CMR10"/>
          <w:color w:val="000000"/>
          <w:spacing w:val="-2"/>
          <w:sz w:val="20"/>
        </w:rPr>
        <w:t>intervals</w:t>
      </w:r>
      <w:r>
        <w:rPr>
          <w:rFonts w:ascii="Times New Roman"/>
          <w:color w:val="000000"/>
          <w:spacing w:val="19"/>
          <w:sz w:val="20"/>
        </w:rPr>
        <w:t xml:space="preserve"> </w:t>
      </w:r>
      <w:r>
        <w:rPr>
          <w:rFonts w:ascii="LCARIW+CMR10"/>
          <w:color w:val="000000"/>
          <w:sz w:val="20"/>
        </w:rPr>
        <w:t>included</w:t>
      </w:r>
      <w:r>
        <w:rPr>
          <w:rFonts w:ascii="Times New Roman"/>
          <w:color w:val="000000"/>
          <w:spacing w:val="17"/>
          <w:sz w:val="20"/>
        </w:rPr>
        <w:t xml:space="preserve"> </w:t>
      </w:r>
      <w:r>
        <w:rPr>
          <w:rFonts w:ascii="LCARIW+CMR10"/>
          <w:color w:val="000000"/>
          <w:sz w:val="20"/>
        </w:rPr>
        <w:t>in</w:t>
      </w:r>
      <w:r>
        <w:rPr>
          <w:rFonts w:ascii="Times New Roman"/>
          <w:color w:val="000000"/>
          <w:spacing w:val="17"/>
          <w:sz w:val="20"/>
        </w:rPr>
        <w:t xml:space="preserve"> </w:t>
      </w:r>
      <w:r>
        <w:rPr>
          <w:rFonts w:ascii="LCARIW+CMR10"/>
          <w:color w:val="000000"/>
          <w:sz w:val="20"/>
        </w:rPr>
        <w:t>rate</w:t>
      </w:r>
      <w:r>
        <w:rPr>
          <w:rFonts w:ascii="Times New Roman"/>
          <w:color w:val="000000"/>
          <w:spacing w:val="17"/>
          <w:sz w:val="20"/>
        </w:rPr>
        <w:t xml:space="preserve"> </w:t>
      </w:r>
      <w:r>
        <w:rPr>
          <w:rFonts w:ascii="LCARIW+CMR10"/>
          <w:color w:val="000000"/>
          <w:spacing w:val="2"/>
          <w:sz w:val="20"/>
        </w:rPr>
        <w:t>period</w:t>
      </w:r>
      <w:r>
        <w:rPr>
          <w:rFonts w:ascii="Times New Roman"/>
          <w:color w:val="000000"/>
          <w:spacing w:val="15"/>
          <w:sz w:val="20"/>
        </w:rPr>
        <w:t xml:space="preserve"> </w:t>
      </w:r>
      <w:r>
        <w:rPr>
          <w:rFonts w:ascii="UEIMWF+CMMI10"/>
          <w:color w:val="000000"/>
          <w:sz w:val="20"/>
        </w:rPr>
        <w:t>p</w:t>
      </w:r>
      <w:r>
        <w:rPr>
          <w:rFonts w:ascii="LCARIW+CMR10"/>
          <w:color w:val="000000"/>
          <w:sz w:val="20"/>
        </w:rPr>
        <w:t>.</w:t>
      </w:r>
      <w:r>
        <w:rPr>
          <w:rFonts w:ascii="Times New Roman"/>
          <w:color w:val="000000"/>
          <w:spacing w:val="41"/>
          <w:sz w:val="20"/>
        </w:rPr>
        <w:t xml:space="preserve"> </w:t>
      </w:r>
      <w:r>
        <w:rPr>
          <w:rFonts w:ascii="LCARIW+CMR10"/>
          <w:color w:val="000000"/>
          <w:spacing w:val="-4"/>
          <w:sz w:val="20"/>
        </w:rPr>
        <w:t>Table</w:t>
      </w:r>
      <w:r>
        <w:rPr>
          <w:rFonts w:ascii="Times New Roman"/>
          <w:color w:val="000000"/>
          <w:spacing w:val="21"/>
          <w:sz w:val="20"/>
        </w:rPr>
        <w:t xml:space="preserve"> </w:t>
      </w:r>
      <w:r w:rsidR="006A3F79">
        <w:fldChar w:fldCharType="begin"/>
      </w:r>
      <w:r w:rsidR="006A3F79">
        <w:instrText xml:space="preserve"> HYPERLINK \l "br37" </w:instrText>
      </w:r>
      <w:r w:rsidR="006A3F79">
        <w:fldChar w:fldCharType="separate"/>
      </w:r>
      <w:r>
        <w:rPr>
          <w:rFonts w:ascii="LCARIW+CMR10"/>
          <w:color w:val="000000"/>
          <w:sz w:val="20"/>
        </w:rPr>
        <w:t>4</w:t>
      </w:r>
      <w:r w:rsidR="006A3F79">
        <w:rPr>
          <w:rFonts w:ascii="LCARIW+CMR10"/>
          <w:color w:val="000000"/>
          <w:sz w:val="20"/>
        </w:rPr>
        <w:fldChar w:fldCharType="end"/>
      </w:r>
      <w:r w:rsidR="006A3F79">
        <w:fldChar w:fldCharType="begin"/>
      </w:r>
      <w:r w:rsidR="006A3F79">
        <w:instrText xml:space="preserve"> HYPERLINK \l "br37" </w:instrText>
      </w:r>
      <w:r w:rsidR="006A3F79">
        <w:fldChar w:fldCharType="separate"/>
      </w:r>
      <w:r>
        <w:rPr>
          <w:rFonts w:ascii="Times New Roman"/>
          <w:color w:val="000000"/>
          <w:spacing w:val="17"/>
          <w:sz w:val="20"/>
        </w:rPr>
        <w:t xml:space="preserve"> </w:t>
      </w:r>
      <w:r w:rsidR="006A3F79">
        <w:rPr>
          <w:rFonts w:ascii="Times New Roman"/>
          <w:color w:val="000000"/>
          <w:spacing w:val="17"/>
          <w:sz w:val="20"/>
        </w:rPr>
        <w:fldChar w:fldCharType="end"/>
      </w:r>
      <w:r>
        <w:rPr>
          <w:rFonts w:ascii="LCARIW+CMR10"/>
          <w:color w:val="000000"/>
          <w:sz w:val="20"/>
        </w:rPr>
        <w:t>summarizes</w:t>
      </w:r>
      <w:r w:rsidR="00E95F83">
        <w:rPr>
          <w:rFonts w:ascii="Cambria" w:hAnsi="Cambria" w:hint="eastAsia"/>
          <w:color w:val="000000"/>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regression</w:t>
      </w:r>
      <w:r>
        <w:rPr>
          <w:rFonts w:ascii="Times New Roman"/>
          <w:color w:val="000000"/>
          <w:spacing w:val="16"/>
          <w:sz w:val="20"/>
        </w:rPr>
        <w:t xml:space="preserve"> </w:t>
      </w:r>
      <w:r>
        <w:rPr>
          <w:rFonts w:ascii="LCARIW+CMR10"/>
          <w:color w:val="000000"/>
          <w:sz w:val="20"/>
        </w:rPr>
        <w:t>results.</w:t>
      </w:r>
    </w:p>
    <w:p w14:paraId="70A472A2" w14:textId="34DCAF8E" w:rsidR="003820C6" w:rsidRDefault="0076004A" w:rsidP="0033646D">
      <w:pPr>
        <w:spacing w:before="149" w:after="0" w:line="360" w:lineRule="auto"/>
        <w:ind w:firstLine="299"/>
        <w:rPr>
          <w:rFonts w:ascii="Times New Roman"/>
          <w:color w:val="000000"/>
          <w:sz w:val="20"/>
        </w:rPr>
        <w:pPrChange w:id="5" w:author="Kevin as Admin" w:date="2022-10-05T08:43:00Z">
          <w:pPr>
            <w:spacing w:before="149" w:after="0" w:line="360" w:lineRule="auto"/>
          </w:pPr>
        </w:pPrChange>
      </w:pPr>
      <w:r>
        <w:rPr>
          <w:rFonts w:ascii="LCARIW+CMR10"/>
          <w:color w:val="000000"/>
          <w:sz w:val="20"/>
        </w:rPr>
        <w:t>The</w:t>
      </w:r>
      <w:r>
        <w:rPr>
          <w:rFonts w:ascii="Times New Roman"/>
          <w:color w:val="000000"/>
          <w:spacing w:val="3"/>
          <w:sz w:val="20"/>
        </w:rPr>
        <w:t xml:space="preserve"> </w:t>
      </w:r>
      <w:r>
        <w:rPr>
          <w:rFonts w:ascii="LCARIW+CMR10"/>
          <w:color w:val="000000"/>
          <w:sz w:val="20"/>
        </w:rPr>
        <w:t>measured</w:t>
      </w:r>
      <w:r>
        <w:rPr>
          <w:rFonts w:ascii="Times New Roman"/>
          <w:color w:val="000000"/>
          <w:spacing w:val="3"/>
          <w:sz w:val="20"/>
        </w:rPr>
        <w:t xml:space="preserve"> </w:t>
      </w:r>
      <w:r>
        <w:rPr>
          <w:rFonts w:ascii="LCARIW+CMR10"/>
          <w:color w:val="000000"/>
          <w:spacing w:val="1"/>
          <w:sz w:val="20"/>
        </w:rPr>
        <w:t>peak-rate-period</w:t>
      </w:r>
      <w:r>
        <w:rPr>
          <w:rFonts w:ascii="Times New Roman"/>
          <w:color w:val="000000"/>
          <w:spacing w:val="1"/>
          <w:sz w:val="20"/>
        </w:rPr>
        <w:t xml:space="preserve"> </w:t>
      </w:r>
      <w:r>
        <w:rPr>
          <w:rFonts w:ascii="LCARIW+CMR10"/>
          <w:color w:val="000000"/>
          <w:spacing w:val="-6"/>
          <w:sz w:val="20"/>
        </w:rPr>
        <w:t>ATEs</w:t>
      </w:r>
      <w:r>
        <w:rPr>
          <w:rFonts w:ascii="Times New Roman"/>
          <w:color w:val="000000"/>
          <w:spacing w:val="8"/>
          <w:sz w:val="20"/>
        </w:rPr>
        <w:t xml:space="preserve"> </w:t>
      </w:r>
      <w:r>
        <w:rPr>
          <w:rFonts w:ascii="LCARIW+CMR10" w:hAnsi="LCARIW+CMR10" w:cs="LCARIW+CMR10"/>
          <w:color w:val="000000"/>
          <w:sz w:val="20"/>
        </w:rPr>
        <w:t>re-conﬁrm</w:t>
      </w:r>
      <w:r>
        <w:rPr>
          <w:rFonts w:ascii="Times New Roman"/>
          <w:color w:val="000000"/>
          <w:spacing w:val="2"/>
          <w:sz w:val="20"/>
        </w:rPr>
        <w:t xml:space="preserve"> </w:t>
      </w:r>
      <w:r>
        <w:rPr>
          <w:rFonts w:ascii="LCARIW+CMR10"/>
          <w:color w:val="000000"/>
          <w:sz w:val="20"/>
        </w:rPr>
        <w:t>the</w:t>
      </w:r>
      <w:r>
        <w:rPr>
          <w:rFonts w:ascii="Times New Roman"/>
          <w:color w:val="000000"/>
          <w:spacing w:val="3"/>
          <w:sz w:val="20"/>
        </w:rPr>
        <w:t xml:space="preserve"> </w:t>
      </w:r>
      <w:r>
        <w:rPr>
          <w:rFonts w:ascii="LCARIW+CMR10" w:hAnsi="LCARIW+CMR10" w:cs="LCARIW+CMR10"/>
          <w:color w:val="000000"/>
          <w:sz w:val="20"/>
        </w:rPr>
        <w:t>ﬁnding</w:t>
      </w:r>
      <w:r>
        <w:rPr>
          <w:rFonts w:ascii="Times New Roman"/>
          <w:color w:val="000000"/>
          <w:spacing w:val="2"/>
          <w:sz w:val="20"/>
        </w:rPr>
        <w:t xml:space="preserve"> </w:t>
      </w:r>
      <w:r>
        <w:rPr>
          <w:rFonts w:ascii="LCARIW+CMR10"/>
          <w:color w:val="000000"/>
          <w:sz w:val="20"/>
        </w:rPr>
        <w:t>suggested</w:t>
      </w:r>
      <w:r>
        <w:rPr>
          <w:rFonts w:ascii="Times New Roman"/>
          <w:color w:val="000000"/>
          <w:spacing w:val="3"/>
          <w:sz w:val="20"/>
        </w:rPr>
        <w:t xml:space="preserve"> </w:t>
      </w:r>
      <w:r>
        <w:rPr>
          <w:rFonts w:ascii="LCARIW+CMR10"/>
          <w:color w:val="000000"/>
          <w:sz w:val="20"/>
        </w:rPr>
        <w:t>in</w:t>
      </w:r>
      <w:r>
        <w:rPr>
          <w:rFonts w:ascii="Times New Roman"/>
          <w:color w:val="000000"/>
          <w:spacing w:val="2"/>
          <w:sz w:val="20"/>
        </w:rPr>
        <w:t xml:space="preserve"> </w:t>
      </w:r>
      <w:r w:rsidR="006A3F79">
        <w:fldChar w:fldCharType="begin"/>
      </w:r>
      <w:r w:rsidR="006A3F79">
        <w:instrText xml:space="preserve"> HYPERLINK \l "br45" </w:instrText>
      </w:r>
      <w:r w:rsidR="006A3F79">
        <w:fldChar w:fldCharType="separate"/>
      </w:r>
      <w:r>
        <w:rPr>
          <w:rFonts w:ascii="LCARIW+CMR10"/>
          <w:color w:val="0000FE"/>
          <w:sz w:val="20"/>
        </w:rPr>
        <w:t>Prest</w:t>
      </w:r>
      <w:r w:rsidR="006A3F79">
        <w:rPr>
          <w:rFonts w:ascii="LCARIW+CMR10"/>
          <w:color w:val="0000FE"/>
          <w:sz w:val="20"/>
        </w:rPr>
        <w:fldChar w:fldCharType="end"/>
      </w:r>
      <w:r w:rsidR="006A3F79">
        <w:fldChar w:fldCharType="begin"/>
      </w:r>
      <w:r w:rsidR="006A3F79">
        <w:instrText xml:space="preserve"> HYPERLINK \l "br45" </w:instrText>
      </w:r>
      <w:r w:rsidR="006A3F79">
        <w:fldChar w:fldCharType="separate"/>
      </w:r>
      <w:r>
        <w:rPr>
          <w:rFonts w:ascii="Times New Roman"/>
          <w:color w:val="0000FE"/>
          <w:spacing w:val="3"/>
          <w:sz w:val="20"/>
        </w:rPr>
        <w:t xml:space="preserve"> </w:t>
      </w:r>
      <w:r w:rsidR="006A3F79">
        <w:rPr>
          <w:rFonts w:ascii="Times New Roman"/>
          <w:color w:val="0000FE"/>
          <w:spacing w:val="3"/>
          <w:sz w:val="20"/>
        </w:rPr>
        <w:fldChar w:fldCharType="end"/>
      </w:r>
      <w:r>
        <w:rPr>
          <w:rFonts w:ascii="LCARIW+CMR10"/>
          <w:color w:val="000000"/>
          <w:sz w:val="20"/>
        </w:rPr>
        <w:t>(</w:t>
      </w:r>
      <w:r w:rsidR="006A3F79">
        <w:fldChar w:fldCharType="begin"/>
      </w:r>
      <w:r w:rsidR="006A3F79">
        <w:instrText xml:space="preserve"> HYPERLINK \l "br45" </w:instrText>
      </w:r>
      <w:r w:rsidR="006A3F79">
        <w:fldChar w:fldCharType="separate"/>
      </w:r>
      <w:r>
        <w:rPr>
          <w:rFonts w:ascii="LCARIW+CMR10"/>
          <w:color w:val="0000FE"/>
          <w:sz w:val="20"/>
        </w:rPr>
        <w:t>2020</w:t>
      </w:r>
      <w:r w:rsidR="006A3F79">
        <w:rPr>
          <w:rFonts w:ascii="LCARIW+CMR10"/>
          <w:color w:val="0000FE"/>
          <w:sz w:val="20"/>
        </w:rPr>
        <w:fldChar w:fldCharType="end"/>
      </w:r>
      <w:r>
        <w:rPr>
          <w:rFonts w:ascii="LCARIW+CMR10"/>
          <w:color w:val="000000"/>
          <w:sz w:val="20"/>
        </w:rPr>
        <w:t>):</w:t>
      </w:r>
      <w:r>
        <w:rPr>
          <w:rFonts w:ascii="Times New Roman"/>
          <w:color w:val="000000"/>
          <w:spacing w:val="32"/>
          <w:sz w:val="20"/>
        </w:rPr>
        <w:t xml:space="preserve"> </w:t>
      </w:r>
      <w:r>
        <w:rPr>
          <w:rFonts w:ascii="LCARIW+CMR10"/>
          <w:color w:val="000000"/>
          <w:sz w:val="20"/>
        </w:rPr>
        <w:t>a</w:t>
      </w:r>
      <w:r>
        <w:rPr>
          <w:rFonts w:ascii="Times New Roman"/>
          <w:color w:val="000000"/>
          <w:spacing w:val="2"/>
          <w:sz w:val="20"/>
        </w:rPr>
        <w:t xml:space="preserve"> </w:t>
      </w:r>
      <w:r>
        <w:rPr>
          <w:rFonts w:ascii="LCARIW+CMR10"/>
          <w:color w:val="000000"/>
          <w:sz w:val="20"/>
        </w:rPr>
        <w:t>critical</w:t>
      </w:r>
      <w:r>
        <w:rPr>
          <w:rFonts w:ascii="Times New Roman"/>
          <w:color w:val="000000"/>
          <w:spacing w:val="3"/>
          <w:sz w:val="20"/>
        </w:rPr>
        <w:t xml:space="preserve"> </w:t>
      </w:r>
      <w:r>
        <w:rPr>
          <w:rFonts w:ascii="LCARIW+CMR10"/>
          <w:color w:val="000000"/>
          <w:spacing w:val="-1"/>
          <w:sz w:val="20"/>
        </w:rPr>
        <w:t>determinant</w:t>
      </w:r>
      <w:r w:rsidR="00E95F83">
        <w:rPr>
          <w:rFonts w:ascii="Times New Roman" w:hint="eastAsia"/>
          <w:color w:val="000000"/>
          <w:sz w:val="20"/>
        </w:rPr>
        <w:t xml:space="preserve"> </w:t>
      </w:r>
      <w:r>
        <w:rPr>
          <w:rFonts w:ascii="LCARIW+CMR10"/>
          <w:color w:val="000000"/>
          <w:sz w:val="20"/>
        </w:rPr>
        <w:t>of</w:t>
      </w:r>
      <w:r>
        <w:rPr>
          <w:rFonts w:ascii="Times New Roman"/>
          <w:color w:val="000000"/>
          <w:spacing w:val="30"/>
          <w:sz w:val="20"/>
        </w:rPr>
        <w:t xml:space="preserve"> </w:t>
      </w:r>
      <w:r>
        <w:rPr>
          <w:rFonts w:ascii="LCARIW+CMR10"/>
          <w:color w:val="000000"/>
          <w:sz w:val="20"/>
        </w:rPr>
        <w:t>the</w:t>
      </w:r>
      <w:r>
        <w:rPr>
          <w:rFonts w:ascii="Times New Roman"/>
          <w:color w:val="000000"/>
          <w:spacing w:val="29"/>
          <w:sz w:val="20"/>
        </w:rPr>
        <w:t xml:space="preserve"> </w:t>
      </w:r>
      <w:del w:id="6" w:author="Kevin as Admin" w:date="2022-10-05T08:43:00Z">
        <w:r w:rsidDel="0033646D">
          <w:rPr>
            <w:rFonts w:ascii="LCARIW+CMR10"/>
            <w:color w:val="000000"/>
            <w:sz w:val="20"/>
          </w:rPr>
          <w:delText>e</w:delText>
        </w:r>
        <w:r w:rsidDel="0033646D">
          <w:rPr>
            <w:rFonts w:ascii="LSPPBV+CMR10" w:hAnsi="LSPPBV+CMR10" w:cs="LSPPBV+CMR10"/>
            <w:color w:val="000000"/>
            <w:sz w:val="20"/>
          </w:rPr>
          <w:delText>ﬀ</w:delText>
        </w:r>
        <w:r w:rsidDel="0033646D">
          <w:rPr>
            <w:rFonts w:ascii="LCARIW+CMR10"/>
            <w:color w:val="000000"/>
            <w:spacing w:val="-1"/>
            <w:sz w:val="20"/>
          </w:rPr>
          <w:delText>ectiveness</w:delText>
        </w:r>
        <w:r w:rsidDel="0033646D">
          <w:rPr>
            <w:rFonts w:ascii="Times New Roman"/>
            <w:color w:val="000000"/>
            <w:spacing w:val="30"/>
            <w:sz w:val="20"/>
          </w:rPr>
          <w:delText xml:space="preserve"> </w:delText>
        </w:r>
      </w:del>
      <w:ins w:id="7" w:author="Kevin as Admin" w:date="2022-10-05T08:43:00Z">
        <w:r w:rsidR="0033646D">
          <w:rPr>
            <w:rFonts w:ascii="LCARIW+CMR10"/>
            <w:color w:val="000000"/>
            <w:sz w:val="20"/>
          </w:rPr>
          <w:t>aggregate change in peak period consumption in response</w:t>
        </w:r>
        <w:r w:rsidR="0033646D">
          <w:rPr>
            <w:rFonts w:ascii="Times New Roman"/>
            <w:color w:val="000000"/>
            <w:spacing w:val="30"/>
            <w:sz w:val="20"/>
          </w:rPr>
          <w:t xml:space="preserve"> </w:t>
        </w:r>
      </w:ins>
      <w:del w:id="8" w:author="Kevin as Admin" w:date="2022-10-05T08:43:00Z">
        <w:r w:rsidDel="0033646D">
          <w:rPr>
            <w:rFonts w:ascii="LCARIW+CMR10"/>
            <w:color w:val="000000"/>
            <w:sz w:val="20"/>
          </w:rPr>
          <w:delText>of</w:delText>
        </w:r>
        <w:r w:rsidDel="0033646D">
          <w:rPr>
            <w:rFonts w:ascii="Times New Roman"/>
            <w:color w:val="000000"/>
            <w:spacing w:val="30"/>
            <w:sz w:val="20"/>
          </w:rPr>
          <w:delText xml:space="preserve"> </w:delText>
        </w:r>
      </w:del>
      <w:ins w:id="9" w:author="Kevin as Admin" w:date="2022-10-05T08:43:00Z">
        <w:r w:rsidR="0033646D">
          <w:rPr>
            <w:rFonts w:ascii="LCARIW+CMR10"/>
            <w:color w:val="000000"/>
            <w:sz w:val="20"/>
          </w:rPr>
          <w:t>to</w:t>
        </w:r>
        <w:r w:rsidR="0033646D">
          <w:rPr>
            <w:rFonts w:ascii="Calibri" w:hAnsi="Calibri" w:cs="Calibri"/>
            <w:color w:val="000000"/>
            <w:sz w:val="20"/>
          </w:rPr>
          <w:t xml:space="preserve"> </w:t>
        </w:r>
      </w:ins>
      <w:r>
        <w:rPr>
          <w:rFonts w:ascii="LCARIW+CMR10"/>
          <w:color w:val="000000"/>
          <w:sz w:val="20"/>
        </w:rPr>
        <w:t>TOU</w:t>
      </w:r>
      <w:r>
        <w:rPr>
          <w:rFonts w:ascii="Times New Roman"/>
          <w:color w:val="000000"/>
          <w:spacing w:val="29"/>
          <w:sz w:val="20"/>
        </w:rPr>
        <w:t xml:space="preserve"> </w:t>
      </w:r>
      <w:r>
        <w:rPr>
          <w:rFonts w:ascii="LCARIW+CMR10"/>
          <w:color w:val="000000"/>
          <w:spacing w:val="-1"/>
          <w:sz w:val="20"/>
        </w:rPr>
        <w:t>electricity</w:t>
      </w:r>
      <w:r>
        <w:rPr>
          <w:rFonts w:ascii="Times New Roman"/>
          <w:color w:val="000000"/>
          <w:spacing w:val="30"/>
          <w:sz w:val="20"/>
        </w:rPr>
        <w:t xml:space="preserve"> </w:t>
      </w:r>
      <w:r>
        <w:rPr>
          <w:rFonts w:ascii="LCARIW+CMR10"/>
          <w:color w:val="000000"/>
          <w:sz w:val="20"/>
        </w:rPr>
        <w:t>pricing</w:t>
      </w:r>
      <w:r>
        <w:rPr>
          <w:rFonts w:ascii="Times New Roman"/>
          <w:color w:val="000000"/>
          <w:spacing w:val="29"/>
          <w:sz w:val="20"/>
        </w:rPr>
        <w:t xml:space="preserve"> </w:t>
      </w:r>
      <w:del w:id="10" w:author="Kevin as Admin" w:date="2022-10-05T08:43:00Z">
        <w:r w:rsidDel="0033646D">
          <w:rPr>
            <w:rFonts w:ascii="LCARIW+CMR10"/>
            <w:color w:val="000000"/>
            <w:sz w:val="20"/>
          </w:rPr>
          <w:delText>in</w:delText>
        </w:r>
        <w:r w:rsidDel="0033646D">
          <w:rPr>
            <w:rFonts w:ascii="Times New Roman"/>
            <w:color w:val="000000"/>
            <w:spacing w:val="29"/>
            <w:sz w:val="20"/>
          </w:rPr>
          <w:delText xml:space="preserve"> </w:delText>
        </w:r>
        <w:r w:rsidDel="0033646D">
          <w:rPr>
            <w:rFonts w:ascii="LCARIW+CMR10"/>
            <w:color w:val="000000"/>
            <w:sz w:val="20"/>
          </w:rPr>
          <w:delText>the</w:delText>
        </w:r>
        <w:r w:rsidDel="0033646D">
          <w:rPr>
            <w:rFonts w:ascii="Times New Roman"/>
            <w:color w:val="000000"/>
            <w:spacing w:val="29"/>
            <w:sz w:val="20"/>
          </w:rPr>
          <w:delText xml:space="preserve"> </w:delText>
        </w:r>
        <w:r w:rsidDel="0033646D">
          <w:rPr>
            <w:rFonts w:ascii="LCARIW+CMR10"/>
            <w:color w:val="000000"/>
            <w:spacing w:val="2"/>
            <w:sz w:val="20"/>
          </w:rPr>
          <w:delText>peak</w:delText>
        </w:r>
        <w:r w:rsidDel="0033646D">
          <w:rPr>
            <w:rFonts w:ascii="Times New Roman"/>
            <w:color w:val="000000"/>
            <w:spacing w:val="28"/>
            <w:sz w:val="20"/>
          </w:rPr>
          <w:delText xml:space="preserve"> </w:delText>
        </w:r>
        <w:r w:rsidDel="0033646D">
          <w:rPr>
            <w:rFonts w:ascii="LCARIW+CMR10"/>
            <w:color w:val="000000"/>
            <w:sz w:val="20"/>
          </w:rPr>
          <w:delText>rate</w:delText>
        </w:r>
        <w:r w:rsidDel="0033646D">
          <w:rPr>
            <w:rFonts w:ascii="Times New Roman"/>
            <w:color w:val="000000"/>
            <w:spacing w:val="29"/>
            <w:sz w:val="20"/>
          </w:rPr>
          <w:delText xml:space="preserve"> </w:delText>
        </w:r>
        <w:r w:rsidDel="0033646D">
          <w:rPr>
            <w:rFonts w:ascii="LCARIW+CMR10"/>
            <w:color w:val="000000"/>
            <w:spacing w:val="2"/>
            <w:sz w:val="20"/>
          </w:rPr>
          <w:delText>period</w:delText>
        </w:r>
        <w:r w:rsidDel="0033646D">
          <w:rPr>
            <w:rFonts w:ascii="Times New Roman"/>
            <w:color w:val="000000"/>
            <w:spacing w:val="27"/>
            <w:sz w:val="20"/>
          </w:rPr>
          <w:delText xml:space="preserve"> </w:delText>
        </w:r>
      </w:del>
      <w:r>
        <w:rPr>
          <w:rFonts w:ascii="LCARIW+CMR10"/>
          <w:color w:val="000000"/>
          <w:sz w:val="20"/>
        </w:rPr>
        <w:t>is</w:t>
      </w:r>
      <w:r>
        <w:rPr>
          <w:rFonts w:ascii="Times New Roman"/>
          <w:color w:val="000000"/>
          <w:spacing w:val="29"/>
          <w:sz w:val="20"/>
        </w:rPr>
        <w:t xml:space="preserve"> </w:t>
      </w:r>
      <w:commentRangeStart w:id="11"/>
      <w:r>
        <w:rPr>
          <w:rFonts w:ascii="LCARIW+CMR10"/>
          <w:color w:val="000000"/>
          <w:sz w:val="20"/>
        </w:rPr>
        <w:t>nothing</w:t>
      </w:r>
      <w:r>
        <w:rPr>
          <w:rFonts w:ascii="Times New Roman"/>
          <w:color w:val="000000"/>
          <w:spacing w:val="29"/>
          <w:sz w:val="20"/>
        </w:rPr>
        <w:t xml:space="preserve"> </w:t>
      </w:r>
      <w:r>
        <w:rPr>
          <w:rFonts w:ascii="LCARIW+CMR10"/>
          <w:color w:val="000000"/>
          <w:sz w:val="20"/>
        </w:rPr>
        <w:t>more</w:t>
      </w:r>
      <w:r>
        <w:rPr>
          <w:rFonts w:ascii="Times New Roman"/>
          <w:color w:val="000000"/>
          <w:spacing w:val="29"/>
          <w:sz w:val="20"/>
        </w:rPr>
        <w:t xml:space="preserve"> </w:t>
      </w:r>
      <w:r>
        <w:rPr>
          <w:rFonts w:ascii="LCARIW+CMR10"/>
          <w:color w:val="000000"/>
          <w:sz w:val="20"/>
        </w:rPr>
        <w:t>than</w:t>
      </w:r>
      <w:r>
        <w:rPr>
          <w:rFonts w:ascii="Times New Roman"/>
          <w:color w:val="000000"/>
          <w:spacing w:val="29"/>
          <w:sz w:val="20"/>
        </w:rPr>
        <w:t xml:space="preserve"> </w:t>
      </w:r>
      <w:r>
        <w:rPr>
          <w:rFonts w:ascii="LCARIW+CMR10"/>
          <w:color w:val="000000"/>
          <w:sz w:val="20"/>
        </w:rPr>
        <w:t>its</w:t>
      </w:r>
      <w:r>
        <w:rPr>
          <w:rFonts w:ascii="Times New Roman"/>
          <w:color w:val="000000"/>
          <w:spacing w:val="29"/>
          <w:sz w:val="20"/>
        </w:rPr>
        <w:t xml:space="preserve"> </w:t>
      </w:r>
      <w:r>
        <w:rPr>
          <w:rFonts w:ascii="LCARIW+CMR10"/>
          <w:color w:val="000000"/>
          <w:sz w:val="20"/>
        </w:rPr>
        <w:t>existence.</w:t>
      </w:r>
      <w:r>
        <w:rPr>
          <w:rFonts w:ascii="Times New Roman"/>
          <w:color w:val="000000"/>
          <w:spacing w:val="78"/>
          <w:sz w:val="20"/>
        </w:rPr>
        <w:t xml:space="preserve"> </w:t>
      </w:r>
      <w:r>
        <w:rPr>
          <w:rFonts w:ascii="LCARIW+CMR10"/>
          <w:color w:val="000000"/>
          <w:spacing w:val="-1"/>
          <w:sz w:val="20"/>
        </w:rPr>
        <w:t>As</w:t>
      </w:r>
      <w:r w:rsidR="00E95F83">
        <w:rPr>
          <w:rFonts w:ascii="Times New Roman" w:hint="eastAsia"/>
          <w:color w:val="000000"/>
          <w:sz w:val="20"/>
        </w:rPr>
        <w:t xml:space="preserve"> </w:t>
      </w:r>
      <w:r>
        <w:rPr>
          <w:rFonts w:ascii="LCARIW+CMR10"/>
          <w:color w:val="000000"/>
          <w:sz w:val="20"/>
        </w:rPr>
        <w:t>demonstrated</w:t>
      </w:r>
      <w:r>
        <w:rPr>
          <w:rFonts w:ascii="Times New Roman"/>
          <w:color w:val="000000"/>
          <w:spacing w:val="23"/>
          <w:sz w:val="20"/>
        </w:rPr>
        <w:t xml:space="preserve"> </w:t>
      </w:r>
      <w:r>
        <w:rPr>
          <w:rFonts w:ascii="LCARIW+CMR10"/>
          <w:color w:val="000000"/>
          <w:sz w:val="20"/>
        </w:rPr>
        <w:t>in</w:t>
      </w:r>
      <w:r>
        <w:rPr>
          <w:rFonts w:ascii="Times New Roman"/>
          <w:color w:val="000000"/>
          <w:spacing w:val="23"/>
          <w:sz w:val="20"/>
        </w:rPr>
        <w:t xml:space="preserve"> </w:t>
      </w:r>
      <w:r>
        <w:rPr>
          <w:rFonts w:ascii="LCARIW+CMR10"/>
          <w:color w:val="000000"/>
          <w:spacing w:val="-4"/>
          <w:sz w:val="20"/>
        </w:rPr>
        <w:t>Table</w:t>
      </w:r>
      <w:r>
        <w:rPr>
          <w:rFonts w:ascii="Times New Roman"/>
          <w:color w:val="000000"/>
          <w:spacing w:val="27"/>
          <w:sz w:val="20"/>
        </w:rPr>
        <w:t xml:space="preserve"> </w:t>
      </w:r>
      <w:r w:rsidR="006A3F79">
        <w:fldChar w:fldCharType="begin"/>
      </w:r>
      <w:r w:rsidR="006A3F79">
        <w:instrText xml:space="preserve"> HYPERLINK \l "br37" </w:instrText>
      </w:r>
      <w:r w:rsidR="006A3F79">
        <w:fldChar w:fldCharType="separate"/>
      </w:r>
      <w:r>
        <w:rPr>
          <w:rFonts w:ascii="LCARIW+CMR10"/>
          <w:color w:val="000000"/>
          <w:sz w:val="20"/>
        </w:rPr>
        <w:t>4</w:t>
      </w:r>
      <w:r w:rsidR="006A3F79">
        <w:rPr>
          <w:rFonts w:ascii="LCARIW+CMR10"/>
          <w:color w:val="000000"/>
          <w:sz w:val="20"/>
        </w:rPr>
        <w:fldChar w:fldCharType="end"/>
      </w:r>
      <w:r>
        <w:rPr>
          <w:rFonts w:ascii="LCARIW+CMR10"/>
          <w:color w:val="000000"/>
          <w:sz w:val="20"/>
        </w:rPr>
        <w:t>,</w:t>
      </w:r>
      <w:r>
        <w:rPr>
          <w:rFonts w:ascii="Times New Roman"/>
          <w:color w:val="000000"/>
          <w:spacing w:val="25"/>
          <w:sz w:val="20"/>
        </w:rPr>
        <w:t xml:space="preserve"> </w:t>
      </w:r>
      <w:r>
        <w:rPr>
          <w:rFonts w:ascii="LCARIW+CMR10"/>
          <w:color w:val="000000"/>
          <w:sz w:val="20"/>
        </w:rPr>
        <w:t>the</w:t>
      </w:r>
      <w:r>
        <w:rPr>
          <w:rFonts w:ascii="Times New Roman"/>
          <w:color w:val="000000"/>
          <w:spacing w:val="23"/>
          <w:sz w:val="20"/>
        </w:rPr>
        <w:t xml:space="preserve"> </w:t>
      </w:r>
      <w:r>
        <w:rPr>
          <w:rFonts w:ascii="LCARIW+CMR10"/>
          <w:color w:val="000000"/>
          <w:sz w:val="20"/>
        </w:rPr>
        <w:t>estimated</w:t>
      </w:r>
      <w:r>
        <w:rPr>
          <w:rFonts w:ascii="Times New Roman"/>
          <w:color w:val="000000"/>
          <w:spacing w:val="23"/>
          <w:sz w:val="20"/>
        </w:rPr>
        <w:t xml:space="preserve"> </w:t>
      </w:r>
      <w:r>
        <w:rPr>
          <w:rFonts w:ascii="LCARIW+CMR10"/>
          <w:color w:val="000000"/>
          <w:spacing w:val="-6"/>
          <w:sz w:val="20"/>
        </w:rPr>
        <w:t>ATEs</w:t>
      </w:r>
      <w:r>
        <w:rPr>
          <w:rFonts w:ascii="Times New Roman"/>
          <w:color w:val="000000"/>
          <w:spacing w:val="29"/>
          <w:sz w:val="20"/>
        </w:rPr>
        <w:t xml:space="preserve"> </w:t>
      </w:r>
      <w:r>
        <w:rPr>
          <w:rFonts w:ascii="LCARIW+CMR10"/>
          <w:color w:val="000000"/>
          <w:sz w:val="20"/>
        </w:rPr>
        <w:t>for</w:t>
      </w:r>
      <w:r>
        <w:rPr>
          <w:rFonts w:ascii="Times New Roman"/>
          <w:color w:val="000000"/>
          <w:spacing w:val="23"/>
          <w:sz w:val="20"/>
        </w:rPr>
        <w:t xml:space="preserve"> </w:t>
      </w:r>
      <w:r>
        <w:rPr>
          <w:rFonts w:ascii="LCARIW+CMR10"/>
          <w:color w:val="000000"/>
          <w:sz w:val="20"/>
        </w:rPr>
        <w:t>the</w:t>
      </w:r>
      <w:r>
        <w:rPr>
          <w:rFonts w:ascii="Times New Roman"/>
          <w:color w:val="000000"/>
          <w:spacing w:val="23"/>
          <w:sz w:val="20"/>
        </w:rPr>
        <w:t xml:space="preserve"> </w:t>
      </w:r>
      <w:r>
        <w:rPr>
          <w:rFonts w:ascii="LCARIW+CMR10"/>
          <w:color w:val="000000"/>
          <w:sz w:val="20"/>
        </w:rPr>
        <w:t>peak-demand</w:t>
      </w:r>
      <w:r>
        <w:rPr>
          <w:rFonts w:ascii="Times New Roman"/>
          <w:color w:val="000000"/>
          <w:spacing w:val="23"/>
          <w:sz w:val="20"/>
        </w:rPr>
        <w:t xml:space="preserve"> </w:t>
      </w:r>
      <w:r>
        <w:rPr>
          <w:rFonts w:ascii="LCARIW+CMR10"/>
          <w:color w:val="000000"/>
          <w:sz w:val="20"/>
        </w:rPr>
        <w:t>hours</w:t>
      </w:r>
      <w:r>
        <w:rPr>
          <w:rFonts w:ascii="Times New Roman"/>
          <w:color w:val="000000"/>
          <w:spacing w:val="23"/>
          <w:sz w:val="20"/>
        </w:rPr>
        <w:t xml:space="preserve"> </w:t>
      </w:r>
      <w:r>
        <w:rPr>
          <w:rFonts w:ascii="LCARIW+CMR10"/>
          <w:color w:val="000000"/>
          <w:sz w:val="20"/>
        </w:rPr>
        <w:t>generally</w:t>
      </w:r>
      <w:r>
        <w:rPr>
          <w:rFonts w:ascii="Times New Roman"/>
          <w:color w:val="000000"/>
          <w:spacing w:val="23"/>
          <w:sz w:val="20"/>
        </w:rPr>
        <w:t xml:space="preserve"> </w:t>
      </w:r>
      <w:r>
        <w:rPr>
          <w:rFonts w:ascii="LCARIW+CMR10"/>
          <w:color w:val="000000"/>
          <w:spacing w:val="-1"/>
          <w:sz w:val="20"/>
        </w:rPr>
        <w:t>follow</w:t>
      </w:r>
      <w:r>
        <w:rPr>
          <w:rFonts w:ascii="Times New Roman"/>
          <w:color w:val="000000"/>
          <w:spacing w:val="24"/>
          <w:sz w:val="20"/>
        </w:rPr>
        <w:t xml:space="preserve"> </w:t>
      </w:r>
      <w:r>
        <w:rPr>
          <w:rFonts w:ascii="LCARIW+CMR10"/>
          <w:color w:val="000000"/>
          <w:sz w:val="20"/>
        </w:rPr>
        <w:t>the</w:t>
      </w:r>
      <w:r>
        <w:rPr>
          <w:rFonts w:ascii="Times New Roman"/>
          <w:color w:val="000000"/>
          <w:spacing w:val="23"/>
          <w:sz w:val="20"/>
        </w:rPr>
        <w:t xml:space="preserve"> </w:t>
      </w:r>
      <w:r>
        <w:rPr>
          <w:rFonts w:ascii="LCARIW+CMR10"/>
          <w:color w:val="000000"/>
          <w:spacing w:val="-3"/>
          <w:sz w:val="20"/>
        </w:rPr>
        <w:t>law</w:t>
      </w:r>
      <w:r>
        <w:rPr>
          <w:rFonts w:ascii="Times New Roman"/>
          <w:color w:val="000000"/>
          <w:spacing w:val="26"/>
          <w:sz w:val="20"/>
        </w:rPr>
        <w:t xml:space="preserve"> </w:t>
      </w:r>
      <w:r>
        <w:rPr>
          <w:rFonts w:ascii="LCARIW+CMR10"/>
          <w:color w:val="000000"/>
          <w:sz w:val="20"/>
        </w:rPr>
        <w:t>of</w:t>
      </w:r>
      <w:r>
        <w:rPr>
          <w:rFonts w:ascii="Times New Roman"/>
          <w:color w:val="000000"/>
          <w:spacing w:val="23"/>
          <w:sz w:val="20"/>
        </w:rPr>
        <w:t xml:space="preserve"> </w:t>
      </w:r>
      <w:r>
        <w:rPr>
          <w:rFonts w:ascii="LCARIW+CMR10"/>
          <w:color w:val="000000"/>
          <w:sz w:val="20"/>
        </w:rPr>
        <w:t>demand.</w:t>
      </w:r>
      <w:r w:rsidR="00E95F83">
        <w:rPr>
          <w:rFonts w:ascii="Times New Roman" w:hint="eastAsia"/>
          <w:color w:val="000000"/>
          <w:sz w:val="20"/>
        </w:rPr>
        <w:t xml:space="preserve"> </w:t>
      </w:r>
      <w:r>
        <w:rPr>
          <w:rFonts w:ascii="LCARIW+CMR10"/>
          <w:color w:val="000000"/>
          <w:sz w:val="20"/>
        </w:rPr>
        <w:t>In</w:t>
      </w:r>
      <w:r>
        <w:rPr>
          <w:rFonts w:ascii="Times New Roman"/>
          <w:color w:val="000000"/>
          <w:spacing w:val="12"/>
          <w:sz w:val="20"/>
        </w:rPr>
        <w:t xml:space="preserve"> </w:t>
      </w:r>
      <w:r>
        <w:rPr>
          <w:rFonts w:ascii="LCARIW+CMR10"/>
          <w:color w:val="000000"/>
          <w:sz w:val="20"/>
        </w:rPr>
        <w:t>other</w:t>
      </w:r>
      <w:r>
        <w:rPr>
          <w:rFonts w:ascii="Times New Roman"/>
          <w:color w:val="000000"/>
          <w:spacing w:val="12"/>
          <w:sz w:val="20"/>
        </w:rPr>
        <w:t xml:space="preserve"> </w:t>
      </w:r>
      <w:r>
        <w:rPr>
          <w:rFonts w:ascii="LCARIW+CMR10"/>
          <w:color w:val="000000"/>
          <w:spacing w:val="-1"/>
          <w:sz w:val="20"/>
        </w:rPr>
        <w:t>words,</w:t>
      </w:r>
      <w:r>
        <w:rPr>
          <w:rFonts w:ascii="Times New Roman"/>
          <w:color w:val="000000"/>
          <w:spacing w:val="15"/>
          <w:sz w:val="20"/>
        </w:rPr>
        <w:t xml:space="preserve"> </w:t>
      </w:r>
      <w:r>
        <w:rPr>
          <w:rFonts w:ascii="LCARIW+CMR10"/>
          <w:color w:val="000000"/>
          <w:sz w:val="20"/>
        </w:rPr>
        <w:t>the</w:t>
      </w:r>
      <w:r>
        <w:rPr>
          <w:rFonts w:ascii="Times New Roman"/>
          <w:color w:val="000000"/>
          <w:spacing w:val="12"/>
          <w:sz w:val="20"/>
        </w:rPr>
        <w:t xml:space="preserve"> </w:t>
      </w:r>
      <w:r>
        <w:rPr>
          <w:rFonts w:ascii="LCARIW+CMR10"/>
          <w:color w:val="000000"/>
          <w:sz w:val="20"/>
        </w:rPr>
        <w:t>reductions</w:t>
      </w:r>
      <w:r>
        <w:rPr>
          <w:rFonts w:ascii="Times New Roman"/>
          <w:color w:val="000000"/>
          <w:spacing w:val="12"/>
          <w:sz w:val="20"/>
        </w:rPr>
        <w:t xml:space="preserve"> </w:t>
      </w:r>
      <w:r>
        <w:rPr>
          <w:rFonts w:ascii="LCARIW+CMR10"/>
          <w:color w:val="000000"/>
          <w:sz w:val="20"/>
        </w:rPr>
        <w:t>in</w:t>
      </w:r>
      <w:r>
        <w:rPr>
          <w:rFonts w:ascii="Times New Roman"/>
          <w:color w:val="000000"/>
          <w:spacing w:val="12"/>
          <w:sz w:val="20"/>
        </w:rPr>
        <w:t xml:space="preserve"> </w:t>
      </w:r>
      <w:r>
        <w:rPr>
          <w:rFonts w:ascii="LCARIW+CMR10"/>
          <w:color w:val="000000"/>
          <w:sz w:val="20"/>
        </w:rPr>
        <w:t>household</w:t>
      </w:r>
      <w:r>
        <w:rPr>
          <w:rFonts w:ascii="Times New Roman"/>
          <w:color w:val="000000"/>
          <w:spacing w:val="12"/>
          <w:sz w:val="20"/>
        </w:rPr>
        <w:t xml:space="preserve"> </w:t>
      </w:r>
      <w:r>
        <w:rPr>
          <w:rFonts w:ascii="LCARIW+CMR10"/>
          <w:color w:val="000000"/>
          <w:sz w:val="20"/>
        </w:rPr>
        <w:t>demand</w:t>
      </w:r>
      <w:r>
        <w:rPr>
          <w:rFonts w:ascii="Times New Roman"/>
          <w:color w:val="000000"/>
          <w:spacing w:val="12"/>
          <w:sz w:val="20"/>
        </w:rPr>
        <w:t xml:space="preserve"> </w:t>
      </w:r>
      <w:r>
        <w:rPr>
          <w:rFonts w:ascii="LCARIW+CMR10"/>
          <w:color w:val="000000"/>
          <w:sz w:val="20"/>
        </w:rPr>
        <w:t>for</w:t>
      </w:r>
      <w:r>
        <w:rPr>
          <w:rFonts w:ascii="Times New Roman"/>
          <w:color w:val="000000"/>
          <w:spacing w:val="12"/>
          <w:sz w:val="20"/>
        </w:rPr>
        <w:t xml:space="preserve"> </w:t>
      </w:r>
      <w:r>
        <w:rPr>
          <w:rFonts w:ascii="LCARIW+CMR10"/>
          <w:color w:val="000000"/>
          <w:spacing w:val="-1"/>
          <w:sz w:val="20"/>
        </w:rPr>
        <w:t>electricity</w:t>
      </w:r>
      <w:r>
        <w:rPr>
          <w:rFonts w:ascii="Times New Roman"/>
          <w:color w:val="000000"/>
          <w:spacing w:val="13"/>
          <w:sz w:val="20"/>
        </w:rPr>
        <w:t xml:space="preserve"> </w:t>
      </w:r>
      <w:r>
        <w:rPr>
          <w:rFonts w:ascii="LCARIW+CMR10"/>
          <w:color w:val="000000"/>
          <w:sz w:val="20"/>
        </w:rPr>
        <w:t>in</w:t>
      </w:r>
      <w:r>
        <w:rPr>
          <w:rFonts w:ascii="Times New Roman"/>
          <w:color w:val="000000"/>
          <w:spacing w:val="12"/>
          <w:sz w:val="20"/>
        </w:rPr>
        <w:t xml:space="preserve"> </w:t>
      </w:r>
      <w:r>
        <w:rPr>
          <w:rFonts w:ascii="LCARIW+CMR10"/>
          <w:color w:val="000000"/>
          <w:sz w:val="20"/>
        </w:rPr>
        <w:t>the</w:t>
      </w:r>
      <w:r>
        <w:rPr>
          <w:rFonts w:ascii="Times New Roman"/>
          <w:color w:val="000000"/>
          <w:spacing w:val="12"/>
          <w:sz w:val="20"/>
        </w:rPr>
        <w:t xml:space="preserve"> </w:t>
      </w:r>
      <w:r>
        <w:rPr>
          <w:rFonts w:ascii="LCARIW+CMR10"/>
          <w:color w:val="000000"/>
          <w:spacing w:val="2"/>
          <w:sz w:val="20"/>
        </w:rPr>
        <w:t>peak</w:t>
      </w:r>
      <w:r>
        <w:rPr>
          <w:rFonts w:ascii="Times New Roman"/>
          <w:color w:val="000000"/>
          <w:spacing w:val="11"/>
          <w:sz w:val="20"/>
        </w:rPr>
        <w:t xml:space="preserve"> </w:t>
      </w:r>
      <w:r>
        <w:rPr>
          <w:rFonts w:ascii="LCARIW+CMR10"/>
          <w:color w:val="000000"/>
          <w:sz w:val="20"/>
        </w:rPr>
        <w:t>rate</w:t>
      </w:r>
      <w:r>
        <w:rPr>
          <w:rFonts w:ascii="Times New Roman"/>
          <w:color w:val="000000"/>
          <w:spacing w:val="12"/>
          <w:sz w:val="20"/>
        </w:rPr>
        <w:t xml:space="preserve"> </w:t>
      </w:r>
      <w:r>
        <w:rPr>
          <w:rFonts w:ascii="LCARIW+CMR10"/>
          <w:color w:val="000000"/>
          <w:spacing w:val="2"/>
          <w:sz w:val="20"/>
        </w:rPr>
        <w:t>period</w:t>
      </w:r>
      <w:r>
        <w:rPr>
          <w:rFonts w:ascii="Times New Roman"/>
          <w:color w:val="000000"/>
          <w:spacing w:val="10"/>
          <w:sz w:val="20"/>
        </w:rPr>
        <w:t xml:space="preserve"> </w:t>
      </w:r>
      <w:r>
        <w:rPr>
          <w:rFonts w:ascii="LCARIW+CMR10"/>
          <w:color w:val="000000"/>
          <w:spacing w:val="-2"/>
          <w:sz w:val="20"/>
        </w:rPr>
        <w:t>grow</w:t>
      </w:r>
      <w:r>
        <w:rPr>
          <w:rFonts w:ascii="Times New Roman"/>
          <w:color w:val="000000"/>
          <w:spacing w:val="14"/>
          <w:sz w:val="20"/>
        </w:rPr>
        <w:t xml:space="preserve"> </w:t>
      </w:r>
      <w:r>
        <w:rPr>
          <w:rFonts w:ascii="LCARIW+CMR10"/>
          <w:color w:val="000000"/>
          <w:sz w:val="20"/>
        </w:rPr>
        <w:t>with</w:t>
      </w:r>
      <w:r>
        <w:rPr>
          <w:rFonts w:ascii="Times New Roman"/>
          <w:color w:val="000000"/>
          <w:spacing w:val="12"/>
          <w:sz w:val="20"/>
        </w:rPr>
        <w:t xml:space="preserve"> </w:t>
      </w:r>
      <w:r>
        <w:rPr>
          <w:rFonts w:ascii="LCARIW+CMR10"/>
          <w:color w:val="000000"/>
          <w:sz w:val="20"/>
        </w:rPr>
        <w:t>the</w:t>
      </w:r>
      <w:r>
        <w:rPr>
          <w:rFonts w:ascii="Times New Roman"/>
          <w:color w:val="000000"/>
          <w:spacing w:val="12"/>
          <w:sz w:val="20"/>
        </w:rPr>
        <w:t xml:space="preserve"> </w:t>
      </w:r>
      <w:r>
        <w:rPr>
          <w:rFonts w:ascii="LCARIW+CMR10"/>
          <w:color w:val="000000"/>
          <w:sz w:val="20"/>
        </w:rPr>
        <w:t>degree</w:t>
      </w:r>
      <w:r w:rsidR="00E95F83">
        <w:rPr>
          <w:rFonts w:ascii="Times New Roman" w:hint="eastAsia"/>
          <w:color w:val="000000"/>
          <w:sz w:val="20"/>
        </w:rPr>
        <w:t xml:space="preserve"> </w:t>
      </w:r>
      <w:r>
        <w:rPr>
          <w:rFonts w:ascii="LCARIW+CMR10"/>
          <w:color w:val="000000"/>
          <w:sz w:val="20"/>
        </w:rPr>
        <w:t>of</w:t>
      </w:r>
      <w:r>
        <w:rPr>
          <w:rFonts w:ascii="Times New Roman"/>
          <w:color w:val="000000"/>
          <w:spacing w:val="17"/>
          <w:sz w:val="20"/>
        </w:rPr>
        <w:t xml:space="preserve"> </w:t>
      </w:r>
      <w:r>
        <w:rPr>
          <w:rFonts w:ascii="LCARIW+CMR10"/>
          <w:color w:val="000000"/>
          <w:sz w:val="20"/>
        </w:rPr>
        <w:t>price</w:t>
      </w:r>
      <w:r>
        <w:rPr>
          <w:rFonts w:ascii="Times New Roman"/>
          <w:color w:val="000000"/>
          <w:spacing w:val="16"/>
          <w:sz w:val="20"/>
        </w:rPr>
        <w:t xml:space="preserve"> </w:t>
      </w:r>
      <w:r>
        <w:rPr>
          <w:rFonts w:ascii="LCARIW+CMR10"/>
          <w:color w:val="000000"/>
          <w:spacing w:val="-1"/>
          <w:sz w:val="20"/>
        </w:rPr>
        <w:t>changes</w:t>
      </w:r>
      <w:r>
        <w:rPr>
          <w:rFonts w:ascii="Times New Roman"/>
          <w:color w:val="000000"/>
          <w:spacing w:val="17"/>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z w:val="20"/>
        </w:rPr>
        <w:t>that</w:t>
      </w:r>
      <w:r>
        <w:rPr>
          <w:rFonts w:ascii="Times New Roman"/>
          <w:color w:val="000000"/>
          <w:spacing w:val="17"/>
          <w:sz w:val="20"/>
        </w:rPr>
        <w:t xml:space="preserve"> </w:t>
      </w:r>
      <w:r>
        <w:rPr>
          <w:rFonts w:ascii="LCARIW+CMR10"/>
          <w:color w:val="000000"/>
          <w:spacing w:val="2"/>
          <w:sz w:val="20"/>
        </w:rPr>
        <w:t>period.</w:t>
      </w:r>
      <w:commentRangeEnd w:id="11"/>
      <w:r w:rsidR="0033646D">
        <w:rPr>
          <w:rStyle w:val="CommentReference"/>
        </w:rPr>
        <w:commentReference w:id="11"/>
      </w:r>
      <w:r>
        <w:rPr>
          <w:rFonts w:ascii="Times New Roman"/>
          <w:color w:val="000000"/>
          <w:spacing w:val="37"/>
          <w:sz w:val="20"/>
        </w:rPr>
        <w:t xml:space="preserve"> </w:t>
      </w:r>
      <w:r>
        <w:rPr>
          <w:rFonts w:ascii="LCARIW+CMR10"/>
          <w:color w:val="000000"/>
          <w:sz w:val="20"/>
        </w:rPr>
        <w:t>But</w:t>
      </w:r>
      <w:r>
        <w:rPr>
          <w:rFonts w:ascii="Times New Roman"/>
          <w:color w:val="000000"/>
          <w:spacing w:val="17"/>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marginal</w:t>
      </w:r>
      <w:r>
        <w:rPr>
          <w:rFonts w:ascii="Times New Roman"/>
          <w:color w:val="000000"/>
          <w:spacing w:val="17"/>
          <w:sz w:val="20"/>
        </w:rPr>
        <w:t xml:space="preserve"> </w:t>
      </w:r>
      <w:r>
        <w:rPr>
          <w:rFonts w:ascii="LCARIW+CMR10"/>
          <w:color w:val="000000"/>
          <w:sz w:val="20"/>
        </w:rPr>
        <w:t>gain</w:t>
      </w:r>
      <w:r>
        <w:rPr>
          <w:rFonts w:ascii="Times New Roman"/>
          <w:color w:val="000000"/>
          <w:spacing w:val="16"/>
          <w:sz w:val="20"/>
        </w:rPr>
        <w:t xml:space="preserve"> </w:t>
      </w:r>
      <w:r>
        <w:rPr>
          <w:rFonts w:ascii="LCARIW+CMR10"/>
          <w:color w:val="000000"/>
          <w:sz w:val="20"/>
        </w:rPr>
        <w:t>of</w:t>
      </w:r>
      <w:r>
        <w:rPr>
          <w:rFonts w:ascii="Times New Roman"/>
          <w:color w:val="000000"/>
          <w:spacing w:val="17"/>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pacing w:val="-1"/>
          <w:sz w:val="20"/>
        </w:rPr>
        <w:t>time-varying</w:t>
      </w:r>
      <w:r>
        <w:rPr>
          <w:rFonts w:ascii="Times New Roman"/>
          <w:color w:val="000000"/>
          <w:spacing w:val="17"/>
          <w:sz w:val="20"/>
        </w:rPr>
        <w:t xml:space="preserve"> </w:t>
      </w:r>
      <w:r>
        <w:rPr>
          <w:rFonts w:ascii="LCARIW+CMR10"/>
          <w:color w:val="000000"/>
          <w:sz w:val="20"/>
        </w:rPr>
        <w:t>price</w:t>
      </w:r>
      <w:r>
        <w:rPr>
          <w:rFonts w:ascii="Times New Roman"/>
          <w:color w:val="000000"/>
          <w:spacing w:val="16"/>
          <w:sz w:val="20"/>
        </w:rPr>
        <w:t xml:space="preserve"> </w:t>
      </w:r>
      <w:r>
        <w:rPr>
          <w:rFonts w:ascii="LCARIW+CMR10"/>
          <w:color w:val="000000"/>
          <w:sz w:val="20"/>
        </w:rPr>
        <w:t>structure</w:t>
      </w:r>
      <w:r>
        <w:rPr>
          <w:rFonts w:ascii="Times New Roman"/>
          <w:color w:val="000000"/>
          <w:spacing w:val="16"/>
          <w:sz w:val="20"/>
        </w:rPr>
        <w:t xml:space="preserve"> </w:t>
      </w:r>
      <w:r>
        <w:rPr>
          <w:rFonts w:ascii="LCARIW+CMR10"/>
          <w:color w:val="000000"/>
          <w:sz w:val="20"/>
        </w:rPr>
        <w:t>is</w:t>
      </w:r>
      <w:r>
        <w:rPr>
          <w:rFonts w:ascii="Times New Roman"/>
          <w:color w:val="000000"/>
          <w:spacing w:val="16"/>
          <w:sz w:val="20"/>
        </w:rPr>
        <w:t xml:space="preserve"> </w:t>
      </w:r>
      <w:r>
        <w:rPr>
          <w:rFonts w:ascii="LCARIW+CMR10"/>
          <w:color w:val="000000"/>
          <w:sz w:val="20"/>
        </w:rPr>
        <w:t>diminishing.</w:t>
      </w:r>
    </w:p>
    <w:p w14:paraId="548E8B92" w14:textId="4440BA3A" w:rsidR="003820C6" w:rsidRDefault="0076004A" w:rsidP="003705AD">
      <w:pPr>
        <w:spacing w:before="149" w:after="0" w:line="360" w:lineRule="auto"/>
        <w:ind w:firstLine="299"/>
        <w:rPr>
          <w:rFonts w:ascii="Times New Roman"/>
          <w:color w:val="000000"/>
          <w:sz w:val="20"/>
        </w:rPr>
      </w:pPr>
      <w:r>
        <w:rPr>
          <w:rFonts w:ascii="LCARIW+CMR10"/>
          <w:color w:val="000000"/>
          <w:spacing w:val="-2"/>
          <w:sz w:val="20"/>
        </w:rPr>
        <w:t>Interestingly,</w:t>
      </w:r>
      <w:r>
        <w:rPr>
          <w:rFonts w:ascii="Times New Roman"/>
          <w:color w:val="000000"/>
          <w:spacing w:val="14"/>
          <w:sz w:val="20"/>
        </w:rPr>
        <w:t xml:space="preserve"> </w:t>
      </w:r>
      <w:r>
        <w:rPr>
          <w:rFonts w:ascii="LCARIW+CMR10"/>
          <w:color w:val="000000"/>
          <w:sz w:val="20"/>
        </w:rPr>
        <w:t>the</w:t>
      </w:r>
      <w:r>
        <w:rPr>
          <w:rFonts w:ascii="Times New Roman"/>
          <w:color w:val="000000"/>
          <w:spacing w:val="12"/>
          <w:sz w:val="20"/>
        </w:rPr>
        <w:t xml:space="preserve"> </w:t>
      </w:r>
      <w:r>
        <w:rPr>
          <w:rFonts w:ascii="LCARIW+CMR10"/>
          <w:color w:val="000000"/>
          <w:spacing w:val="-3"/>
          <w:sz w:val="20"/>
        </w:rPr>
        <w:t>law</w:t>
      </w:r>
      <w:r>
        <w:rPr>
          <w:rFonts w:ascii="Times New Roman"/>
          <w:color w:val="000000"/>
          <w:spacing w:val="14"/>
          <w:sz w:val="20"/>
        </w:rPr>
        <w:t xml:space="preserve"> </w:t>
      </w:r>
      <w:r>
        <w:rPr>
          <w:rFonts w:ascii="LCARIW+CMR10"/>
          <w:color w:val="000000"/>
          <w:sz w:val="20"/>
        </w:rPr>
        <w:t>of</w:t>
      </w:r>
      <w:r>
        <w:rPr>
          <w:rFonts w:ascii="Times New Roman"/>
          <w:color w:val="000000"/>
          <w:spacing w:val="12"/>
          <w:sz w:val="20"/>
        </w:rPr>
        <w:t xml:space="preserve"> </w:t>
      </w:r>
      <w:r>
        <w:rPr>
          <w:rFonts w:ascii="LCARIW+CMR10"/>
          <w:color w:val="000000"/>
          <w:sz w:val="20"/>
        </w:rPr>
        <w:t>demand</w:t>
      </w:r>
      <w:r>
        <w:rPr>
          <w:rFonts w:ascii="Times New Roman"/>
          <w:color w:val="000000"/>
          <w:spacing w:val="12"/>
          <w:sz w:val="20"/>
        </w:rPr>
        <w:t xml:space="preserve"> </w:t>
      </w:r>
      <w:r>
        <w:rPr>
          <w:rFonts w:ascii="LCARIW+CMR10"/>
          <w:color w:val="000000"/>
          <w:spacing w:val="2"/>
          <w:sz w:val="20"/>
        </w:rPr>
        <w:t>does</w:t>
      </w:r>
      <w:r>
        <w:rPr>
          <w:rFonts w:ascii="Times New Roman"/>
          <w:color w:val="000000"/>
          <w:spacing w:val="10"/>
          <w:sz w:val="20"/>
        </w:rPr>
        <w:t xml:space="preserve"> </w:t>
      </w:r>
      <w:r>
        <w:rPr>
          <w:rFonts w:ascii="LCARIW+CMR10"/>
          <w:color w:val="000000"/>
          <w:sz w:val="20"/>
        </w:rPr>
        <w:t>not</w:t>
      </w:r>
      <w:r>
        <w:rPr>
          <w:rFonts w:ascii="Times New Roman"/>
          <w:color w:val="000000"/>
          <w:spacing w:val="12"/>
          <w:sz w:val="20"/>
        </w:rPr>
        <w:t xml:space="preserve"> </w:t>
      </w:r>
      <w:r>
        <w:rPr>
          <w:rFonts w:ascii="LCARIW+CMR10"/>
          <w:color w:val="000000"/>
          <w:sz w:val="20"/>
        </w:rPr>
        <w:t>hold</w:t>
      </w:r>
      <w:r>
        <w:rPr>
          <w:rFonts w:ascii="Times New Roman"/>
          <w:color w:val="000000"/>
          <w:spacing w:val="12"/>
          <w:sz w:val="20"/>
        </w:rPr>
        <w:t xml:space="preserve"> </w:t>
      </w:r>
      <w:r>
        <w:rPr>
          <w:rFonts w:ascii="LCARIW+CMR10"/>
          <w:color w:val="000000"/>
          <w:sz w:val="20"/>
        </w:rPr>
        <w:t>in</w:t>
      </w:r>
      <w:r>
        <w:rPr>
          <w:rFonts w:ascii="Times New Roman"/>
          <w:color w:val="000000"/>
          <w:spacing w:val="11"/>
          <w:sz w:val="20"/>
        </w:rPr>
        <w:t xml:space="preserve"> </w:t>
      </w:r>
      <w:r>
        <w:rPr>
          <w:rFonts w:ascii="LCARIW+CMR10"/>
          <w:color w:val="000000"/>
          <w:spacing w:val="2"/>
          <w:sz w:val="20"/>
        </w:rPr>
        <w:t>both</w:t>
      </w:r>
      <w:r>
        <w:rPr>
          <w:rFonts w:ascii="Times New Roman"/>
          <w:color w:val="000000"/>
          <w:spacing w:val="10"/>
          <w:sz w:val="20"/>
        </w:rPr>
        <w:t xml:space="preserve"> </w:t>
      </w:r>
      <w:r>
        <w:rPr>
          <w:rFonts w:ascii="LCARIW+CMR10"/>
          <w:color w:val="000000"/>
          <w:sz w:val="20"/>
        </w:rPr>
        <w:t>the</w:t>
      </w:r>
      <w:r>
        <w:rPr>
          <w:rFonts w:ascii="Times New Roman"/>
          <w:color w:val="000000"/>
          <w:spacing w:val="12"/>
          <w:sz w:val="20"/>
        </w:rPr>
        <w:t xml:space="preserve"> </w:t>
      </w:r>
      <w:r>
        <w:rPr>
          <w:rFonts w:ascii="LCARIW+CMR10"/>
          <w:color w:val="000000"/>
          <w:sz w:val="20"/>
        </w:rPr>
        <w:t>pre-</w:t>
      </w:r>
      <w:r>
        <w:rPr>
          <w:rFonts w:ascii="Times New Roman"/>
          <w:color w:val="000000"/>
          <w:spacing w:val="12"/>
          <w:sz w:val="20"/>
        </w:rPr>
        <w:t xml:space="preserve"> </w:t>
      </w:r>
      <w:r>
        <w:rPr>
          <w:rFonts w:ascii="LCARIW+CMR10"/>
          <w:color w:val="000000"/>
          <w:sz w:val="20"/>
        </w:rPr>
        <w:t>and</w:t>
      </w:r>
      <w:r>
        <w:rPr>
          <w:rFonts w:ascii="Times New Roman"/>
          <w:color w:val="000000"/>
          <w:spacing w:val="12"/>
          <w:sz w:val="20"/>
        </w:rPr>
        <w:t xml:space="preserve"> </w:t>
      </w:r>
      <w:r>
        <w:rPr>
          <w:rFonts w:ascii="LCARIW+CMR10"/>
          <w:color w:val="000000"/>
          <w:spacing w:val="1"/>
          <w:sz w:val="20"/>
        </w:rPr>
        <w:t>post-peak</w:t>
      </w:r>
      <w:r>
        <w:rPr>
          <w:rFonts w:ascii="Times New Roman"/>
          <w:color w:val="000000"/>
          <w:spacing w:val="10"/>
          <w:sz w:val="20"/>
        </w:rPr>
        <w:t xml:space="preserve"> </w:t>
      </w:r>
      <w:r>
        <w:rPr>
          <w:rFonts w:ascii="LCARIW+CMR10"/>
          <w:color w:val="000000"/>
          <w:spacing w:val="-2"/>
          <w:sz w:val="20"/>
        </w:rPr>
        <w:t>intervals.</w:t>
      </w:r>
      <w:r>
        <w:rPr>
          <w:rFonts w:ascii="Times New Roman"/>
          <w:color w:val="000000"/>
          <w:spacing w:val="39"/>
          <w:sz w:val="20"/>
        </w:rPr>
        <w:t xml:space="preserve"> </w:t>
      </w:r>
      <w:r>
        <w:rPr>
          <w:rFonts w:ascii="LCARIW+CMR10"/>
          <w:color w:val="000000"/>
          <w:sz w:val="20"/>
        </w:rPr>
        <w:t>In</w:t>
      </w:r>
      <w:r>
        <w:rPr>
          <w:rFonts w:ascii="Times New Roman"/>
          <w:color w:val="000000"/>
          <w:spacing w:val="12"/>
          <w:sz w:val="20"/>
        </w:rPr>
        <w:t xml:space="preserve"> </w:t>
      </w:r>
      <w:r>
        <w:rPr>
          <w:rFonts w:ascii="LCARIW+CMR10"/>
          <w:color w:val="000000"/>
          <w:sz w:val="20"/>
        </w:rPr>
        <w:t>spite</w:t>
      </w:r>
      <w:r>
        <w:rPr>
          <w:rFonts w:ascii="Times New Roman"/>
          <w:color w:val="000000"/>
          <w:spacing w:val="11"/>
          <w:sz w:val="20"/>
        </w:rPr>
        <w:t xml:space="preserve"> </w:t>
      </w:r>
      <w:r>
        <w:rPr>
          <w:rFonts w:ascii="LCARIW+CMR10"/>
          <w:color w:val="000000"/>
          <w:sz w:val="20"/>
        </w:rPr>
        <w:t>of</w:t>
      </w:r>
      <w:r>
        <w:rPr>
          <w:rFonts w:ascii="Times New Roman"/>
          <w:color w:val="000000"/>
          <w:spacing w:val="12"/>
          <w:sz w:val="20"/>
        </w:rPr>
        <w:t xml:space="preserve"> </w:t>
      </w:r>
      <w:r>
        <w:rPr>
          <w:rFonts w:ascii="LCARIW+CMR10"/>
          <w:color w:val="000000"/>
          <w:sz w:val="20"/>
        </w:rPr>
        <w:t>the</w:t>
      </w:r>
      <w:r>
        <w:rPr>
          <w:rFonts w:ascii="Times New Roman"/>
          <w:color w:val="000000"/>
          <w:spacing w:val="12"/>
          <w:sz w:val="20"/>
        </w:rPr>
        <w:t xml:space="preserve"> </w:t>
      </w:r>
      <w:r>
        <w:rPr>
          <w:rFonts w:ascii="LCARIW+CMR10"/>
          <w:color w:val="000000"/>
          <w:sz w:val="20"/>
        </w:rPr>
        <w:t>price</w:t>
      </w:r>
      <w:r w:rsidR="00E95F83">
        <w:rPr>
          <w:rFonts w:ascii="Times New Roman" w:hint="eastAsia"/>
          <w:color w:val="000000"/>
          <w:sz w:val="20"/>
        </w:rPr>
        <w:t xml:space="preserve"> </w:t>
      </w:r>
      <w:r>
        <w:rPr>
          <w:rFonts w:ascii="LCARIW+CMR10"/>
          <w:color w:val="000000"/>
          <w:sz w:val="20"/>
        </w:rPr>
        <w:t>drops</w:t>
      </w:r>
      <w:r>
        <w:rPr>
          <w:rFonts w:ascii="Times New Roman"/>
          <w:color w:val="000000"/>
          <w:spacing w:val="19"/>
          <w:sz w:val="20"/>
        </w:rPr>
        <w:t xml:space="preserve"> </w:t>
      </w:r>
      <w:r>
        <w:rPr>
          <w:rFonts w:ascii="LCARIW+CMR10"/>
          <w:color w:val="000000"/>
          <w:sz w:val="20"/>
        </w:rPr>
        <w:t>in</w:t>
      </w:r>
      <w:r>
        <w:rPr>
          <w:rFonts w:ascii="Times New Roman"/>
          <w:color w:val="000000"/>
          <w:spacing w:val="18"/>
          <w:sz w:val="20"/>
        </w:rPr>
        <w:t xml:space="preserve"> </w:t>
      </w:r>
      <w:r>
        <w:rPr>
          <w:rFonts w:ascii="LCARIW+CMR10"/>
          <w:color w:val="000000"/>
          <w:sz w:val="20"/>
        </w:rPr>
        <w:t>those</w:t>
      </w:r>
      <w:r>
        <w:rPr>
          <w:rFonts w:ascii="Times New Roman"/>
          <w:color w:val="000000"/>
          <w:spacing w:val="19"/>
          <w:sz w:val="20"/>
        </w:rPr>
        <w:t xml:space="preserve"> </w:t>
      </w:r>
      <w:r>
        <w:rPr>
          <w:rFonts w:ascii="LCARIW+CMR10"/>
          <w:color w:val="000000"/>
          <w:spacing w:val="-2"/>
          <w:sz w:val="20"/>
        </w:rPr>
        <w:t>intervals,</w:t>
      </w:r>
      <w:r>
        <w:rPr>
          <w:rFonts w:ascii="Times New Roman"/>
          <w:color w:val="000000"/>
          <w:spacing w:val="21"/>
          <w:sz w:val="20"/>
        </w:rPr>
        <w:t xml:space="preserve"> </w:t>
      </w:r>
      <w:r>
        <w:rPr>
          <w:rFonts w:ascii="LCARIW+CMR10"/>
          <w:color w:val="000000"/>
          <w:sz w:val="20"/>
        </w:rPr>
        <w:t>compared</w:t>
      </w:r>
      <w:r>
        <w:rPr>
          <w:rFonts w:ascii="Times New Roman"/>
          <w:color w:val="000000"/>
          <w:spacing w:val="19"/>
          <w:sz w:val="20"/>
        </w:rPr>
        <w:t xml:space="preserve"> </w:t>
      </w:r>
      <w:r>
        <w:rPr>
          <w:rFonts w:ascii="LCARIW+CMR10"/>
          <w:color w:val="000000"/>
          <w:sz w:val="20"/>
        </w:rPr>
        <w:t>to</w:t>
      </w:r>
      <w:r>
        <w:rPr>
          <w:rFonts w:ascii="Times New Roman"/>
          <w:color w:val="000000"/>
          <w:spacing w:val="18"/>
          <w:sz w:val="20"/>
        </w:rPr>
        <w:t xml:space="preserve"> </w:t>
      </w:r>
      <w:r>
        <w:rPr>
          <w:rFonts w:ascii="LCARIW+CMR10"/>
          <w:color w:val="000000"/>
          <w:sz w:val="20"/>
        </w:rPr>
        <w:t>the</w:t>
      </w:r>
      <w:r>
        <w:rPr>
          <w:rFonts w:ascii="Times New Roman"/>
          <w:color w:val="000000"/>
          <w:spacing w:val="19"/>
          <w:sz w:val="20"/>
        </w:rPr>
        <w:t xml:space="preserve"> </w:t>
      </w:r>
      <w:r>
        <w:rPr>
          <w:rFonts w:ascii="LCARIW+CMR10" w:hAnsi="LCARIW+CMR10" w:cs="LCARIW+CMR10"/>
          <w:color w:val="000000"/>
          <w:sz w:val="20"/>
        </w:rPr>
        <w:t>ﬂat</w:t>
      </w:r>
      <w:r>
        <w:rPr>
          <w:rFonts w:ascii="Times New Roman"/>
          <w:color w:val="000000"/>
          <w:spacing w:val="19"/>
          <w:sz w:val="20"/>
        </w:rPr>
        <w:t xml:space="preserve"> </w:t>
      </w:r>
      <w:r>
        <w:rPr>
          <w:rFonts w:ascii="LCARIW+CMR10"/>
          <w:color w:val="000000"/>
          <w:sz w:val="20"/>
        </w:rPr>
        <w:t>rate</w:t>
      </w:r>
      <w:r>
        <w:rPr>
          <w:rFonts w:ascii="Times New Roman"/>
          <w:color w:val="000000"/>
          <w:spacing w:val="19"/>
          <w:sz w:val="20"/>
        </w:rPr>
        <w:t xml:space="preserve"> </w:t>
      </w:r>
      <w:r>
        <w:rPr>
          <w:rFonts w:ascii="LCARIW+CMR10"/>
          <w:color w:val="000000"/>
          <w:sz w:val="20"/>
        </w:rPr>
        <w:t>of</w:t>
      </w:r>
      <w:r>
        <w:rPr>
          <w:rFonts w:ascii="Times New Roman"/>
          <w:color w:val="000000"/>
          <w:spacing w:val="19"/>
          <w:sz w:val="20"/>
        </w:rPr>
        <w:t xml:space="preserve"> </w:t>
      </w:r>
      <w:r>
        <w:rPr>
          <w:rFonts w:ascii="LCARIW+CMR10"/>
          <w:color w:val="000000"/>
          <w:sz w:val="20"/>
        </w:rPr>
        <w:t>14.1</w:t>
      </w:r>
      <w:r>
        <w:rPr>
          <w:rFonts w:ascii="Times New Roman"/>
          <w:color w:val="000000"/>
          <w:spacing w:val="19"/>
          <w:sz w:val="20"/>
        </w:rPr>
        <w:t xml:space="preserve"> </w:t>
      </w:r>
      <w:r>
        <w:rPr>
          <w:rFonts w:ascii="LCARIW+CMR10"/>
          <w:color w:val="000000"/>
          <w:spacing w:val="-2"/>
          <w:sz w:val="20"/>
        </w:rPr>
        <w:t>cents</w:t>
      </w:r>
      <w:r>
        <w:rPr>
          <w:rFonts w:ascii="Times New Roman"/>
          <w:color w:val="000000"/>
          <w:spacing w:val="20"/>
          <w:sz w:val="20"/>
        </w:rPr>
        <w:t xml:space="preserve"> </w:t>
      </w:r>
      <w:r>
        <w:rPr>
          <w:rFonts w:ascii="LCARIW+CMR10"/>
          <w:color w:val="000000"/>
          <w:spacing w:val="2"/>
          <w:sz w:val="20"/>
        </w:rPr>
        <w:t>per</w:t>
      </w:r>
      <w:r>
        <w:rPr>
          <w:rFonts w:ascii="Times New Roman"/>
          <w:color w:val="000000"/>
          <w:spacing w:val="16"/>
          <w:sz w:val="20"/>
        </w:rPr>
        <w:t xml:space="preserve"> </w:t>
      </w:r>
      <w:r>
        <w:rPr>
          <w:rFonts w:ascii="LCARIW+CMR10"/>
          <w:color w:val="000000"/>
          <w:sz w:val="20"/>
        </w:rPr>
        <w:t>kWh,</w:t>
      </w:r>
      <w:r>
        <w:rPr>
          <w:rFonts w:ascii="Times New Roman"/>
          <w:color w:val="000000"/>
          <w:spacing w:val="20"/>
          <w:sz w:val="20"/>
        </w:rPr>
        <w:t xml:space="preserve"> </w:t>
      </w:r>
      <w:r>
        <w:rPr>
          <w:rFonts w:ascii="LCARIW+CMR10"/>
          <w:color w:val="000000"/>
          <w:sz w:val="20"/>
        </w:rPr>
        <w:t>the</w:t>
      </w:r>
      <w:r>
        <w:rPr>
          <w:rFonts w:ascii="Times New Roman"/>
          <w:color w:val="000000"/>
          <w:spacing w:val="19"/>
          <w:sz w:val="20"/>
        </w:rPr>
        <w:t xml:space="preserve"> </w:t>
      </w:r>
      <w:r>
        <w:rPr>
          <w:rFonts w:ascii="LCARIW+CMR10"/>
          <w:color w:val="000000"/>
          <w:sz w:val="20"/>
        </w:rPr>
        <w:t>treated</w:t>
      </w:r>
      <w:r>
        <w:rPr>
          <w:rFonts w:ascii="Times New Roman"/>
          <w:color w:val="000000"/>
          <w:spacing w:val="19"/>
          <w:sz w:val="20"/>
        </w:rPr>
        <w:t xml:space="preserve"> </w:t>
      </w:r>
      <w:r>
        <w:rPr>
          <w:rFonts w:ascii="LCARIW+CMR10"/>
          <w:color w:val="000000"/>
          <w:sz w:val="20"/>
        </w:rPr>
        <w:t>households</w:t>
      </w:r>
      <w:r>
        <w:rPr>
          <w:rFonts w:ascii="Times New Roman"/>
          <w:color w:val="000000"/>
          <w:spacing w:val="19"/>
          <w:sz w:val="20"/>
        </w:rPr>
        <w:t xml:space="preserve"> </w:t>
      </w:r>
      <w:r>
        <w:rPr>
          <w:rFonts w:ascii="LCARIW+CMR10"/>
          <w:color w:val="000000"/>
          <w:sz w:val="20"/>
        </w:rPr>
        <w:t>reduced</w:t>
      </w:r>
      <w:r>
        <w:rPr>
          <w:rFonts w:ascii="Times New Roman"/>
          <w:color w:val="000000"/>
          <w:spacing w:val="19"/>
          <w:sz w:val="20"/>
        </w:rPr>
        <w:t xml:space="preserve"> </w:t>
      </w:r>
      <w:r>
        <w:rPr>
          <w:rFonts w:ascii="LCARIW+CMR10"/>
          <w:color w:val="000000"/>
          <w:sz w:val="20"/>
        </w:rPr>
        <w:t>their</w:t>
      </w:r>
      <w:r w:rsidR="00E95F83">
        <w:rPr>
          <w:rFonts w:ascii="Times New Roman" w:hint="eastAsia"/>
          <w:color w:val="000000"/>
          <w:sz w:val="20"/>
        </w:rPr>
        <w:t xml:space="preserve"> </w:t>
      </w:r>
      <w:r>
        <w:rPr>
          <w:rFonts w:ascii="LCARIW+CMR10"/>
          <w:color w:val="000000"/>
          <w:spacing w:val="-1"/>
          <w:sz w:val="20"/>
        </w:rPr>
        <w:t>electricity</w:t>
      </w:r>
      <w:r>
        <w:rPr>
          <w:rFonts w:ascii="Times New Roman"/>
          <w:color w:val="000000"/>
          <w:spacing w:val="8"/>
          <w:sz w:val="20"/>
        </w:rPr>
        <w:t xml:space="preserve"> </w:t>
      </w:r>
      <w:r>
        <w:rPr>
          <w:rFonts w:ascii="LCARIW+CMR10"/>
          <w:color w:val="000000"/>
          <w:sz w:val="20"/>
        </w:rPr>
        <w:t>consumption.</w:t>
      </w:r>
      <w:r>
        <w:rPr>
          <w:rFonts w:ascii="Times New Roman"/>
          <w:color w:val="000000"/>
          <w:spacing w:val="36"/>
          <w:sz w:val="20"/>
        </w:rPr>
        <w:t xml:space="preserve"> </w:t>
      </w:r>
      <w:r>
        <w:rPr>
          <w:rFonts w:ascii="LCARIW+CMR10"/>
          <w:color w:val="000000"/>
          <w:sz w:val="20"/>
        </w:rPr>
        <w:t>Although</w:t>
      </w:r>
      <w:r>
        <w:rPr>
          <w:rFonts w:ascii="Times New Roman"/>
          <w:color w:val="000000"/>
          <w:spacing w:val="7"/>
          <w:sz w:val="20"/>
        </w:rPr>
        <w:t xml:space="preserve"> </w:t>
      </w:r>
      <w:r>
        <w:rPr>
          <w:rFonts w:ascii="LCARIW+CMR10"/>
          <w:color w:val="000000"/>
          <w:sz w:val="20"/>
        </w:rPr>
        <w:t>the</w:t>
      </w:r>
      <w:r>
        <w:rPr>
          <w:rFonts w:ascii="Times New Roman"/>
          <w:color w:val="000000"/>
          <w:spacing w:val="7"/>
          <w:sz w:val="20"/>
        </w:rPr>
        <w:t xml:space="preserve"> </w:t>
      </w:r>
      <w:r>
        <w:rPr>
          <w:rFonts w:ascii="LCARIW+CMR10"/>
          <w:color w:val="000000"/>
          <w:spacing w:val="-1"/>
          <w:sz w:val="20"/>
        </w:rPr>
        <w:t>mechanism</w:t>
      </w:r>
      <w:r>
        <w:rPr>
          <w:rFonts w:ascii="Times New Roman"/>
          <w:color w:val="000000"/>
          <w:spacing w:val="8"/>
          <w:sz w:val="20"/>
        </w:rPr>
        <w:t xml:space="preserve"> </w:t>
      </w:r>
      <w:r>
        <w:rPr>
          <w:rFonts w:ascii="LCARIW+CMR10"/>
          <w:color w:val="000000"/>
          <w:sz w:val="20"/>
        </w:rPr>
        <w:t>that</w:t>
      </w:r>
      <w:r>
        <w:rPr>
          <w:rFonts w:ascii="Times New Roman"/>
          <w:color w:val="000000"/>
          <w:spacing w:val="7"/>
          <w:sz w:val="20"/>
        </w:rPr>
        <w:t xml:space="preserve"> </w:t>
      </w:r>
      <w:r>
        <w:rPr>
          <w:rFonts w:ascii="LCARIW+CMR10"/>
          <w:color w:val="000000"/>
          <w:sz w:val="20"/>
        </w:rPr>
        <w:t>caused</w:t>
      </w:r>
      <w:r>
        <w:rPr>
          <w:rFonts w:ascii="Times New Roman"/>
          <w:color w:val="000000"/>
          <w:spacing w:val="7"/>
          <w:sz w:val="20"/>
        </w:rPr>
        <w:t xml:space="preserve"> </w:t>
      </w:r>
      <w:r>
        <w:rPr>
          <w:rFonts w:ascii="LCARIW+CMR10"/>
          <w:color w:val="000000"/>
          <w:sz w:val="20"/>
        </w:rPr>
        <w:t>the</w:t>
      </w:r>
      <w:r>
        <w:rPr>
          <w:rFonts w:ascii="Times New Roman"/>
          <w:color w:val="000000"/>
          <w:spacing w:val="7"/>
          <w:sz w:val="20"/>
        </w:rPr>
        <w:t xml:space="preserve"> </w:t>
      </w:r>
      <w:r>
        <w:rPr>
          <w:rFonts w:ascii="LCARIW+CMR10"/>
          <w:color w:val="000000"/>
          <w:spacing w:val="-1"/>
          <w:sz w:val="20"/>
        </w:rPr>
        <w:t>changes</w:t>
      </w:r>
      <w:r>
        <w:rPr>
          <w:rFonts w:ascii="Times New Roman"/>
          <w:color w:val="000000"/>
          <w:spacing w:val="8"/>
          <w:sz w:val="20"/>
        </w:rPr>
        <w:t xml:space="preserve"> </w:t>
      </w:r>
      <w:r>
        <w:rPr>
          <w:rFonts w:ascii="LCARIW+CMR10"/>
          <w:color w:val="000000"/>
          <w:sz w:val="20"/>
        </w:rPr>
        <w:t>in</w:t>
      </w:r>
      <w:r>
        <w:rPr>
          <w:rFonts w:ascii="Times New Roman"/>
          <w:color w:val="000000"/>
          <w:spacing w:val="7"/>
          <w:sz w:val="20"/>
        </w:rPr>
        <w:t xml:space="preserve"> </w:t>
      </w:r>
      <w:r>
        <w:rPr>
          <w:rFonts w:ascii="LCARIW+CMR10"/>
          <w:color w:val="000000"/>
          <w:spacing w:val="-1"/>
          <w:sz w:val="20"/>
        </w:rPr>
        <w:t>residential</w:t>
      </w:r>
      <w:r>
        <w:rPr>
          <w:rFonts w:ascii="Times New Roman"/>
          <w:color w:val="000000"/>
          <w:spacing w:val="8"/>
          <w:sz w:val="20"/>
        </w:rPr>
        <w:t xml:space="preserve"> </w:t>
      </w:r>
      <w:r>
        <w:rPr>
          <w:rFonts w:ascii="LCARIW+CMR10"/>
          <w:color w:val="000000"/>
          <w:spacing w:val="-1"/>
          <w:sz w:val="20"/>
        </w:rPr>
        <w:t>electricity</w:t>
      </w:r>
      <w:r>
        <w:rPr>
          <w:rFonts w:ascii="Times New Roman"/>
          <w:color w:val="000000"/>
          <w:spacing w:val="8"/>
          <w:sz w:val="20"/>
        </w:rPr>
        <w:t xml:space="preserve"> </w:t>
      </w:r>
      <w:r>
        <w:rPr>
          <w:rFonts w:ascii="LCARIW+CMR10"/>
          <w:color w:val="000000"/>
          <w:sz w:val="20"/>
        </w:rPr>
        <w:t>consumption</w:t>
      </w:r>
      <w:r w:rsidR="00E95F83">
        <w:rPr>
          <w:rFonts w:ascii="Times New Roman" w:hint="eastAsia"/>
          <w:color w:val="000000"/>
          <w:sz w:val="20"/>
        </w:rPr>
        <w:t xml:space="preserve"> </w:t>
      </w:r>
      <w:r>
        <w:rPr>
          <w:rFonts w:ascii="LCARIW+CMR10"/>
          <w:color w:val="000000"/>
          <w:sz w:val="20"/>
        </w:rPr>
        <w:t>is</w:t>
      </w:r>
      <w:r>
        <w:rPr>
          <w:rFonts w:ascii="Times New Roman"/>
          <w:color w:val="000000"/>
          <w:spacing w:val="32"/>
          <w:sz w:val="20"/>
        </w:rPr>
        <w:t xml:space="preserve"> </w:t>
      </w:r>
      <w:r>
        <w:rPr>
          <w:rFonts w:ascii="LCARIW+CMR10"/>
          <w:color w:val="000000"/>
          <w:sz w:val="20"/>
        </w:rPr>
        <w:t>not</w:t>
      </w:r>
      <w:r>
        <w:rPr>
          <w:rFonts w:ascii="Times New Roman"/>
          <w:color w:val="000000"/>
          <w:spacing w:val="33"/>
          <w:sz w:val="20"/>
        </w:rPr>
        <w:t xml:space="preserve"> </w:t>
      </w:r>
      <w:r>
        <w:rPr>
          <w:rFonts w:ascii="LCARIW+CMR10"/>
          <w:color w:val="000000"/>
          <w:sz w:val="20"/>
        </w:rPr>
        <w:t>explicit,</w:t>
      </w:r>
      <w:r>
        <w:rPr>
          <w:rFonts w:ascii="Times New Roman"/>
          <w:color w:val="000000"/>
          <w:spacing w:val="37"/>
          <w:sz w:val="20"/>
        </w:rPr>
        <w:t xml:space="preserve"> </w:t>
      </w:r>
      <w:r>
        <w:rPr>
          <w:rFonts w:ascii="LCARIW+CMR10"/>
          <w:color w:val="000000"/>
          <w:spacing w:val="-2"/>
          <w:sz w:val="20"/>
        </w:rPr>
        <w:t>such</w:t>
      </w:r>
      <w:r>
        <w:rPr>
          <w:rFonts w:ascii="Times New Roman"/>
          <w:color w:val="000000"/>
          <w:spacing w:val="34"/>
          <w:sz w:val="20"/>
        </w:rPr>
        <w:t xml:space="preserve"> </w:t>
      </w:r>
      <w:r>
        <w:rPr>
          <w:rFonts w:ascii="LCARIW+CMR10"/>
          <w:color w:val="000000"/>
          <w:spacing w:val="-1"/>
          <w:sz w:val="20"/>
        </w:rPr>
        <w:t>changes</w:t>
      </w:r>
      <w:r>
        <w:rPr>
          <w:rFonts w:ascii="Times New Roman"/>
          <w:color w:val="000000"/>
          <w:spacing w:val="34"/>
          <w:sz w:val="20"/>
        </w:rPr>
        <w:t xml:space="preserve"> </w:t>
      </w:r>
      <w:r>
        <w:rPr>
          <w:rFonts w:ascii="LCARIW+CMR10"/>
          <w:color w:val="000000"/>
          <w:spacing w:val="-1"/>
          <w:sz w:val="20"/>
        </w:rPr>
        <w:t>evidently</w:t>
      </w:r>
      <w:r>
        <w:rPr>
          <w:rFonts w:ascii="Times New Roman"/>
          <w:color w:val="000000"/>
          <w:spacing w:val="33"/>
          <w:sz w:val="20"/>
        </w:rPr>
        <w:t xml:space="preserve"> </w:t>
      </w:r>
      <w:r>
        <w:rPr>
          <w:rFonts w:ascii="LCARIW+CMR10"/>
          <w:color w:val="000000"/>
          <w:sz w:val="20"/>
        </w:rPr>
        <w:t>suggest</w:t>
      </w:r>
      <w:r>
        <w:rPr>
          <w:rFonts w:ascii="Times New Roman"/>
          <w:color w:val="000000"/>
          <w:spacing w:val="33"/>
          <w:sz w:val="20"/>
        </w:rPr>
        <w:t xml:space="preserve"> </w:t>
      </w:r>
      <w:r>
        <w:rPr>
          <w:rFonts w:ascii="LCARIW+CMR10"/>
          <w:color w:val="000000"/>
          <w:sz w:val="20"/>
        </w:rPr>
        <w:t>that</w:t>
      </w:r>
      <w:r>
        <w:rPr>
          <w:rFonts w:ascii="Times New Roman"/>
          <w:color w:val="000000"/>
          <w:spacing w:val="33"/>
          <w:sz w:val="20"/>
        </w:rPr>
        <w:t xml:space="preserve"> </w:t>
      </w:r>
      <w:r>
        <w:rPr>
          <w:rFonts w:ascii="LCARIW+CMR10"/>
          <w:color w:val="000000"/>
          <w:sz w:val="20"/>
        </w:rPr>
        <w:t>the</w:t>
      </w:r>
      <w:r>
        <w:rPr>
          <w:rFonts w:ascii="Times New Roman"/>
          <w:color w:val="000000"/>
          <w:spacing w:val="32"/>
          <w:sz w:val="20"/>
        </w:rPr>
        <w:t xml:space="preserve"> </w:t>
      </w:r>
      <w:r>
        <w:rPr>
          <w:rFonts w:ascii="LCARIW+CMR10"/>
          <w:color w:val="000000"/>
          <w:sz w:val="20"/>
        </w:rPr>
        <w:t>households</w:t>
      </w:r>
      <w:r>
        <w:rPr>
          <w:rFonts w:ascii="Times New Roman"/>
          <w:color w:val="000000"/>
          <w:spacing w:val="33"/>
          <w:sz w:val="20"/>
        </w:rPr>
        <w:t xml:space="preserve"> </w:t>
      </w:r>
      <w:r>
        <w:rPr>
          <w:rFonts w:ascii="LCARIW+CMR10"/>
          <w:color w:val="000000"/>
          <w:sz w:val="20"/>
        </w:rPr>
        <w:t>assigned</w:t>
      </w:r>
      <w:r>
        <w:rPr>
          <w:rFonts w:ascii="Times New Roman"/>
          <w:color w:val="000000"/>
          <w:spacing w:val="32"/>
          <w:sz w:val="20"/>
        </w:rPr>
        <w:t xml:space="preserve"> </w:t>
      </w:r>
      <w:r>
        <w:rPr>
          <w:rFonts w:ascii="LCARIW+CMR10"/>
          <w:color w:val="000000"/>
          <w:sz w:val="20"/>
        </w:rPr>
        <w:t>to</w:t>
      </w:r>
      <w:r>
        <w:rPr>
          <w:rFonts w:ascii="Times New Roman"/>
          <w:color w:val="000000"/>
          <w:spacing w:val="32"/>
          <w:sz w:val="20"/>
        </w:rPr>
        <w:t xml:space="preserve"> </w:t>
      </w:r>
      <w:r>
        <w:rPr>
          <w:rFonts w:ascii="LCARIW+CMR10"/>
          <w:color w:val="000000"/>
          <w:sz w:val="20"/>
        </w:rPr>
        <w:t>the</w:t>
      </w:r>
      <w:r>
        <w:rPr>
          <w:rFonts w:ascii="Times New Roman"/>
          <w:color w:val="000000"/>
          <w:spacing w:val="32"/>
          <w:sz w:val="20"/>
        </w:rPr>
        <w:t xml:space="preserve"> </w:t>
      </w:r>
      <w:r>
        <w:rPr>
          <w:rFonts w:ascii="LCARIW+CMR10"/>
          <w:color w:val="000000"/>
          <w:spacing w:val="-1"/>
          <w:sz w:val="20"/>
        </w:rPr>
        <w:t>treatment</w:t>
      </w:r>
      <w:r>
        <w:rPr>
          <w:rFonts w:ascii="Times New Roman"/>
          <w:color w:val="000000"/>
          <w:spacing w:val="33"/>
          <w:sz w:val="20"/>
        </w:rPr>
        <w:t xml:space="preserve"> </w:t>
      </w:r>
      <w:r>
        <w:rPr>
          <w:rFonts w:ascii="LCARIW+CMR10"/>
          <w:color w:val="000000"/>
          <w:sz w:val="20"/>
        </w:rPr>
        <w:t>group</w:t>
      </w:r>
      <w:r>
        <w:rPr>
          <w:rFonts w:ascii="Times New Roman"/>
          <w:color w:val="000000"/>
          <w:spacing w:val="33"/>
          <w:sz w:val="20"/>
        </w:rPr>
        <w:t xml:space="preserve"> </w:t>
      </w:r>
      <w:r>
        <w:rPr>
          <w:rFonts w:ascii="LCARIW+CMR10"/>
          <w:color w:val="000000"/>
          <w:sz w:val="20"/>
        </w:rPr>
        <w:t>adjusted</w:t>
      </w:r>
      <w:r w:rsidR="00E95F83">
        <w:rPr>
          <w:rFonts w:ascii="Times New Roman" w:hint="eastAsia"/>
          <w:color w:val="000000"/>
          <w:sz w:val="20"/>
        </w:rPr>
        <w:t xml:space="preserve"> </w:t>
      </w:r>
      <w:r>
        <w:rPr>
          <w:rFonts w:ascii="LCARIW+CMR10"/>
          <w:color w:val="000000"/>
          <w:sz w:val="20"/>
        </w:rPr>
        <w:t>their</w:t>
      </w:r>
      <w:r>
        <w:rPr>
          <w:rFonts w:ascii="Times New Roman"/>
          <w:color w:val="000000"/>
          <w:spacing w:val="16"/>
          <w:sz w:val="20"/>
        </w:rPr>
        <w:t xml:space="preserve"> </w:t>
      </w:r>
      <w:r>
        <w:rPr>
          <w:rFonts w:ascii="LCARIW+CMR10"/>
          <w:color w:val="000000"/>
          <w:spacing w:val="-1"/>
          <w:sz w:val="20"/>
        </w:rPr>
        <w:t>electricity</w:t>
      </w:r>
      <w:r>
        <w:rPr>
          <w:rFonts w:ascii="Times New Roman"/>
          <w:color w:val="000000"/>
          <w:spacing w:val="16"/>
          <w:sz w:val="20"/>
        </w:rPr>
        <w:t xml:space="preserve"> </w:t>
      </w:r>
      <w:r>
        <w:rPr>
          <w:rFonts w:ascii="LCARIW+CMR10"/>
          <w:color w:val="000000"/>
          <w:sz w:val="20"/>
        </w:rPr>
        <w:t>consumption</w:t>
      </w:r>
      <w:r>
        <w:rPr>
          <w:rFonts w:ascii="Times New Roman"/>
          <w:color w:val="000000"/>
          <w:spacing w:val="16"/>
          <w:sz w:val="20"/>
        </w:rPr>
        <w:t xml:space="preserve"> </w:t>
      </w:r>
      <w:r>
        <w:rPr>
          <w:rFonts w:ascii="LCARIW+CMR10"/>
          <w:color w:val="000000"/>
          <w:sz w:val="20"/>
        </w:rPr>
        <w:t>not</w:t>
      </w:r>
      <w:r>
        <w:rPr>
          <w:rFonts w:ascii="Times New Roman"/>
          <w:color w:val="000000"/>
          <w:spacing w:val="16"/>
          <w:sz w:val="20"/>
        </w:rPr>
        <w:t xml:space="preserve"> </w:t>
      </w:r>
      <w:r>
        <w:rPr>
          <w:rFonts w:ascii="LCARIW+CMR10"/>
          <w:color w:val="000000"/>
          <w:sz w:val="20"/>
        </w:rPr>
        <w:t>only</w:t>
      </w:r>
      <w:r>
        <w:rPr>
          <w:rFonts w:ascii="Times New Roman"/>
          <w:color w:val="000000"/>
          <w:spacing w:val="16"/>
          <w:sz w:val="20"/>
        </w:rPr>
        <w:t xml:space="preserve"> </w:t>
      </w:r>
      <w:r>
        <w:rPr>
          <w:rFonts w:ascii="LCARIW+CMR10"/>
          <w:color w:val="000000"/>
          <w:sz w:val="20"/>
        </w:rPr>
        <w:t>prior</w:t>
      </w:r>
      <w:r>
        <w:rPr>
          <w:rFonts w:ascii="Times New Roman"/>
          <w:color w:val="000000"/>
          <w:spacing w:val="16"/>
          <w:sz w:val="20"/>
        </w:rPr>
        <w:t xml:space="preserve"> </w:t>
      </w:r>
      <w:r>
        <w:rPr>
          <w:rFonts w:ascii="LCARIW+CMR10"/>
          <w:color w:val="000000"/>
          <w:sz w:val="20"/>
        </w:rPr>
        <w:t>to</w:t>
      </w:r>
      <w:r>
        <w:rPr>
          <w:rFonts w:ascii="Times New Roman"/>
          <w:color w:val="000000"/>
          <w:spacing w:val="16"/>
          <w:sz w:val="20"/>
        </w:rPr>
        <w:t xml:space="preserve"> </w:t>
      </w:r>
      <w:r>
        <w:rPr>
          <w:rFonts w:ascii="LCARIW+CMR10"/>
          <w:color w:val="000000"/>
          <w:sz w:val="20"/>
        </w:rPr>
        <w:t>but</w:t>
      </w:r>
      <w:r>
        <w:rPr>
          <w:rFonts w:ascii="Times New Roman"/>
          <w:color w:val="000000"/>
          <w:spacing w:val="16"/>
          <w:sz w:val="20"/>
        </w:rPr>
        <w:t xml:space="preserve"> </w:t>
      </w:r>
      <w:r>
        <w:rPr>
          <w:rFonts w:ascii="LCARIW+CMR10"/>
          <w:color w:val="000000"/>
          <w:sz w:val="20"/>
        </w:rPr>
        <w:t>also</w:t>
      </w:r>
      <w:r>
        <w:rPr>
          <w:rFonts w:ascii="Times New Roman"/>
          <w:color w:val="000000"/>
          <w:spacing w:val="16"/>
          <w:sz w:val="20"/>
        </w:rPr>
        <w:t xml:space="preserve"> </w:t>
      </w:r>
      <w:r>
        <w:rPr>
          <w:rFonts w:ascii="LCARIW+CMR10"/>
          <w:color w:val="000000"/>
          <w:spacing w:val="-1"/>
          <w:sz w:val="20"/>
        </w:rPr>
        <w:t>following</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price</w:t>
      </w:r>
      <w:r>
        <w:rPr>
          <w:rFonts w:ascii="Times New Roman"/>
          <w:color w:val="000000"/>
          <w:spacing w:val="16"/>
          <w:sz w:val="20"/>
        </w:rPr>
        <w:t xml:space="preserve"> </w:t>
      </w:r>
      <w:r>
        <w:rPr>
          <w:rFonts w:ascii="LCARIW+CMR10"/>
          <w:color w:val="000000"/>
          <w:spacing w:val="-1"/>
          <w:sz w:val="20"/>
        </w:rPr>
        <w:t>spikes</w:t>
      </w:r>
      <w:r>
        <w:rPr>
          <w:rFonts w:ascii="Times New Roman"/>
          <w:color w:val="000000"/>
          <w:spacing w:val="17"/>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pacing w:val="2"/>
          <w:sz w:val="20"/>
        </w:rPr>
        <w:t>peak</w:t>
      </w:r>
      <w:r>
        <w:rPr>
          <w:rFonts w:ascii="Times New Roman"/>
          <w:color w:val="000000"/>
          <w:spacing w:val="14"/>
          <w:sz w:val="20"/>
        </w:rPr>
        <w:t xml:space="preserve"> </w:t>
      </w:r>
      <w:r>
        <w:rPr>
          <w:rFonts w:ascii="LCARIW+CMR10"/>
          <w:color w:val="000000"/>
          <w:sz w:val="20"/>
        </w:rPr>
        <w:t>rate</w:t>
      </w:r>
      <w:r>
        <w:rPr>
          <w:rFonts w:ascii="Times New Roman"/>
          <w:color w:val="000000"/>
          <w:spacing w:val="16"/>
          <w:sz w:val="20"/>
        </w:rPr>
        <w:t xml:space="preserve"> </w:t>
      </w:r>
      <w:r>
        <w:rPr>
          <w:rFonts w:ascii="LCARIW+CMR10"/>
          <w:color w:val="000000"/>
          <w:spacing w:val="2"/>
          <w:sz w:val="20"/>
        </w:rPr>
        <w:t>period.</w:t>
      </w:r>
      <w:r>
        <w:rPr>
          <w:rFonts w:ascii="Times New Roman"/>
          <w:color w:val="000000"/>
          <w:spacing w:val="37"/>
          <w:sz w:val="20"/>
        </w:rPr>
        <w:t xml:space="preserve"> </w:t>
      </w:r>
      <w:r>
        <w:rPr>
          <w:rFonts w:ascii="LCARIW+CMR10"/>
          <w:color w:val="000000"/>
          <w:sz w:val="20"/>
        </w:rPr>
        <w:t>That</w:t>
      </w:r>
      <w:r w:rsidR="00E95F83">
        <w:rPr>
          <w:rFonts w:ascii="Times New Roman" w:hint="eastAsia"/>
          <w:color w:val="000000"/>
          <w:sz w:val="20"/>
        </w:rPr>
        <w:t xml:space="preserve"> </w:t>
      </w:r>
      <w:r>
        <w:rPr>
          <w:rFonts w:ascii="LCARIW+CMR10"/>
          <w:color w:val="000000"/>
          <w:sz w:val="20"/>
        </w:rPr>
        <w:t>is,</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TOU</w:t>
      </w:r>
      <w:r>
        <w:rPr>
          <w:rFonts w:ascii="Times New Roman"/>
          <w:color w:val="000000"/>
          <w:spacing w:val="16"/>
          <w:sz w:val="20"/>
        </w:rPr>
        <w:t xml:space="preserve"> </w:t>
      </w:r>
      <w:r>
        <w:rPr>
          <w:rFonts w:ascii="LCARIW+CMR10"/>
          <w:color w:val="000000"/>
          <w:sz w:val="20"/>
        </w:rPr>
        <w:t>tari</w:t>
      </w:r>
      <w:r>
        <w:rPr>
          <w:rFonts w:ascii="LSPPBV+CMR10" w:hAnsi="LSPPBV+CMR10" w:cs="LSPPBV+CMR10"/>
          <w:color w:val="000000"/>
          <w:sz w:val="20"/>
        </w:rPr>
        <w:t>ﬀ</w:t>
      </w:r>
      <w:r>
        <w:rPr>
          <w:rFonts w:ascii="LCARIW+CMR10"/>
          <w:color w:val="000000"/>
          <w:sz w:val="20"/>
        </w:rPr>
        <w:t>s</w:t>
      </w:r>
      <w:r>
        <w:rPr>
          <w:rFonts w:ascii="Times New Roman"/>
          <w:color w:val="000000"/>
          <w:spacing w:val="16"/>
          <w:sz w:val="20"/>
        </w:rPr>
        <w:t xml:space="preserve"> </w:t>
      </w:r>
      <w:r>
        <w:rPr>
          <w:rFonts w:ascii="LCARIW+CMR10"/>
          <w:color w:val="000000"/>
          <w:spacing w:val="-4"/>
          <w:sz w:val="20"/>
        </w:rPr>
        <w:t>have</w:t>
      </w:r>
      <w:r>
        <w:rPr>
          <w:rFonts w:ascii="Times New Roman"/>
          <w:color w:val="000000"/>
          <w:spacing w:val="20"/>
          <w:sz w:val="20"/>
        </w:rPr>
        <w:t xml:space="preserve"> </w:t>
      </w:r>
      <w:r>
        <w:rPr>
          <w:rFonts w:ascii="LCARIW+CMR10"/>
          <w:color w:val="000000"/>
          <w:sz w:val="20"/>
        </w:rPr>
        <w:t>some</w:t>
      </w:r>
      <w:r>
        <w:rPr>
          <w:rFonts w:ascii="Times New Roman"/>
          <w:color w:val="000000"/>
          <w:spacing w:val="17"/>
          <w:sz w:val="20"/>
        </w:rPr>
        <w:t xml:space="preserve"> </w:t>
      </w:r>
      <w:r>
        <w:rPr>
          <w:rFonts w:ascii="LCARIW+CMR10"/>
          <w:color w:val="000000"/>
          <w:spacing w:val="-2"/>
          <w:sz w:val="20"/>
        </w:rPr>
        <w:t>spillover</w:t>
      </w:r>
      <w:r>
        <w:rPr>
          <w:rFonts w:ascii="Times New Roman"/>
          <w:color w:val="000000"/>
          <w:spacing w:val="18"/>
          <w:sz w:val="20"/>
        </w:rPr>
        <w:t xml:space="preserve"> </w:t>
      </w:r>
      <w:r>
        <w:rPr>
          <w:rFonts w:ascii="LCARIW+CMR10"/>
          <w:color w:val="000000"/>
          <w:sz w:val="20"/>
        </w:rPr>
        <w:t>e</w:t>
      </w:r>
      <w:r>
        <w:rPr>
          <w:rFonts w:ascii="LSPPBV+CMR10" w:hAnsi="LSPPBV+CMR10" w:cs="LSPPBV+CMR10"/>
          <w:color w:val="000000"/>
          <w:sz w:val="20"/>
        </w:rPr>
        <w:t>ﬀ</w:t>
      </w:r>
      <w:r>
        <w:rPr>
          <w:rFonts w:ascii="LCARIW+CMR10"/>
          <w:color w:val="000000"/>
          <w:sz w:val="20"/>
        </w:rPr>
        <w:t>ects</w:t>
      </w:r>
      <w:r>
        <w:rPr>
          <w:rFonts w:ascii="Times New Roman"/>
          <w:color w:val="000000"/>
          <w:spacing w:val="16"/>
          <w:sz w:val="20"/>
        </w:rPr>
        <w:t xml:space="preserve"> </w:t>
      </w:r>
      <w:r>
        <w:rPr>
          <w:rFonts w:ascii="LCARIW+CMR10"/>
          <w:color w:val="000000"/>
          <w:sz w:val="20"/>
        </w:rPr>
        <w:t>on</w:t>
      </w:r>
      <w:r>
        <w:rPr>
          <w:rFonts w:ascii="Times New Roman"/>
          <w:color w:val="000000"/>
          <w:spacing w:val="16"/>
          <w:sz w:val="20"/>
        </w:rPr>
        <w:t xml:space="preserve"> </w:t>
      </w:r>
      <w:r>
        <w:rPr>
          <w:rFonts w:ascii="LCARIW+CMR10"/>
          <w:color w:val="000000"/>
          <w:sz w:val="20"/>
        </w:rPr>
        <w:t>household</w:t>
      </w:r>
      <w:r>
        <w:rPr>
          <w:rFonts w:ascii="Times New Roman"/>
          <w:color w:val="000000"/>
          <w:spacing w:val="16"/>
          <w:sz w:val="20"/>
        </w:rPr>
        <w:t xml:space="preserve"> </w:t>
      </w:r>
      <w:r>
        <w:rPr>
          <w:rFonts w:ascii="LCARIW+CMR10"/>
          <w:color w:val="000000"/>
          <w:sz w:val="20"/>
        </w:rPr>
        <w:t>demand</w:t>
      </w:r>
      <w:r>
        <w:rPr>
          <w:rFonts w:ascii="Times New Roman"/>
          <w:color w:val="000000"/>
          <w:spacing w:val="16"/>
          <w:sz w:val="20"/>
        </w:rPr>
        <w:t xml:space="preserve"> </w:t>
      </w:r>
      <w:r>
        <w:rPr>
          <w:rFonts w:ascii="LCARIW+CMR10"/>
          <w:color w:val="000000"/>
          <w:sz w:val="20"/>
        </w:rPr>
        <w:t>for</w:t>
      </w:r>
      <w:r>
        <w:rPr>
          <w:rFonts w:ascii="Times New Roman"/>
          <w:color w:val="000000"/>
          <w:spacing w:val="17"/>
          <w:sz w:val="20"/>
        </w:rPr>
        <w:t xml:space="preserve"> </w:t>
      </w:r>
      <w:r>
        <w:rPr>
          <w:rFonts w:ascii="LCARIW+CMR10"/>
          <w:color w:val="000000"/>
          <w:spacing w:val="-1"/>
          <w:sz w:val="20"/>
        </w:rPr>
        <w:t>electricity</w:t>
      </w:r>
      <w:r>
        <w:rPr>
          <w:rFonts w:ascii="Times New Roman"/>
          <w:color w:val="000000"/>
          <w:spacing w:val="17"/>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commentRangeStart w:id="12"/>
      <w:r>
        <w:rPr>
          <w:rFonts w:ascii="LCARIW+CMR10"/>
          <w:color w:val="000000"/>
          <w:sz w:val="20"/>
        </w:rPr>
        <w:t>o</w:t>
      </w:r>
      <w:r>
        <w:rPr>
          <w:rFonts w:ascii="LSPPBV+CMR10" w:hAnsi="LSPPBV+CMR10" w:cs="LSPPBV+CMR10"/>
          <w:color w:val="000000"/>
          <w:sz w:val="20"/>
        </w:rPr>
        <w:t>ﬀ</w:t>
      </w:r>
      <w:r>
        <w:rPr>
          <w:rFonts w:ascii="LCARIW+CMR10"/>
          <w:color w:val="000000"/>
          <w:spacing w:val="1"/>
          <w:sz w:val="20"/>
        </w:rPr>
        <w:t>-peak</w:t>
      </w:r>
      <w:r>
        <w:rPr>
          <w:rFonts w:ascii="Times New Roman"/>
          <w:color w:val="000000"/>
          <w:spacing w:val="15"/>
          <w:sz w:val="20"/>
        </w:rPr>
        <w:t xml:space="preserve"> </w:t>
      </w:r>
      <w:commentRangeEnd w:id="12"/>
      <w:r w:rsidR="00175845">
        <w:rPr>
          <w:rStyle w:val="CommentReference"/>
        </w:rPr>
        <w:commentReference w:id="12"/>
      </w:r>
      <w:r>
        <w:rPr>
          <w:rFonts w:ascii="LCARIW+CMR10"/>
          <w:color w:val="000000"/>
          <w:spacing w:val="-2"/>
          <w:sz w:val="20"/>
        </w:rPr>
        <w:t>intervals.</w:t>
      </w:r>
    </w:p>
    <w:p w14:paraId="35B49603" w14:textId="00846479" w:rsidR="003820C6" w:rsidRDefault="0076004A" w:rsidP="003705AD">
      <w:pPr>
        <w:spacing w:before="149" w:after="0" w:line="360" w:lineRule="auto"/>
        <w:ind w:firstLine="299"/>
        <w:rPr>
          <w:rFonts w:ascii="Times New Roman"/>
          <w:color w:val="000000"/>
          <w:sz w:val="20"/>
        </w:rPr>
      </w:pPr>
      <w:r>
        <w:rPr>
          <w:rFonts w:ascii="LCARIW+CMR10"/>
          <w:color w:val="000000"/>
          <w:sz w:val="20"/>
        </w:rPr>
        <w:t>The</w:t>
      </w:r>
      <w:r>
        <w:rPr>
          <w:rFonts w:ascii="Times New Roman"/>
          <w:color w:val="000000"/>
          <w:spacing w:val="43"/>
          <w:sz w:val="20"/>
        </w:rPr>
        <w:t xml:space="preserve"> </w:t>
      </w:r>
      <w:r>
        <w:rPr>
          <w:rFonts w:ascii="LCARIW+CMR10"/>
          <w:color w:val="000000"/>
          <w:sz w:val="20"/>
        </w:rPr>
        <w:t>results</w:t>
      </w:r>
      <w:r>
        <w:rPr>
          <w:rFonts w:ascii="Times New Roman"/>
          <w:color w:val="000000"/>
          <w:spacing w:val="43"/>
          <w:sz w:val="20"/>
        </w:rPr>
        <w:t xml:space="preserve"> </w:t>
      </w:r>
      <w:r>
        <w:rPr>
          <w:rFonts w:ascii="LCARIW+CMR10"/>
          <w:color w:val="000000"/>
          <w:sz w:val="20"/>
        </w:rPr>
        <w:t>discussed</w:t>
      </w:r>
      <w:r>
        <w:rPr>
          <w:rFonts w:ascii="Times New Roman"/>
          <w:color w:val="000000"/>
          <w:spacing w:val="43"/>
          <w:sz w:val="20"/>
        </w:rPr>
        <w:t xml:space="preserve"> </w:t>
      </w:r>
      <w:r>
        <w:rPr>
          <w:rFonts w:ascii="LCARIW+CMR10"/>
          <w:color w:val="000000"/>
          <w:spacing w:val="-2"/>
          <w:sz w:val="20"/>
        </w:rPr>
        <w:t>above</w:t>
      </w:r>
      <w:r>
        <w:rPr>
          <w:rFonts w:ascii="Times New Roman"/>
          <w:color w:val="000000"/>
          <w:spacing w:val="44"/>
          <w:sz w:val="20"/>
        </w:rPr>
        <w:t xml:space="preserve"> </w:t>
      </w:r>
      <w:r>
        <w:rPr>
          <w:rFonts w:ascii="LCARIW+CMR10"/>
          <w:color w:val="000000"/>
          <w:spacing w:val="-1"/>
          <w:sz w:val="20"/>
        </w:rPr>
        <w:t>collectively</w:t>
      </w:r>
      <w:r>
        <w:rPr>
          <w:rFonts w:ascii="Times New Roman"/>
          <w:color w:val="000000"/>
          <w:spacing w:val="43"/>
          <w:sz w:val="20"/>
        </w:rPr>
        <w:t xml:space="preserve"> </w:t>
      </w:r>
      <w:r>
        <w:rPr>
          <w:rFonts w:ascii="LCARIW+CMR10"/>
          <w:color w:val="000000"/>
          <w:sz w:val="20"/>
        </w:rPr>
        <w:t>imply</w:t>
      </w:r>
      <w:r>
        <w:rPr>
          <w:rFonts w:ascii="Times New Roman"/>
          <w:color w:val="000000"/>
          <w:spacing w:val="43"/>
          <w:sz w:val="20"/>
        </w:rPr>
        <w:t xml:space="preserve"> </w:t>
      </w:r>
      <w:r>
        <w:rPr>
          <w:rFonts w:ascii="LCARIW+CMR10"/>
          <w:color w:val="000000"/>
          <w:sz w:val="20"/>
        </w:rPr>
        <w:t>that</w:t>
      </w:r>
      <w:r>
        <w:rPr>
          <w:rFonts w:ascii="Times New Roman"/>
          <w:color w:val="000000"/>
          <w:spacing w:val="43"/>
          <w:sz w:val="20"/>
        </w:rPr>
        <w:t xml:space="preserve"> </w:t>
      </w:r>
      <w:r>
        <w:rPr>
          <w:rFonts w:ascii="LCARIW+CMR10"/>
          <w:color w:val="000000"/>
          <w:sz w:val="20"/>
        </w:rPr>
        <w:t>in</w:t>
      </w:r>
      <w:r>
        <w:rPr>
          <w:rFonts w:ascii="Times New Roman"/>
          <w:color w:val="000000"/>
          <w:spacing w:val="43"/>
          <w:sz w:val="20"/>
        </w:rPr>
        <w:t xml:space="preserve"> </w:t>
      </w:r>
      <w:r>
        <w:rPr>
          <w:rFonts w:ascii="LCARIW+CMR10"/>
          <w:color w:val="000000"/>
          <w:sz w:val="20"/>
        </w:rPr>
        <w:t>and</w:t>
      </w:r>
      <w:r>
        <w:rPr>
          <w:rFonts w:ascii="Times New Roman"/>
          <w:color w:val="000000"/>
          <w:spacing w:val="43"/>
          <w:sz w:val="20"/>
        </w:rPr>
        <w:t xml:space="preserve"> </w:t>
      </w:r>
      <w:r>
        <w:rPr>
          <w:rFonts w:ascii="LCARIW+CMR10"/>
          <w:color w:val="000000"/>
          <w:sz w:val="20"/>
        </w:rPr>
        <w:t>near</w:t>
      </w:r>
      <w:r>
        <w:rPr>
          <w:rFonts w:ascii="Times New Roman"/>
          <w:color w:val="000000"/>
          <w:spacing w:val="43"/>
          <w:sz w:val="20"/>
        </w:rPr>
        <w:t xml:space="preserve"> </w:t>
      </w:r>
      <w:r>
        <w:rPr>
          <w:rFonts w:ascii="LCARIW+CMR10"/>
          <w:color w:val="000000"/>
          <w:sz w:val="20"/>
        </w:rPr>
        <w:t>peak-demand</w:t>
      </w:r>
      <w:r>
        <w:rPr>
          <w:rFonts w:ascii="Times New Roman"/>
          <w:color w:val="000000"/>
          <w:spacing w:val="42"/>
          <w:sz w:val="20"/>
        </w:rPr>
        <w:t xml:space="preserve"> </w:t>
      </w:r>
      <w:r>
        <w:rPr>
          <w:rFonts w:ascii="LCARIW+CMR10"/>
          <w:color w:val="000000"/>
          <w:sz w:val="20"/>
        </w:rPr>
        <w:t>hours,</w:t>
      </w:r>
      <w:r>
        <w:rPr>
          <w:rFonts w:ascii="Times New Roman"/>
          <w:color w:val="000000"/>
          <w:spacing w:val="50"/>
          <w:sz w:val="20"/>
        </w:rPr>
        <w:t xml:space="preserve"> </w:t>
      </w:r>
      <w:ins w:id="13" w:author="Kevin as Admin" w:date="2022-10-05T08:47:00Z">
        <w:r w:rsidR="00175845">
          <w:rPr>
            <w:rFonts w:ascii="Times New Roman"/>
            <w:color w:val="000000"/>
            <w:spacing w:val="50"/>
            <w:sz w:val="20"/>
          </w:rPr>
          <w:t xml:space="preserve">changes in </w:t>
        </w:r>
      </w:ins>
      <w:r>
        <w:rPr>
          <w:rFonts w:ascii="LCARIW+CMR10"/>
          <w:color w:val="000000"/>
          <w:sz w:val="20"/>
        </w:rPr>
        <w:t>at</w:t>
      </w:r>
      <w:r>
        <w:rPr>
          <w:rFonts w:ascii="Times New Roman"/>
          <w:color w:val="000000"/>
          <w:spacing w:val="43"/>
          <w:sz w:val="20"/>
        </w:rPr>
        <w:t xml:space="preserve"> </w:t>
      </w:r>
      <w:r>
        <w:rPr>
          <w:rFonts w:ascii="LCARIW+CMR10"/>
          <w:color w:val="000000"/>
          <w:sz w:val="20"/>
        </w:rPr>
        <w:t>least</w:t>
      </w:r>
      <w:r>
        <w:rPr>
          <w:rFonts w:ascii="Times New Roman"/>
          <w:color w:val="000000"/>
          <w:spacing w:val="43"/>
          <w:sz w:val="20"/>
        </w:rPr>
        <w:t xml:space="preserve"> </w:t>
      </w:r>
      <w:r>
        <w:rPr>
          <w:rFonts w:ascii="LCARIW+CMR10"/>
          <w:color w:val="000000"/>
          <w:sz w:val="20"/>
        </w:rPr>
        <w:t>one</w:t>
      </w:r>
      <w:r>
        <w:rPr>
          <w:rFonts w:ascii="Times New Roman"/>
          <w:color w:val="000000"/>
          <w:spacing w:val="43"/>
          <w:sz w:val="20"/>
        </w:rPr>
        <w:t xml:space="preserve"> </w:t>
      </w:r>
      <w:r>
        <w:rPr>
          <w:rFonts w:ascii="LCARIW+CMR10"/>
          <w:color w:val="000000"/>
          <w:sz w:val="20"/>
        </w:rPr>
        <w:t>of</w:t>
      </w:r>
      <w:r>
        <w:rPr>
          <w:rFonts w:ascii="Times New Roman"/>
          <w:color w:val="000000"/>
          <w:spacing w:val="43"/>
          <w:sz w:val="20"/>
        </w:rPr>
        <w:t xml:space="preserve"> </w:t>
      </w:r>
      <w:r>
        <w:rPr>
          <w:rFonts w:ascii="LCARIW+CMR10"/>
          <w:color w:val="000000"/>
          <w:sz w:val="20"/>
        </w:rPr>
        <w:t>the</w:t>
      </w:r>
      <w:r w:rsidR="003705AD">
        <w:rPr>
          <w:rFonts w:ascii="Times New Roman" w:hint="eastAsia"/>
          <w:color w:val="000000"/>
          <w:sz w:val="20"/>
        </w:rPr>
        <w:t xml:space="preserve"> </w:t>
      </w:r>
      <w:r>
        <w:rPr>
          <w:rFonts w:ascii="LCARIW+CMR10"/>
          <w:color w:val="000000"/>
          <w:spacing w:val="-6"/>
          <w:sz w:val="20"/>
        </w:rPr>
        <w:t>two</w:t>
      </w:r>
      <w:r>
        <w:rPr>
          <w:rFonts w:ascii="Times New Roman"/>
          <w:color w:val="000000"/>
          <w:spacing w:val="20"/>
          <w:sz w:val="20"/>
        </w:rPr>
        <w:t xml:space="preserve"> </w:t>
      </w:r>
      <w:r>
        <w:rPr>
          <w:rFonts w:ascii="LCARIW+CMR10"/>
          <w:color w:val="000000"/>
          <w:sz w:val="20"/>
        </w:rPr>
        <w:t>distinct</w:t>
      </w:r>
      <w:r>
        <w:rPr>
          <w:rFonts w:ascii="Times New Roman"/>
          <w:color w:val="000000"/>
          <w:spacing w:val="14"/>
          <w:sz w:val="20"/>
        </w:rPr>
        <w:t xml:space="preserve"> </w:t>
      </w:r>
      <w:r>
        <w:rPr>
          <w:rFonts w:ascii="LCARIW+CMR10"/>
          <w:color w:val="000000"/>
          <w:spacing w:val="-1"/>
          <w:sz w:val="20"/>
        </w:rPr>
        <w:t>channels</w:t>
      </w:r>
      <w:r>
        <w:rPr>
          <w:rFonts w:ascii="Times New Roman"/>
          <w:color w:val="000000"/>
          <w:spacing w:val="15"/>
          <w:sz w:val="20"/>
        </w:rPr>
        <w:t xml:space="preserve"> </w:t>
      </w:r>
      <w:r>
        <w:rPr>
          <w:rFonts w:ascii="LCARIW+CMR10"/>
          <w:color w:val="000000"/>
          <w:sz w:val="20"/>
        </w:rPr>
        <w:t>of</w:t>
      </w:r>
      <w:r>
        <w:rPr>
          <w:rFonts w:ascii="Times New Roman"/>
          <w:color w:val="000000"/>
          <w:spacing w:val="15"/>
          <w:sz w:val="20"/>
        </w:rPr>
        <w:t xml:space="preserve"> </w:t>
      </w:r>
      <w:r>
        <w:rPr>
          <w:rFonts w:ascii="LCARIW+CMR10"/>
          <w:color w:val="000000"/>
          <w:spacing w:val="-1"/>
          <w:sz w:val="20"/>
        </w:rPr>
        <w:t>electricity</w:t>
      </w:r>
      <w:r>
        <w:rPr>
          <w:rFonts w:ascii="Times New Roman"/>
          <w:color w:val="000000"/>
          <w:spacing w:val="15"/>
          <w:sz w:val="20"/>
        </w:rPr>
        <w:t xml:space="preserve"> </w:t>
      </w:r>
      <w:r>
        <w:rPr>
          <w:rFonts w:ascii="LCARIW+CMR10"/>
          <w:color w:val="000000"/>
          <w:sz w:val="20"/>
        </w:rPr>
        <w:t>consumption</w:t>
      </w:r>
      <w:del w:id="14" w:author="Kevin as Admin" w:date="2022-10-05T08:47:00Z">
        <w:r w:rsidDel="00175845">
          <w:rPr>
            <w:rFonts w:ascii="Times New Roman"/>
            <w:color w:val="000000"/>
            <w:spacing w:val="14"/>
            <w:sz w:val="20"/>
          </w:rPr>
          <w:delText xml:space="preserve"> </w:delText>
        </w:r>
        <w:r w:rsidDel="00175845">
          <w:rPr>
            <w:rFonts w:ascii="LCARIW+CMR10"/>
            <w:color w:val="000000"/>
            <w:sz w:val="20"/>
          </w:rPr>
          <w:delText>from</w:delText>
        </w:r>
        <w:r w:rsidDel="00175845">
          <w:rPr>
            <w:rFonts w:ascii="Times New Roman"/>
            <w:color w:val="000000"/>
            <w:spacing w:val="14"/>
            <w:sz w:val="20"/>
          </w:rPr>
          <w:delText xml:space="preserve"> </w:delText>
        </w:r>
        <w:r w:rsidDel="00175845">
          <w:rPr>
            <w:rFonts w:ascii="LCARIW+CMR10"/>
            <w:color w:val="000000"/>
            <w:sz w:val="20"/>
          </w:rPr>
          <w:delText>TOU</w:delText>
        </w:r>
        <w:r w:rsidDel="00175845">
          <w:rPr>
            <w:rFonts w:ascii="Times New Roman"/>
            <w:color w:val="000000"/>
            <w:spacing w:val="14"/>
            <w:sz w:val="20"/>
          </w:rPr>
          <w:delText xml:space="preserve"> </w:delText>
        </w:r>
        <w:r w:rsidDel="00175845">
          <w:rPr>
            <w:rFonts w:ascii="LCARIW+CMR10"/>
            <w:color w:val="000000"/>
            <w:sz w:val="20"/>
          </w:rPr>
          <w:delText>pricing</w:delText>
        </w:r>
      </w:del>
      <w:r>
        <w:rPr>
          <w:rFonts w:ascii="LCARIW+CMR10"/>
          <w:color w:val="000000"/>
          <w:sz w:val="20"/>
        </w:rPr>
        <w:t>,</w:t>
      </w:r>
      <w:r>
        <w:rPr>
          <w:rFonts w:ascii="Times New Roman"/>
          <w:color w:val="000000"/>
          <w:spacing w:val="15"/>
          <w:sz w:val="20"/>
        </w:rPr>
        <w:t xml:space="preserve"> </w:t>
      </w:r>
      <w:r>
        <w:rPr>
          <w:rFonts w:ascii="LCARIW+CMR10"/>
          <w:color w:val="000000"/>
          <w:sz w:val="20"/>
        </w:rPr>
        <w:t>temperature-control-</w:t>
      </w:r>
      <w:r>
        <w:rPr>
          <w:rFonts w:ascii="Times New Roman"/>
          <w:color w:val="000000"/>
          <w:spacing w:val="14"/>
          <w:sz w:val="20"/>
        </w:rPr>
        <w:t xml:space="preserve"> </w:t>
      </w:r>
      <w:r>
        <w:rPr>
          <w:rFonts w:ascii="LCARIW+CMR10"/>
          <w:color w:val="000000"/>
          <w:sz w:val="20"/>
        </w:rPr>
        <w:t>and</w:t>
      </w:r>
      <w:r>
        <w:rPr>
          <w:rFonts w:ascii="Times New Roman"/>
          <w:color w:val="000000"/>
          <w:spacing w:val="14"/>
          <w:sz w:val="20"/>
        </w:rPr>
        <w:t xml:space="preserve"> </w:t>
      </w:r>
      <w:r>
        <w:rPr>
          <w:rFonts w:ascii="LCARIW+CMR10"/>
          <w:color w:val="000000"/>
          <w:sz w:val="20"/>
        </w:rPr>
        <w:t>non-temperature-</w:t>
      </w:r>
      <w:r>
        <w:rPr>
          <w:rFonts w:ascii="LCARIW+CMR10"/>
          <w:color w:val="000000"/>
          <w:spacing w:val="-1"/>
          <w:sz w:val="20"/>
        </w:rPr>
        <w:t>control-related</w:t>
      </w:r>
      <w:r>
        <w:rPr>
          <w:rFonts w:ascii="Times New Roman"/>
          <w:color w:val="000000"/>
          <w:spacing w:val="34"/>
          <w:sz w:val="20"/>
        </w:rPr>
        <w:t xml:space="preserve"> </w:t>
      </w:r>
      <w:r>
        <w:rPr>
          <w:rFonts w:ascii="LCARIW+CMR10"/>
          <w:color w:val="000000"/>
          <w:spacing w:val="-1"/>
          <w:sz w:val="20"/>
        </w:rPr>
        <w:t>electricity</w:t>
      </w:r>
      <w:r>
        <w:rPr>
          <w:rFonts w:ascii="Times New Roman"/>
          <w:color w:val="000000"/>
          <w:spacing w:val="34"/>
          <w:sz w:val="20"/>
        </w:rPr>
        <w:t xml:space="preserve"> </w:t>
      </w:r>
      <w:r>
        <w:rPr>
          <w:rFonts w:ascii="LCARIW+CMR10"/>
          <w:color w:val="000000"/>
          <w:sz w:val="20"/>
        </w:rPr>
        <w:t>consumption,</w:t>
      </w:r>
      <w:r>
        <w:rPr>
          <w:rFonts w:ascii="Times New Roman"/>
          <w:color w:val="000000"/>
          <w:spacing w:val="38"/>
          <w:sz w:val="20"/>
        </w:rPr>
        <w:t xml:space="preserve"> </w:t>
      </w:r>
      <w:commentRangeStart w:id="15"/>
      <w:r>
        <w:rPr>
          <w:rFonts w:ascii="LCARIW+CMR10"/>
          <w:color w:val="000000"/>
          <w:sz w:val="20"/>
        </w:rPr>
        <w:t>is</w:t>
      </w:r>
      <w:r>
        <w:rPr>
          <w:rFonts w:ascii="Times New Roman"/>
          <w:color w:val="000000"/>
          <w:spacing w:val="33"/>
          <w:sz w:val="20"/>
        </w:rPr>
        <w:t xml:space="preserve"> </w:t>
      </w:r>
      <w:r>
        <w:rPr>
          <w:rFonts w:ascii="LCARIW+CMR10"/>
          <w:color w:val="000000"/>
          <w:spacing w:val="-1"/>
          <w:sz w:val="20"/>
        </w:rPr>
        <w:t>driven</w:t>
      </w:r>
      <w:r>
        <w:rPr>
          <w:rFonts w:ascii="Times New Roman"/>
          <w:color w:val="000000"/>
          <w:spacing w:val="35"/>
          <w:sz w:val="20"/>
        </w:rPr>
        <w:t xml:space="preserve"> </w:t>
      </w:r>
      <w:r>
        <w:rPr>
          <w:rFonts w:ascii="LCARIW+CMR10"/>
          <w:color w:val="000000"/>
          <w:spacing w:val="-6"/>
          <w:sz w:val="20"/>
        </w:rPr>
        <w:t>by</w:t>
      </w:r>
      <w:r>
        <w:rPr>
          <w:rFonts w:ascii="Times New Roman"/>
          <w:color w:val="000000"/>
          <w:spacing w:val="39"/>
          <w:sz w:val="20"/>
        </w:rPr>
        <w:t xml:space="preserve"> </w:t>
      </w:r>
      <w:r>
        <w:rPr>
          <w:rFonts w:ascii="LCARIW+CMR10"/>
          <w:color w:val="000000"/>
          <w:sz w:val="20"/>
        </w:rPr>
        <w:t>the</w:t>
      </w:r>
      <w:r>
        <w:rPr>
          <w:rFonts w:ascii="Times New Roman"/>
          <w:color w:val="000000"/>
          <w:spacing w:val="34"/>
          <w:sz w:val="20"/>
        </w:rPr>
        <w:t xml:space="preserve"> </w:t>
      </w:r>
      <w:r>
        <w:rPr>
          <w:rFonts w:ascii="LCARIW+CMR10"/>
          <w:color w:val="000000"/>
          <w:sz w:val="20"/>
        </w:rPr>
        <w:t>magnitude</w:t>
      </w:r>
      <w:r>
        <w:rPr>
          <w:rFonts w:ascii="Times New Roman"/>
          <w:color w:val="000000"/>
          <w:spacing w:val="34"/>
          <w:sz w:val="20"/>
        </w:rPr>
        <w:t xml:space="preserve"> </w:t>
      </w:r>
      <w:r>
        <w:rPr>
          <w:rFonts w:ascii="LCARIW+CMR10"/>
          <w:color w:val="000000"/>
          <w:sz w:val="20"/>
        </w:rPr>
        <w:t>of</w:t>
      </w:r>
      <w:r>
        <w:rPr>
          <w:rFonts w:ascii="Times New Roman"/>
          <w:color w:val="000000"/>
          <w:spacing w:val="34"/>
          <w:sz w:val="20"/>
        </w:rPr>
        <w:t xml:space="preserve"> </w:t>
      </w:r>
      <w:r>
        <w:rPr>
          <w:rFonts w:ascii="LCARIW+CMR10"/>
          <w:color w:val="000000"/>
          <w:sz w:val="20"/>
        </w:rPr>
        <w:t>tari</w:t>
      </w:r>
      <w:r>
        <w:rPr>
          <w:rFonts w:ascii="LSPPBV+CMR10" w:hAnsi="LSPPBV+CMR10" w:cs="LSPPBV+CMR10"/>
          <w:color w:val="000000"/>
          <w:sz w:val="20"/>
        </w:rPr>
        <w:t>ﬀ</w:t>
      </w:r>
      <w:r>
        <w:rPr>
          <w:rFonts w:ascii="Times New Roman"/>
          <w:color w:val="000000"/>
          <w:spacing w:val="33"/>
          <w:sz w:val="20"/>
        </w:rPr>
        <w:t xml:space="preserve"> </w:t>
      </w:r>
      <w:r>
        <w:rPr>
          <w:rFonts w:ascii="LCARIW+CMR10"/>
          <w:color w:val="000000"/>
          <w:spacing w:val="-1"/>
          <w:sz w:val="20"/>
        </w:rPr>
        <w:t>changes</w:t>
      </w:r>
      <w:r>
        <w:rPr>
          <w:rFonts w:ascii="Times New Roman"/>
          <w:color w:val="000000"/>
          <w:spacing w:val="35"/>
          <w:sz w:val="20"/>
        </w:rPr>
        <w:t xml:space="preserve"> </w:t>
      </w:r>
      <w:r>
        <w:rPr>
          <w:rFonts w:ascii="LCARIW+CMR10"/>
          <w:color w:val="000000"/>
          <w:sz w:val="20"/>
        </w:rPr>
        <w:t>in</w:t>
      </w:r>
      <w:r>
        <w:rPr>
          <w:rFonts w:ascii="Times New Roman"/>
          <w:color w:val="000000"/>
          <w:spacing w:val="33"/>
          <w:sz w:val="20"/>
        </w:rPr>
        <w:t xml:space="preserve"> </w:t>
      </w:r>
      <w:r>
        <w:rPr>
          <w:rFonts w:ascii="LCARIW+CMR10"/>
          <w:color w:val="000000"/>
          <w:sz w:val="20"/>
        </w:rPr>
        <w:t>the</w:t>
      </w:r>
      <w:r>
        <w:rPr>
          <w:rFonts w:ascii="Times New Roman"/>
          <w:color w:val="000000"/>
          <w:spacing w:val="34"/>
          <w:sz w:val="20"/>
        </w:rPr>
        <w:t xml:space="preserve"> </w:t>
      </w:r>
      <w:r>
        <w:rPr>
          <w:rFonts w:ascii="LCARIW+CMR10"/>
          <w:color w:val="000000"/>
          <w:spacing w:val="2"/>
          <w:sz w:val="20"/>
        </w:rPr>
        <w:t>peak</w:t>
      </w:r>
      <w:r>
        <w:rPr>
          <w:rFonts w:ascii="Times New Roman"/>
          <w:color w:val="000000"/>
          <w:spacing w:val="32"/>
          <w:sz w:val="20"/>
        </w:rPr>
        <w:t xml:space="preserve"> </w:t>
      </w:r>
      <w:r>
        <w:rPr>
          <w:rFonts w:ascii="LCARIW+CMR10"/>
          <w:color w:val="000000"/>
          <w:sz w:val="20"/>
        </w:rPr>
        <w:t>rate</w:t>
      </w:r>
      <w:r>
        <w:rPr>
          <w:rFonts w:ascii="Times New Roman"/>
          <w:color w:val="000000"/>
          <w:spacing w:val="34"/>
          <w:sz w:val="20"/>
        </w:rPr>
        <w:t xml:space="preserve"> </w:t>
      </w:r>
      <w:r>
        <w:rPr>
          <w:rFonts w:ascii="LCARIW+CMR10"/>
          <w:color w:val="000000"/>
          <w:spacing w:val="2"/>
          <w:sz w:val="20"/>
        </w:rPr>
        <w:t>period</w:t>
      </w:r>
      <w:commentRangeEnd w:id="15"/>
      <w:r w:rsidR="00175845">
        <w:rPr>
          <w:rStyle w:val="CommentReference"/>
        </w:rPr>
        <w:commentReference w:id="15"/>
      </w:r>
      <w:r>
        <w:rPr>
          <w:rFonts w:ascii="LCARIW+CMR10"/>
          <w:color w:val="000000"/>
          <w:spacing w:val="2"/>
          <w:sz w:val="20"/>
        </w:rPr>
        <w:t>.</w:t>
      </w:r>
      <w:r w:rsidR="003705AD">
        <w:rPr>
          <w:rFonts w:ascii="Times New Roman" w:hint="eastAsia"/>
          <w:color w:val="000000"/>
          <w:sz w:val="20"/>
        </w:rPr>
        <w:t xml:space="preserve"> </w:t>
      </w:r>
      <w:r>
        <w:rPr>
          <w:rFonts w:ascii="LCARIW+CMR10"/>
          <w:color w:val="000000"/>
          <w:spacing w:val="-2"/>
          <w:sz w:val="20"/>
        </w:rPr>
        <w:t>Motivated</w:t>
      </w:r>
      <w:r>
        <w:rPr>
          <w:rFonts w:ascii="Times New Roman"/>
          <w:color w:val="000000"/>
          <w:spacing w:val="12"/>
          <w:sz w:val="20"/>
        </w:rPr>
        <w:t xml:space="preserve"> </w:t>
      </w:r>
      <w:r>
        <w:rPr>
          <w:rFonts w:ascii="LCARIW+CMR10"/>
          <w:color w:val="000000"/>
          <w:spacing w:val="-6"/>
          <w:sz w:val="20"/>
        </w:rPr>
        <w:t>by</w:t>
      </w:r>
      <w:r>
        <w:rPr>
          <w:rFonts w:ascii="Times New Roman"/>
          <w:color w:val="000000"/>
          <w:spacing w:val="16"/>
          <w:sz w:val="20"/>
        </w:rPr>
        <w:t xml:space="preserve"> </w:t>
      </w:r>
      <w:r>
        <w:rPr>
          <w:rFonts w:ascii="LCARIW+CMR10"/>
          <w:color w:val="000000"/>
          <w:sz w:val="20"/>
        </w:rPr>
        <w:t>this</w:t>
      </w:r>
      <w:r>
        <w:rPr>
          <w:rFonts w:ascii="Times New Roman"/>
          <w:color w:val="000000"/>
          <w:spacing w:val="11"/>
          <w:sz w:val="20"/>
        </w:rPr>
        <w:t xml:space="preserve"> </w:t>
      </w:r>
      <w:r>
        <w:rPr>
          <w:rFonts w:ascii="LCARIW+CMR10"/>
          <w:color w:val="000000"/>
          <w:sz w:val="20"/>
        </w:rPr>
        <w:t>implication,</w:t>
      </w:r>
      <w:r>
        <w:rPr>
          <w:rFonts w:ascii="Times New Roman"/>
          <w:color w:val="000000"/>
          <w:spacing w:val="12"/>
          <w:sz w:val="20"/>
        </w:rPr>
        <w:t xml:space="preserve"> </w:t>
      </w:r>
      <w:r>
        <w:rPr>
          <w:rFonts w:ascii="LCARIW+CMR10"/>
          <w:color w:val="000000"/>
          <w:sz w:val="20"/>
        </w:rPr>
        <w:t>the</w:t>
      </w:r>
      <w:r>
        <w:rPr>
          <w:rFonts w:ascii="Times New Roman"/>
          <w:color w:val="000000"/>
          <w:spacing w:val="11"/>
          <w:sz w:val="20"/>
        </w:rPr>
        <w:t xml:space="preserve"> </w:t>
      </w:r>
      <w:r>
        <w:rPr>
          <w:rFonts w:ascii="LCARIW+CMR10"/>
          <w:color w:val="000000"/>
          <w:spacing w:val="-1"/>
          <w:sz w:val="20"/>
        </w:rPr>
        <w:t>relative</w:t>
      </w:r>
      <w:r>
        <w:rPr>
          <w:rFonts w:ascii="Times New Roman"/>
          <w:color w:val="000000"/>
          <w:spacing w:val="11"/>
          <w:sz w:val="20"/>
        </w:rPr>
        <w:t xml:space="preserve"> </w:t>
      </w:r>
      <w:r>
        <w:rPr>
          <w:rFonts w:ascii="LCARIW+CMR10"/>
          <w:color w:val="000000"/>
          <w:sz w:val="20"/>
        </w:rPr>
        <w:t>responsiveness</w:t>
      </w:r>
      <w:r>
        <w:rPr>
          <w:rFonts w:ascii="Times New Roman"/>
          <w:color w:val="000000"/>
          <w:spacing w:val="11"/>
          <w:sz w:val="20"/>
        </w:rPr>
        <w:t xml:space="preserve"> </w:t>
      </w:r>
      <w:r>
        <w:rPr>
          <w:rFonts w:ascii="LCARIW+CMR10"/>
          <w:color w:val="000000"/>
          <w:sz w:val="20"/>
        </w:rPr>
        <w:t>of</w:t>
      </w:r>
      <w:r>
        <w:rPr>
          <w:rFonts w:ascii="Times New Roman"/>
          <w:color w:val="000000"/>
          <w:spacing w:val="11"/>
          <w:sz w:val="20"/>
        </w:rPr>
        <w:t xml:space="preserve"> </w:t>
      </w:r>
      <w:r>
        <w:rPr>
          <w:rFonts w:ascii="LCARIW+CMR10"/>
          <w:color w:val="000000"/>
          <w:sz w:val="20"/>
        </w:rPr>
        <w:t>the</w:t>
      </w:r>
      <w:r>
        <w:rPr>
          <w:rFonts w:ascii="Times New Roman"/>
          <w:color w:val="000000"/>
          <w:spacing w:val="11"/>
          <w:sz w:val="20"/>
        </w:rPr>
        <w:t xml:space="preserve"> </w:t>
      </w:r>
      <w:r>
        <w:rPr>
          <w:rFonts w:ascii="LCARIW+CMR10"/>
          <w:color w:val="000000"/>
          <w:spacing w:val="-6"/>
          <w:sz w:val="20"/>
        </w:rPr>
        <w:t>two</w:t>
      </w:r>
      <w:r>
        <w:rPr>
          <w:rFonts w:ascii="Times New Roman"/>
          <w:color w:val="000000"/>
          <w:spacing w:val="16"/>
          <w:sz w:val="20"/>
        </w:rPr>
        <w:t xml:space="preserve"> </w:t>
      </w:r>
      <w:r>
        <w:rPr>
          <w:rFonts w:ascii="LCARIW+CMR10"/>
          <w:color w:val="000000"/>
          <w:sz w:val="20"/>
        </w:rPr>
        <w:t>broad</w:t>
      </w:r>
      <w:r>
        <w:rPr>
          <w:rFonts w:ascii="Times New Roman"/>
          <w:color w:val="000000"/>
          <w:spacing w:val="11"/>
          <w:sz w:val="20"/>
        </w:rPr>
        <w:t xml:space="preserve"> </w:t>
      </w:r>
      <w:r>
        <w:rPr>
          <w:rFonts w:ascii="LCARIW+CMR10"/>
          <w:color w:val="000000"/>
          <w:sz w:val="20"/>
        </w:rPr>
        <w:t>categories</w:t>
      </w:r>
      <w:r>
        <w:rPr>
          <w:rFonts w:ascii="Times New Roman"/>
          <w:color w:val="000000"/>
          <w:spacing w:val="11"/>
          <w:sz w:val="20"/>
        </w:rPr>
        <w:t xml:space="preserve"> </w:t>
      </w:r>
      <w:r>
        <w:rPr>
          <w:rFonts w:ascii="LCARIW+CMR10"/>
          <w:color w:val="000000"/>
          <w:sz w:val="20"/>
        </w:rPr>
        <w:t>of</w:t>
      </w:r>
      <w:r>
        <w:rPr>
          <w:rFonts w:ascii="Times New Roman"/>
          <w:color w:val="000000"/>
          <w:spacing w:val="11"/>
          <w:sz w:val="20"/>
        </w:rPr>
        <w:t xml:space="preserve"> </w:t>
      </w:r>
      <w:r>
        <w:rPr>
          <w:rFonts w:ascii="LCARIW+CMR10"/>
          <w:color w:val="000000"/>
          <w:spacing w:val="-1"/>
          <w:sz w:val="20"/>
        </w:rPr>
        <w:t>electricity</w:t>
      </w:r>
      <w:r>
        <w:rPr>
          <w:rFonts w:ascii="Times New Roman"/>
          <w:color w:val="000000"/>
          <w:spacing w:val="11"/>
          <w:sz w:val="20"/>
        </w:rPr>
        <w:t xml:space="preserve"> </w:t>
      </w:r>
      <w:r>
        <w:rPr>
          <w:rFonts w:ascii="LCARIW+CMR10"/>
          <w:color w:val="000000"/>
          <w:sz w:val="20"/>
        </w:rPr>
        <w:t>consumption</w:t>
      </w:r>
      <w:r w:rsidR="003705AD">
        <w:rPr>
          <w:rFonts w:ascii="Times New Roman" w:hint="eastAsia"/>
          <w:color w:val="000000"/>
          <w:sz w:val="20"/>
        </w:rPr>
        <w:t xml:space="preserve"> </w:t>
      </w:r>
      <w:r>
        <w:rPr>
          <w:rFonts w:ascii="LCARIW+CMR10"/>
          <w:color w:val="000000"/>
          <w:sz w:val="20"/>
        </w:rPr>
        <w:t>to</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TOU</w:t>
      </w:r>
      <w:r>
        <w:rPr>
          <w:rFonts w:ascii="Times New Roman"/>
          <w:color w:val="000000"/>
          <w:spacing w:val="16"/>
          <w:sz w:val="20"/>
        </w:rPr>
        <w:t xml:space="preserve"> </w:t>
      </w:r>
      <w:r>
        <w:rPr>
          <w:rFonts w:ascii="LCARIW+CMR10"/>
          <w:color w:val="000000"/>
          <w:sz w:val="20"/>
        </w:rPr>
        <w:t>tari</w:t>
      </w:r>
      <w:r>
        <w:rPr>
          <w:rFonts w:ascii="LSPPBV+CMR10" w:hAnsi="LSPPBV+CMR10" w:cs="LSPPBV+CMR10"/>
          <w:color w:val="000000"/>
          <w:sz w:val="20"/>
        </w:rPr>
        <w:t>ﬀ</w:t>
      </w:r>
      <w:r>
        <w:rPr>
          <w:rFonts w:ascii="Times New Roman"/>
          <w:color w:val="000000"/>
          <w:spacing w:val="16"/>
          <w:sz w:val="20"/>
        </w:rPr>
        <w:t xml:space="preserve"> </w:t>
      </w:r>
      <w:r>
        <w:rPr>
          <w:rFonts w:ascii="LCARIW+CMR10"/>
          <w:color w:val="000000"/>
          <w:sz w:val="20"/>
        </w:rPr>
        <w:t>structures</w:t>
      </w:r>
      <w:r>
        <w:rPr>
          <w:rFonts w:ascii="Times New Roman"/>
          <w:color w:val="000000"/>
          <w:spacing w:val="16"/>
          <w:sz w:val="20"/>
        </w:rPr>
        <w:t xml:space="preserve"> </w:t>
      </w:r>
      <w:r>
        <w:rPr>
          <w:rFonts w:ascii="LCARIW+CMR10"/>
          <w:color w:val="000000"/>
          <w:sz w:val="20"/>
        </w:rPr>
        <w:t>is</w:t>
      </w:r>
      <w:r>
        <w:rPr>
          <w:rFonts w:ascii="Times New Roman"/>
          <w:color w:val="000000"/>
          <w:spacing w:val="16"/>
          <w:sz w:val="20"/>
        </w:rPr>
        <w:t xml:space="preserve"> </w:t>
      </w:r>
      <w:r>
        <w:rPr>
          <w:rFonts w:ascii="LCARIW+CMR10" w:hAnsi="LCARIW+CMR10" w:cs="LCARIW+CMR10"/>
          <w:color w:val="000000"/>
          <w:spacing w:val="-1"/>
          <w:sz w:val="20"/>
        </w:rPr>
        <w:t>quantiﬁed</w:t>
      </w:r>
      <w:r>
        <w:rPr>
          <w:rFonts w:ascii="Times New Roman"/>
          <w:color w:val="000000"/>
          <w:spacing w:val="17"/>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pacing w:val="-1"/>
          <w:sz w:val="20"/>
        </w:rPr>
        <w:t>following</w:t>
      </w:r>
      <w:r>
        <w:rPr>
          <w:rFonts w:ascii="Times New Roman"/>
          <w:color w:val="000000"/>
          <w:spacing w:val="17"/>
          <w:sz w:val="20"/>
        </w:rPr>
        <w:t xml:space="preserve"> </w:t>
      </w:r>
      <w:r>
        <w:rPr>
          <w:rFonts w:ascii="LCARIW+CMR10"/>
          <w:color w:val="000000"/>
          <w:sz w:val="20"/>
        </w:rPr>
        <w:t>section.</w:t>
      </w:r>
    </w:p>
    <w:p w14:paraId="6BEBC741" w14:textId="77777777" w:rsidR="003820C6" w:rsidRDefault="0076004A">
      <w:pPr>
        <w:spacing w:before="458" w:after="0" w:line="249" w:lineRule="exact"/>
        <w:jc w:val="left"/>
        <w:rPr>
          <w:rFonts w:ascii="Times New Roman"/>
          <w:color w:val="000000"/>
          <w:sz w:val="24"/>
        </w:rPr>
      </w:pPr>
      <w:r>
        <w:rPr>
          <w:rFonts w:ascii="EHJSOV+CMBX12"/>
          <w:color w:val="000000"/>
          <w:sz w:val="24"/>
        </w:rPr>
        <w:t>3.2</w:t>
      </w:r>
      <w:r>
        <w:rPr>
          <w:rFonts w:ascii="Times New Roman"/>
          <w:color w:val="000000"/>
          <w:spacing w:val="209"/>
          <w:sz w:val="24"/>
        </w:rPr>
        <w:t xml:space="preserve"> </w:t>
      </w:r>
      <w:r>
        <w:rPr>
          <w:rFonts w:ascii="EHJSOV+CMBX12"/>
          <w:color w:val="000000"/>
          <w:spacing w:val="-1"/>
          <w:sz w:val="24"/>
        </w:rPr>
        <w:t>Breakdown</w:t>
      </w:r>
      <w:r>
        <w:rPr>
          <w:rFonts w:ascii="Times New Roman"/>
          <w:color w:val="000000"/>
          <w:spacing w:val="30"/>
          <w:sz w:val="24"/>
        </w:rPr>
        <w:t xml:space="preserve"> </w:t>
      </w:r>
      <w:r>
        <w:rPr>
          <w:rFonts w:ascii="EHJSOV+CMBX12"/>
          <w:color w:val="000000"/>
          <w:sz w:val="24"/>
        </w:rPr>
        <w:t>of</w:t>
      </w:r>
      <w:r>
        <w:rPr>
          <w:rFonts w:ascii="Times New Roman"/>
          <w:color w:val="000000"/>
          <w:spacing w:val="30"/>
          <w:sz w:val="24"/>
        </w:rPr>
        <w:t xml:space="preserve"> </w:t>
      </w:r>
      <w:r>
        <w:rPr>
          <w:rFonts w:ascii="EHJSOV+CMBX12"/>
          <w:color w:val="000000"/>
          <w:sz w:val="24"/>
        </w:rPr>
        <w:t>Household</w:t>
      </w:r>
      <w:r>
        <w:rPr>
          <w:rFonts w:ascii="Times New Roman"/>
          <w:color w:val="000000"/>
          <w:spacing w:val="30"/>
          <w:sz w:val="24"/>
        </w:rPr>
        <w:t xml:space="preserve"> </w:t>
      </w:r>
      <w:r>
        <w:rPr>
          <w:rFonts w:ascii="EHJSOV+CMBX12"/>
          <w:color w:val="000000"/>
          <w:spacing w:val="1"/>
          <w:sz w:val="24"/>
        </w:rPr>
        <w:t>Responses</w:t>
      </w:r>
      <w:r>
        <w:rPr>
          <w:rFonts w:ascii="Times New Roman"/>
          <w:color w:val="000000"/>
          <w:spacing w:val="29"/>
          <w:sz w:val="24"/>
        </w:rPr>
        <w:t xml:space="preserve"> </w:t>
      </w:r>
      <w:r>
        <w:rPr>
          <w:rFonts w:ascii="EHJSOV+CMBX12"/>
          <w:color w:val="000000"/>
          <w:sz w:val="24"/>
        </w:rPr>
        <w:t>to</w:t>
      </w:r>
      <w:r>
        <w:rPr>
          <w:rFonts w:ascii="Times New Roman"/>
          <w:color w:val="000000"/>
          <w:spacing w:val="30"/>
          <w:sz w:val="24"/>
        </w:rPr>
        <w:t xml:space="preserve"> </w:t>
      </w:r>
      <w:r>
        <w:rPr>
          <w:rFonts w:ascii="EHJSOV+CMBX12"/>
          <w:color w:val="000000"/>
          <w:sz w:val="24"/>
        </w:rPr>
        <w:t>Time-Of-Use</w:t>
      </w:r>
      <w:r>
        <w:rPr>
          <w:rFonts w:ascii="Times New Roman"/>
          <w:color w:val="000000"/>
          <w:spacing w:val="30"/>
          <w:sz w:val="24"/>
        </w:rPr>
        <w:t xml:space="preserve"> </w:t>
      </w:r>
      <w:r>
        <w:rPr>
          <w:rFonts w:ascii="EHJSOV+CMBX12"/>
          <w:color w:val="000000"/>
          <w:spacing w:val="-1"/>
          <w:sz w:val="24"/>
        </w:rPr>
        <w:t>Electricity</w:t>
      </w:r>
      <w:r>
        <w:rPr>
          <w:rFonts w:ascii="Times New Roman"/>
          <w:color w:val="000000"/>
          <w:spacing w:val="30"/>
          <w:sz w:val="24"/>
        </w:rPr>
        <w:t xml:space="preserve"> </w:t>
      </w:r>
      <w:r>
        <w:rPr>
          <w:rFonts w:ascii="EHJSOV+CMBX12"/>
          <w:color w:val="000000"/>
          <w:sz w:val="24"/>
        </w:rPr>
        <w:t>Pricing</w:t>
      </w:r>
    </w:p>
    <w:p w14:paraId="4F480478" w14:textId="77777777" w:rsidR="003820C6" w:rsidRDefault="0076004A">
      <w:pPr>
        <w:spacing w:before="268" w:after="0" w:line="209" w:lineRule="exact"/>
        <w:jc w:val="left"/>
        <w:rPr>
          <w:rFonts w:ascii="Times New Roman"/>
          <w:color w:val="000000"/>
          <w:sz w:val="20"/>
        </w:rPr>
      </w:pPr>
      <w:r>
        <w:rPr>
          <w:rFonts w:ascii="HRODMK+CMBX10"/>
          <w:color w:val="000000"/>
          <w:sz w:val="20"/>
        </w:rPr>
        <w:t>3.2.1</w:t>
      </w:r>
      <w:r>
        <w:rPr>
          <w:rFonts w:ascii="Times New Roman"/>
          <w:color w:val="000000"/>
          <w:spacing w:val="179"/>
          <w:sz w:val="20"/>
        </w:rPr>
        <w:t xml:space="preserve"> </w:t>
      </w:r>
      <w:r>
        <w:rPr>
          <w:rFonts w:ascii="HRODMK+CMBX10"/>
          <w:color w:val="000000"/>
          <w:spacing w:val="-1"/>
          <w:sz w:val="20"/>
        </w:rPr>
        <w:t>Breakdown</w:t>
      </w:r>
      <w:r>
        <w:rPr>
          <w:rFonts w:ascii="Times New Roman"/>
          <w:color w:val="000000"/>
          <w:spacing w:val="27"/>
          <w:sz w:val="20"/>
        </w:rPr>
        <w:t xml:space="preserve"> </w:t>
      </w:r>
      <w:r>
        <w:rPr>
          <w:rFonts w:ascii="HRODMK+CMBX10"/>
          <w:color w:val="000000"/>
          <w:sz w:val="20"/>
        </w:rPr>
        <w:t>of</w:t>
      </w:r>
      <w:r>
        <w:rPr>
          <w:rFonts w:ascii="Times New Roman"/>
          <w:color w:val="000000"/>
          <w:spacing w:val="27"/>
          <w:sz w:val="20"/>
        </w:rPr>
        <w:t xml:space="preserve"> </w:t>
      </w:r>
      <w:r>
        <w:rPr>
          <w:rFonts w:ascii="HRODMK+CMBX10"/>
          <w:color w:val="000000"/>
          <w:sz w:val="20"/>
        </w:rPr>
        <w:t>Household</w:t>
      </w:r>
      <w:r>
        <w:rPr>
          <w:rFonts w:ascii="Times New Roman"/>
          <w:color w:val="000000"/>
          <w:spacing w:val="26"/>
          <w:sz w:val="20"/>
        </w:rPr>
        <w:t xml:space="preserve"> </w:t>
      </w:r>
      <w:r>
        <w:rPr>
          <w:rFonts w:ascii="HRODMK+CMBX10"/>
          <w:color w:val="000000"/>
          <w:sz w:val="20"/>
        </w:rPr>
        <w:t>Responses</w:t>
      </w:r>
      <w:r>
        <w:rPr>
          <w:rFonts w:ascii="Times New Roman"/>
          <w:color w:val="000000"/>
          <w:spacing w:val="26"/>
          <w:sz w:val="20"/>
        </w:rPr>
        <w:t xml:space="preserve"> </w:t>
      </w:r>
      <w:r>
        <w:rPr>
          <w:rFonts w:ascii="HRODMK+CMBX10"/>
          <w:color w:val="000000"/>
          <w:sz w:val="20"/>
        </w:rPr>
        <w:t>around</w:t>
      </w:r>
      <w:r>
        <w:rPr>
          <w:rFonts w:ascii="Times New Roman"/>
          <w:color w:val="000000"/>
          <w:spacing w:val="26"/>
          <w:sz w:val="20"/>
        </w:rPr>
        <w:t xml:space="preserve"> </w:t>
      </w:r>
      <w:r>
        <w:rPr>
          <w:rFonts w:ascii="HRODMK+CMBX10"/>
          <w:color w:val="000000"/>
          <w:sz w:val="20"/>
        </w:rPr>
        <w:t>the</w:t>
      </w:r>
      <w:r>
        <w:rPr>
          <w:rFonts w:ascii="Times New Roman"/>
          <w:color w:val="000000"/>
          <w:spacing w:val="26"/>
          <w:sz w:val="20"/>
        </w:rPr>
        <w:t xml:space="preserve"> </w:t>
      </w:r>
      <w:r>
        <w:rPr>
          <w:rFonts w:ascii="HRODMK+CMBX10"/>
          <w:color w:val="000000"/>
          <w:spacing w:val="-3"/>
          <w:sz w:val="20"/>
        </w:rPr>
        <w:t>Peak</w:t>
      </w:r>
      <w:r>
        <w:rPr>
          <w:rFonts w:ascii="Times New Roman"/>
          <w:color w:val="000000"/>
          <w:spacing w:val="29"/>
          <w:sz w:val="20"/>
        </w:rPr>
        <w:t xml:space="preserve"> </w:t>
      </w:r>
      <w:r>
        <w:rPr>
          <w:rFonts w:ascii="HRODMK+CMBX10"/>
          <w:color w:val="000000"/>
          <w:sz w:val="20"/>
        </w:rPr>
        <w:t>Rate</w:t>
      </w:r>
      <w:r>
        <w:rPr>
          <w:rFonts w:ascii="Times New Roman"/>
          <w:color w:val="000000"/>
          <w:spacing w:val="26"/>
          <w:sz w:val="20"/>
        </w:rPr>
        <w:t xml:space="preserve"> </w:t>
      </w:r>
      <w:r>
        <w:rPr>
          <w:rFonts w:ascii="HRODMK+CMBX10"/>
          <w:color w:val="000000"/>
          <w:sz w:val="20"/>
        </w:rPr>
        <w:t>Period</w:t>
      </w:r>
    </w:p>
    <w:p w14:paraId="24775EF6" w14:textId="47799E21" w:rsidR="003820C6" w:rsidRPr="007440F6" w:rsidRDefault="0076004A" w:rsidP="00C43ED1">
      <w:pPr>
        <w:spacing w:before="278" w:after="0" w:line="360" w:lineRule="auto"/>
        <w:rPr>
          <w:rFonts w:ascii="Times New Roman"/>
          <w:color w:val="000000"/>
          <w:sz w:val="18"/>
        </w:rPr>
      </w:pPr>
      <w:r>
        <w:rPr>
          <w:rFonts w:ascii="LCARIW+CMR10"/>
          <w:color w:val="000000"/>
          <w:sz w:val="20"/>
        </w:rPr>
        <w:t>I</w:t>
      </w:r>
      <w:r>
        <w:rPr>
          <w:rFonts w:ascii="Times New Roman"/>
          <w:color w:val="000000"/>
          <w:spacing w:val="29"/>
          <w:sz w:val="20"/>
        </w:rPr>
        <w:t xml:space="preserve"> </w:t>
      </w:r>
      <w:r>
        <w:rPr>
          <w:rFonts w:ascii="LCARIW+CMR10"/>
          <w:color w:val="000000"/>
          <w:sz w:val="20"/>
        </w:rPr>
        <w:t>decompose</w:t>
      </w:r>
      <w:r>
        <w:rPr>
          <w:rFonts w:ascii="Times New Roman"/>
          <w:color w:val="000000"/>
          <w:spacing w:val="28"/>
          <w:sz w:val="20"/>
        </w:rPr>
        <w:t xml:space="preserve"> </w:t>
      </w:r>
      <w:commentRangeStart w:id="16"/>
      <w:r>
        <w:rPr>
          <w:rFonts w:ascii="LCARIW+CMR10"/>
          <w:color w:val="000000"/>
          <w:sz w:val="20"/>
        </w:rPr>
        <w:t>TOU-tari</w:t>
      </w:r>
      <w:r>
        <w:rPr>
          <w:rFonts w:ascii="LSPPBV+CMR10" w:hAnsi="LSPPBV+CMR10" w:cs="LSPPBV+CMR10"/>
          <w:color w:val="000000"/>
          <w:sz w:val="20"/>
        </w:rPr>
        <w:t>ﬀ</w:t>
      </w:r>
      <w:r>
        <w:rPr>
          <w:rFonts w:ascii="LCARIW+CMR10"/>
          <w:color w:val="000000"/>
          <w:sz w:val="20"/>
        </w:rPr>
        <w:t>-causing</w:t>
      </w:r>
      <w:r>
        <w:rPr>
          <w:rFonts w:ascii="Times New Roman"/>
          <w:color w:val="000000"/>
          <w:spacing w:val="29"/>
          <w:sz w:val="20"/>
        </w:rPr>
        <w:t xml:space="preserve"> </w:t>
      </w:r>
      <w:commentRangeEnd w:id="16"/>
      <w:r w:rsidR="00175845">
        <w:rPr>
          <w:rStyle w:val="CommentReference"/>
        </w:rPr>
        <w:commentReference w:id="16"/>
      </w:r>
      <w:r>
        <w:rPr>
          <w:rFonts w:ascii="LCARIW+CMR10"/>
          <w:color w:val="000000"/>
          <w:sz w:val="20"/>
        </w:rPr>
        <w:t>reductions</w:t>
      </w:r>
      <w:r>
        <w:rPr>
          <w:rFonts w:ascii="Times New Roman"/>
          <w:color w:val="000000"/>
          <w:spacing w:val="29"/>
          <w:sz w:val="20"/>
        </w:rPr>
        <w:t xml:space="preserve"> </w:t>
      </w:r>
      <w:r>
        <w:rPr>
          <w:rFonts w:ascii="LCARIW+CMR10"/>
          <w:color w:val="000000"/>
          <w:sz w:val="20"/>
        </w:rPr>
        <w:t>in</w:t>
      </w:r>
      <w:r>
        <w:rPr>
          <w:rFonts w:ascii="Times New Roman"/>
          <w:color w:val="000000"/>
          <w:spacing w:val="29"/>
          <w:sz w:val="20"/>
        </w:rPr>
        <w:t xml:space="preserve"> </w:t>
      </w:r>
      <w:r>
        <w:rPr>
          <w:rFonts w:ascii="LCARIW+CMR10"/>
          <w:color w:val="000000"/>
          <w:sz w:val="20"/>
        </w:rPr>
        <w:t>household</w:t>
      </w:r>
      <w:r>
        <w:rPr>
          <w:rFonts w:ascii="Times New Roman"/>
          <w:color w:val="000000"/>
          <w:spacing w:val="29"/>
          <w:sz w:val="20"/>
        </w:rPr>
        <w:t xml:space="preserve"> </w:t>
      </w:r>
      <w:r>
        <w:rPr>
          <w:rFonts w:ascii="LCARIW+CMR10"/>
          <w:color w:val="000000"/>
          <w:spacing w:val="-1"/>
          <w:sz w:val="20"/>
        </w:rPr>
        <w:t>electricity</w:t>
      </w:r>
      <w:r>
        <w:rPr>
          <w:rFonts w:ascii="Times New Roman"/>
          <w:color w:val="000000"/>
          <w:spacing w:val="29"/>
          <w:sz w:val="20"/>
        </w:rPr>
        <w:t xml:space="preserve"> </w:t>
      </w:r>
      <w:r>
        <w:rPr>
          <w:rFonts w:ascii="LCARIW+CMR10"/>
          <w:color w:val="000000"/>
          <w:sz w:val="20"/>
        </w:rPr>
        <w:t>consumption</w:t>
      </w:r>
      <w:r>
        <w:rPr>
          <w:rFonts w:ascii="Times New Roman"/>
          <w:color w:val="000000"/>
          <w:spacing w:val="29"/>
          <w:sz w:val="20"/>
        </w:rPr>
        <w:t xml:space="preserve"> </w:t>
      </w:r>
      <w:r>
        <w:rPr>
          <w:rFonts w:ascii="LCARIW+CMR10"/>
          <w:color w:val="000000"/>
          <w:sz w:val="20"/>
        </w:rPr>
        <w:t>around</w:t>
      </w:r>
      <w:r>
        <w:rPr>
          <w:rFonts w:ascii="Times New Roman"/>
          <w:color w:val="000000"/>
          <w:spacing w:val="29"/>
          <w:sz w:val="20"/>
        </w:rPr>
        <w:t xml:space="preserve"> </w:t>
      </w:r>
      <w:r>
        <w:rPr>
          <w:rFonts w:ascii="LCARIW+CMR10"/>
          <w:color w:val="000000"/>
          <w:sz w:val="20"/>
        </w:rPr>
        <w:t>the</w:t>
      </w:r>
      <w:r>
        <w:rPr>
          <w:rFonts w:ascii="Times New Roman"/>
          <w:color w:val="000000"/>
          <w:spacing w:val="29"/>
          <w:sz w:val="20"/>
        </w:rPr>
        <w:t xml:space="preserve"> </w:t>
      </w:r>
      <w:r>
        <w:rPr>
          <w:rFonts w:ascii="LCARIW+CMR10"/>
          <w:color w:val="000000"/>
          <w:spacing w:val="2"/>
          <w:sz w:val="20"/>
        </w:rPr>
        <w:t>peak</w:t>
      </w:r>
      <w:r>
        <w:rPr>
          <w:rFonts w:ascii="Times New Roman"/>
          <w:color w:val="000000"/>
          <w:spacing w:val="27"/>
          <w:sz w:val="20"/>
        </w:rPr>
        <w:t xml:space="preserve"> </w:t>
      </w:r>
      <w:r>
        <w:rPr>
          <w:rFonts w:ascii="LCARIW+CMR10"/>
          <w:color w:val="000000"/>
          <w:sz w:val="20"/>
        </w:rPr>
        <w:t>rate</w:t>
      </w:r>
      <w:r>
        <w:rPr>
          <w:rFonts w:ascii="Times New Roman"/>
          <w:color w:val="000000"/>
          <w:spacing w:val="29"/>
          <w:sz w:val="20"/>
        </w:rPr>
        <w:t xml:space="preserve"> </w:t>
      </w:r>
      <w:r>
        <w:rPr>
          <w:rFonts w:ascii="LCARIW+CMR10"/>
          <w:color w:val="000000"/>
          <w:spacing w:val="2"/>
          <w:sz w:val="20"/>
        </w:rPr>
        <w:t>period</w:t>
      </w:r>
      <w:r w:rsidR="007440F6">
        <w:rPr>
          <w:rFonts w:ascii="Times New Roman" w:hint="eastAsia"/>
          <w:color w:val="000000"/>
          <w:sz w:val="20"/>
        </w:rPr>
        <w:t xml:space="preserve"> </w:t>
      </w:r>
      <w:r>
        <w:rPr>
          <w:rFonts w:ascii="LCARIW+CMR10"/>
          <w:color w:val="000000"/>
          <w:spacing w:val="-2"/>
          <w:sz w:val="20"/>
        </w:rPr>
        <w:t>into</w:t>
      </w:r>
      <w:r>
        <w:rPr>
          <w:rFonts w:ascii="Times New Roman"/>
          <w:color w:val="000000"/>
          <w:spacing w:val="1"/>
          <w:sz w:val="20"/>
        </w:rPr>
        <w:t xml:space="preserve"> </w:t>
      </w:r>
      <w:r>
        <w:rPr>
          <w:rFonts w:ascii="LCARIW+CMR10"/>
          <w:color w:val="000000"/>
          <w:spacing w:val="-6"/>
          <w:sz w:val="20"/>
        </w:rPr>
        <w:t>two</w:t>
      </w:r>
      <w:r>
        <w:rPr>
          <w:rFonts w:ascii="Times New Roman"/>
          <w:color w:val="000000"/>
          <w:spacing w:val="5"/>
          <w:sz w:val="20"/>
        </w:rPr>
        <w:t xml:space="preserve"> </w:t>
      </w:r>
      <w:r>
        <w:rPr>
          <w:rFonts w:ascii="LCARIW+CMR10"/>
          <w:color w:val="000000"/>
          <w:sz w:val="20"/>
        </w:rPr>
        <w:t>parts</w:t>
      </w:r>
      <w:r>
        <w:rPr>
          <w:rFonts w:ascii="Times New Roman"/>
          <w:color w:val="000000"/>
          <w:sz w:val="20"/>
        </w:rPr>
        <w:t xml:space="preserve"> </w:t>
      </w:r>
      <w:r>
        <w:rPr>
          <w:rFonts w:ascii="LCARIW+CMR10"/>
          <w:color w:val="000000"/>
          <w:sz w:val="20"/>
        </w:rPr>
        <w:t>to</w:t>
      </w:r>
      <w:r>
        <w:rPr>
          <w:rFonts w:ascii="Times New Roman"/>
          <w:color w:val="000000"/>
          <w:spacing w:val="-1"/>
          <w:sz w:val="20"/>
        </w:rPr>
        <w:t xml:space="preserve"> </w:t>
      </w:r>
      <w:r>
        <w:rPr>
          <w:rFonts w:ascii="LCARIW+CMR10"/>
          <w:color w:val="000000"/>
          <w:sz w:val="20"/>
        </w:rPr>
        <w:t>determine</w:t>
      </w:r>
      <w:r>
        <w:rPr>
          <w:rFonts w:ascii="Times New Roman"/>
          <w:color w:val="000000"/>
          <w:sz w:val="20"/>
        </w:rPr>
        <w:t xml:space="preserve"> </w:t>
      </w:r>
      <w:r>
        <w:rPr>
          <w:rFonts w:ascii="LCARIW+CMR10"/>
          <w:color w:val="000000"/>
          <w:sz w:val="20"/>
        </w:rPr>
        <w:t>the</w:t>
      </w:r>
      <w:r>
        <w:rPr>
          <w:rFonts w:ascii="Times New Roman"/>
          <w:color w:val="000000"/>
          <w:sz w:val="20"/>
        </w:rPr>
        <w:t xml:space="preserve"> </w:t>
      </w:r>
      <w:r>
        <w:rPr>
          <w:rFonts w:ascii="LCARIW+CMR10"/>
          <w:color w:val="000000"/>
          <w:sz w:val="20"/>
        </w:rPr>
        <w:t>share</w:t>
      </w:r>
      <w:r>
        <w:rPr>
          <w:rFonts w:ascii="Times New Roman"/>
          <w:color w:val="000000"/>
          <w:sz w:val="20"/>
        </w:rPr>
        <w:t xml:space="preserve"> </w:t>
      </w:r>
      <w:r>
        <w:rPr>
          <w:rFonts w:ascii="LCARIW+CMR10"/>
          <w:color w:val="000000"/>
          <w:sz w:val="20"/>
        </w:rPr>
        <w:t>of</w:t>
      </w:r>
      <w:r>
        <w:rPr>
          <w:rFonts w:ascii="Times New Roman"/>
          <w:color w:val="000000"/>
          <w:sz w:val="20"/>
        </w:rPr>
        <w:t xml:space="preserve"> </w:t>
      </w:r>
      <w:r>
        <w:rPr>
          <w:rFonts w:ascii="LCARIW+CMR10"/>
          <w:color w:val="000000"/>
          <w:spacing w:val="-1"/>
          <w:sz w:val="20"/>
        </w:rPr>
        <w:t>electricity</w:t>
      </w:r>
      <w:r>
        <w:rPr>
          <w:rFonts w:ascii="Times New Roman"/>
          <w:color w:val="000000"/>
          <w:sz w:val="20"/>
        </w:rPr>
        <w:t xml:space="preserve"> </w:t>
      </w:r>
      <w:r>
        <w:rPr>
          <w:rFonts w:ascii="LCARIW+CMR10"/>
          <w:color w:val="000000"/>
          <w:spacing w:val="-1"/>
          <w:sz w:val="20"/>
        </w:rPr>
        <w:t>savings</w:t>
      </w:r>
      <w:r>
        <w:rPr>
          <w:rFonts w:ascii="Times New Roman"/>
          <w:color w:val="000000"/>
          <w:spacing w:val="1"/>
          <w:sz w:val="20"/>
        </w:rPr>
        <w:t xml:space="preserve"> </w:t>
      </w:r>
      <w:r>
        <w:rPr>
          <w:rFonts w:ascii="LCARIW+CMR10"/>
          <w:color w:val="000000"/>
          <w:sz w:val="20"/>
        </w:rPr>
        <w:t>stemming</w:t>
      </w:r>
      <w:r>
        <w:rPr>
          <w:rFonts w:ascii="Times New Roman"/>
          <w:color w:val="000000"/>
          <w:sz w:val="20"/>
        </w:rPr>
        <w:t xml:space="preserve"> </w:t>
      </w:r>
      <w:r>
        <w:rPr>
          <w:rFonts w:ascii="LCARIW+CMR10"/>
          <w:color w:val="000000"/>
          <w:sz w:val="20"/>
        </w:rPr>
        <w:t>from</w:t>
      </w:r>
      <w:r>
        <w:rPr>
          <w:rFonts w:ascii="Times New Roman"/>
          <w:color w:val="000000"/>
          <w:spacing w:val="-1"/>
          <w:sz w:val="20"/>
        </w:rPr>
        <w:t xml:space="preserve"> </w:t>
      </w:r>
      <w:r>
        <w:rPr>
          <w:rFonts w:ascii="LCARIW+CMR10"/>
          <w:color w:val="000000"/>
          <w:spacing w:val="-6"/>
          <w:sz w:val="20"/>
        </w:rPr>
        <w:t>two</w:t>
      </w:r>
      <w:r>
        <w:rPr>
          <w:rFonts w:ascii="Times New Roman"/>
          <w:color w:val="000000"/>
          <w:spacing w:val="5"/>
          <w:sz w:val="20"/>
        </w:rPr>
        <w:t xml:space="preserve"> </w:t>
      </w:r>
      <w:r>
        <w:rPr>
          <w:rFonts w:ascii="LCARIW+CMR10"/>
          <w:color w:val="000000"/>
          <w:sz w:val="20"/>
        </w:rPr>
        <w:t>distinct</w:t>
      </w:r>
      <w:r>
        <w:rPr>
          <w:rFonts w:ascii="Times New Roman"/>
          <w:color w:val="000000"/>
          <w:sz w:val="20"/>
        </w:rPr>
        <w:t xml:space="preserve"> </w:t>
      </w:r>
      <w:r>
        <w:rPr>
          <w:rFonts w:ascii="LCARIW+CMR10"/>
          <w:color w:val="000000"/>
          <w:sz w:val="20"/>
        </w:rPr>
        <w:t>sources:</w:t>
      </w:r>
      <w:r>
        <w:rPr>
          <w:rFonts w:ascii="Times New Roman"/>
          <w:color w:val="000000"/>
          <w:spacing w:val="30"/>
          <w:sz w:val="20"/>
        </w:rPr>
        <w:t xml:space="preserve"> </w:t>
      </w:r>
      <w:r>
        <w:rPr>
          <w:rFonts w:ascii="LCARIW+CMR10"/>
          <w:color w:val="000000"/>
          <w:sz w:val="20"/>
        </w:rPr>
        <w:t>non-temperature-</w:t>
      </w:r>
      <w:r>
        <w:rPr>
          <w:rFonts w:ascii="LCARIW+CMR10"/>
          <w:color w:val="000000"/>
          <w:spacing w:val="-1"/>
          <w:sz w:val="20"/>
        </w:rPr>
        <w:t>control-driven</w:t>
      </w:r>
      <w:r>
        <w:rPr>
          <w:rFonts w:ascii="Times New Roman"/>
          <w:color w:val="000000"/>
          <w:spacing w:val="7"/>
          <w:sz w:val="20"/>
        </w:rPr>
        <w:t xml:space="preserve"> </w:t>
      </w:r>
      <w:r>
        <w:rPr>
          <w:rFonts w:ascii="LCARIW+CMR10"/>
          <w:color w:val="000000"/>
          <w:sz w:val="20"/>
        </w:rPr>
        <w:t>and</w:t>
      </w:r>
      <w:r>
        <w:rPr>
          <w:rFonts w:ascii="Times New Roman"/>
          <w:color w:val="000000"/>
          <w:spacing w:val="7"/>
          <w:sz w:val="20"/>
        </w:rPr>
        <w:t xml:space="preserve"> </w:t>
      </w:r>
      <w:r>
        <w:rPr>
          <w:rFonts w:ascii="LCARIW+CMR10"/>
          <w:color w:val="000000"/>
          <w:sz w:val="20"/>
        </w:rPr>
        <w:t>temperature-control-driven</w:t>
      </w:r>
      <w:r>
        <w:rPr>
          <w:rFonts w:ascii="Times New Roman"/>
          <w:color w:val="000000"/>
          <w:spacing w:val="7"/>
          <w:sz w:val="20"/>
        </w:rPr>
        <w:t xml:space="preserve"> </w:t>
      </w:r>
      <w:r>
        <w:rPr>
          <w:rFonts w:ascii="LCARIW+CMR10"/>
          <w:color w:val="000000"/>
          <w:sz w:val="20"/>
        </w:rPr>
        <w:t>consumption.</w:t>
      </w:r>
      <w:r>
        <w:rPr>
          <w:rFonts w:ascii="Times New Roman"/>
          <w:color w:val="000000"/>
          <w:spacing w:val="36"/>
          <w:sz w:val="20"/>
        </w:rPr>
        <w:t xml:space="preserve"> </w:t>
      </w:r>
      <w:r>
        <w:rPr>
          <w:rFonts w:ascii="LCARIW+CMR10"/>
          <w:color w:val="000000"/>
          <w:sz w:val="20"/>
        </w:rPr>
        <w:t>Here,</w:t>
      </w:r>
      <w:r>
        <w:rPr>
          <w:rFonts w:ascii="Times New Roman"/>
          <w:color w:val="000000"/>
          <w:spacing w:val="9"/>
          <w:sz w:val="20"/>
        </w:rPr>
        <w:t xml:space="preserve"> </w:t>
      </w:r>
      <w:r>
        <w:rPr>
          <w:rFonts w:ascii="LCARIW+CMR10"/>
          <w:color w:val="000000"/>
          <w:sz w:val="20"/>
        </w:rPr>
        <w:t>the</w:t>
      </w:r>
      <w:r>
        <w:rPr>
          <w:rFonts w:ascii="Times New Roman"/>
          <w:color w:val="000000"/>
          <w:spacing w:val="7"/>
          <w:sz w:val="20"/>
        </w:rPr>
        <w:t xml:space="preserve"> </w:t>
      </w:r>
      <w:r>
        <w:rPr>
          <w:rFonts w:ascii="LCARIW+CMR10"/>
          <w:color w:val="000000"/>
          <w:sz w:val="20"/>
        </w:rPr>
        <w:t>non-temperature-control-related</w:t>
      </w:r>
      <w:r>
        <w:rPr>
          <w:rFonts w:ascii="Times New Roman"/>
          <w:color w:val="000000"/>
          <w:spacing w:val="7"/>
          <w:sz w:val="20"/>
        </w:rPr>
        <w:t xml:space="preserve"> </w:t>
      </w:r>
      <w:r>
        <w:rPr>
          <w:rFonts w:ascii="LCARIW+CMR10"/>
          <w:color w:val="000000"/>
          <w:sz w:val="20"/>
        </w:rPr>
        <w:t>electric</w:t>
      </w:r>
      <w:r>
        <w:rPr>
          <w:rFonts w:ascii="LCARIW+CMR10"/>
          <w:color w:val="000000"/>
          <w:spacing w:val="-3"/>
          <w:sz w:val="20"/>
        </w:rPr>
        <w:t>ity</w:t>
      </w:r>
      <w:r>
        <w:rPr>
          <w:rFonts w:ascii="Times New Roman"/>
          <w:color w:val="000000"/>
          <w:spacing w:val="10"/>
          <w:sz w:val="20"/>
        </w:rPr>
        <w:t xml:space="preserve"> </w:t>
      </w:r>
      <w:r>
        <w:rPr>
          <w:rFonts w:ascii="LCARIW+CMR10"/>
          <w:color w:val="000000"/>
          <w:spacing w:val="-1"/>
          <w:sz w:val="20"/>
        </w:rPr>
        <w:t>savings</w:t>
      </w:r>
      <w:r>
        <w:rPr>
          <w:rFonts w:ascii="Times New Roman"/>
          <w:color w:val="000000"/>
          <w:spacing w:val="9"/>
          <w:sz w:val="20"/>
        </w:rPr>
        <w:t xml:space="preserve"> </w:t>
      </w:r>
      <w:r>
        <w:rPr>
          <w:rFonts w:ascii="LCARIW+CMR10"/>
          <w:color w:val="000000"/>
          <w:sz w:val="20"/>
        </w:rPr>
        <w:t>mean</w:t>
      </w:r>
      <w:r>
        <w:rPr>
          <w:rFonts w:ascii="Times New Roman"/>
          <w:color w:val="000000"/>
          <w:spacing w:val="8"/>
          <w:sz w:val="20"/>
        </w:rPr>
        <w:t xml:space="preserve"> </w:t>
      </w:r>
      <w:r>
        <w:rPr>
          <w:rFonts w:ascii="LCARIW+CMR10"/>
          <w:color w:val="000000"/>
          <w:sz w:val="20"/>
        </w:rPr>
        <w:t>the</w:t>
      </w:r>
      <w:r>
        <w:rPr>
          <w:rFonts w:ascii="Times New Roman"/>
          <w:color w:val="000000"/>
          <w:spacing w:val="8"/>
          <w:sz w:val="20"/>
        </w:rPr>
        <w:t xml:space="preserve"> </w:t>
      </w:r>
      <w:r>
        <w:rPr>
          <w:rFonts w:ascii="LCARIW+CMR10"/>
          <w:color w:val="000000"/>
          <w:sz w:val="20"/>
        </w:rPr>
        <w:t>reductions</w:t>
      </w:r>
      <w:r>
        <w:rPr>
          <w:rFonts w:ascii="Times New Roman"/>
          <w:color w:val="000000"/>
          <w:spacing w:val="8"/>
          <w:sz w:val="20"/>
        </w:rPr>
        <w:t xml:space="preserve"> </w:t>
      </w:r>
      <w:r>
        <w:rPr>
          <w:rFonts w:ascii="LCARIW+CMR10"/>
          <w:color w:val="000000"/>
          <w:sz w:val="20"/>
        </w:rPr>
        <w:t>in</w:t>
      </w:r>
      <w:r>
        <w:rPr>
          <w:rFonts w:ascii="Times New Roman"/>
          <w:color w:val="000000"/>
          <w:spacing w:val="7"/>
          <w:sz w:val="20"/>
        </w:rPr>
        <w:t xml:space="preserve"> </w:t>
      </w:r>
      <w:r>
        <w:rPr>
          <w:rFonts w:ascii="LCARIW+CMR10"/>
          <w:color w:val="000000"/>
          <w:spacing w:val="-1"/>
          <w:sz w:val="20"/>
        </w:rPr>
        <w:t>electricity</w:t>
      </w:r>
      <w:r>
        <w:rPr>
          <w:rFonts w:ascii="Times New Roman"/>
          <w:color w:val="000000"/>
          <w:spacing w:val="8"/>
          <w:sz w:val="20"/>
        </w:rPr>
        <w:t xml:space="preserve"> </w:t>
      </w:r>
      <w:r>
        <w:rPr>
          <w:rFonts w:ascii="LCARIW+CMR10"/>
          <w:color w:val="000000"/>
          <w:sz w:val="20"/>
        </w:rPr>
        <w:t>demand</w:t>
      </w:r>
      <w:r>
        <w:rPr>
          <w:rFonts w:ascii="Times New Roman"/>
          <w:color w:val="000000"/>
          <w:spacing w:val="8"/>
          <w:sz w:val="20"/>
        </w:rPr>
        <w:t xml:space="preserve"> </w:t>
      </w:r>
      <w:r>
        <w:rPr>
          <w:rFonts w:ascii="LCARIW+CMR10"/>
          <w:color w:val="000000"/>
          <w:sz w:val="20"/>
        </w:rPr>
        <w:t>that</w:t>
      </w:r>
      <w:r>
        <w:rPr>
          <w:rFonts w:ascii="Times New Roman"/>
          <w:color w:val="000000"/>
          <w:spacing w:val="8"/>
          <w:sz w:val="20"/>
        </w:rPr>
        <w:t xml:space="preserve"> </w:t>
      </w:r>
      <w:r>
        <w:rPr>
          <w:rFonts w:ascii="LCARIW+CMR10"/>
          <w:color w:val="000000"/>
          <w:sz w:val="20"/>
        </w:rPr>
        <w:t>are</w:t>
      </w:r>
      <w:r>
        <w:rPr>
          <w:rFonts w:ascii="Times New Roman"/>
          <w:color w:val="000000"/>
          <w:spacing w:val="8"/>
          <w:sz w:val="20"/>
        </w:rPr>
        <w:t xml:space="preserve"> </w:t>
      </w:r>
      <w:r>
        <w:rPr>
          <w:rFonts w:ascii="LCARIW+CMR10"/>
          <w:color w:val="000000"/>
          <w:sz w:val="20"/>
        </w:rPr>
        <w:t>stably</w:t>
      </w:r>
      <w:r>
        <w:rPr>
          <w:rFonts w:ascii="Times New Roman"/>
          <w:color w:val="000000"/>
          <w:spacing w:val="8"/>
          <w:sz w:val="20"/>
        </w:rPr>
        <w:t xml:space="preserve"> </w:t>
      </w:r>
      <w:r>
        <w:rPr>
          <w:rFonts w:ascii="LCARIW+CMR10"/>
          <w:color w:val="000000"/>
          <w:spacing w:val="-2"/>
          <w:sz w:val="20"/>
        </w:rPr>
        <w:t>achievable</w:t>
      </w:r>
      <w:r>
        <w:rPr>
          <w:rFonts w:ascii="Times New Roman"/>
          <w:color w:val="000000"/>
          <w:spacing w:val="9"/>
          <w:sz w:val="20"/>
        </w:rPr>
        <w:t xml:space="preserve"> </w:t>
      </w:r>
      <w:r>
        <w:rPr>
          <w:rFonts w:ascii="LCARIW+CMR10"/>
          <w:color w:val="000000"/>
          <w:sz w:val="20"/>
        </w:rPr>
        <w:t>regardless</w:t>
      </w:r>
      <w:r>
        <w:rPr>
          <w:rFonts w:ascii="Times New Roman"/>
          <w:color w:val="000000"/>
          <w:spacing w:val="8"/>
          <w:sz w:val="20"/>
        </w:rPr>
        <w:t xml:space="preserve"> </w:t>
      </w:r>
      <w:r>
        <w:rPr>
          <w:rFonts w:ascii="LCARIW+CMR10"/>
          <w:color w:val="000000"/>
          <w:sz w:val="20"/>
        </w:rPr>
        <w:t>of</w:t>
      </w:r>
      <w:r>
        <w:rPr>
          <w:rFonts w:ascii="Times New Roman"/>
          <w:color w:val="000000"/>
          <w:spacing w:val="8"/>
          <w:sz w:val="20"/>
        </w:rPr>
        <w:t xml:space="preserve"> </w:t>
      </w:r>
      <w:r>
        <w:rPr>
          <w:rFonts w:ascii="LCARIW+CMR10"/>
          <w:color w:val="000000"/>
          <w:spacing w:val="-2"/>
          <w:sz w:val="20"/>
        </w:rPr>
        <w:t>each</w:t>
      </w:r>
      <w:r>
        <w:rPr>
          <w:rFonts w:ascii="Times New Roman"/>
          <w:color w:val="000000"/>
          <w:spacing w:val="9"/>
          <w:sz w:val="20"/>
        </w:rPr>
        <w:t xml:space="preserve"> </w:t>
      </w:r>
      <w:r>
        <w:rPr>
          <w:rFonts w:ascii="LCARIW+CMR10" w:hAnsi="LCARIW+CMR10" w:cs="LCARIW+CMR10"/>
          <w:color w:val="000000"/>
          <w:spacing w:val="-2"/>
          <w:sz w:val="20"/>
        </w:rPr>
        <w:t>day’s</w:t>
      </w:r>
      <w:r>
        <w:rPr>
          <w:rFonts w:ascii="Times New Roman"/>
          <w:color w:val="000000"/>
          <w:spacing w:val="9"/>
          <w:sz w:val="20"/>
        </w:rPr>
        <w:t xml:space="preserve"> </w:t>
      </w:r>
      <w:r>
        <w:rPr>
          <w:rFonts w:ascii="LCARIW+CMR10"/>
          <w:color w:val="000000"/>
          <w:spacing w:val="-1"/>
          <w:sz w:val="20"/>
        </w:rPr>
        <w:t>weather</w:t>
      </w:r>
      <w:r w:rsidR="007440F6">
        <w:rPr>
          <w:rFonts w:ascii="Times New Roman" w:hint="eastAsia"/>
          <w:color w:val="000000"/>
          <w:sz w:val="20"/>
        </w:rPr>
        <w:t xml:space="preserve"> </w:t>
      </w:r>
      <w:r>
        <w:rPr>
          <w:rFonts w:ascii="LCARIW+CMR10"/>
          <w:color w:val="000000"/>
          <w:sz w:val="20"/>
        </w:rPr>
        <w:t>conditions,</w:t>
      </w:r>
      <w:r>
        <w:rPr>
          <w:rFonts w:ascii="Times New Roman"/>
          <w:color w:val="000000"/>
          <w:spacing w:val="10"/>
          <w:sz w:val="20"/>
        </w:rPr>
        <w:t xml:space="preserve"> </w:t>
      </w:r>
      <w:r>
        <w:rPr>
          <w:rFonts w:ascii="LCARIW+CMR10"/>
          <w:color w:val="000000"/>
          <w:sz w:val="20"/>
        </w:rPr>
        <w:t>especially</w:t>
      </w:r>
      <w:r>
        <w:rPr>
          <w:rFonts w:ascii="Times New Roman"/>
          <w:color w:val="000000"/>
          <w:spacing w:val="7"/>
          <w:sz w:val="20"/>
        </w:rPr>
        <w:t xml:space="preserve"> </w:t>
      </w:r>
      <w:r>
        <w:rPr>
          <w:rFonts w:ascii="LCARIW+CMR10"/>
          <w:color w:val="000000"/>
          <w:sz w:val="20"/>
        </w:rPr>
        <w:t>temperatures.</w:t>
      </w:r>
      <w:r>
        <w:rPr>
          <w:rFonts w:ascii="Times New Roman"/>
          <w:color w:val="000000"/>
          <w:spacing w:val="35"/>
          <w:sz w:val="20"/>
        </w:rPr>
        <w:t xml:space="preserve"> </w:t>
      </w:r>
      <w:r>
        <w:rPr>
          <w:rFonts w:ascii="LCARIW+CMR10"/>
          <w:color w:val="000000"/>
          <w:sz w:val="20"/>
        </w:rPr>
        <w:t>That</w:t>
      </w:r>
      <w:r>
        <w:rPr>
          <w:rFonts w:ascii="Times New Roman"/>
          <w:color w:val="000000"/>
          <w:spacing w:val="8"/>
          <w:sz w:val="20"/>
        </w:rPr>
        <w:t xml:space="preserve"> </w:t>
      </w:r>
      <w:r>
        <w:rPr>
          <w:rFonts w:ascii="LCARIW+CMR10"/>
          <w:color w:val="000000"/>
          <w:sz w:val="20"/>
        </w:rPr>
        <w:t>is,</w:t>
      </w:r>
      <w:r>
        <w:rPr>
          <w:rFonts w:ascii="Times New Roman"/>
          <w:color w:val="000000"/>
          <w:spacing w:val="9"/>
          <w:sz w:val="20"/>
        </w:rPr>
        <w:t xml:space="preserve"> </w:t>
      </w:r>
      <w:r>
        <w:rPr>
          <w:rFonts w:ascii="LCARIW+CMR10"/>
          <w:color w:val="000000"/>
          <w:sz w:val="20"/>
        </w:rPr>
        <w:t>the</w:t>
      </w:r>
      <w:r>
        <w:rPr>
          <w:rFonts w:ascii="Times New Roman"/>
          <w:color w:val="000000"/>
          <w:spacing w:val="8"/>
          <w:sz w:val="20"/>
        </w:rPr>
        <w:t xml:space="preserve"> </w:t>
      </w:r>
      <w:r>
        <w:rPr>
          <w:rFonts w:ascii="LCARIW+CMR10"/>
          <w:color w:val="000000"/>
          <w:spacing w:val="-1"/>
          <w:sz w:val="20"/>
        </w:rPr>
        <w:t>savings</w:t>
      </w:r>
      <w:r>
        <w:rPr>
          <w:rFonts w:ascii="Times New Roman"/>
          <w:color w:val="000000"/>
          <w:spacing w:val="9"/>
          <w:sz w:val="20"/>
        </w:rPr>
        <w:t xml:space="preserve"> </w:t>
      </w:r>
      <w:r>
        <w:rPr>
          <w:rFonts w:ascii="LCARIW+CMR10"/>
          <w:color w:val="000000"/>
          <w:sz w:val="20"/>
        </w:rPr>
        <w:t>associated</w:t>
      </w:r>
      <w:r>
        <w:rPr>
          <w:rFonts w:ascii="Times New Roman"/>
          <w:color w:val="000000"/>
          <w:spacing w:val="7"/>
          <w:sz w:val="20"/>
        </w:rPr>
        <w:t xml:space="preserve"> </w:t>
      </w:r>
      <w:r>
        <w:rPr>
          <w:rFonts w:ascii="LCARIW+CMR10"/>
          <w:color w:val="000000"/>
          <w:sz w:val="20"/>
        </w:rPr>
        <w:t>with</w:t>
      </w:r>
      <w:r>
        <w:rPr>
          <w:rFonts w:ascii="Times New Roman"/>
          <w:color w:val="000000"/>
          <w:spacing w:val="7"/>
          <w:sz w:val="20"/>
        </w:rPr>
        <w:t xml:space="preserve"> </w:t>
      </w:r>
      <w:r>
        <w:rPr>
          <w:rFonts w:ascii="LCARIW+CMR10"/>
          <w:color w:val="000000"/>
          <w:sz w:val="20"/>
        </w:rPr>
        <w:t>non-temperature-control</w:t>
      </w:r>
      <w:r>
        <w:rPr>
          <w:rFonts w:ascii="Times New Roman"/>
          <w:color w:val="000000"/>
          <w:spacing w:val="8"/>
          <w:sz w:val="20"/>
        </w:rPr>
        <w:t xml:space="preserve"> </w:t>
      </w:r>
      <w:r>
        <w:rPr>
          <w:rFonts w:ascii="LCARIW+CMR10"/>
          <w:color w:val="000000"/>
          <w:spacing w:val="-1"/>
          <w:sz w:val="20"/>
        </w:rPr>
        <w:t>electricity</w:t>
      </w:r>
      <w:r>
        <w:rPr>
          <w:rFonts w:ascii="Times New Roman"/>
          <w:color w:val="000000"/>
          <w:spacing w:val="8"/>
          <w:sz w:val="20"/>
        </w:rPr>
        <w:t xml:space="preserve"> </w:t>
      </w:r>
      <w:r>
        <w:rPr>
          <w:rFonts w:ascii="LCARIW+CMR10"/>
          <w:color w:val="000000"/>
          <w:sz w:val="20"/>
        </w:rPr>
        <w:t>use</w:t>
      </w:r>
      <w:r w:rsidR="007440F6">
        <w:rPr>
          <w:rFonts w:ascii="Times New Roman" w:hint="eastAsia"/>
          <w:color w:val="000000"/>
          <w:sz w:val="20"/>
        </w:rPr>
        <w:t xml:space="preserve"> </w:t>
      </w:r>
      <w:r>
        <w:rPr>
          <w:rFonts w:ascii="LCARIW+CMR10"/>
          <w:color w:val="000000"/>
          <w:sz w:val="20"/>
        </w:rPr>
        <w:t>do</w:t>
      </w:r>
      <w:r>
        <w:rPr>
          <w:rFonts w:ascii="Times New Roman"/>
          <w:color w:val="000000"/>
          <w:spacing w:val="21"/>
          <w:sz w:val="20"/>
        </w:rPr>
        <w:t xml:space="preserve"> </w:t>
      </w:r>
      <w:r>
        <w:rPr>
          <w:rFonts w:ascii="LCARIW+CMR10"/>
          <w:color w:val="000000"/>
          <w:sz w:val="20"/>
        </w:rPr>
        <w:t>not</w:t>
      </w:r>
      <w:r>
        <w:rPr>
          <w:rFonts w:ascii="Times New Roman"/>
          <w:color w:val="000000"/>
          <w:spacing w:val="21"/>
          <w:sz w:val="20"/>
        </w:rPr>
        <w:t xml:space="preserve"> </w:t>
      </w:r>
      <w:r>
        <w:rPr>
          <w:rFonts w:ascii="LCARIW+CMR10"/>
          <w:color w:val="000000"/>
          <w:spacing w:val="-4"/>
          <w:sz w:val="20"/>
        </w:rPr>
        <w:t>vary</w:t>
      </w:r>
      <w:r>
        <w:rPr>
          <w:rFonts w:ascii="Times New Roman"/>
          <w:color w:val="000000"/>
          <w:spacing w:val="24"/>
          <w:sz w:val="20"/>
        </w:rPr>
        <w:t xml:space="preserve"> </w:t>
      </w:r>
      <w:ins w:id="17" w:author="Kevin as Admin" w:date="2022-10-05T08:51:00Z">
        <w:r w:rsidR="00175845">
          <w:rPr>
            <w:rFonts w:ascii="Times New Roman"/>
            <w:color w:val="000000"/>
            <w:spacing w:val="24"/>
            <w:sz w:val="20"/>
          </w:rPr>
          <w:t xml:space="preserve">systematically </w:t>
        </w:r>
      </w:ins>
      <w:r>
        <w:rPr>
          <w:rFonts w:ascii="LCARIW+CMR10"/>
          <w:color w:val="000000"/>
          <w:sz w:val="20"/>
        </w:rPr>
        <w:t>across</w:t>
      </w:r>
      <w:r>
        <w:rPr>
          <w:rFonts w:ascii="Times New Roman"/>
          <w:color w:val="000000"/>
          <w:spacing w:val="21"/>
          <w:sz w:val="20"/>
        </w:rPr>
        <w:t xml:space="preserve"> </w:t>
      </w:r>
      <w:r>
        <w:rPr>
          <w:rFonts w:ascii="LCARIW+CMR10"/>
          <w:color w:val="000000"/>
          <w:spacing w:val="-2"/>
          <w:sz w:val="20"/>
        </w:rPr>
        <w:t>days</w:t>
      </w:r>
      <w:ins w:id="18" w:author="Kevin as Admin" w:date="2022-10-05T08:51:00Z">
        <w:r w:rsidR="00175845">
          <w:rPr>
            <w:rFonts w:ascii="Calibri" w:hAnsi="Calibri" w:cs="Calibri"/>
            <w:color w:val="000000"/>
            <w:spacing w:val="-2"/>
            <w:sz w:val="20"/>
          </w:rPr>
          <w:t xml:space="preserve"> based on the outdoor temperature</w:t>
        </w:r>
      </w:ins>
      <w:r>
        <w:rPr>
          <w:rFonts w:ascii="LCARIW+CMR10"/>
          <w:color w:val="000000"/>
          <w:spacing w:val="-2"/>
          <w:sz w:val="20"/>
        </w:rPr>
        <w:t>.</w:t>
      </w:r>
      <w:r>
        <w:rPr>
          <w:rFonts w:ascii="Times New Roman"/>
          <w:color w:val="000000"/>
          <w:spacing w:val="53"/>
          <w:sz w:val="20"/>
        </w:rPr>
        <w:t xml:space="preserve"> </w:t>
      </w:r>
      <w:r>
        <w:rPr>
          <w:rFonts w:ascii="LCARIW+CMR10"/>
          <w:color w:val="000000"/>
          <w:sz w:val="20"/>
        </w:rPr>
        <w:t>On</w:t>
      </w:r>
      <w:r>
        <w:rPr>
          <w:rFonts w:ascii="Times New Roman"/>
          <w:color w:val="000000"/>
          <w:spacing w:val="21"/>
          <w:sz w:val="20"/>
        </w:rPr>
        <w:t xml:space="preserve"> </w:t>
      </w:r>
      <w:r>
        <w:rPr>
          <w:rFonts w:ascii="LCARIW+CMR10"/>
          <w:color w:val="000000"/>
          <w:sz w:val="20"/>
        </w:rPr>
        <w:t>the</w:t>
      </w:r>
      <w:r>
        <w:rPr>
          <w:rFonts w:ascii="Times New Roman"/>
          <w:color w:val="000000"/>
          <w:spacing w:val="21"/>
          <w:sz w:val="20"/>
        </w:rPr>
        <w:t xml:space="preserve"> </w:t>
      </w:r>
      <w:r>
        <w:rPr>
          <w:rFonts w:ascii="LCARIW+CMR10"/>
          <w:color w:val="000000"/>
          <w:spacing w:val="-3"/>
          <w:sz w:val="20"/>
        </w:rPr>
        <w:t>contrary,</w:t>
      </w:r>
      <w:r>
        <w:rPr>
          <w:rFonts w:ascii="Times New Roman"/>
          <w:color w:val="000000"/>
          <w:spacing w:val="25"/>
          <w:sz w:val="20"/>
        </w:rPr>
        <w:t xml:space="preserve"> </w:t>
      </w:r>
      <w:r>
        <w:rPr>
          <w:rFonts w:ascii="LCARIW+CMR10"/>
          <w:color w:val="000000"/>
          <w:sz w:val="20"/>
        </w:rPr>
        <w:t>the</w:t>
      </w:r>
      <w:r>
        <w:rPr>
          <w:rFonts w:ascii="Times New Roman"/>
          <w:color w:val="000000"/>
          <w:spacing w:val="21"/>
          <w:sz w:val="20"/>
        </w:rPr>
        <w:t xml:space="preserve"> </w:t>
      </w:r>
      <w:r>
        <w:rPr>
          <w:rFonts w:ascii="LCARIW+CMR10"/>
          <w:color w:val="000000"/>
          <w:spacing w:val="-1"/>
          <w:sz w:val="20"/>
        </w:rPr>
        <w:t>changes</w:t>
      </w:r>
      <w:r>
        <w:rPr>
          <w:rFonts w:ascii="Times New Roman"/>
          <w:color w:val="000000"/>
          <w:spacing w:val="22"/>
          <w:sz w:val="20"/>
        </w:rPr>
        <w:t xml:space="preserve"> </w:t>
      </w:r>
      <w:r>
        <w:rPr>
          <w:rFonts w:ascii="LCARIW+CMR10"/>
          <w:color w:val="000000"/>
          <w:sz w:val="20"/>
        </w:rPr>
        <w:t>related</w:t>
      </w:r>
      <w:r>
        <w:rPr>
          <w:rFonts w:ascii="Times New Roman"/>
          <w:color w:val="000000"/>
          <w:spacing w:val="21"/>
          <w:sz w:val="20"/>
        </w:rPr>
        <w:t xml:space="preserve"> </w:t>
      </w:r>
      <w:r>
        <w:rPr>
          <w:rFonts w:ascii="LCARIW+CMR10"/>
          <w:color w:val="000000"/>
          <w:sz w:val="20"/>
        </w:rPr>
        <w:t>to</w:t>
      </w:r>
      <w:r>
        <w:rPr>
          <w:rFonts w:ascii="Times New Roman"/>
          <w:color w:val="000000"/>
          <w:spacing w:val="21"/>
          <w:sz w:val="20"/>
        </w:rPr>
        <w:t xml:space="preserve"> </w:t>
      </w:r>
      <w:r>
        <w:rPr>
          <w:rFonts w:ascii="LCARIW+CMR10"/>
          <w:color w:val="000000"/>
          <w:sz w:val="20"/>
        </w:rPr>
        <w:t>temperature-control</w:t>
      </w:r>
      <w:ins w:id="19" w:author="Kevin as Admin" w:date="2022-10-05T08:51:00Z">
        <w:r w:rsidR="00175845">
          <w:rPr>
            <w:rFonts w:ascii="Times New Roman"/>
            <w:color w:val="000000"/>
            <w:spacing w:val="21"/>
            <w:sz w:val="20"/>
          </w:rPr>
          <w:t>-driven-</w:t>
        </w:r>
      </w:ins>
      <w:del w:id="20" w:author="Kevin as Admin" w:date="2022-10-05T08:51:00Z">
        <w:r w:rsidDel="00175845">
          <w:rPr>
            <w:rFonts w:ascii="Times New Roman"/>
            <w:color w:val="000000"/>
            <w:spacing w:val="21"/>
            <w:sz w:val="20"/>
          </w:rPr>
          <w:delText xml:space="preserve"> </w:delText>
        </w:r>
      </w:del>
      <w:r>
        <w:rPr>
          <w:rFonts w:ascii="LCARIW+CMR10"/>
          <w:color w:val="000000"/>
          <w:sz w:val="20"/>
        </w:rPr>
        <w:t>use</w:t>
      </w:r>
      <w:r>
        <w:rPr>
          <w:rFonts w:ascii="Times New Roman"/>
          <w:color w:val="000000"/>
          <w:spacing w:val="21"/>
          <w:sz w:val="20"/>
        </w:rPr>
        <w:t xml:space="preserve"> </w:t>
      </w:r>
      <w:r>
        <w:rPr>
          <w:rFonts w:ascii="LCARIW+CMR10"/>
          <w:color w:val="000000"/>
          <w:sz w:val="20"/>
        </w:rPr>
        <w:t>of</w:t>
      </w:r>
      <w:r>
        <w:rPr>
          <w:rFonts w:ascii="Times New Roman"/>
          <w:color w:val="000000"/>
          <w:spacing w:val="21"/>
          <w:sz w:val="20"/>
        </w:rPr>
        <w:t xml:space="preserve"> </w:t>
      </w:r>
      <w:r>
        <w:rPr>
          <w:rFonts w:ascii="LCARIW+CMR10"/>
          <w:color w:val="000000"/>
          <w:spacing w:val="-1"/>
          <w:sz w:val="20"/>
        </w:rPr>
        <w:t>electricity</w:t>
      </w:r>
      <w:r>
        <w:rPr>
          <w:rFonts w:ascii="Times New Roman"/>
          <w:color w:val="000000"/>
          <w:spacing w:val="21"/>
          <w:sz w:val="20"/>
        </w:rPr>
        <w:t xml:space="preserve"> </w:t>
      </w:r>
      <w:r>
        <w:rPr>
          <w:rFonts w:ascii="LCARIW+CMR10"/>
          <w:color w:val="000000"/>
          <w:sz w:val="20"/>
        </w:rPr>
        <w:t>strictly</w:t>
      </w:r>
      <w:r w:rsidR="007440F6">
        <w:rPr>
          <w:rFonts w:ascii="Times New Roman" w:hint="eastAsia"/>
          <w:color w:val="000000"/>
          <w:sz w:val="20"/>
        </w:rPr>
        <w:t xml:space="preserve"> </w:t>
      </w:r>
      <w:r>
        <w:rPr>
          <w:rFonts w:ascii="LCARIW+CMR10"/>
          <w:color w:val="000000"/>
          <w:spacing w:val="1"/>
          <w:sz w:val="20"/>
        </w:rPr>
        <w:t>depend</w:t>
      </w:r>
      <w:r>
        <w:rPr>
          <w:rFonts w:ascii="Times New Roman"/>
          <w:color w:val="000000"/>
          <w:spacing w:val="6"/>
          <w:sz w:val="20"/>
        </w:rPr>
        <w:t xml:space="preserve"> </w:t>
      </w:r>
      <w:r>
        <w:rPr>
          <w:rFonts w:ascii="LCARIW+CMR10"/>
          <w:color w:val="000000"/>
          <w:sz w:val="20"/>
        </w:rPr>
        <w:t>on</w:t>
      </w:r>
      <w:r>
        <w:rPr>
          <w:rFonts w:ascii="Times New Roman"/>
          <w:color w:val="000000"/>
          <w:spacing w:val="8"/>
          <w:sz w:val="20"/>
        </w:rPr>
        <w:t xml:space="preserve"> </w:t>
      </w:r>
      <w:r>
        <w:rPr>
          <w:rFonts w:ascii="LCARIW+CMR10"/>
          <w:color w:val="000000"/>
          <w:sz w:val="20"/>
        </w:rPr>
        <w:t>daily</w:t>
      </w:r>
      <w:r>
        <w:rPr>
          <w:rFonts w:ascii="Times New Roman"/>
          <w:color w:val="000000"/>
          <w:spacing w:val="7"/>
          <w:sz w:val="20"/>
        </w:rPr>
        <w:t xml:space="preserve"> </w:t>
      </w:r>
      <w:r>
        <w:rPr>
          <w:rFonts w:ascii="LCARIW+CMR10"/>
          <w:color w:val="000000"/>
          <w:sz w:val="20"/>
        </w:rPr>
        <w:t>HDDs,</w:t>
      </w:r>
      <w:r>
        <w:rPr>
          <w:rFonts w:ascii="Times New Roman"/>
          <w:color w:val="000000"/>
          <w:spacing w:val="10"/>
          <w:sz w:val="20"/>
        </w:rPr>
        <w:t xml:space="preserve"> </w:t>
      </w:r>
      <w:r>
        <w:rPr>
          <w:rFonts w:ascii="LCARIW+CMR10"/>
          <w:color w:val="000000"/>
          <w:spacing w:val="-2"/>
          <w:sz w:val="20"/>
        </w:rPr>
        <w:t>which</w:t>
      </w:r>
      <w:r>
        <w:rPr>
          <w:rFonts w:ascii="Times New Roman"/>
          <w:color w:val="000000"/>
          <w:spacing w:val="9"/>
          <w:sz w:val="20"/>
        </w:rPr>
        <w:t xml:space="preserve"> </w:t>
      </w:r>
      <w:r>
        <w:rPr>
          <w:rFonts w:ascii="LCARIW+CMR10" w:hAnsi="LCARIW+CMR10" w:cs="LCARIW+CMR10"/>
          <w:color w:val="000000"/>
          <w:sz w:val="20"/>
        </w:rPr>
        <w:t>ﬂuctuate</w:t>
      </w:r>
      <w:r>
        <w:rPr>
          <w:rFonts w:ascii="Times New Roman"/>
          <w:color w:val="000000"/>
          <w:spacing w:val="8"/>
          <w:sz w:val="20"/>
        </w:rPr>
        <w:t xml:space="preserve"> </w:t>
      </w:r>
      <w:r>
        <w:rPr>
          <w:rFonts w:ascii="LCARIW+CMR10"/>
          <w:color w:val="000000"/>
          <w:spacing w:val="-4"/>
          <w:sz w:val="20"/>
        </w:rPr>
        <w:t>daily.</w:t>
      </w:r>
      <w:r>
        <w:rPr>
          <w:rFonts w:ascii="Times New Roman"/>
          <w:color w:val="000000"/>
          <w:spacing w:val="39"/>
          <w:sz w:val="20"/>
        </w:rPr>
        <w:t xml:space="preserve"> </w:t>
      </w:r>
      <w:r>
        <w:rPr>
          <w:rFonts w:ascii="LCARIW+CMR10" w:hAnsi="LCARIW+CMR10" w:cs="LCARIW+CMR10"/>
          <w:color w:val="000000"/>
          <w:spacing w:val="-1"/>
          <w:sz w:val="20"/>
        </w:rPr>
        <w:t>Speciﬁcally,</w:t>
      </w:r>
      <w:r>
        <w:rPr>
          <w:rFonts w:ascii="Times New Roman"/>
          <w:color w:val="000000"/>
          <w:spacing w:val="10"/>
          <w:sz w:val="20"/>
        </w:rPr>
        <w:t xml:space="preserve"> </w:t>
      </w:r>
      <w:r>
        <w:rPr>
          <w:rFonts w:ascii="LCARIW+CMR10"/>
          <w:color w:val="000000"/>
          <w:sz w:val="20"/>
        </w:rPr>
        <w:t>temperature-control-associated</w:t>
      </w:r>
      <w:r>
        <w:rPr>
          <w:rFonts w:ascii="Times New Roman"/>
          <w:color w:val="000000"/>
          <w:spacing w:val="7"/>
          <w:sz w:val="20"/>
        </w:rPr>
        <w:t xml:space="preserve"> </w:t>
      </w:r>
      <w:r>
        <w:rPr>
          <w:rFonts w:ascii="LCARIW+CMR10"/>
          <w:color w:val="000000"/>
          <w:spacing w:val="-1"/>
          <w:sz w:val="20"/>
        </w:rPr>
        <w:t>electricity</w:t>
      </w:r>
      <w:r>
        <w:rPr>
          <w:rFonts w:ascii="Times New Roman"/>
          <w:color w:val="000000"/>
          <w:spacing w:val="8"/>
          <w:sz w:val="20"/>
        </w:rPr>
        <w:t xml:space="preserve"> </w:t>
      </w:r>
      <w:r>
        <w:rPr>
          <w:rFonts w:ascii="LCARIW+CMR10"/>
          <w:color w:val="000000"/>
          <w:spacing w:val="-1"/>
          <w:sz w:val="20"/>
        </w:rPr>
        <w:t>savings</w:t>
      </w:r>
      <w:r>
        <w:rPr>
          <w:rFonts w:ascii="Times New Roman"/>
          <w:color w:val="000000"/>
          <w:spacing w:val="8"/>
          <w:sz w:val="20"/>
        </w:rPr>
        <w:t xml:space="preserve"> </w:t>
      </w:r>
      <w:r>
        <w:rPr>
          <w:rFonts w:ascii="LCARIW+CMR10"/>
          <w:color w:val="000000"/>
          <w:sz w:val="20"/>
        </w:rPr>
        <w:t>are</w:t>
      </w:r>
      <w:r w:rsidR="007440F6">
        <w:rPr>
          <w:rFonts w:ascii="Times New Roman" w:hint="eastAsia"/>
          <w:color w:val="000000"/>
          <w:sz w:val="20"/>
        </w:rPr>
        <w:t xml:space="preserve"> </w:t>
      </w:r>
      <w:r>
        <w:rPr>
          <w:rFonts w:ascii="LCARIW+CMR10"/>
          <w:color w:val="000000"/>
          <w:sz w:val="20"/>
        </w:rPr>
        <w:t>additional</w:t>
      </w:r>
      <w:r>
        <w:rPr>
          <w:rFonts w:ascii="Times New Roman"/>
          <w:color w:val="000000"/>
          <w:spacing w:val="2"/>
          <w:sz w:val="20"/>
        </w:rPr>
        <w:t xml:space="preserve"> </w:t>
      </w:r>
      <w:r>
        <w:rPr>
          <w:rFonts w:ascii="LCARIW+CMR10"/>
          <w:color w:val="000000"/>
          <w:spacing w:val="-1"/>
          <w:sz w:val="20"/>
        </w:rPr>
        <w:t>savings</w:t>
      </w:r>
      <w:r>
        <w:rPr>
          <w:rFonts w:ascii="Times New Roman"/>
          <w:color w:val="000000"/>
          <w:spacing w:val="3"/>
          <w:sz w:val="20"/>
        </w:rPr>
        <w:t xml:space="preserve"> </w:t>
      </w:r>
      <w:r>
        <w:rPr>
          <w:rFonts w:ascii="LCARIW+CMR10"/>
          <w:color w:val="000000"/>
          <w:sz w:val="20"/>
        </w:rPr>
        <w:t>that</w:t>
      </w:r>
      <w:r>
        <w:rPr>
          <w:rFonts w:ascii="Times New Roman"/>
          <w:color w:val="000000"/>
          <w:spacing w:val="2"/>
          <w:sz w:val="20"/>
        </w:rPr>
        <w:t xml:space="preserve"> </w:t>
      </w:r>
      <w:r>
        <w:rPr>
          <w:rFonts w:ascii="LCARIW+CMR10"/>
          <w:color w:val="000000"/>
          <w:spacing w:val="1"/>
          <w:sz w:val="20"/>
        </w:rPr>
        <w:t>appear</w:t>
      </w:r>
      <w:r>
        <w:rPr>
          <w:rFonts w:ascii="Times New Roman"/>
          <w:color w:val="000000"/>
          <w:spacing w:val="1"/>
          <w:sz w:val="20"/>
        </w:rPr>
        <w:t xml:space="preserve"> </w:t>
      </w:r>
      <w:r>
        <w:rPr>
          <w:rFonts w:ascii="LCARIW+CMR10"/>
          <w:color w:val="000000"/>
          <w:sz w:val="20"/>
        </w:rPr>
        <w:t>only</w:t>
      </w:r>
      <w:r>
        <w:rPr>
          <w:rFonts w:ascii="Times New Roman"/>
          <w:color w:val="000000"/>
          <w:spacing w:val="2"/>
          <w:sz w:val="20"/>
        </w:rPr>
        <w:t xml:space="preserve"> </w:t>
      </w:r>
      <w:r>
        <w:rPr>
          <w:rFonts w:ascii="LCARIW+CMR10"/>
          <w:color w:val="000000"/>
          <w:sz w:val="20"/>
        </w:rPr>
        <w:t>on</w:t>
      </w:r>
      <w:r>
        <w:rPr>
          <w:rFonts w:ascii="Times New Roman"/>
          <w:color w:val="000000"/>
          <w:spacing w:val="2"/>
          <w:sz w:val="20"/>
        </w:rPr>
        <w:t xml:space="preserve"> </w:t>
      </w:r>
      <w:r>
        <w:rPr>
          <w:rFonts w:ascii="LCARIW+CMR10"/>
          <w:color w:val="000000"/>
          <w:spacing w:val="-2"/>
          <w:sz w:val="20"/>
        </w:rPr>
        <w:t>days</w:t>
      </w:r>
      <w:r>
        <w:rPr>
          <w:rFonts w:ascii="Times New Roman"/>
          <w:color w:val="000000"/>
          <w:spacing w:val="4"/>
          <w:sz w:val="20"/>
        </w:rPr>
        <w:t xml:space="preserve"> </w:t>
      </w:r>
      <w:r>
        <w:rPr>
          <w:rFonts w:ascii="LCARIW+CMR10"/>
          <w:color w:val="000000"/>
          <w:sz w:val="20"/>
        </w:rPr>
        <w:t>with</w:t>
      </w:r>
      <w:r>
        <w:rPr>
          <w:rFonts w:ascii="Times New Roman"/>
          <w:color w:val="000000"/>
          <w:spacing w:val="2"/>
          <w:sz w:val="20"/>
        </w:rPr>
        <w:t xml:space="preserve"> </w:t>
      </w:r>
      <w:r>
        <w:rPr>
          <w:rFonts w:ascii="LCARIW+CMR10"/>
          <w:color w:val="000000"/>
          <w:sz w:val="20"/>
        </w:rPr>
        <w:t>non-zero</w:t>
      </w:r>
      <w:r>
        <w:rPr>
          <w:rFonts w:ascii="Times New Roman"/>
          <w:color w:val="000000"/>
          <w:spacing w:val="2"/>
          <w:sz w:val="20"/>
        </w:rPr>
        <w:t xml:space="preserve"> </w:t>
      </w:r>
      <w:r>
        <w:rPr>
          <w:rFonts w:ascii="LCARIW+CMR10"/>
          <w:color w:val="000000"/>
          <w:sz w:val="20"/>
        </w:rPr>
        <w:t>daily</w:t>
      </w:r>
      <w:r>
        <w:rPr>
          <w:rFonts w:ascii="Times New Roman"/>
          <w:color w:val="000000"/>
          <w:spacing w:val="2"/>
          <w:sz w:val="20"/>
        </w:rPr>
        <w:t xml:space="preserve"> </w:t>
      </w:r>
      <w:r>
        <w:rPr>
          <w:rFonts w:ascii="LCARIW+CMR10"/>
          <w:color w:val="000000"/>
          <w:sz w:val="20"/>
        </w:rPr>
        <w:t>HDDs</w:t>
      </w:r>
      <w:r>
        <w:rPr>
          <w:rFonts w:ascii="Times New Roman"/>
          <w:color w:val="000000"/>
          <w:spacing w:val="2"/>
          <w:sz w:val="20"/>
        </w:rPr>
        <w:t xml:space="preserve"> </w:t>
      </w:r>
      <w:r>
        <w:rPr>
          <w:rFonts w:ascii="LCARIW+CMR10"/>
          <w:color w:val="000000"/>
          <w:sz w:val="20"/>
        </w:rPr>
        <w:t>due</w:t>
      </w:r>
      <w:r>
        <w:rPr>
          <w:rFonts w:ascii="Times New Roman"/>
          <w:color w:val="000000"/>
          <w:spacing w:val="2"/>
          <w:sz w:val="20"/>
        </w:rPr>
        <w:t xml:space="preserve"> </w:t>
      </w:r>
      <w:r>
        <w:rPr>
          <w:rFonts w:ascii="LCARIW+CMR10"/>
          <w:color w:val="000000"/>
          <w:sz w:val="20"/>
        </w:rPr>
        <w:t>to</w:t>
      </w:r>
      <w:r>
        <w:rPr>
          <w:rFonts w:ascii="Times New Roman"/>
          <w:color w:val="000000"/>
          <w:spacing w:val="2"/>
          <w:sz w:val="20"/>
        </w:rPr>
        <w:t xml:space="preserve"> </w:t>
      </w:r>
      <w:r>
        <w:rPr>
          <w:rFonts w:ascii="LCARIW+CMR10"/>
          <w:color w:val="000000"/>
          <w:sz w:val="20"/>
        </w:rPr>
        <w:t>for-heating</w:t>
      </w:r>
      <w:r>
        <w:rPr>
          <w:rFonts w:ascii="Times New Roman"/>
          <w:color w:val="000000"/>
          <w:spacing w:val="2"/>
          <w:sz w:val="20"/>
        </w:rPr>
        <w:t xml:space="preserve"> </w:t>
      </w:r>
      <w:r>
        <w:rPr>
          <w:rFonts w:ascii="LCARIW+CMR10"/>
          <w:color w:val="000000"/>
          <w:spacing w:val="-1"/>
          <w:sz w:val="20"/>
        </w:rPr>
        <w:t>electricity</w:t>
      </w:r>
      <w:r>
        <w:rPr>
          <w:rFonts w:ascii="Times New Roman"/>
          <w:color w:val="000000"/>
          <w:spacing w:val="3"/>
          <w:sz w:val="20"/>
        </w:rPr>
        <w:t xml:space="preserve"> </w:t>
      </w:r>
      <w:r>
        <w:rPr>
          <w:rFonts w:ascii="LCARIW+CMR10"/>
          <w:color w:val="000000"/>
          <w:sz w:val="20"/>
        </w:rPr>
        <w:t>consumption</w:t>
      </w:r>
      <w:r w:rsidR="007440F6">
        <w:rPr>
          <w:rFonts w:ascii="Times New Roman" w:hint="eastAsia"/>
          <w:color w:val="000000"/>
          <w:sz w:val="20"/>
        </w:rPr>
        <w:t xml:space="preserve"> </w:t>
      </w:r>
      <w:r>
        <w:rPr>
          <w:rFonts w:ascii="LCARIW+CMR10"/>
          <w:color w:val="000000"/>
          <w:sz w:val="20"/>
        </w:rPr>
        <w:t>in</w:t>
      </w:r>
      <w:r>
        <w:rPr>
          <w:rFonts w:ascii="Times New Roman"/>
          <w:color w:val="000000"/>
          <w:spacing w:val="14"/>
          <w:sz w:val="20"/>
        </w:rPr>
        <w:t xml:space="preserve"> </w:t>
      </w:r>
      <w:r>
        <w:rPr>
          <w:rFonts w:ascii="LCARIW+CMR10"/>
          <w:color w:val="000000"/>
          <w:sz w:val="20"/>
        </w:rPr>
        <w:t>households.</w:t>
      </w:r>
      <w:r>
        <w:rPr>
          <w:rFonts w:ascii="Times New Roman"/>
          <w:color w:val="000000"/>
          <w:spacing w:val="38"/>
          <w:sz w:val="20"/>
        </w:rPr>
        <w:t xml:space="preserve"> </w:t>
      </w:r>
      <w:r>
        <w:rPr>
          <w:rFonts w:ascii="LCARIW+CMR10"/>
          <w:color w:val="000000"/>
          <w:sz w:val="20"/>
        </w:rPr>
        <w:t>Isolating</w:t>
      </w:r>
      <w:r>
        <w:rPr>
          <w:rFonts w:ascii="Times New Roman"/>
          <w:color w:val="000000"/>
          <w:spacing w:val="14"/>
          <w:sz w:val="20"/>
        </w:rPr>
        <w:t xml:space="preserve"> </w:t>
      </w:r>
      <w:r>
        <w:rPr>
          <w:rFonts w:ascii="LCARIW+CMR10"/>
          <w:color w:val="000000"/>
          <w:sz w:val="20"/>
        </w:rPr>
        <w:t>the</w:t>
      </w:r>
      <w:r>
        <w:rPr>
          <w:rFonts w:ascii="Times New Roman"/>
          <w:color w:val="000000"/>
          <w:spacing w:val="14"/>
          <w:sz w:val="20"/>
        </w:rPr>
        <w:t xml:space="preserve"> </w:t>
      </w:r>
      <w:r>
        <w:rPr>
          <w:rFonts w:ascii="LCARIW+CMR10"/>
          <w:color w:val="000000"/>
          <w:sz w:val="20"/>
        </w:rPr>
        <w:t>impact</w:t>
      </w:r>
      <w:r>
        <w:rPr>
          <w:rFonts w:ascii="Times New Roman"/>
          <w:color w:val="000000"/>
          <w:spacing w:val="15"/>
          <w:sz w:val="20"/>
        </w:rPr>
        <w:t xml:space="preserve"> </w:t>
      </w:r>
      <w:r>
        <w:rPr>
          <w:rFonts w:ascii="LCARIW+CMR10"/>
          <w:color w:val="000000"/>
          <w:sz w:val="20"/>
        </w:rPr>
        <w:t>of</w:t>
      </w:r>
      <w:r>
        <w:rPr>
          <w:rFonts w:ascii="Times New Roman"/>
          <w:color w:val="000000"/>
          <w:spacing w:val="15"/>
          <w:sz w:val="20"/>
        </w:rPr>
        <w:t xml:space="preserve"> </w:t>
      </w:r>
      <w:r>
        <w:rPr>
          <w:rFonts w:ascii="LCARIW+CMR10"/>
          <w:color w:val="000000"/>
          <w:sz w:val="20"/>
        </w:rPr>
        <w:t>the</w:t>
      </w:r>
      <w:r>
        <w:rPr>
          <w:rFonts w:ascii="Times New Roman"/>
          <w:color w:val="000000"/>
          <w:spacing w:val="14"/>
          <w:sz w:val="20"/>
        </w:rPr>
        <w:t xml:space="preserve"> </w:t>
      </w:r>
      <w:r>
        <w:rPr>
          <w:rFonts w:ascii="LCARIW+CMR10"/>
          <w:color w:val="000000"/>
          <w:sz w:val="20"/>
        </w:rPr>
        <w:t>TOU</w:t>
      </w:r>
      <w:r>
        <w:rPr>
          <w:rFonts w:ascii="Times New Roman"/>
          <w:color w:val="000000"/>
          <w:spacing w:val="14"/>
          <w:sz w:val="20"/>
        </w:rPr>
        <w:t xml:space="preserve"> </w:t>
      </w:r>
      <w:r>
        <w:rPr>
          <w:rFonts w:ascii="LCARIW+CMR10"/>
          <w:color w:val="000000"/>
          <w:sz w:val="20"/>
        </w:rPr>
        <w:t>prices</w:t>
      </w:r>
      <w:r>
        <w:rPr>
          <w:rFonts w:ascii="Times New Roman"/>
          <w:color w:val="000000"/>
          <w:spacing w:val="14"/>
          <w:sz w:val="20"/>
        </w:rPr>
        <w:t xml:space="preserve"> </w:t>
      </w:r>
      <w:r>
        <w:rPr>
          <w:rFonts w:ascii="LCARIW+CMR10"/>
          <w:color w:val="000000"/>
          <w:sz w:val="20"/>
        </w:rPr>
        <w:t>on</w:t>
      </w:r>
      <w:r>
        <w:rPr>
          <w:rFonts w:ascii="Times New Roman"/>
          <w:color w:val="000000"/>
          <w:spacing w:val="14"/>
          <w:sz w:val="20"/>
        </w:rPr>
        <w:t xml:space="preserve"> </w:t>
      </w:r>
      <w:r>
        <w:rPr>
          <w:rFonts w:ascii="LCARIW+CMR10"/>
          <w:color w:val="000000"/>
          <w:sz w:val="20"/>
        </w:rPr>
        <w:t>household</w:t>
      </w:r>
      <w:r>
        <w:rPr>
          <w:rFonts w:ascii="Times New Roman"/>
          <w:color w:val="000000"/>
          <w:spacing w:val="14"/>
          <w:sz w:val="20"/>
        </w:rPr>
        <w:t xml:space="preserve"> </w:t>
      </w:r>
      <w:r>
        <w:rPr>
          <w:rFonts w:ascii="LCARIW+CMR10"/>
          <w:color w:val="000000"/>
          <w:spacing w:val="-1"/>
          <w:sz w:val="20"/>
        </w:rPr>
        <w:t>electricity</w:t>
      </w:r>
      <w:r>
        <w:rPr>
          <w:rFonts w:ascii="Times New Roman"/>
          <w:color w:val="000000"/>
          <w:spacing w:val="15"/>
          <w:sz w:val="20"/>
        </w:rPr>
        <w:t xml:space="preserve"> </w:t>
      </w:r>
      <w:r>
        <w:rPr>
          <w:rFonts w:ascii="LCARIW+CMR10"/>
          <w:color w:val="000000"/>
          <w:sz w:val="20"/>
        </w:rPr>
        <w:t>demand</w:t>
      </w:r>
      <w:r>
        <w:rPr>
          <w:rFonts w:ascii="Times New Roman"/>
          <w:color w:val="000000"/>
          <w:spacing w:val="14"/>
          <w:sz w:val="20"/>
        </w:rPr>
        <w:t xml:space="preserve"> </w:t>
      </w:r>
      <w:r>
        <w:rPr>
          <w:rFonts w:ascii="LCARIW+CMR10"/>
          <w:color w:val="000000"/>
          <w:sz w:val="20"/>
        </w:rPr>
        <w:t>for</w:t>
      </w:r>
      <w:r>
        <w:rPr>
          <w:rFonts w:ascii="Times New Roman"/>
          <w:color w:val="000000"/>
          <w:spacing w:val="14"/>
          <w:sz w:val="20"/>
        </w:rPr>
        <w:t xml:space="preserve"> </w:t>
      </w:r>
      <w:r>
        <w:rPr>
          <w:rFonts w:ascii="LCARIW+CMR10"/>
          <w:color w:val="000000"/>
          <w:sz w:val="20"/>
        </w:rPr>
        <w:lastRenderedPageBreak/>
        <w:t>temperature-control</w:t>
      </w:r>
      <w:r w:rsidR="007440F6">
        <w:rPr>
          <w:rFonts w:ascii="Times New Roman" w:hint="eastAsia"/>
          <w:color w:val="000000"/>
          <w:sz w:val="20"/>
        </w:rPr>
        <w:t xml:space="preserve"> </w:t>
      </w:r>
      <w:r>
        <w:rPr>
          <w:rFonts w:ascii="LCARIW+CMR10"/>
          <w:color w:val="000000"/>
          <w:sz w:val="20"/>
        </w:rPr>
        <w:t>use</w:t>
      </w:r>
      <w:r>
        <w:rPr>
          <w:rFonts w:ascii="Times New Roman"/>
          <w:color w:val="000000"/>
          <w:spacing w:val="10"/>
          <w:sz w:val="20"/>
        </w:rPr>
        <w:t xml:space="preserve"> </w:t>
      </w:r>
      <w:r>
        <w:rPr>
          <w:rFonts w:ascii="LCARIW+CMR10"/>
          <w:color w:val="000000"/>
          <w:sz w:val="20"/>
        </w:rPr>
        <w:t>from</w:t>
      </w:r>
      <w:r>
        <w:rPr>
          <w:rFonts w:ascii="Times New Roman"/>
          <w:color w:val="000000"/>
          <w:spacing w:val="9"/>
          <w:sz w:val="20"/>
        </w:rPr>
        <w:t xml:space="preserve"> </w:t>
      </w:r>
      <w:r>
        <w:rPr>
          <w:rFonts w:ascii="LCARIW+CMR10"/>
          <w:color w:val="000000"/>
          <w:sz w:val="20"/>
        </w:rPr>
        <w:t>the</w:t>
      </w:r>
      <w:r>
        <w:rPr>
          <w:rFonts w:ascii="Times New Roman"/>
          <w:color w:val="000000"/>
          <w:spacing w:val="10"/>
          <w:sz w:val="20"/>
        </w:rPr>
        <w:t xml:space="preserve"> </w:t>
      </w:r>
      <w:r>
        <w:rPr>
          <w:rFonts w:ascii="LCARIW+CMR10"/>
          <w:color w:val="000000"/>
          <w:sz w:val="20"/>
        </w:rPr>
        <w:t>total</w:t>
      </w:r>
      <w:r>
        <w:rPr>
          <w:rFonts w:ascii="Times New Roman"/>
          <w:color w:val="000000"/>
          <w:spacing w:val="10"/>
          <w:sz w:val="20"/>
        </w:rPr>
        <w:t xml:space="preserve"> </w:t>
      </w:r>
      <w:r>
        <w:rPr>
          <w:rFonts w:ascii="LCARIW+CMR10"/>
          <w:color w:val="000000"/>
          <w:sz w:val="20"/>
        </w:rPr>
        <w:t>reductions</w:t>
      </w:r>
      <w:r>
        <w:rPr>
          <w:rFonts w:ascii="Times New Roman"/>
          <w:color w:val="000000"/>
          <w:spacing w:val="10"/>
          <w:sz w:val="20"/>
        </w:rPr>
        <w:t xml:space="preserve"> </w:t>
      </w:r>
      <w:r>
        <w:rPr>
          <w:rFonts w:ascii="LCARIW+CMR10"/>
          <w:color w:val="000000"/>
          <w:sz w:val="20"/>
        </w:rPr>
        <w:t>in</w:t>
      </w:r>
      <w:r>
        <w:rPr>
          <w:rFonts w:ascii="Times New Roman"/>
          <w:color w:val="000000"/>
          <w:spacing w:val="10"/>
          <w:sz w:val="20"/>
        </w:rPr>
        <w:t xml:space="preserve"> </w:t>
      </w:r>
      <w:r>
        <w:rPr>
          <w:rFonts w:ascii="LCARIW+CMR10"/>
          <w:color w:val="000000"/>
          <w:spacing w:val="-1"/>
          <w:sz w:val="20"/>
        </w:rPr>
        <w:t>electricity</w:t>
      </w:r>
      <w:r w:rsidR="00C74D91">
        <w:rPr>
          <w:rFonts w:ascii="Times New Roman"/>
          <w:color w:val="000000"/>
          <w:spacing w:val="10"/>
          <w:sz w:val="20"/>
        </w:rPr>
        <w:t xml:space="preserve"> </w:t>
      </w:r>
      <w:r>
        <w:rPr>
          <w:rFonts w:ascii="LCARIW+CMR10"/>
          <w:color w:val="000000"/>
          <w:sz w:val="20"/>
        </w:rPr>
        <w:t>demand</w:t>
      </w:r>
      <w:r>
        <w:rPr>
          <w:rFonts w:ascii="Times New Roman"/>
          <w:color w:val="000000"/>
          <w:spacing w:val="10"/>
          <w:sz w:val="20"/>
        </w:rPr>
        <w:t xml:space="preserve"> </w:t>
      </w:r>
      <w:r>
        <w:rPr>
          <w:rFonts w:ascii="LCARIW+CMR10"/>
          <w:color w:val="000000"/>
          <w:sz w:val="20"/>
        </w:rPr>
        <w:t>enables</w:t>
      </w:r>
      <w:r>
        <w:rPr>
          <w:rFonts w:ascii="Times New Roman"/>
          <w:color w:val="000000"/>
          <w:spacing w:val="10"/>
          <w:sz w:val="20"/>
        </w:rPr>
        <w:t xml:space="preserve"> </w:t>
      </w:r>
      <w:r>
        <w:rPr>
          <w:rFonts w:ascii="LCARIW+CMR10"/>
          <w:color w:val="000000"/>
          <w:sz w:val="20"/>
        </w:rPr>
        <w:t>us</w:t>
      </w:r>
      <w:r>
        <w:rPr>
          <w:rFonts w:ascii="Times New Roman"/>
          <w:color w:val="000000"/>
          <w:spacing w:val="10"/>
          <w:sz w:val="20"/>
        </w:rPr>
        <w:t xml:space="preserve"> </w:t>
      </w:r>
      <w:r>
        <w:rPr>
          <w:rFonts w:ascii="LCARIW+CMR10"/>
          <w:color w:val="000000"/>
          <w:sz w:val="20"/>
        </w:rPr>
        <w:t>to</w:t>
      </w:r>
      <w:r>
        <w:rPr>
          <w:rFonts w:ascii="Times New Roman"/>
          <w:color w:val="000000"/>
          <w:spacing w:val="10"/>
          <w:sz w:val="20"/>
        </w:rPr>
        <w:t xml:space="preserve"> </w:t>
      </w:r>
      <w:r>
        <w:rPr>
          <w:rFonts w:ascii="LCARIW+CMR10"/>
          <w:color w:val="000000"/>
          <w:spacing w:val="-2"/>
          <w:sz w:val="20"/>
        </w:rPr>
        <w:t>know</w:t>
      </w:r>
      <w:r>
        <w:rPr>
          <w:rFonts w:ascii="Times New Roman"/>
          <w:color w:val="000000"/>
          <w:spacing w:val="11"/>
          <w:sz w:val="20"/>
        </w:rPr>
        <w:t xml:space="preserve"> </w:t>
      </w:r>
      <w:r>
        <w:rPr>
          <w:rFonts w:ascii="LCARIW+CMR10"/>
          <w:color w:val="000000"/>
          <w:spacing w:val="-3"/>
          <w:sz w:val="20"/>
        </w:rPr>
        <w:t>how</w:t>
      </w:r>
      <w:r>
        <w:rPr>
          <w:rFonts w:ascii="Times New Roman"/>
          <w:color w:val="000000"/>
          <w:spacing w:val="12"/>
          <w:sz w:val="20"/>
        </w:rPr>
        <w:t xml:space="preserve"> </w:t>
      </w:r>
      <w:r>
        <w:rPr>
          <w:rFonts w:ascii="LCARIW+CMR10"/>
          <w:color w:val="000000"/>
          <w:sz w:val="20"/>
        </w:rPr>
        <w:t>di</w:t>
      </w:r>
      <w:r>
        <w:rPr>
          <w:rFonts w:ascii="LSPPBV+CMR10" w:hAnsi="LSPPBV+CMR10" w:cs="LSPPBV+CMR10"/>
          <w:color w:val="000000"/>
          <w:sz w:val="20"/>
        </w:rPr>
        <w:t>ﬀ</w:t>
      </w:r>
      <w:r>
        <w:rPr>
          <w:rFonts w:ascii="LCARIW+CMR10"/>
          <w:color w:val="000000"/>
          <w:spacing w:val="-1"/>
          <w:sz w:val="20"/>
        </w:rPr>
        <w:t>erently</w:t>
      </w:r>
      <w:r>
        <w:rPr>
          <w:rFonts w:ascii="Times New Roman"/>
          <w:color w:val="000000"/>
          <w:spacing w:val="11"/>
          <w:sz w:val="20"/>
        </w:rPr>
        <w:t xml:space="preserve"> </w:t>
      </w:r>
      <w:r>
        <w:rPr>
          <w:rFonts w:ascii="LCARIW+CMR10"/>
          <w:color w:val="000000"/>
          <w:sz w:val="20"/>
        </w:rPr>
        <w:t>the</w:t>
      </w:r>
      <w:r>
        <w:rPr>
          <w:rFonts w:ascii="Times New Roman"/>
          <w:color w:val="000000"/>
          <w:spacing w:val="10"/>
          <w:sz w:val="20"/>
        </w:rPr>
        <w:t xml:space="preserve"> </w:t>
      </w:r>
      <w:r>
        <w:rPr>
          <w:rFonts w:ascii="LCARIW+CMR10"/>
          <w:color w:val="000000"/>
          <w:sz w:val="20"/>
        </w:rPr>
        <w:t>TOU</w:t>
      </w:r>
      <w:r>
        <w:rPr>
          <w:rFonts w:ascii="Times New Roman"/>
          <w:color w:val="000000"/>
          <w:spacing w:val="10"/>
          <w:sz w:val="20"/>
        </w:rPr>
        <w:t xml:space="preserve"> </w:t>
      </w:r>
      <w:r>
        <w:rPr>
          <w:rFonts w:ascii="LCARIW+CMR10"/>
          <w:color w:val="000000"/>
          <w:sz w:val="20"/>
        </w:rPr>
        <w:t>tari</w:t>
      </w:r>
      <w:r>
        <w:rPr>
          <w:rFonts w:ascii="LSPPBV+CMR10" w:hAnsi="LSPPBV+CMR10" w:cs="LSPPBV+CMR10"/>
          <w:color w:val="000000"/>
          <w:sz w:val="20"/>
        </w:rPr>
        <w:t>ﬀ</w:t>
      </w:r>
      <w:r>
        <w:rPr>
          <w:rFonts w:ascii="Times New Roman"/>
          <w:color w:val="000000"/>
          <w:spacing w:val="9"/>
          <w:sz w:val="20"/>
        </w:rPr>
        <w:t xml:space="preserve"> </w:t>
      </w:r>
      <w:r>
        <w:rPr>
          <w:rFonts w:ascii="LCARIW+CMR10"/>
          <w:color w:val="000000"/>
          <w:sz w:val="20"/>
        </w:rPr>
        <w:t>structures</w:t>
      </w:r>
      <w:r w:rsidR="00AD7448">
        <w:rPr>
          <w:rFonts w:ascii="Times New Roman" w:hint="eastAsia"/>
          <w:color w:val="000000"/>
          <w:sz w:val="18"/>
        </w:rPr>
        <w:t xml:space="preserve"> </w:t>
      </w:r>
      <w:r>
        <w:rPr>
          <w:rFonts w:ascii="LCARIW+CMR10"/>
          <w:color w:val="000000"/>
          <w:sz w:val="20"/>
        </w:rPr>
        <w:t>function</w:t>
      </w:r>
      <w:r>
        <w:rPr>
          <w:rFonts w:ascii="Times New Roman"/>
          <w:color w:val="000000"/>
          <w:spacing w:val="16"/>
          <w:sz w:val="20"/>
        </w:rPr>
        <w:t xml:space="preserve"> </w:t>
      </w:r>
      <w:r>
        <w:rPr>
          <w:rFonts w:ascii="LCARIW+CMR10"/>
          <w:color w:val="000000"/>
          <w:sz w:val="20"/>
        </w:rPr>
        <w:t>on</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broad</w:t>
      </w:r>
      <w:r>
        <w:rPr>
          <w:rFonts w:ascii="Times New Roman"/>
          <w:color w:val="000000"/>
          <w:spacing w:val="16"/>
          <w:sz w:val="20"/>
        </w:rPr>
        <w:t xml:space="preserve"> </w:t>
      </w:r>
      <w:r>
        <w:rPr>
          <w:rFonts w:ascii="LCARIW+CMR10"/>
          <w:color w:val="000000"/>
          <w:sz w:val="20"/>
        </w:rPr>
        <w:t>types</w:t>
      </w:r>
      <w:r>
        <w:rPr>
          <w:rFonts w:ascii="Times New Roman"/>
          <w:color w:val="000000"/>
          <w:spacing w:val="16"/>
          <w:sz w:val="20"/>
        </w:rPr>
        <w:t xml:space="preserve"> </w:t>
      </w:r>
      <w:r>
        <w:rPr>
          <w:rFonts w:ascii="LCARIW+CMR10"/>
          <w:color w:val="000000"/>
          <w:sz w:val="20"/>
        </w:rPr>
        <w:t>of</w:t>
      </w:r>
      <w:r>
        <w:rPr>
          <w:rFonts w:ascii="Times New Roman"/>
          <w:color w:val="000000"/>
          <w:spacing w:val="17"/>
          <w:sz w:val="20"/>
        </w:rPr>
        <w:t xml:space="preserve"> </w:t>
      </w:r>
      <w:r>
        <w:rPr>
          <w:rFonts w:ascii="LCARIW+CMR10"/>
          <w:color w:val="000000"/>
          <w:spacing w:val="-1"/>
          <w:sz w:val="20"/>
        </w:rPr>
        <w:t>electricity</w:t>
      </w:r>
      <w:r>
        <w:rPr>
          <w:rFonts w:ascii="Times New Roman"/>
          <w:color w:val="000000"/>
          <w:spacing w:val="17"/>
          <w:sz w:val="20"/>
        </w:rPr>
        <w:t xml:space="preserve"> </w:t>
      </w:r>
      <w:r>
        <w:rPr>
          <w:rFonts w:ascii="LCARIW+CMR10"/>
          <w:color w:val="000000"/>
          <w:sz w:val="20"/>
        </w:rPr>
        <w:t>use</w:t>
      </w:r>
      <w:r>
        <w:rPr>
          <w:rFonts w:ascii="Times New Roman"/>
          <w:color w:val="000000"/>
          <w:spacing w:val="16"/>
          <w:sz w:val="20"/>
        </w:rPr>
        <w:t xml:space="preserve"> </w:t>
      </w:r>
      <w:r>
        <w:rPr>
          <w:rFonts w:ascii="LCARIW+CMR10"/>
          <w:color w:val="000000"/>
          <w:sz w:val="20"/>
        </w:rPr>
        <w:t>from</w:t>
      </w:r>
      <w:r>
        <w:rPr>
          <w:rFonts w:ascii="Times New Roman"/>
          <w:color w:val="000000"/>
          <w:spacing w:val="16"/>
          <w:sz w:val="20"/>
        </w:rPr>
        <w:t xml:space="preserve"> </w:t>
      </w:r>
      <w:r>
        <w:rPr>
          <w:rFonts w:ascii="LCARIW+CMR10"/>
          <w:color w:val="000000"/>
          <w:spacing w:val="-3"/>
          <w:sz w:val="20"/>
        </w:rPr>
        <w:t>day</w:t>
      </w:r>
      <w:r>
        <w:rPr>
          <w:rFonts w:ascii="Times New Roman"/>
          <w:color w:val="000000"/>
          <w:spacing w:val="19"/>
          <w:sz w:val="20"/>
        </w:rPr>
        <w:t xml:space="preserve"> </w:t>
      </w:r>
      <w:r>
        <w:rPr>
          <w:rFonts w:ascii="LCARIW+CMR10"/>
          <w:color w:val="000000"/>
          <w:sz w:val="20"/>
        </w:rPr>
        <w:t>to</w:t>
      </w:r>
      <w:r>
        <w:rPr>
          <w:rFonts w:ascii="Times New Roman"/>
          <w:color w:val="000000"/>
          <w:spacing w:val="16"/>
          <w:sz w:val="20"/>
        </w:rPr>
        <w:t xml:space="preserve"> </w:t>
      </w:r>
      <w:r>
        <w:rPr>
          <w:rFonts w:ascii="LCARIW+CMR10"/>
          <w:color w:val="000000"/>
          <w:spacing w:val="-8"/>
          <w:sz w:val="20"/>
        </w:rPr>
        <w:t>day,</w:t>
      </w:r>
      <w:r>
        <w:rPr>
          <w:rFonts w:ascii="Times New Roman"/>
          <w:color w:val="000000"/>
          <w:spacing w:val="24"/>
          <w:sz w:val="20"/>
        </w:rPr>
        <w:t xml:space="preserve"> </w:t>
      </w:r>
      <w:r>
        <w:rPr>
          <w:rFonts w:ascii="LCARIW+CMR10"/>
          <w:color w:val="000000"/>
          <w:sz w:val="20"/>
        </w:rPr>
        <w:t>whose</w:t>
      </w:r>
      <w:r>
        <w:rPr>
          <w:rFonts w:ascii="Times New Roman"/>
          <w:color w:val="000000"/>
          <w:spacing w:val="17"/>
          <w:sz w:val="20"/>
        </w:rPr>
        <w:t xml:space="preserve"> </w:t>
      </w:r>
      <w:r>
        <w:rPr>
          <w:rFonts w:ascii="LCARIW+CMR10"/>
          <w:color w:val="000000"/>
          <w:sz w:val="20"/>
        </w:rPr>
        <w:t>implications</w:t>
      </w:r>
      <w:r>
        <w:rPr>
          <w:rFonts w:ascii="Times New Roman"/>
          <w:color w:val="000000"/>
          <w:spacing w:val="16"/>
          <w:sz w:val="20"/>
        </w:rPr>
        <w:t xml:space="preserve"> </w:t>
      </w:r>
      <w:r>
        <w:rPr>
          <w:rFonts w:ascii="LCARIW+CMR10"/>
          <w:color w:val="000000"/>
          <w:sz w:val="20"/>
        </w:rPr>
        <w:t>will</w:t>
      </w:r>
      <w:r>
        <w:rPr>
          <w:rFonts w:ascii="Times New Roman"/>
          <w:color w:val="000000"/>
          <w:spacing w:val="17"/>
          <w:sz w:val="20"/>
        </w:rPr>
        <w:t xml:space="preserve"> </w:t>
      </w:r>
      <w:r>
        <w:rPr>
          <w:rFonts w:ascii="LCARIW+CMR10"/>
          <w:color w:val="000000"/>
          <w:spacing w:val="5"/>
          <w:sz w:val="20"/>
        </w:rPr>
        <w:t>be</w:t>
      </w:r>
      <w:r>
        <w:rPr>
          <w:rFonts w:ascii="Times New Roman"/>
          <w:color w:val="000000"/>
          <w:spacing w:val="11"/>
          <w:sz w:val="20"/>
        </w:rPr>
        <w:t xml:space="preserve"> </w:t>
      </w:r>
      <w:r>
        <w:rPr>
          <w:rFonts w:ascii="LCARIW+CMR10"/>
          <w:color w:val="000000"/>
          <w:sz w:val="20"/>
        </w:rPr>
        <w:t>discussed</w:t>
      </w:r>
      <w:r>
        <w:rPr>
          <w:rFonts w:ascii="Times New Roman"/>
          <w:color w:val="000000"/>
          <w:spacing w:val="16"/>
          <w:sz w:val="20"/>
        </w:rPr>
        <w:t xml:space="preserve"> </w:t>
      </w:r>
      <w:r>
        <w:rPr>
          <w:rFonts w:ascii="LCARIW+CMR10"/>
          <w:color w:val="000000"/>
          <w:sz w:val="20"/>
        </w:rPr>
        <w:t>later.</w:t>
      </w:r>
    </w:p>
    <w:p w14:paraId="4019DB30" w14:textId="3C166D9B" w:rsidR="003820C6" w:rsidRDefault="0076004A" w:rsidP="00AA6522">
      <w:pPr>
        <w:spacing w:before="149" w:after="0" w:line="360" w:lineRule="auto"/>
        <w:ind w:firstLine="708"/>
        <w:rPr>
          <w:rFonts w:ascii="Times New Roman"/>
          <w:color w:val="000000"/>
          <w:sz w:val="20"/>
        </w:rPr>
      </w:pPr>
      <w:r>
        <w:rPr>
          <w:rFonts w:ascii="LCARIW+CMR10"/>
          <w:color w:val="000000"/>
          <w:spacing w:val="-17"/>
          <w:sz w:val="20"/>
        </w:rPr>
        <w:t>To</w:t>
      </w:r>
      <w:r>
        <w:rPr>
          <w:rFonts w:ascii="Times New Roman"/>
          <w:color w:val="000000"/>
          <w:spacing w:val="22"/>
          <w:sz w:val="20"/>
        </w:rPr>
        <w:t xml:space="preserve"> </w:t>
      </w:r>
      <w:r>
        <w:rPr>
          <w:rFonts w:ascii="LCARIW+CMR10"/>
          <w:color w:val="000000"/>
          <w:sz w:val="20"/>
        </w:rPr>
        <w:t>break</w:t>
      </w:r>
      <w:r>
        <w:rPr>
          <w:rFonts w:ascii="Times New Roman"/>
          <w:color w:val="000000"/>
          <w:spacing w:val="5"/>
          <w:sz w:val="20"/>
        </w:rPr>
        <w:t xml:space="preserve"> </w:t>
      </w:r>
      <w:r>
        <w:rPr>
          <w:rFonts w:ascii="LCARIW+CMR10"/>
          <w:color w:val="000000"/>
          <w:spacing w:val="-2"/>
          <w:sz w:val="20"/>
        </w:rPr>
        <w:t>down</w:t>
      </w:r>
      <w:r>
        <w:rPr>
          <w:rFonts w:ascii="Times New Roman"/>
          <w:color w:val="000000"/>
          <w:spacing w:val="7"/>
          <w:sz w:val="20"/>
        </w:rPr>
        <w:t xml:space="preserve"> </w:t>
      </w:r>
      <w:r>
        <w:rPr>
          <w:rFonts w:ascii="LCARIW+CMR10"/>
          <w:color w:val="000000"/>
          <w:sz w:val="20"/>
        </w:rPr>
        <w:t>household</w:t>
      </w:r>
      <w:r>
        <w:rPr>
          <w:rFonts w:ascii="Times New Roman"/>
          <w:color w:val="000000"/>
          <w:spacing w:val="5"/>
          <w:sz w:val="20"/>
        </w:rPr>
        <w:t xml:space="preserve"> </w:t>
      </w:r>
      <w:r>
        <w:rPr>
          <w:rFonts w:ascii="LCARIW+CMR10"/>
          <w:color w:val="000000"/>
          <w:sz w:val="20"/>
        </w:rPr>
        <w:t>responses</w:t>
      </w:r>
      <w:r>
        <w:rPr>
          <w:rFonts w:ascii="Times New Roman"/>
          <w:color w:val="000000"/>
          <w:spacing w:val="5"/>
          <w:sz w:val="20"/>
        </w:rPr>
        <w:t xml:space="preserve"> </w:t>
      </w:r>
      <w:r>
        <w:rPr>
          <w:rFonts w:ascii="LCARIW+CMR10"/>
          <w:color w:val="000000"/>
          <w:sz w:val="20"/>
        </w:rPr>
        <w:t>to</w:t>
      </w:r>
      <w:r>
        <w:rPr>
          <w:rFonts w:ascii="Times New Roman"/>
          <w:color w:val="000000"/>
          <w:spacing w:val="5"/>
          <w:sz w:val="20"/>
        </w:rPr>
        <w:t xml:space="preserve"> </w:t>
      </w:r>
      <w:r>
        <w:rPr>
          <w:rFonts w:ascii="LCARIW+CMR10"/>
          <w:color w:val="000000"/>
          <w:sz w:val="20"/>
        </w:rPr>
        <w:t>the</w:t>
      </w:r>
      <w:r>
        <w:rPr>
          <w:rFonts w:ascii="Times New Roman"/>
          <w:color w:val="000000"/>
          <w:spacing w:val="5"/>
          <w:sz w:val="20"/>
        </w:rPr>
        <w:t xml:space="preserve"> </w:t>
      </w:r>
      <w:r>
        <w:rPr>
          <w:rFonts w:ascii="LCARIW+CMR10"/>
          <w:color w:val="000000"/>
          <w:sz w:val="20"/>
        </w:rPr>
        <w:t>TOU</w:t>
      </w:r>
      <w:r>
        <w:rPr>
          <w:rFonts w:ascii="Times New Roman"/>
          <w:color w:val="000000"/>
          <w:spacing w:val="5"/>
          <w:sz w:val="20"/>
        </w:rPr>
        <w:t xml:space="preserve"> </w:t>
      </w:r>
      <w:r>
        <w:rPr>
          <w:rFonts w:ascii="LCARIW+CMR10"/>
          <w:color w:val="000000"/>
          <w:sz w:val="20"/>
        </w:rPr>
        <w:t>program</w:t>
      </w:r>
      <w:r>
        <w:rPr>
          <w:rFonts w:ascii="Times New Roman"/>
          <w:color w:val="000000"/>
          <w:spacing w:val="5"/>
          <w:sz w:val="20"/>
        </w:rPr>
        <w:t xml:space="preserve"> </w:t>
      </w:r>
      <w:r>
        <w:rPr>
          <w:rFonts w:ascii="LCARIW+CMR10"/>
          <w:color w:val="000000"/>
          <w:sz w:val="20"/>
        </w:rPr>
        <w:t>around</w:t>
      </w:r>
      <w:r>
        <w:rPr>
          <w:rFonts w:ascii="Times New Roman"/>
          <w:color w:val="000000"/>
          <w:spacing w:val="5"/>
          <w:sz w:val="20"/>
        </w:rPr>
        <w:t xml:space="preserve"> </w:t>
      </w:r>
      <w:r>
        <w:rPr>
          <w:rFonts w:ascii="LCARIW+CMR10"/>
          <w:color w:val="000000"/>
          <w:sz w:val="20"/>
        </w:rPr>
        <w:t>the</w:t>
      </w:r>
      <w:r>
        <w:rPr>
          <w:rFonts w:ascii="Times New Roman"/>
          <w:color w:val="000000"/>
          <w:spacing w:val="5"/>
          <w:sz w:val="20"/>
        </w:rPr>
        <w:t xml:space="preserve"> </w:t>
      </w:r>
      <w:r>
        <w:rPr>
          <w:rFonts w:ascii="LCARIW+CMR10"/>
          <w:color w:val="000000"/>
          <w:spacing w:val="2"/>
          <w:sz w:val="20"/>
        </w:rPr>
        <w:t>peak</w:t>
      </w:r>
      <w:r>
        <w:rPr>
          <w:rFonts w:ascii="Times New Roman"/>
          <w:color w:val="000000"/>
          <w:spacing w:val="3"/>
          <w:sz w:val="20"/>
        </w:rPr>
        <w:t xml:space="preserve"> </w:t>
      </w:r>
      <w:r>
        <w:rPr>
          <w:rFonts w:ascii="LCARIW+CMR10"/>
          <w:color w:val="000000"/>
          <w:sz w:val="20"/>
        </w:rPr>
        <w:t>rate</w:t>
      </w:r>
      <w:r>
        <w:rPr>
          <w:rFonts w:ascii="Times New Roman"/>
          <w:color w:val="000000"/>
          <w:spacing w:val="5"/>
          <w:sz w:val="20"/>
        </w:rPr>
        <w:t xml:space="preserve"> </w:t>
      </w:r>
      <w:r>
        <w:rPr>
          <w:rFonts w:ascii="LCARIW+CMR10"/>
          <w:color w:val="000000"/>
          <w:spacing w:val="2"/>
          <w:sz w:val="20"/>
        </w:rPr>
        <w:t>period,</w:t>
      </w:r>
      <w:r>
        <w:rPr>
          <w:rFonts w:ascii="Times New Roman"/>
          <w:color w:val="000000"/>
          <w:spacing w:val="6"/>
          <w:sz w:val="20"/>
        </w:rPr>
        <w:t xml:space="preserve"> </w:t>
      </w:r>
      <w:r>
        <w:rPr>
          <w:rFonts w:ascii="LCARIW+CMR10"/>
          <w:color w:val="000000"/>
          <w:sz w:val="20"/>
        </w:rPr>
        <w:t>I</w:t>
      </w:r>
      <w:r>
        <w:rPr>
          <w:rFonts w:ascii="Times New Roman"/>
          <w:color w:val="000000"/>
          <w:spacing w:val="5"/>
          <w:sz w:val="20"/>
        </w:rPr>
        <w:t xml:space="preserve"> </w:t>
      </w:r>
      <w:r>
        <w:rPr>
          <w:rFonts w:ascii="LCARIW+CMR10"/>
          <w:color w:val="000000"/>
          <w:sz w:val="20"/>
        </w:rPr>
        <w:t>exploit</w:t>
      </w:r>
      <w:r>
        <w:rPr>
          <w:rFonts w:ascii="Times New Roman"/>
          <w:color w:val="000000"/>
          <w:spacing w:val="5"/>
          <w:sz w:val="20"/>
        </w:rPr>
        <w:t xml:space="preserve"> </w:t>
      </w:r>
      <w:r>
        <w:rPr>
          <w:rFonts w:ascii="LCARIW+CMR10"/>
          <w:color w:val="000000"/>
          <w:sz w:val="20"/>
        </w:rPr>
        <w:t>the</w:t>
      </w:r>
      <w:r>
        <w:rPr>
          <w:rFonts w:ascii="Times New Roman"/>
          <w:color w:val="000000"/>
          <w:spacing w:val="5"/>
          <w:sz w:val="20"/>
        </w:rPr>
        <w:t xml:space="preserve"> </w:t>
      </w:r>
      <w:r>
        <w:rPr>
          <w:rFonts w:ascii="LCARIW+CMR10"/>
          <w:color w:val="000000"/>
          <w:spacing w:val="-1"/>
          <w:sz w:val="20"/>
        </w:rPr>
        <w:t>following</w:t>
      </w:r>
      <w:r w:rsidR="00AA6522">
        <w:rPr>
          <w:rFonts w:ascii="Times New Roman" w:hint="eastAsia"/>
          <w:color w:val="000000"/>
          <w:sz w:val="20"/>
        </w:rPr>
        <w:t xml:space="preserve"> </w:t>
      </w:r>
      <w:r>
        <w:rPr>
          <w:rFonts w:ascii="LCARIW+CMR10"/>
          <w:color w:val="000000"/>
          <w:spacing w:val="-1"/>
          <w:sz w:val="20"/>
        </w:rPr>
        <w:t>DID-style</w:t>
      </w:r>
      <w:r>
        <w:rPr>
          <w:rFonts w:ascii="Times New Roman"/>
          <w:color w:val="000000"/>
          <w:spacing w:val="17"/>
          <w:sz w:val="20"/>
        </w:rPr>
        <w:t xml:space="preserve"> </w:t>
      </w:r>
      <w:r>
        <w:rPr>
          <w:rFonts w:ascii="LCARIW+CMR10"/>
          <w:color w:val="000000"/>
          <w:sz w:val="20"/>
        </w:rPr>
        <w:t>spline</w:t>
      </w:r>
      <w:r>
        <w:rPr>
          <w:rFonts w:ascii="Times New Roman"/>
          <w:color w:val="000000"/>
          <w:spacing w:val="16"/>
          <w:sz w:val="20"/>
        </w:rPr>
        <w:t xml:space="preserve"> </w:t>
      </w:r>
      <w:r>
        <w:rPr>
          <w:rFonts w:ascii="LCARIW+CMR10"/>
          <w:color w:val="000000"/>
          <w:sz w:val="20"/>
        </w:rPr>
        <w:t>regression</w:t>
      </w:r>
      <w:r>
        <w:rPr>
          <w:rFonts w:ascii="Times New Roman"/>
          <w:color w:val="000000"/>
          <w:spacing w:val="16"/>
          <w:sz w:val="20"/>
        </w:rPr>
        <w:t xml:space="preserve"> </w:t>
      </w:r>
      <w:r>
        <w:rPr>
          <w:rFonts w:ascii="LCARIW+CMR10"/>
          <w:color w:val="000000"/>
          <w:spacing w:val="1"/>
          <w:sz w:val="20"/>
        </w:rPr>
        <w:t>model:</w:t>
      </w:r>
    </w:p>
    <w:p w14:paraId="3AFA8D64" w14:textId="77777777" w:rsidR="003820C6" w:rsidRPr="00AD7448" w:rsidRDefault="0076004A">
      <w:pPr>
        <w:spacing w:before="194" w:after="0" w:line="241" w:lineRule="exact"/>
        <w:ind w:left="205"/>
        <w:jc w:val="left"/>
        <w:rPr>
          <w:rFonts w:ascii="Times New Roman"/>
          <w:color w:val="000000"/>
          <w:sz w:val="13"/>
        </w:rPr>
      </w:pPr>
      <w:r w:rsidRPr="00AD7448">
        <w:rPr>
          <w:rFonts w:ascii="KPURIA+CMMI9"/>
          <w:color w:val="000000"/>
          <w:spacing w:val="2"/>
          <w:sz w:val="18"/>
        </w:rPr>
        <w:t>kW</w:t>
      </w:r>
      <w:r w:rsidRPr="00AD7448">
        <w:rPr>
          <w:rFonts w:ascii="Times New Roman"/>
          <w:color w:val="000000"/>
          <w:spacing w:val="-20"/>
          <w:sz w:val="18"/>
        </w:rPr>
        <w:t xml:space="preserve"> </w:t>
      </w:r>
      <w:proofErr w:type="spellStart"/>
      <w:r w:rsidRPr="00AD7448">
        <w:rPr>
          <w:rFonts w:ascii="KPURIA+CMMI9"/>
          <w:color w:val="000000"/>
          <w:sz w:val="18"/>
        </w:rPr>
        <w:t>h</w:t>
      </w:r>
      <w:r w:rsidRPr="00AD7448">
        <w:rPr>
          <w:rFonts w:ascii="INBNNV+CMMI6"/>
          <w:color w:val="000000"/>
          <w:sz w:val="18"/>
          <w:vertAlign w:val="subscript"/>
        </w:rPr>
        <w:t>ith</w:t>
      </w:r>
      <w:proofErr w:type="spellEnd"/>
      <w:r w:rsidRPr="00AD7448">
        <w:rPr>
          <w:rFonts w:ascii="Times New Roman"/>
          <w:color w:val="000000"/>
          <w:spacing w:val="77"/>
          <w:sz w:val="18"/>
          <w:vertAlign w:val="subscript"/>
        </w:rPr>
        <w:t xml:space="preserve"> </w:t>
      </w:r>
      <w:r w:rsidRPr="00AD7448">
        <w:rPr>
          <w:rFonts w:ascii="PQEKJI+CMR9"/>
          <w:color w:val="000000"/>
          <w:sz w:val="18"/>
        </w:rPr>
        <w:t>=</w:t>
      </w:r>
      <w:r w:rsidRPr="00AD7448">
        <w:rPr>
          <w:rFonts w:ascii="Times New Roman"/>
          <w:color w:val="000000"/>
          <w:spacing w:val="67"/>
          <w:sz w:val="18"/>
        </w:rPr>
        <w:t xml:space="preserve"> </w:t>
      </w:r>
      <w:r w:rsidRPr="00AD7448">
        <w:rPr>
          <w:rFonts w:ascii="SBHNPW+CMMI9" w:hAnsi="SBHNPW+CMMI9" w:cs="SBHNPW+CMMI9"/>
          <w:color w:val="000000"/>
          <w:sz w:val="18"/>
        </w:rPr>
        <w:t>β</w:t>
      </w:r>
      <w:r w:rsidRPr="00AD7448">
        <w:rPr>
          <w:rFonts w:ascii="SIQTVC+CMR6"/>
          <w:color w:val="000000"/>
          <w:spacing w:val="10"/>
          <w:sz w:val="18"/>
          <w:vertAlign w:val="subscript"/>
        </w:rPr>
        <w:t>1</w:t>
      </w:r>
      <w:r w:rsidRPr="00AD7448">
        <w:rPr>
          <w:rFonts w:ascii="KPURIA+CMMI9"/>
          <w:color w:val="000000"/>
          <w:spacing w:val="6"/>
          <w:sz w:val="18"/>
        </w:rPr>
        <w:t>HDD</w:t>
      </w:r>
      <w:r w:rsidRPr="00AD7448">
        <w:rPr>
          <w:rFonts w:ascii="INBNNV+CMMI6"/>
          <w:color w:val="000000"/>
          <w:sz w:val="18"/>
          <w:vertAlign w:val="subscript"/>
        </w:rPr>
        <w:t>t</w:t>
      </w:r>
      <w:r w:rsidRPr="00AD7448">
        <w:rPr>
          <w:rFonts w:ascii="Times New Roman"/>
          <w:color w:val="000000"/>
          <w:spacing w:val="67"/>
          <w:sz w:val="18"/>
          <w:vertAlign w:val="subscript"/>
        </w:rPr>
        <w:t xml:space="preserve"> </w:t>
      </w:r>
      <w:r w:rsidRPr="00AD7448">
        <w:rPr>
          <w:rFonts w:ascii="PQEKJI+CMR9"/>
          <w:color w:val="000000"/>
          <w:sz w:val="18"/>
        </w:rPr>
        <w:t>+</w:t>
      </w:r>
      <w:r w:rsidRPr="00AD7448">
        <w:rPr>
          <w:rFonts w:ascii="Times New Roman"/>
          <w:color w:val="000000"/>
          <w:spacing w:val="57"/>
          <w:sz w:val="18"/>
        </w:rPr>
        <w:t xml:space="preserve"> </w:t>
      </w:r>
      <w:r w:rsidRPr="00AD7448">
        <w:rPr>
          <w:rFonts w:ascii="SBHNPW+CMMI9" w:hAnsi="SBHNPW+CMMI9" w:cs="SBHNPW+CMMI9"/>
          <w:color w:val="000000"/>
          <w:sz w:val="18"/>
        </w:rPr>
        <w:t>β</w:t>
      </w:r>
      <w:r w:rsidRPr="00AD7448">
        <w:rPr>
          <w:rFonts w:ascii="SIQTVC+CMR6"/>
          <w:color w:val="000000"/>
          <w:spacing w:val="10"/>
          <w:sz w:val="18"/>
          <w:vertAlign w:val="subscript"/>
        </w:rPr>
        <w:t>2</w:t>
      </w:r>
      <w:r w:rsidRPr="00AD7448">
        <w:rPr>
          <w:rFonts w:ascii="KPURIA+CMMI9"/>
          <w:color w:val="000000"/>
          <w:spacing w:val="8"/>
          <w:sz w:val="18"/>
        </w:rPr>
        <w:t>HDD</w:t>
      </w:r>
      <w:r w:rsidRPr="00AD7448">
        <w:rPr>
          <w:rFonts w:ascii="FCANFO+CMSY6" w:hAnsi="FCANFO+CMSY6" w:cs="FCANFO+CMSY6"/>
          <w:color w:val="000000"/>
          <w:sz w:val="13"/>
        </w:rPr>
        <w:t>∗</w:t>
      </w:r>
    </w:p>
    <w:p w14:paraId="390EFDB6" w14:textId="77777777" w:rsidR="003820C6" w:rsidRPr="00AD7448" w:rsidRDefault="0076004A">
      <w:pPr>
        <w:spacing w:before="0" w:after="0" w:line="130" w:lineRule="exact"/>
        <w:ind w:left="2928"/>
        <w:jc w:val="left"/>
        <w:rPr>
          <w:rFonts w:ascii="Times New Roman"/>
          <w:color w:val="000000"/>
          <w:sz w:val="13"/>
        </w:rPr>
      </w:pPr>
      <w:r w:rsidRPr="00AD7448">
        <w:rPr>
          <w:rFonts w:ascii="INBNNV+CMMI6"/>
          <w:color w:val="000000"/>
          <w:sz w:val="13"/>
        </w:rPr>
        <w:t>t</w:t>
      </w:r>
    </w:p>
    <w:p w14:paraId="0AD8D41D" w14:textId="337CA9DB" w:rsidR="003820C6" w:rsidRPr="00AD7448" w:rsidRDefault="0076004A" w:rsidP="00654B3A">
      <w:pPr>
        <w:spacing w:before="114" w:after="0" w:line="240" w:lineRule="exact"/>
        <w:ind w:left="1318"/>
        <w:jc w:val="left"/>
        <w:rPr>
          <w:rFonts w:ascii="Times New Roman"/>
          <w:color w:val="000000"/>
          <w:sz w:val="13"/>
        </w:rPr>
      </w:pPr>
      <w:r w:rsidRPr="00AD7448">
        <w:rPr>
          <w:rFonts w:ascii="PQEKJI+CMR9"/>
          <w:color w:val="000000"/>
          <w:sz w:val="18"/>
        </w:rPr>
        <w:t>+</w:t>
      </w:r>
      <w:r w:rsidRPr="00AD7448">
        <w:rPr>
          <w:rFonts w:ascii="Times New Roman"/>
          <w:color w:val="000000"/>
          <w:spacing w:val="57"/>
          <w:sz w:val="18"/>
        </w:rPr>
        <w:t xml:space="preserve"> </w:t>
      </w:r>
      <w:r w:rsidRPr="00AD7448">
        <w:rPr>
          <w:rFonts w:ascii="SBHNPW+CMMI9" w:hAnsi="SBHNPW+CMMI9" w:cs="SBHNPW+CMMI9"/>
          <w:color w:val="000000"/>
          <w:sz w:val="18"/>
        </w:rPr>
        <w:t>β</w:t>
      </w:r>
      <w:r w:rsidRPr="00AD7448">
        <w:rPr>
          <w:rFonts w:ascii="SIQTVC+CMR6"/>
          <w:color w:val="000000"/>
          <w:spacing w:val="10"/>
          <w:sz w:val="18"/>
          <w:vertAlign w:val="subscript"/>
        </w:rPr>
        <w:t>3</w:t>
      </w:r>
      <w:r w:rsidRPr="00AD7448">
        <w:rPr>
          <w:rFonts w:ascii="MWJBEU+dsrom8"/>
          <w:color w:val="000000"/>
          <w:sz w:val="18"/>
        </w:rPr>
        <w:t>1</w:t>
      </w:r>
      <w:r w:rsidRPr="00AD7448">
        <w:rPr>
          <w:rFonts w:ascii="PQEKJI+CMR9"/>
          <w:color w:val="000000"/>
          <w:spacing w:val="-2"/>
          <w:sz w:val="18"/>
        </w:rPr>
        <w:t>[Treatment]</w:t>
      </w:r>
      <w:proofErr w:type="spellStart"/>
      <w:r w:rsidRPr="00AD7448">
        <w:rPr>
          <w:rFonts w:ascii="INBNNV+CMMI6"/>
          <w:color w:val="000000"/>
          <w:sz w:val="18"/>
          <w:vertAlign w:val="subscript"/>
        </w:rPr>
        <w:t>i</w:t>
      </w:r>
      <w:proofErr w:type="spellEnd"/>
      <w:r w:rsidRPr="00AD7448">
        <w:rPr>
          <w:rFonts w:ascii="Times New Roman"/>
          <w:color w:val="000000"/>
          <w:spacing w:val="67"/>
          <w:sz w:val="18"/>
          <w:vertAlign w:val="subscript"/>
        </w:rPr>
        <w:t xml:space="preserve"> </w:t>
      </w:r>
      <w:r w:rsidRPr="00AD7448">
        <w:rPr>
          <w:rFonts w:ascii="PQEKJI+CMR9"/>
          <w:color w:val="000000"/>
          <w:sz w:val="18"/>
        </w:rPr>
        <w:t>+</w:t>
      </w:r>
      <w:r w:rsidRPr="00AD7448">
        <w:rPr>
          <w:rFonts w:ascii="Times New Roman"/>
          <w:color w:val="000000"/>
          <w:spacing w:val="57"/>
          <w:sz w:val="18"/>
        </w:rPr>
        <w:t xml:space="preserve"> </w:t>
      </w:r>
      <w:r w:rsidRPr="00AD7448">
        <w:rPr>
          <w:rFonts w:ascii="SBHNPW+CMMI9" w:hAnsi="SBHNPW+CMMI9" w:cs="SBHNPW+CMMI9"/>
          <w:color w:val="000000"/>
          <w:sz w:val="18"/>
        </w:rPr>
        <w:t>β</w:t>
      </w:r>
      <w:r w:rsidRPr="00AD7448">
        <w:rPr>
          <w:rFonts w:ascii="SIQTVC+CMR6"/>
          <w:color w:val="000000"/>
          <w:spacing w:val="10"/>
          <w:sz w:val="18"/>
          <w:vertAlign w:val="subscript"/>
        </w:rPr>
        <w:t>4</w:t>
      </w:r>
      <w:r w:rsidRPr="00AD7448">
        <w:rPr>
          <w:rFonts w:ascii="KPURIA+CMMI9"/>
          <w:color w:val="000000"/>
          <w:spacing w:val="6"/>
          <w:sz w:val="18"/>
        </w:rPr>
        <w:t>HDD</w:t>
      </w:r>
      <w:r w:rsidRPr="00AD7448">
        <w:rPr>
          <w:rFonts w:ascii="INBNNV+CMMI6"/>
          <w:color w:val="000000"/>
          <w:spacing w:val="10"/>
          <w:sz w:val="18"/>
          <w:vertAlign w:val="subscript"/>
        </w:rPr>
        <w:t>t</w:t>
      </w:r>
      <w:r w:rsidRPr="00AD7448">
        <w:rPr>
          <w:rFonts w:ascii="MWJBEU+dsrom8"/>
          <w:color w:val="000000"/>
          <w:sz w:val="18"/>
        </w:rPr>
        <w:t>1</w:t>
      </w:r>
      <w:r w:rsidRPr="00AD7448">
        <w:rPr>
          <w:rFonts w:ascii="PQEKJI+CMR9"/>
          <w:color w:val="000000"/>
          <w:spacing w:val="-2"/>
          <w:sz w:val="18"/>
        </w:rPr>
        <w:t>[Treatment]</w:t>
      </w:r>
      <w:proofErr w:type="spellStart"/>
      <w:r w:rsidRPr="00AD7448">
        <w:rPr>
          <w:rFonts w:ascii="INBNNV+CMMI6"/>
          <w:color w:val="000000"/>
          <w:sz w:val="18"/>
          <w:vertAlign w:val="subscript"/>
        </w:rPr>
        <w:t>i</w:t>
      </w:r>
      <w:proofErr w:type="spellEnd"/>
      <w:r w:rsidRPr="00AD7448">
        <w:rPr>
          <w:rFonts w:ascii="Times New Roman"/>
          <w:color w:val="000000"/>
          <w:spacing w:val="67"/>
          <w:sz w:val="18"/>
          <w:vertAlign w:val="subscript"/>
        </w:rPr>
        <w:t xml:space="preserve"> </w:t>
      </w:r>
      <w:r w:rsidRPr="00AD7448">
        <w:rPr>
          <w:rFonts w:ascii="PQEKJI+CMR9"/>
          <w:color w:val="000000"/>
          <w:sz w:val="18"/>
        </w:rPr>
        <w:t>+</w:t>
      </w:r>
      <w:r w:rsidRPr="00AD7448">
        <w:rPr>
          <w:rFonts w:ascii="Times New Roman"/>
          <w:color w:val="000000"/>
          <w:spacing w:val="57"/>
          <w:sz w:val="18"/>
        </w:rPr>
        <w:t xml:space="preserve"> </w:t>
      </w:r>
      <w:r w:rsidRPr="00AD7448">
        <w:rPr>
          <w:rFonts w:ascii="SBHNPW+CMMI9" w:hAnsi="SBHNPW+CMMI9" w:cs="SBHNPW+CMMI9"/>
          <w:color w:val="000000"/>
          <w:sz w:val="18"/>
        </w:rPr>
        <w:t>β</w:t>
      </w:r>
      <w:r w:rsidRPr="00AD7448">
        <w:rPr>
          <w:rFonts w:ascii="SIQTVC+CMR6"/>
          <w:color w:val="000000"/>
          <w:spacing w:val="10"/>
          <w:sz w:val="18"/>
          <w:vertAlign w:val="subscript"/>
        </w:rPr>
        <w:t>5</w:t>
      </w:r>
      <w:r w:rsidRPr="00AD7448">
        <w:rPr>
          <w:rFonts w:ascii="KPURIA+CMMI9"/>
          <w:color w:val="000000"/>
          <w:spacing w:val="8"/>
          <w:sz w:val="18"/>
        </w:rPr>
        <w:t>HDD</w:t>
      </w:r>
      <w:r w:rsidRPr="00AD7448">
        <w:rPr>
          <w:rFonts w:ascii="FCANFO+CMSY6" w:hAnsi="FCANFO+CMSY6" w:cs="FCANFO+CMSY6"/>
          <w:color w:val="000000"/>
          <w:sz w:val="13"/>
          <w:vertAlign w:val="superscript"/>
        </w:rPr>
        <w:t>∗</w:t>
      </w:r>
      <w:r w:rsidRPr="00AD7448">
        <w:rPr>
          <w:rFonts w:ascii="INBNNV+CMMI6"/>
          <w:color w:val="000000"/>
          <w:sz w:val="18"/>
          <w:vertAlign w:val="subscript"/>
        </w:rPr>
        <w:t>t</w:t>
      </w:r>
      <w:r w:rsidRPr="00AD7448">
        <w:rPr>
          <w:rFonts w:ascii="Times New Roman"/>
          <w:color w:val="000000"/>
          <w:spacing w:val="-11"/>
          <w:sz w:val="18"/>
          <w:vertAlign w:val="subscript"/>
        </w:rPr>
        <w:t xml:space="preserve"> </w:t>
      </w:r>
      <w:r w:rsidRPr="00AD7448">
        <w:rPr>
          <w:rFonts w:ascii="MWJBEU+dsrom8"/>
          <w:color w:val="000000"/>
          <w:sz w:val="18"/>
        </w:rPr>
        <w:t>1</w:t>
      </w:r>
      <w:r w:rsidRPr="00AD7448">
        <w:rPr>
          <w:rFonts w:ascii="PQEKJI+CMR9"/>
          <w:color w:val="000000"/>
          <w:spacing w:val="-2"/>
          <w:sz w:val="18"/>
        </w:rPr>
        <w:t>[Treatment]</w:t>
      </w:r>
      <w:proofErr w:type="spellStart"/>
      <w:r w:rsidRPr="00AD7448">
        <w:rPr>
          <w:rFonts w:ascii="INBNNV+CMMI6"/>
          <w:color w:val="000000"/>
          <w:sz w:val="18"/>
          <w:vertAlign w:val="subscript"/>
        </w:rPr>
        <w:t>i</w:t>
      </w:r>
      <w:proofErr w:type="spellEnd"/>
    </w:p>
    <w:p w14:paraId="3F35F8D4" w14:textId="508D1724" w:rsidR="003820C6" w:rsidRPr="00AD7448" w:rsidRDefault="0076004A" w:rsidP="00654B3A">
      <w:pPr>
        <w:spacing w:before="114" w:after="0" w:line="240" w:lineRule="exact"/>
        <w:ind w:left="1318"/>
        <w:jc w:val="left"/>
        <w:rPr>
          <w:rFonts w:ascii="Times New Roman"/>
          <w:color w:val="000000"/>
          <w:sz w:val="13"/>
          <w:lang w:val="fr-FR"/>
        </w:rPr>
      </w:pPr>
      <w:r w:rsidRPr="00AD7448">
        <w:rPr>
          <w:rFonts w:ascii="PQEKJI+CMR9"/>
          <w:color w:val="000000"/>
          <w:sz w:val="18"/>
          <w:lang w:val="fr-FR"/>
        </w:rPr>
        <w:t>+</w:t>
      </w:r>
      <w:r w:rsidRPr="00AD7448">
        <w:rPr>
          <w:rFonts w:ascii="Times New Roman"/>
          <w:color w:val="000000"/>
          <w:spacing w:val="57"/>
          <w:sz w:val="18"/>
          <w:lang w:val="fr-FR"/>
        </w:rPr>
        <w:t xml:space="preserve"> </w:t>
      </w:r>
      <w:r w:rsidRPr="00AD7448">
        <w:rPr>
          <w:rFonts w:ascii="SBHNPW+CMMI9" w:hAnsi="SBHNPW+CMMI9" w:cs="SBHNPW+CMMI9"/>
          <w:color w:val="000000"/>
          <w:sz w:val="18"/>
        </w:rPr>
        <w:t>β</w:t>
      </w:r>
      <w:r w:rsidRPr="00AD7448">
        <w:rPr>
          <w:rFonts w:ascii="SIQTVC+CMR6"/>
          <w:color w:val="000000"/>
          <w:spacing w:val="10"/>
          <w:sz w:val="18"/>
          <w:vertAlign w:val="subscript"/>
          <w:lang w:val="fr-FR"/>
        </w:rPr>
        <w:t>6</w:t>
      </w:r>
      <w:r w:rsidRPr="00AD7448">
        <w:rPr>
          <w:rFonts w:ascii="MWJBEU+dsrom8"/>
          <w:color w:val="000000"/>
          <w:sz w:val="18"/>
          <w:lang w:val="fr-FR"/>
        </w:rPr>
        <w:t>1</w:t>
      </w:r>
      <w:r w:rsidRPr="00AD7448">
        <w:rPr>
          <w:rFonts w:ascii="PQEKJI+CMR9"/>
          <w:color w:val="000000"/>
          <w:spacing w:val="-1"/>
          <w:sz w:val="18"/>
          <w:lang w:val="fr-FR"/>
        </w:rPr>
        <w:t>[Post]</w:t>
      </w:r>
      <w:r w:rsidRPr="00AD7448">
        <w:rPr>
          <w:rFonts w:ascii="INBNNV+CMMI6"/>
          <w:color w:val="000000"/>
          <w:sz w:val="18"/>
          <w:vertAlign w:val="subscript"/>
          <w:lang w:val="fr-FR"/>
        </w:rPr>
        <w:t>t</w:t>
      </w:r>
      <w:r w:rsidRPr="00AD7448">
        <w:rPr>
          <w:rFonts w:ascii="Times New Roman"/>
          <w:color w:val="000000"/>
          <w:spacing w:val="67"/>
          <w:sz w:val="18"/>
          <w:vertAlign w:val="subscript"/>
          <w:lang w:val="fr-FR"/>
        </w:rPr>
        <w:t xml:space="preserve"> </w:t>
      </w:r>
      <w:r w:rsidRPr="00AD7448">
        <w:rPr>
          <w:rFonts w:ascii="PQEKJI+CMR9"/>
          <w:color w:val="000000"/>
          <w:sz w:val="18"/>
          <w:lang w:val="fr-FR"/>
        </w:rPr>
        <w:t>+</w:t>
      </w:r>
      <w:r w:rsidRPr="00AD7448">
        <w:rPr>
          <w:rFonts w:ascii="Times New Roman"/>
          <w:color w:val="000000"/>
          <w:spacing w:val="57"/>
          <w:sz w:val="18"/>
          <w:lang w:val="fr-FR"/>
        </w:rPr>
        <w:t xml:space="preserve"> </w:t>
      </w:r>
      <w:r w:rsidRPr="00AD7448">
        <w:rPr>
          <w:rFonts w:ascii="SBHNPW+CMMI9" w:hAnsi="SBHNPW+CMMI9" w:cs="SBHNPW+CMMI9"/>
          <w:color w:val="000000"/>
          <w:sz w:val="18"/>
        </w:rPr>
        <w:t>β</w:t>
      </w:r>
      <w:r w:rsidRPr="00AD7448">
        <w:rPr>
          <w:rFonts w:ascii="SIQTVC+CMR6"/>
          <w:color w:val="000000"/>
          <w:spacing w:val="10"/>
          <w:sz w:val="18"/>
          <w:vertAlign w:val="subscript"/>
          <w:lang w:val="fr-FR"/>
        </w:rPr>
        <w:t>7</w:t>
      </w:r>
      <w:r w:rsidRPr="00AD7448">
        <w:rPr>
          <w:rFonts w:ascii="KPURIA+CMMI9"/>
          <w:color w:val="000000"/>
          <w:spacing w:val="6"/>
          <w:sz w:val="18"/>
          <w:lang w:val="fr-FR"/>
        </w:rPr>
        <w:t>HDD</w:t>
      </w:r>
      <w:r w:rsidRPr="00AD7448">
        <w:rPr>
          <w:rFonts w:ascii="INBNNV+CMMI6"/>
          <w:color w:val="000000"/>
          <w:spacing w:val="10"/>
          <w:sz w:val="18"/>
          <w:vertAlign w:val="subscript"/>
          <w:lang w:val="fr-FR"/>
        </w:rPr>
        <w:t>t</w:t>
      </w:r>
      <w:r w:rsidRPr="00AD7448">
        <w:rPr>
          <w:rFonts w:ascii="MWJBEU+dsrom8"/>
          <w:color w:val="000000"/>
          <w:sz w:val="18"/>
          <w:lang w:val="fr-FR"/>
        </w:rPr>
        <w:t>1</w:t>
      </w:r>
      <w:r w:rsidRPr="00AD7448">
        <w:rPr>
          <w:rFonts w:ascii="PQEKJI+CMR9"/>
          <w:color w:val="000000"/>
          <w:spacing w:val="-1"/>
          <w:sz w:val="18"/>
          <w:lang w:val="fr-FR"/>
        </w:rPr>
        <w:t>[Post]</w:t>
      </w:r>
      <w:r w:rsidRPr="00AD7448">
        <w:rPr>
          <w:rFonts w:ascii="INBNNV+CMMI6"/>
          <w:color w:val="000000"/>
          <w:sz w:val="18"/>
          <w:vertAlign w:val="subscript"/>
          <w:lang w:val="fr-FR"/>
        </w:rPr>
        <w:t>t</w:t>
      </w:r>
      <w:r w:rsidRPr="00AD7448">
        <w:rPr>
          <w:rFonts w:ascii="Times New Roman"/>
          <w:color w:val="000000"/>
          <w:spacing w:val="67"/>
          <w:sz w:val="18"/>
          <w:vertAlign w:val="subscript"/>
          <w:lang w:val="fr-FR"/>
        </w:rPr>
        <w:t xml:space="preserve"> </w:t>
      </w:r>
      <w:r w:rsidRPr="00AD7448">
        <w:rPr>
          <w:rFonts w:ascii="PQEKJI+CMR9"/>
          <w:color w:val="000000"/>
          <w:sz w:val="18"/>
          <w:lang w:val="fr-FR"/>
        </w:rPr>
        <w:t>+</w:t>
      </w:r>
      <w:r w:rsidRPr="00AD7448">
        <w:rPr>
          <w:rFonts w:ascii="Times New Roman"/>
          <w:color w:val="000000"/>
          <w:spacing w:val="57"/>
          <w:sz w:val="18"/>
          <w:lang w:val="fr-FR"/>
        </w:rPr>
        <w:t xml:space="preserve"> </w:t>
      </w:r>
      <w:r w:rsidRPr="00AD7448">
        <w:rPr>
          <w:rFonts w:ascii="SBHNPW+CMMI9" w:hAnsi="SBHNPW+CMMI9" w:cs="SBHNPW+CMMI9"/>
          <w:color w:val="000000"/>
          <w:sz w:val="18"/>
        </w:rPr>
        <w:t>β</w:t>
      </w:r>
      <w:r w:rsidRPr="00AD7448">
        <w:rPr>
          <w:rFonts w:ascii="SIQTVC+CMR6"/>
          <w:color w:val="000000"/>
          <w:spacing w:val="10"/>
          <w:sz w:val="18"/>
          <w:vertAlign w:val="subscript"/>
          <w:lang w:val="fr-FR"/>
        </w:rPr>
        <w:t>8</w:t>
      </w:r>
      <w:r w:rsidRPr="00AD7448">
        <w:rPr>
          <w:rFonts w:ascii="KPURIA+CMMI9"/>
          <w:color w:val="000000"/>
          <w:spacing w:val="8"/>
          <w:sz w:val="18"/>
          <w:lang w:val="fr-FR"/>
        </w:rPr>
        <w:t>HDD</w:t>
      </w:r>
      <w:r w:rsidRPr="00AD7448">
        <w:rPr>
          <w:rFonts w:ascii="FCANFO+CMSY6" w:hAnsi="FCANFO+CMSY6" w:cs="FCANFO+CMSY6"/>
          <w:color w:val="000000"/>
          <w:sz w:val="13"/>
          <w:lang w:val="fr-FR"/>
        </w:rPr>
        <w:t>∗</w:t>
      </w:r>
      <w:r w:rsidRPr="00AD7448">
        <w:rPr>
          <w:rFonts w:ascii="INBNNV+CMMI6"/>
          <w:color w:val="000000"/>
          <w:sz w:val="18"/>
          <w:vertAlign w:val="subscript"/>
          <w:lang w:val="fr-FR"/>
        </w:rPr>
        <w:t>t</w:t>
      </w:r>
      <w:r w:rsidRPr="00AD7448">
        <w:rPr>
          <w:rFonts w:ascii="Times New Roman"/>
          <w:color w:val="000000"/>
          <w:spacing w:val="-11"/>
          <w:sz w:val="18"/>
          <w:vertAlign w:val="subscript"/>
          <w:lang w:val="fr-FR"/>
        </w:rPr>
        <w:t xml:space="preserve"> </w:t>
      </w:r>
      <w:r w:rsidRPr="00AD7448">
        <w:rPr>
          <w:rFonts w:ascii="MWJBEU+dsrom8"/>
          <w:color w:val="000000"/>
          <w:sz w:val="18"/>
          <w:lang w:val="fr-FR"/>
        </w:rPr>
        <w:t>1</w:t>
      </w:r>
      <w:r w:rsidRPr="00AD7448">
        <w:rPr>
          <w:rFonts w:ascii="PQEKJI+CMR9"/>
          <w:color w:val="000000"/>
          <w:spacing w:val="-1"/>
          <w:sz w:val="18"/>
          <w:lang w:val="fr-FR"/>
        </w:rPr>
        <w:t>[Post]</w:t>
      </w:r>
      <w:r w:rsidRPr="00AD7448">
        <w:rPr>
          <w:rFonts w:ascii="INBNNV+CMMI6"/>
          <w:color w:val="000000"/>
          <w:sz w:val="18"/>
          <w:vertAlign w:val="subscript"/>
          <w:lang w:val="fr-FR"/>
        </w:rPr>
        <w:t>t</w:t>
      </w:r>
    </w:p>
    <w:p w14:paraId="55EEC2F6" w14:textId="77777777" w:rsidR="00AD7448" w:rsidRDefault="0076004A" w:rsidP="00AD7448">
      <w:pPr>
        <w:spacing w:before="114" w:after="0" w:line="240" w:lineRule="exact"/>
        <w:ind w:left="1318"/>
        <w:jc w:val="left"/>
        <w:rPr>
          <w:rFonts w:ascii="Times New Roman"/>
          <w:color w:val="000000"/>
          <w:spacing w:val="67"/>
          <w:sz w:val="18"/>
          <w:vertAlign w:val="subscript"/>
        </w:rPr>
      </w:pPr>
      <w:r w:rsidRPr="00AD7448">
        <w:rPr>
          <w:rFonts w:ascii="PQEKJI+CMR9"/>
          <w:color w:val="000000"/>
          <w:sz w:val="18"/>
        </w:rPr>
        <w:t>+</w:t>
      </w:r>
      <w:r w:rsidRPr="00AD7448">
        <w:rPr>
          <w:rFonts w:ascii="Times New Roman"/>
          <w:color w:val="000000"/>
          <w:spacing w:val="57"/>
          <w:sz w:val="18"/>
        </w:rPr>
        <w:t xml:space="preserve"> </w:t>
      </w:r>
      <w:r w:rsidRPr="00AD7448">
        <w:rPr>
          <w:rFonts w:ascii="SBHNPW+CMMI9" w:hAnsi="SBHNPW+CMMI9" w:cs="SBHNPW+CMMI9"/>
          <w:color w:val="000000"/>
          <w:sz w:val="18"/>
        </w:rPr>
        <w:t>β</w:t>
      </w:r>
      <w:r w:rsidRPr="00AD7448">
        <w:rPr>
          <w:rFonts w:ascii="SIQTVC+CMR6"/>
          <w:color w:val="000000"/>
          <w:spacing w:val="10"/>
          <w:sz w:val="18"/>
          <w:vertAlign w:val="subscript"/>
        </w:rPr>
        <w:t>9</w:t>
      </w:r>
      <w:r w:rsidRPr="00AD7448">
        <w:rPr>
          <w:rFonts w:ascii="MWJBEU+dsrom8"/>
          <w:color w:val="000000"/>
          <w:sz w:val="18"/>
        </w:rPr>
        <w:t>1</w:t>
      </w:r>
      <w:r w:rsidRPr="00AD7448">
        <w:rPr>
          <w:rFonts w:ascii="PQEKJI+CMR9"/>
          <w:color w:val="000000"/>
          <w:spacing w:val="-3"/>
          <w:sz w:val="18"/>
        </w:rPr>
        <w:t>[Treatment</w:t>
      </w:r>
      <w:r w:rsidRPr="00AD7448">
        <w:rPr>
          <w:rFonts w:ascii="Times New Roman"/>
          <w:color w:val="000000"/>
          <w:spacing w:val="19"/>
          <w:sz w:val="18"/>
        </w:rPr>
        <w:t xml:space="preserve"> </w:t>
      </w:r>
      <w:r w:rsidRPr="00AD7448">
        <w:rPr>
          <w:rFonts w:ascii="PQEKJI+CMR9"/>
          <w:color w:val="000000"/>
          <w:sz w:val="18"/>
        </w:rPr>
        <w:t>&amp;</w:t>
      </w:r>
      <w:r w:rsidRPr="00AD7448">
        <w:rPr>
          <w:rFonts w:ascii="Times New Roman"/>
          <w:color w:val="000000"/>
          <w:spacing w:val="16"/>
          <w:sz w:val="18"/>
        </w:rPr>
        <w:t xml:space="preserve"> </w:t>
      </w:r>
      <w:r w:rsidRPr="00AD7448">
        <w:rPr>
          <w:rFonts w:ascii="PQEKJI+CMR9"/>
          <w:color w:val="000000"/>
          <w:spacing w:val="-1"/>
          <w:sz w:val="18"/>
        </w:rPr>
        <w:t>Post]</w:t>
      </w:r>
      <w:r w:rsidRPr="00AD7448">
        <w:rPr>
          <w:rFonts w:ascii="INBNNV+CMMI6"/>
          <w:color w:val="000000"/>
          <w:sz w:val="18"/>
          <w:vertAlign w:val="subscript"/>
        </w:rPr>
        <w:t>it</w:t>
      </w:r>
      <w:r w:rsidRPr="00AD7448">
        <w:rPr>
          <w:rFonts w:ascii="Times New Roman"/>
          <w:color w:val="000000"/>
          <w:spacing w:val="67"/>
          <w:sz w:val="18"/>
          <w:vertAlign w:val="subscript"/>
        </w:rPr>
        <w:t xml:space="preserve"> </w:t>
      </w:r>
      <w:r w:rsidRPr="00AD7448">
        <w:rPr>
          <w:rFonts w:ascii="PQEKJI+CMR9"/>
          <w:color w:val="000000"/>
          <w:sz w:val="18"/>
        </w:rPr>
        <w:t>+</w:t>
      </w:r>
      <w:r w:rsidRPr="00AD7448">
        <w:rPr>
          <w:rFonts w:ascii="Times New Roman"/>
          <w:color w:val="000000"/>
          <w:spacing w:val="57"/>
          <w:sz w:val="18"/>
        </w:rPr>
        <w:t xml:space="preserve"> </w:t>
      </w:r>
      <w:r w:rsidRPr="00AD7448">
        <w:rPr>
          <w:rFonts w:ascii="SBHNPW+CMMI9" w:hAnsi="SBHNPW+CMMI9" w:cs="SBHNPW+CMMI9"/>
          <w:color w:val="000000"/>
          <w:sz w:val="18"/>
        </w:rPr>
        <w:t>β</w:t>
      </w:r>
      <w:r w:rsidRPr="00AD7448">
        <w:rPr>
          <w:rFonts w:ascii="SIQTVC+CMR6"/>
          <w:color w:val="000000"/>
          <w:spacing w:val="5"/>
          <w:sz w:val="18"/>
          <w:vertAlign w:val="subscript"/>
        </w:rPr>
        <w:t>10</w:t>
      </w:r>
      <w:r w:rsidRPr="00AD7448">
        <w:rPr>
          <w:rFonts w:ascii="KPURIA+CMMI9"/>
          <w:color w:val="000000"/>
          <w:spacing w:val="6"/>
          <w:sz w:val="18"/>
        </w:rPr>
        <w:t>HDD</w:t>
      </w:r>
      <w:r w:rsidRPr="00AD7448">
        <w:rPr>
          <w:rFonts w:ascii="INBNNV+CMMI6"/>
          <w:color w:val="000000"/>
          <w:spacing w:val="10"/>
          <w:sz w:val="18"/>
          <w:vertAlign w:val="subscript"/>
        </w:rPr>
        <w:t>t</w:t>
      </w:r>
      <w:r w:rsidRPr="00AD7448">
        <w:rPr>
          <w:rFonts w:ascii="MWJBEU+dsrom8"/>
          <w:color w:val="000000"/>
          <w:sz w:val="18"/>
        </w:rPr>
        <w:t>1</w:t>
      </w:r>
      <w:r w:rsidRPr="00AD7448">
        <w:rPr>
          <w:rFonts w:ascii="PQEKJI+CMR9"/>
          <w:color w:val="000000"/>
          <w:spacing w:val="-3"/>
          <w:sz w:val="18"/>
        </w:rPr>
        <w:t>[Treatment</w:t>
      </w:r>
      <w:r w:rsidRPr="00AD7448">
        <w:rPr>
          <w:rFonts w:ascii="Times New Roman"/>
          <w:color w:val="000000"/>
          <w:spacing w:val="19"/>
          <w:sz w:val="18"/>
        </w:rPr>
        <w:t xml:space="preserve"> </w:t>
      </w:r>
      <w:r w:rsidRPr="00AD7448">
        <w:rPr>
          <w:rFonts w:ascii="PQEKJI+CMR9"/>
          <w:color w:val="000000"/>
          <w:sz w:val="18"/>
        </w:rPr>
        <w:t>&amp;</w:t>
      </w:r>
      <w:r w:rsidRPr="00AD7448">
        <w:rPr>
          <w:rFonts w:ascii="Times New Roman"/>
          <w:color w:val="000000"/>
          <w:spacing w:val="16"/>
          <w:sz w:val="18"/>
        </w:rPr>
        <w:t xml:space="preserve"> </w:t>
      </w:r>
      <w:r w:rsidRPr="00AD7448">
        <w:rPr>
          <w:rFonts w:ascii="PQEKJI+CMR9"/>
          <w:color w:val="000000"/>
          <w:spacing w:val="-1"/>
          <w:sz w:val="18"/>
        </w:rPr>
        <w:t>Post]</w:t>
      </w:r>
      <w:r w:rsidRPr="00AD7448">
        <w:rPr>
          <w:rFonts w:ascii="INBNNV+CMMI6"/>
          <w:color w:val="000000"/>
          <w:sz w:val="18"/>
          <w:vertAlign w:val="subscript"/>
        </w:rPr>
        <w:t>it</w:t>
      </w:r>
      <w:r w:rsidRPr="00AD7448">
        <w:rPr>
          <w:rFonts w:ascii="Times New Roman"/>
          <w:color w:val="000000"/>
          <w:spacing w:val="67"/>
          <w:sz w:val="18"/>
          <w:vertAlign w:val="subscript"/>
        </w:rPr>
        <w:t xml:space="preserve"> </w:t>
      </w:r>
    </w:p>
    <w:p w14:paraId="53B56F93" w14:textId="5BEBEC44" w:rsidR="003820C6" w:rsidRPr="00AD7448" w:rsidRDefault="0076004A" w:rsidP="00AD7448">
      <w:pPr>
        <w:spacing w:before="114" w:after="0" w:line="240" w:lineRule="exact"/>
        <w:ind w:left="1318"/>
        <w:jc w:val="left"/>
        <w:rPr>
          <w:rFonts w:ascii="Times New Roman"/>
          <w:color w:val="000000"/>
          <w:sz w:val="13"/>
        </w:rPr>
      </w:pPr>
      <w:r w:rsidRPr="00AD7448">
        <w:rPr>
          <w:rFonts w:ascii="PQEKJI+CMR9"/>
          <w:color w:val="000000"/>
          <w:sz w:val="18"/>
        </w:rPr>
        <w:t>+</w:t>
      </w:r>
      <w:r w:rsidRPr="00AD7448">
        <w:rPr>
          <w:rFonts w:ascii="Times New Roman"/>
          <w:color w:val="000000"/>
          <w:spacing w:val="57"/>
          <w:sz w:val="18"/>
        </w:rPr>
        <w:t xml:space="preserve"> </w:t>
      </w:r>
      <w:r w:rsidRPr="00AD7448">
        <w:rPr>
          <w:rFonts w:ascii="SBHNPW+CMMI9" w:hAnsi="SBHNPW+CMMI9" w:cs="SBHNPW+CMMI9"/>
          <w:color w:val="000000"/>
          <w:sz w:val="18"/>
        </w:rPr>
        <w:t>β</w:t>
      </w:r>
      <w:r w:rsidRPr="00AD7448">
        <w:rPr>
          <w:rFonts w:ascii="SIQTVC+CMR6"/>
          <w:color w:val="000000"/>
          <w:spacing w:val="5"/>
          <w:sz w:val="18"/>
          <w:vertAlign w:val="subscript"/>
        </w:rPr>
        <w:t>11</w:t>
      </w:r>
      <w:r w:rsidRPr="00AD7448">
        <w:rPr>
          <w:rFonts w:ascii="KPURIA+CMMI9"/>
          <w:color w:val="000000"/>
          <w:spacing w:val="8"/>
          <w:sz w:val="18"/>
        </w:rPr>
        <w:t>HDD</w:t>
      </w:r>
      <w:r w:rsidRPr="00AD7448">
        <w:rPr>
          <w:rFonts w:ascii="FCANFO+CMSY6" w:hAnsi="FCANFO+CMSY6" w:cs="FCANFO+CMSY6"/>
          <w:color w:val="000000"/>
          <w:sz w:val="13"/>
        </w:rPr>
        <w:t>∗</w:t>
      </w:r>
      <w:r w:rsidRPr="00AD7448">
        <w:rPr>
          <w:rFonts w:ascii="INBNNV+CMMI6"/>
          <w:color w:val="000000"/>
          <w:sz w:val="18"/>
          <w:vertAlign w:val="subscript"/>
        </w:rPr>
        <w:t>t</w:t>
      </w:r>
      <w:r w:rsidRPr="00AD7448">
        <w:rPr>
          <w:rFonts w:ascii="Times New Roman"/>
          <w:color w:val="000000"/>
          <w:spacing w:val="-11"/>
          <w:sz w:val="18"/>
          <w:vertAlign w:val="subscript"/>
        </w:rPr>
        <w:t xml:space="preserve"> </w:t>
      </w:r>
      <w:r w:rsidRPr="00AD7448">
        <w:rPr>
          <w:rFonts w:ascii="MWJBEU+dsrom8"/>
          <w:color w:val="000000"/>
          <w:sz w:val="18"/>
        </w:rPr>
        <w:t>1</w:t>
      </w:r>
      <w:r w:rsidRPr="00AD7448">
        <w:rPr>
          <w:rFonts w:ascii="PQEKJI+CMR9"/>
          <w:color w:val="000000"/>
          <w:spacing w:val="-3"/>
          <w:sz w:val="18"/>
        </w:rPr>
        <w:t>[Treatment</w:t>
      </w:r>
      <w:r w:rsidRPr="00AD7448">
        <w:rPr>
          <w:rFonts w:ascii="Times New Roman"/>
          <w:color w:val="000000"/>
          <w:spacing w:val="19"/>
          <w:sz w:val="18"/>
        </w:rPr>
        <w:t xml:space="preserve"> </w:t>
      </w:r>
      <w:r w:rsidRPr="00AD7448">
        <w:rPr>
          <w:rFonts w:ascii="PQEKJI+CMR9"/>
          <w:color w:val="000000"/>
          <w:sz w:val="18"/>
        </w:rPr>
        <w:t>&amp;</w:t>
      </w:r>
      <w:r w:rsidRPr="00AD7448">
        <w:rPr>
          <w:rFonts w:ascii="Times New Roman"/>
          <w:color w:val="000000"/>
          <w:spacing w:val="16"/>
          <w:sz w:val="18"/>
        </w:rPr>
        <w:t xml:space="preserve"> </w:t>
      </w:r>
      <w:r w:rsidRPr="00AD7448">
        <w:rPr>
          <w:rFonts w:ascii="PQEKJI+CMR9"/>
          <w:color w:val="000000"/>
          <w:spacing w:val="-1"/>
          <w:sz w:val="18"/>
        </w:rPr>
        <w:t>Post]</w:t>
      </w:r>
      <w:r w:rsidRPr="00AD7448">
        <w:rPr>
          <w:rFonts w:ascii="INBNNV+CMMI6"/>
          <w:color w:val="000000"/>
          <w:sz w:val="18"/>
          <w:vertAlign w:val="subscript"/>
        </w:rPr>
        <w:t>it</w:t>
      </w:r>
      <w:r w:rsidRPr="00AD7448">
        <w:rPr>
          <w:rFonts w:ascii="PQEKJI+CMR9"/>
          <w:color w:val="000000"/>
          <w:sz w:val="18"/>
        </w:rPr>
        <w:t>+</w:t>
      </w:r>
      <w:r w:rsidRPr="00AD7448">
        <w:rPr>
          <w:rFonts w:ascii="Times New Roman"/>
          <w:color w:val="000000"/>
          <w:spacing w:val="57"/>
          <w:sz w:val="18"/>
        </w:rPr>
        <w:t xml:space="preserve"> </w:t>
      </w:r>
      <w:r w:rsidRPr="00AD7448">
        <w:rPr>
          <w:rFonts w:ascii="SBHNPW+CMMI9" w:hAnsi="SBHNPW+CMMI9" w:cs="SBHNPW+CMMI9"/>
          <w:color w:val="000000"/>
          <w:sz w:val="18"/>
        </w:rPr>
        <w:t>α</w:t>
      </w:r>
      <w:proofErr w:type="spellStart"/>
      <w:r w:rsidRPr="00AD7448">
        <w:rPr>
          <w:rFonts w:ascii="INBNNV+CMMI6"/>
          <w:color w:val="000000"/>
          <w:sz w:val="18"/>
          <w:vertAlign w:val="subscript"/>
        </w:rPr>
        <w:t>dw</w:t>
      </w:r>
      <w:proofErr w:type="spellEnd"/>
      <w:r w:rsidRPr="00AD7448">
        <w:rPr>
          <w:rFonts w:ascii="Times New Roman"/>
          <w:color w:val="000000"/>
          <w:spacing w:val="70"/>
          <w:sz w:val="18"/>
          <w:vertAlign w:val="subscript"/>
        </w:rPr>
        <w:t xml:space="preserve"> </w:t>
      </w:r>
      <w:r w:rsidRPr="00AD7448">
        <w:rPr>
          <w:rFonts w:ascii="PQEKJI+CMR9"/>
          <w:color w:val="000000"/>
          <w:sz w:val="18"/>
        </w:rPr>
        <w:t>+</w:t>
      </w:r>
      <w:r w:rsidRPr="00AD7448">
        <w:rPr>
          <w:rFonts w:ascii="Times New Roman"/>
          <w:color w:val="000000"/>
          <w:spacing w:val="57"/>
          <w:sz w:val="18"/>
        </w:rPr>
        <w:t xml:space="preserve"> </w:t>
      </w:r>
      <w:r w:rsidRPr="00AD7448">
        <w:rPr>
          <w:rFonts w:ascii="SBHNPW+CMMI9" w:hAnsi="SBHNPW+CMMI9" w:cs="SBHNPW+CMMI9"/>
          <w:color w:val="000000"/>
          <w:sz w:val="18"/>
        </w:rPr>
        <w:t>ꢀ</w:t>
      </w:r>
      <w:proofErr w:type="spellStart"/>
      <w:r w:rsidRPr="00AD7448">
        <w:rPr>
          <w:rFonts w:ascii="INBNNV+CMMI6"/>
          <w:color w:val="000000"/>
          <w:sz w:val="18"/>
          <w:vertAlign w:val="subscript"/>
        </w:rPr>
        <w:t>ith</w:t>
      </w:r>
      <w:proofErr w:type="spellEnd"/>
      <w:r w:rsidR="00AD7448">
        <w:rPr>
          <w:rFonts w:ascii="Cambria" w:hAnsi="Cambria" w:cs="Cambria"/>
          <w:color w:val="000000"/>
          <w:sz w:val="18"/>
          <w:vertAlign w:val="subscript"/>
        </w:rPr>
        <w:t>.</w:t>
      </w:r>
      <w:r w:rsidR="00AD7448">
        <w:rPr>
          <w:rFonts w:ascii="Cambria" w:hAnsi="Cambria" w:cs="Cambria"/>
          <w:color w:val="000000"/>
          <w:sz w:val="18"/>
          <w:vertAlign w:val="subscript"/>
        </w:rPr>
        <w:tab/>
      </w:r>
      <w:r w:rsidR="00AD7448">
        <w:rPr>
          <w:rFonts w:ascii="Cambria" w:hAnsi="Cambria" w:cs="Cambria"/>
          <w:color w:val="000000"/>
          <w:sz w:val="18"/>
          <w:vertAlign w:val="subscript"/>
        </w:rPr>
        <w:tab/>
      </w:r>
      <w:r w:rsidR="00AD7448">
        <w:rPr>
          <w:rFonts w:ascii="Cambria" w:hAnsi="Cambria" w:cs="Cambria"/>
          <w:color w:val="000000"/>
          <w:sz w:val="18"/>
          <w:vertAlign w:val="subscript"/>
        </w:rPr>
        <w:tab/>
      </w:r>
      <w:r w:rsidR="00AD7448">
        <w:rPr>
          <w:rFonts w:ascii="Cambria" w:hAnsi="Cambria" w:cs="Cambria"/>
          <w:color w:val="000000"/>
          <w:sz w:val="18"/>
          <w:vertAlign w:val="subscript"/>
        </w:rPr>
        <w:tab/>
      </w:r>
      <w:r w:rsidR="00AD7448">
        <w:rPr>
          <w:rFonts w:ascii="Cambria" w:hAnsi="Cambria" w:cs="Cambria"/>
          <w:color w:val="000000"/>
          <w:sz w:val="18"/>
          <w:vertAlign w:val="subscript"/>
        </w:rPr>
        <w:tab/>
      </w:r>
      <w:r>
        <w:rPr>
          <w:rFonts w:ascii="PQEKJI+CMR9"/>
          <w:color w:val="000000"/>
          <w:sz w:val="18"/>
        </w:rPr>
        <w:t>(3)</w:t>
      </w:r>
    </w:p>
    <w:p w14:paraId="6DC969C6" w14:textId="411F850A" w:rsidR="003820C6" w:rsidRDefault="0076004A" w:rsidP="00C74D91">
      <w:pPr>
        <w:spacing w:before="218" w:after="0" w:line="360" w:lineRule="auto"/>
        <w:rPr>
          <w:rFonts w:ascii="Times New Roman"/>
          <w:color w:val="000000"/>
          <w:sz w:val="20"/>
        </w:rPr>
      </w:pPr>
      <w:r>
        <w:rPr>
          <w:rFonts w:ascii="LCARIW+CMR10"/>
          <w:color w:val="000000"/>
          <w:spacing w:val="-2"/>
          <w:sz w:val="20"/>
        </w:rPr>
        <w:t>Like</w:t>
      </w:r>
      <w:r>
        <w:rPr>
          <w:rFonts w:ascii="Times New Roman"/>
          <w:color w:val="000000"/>
          <w:spacing w:val="22"/>
          <w:sz w:val="20"/>
        </w:rPr>
        <w:t xml:space="preserve"> </w:t>
      </w:r>
      <w:r>
        <w:rPr>
          <w:rFonts w:ascii="LCARIW+CMR10"/>
          <w:color w:val="000000"/>
          <w:sz w:val="20"/>
        </w:rPr>
        <w:t>(</w:t>
      </w:r>
      <w:hyperlink w:anchor="br14" w:history="1">
        <w:r>
          <w:rPr>
            <w:rFonts w:ascii="LCARIW+CMR10"/>
            <w:color w:val="000000"/>
            <w:sz w:val="20"/>
          </w:rPr>
          <w:t>2</w:t>
        </w:r>
      </w:hyperlink>
      <w:r>
        <w:rPr>
          <w:rFonts w:ascii="LCARIW+CMR10"/>
          <w:color w:val="000000"/>
          <w:sz w:val="20"/>
        </w:rPr>
        <w:t>),</w:t>
      </w:r>
      <w:r>
        <w:rPr>
          <w:rFonts w:ascii="Times New Roman"/>
          <w:color w:val="000000"/>
          <w:spacing w:val="22"/>
          <w:sz w:val="20"/>
        </w:rPr>
        <w:t xml:space="preserve"> </w:t>
      </w:r>
      <w:r>
        <w:rPr>
          <w:rFonts w:ascii="LCARIW+CMR10"/>
          <w:color w:val="000000"/>
          <w:sz w:val="20"/>
        </w:rPr>
        <w:t>the</w:t>
      </w:r>
      <w:r>
        <w:rPr>
          <w:rFonts w:ascii="Times New Roman"/>
          <w:color w:val="000000"/>
          <w:spacing w:val="20"/>
          <w:sz w:val="20"/>
        </w:rPr>
        <w:t xml:space="preserve"> </w:t>
      </w:r>
      <w:r>
        <w:rPr>
          <w:rFonts w:ascii="LCARIW+CMR10"/>
          <w:color w:val="000000"/>
          <w:sz w:val="20"/>
        </w:rPr>
        <w:t>dependent</w:t>
      </w:r>
      <w:r>
        <w:rPr>
          <w:rFonts w:ascii="Times New Roman"/>
          <w:color w:val="000000"/>
          <w:spacing w:val="21"/>
          <w:sz w:val="20"/>
        </w:rPr>
        <w:t xml:space="preserve"> </w:t>
      </w:r>
      <w:r>
        <w:rPr>
          <w:rFonts w:ascii="LCARIW+CMR10"/>
          <w:color w:val="000000"/>
          <w:spacing w:val="-2"/>
          <w:sz w:val="20"/>
        </w:rPr>
        <w:t>variable</w:t>
      </w:r>
      <w:r>
        <w:rPr>
          <w:rFonts w:ascii="Times New Roman"/>
          <w:color w:val="000000"/>
          <w:spacing w:val="22"/>
          <w:sz w:val="20"/>
        </w:rPr>
        <w:t xml:space="preserve"> </w:t>
      </w:r>
      <w:r>
        <w:rPr>
          <w:rFonts w:ascii="UEIMWF+CMMI10"/>
          <w:color w:val="000000"/>
          <w:spacing w:val="3"/>
          <w:sz w:val="20"/>
        </w:rPr>
        <w:t>kW</w:t>
      </w:r>
      <w:r>
        <w:rPr>
          <w:rFonts w:ascii="Times New Roman"/>
          <w:color w:val="000000"/>
          <w:spacing w:val="-23"/>
          <w:sz w:val="20"/>
        </w:rPr>
        <w:t xml:space="preserve"> </w:t>
      </w:r>
      <w:proofErr w:type="spellStart"/>
      <w:r>
        <w:rPr>
          <w:rFonts w:ascii="UEIMWF+CMMI10"/>
          <w:color w:val="000000"/>
          <w:sz w:val="20"/>
        </w:rPr>
        <w:t>h</w:t>
      </w:r>
      <w:r>
        <w:rPr>
          <w:rFonts w:ascii="FBTFAI+CMMI7"/>
          <w:color w:val="000000"/>
          <w:sz w:val="21"/>
          <w:vertAlign w:val="subscript"/>
        </w:rPr>
        <w:t>ith</w:t>
      </w:r>
      <w:proofErr w:type="spellEnd"/>
      <w:r>
        <w:rPr>
          <w:rFonts w:ascii="Times New Roman"/>
          <w:color w:val="000000"/>
          <w:spacing w:val="28"/>
          <w:sz w:val="21"/>
          <w:vertAlign w:val="subscript"/>
        </w:rPr>
        <w:t xml:space="preserve"> </w:t>
      </w:r>
      <w:r>
        <w:rPr>
          <w:rFonts w:ascii="LCARIW+CMR10"/>
          <w:color w:val="000000"/>
          <w:sz w:val="20"/>
        </w:rPr>
        <w:t>is</w:t>
      </w:r>
      <w:r>
        <w:rPr>
          <w:rFonts w:ascii="Times New Roman"/>
          <w:color w:val="000000"/>
          <w:spacing w:val="20"/>
          <w:sz w:val="20"/>
        </w:rPr>
        <w:t xml:space="preserve"> </w:t>
      </w:r>
      <w:r>
        <w:rPr>
          <w:rFonts w:ascii="LCARIW+CMR10"/>
          <w:color w:val="000000"/>
          <w:sz w:val="20"/>
        </w:rPr>
        <w:t>the</w:t>
      </w:r>
      <w:r>
        <w:rPr>
          <w:rFonts w:ascii="Times New Roman"/>
          <w:color w:val="000000"/>
          <w:spacing w:val="20"/>
          <w:sz w:val="20"/>
        </w:rPr>
        <w:t xml:space="preserve"> </w:t>
      </w:r>
      <w:r>
        <w:rPr>
          <w:rFonts w:ascii="LCARIW+CMR10"/>
          <w:color w:val="000000"/>
          <w:spacing w:val="-1"/>
          <w:sz w:val="20"/>
        </w:rPr>
        <w:t>electricity</w:t>
      </w:r>
      <w:r>
        <w:rPr>
          <w:rFonts w:ascii="Times New Roman"/>
          <w:color w:val="000000"/>
          <w:spacing w:val="21"/>
          <w:sz w:val="20"/>
        </w:rPr>
        <w:t xml:space="preserve"> </w:t>
      </w:r>
      <w:r>
        <w:rPr>
          <w:rFonts w:ascii="LCARIW+CMR10"/>
          <w:color w:val="000000"/>
          <w:sz w:val="20"/>
        </w:rPr>
        <w:t>consumption</w:t>
      </w:r>
      <w:r>
        <w:rPr>
          <w:rFonts w:ascii="Times New Roman"/>
          <w:color w:val="000000"/>
          <w:spacing w:val="20"/>
          <w:sz w:val="20"/>
        </w:rPr>
        <w:t xml:space="preserve"> </w:t>
      </w:r>
      <w:r>
        <w:rPr>
          <w:rFonts w:ascii="LCARIW+CMR10"/>
          <w:color w:val="000000"/>
          <w:spacing w:val="-6"/>
          <w:sz w:val="20"/>
        </w:rPr>
        <w:t>by</w:t>
      </w:r>
      <w:r>
        <w:rPr>
          <w:rFonts w:ascii="Times New Roman"/>
          <w:color w:val="000000"/>
          <w:spacing w:val="26"/>
          <w:sz w:val="20"/>
        </w:rPr>
        <w:t xml:space="preserve"> </w:t>
      </w:r>
      <w:r>
        <w:rPr>
          <w:rFonts w:ascii="LCARIW+CMR10"/>
          <w:color w:val="000000"/>
          <w:sz w:val="20"/>
        </w:rPr>
        <w:t>household</w:t>
      </w:r>
      <w:r>
        <w:rPr>
          <w:rFonts w:ascii="Times New Roman"/>
          <w:color w:val="000000"/>
          <w:spacing w:val="20"/>
          <w:sz w:val="20"/>
        </w:rPr>
        <w:t xml:space="preserve"> </w:t>
      </w:r>
      <w:proofErr w:type="spellStart"/>
      <w:r>
        <w:rPr>
          <w:rFonts w:ascii="UEIMWF+CMMI10"/>
          <w:color w:val="000000"/>
          <w:sz w:val="20"/>
        </w:rPr>
        <w:t>i</w:t>
      </w:r>
      <w:proofErr w:type="spellEnd"/>
      <w:r>
        <w:rPr>
          <w:rFonts w:ascii="Times New Roman"/>
          <w:color w:val="000000"/>
          <w:spacing w:val="20"/>
          <w:sz w:val="20"/>
        </w:rPr>
        <w:t xml:space="preserve"> </w:t>
      </w:r>
      <w:r>
        <w:rPr>
          <w:rFonts w:ascii="LCARIW+CMR10"/>
          <w:color w:val="000000"/>
          <w:sz w:val="20"/>
        </w:rPr>
        <w:t>on</w:t>
      </w:r>
      <w:r>
        <w:rPr>
          <w:rFonts w:ascii="Times New Roman"/>
          <w:color w:val="000000"/>
          <w:spacing w:val="21"/>
          <w:sz w:val="20"/>
        </w:rPr>
        <w:t xml:space="preserve"> </w:t>
      </w:r>
      <w:r>
        <w:rPr>
          <w:rFonts w:ascii="LCARIW+CMR10"/>
          <w:color w:val="000000"/>
          <w:sz w:val="20"/>
        </w:rPr>
        <w:t>the</w:t>
      </w:r>
      <w:r>
        <w:rPr>
          <w:rFonts w:ascii="Times New Roman"/>
          <w:color w:val="000000"/>
          <w:spacing w:val="20"/>
          <w:sz w:val="20"/>
        </w:rPr>
        <w:t xml:space="preserve"> </w:t>
      </w:r>
      <w:r>
        <w:rPr>
          <w:rFonts w:ascii="LCARIW+CMR10"/>
          <w:color w:val="000000"/>
          <w:spacing w:val="-3"/>
          <w:sz w:val="20"/>
        </w:rPr>
        <w:t>day</w:t>
      </w:r>
      <w:r>
        <w:rPr>
          <w:rFonts w:ascii="Times New Roman"/>
          <w:color w:val="000000"/>
          <w:spacing w:val="23"/>
          <w:sz w:val="20"/>
        </w:rPr>
        <w:t xml:space="preserve"> </w:t>
      </w:r>
      <w:r>
        <w:rPr>
          <w:rFonts w:ascii="UEIMWF+CMMI10"/>
          <w:color w:val="000000"/>
          <w:sz w:val="20"/>
        </w:rPr>
        <w:t>t</w:t>
      </w:r>
      <w:r>
        <w:rPr>
          <w:rFonts w:ascii="Times New Roman"/>
          <w:color w:val="000000"/>
          <w:spacing w:val="20"/>
          <w:sz w:val="20"/>
        </w:rPr>
        <w:t xml:space="preserve"> </w:t>
      </w:r>
      <w:r>
        <w:rPr>
          <w:rFonts w:ascii="LCARIW+CMR10"/>
          <w:color w:val="000000"/>
          <w:sz w:val="20"/>
        </w:rPr>
        <w:t>during</w:t>
      </w:r>
      <w:r>
        <w:rPr>
          <w:rFonts w:ascii="Times New Roman"/>
          <w:color w:val="000000"/>
          <w:spacing w:val="20"/>
          <w:sz w:val="20"/>
        </w:rPr>
        <w:t xml:space="preserve"> </w:t>
      </w:r>
      <w:r>
        <w:rPr>
          <w:rFonts w:ascii="LCARIW+CMR10"/>
          <w:color w:val="000000"/>
          <w:sz w:val="20"/>
        </w:rPr>
        <w:t>the</w:t>
      </w:r>
      <w:r w:rsidR="00AA6522">
        <w:rPr>
          <w:rFonts w:ascii="Times New Roman" w:hint="eastAsia"/>
          <w:color w:val="000000"/>
          <w:sz w:val="20"/>
        </w:rPr>
        <w:t xml:space="preserve"> </w:t>
      </w:r>
      <w:r>
        <w:rPr>
          <w:rFonts w:ascii="LCARIW+CMR10"/>
          <w:color w:val="000000"/>
          <w:sz w:val="20"/>
        </w:rPr>
        <w:t>hour</w:t>
      </w:r>
      <w:r>
        <w:rPr>
          <w:rFonts w:ascii="Times New Roman"/>
          <w:color w:val="000000"/>
          <w:spacing w:val="4"/>
          <w:sz w:val="20"/>
        </w:rPr>
        <w:t xml:space="preserve"> </w:t>
      </w:r>
      <w:r>
        <w:rPr>
          <w:rFonts w:ascii="LCARIW+CMR10"/>
          <w:color w:val="000000"/>
          <w:sz w:val="20"/>
        </w:rPr>
        <w:t>of</w:t>
      </w:r>
      <w:r>
        <w:rPr>
          <w:rFonts w:ascii="Times New Roman"/>
          <w:color w:val="000000"/>
          <w:spacing w:val="4"/>
          <w:sz w:val="20"/>
        </w:rPr>
        <w:t xml:space="preserve"> </w:t>
      </w:r>
      <w:r>
        <w:rPr>
          <w:rFonts w:ascii="LCARIW+CMR10"/>
          <w:color w:val="000000"/>
          <w:sz w:val="20"/>
        </w:rPr>
        <w:t>the</w:t>
      </w:r>
      <w:r>
        <w:rPr>
          <w:rFonts w:ascii="Times New Roman"/>
          <w:color w:val="000000"/>
          <w:spacing w:val="4"/>
          <w:sz w:val="20"/>
        </w:rPr>
        <w:t xml:space="preserve"> </w:t>
      </w:r>
      <w:r>
        <w:rPr>
          <w:rFonts w:ascii="LCARIW+CMR10"/>
          <w:color w:val="000000"/>
          <w:spacing w:val="-3"/>
          <w:sz w:val="20"/>
        </w:rPr>
        <w:t>day</w:t>
      </w:r>
      <w:r>
        <w:rPr>
          <w:rFonts w:ascii="Times New Roman"/>
          <w:color w:val="000000"/>
          <w:spacing w:val="7"/>
          <w:sz w:val="20"/>
        </w:rPr>
        <w:t xml:space="preserve"> </w:t>
      </w:r>
      <w:r>
        <w:rPr>
          <w:rFonts w:ascii="UEIMWF+CMMI10"/>
          <w:color w:val="000000"/>
          <w:sz w:val="20"/>
        </w:rPr>
        <w:t>h</w:t>
      </w:r>
      <w:r>
        <w:rPr>
          <w:rFonts w:ascii="LCARIW+CMR10"/>
          <w:color w:val="000000"/>
          <w:sz w:val="20"/>
        </w:rPr>
        <w:t>.</w:t>
      </w:r>
      <w:r>
        <w:rPr>
          <w:rFonts w:ascii="Times New Roman"/>
          <w:color w:val="000000"/>
          <w:spacing w:val="34"/>
          <w:sz w:val="20"/>
        </w:rPr>
        <w:t xml:space="preserve"> </w:t>
      </w:r>
      <w:r>
        <w:rPr>
          <w:rFonts w:ascii="LCARIW+CMR10"/>
          <w:color w:val="000000"/>
          <w:sz w:val="20"/>
        </w:rPr>
        <w:t>There</w:t>
      </w:r>
      <w:r>
        <w:rPr>
          <w:rFonts w:ascii="Times New Roman"/>
          <w:color w:val="000000"/>
          <w:spacing w:val="4"/>
          <w:sz w:val="20"/>
        </w:rPr>
        <w:t xml:space="preserve"> </w:t>
      </w:r>
      <w:r>
        <w:rPr>
          <w:rFonts w:ascii="LCARIW+CMR10"/>
          <w:color w:val="000000"/>
          <w:sz w:val="20"/>
        </w:rPr>
        <w:t>are</w:t>
      </w:r>
      <w:r>
        <w:rPr>
          <w:rFonts w:ascii="Times New Roman"/>
          <w:color w:val="000000"/>
          <w:spacing w:val="4"/>
          <w:sz w:val="20"/>
        </w:rPr>
        <w:t xml:space="preserve"> </w:t>
      </w:r>
      <w:r>
        <w:rPr>
          <w:rFonts w:ascii="LCARIW+CMR10"/>
          <w:color w:val="000000"/>
          <w:sz w:val="20"/>
        </w:rPr>
        <w:t>three</w:t>
      </w:r>
      <w:r>
        <w:rPr>
          <w:rFonts w:ascii="Times New Roman"/>
          <w:color w:val="000000"/>
          <w:spacing w:val="4"/>
          <w:sz w:val="20"/>
        </w:rPr>
        <w:t xml:space="preserve"> </w:t>
      </w:r>
      <w:r>
        <w:rPr>
          <w:rFonts w:ascii="LCARIW+CMR10"/>
          <w:color w:val="000000"/>
          <w:sz w:val="20"/>
        </w:rPr>
        <w:t>indicator</w:t>
      </w:r>
      <w:r>
        <w:rPr>
          <w:rFonts w:ascii="Times New Roman"/>
          <w:color w:val="000000"/>
          <w:spacing w:val="4"/>
          <w:sz w:val="20"/>
        </w:rPr>
        <w:t xml:space="preserve"> </w:t>
      </w:r>
      <w:r>
        <w:rPr>
          <w:rFonts w:ascii="LCARIW+CMR10"/>
          <w:color w:val="000000"/>
          <w:spacing w:val="-2"/>
          <w:sz w:val="20"/>
        </w:rPr>
        <w:t>variables</w:t>
      </w:r>
      <w:r>
        <w:rPr>
          <w:rFonts w:ascii="Times New Roman"/>
          <w:color w:val="000000"/>
          <w:spacing w:val="5"/>
          <w:sz w:val="20"/>
        </w:rPr>
        <w:t xml:space="preserve"> </w:t>
      </w:r>
      <w:r>
        <w:rPr>
          <w:rFonts w:ascii="LCARIW+CMR10"/>
          <w:color w:val="000000"/>
          <w:sz w:val="20"/>
        </w:rPr>
        <w:t>in</w:t>
      </w:r>
      <w:r>
        <w:rPr>
          <w:rFonts w:ascii="Times New Roman"/>
          <w:color w:val="000000"/>
          <w:spacing w:val="4"/>
          <w:sz w:val="20"/>
        </w:rPr>
        <w:t xml:space="preserve"> </w:t>
      </w:r>
      <w:r>
        <w:rPr>
          <w:rFonts w:ascii="LCARIW+CMR10"/>
          <w:color w:val="000000"/>
          <w:sz w:val="20"/>
        </w:rPr>
        <w:t>the</w:t>
      </w:r>
      <w:r>
        <w:rPr>
          <w:rFonts w:ascii="Times New Roman"/>
          <w:color w:val="000000"/>
          <w:spacing w:val="4"/>
          <w:sz w:val="20"/>
        </w:rPr>
        <w:t xml:space="preserve"> </w:t>
      </w:r>
      <w:r>
        <w:rPr>
          <w:rFonts w:ascii="LCARIW+CMR10"/>
          <w:color w:val="000000"/>
          <w:spacing w:val="1"/>
          <w:sz w:val="20"/>
        </w:rPr>
        <w:t>model:</w:t>
      </w:r>
      <w:r>
        <w:rPr>
          <w:rFonts w:ascii="Times New Roman"/>
          <w:color w:val="000000"/>
          <w:spacing w:val="31"/>
          <w:sz w:val="20"/>
        </w:rPr>
        <w:t xml:space="preserve"> </w:t>
      </w:r>
      <w:r>
        <w:rPr>
          <w:rFonts w:ascii="LCARIW+CMR10"/>
          <w:color w:val="000000"/>
          <w:sz w:val="20"/>
        </w:rPr>
        <w:t>the</w:t>
      </w:r>
      <w:r>
        <w:rPr>
          <w:rFonts w:ascii="Times New Roman"/>
          <w:color w:val="000000"/>
          <w:spacing w:val="4"/>
          <w:sz w:val="20"/>
        </w:rPr>
        <w:t xml:space="preserve"> </w:t>
      </w:r>
      <w:r>
        <w:rPr>
          <w:rFonts w:ascii="LCARIW+CMR10" w:hAnsi="LCARIW+CMR10" w:cs="LCARIW+CMR10"/>
          <w:color w:val="000000"/>
          <w:sz w:val="20"/>
        </w:rPr>
        <w:t>ﬁrst</w:t>
      </w:r>
      <w:r>
        <w:rPr>
          <w:rFonts w:ascii="Times New Roman"/>
          <w:color w:val="000000"/>
          <w:spacing w:val="4"/>
          <w:sz w:val="20"/>
        </w:rPr>
        <w:t xml:space="preserve"> </w:t>
      </w:r>
      <w:r>
        <w:rPr>
          <w:rFonts w:ascii="LCARIW+CMR10"/>
          <w:color w:val="000000"/>
          <w:sz w:val="20"/>
        </w:rPr>
        <w:t>indicator</w:t>
      </w:r>
      <w:r>
        <w:rPr>
          <w:rFonts w:ascii="Times New Roman"/>
          <w:color w:val="000000"/>
          <w:spacing w:val="4"/>
          <w:sz w:val="20"/>
        </w:rPr>
        <w:t xml:space="preserve"> </w:t>
      </w:r>
      <w:r>
        <w:rPr>
          <w:rFonts w:ascii="LCARIW+CMR10"/>
          <w:color w:val="000000"/>
          <w:spacing w:val="-2"/>
          <w:sz w:val="20"/>
        </w:rPr>
        <w:t>variable</w:t>
      </w:r>
      <w:r>
        <w:rPr>
          <w:rFonts w:ascii="Times New Roman"/>
          <w:color w:val="000000"/>
          <w:spacing w:val="6"/>
          <w:sz w:val="20"/>
        </w:rPr>
        <w:t xml:space="preserve"> </w:t>
      </w:r>
      <w:r>
        <w:rPr>
          <w:rFonts w:ascii="TNRGBF+BBOLD10"/>
          <w:color w:val="000000"/>
          <w:sz w:val="20"/>
        </w:rPr>
        <w:t>1</w:t>
      </w:r>
      <w:r>
        <w:rPr>
          <w:rFonts w:ascii="LCARIW+CMR10"/>
          <w:color w:val="000000"/>
          <w:spacing w:val="-2"/>
          <w:sz w:val="20"/>
        </w:rPr>
        <w:t>[Treatment]</w:t>
      </w:r>
      <w:proofErr w:type="spellStart"/>
      <w:r>
        <w:rPr>
          <w:rFonts w:ascii="FBTFAI+CMMI7"/>
          <w:color w:val="000000"/>
          <w:sz w:val="21"/>
          <w:vertAlign w:val="subscript"/>
        </w:rPr>
        <w:t>i</w:t>
      </w:r>
      <w:proofErr w:type="spellEnd"/>
      <w:r>
        <w:rPr>
          <w:rFonts w:ascii="Times New Roman"/>
          <w:color w:val="000000"/>
          <w:spacing w:val="11"/>
          <w:sz w:val="21"/>
          <w:vertAlign w:val="subscript"/>
        </w:rPr>
        <w:t xml:space="preserve"> </w:t>
      </w:r>
      <w:r>
        <w:rPr>
          <w:rFonts w:ascii="LCARIW+CMR10"/>
          <w:color w:val="000000"/>
          <w:sz w:val="20"/>
        </w:rPr>
        <w:t>has</w:t>
      </w:r>
      <w:r w:rsidR="00AA6522">
        <w:rPr>
          <w:rFonts w:ascii="Times New Roman" w:hint="eastAsia"/>
          <w:color w:val="000000"/>
          <w:sz w:val="20"/>
        </w:rPr>
        <w:t xml:space="preserve"> </w:t>
      </w:r>
      <w:r>
        <w:rPr>
          <w:rFonts w:ascii="LCARIW+CMR10"/>
          <w:color w:val="000000"/>
          <w:sz w:val="20"/>
        </w:rPr>
        <w:t>the</w:t>
      </w:r>
      <w:r>
        <w:rPr>
          <w:rFonts w:ascii="Times New Roman"/>
          <w:color w:val="000000"/>
          <w:spacing w:val="19"/>
          <w:sz w:val="20"/>
        </w:rPr>
        <w:t xml:space="preserve"> </w:t>
      </w:r>
      <w:r>
        <w:rPr>
          <w:rFonts w:ascii="LCARIW+CMR10"/>
          <w:color w:val="000000"/>
          <w:spacing w:val="-3"/>
          <w:sz w:val="20"/>
        </w:rPr>
        <w:t>value</w:t>
      </w:r>
      <w:r>
        <w:rPr>
          <w:rFonts w:ascii="Times New Roman"/>
          <w:color w:val="000000"/>
          <w:spacing w:val="21"/>
          <w:sz w:val="20"/>
        </w:rPr>
        <w:t xml:space="preserve"> </w:t>
      </w:r>
      <w:r>
        <w:rPr>
          <w:rFonts w:ascii="LCARIW+CMR10"/>
          <w:color w:val="000000"/>
          <w:sz w:val="20"/>
        </w:rPr>
        <w:t>of</w:t>
      </w:r>
      <w:r>
        <w:rPr>
          <w:rFonts w:ascii="Times New Roman"/>
          <w:color w:val="000000"/>
          <w:spacing w:val="19"/>
          <w:sz w:val="20"/>
        </w:rPr>
        <w:t xml:space="preserve"> </w:t>
      </w:r>
      <w:r>
        <w:rPr>
          <w:rFonts w:ascii="LCARIW+CMR10"/>
          <w:color w:val="000000"/>
          <w:sz w:val="20"/>
        </w:rPr>
        <w:t>1</w:t>
      </w:r>
      <w:r>
        <w:rPr>
          <w:rFonts w:ascii="Times New Roman"/>
          <w:color w:val="000000"/>
          <w:spacing w:val="18"/>
          <w:sz w:val="20"/>
        </w:rPr>
        <w:t xml:space="preserve"> </w:t>
      </w:r>
      <w:r>
        <w:rPr>
          <w:rFonts w:ascii="LCARIW+CMR10"/>
          <w:color w:val="000000"/>
          <w:sz w:val="20"/>
        </w:rPr>
        <w:t>if</w:t>
      </w:r>
      <w:r>
        <w:rPr>
          <w:rFonts w:ascii="Times New Roman"/>
          <w:color w:val="000000"/>
          <w:spacing w:val="19"/>
          <w:sz w:val="20"/>
        </w:rPr>
        <w:t xml:space="preserve"> </w:t>
      </w:r>
      <w:r>
        <w:rPr>
          <w:rFonts w:ascii="LCARIW+CMR10"/>
          <w:color w:val="000000"/>
          <w:sz w:val="20"/>
        </w:rPr>
        <w:t>household</w:t>
      </w:r>
      <w:r>
        <w:rPr>
          <w:rFonts w:ascii="Times New Roman"/>
          <w:color w:val="000000"/>
          <w:spacing w:val="19"/>
          <w:sz w:val="20"/>
        </w:rPr>
        <w:t xml:space="preserve"> </w:t>
      </w:r>
      <w:proofErr w:type="spellStart"/>
      <w:r>
        <w:rPr>
          <w:rFonts w:ascii="UEIMWF+CMMI10"/>
          <w:color w:val="000000"/>
          <w:sz w:val="20"/>
        </w:rPr>
        <w:t>i</w:t>
      </w:r>
      <w:proofErr w:type="spellEnd"/>
      <w:r>
        <w:rPr>
          <w:rFonts w:ascii="Times New Roman"/>
          <w:color w:val="000000"/>
          <w:spacing w:val="19"/>
          <w:sz w:val="20"/>
        </w:rPr>
        <w:t xml:space="preserve"> </w:t>
      </w:r>
      <w:r>
        <w:rPr>
          <w:rFonts w:ascii="LCARIW+CMR10"/>
          <w:color w:val="000000"/>
          <w:sz w:val="20"/>
        </w:rPr>
        <w:t>is</w:t>
      </w:r>
      <w:r>
        <w:rPr>
          <w:rFonts w:ascii="Times New Roman"/>
          <w:color w:val="000000"/>
          <w:spacing w:val="19"/>
          <w:sz w:val="20"/>
        </w:rPr>
        <w:t xml:space="preserve"> </w:t>
      </w:r>
      <w:r>
        <w:rPr>
          <w:rFonts w:ascii="LCARIW+CMR10"/>
          <w:color w:val="000000"/>
          <w:sz w:val="20"/>
        </w:rPr>
        <w:t>assigned</w:t>
      </w:r>
      <w:r>
        <w:rPr>
          <w:rFonts w:ascii="Times New Roman"/>
          <w:color w:val="000000"/>
          <w:spacing w:val="19"/>
          <w:sz w:val="20"/>
        </w:rPr>
        <w:t xml:space="preserve"> </w:t>
      </w:r>
      <w:r>
        <w:rPr>
          <w:rFonts w:ascii="LCARIW+CMR10"/>
          <w:color w:val="000000"/>
          <w:sz w:val="20"/>
        </w:rPr>
        <w:t>to</w:t>
      </w:r>
      <w:r>
        <w:rPr>
          <w:rFonts w:ascii="Times New Roman"/>
          <w:color w:val="000000"/>
          <w:spacing w:val="18"/>
          <w:sz w:val="20"/>
        </w:rPr>
        <w:t xml:space="preserve"> </w:t>
      </w:r>
      <w:r>
        <w:rPr>
          <w:rFonts w:ascii="LCARIW+CMR10"/>
          <w:color w:val="000000"/>
          <w:sz w:val="20"/>
        </w:rPr>
        <w:t>the</w:t>
      </w:r>
      <w:r>
        <w:rPr>
          <w:rFonts w:ascii="Times New Roman"/>
          <w:color w:val="000000"/>
          <w:spacing w:val="19"/>
          <w:sz w:val="20"/>
        </w:rPr>
        <w:t xml:space="preserve"> </w:t>
      </w:r>
      <w:r>
        <w:rPr>
          <w:rFonts w:ascii="LCARIW+CMR10"/>
          <w:color w:val="000000"/>
          <w:spacing w:val="-1"/>
          <w:sz w:val="20"/>
        </w:rPr>
        <w:t>treatment</w:t>
      </w:r>
      <w:r>
        <w:rPr>
          <w:rFonts w:ascii="Times New Roman"/>
          <w:color w:val="000000"/>
          <w:spacing w:val="20"/>
          <w:sz w:val="20"/>
        </w:rPr>
        <w:t xml:space="preserve"> </w:t>
      </w:r>
      <w:r>
        <w:rPr>
          <w:rFonts w:ascii="LCARIW+CMR10"/>
          <w:color w:val="000000"/>
          <w:sz w:val="20"/>
        </w:rPr>
        <w:t>group;</w:t>
      </w:r>
      <w:r>
        <w:rPr>
          <w:rFonts w:ascii="Times New Roman"/>
          <w:color w:val="000000"/>
          <w:spacing w:val="20"/>
          <w:sz w:val="20"/>
        </w:rPr>
        <w:t xml:space="preserve"> </w:t>
      </w:r>
      <w:r>
        <w:rPr>
          <w:rFonts w:ascii="LCARIW+CMR10"/>
          <w:color w:val="000000"/>
          <w:sz w:val="20"/>
        </w:rPr>
        <w:t>the</w:t>
      </w:r>
      <w:r>
        <w:rPr>
          <w:rFonts w:ascii="Times New Roman"/>
          <w:color w:val="000000"/>
          <w:spacing w:val="19"/>
          <w:sz w:val="20"/>
        </w:rPr>
        <w:t xml:space="preserve"> </w:t>
      </w:r>
      <w:r>
        <w:rPr>
          <w:rFonts w:ascii="LCARIW+CMR10"/>
          <w:color w:val="000000"/>
          <w:sz w:val="20"/>
        </w:rPr>
        <w:t>second</w:t>
      </w:r>
      <w:r>
        <w:rPr>
          <w:rFonts w:ascii="Times New Roman"/>
          <w:color w:val="000000"/>
          <w:spacing w:val="19"/>
          <w:sz w:val="20"/>
        </w:rPr>
        <w:t xml:space="preserve"> </w:t>
      </w:r>
      <w:r>
        <w:rPr>
          <w:rFonts w:ascii="LCARIW+CMR10"/>
          <w:color w:val="000000"/>
          <w:sz w:val="20"/>
        </w:rPr>
        <w:t>indicator</w:t>
      </w:r>
      <w:r>
        <w:rPr>
          <w:rFonts w:ascii="Times New Roman"/>
          <w:color w:val="000000"/>
          <w:spacing w:val="19"/>
          <w:sz w:val="20"/>
        </w:rPr>
        <w:t xml:space="preserve"> </w:t>
      </w:r>
      <w:r>
        <w:rPr>
          <w:rFonts w:ascii="LCARIW+CMR10"/>
          <w:color w:val="000000"/>
          <w:spacing w:val="-2"/>
          <w:sz w:val="20"/>
        </w:rPr>
        <w:t>variable</w:t>
      </w:r>
      <w:r>
        <w:rPr>
          <w:rFonts w:ascii="Times New Roman"/>
          <w:color w:val="000000"/>
          <w:spacing w:val="20"/>
          <w:sz w:val="20"/>
        </w:rPr>
        <w:t xml:space="preserve"> </w:t>
      </w:r>
      <w:r>
        <w:rPr>
          <w:rFonts w:ascii="TNRGBF+BBOLD10"/>
          <w:color w:val="000000"/>
          <w:sz w:val="20"/>
        </w:rPr>
        <w:t>1</w:t>
      </w:r>
      <w:r>
        <w:rPr>
          <w:rFonts w:ascii="LCARIW+CMR10"/>
          <w:color w:val="000000"/>
          <w:spacing w:val="-1"/>
          <w:sz w:val="20"/>
        </w:rPr>
        <w:t>[Post]</w:t>
      </w:r>
      <w:r>
        <w:rPr>
          <w:rFonts w:ascii="FBTFAI+CMMI7"/>
          <w:color w:val="000000"/>
          <w:sz w:val="21"/>
          <w:vertAlign w:val="subscript"/>
        </w:rPr>
        <w:t>t</w:t>
      </w:r>
      <w:r>
        <w:rPr>
          <w:rFonts w:ascii="Times New Roman"/>
          <w:color w:val="000000"/>
          <w:spacing w:val="26"/>
          <w:sz w:val="21"/>
          <w:vertAlign w:val="subscript"/>
        </w:rPr>
        <w:t xml:space="preserve"> </w:t>
      </w:r>
      <w:r>
        <w:rPr>
          <w:rFonts w:ascii="LCARIW+CMR10"/>
          <w:color w:val="000000"/>
          <w:sz w:val="20"/>
        </w:rPr>
        <w:t>equals</w:t>
      </w:r>
      <w:r>
        <w:rPr>
          <w:rFonts w:ascii="Times New Roman"/>
          <w:color w:val="000000"/>
          <w:spacing w:val="19"/>
          <w:sz w:val="20"/>
        </w:rPr>
        <w:t xml:space="preserve"> </w:t>
      </w:r>
      <w:r>
        <w:rPr>
          <w:rFonts w:ascii="LCARIW+CMR10"/>
          <w:color w:val="000000"/>
          <w:sz w:val="20"/>
        </w:rPr>
        <w:t>1</w:t>
      </w:r>
      <w:r w:rsidR="00AA6522">
        <w:rPr>
          <w:rFonts w:ascii="Times New Roman" w:hint="eastAsia"/>
          <w:color w:val="000000"/>
          <w:sz w:val="20"/>
        </w:rPr>
        <w:t xml:space="preserve"> </w:t>
      </w:r>
      <w:r>
        <w:rPr>
          <w:rFonts w:ascii="LCARIW+CMR10"/>
          <w:color w:val="000000"/>
          <w:sz w:val="20"/>
        </w:rPr>
        <w:t>when</w:t>
      </w:r>
      <w:r>
        <w:rPr>
          <w:rFonts w:ascii="Times New Roman"/>
          <w:color w:val="000000"/>
          <w:spacing w:val="7"/>
          <w:sz w:val="20"/>
        </w:rPr>
        <w:t xml:space="preserve"> </w:t>
      </w:r>
      <w:r>
        <w:rPr>
          <w:rFonts w:ascii="LCARIW+CMR10"/>
          <w:color w:val="000000"/>
          <w:sz w:val="20"/>
        </w:rPr>
        <w:t>the</w:t>
      </w:r>
      <w:r>
        <w:rPr>
          <w:rFonts w:ascii="Times New Roman"/>
          <w:color w:val="000000"/>
          <w:spacing w:val="7"/>
          <w:sz w:val="20"/>
        </w:rPr>
        <w:t xml:space="preserve"> </w:t>
      </w:r>
      <w:r>
        <w:rPr>
          <w:rFonts w:ascii="LCARIW+CMR10"/>
          <w:color w:val="000000"/>
          <w:spacing w:val="-3"/>
          <w:sz w:val="20"/>
        </w:rPr>
        <w:t>day</w:t>
      </w:r>
      <w:r>
        <w:rPr>
          <w:rFonts w:ascii="Times New Roman"/>
          <w:color w:val="000000"/>
          <w:spacing w:val="9"/>
          <w:sz w:val="20"/>
        </w:rPr>
        <w:t xml:space="preserve"> </w:t>
      </w:r>
      <w:r>
        <w:rPr>
          <w:rFonts w:ascii="UEIMWF+CMMI10"/>
          <w:color w:val="000000"/>
          <w:sz w:val="20"/>
        </w:rPr>
        <w:t>t</w:t>
      </w:r>
      <w:r>
        <w:rPr>
          <w:rFonts w:ascii="Times New Roman"/>
          <w:color w:val="000000"/>
          <w:spacing w:val="6"/>
          <w:sz w:val="20"/>
        </w:rPr>
        <w:t xml:space="preserve"> </w:t>
      </w:r>
      <w:r>
        <w:rPr>
          <w:rFonts w:ascii="LCARIW+CMR10"/>
          <w:color w:val="000000"/>
          <w:sz w:val="20"/>
        </w:rPr>
        <w:t>is</w:t>
      </w:r>
      <w:r>
        <w:rPr>
          <w:rFonts w:ascii="Times New Roman"/>
          <w:color w:val="000000"/>
          <w:spacing w:val="6"/>
          <w:sz w:val="20"/>
        </w:rPr>
        <w:t xml:space="preserve"> </w:t>
      </w:r>
      <w:r>
        <w:rPr>
          <w:rFonts w:ascii="LCARIW+CMR10"/>
          <w:color w:val="000000"/>
          <w:sz w:val="20"/>
        </w:rPr>
        <w:t>in</w:t>
      </w:r>
      <w:r>
        <w:rPr>
          <w:rFonts w:ascii="Times New Roman"/>
          <w:color w:val="000000"/>
          <w:spacing w:val="6"/>
          <w:sz w:val="20"/>
        </w:rPr>
        <w:t xml:space="preserve"> </w:t>
      </w:r>
      <w:r>
        <w:rPr>
          <w:rFonts w:ascii="LCARIW+CMR10"/>
          <w:color w:val="000000"/>
          <w:sz w:val="20"/>
        </w:rPr>
        <w:t>the</w:t>
      </w:r>
      <w:r>
        <w:rPr>
          <w:rFonts w:ascii="Times New Roman"/>
          <w:color w:val="000000"/>
          <w:spacing w:val="7"/>
          <w:sz w:val="20"/>
        </w:rPr>
        <w:t xml:space="preserve"> </w:t>
      </w:r>
      <w:r>
        <w:rPr>
          <w:rFonts w:ascii="LCARIW+CMR10"/>
          <w:color w:val="000000"/>
          <w:spacing w:val="-1"/>
          <w:sz w:val="20"/>
        </w:rPr>
        <w:t>treatment</w:t>
      </w:r>
      <w:r>
        <w:rPr>
          <w:rFonts w:ascii="Times New Roman"/>
          <w:color w:val="000000"/>
          <w:spacing w:val="7"/>
          <w:sz w:val="20"/>
        </w:rPr>
        <w:t xml:space="preserve"> </w:t>
      </w:r>
      <w:r>
        <w:rPr>
          <w:rFonts w:ascii="LCARIW+CMR10"/>
          <w:color w:val="000000"/>
          <w:spacing w:val="2"/>
          <w:sz w:val="20"/>
        </w:rPr>
        <w:t>period;</w:t>
      </w:r>
      <w:r>
        <w:rPr>
          <w:rFonts w:ascii="Times New Roman"/>
          <w:color w:val="000000"/>
          <w:spacing w:val="8"/>
          <w:sz w:val="20"/>
        </w:rPr>
        <w:t xml:space="preserve"> </w:t>
      </w:r>
      <w:r>
        <w:rPr>
          <w:rFonts w:ascii="LCARIW+CMR10"/>
          <w:color w:val="000000"/>
          <w:sz w:val="20"/>
        </w:rPr>
        <w:t>the</w:t>
      </w:r>
      <w:r>
        <w:rPr>
          <w:rFonts w:ascii="Times New Roman"/>
          <w:color w:val="000000"/>
          <w:spacing w:val="7"/>
          <w:sz w:val="20"/>
        </w:rPr>
        <w:t xml:space="preserve"> </w:t>
      </w:r>
      <w:r>
        <w:rPr>
          <w:rFonts w:ascii="LCARIW+CMR10"/>
          <w:color w:val="000000"/>
          <w:sz w:val="20"/>
        </w:rPr>
        <w:t>last</w:t>
      </w:r>
      <w:r>
        <w:rPr>
          <w:rFonts w:ascii="Times New Roman"/>
          <w:color w:val="000000"/>
          <w:spacing w:val="7"/>
          <w:sz w:val="20"/>
        </w:rPr>
        <w:t xml:space="preserve"> </w:t>
      </w:r>
      <w:r>
        <w:rPr>
          <w:rFonts w:ascii="LCARIW+CMR10"/>
          <w:color w:val="000000"/>
          <w:sz w:val="20"/>
        </w:rPr>
        <w:t>indicator</w:t>
      </w:r>
      <w:r>
        <w:rPr>
          <w:rFonts w:ascii="Times New Roman"/>
          <w:color w:val="000000"/>
          <w:spacing w:val="7"/>
          <w:sz w:val="20"/>
        </w:rPr>
        <w:t xml:space="preserve"> </w:t>
      </w:r>
      <w:r>
        <w:rPr>
          <w:rFonts w:ascii="LCARIW+CMR10"/>
          <w:color w:val="000000"/>
          <w:spacing w:val="-2"/>
          <w:sz w:val="20"/>
        </w:rPr>
        <w:t>variable</w:t>
      </w:r>
      <w:r>
        <w:rPr>
          <w:rFonts w:ascii="Times New Roman"/>
          <w:color w:val="000000"/>
          <w:spacing w:val="8"/>
          <w:sz w:val="20"/>
        </w:rPr>
        <w:t xml:space="preserve"> </w:t>
      </w:r>
      <w:r>
        <w:rPr>
          <w:rFonts w:ascii="TNRGBF+BBOLD10"/>
          <w:color w:val="000000"/>
          <w:sz w:val="20"/>
        </w:rPr>
        <w:t>1</w:t>
      </w:r>
      <w:r>
        <w:rPr>
          <w:rFonts w:ascii="LCARIW+CMR10"/>
          <w:color w:val="000000"/>
          <w:spacing w:val="-3"/>
          <w:sz w:val="20"/>
        </w:rPr>
        <w:t>[Treatment</w:t>
      </w:r>
      <w:r>
        <w:rPr>
          <w:rFonts w:ascii="Times New Roman"/>
          <w:color w:val="000000"/>
          <w:spacing w:val="19"/>
          <w:sz w:val="20"/>
        </w:rPr>
        <w:t xml:space="preserve"> </w:t>
      </w:r>
      <w:r>
        <w:rPr>
          <w:rFonts w:ascii="LCARIW+CMR10"/>
          <w:color w:val="000000"/>
          <w:sz w:val="20"/>
        </w:rPr>
        <w:t>&amp;</w:t>
      </w:r>
      <w:r>
        <w:rPr>
          <w:rFonts w:ascii="Times New Roman"/>
          <w:color w:val="000000"/>
          <w:spacing w:val="16"/>
          <w:sz w:val="20"/>
        </w:rPr>
        <w:t xml:space="preserve"> </w:t>
      </w:r>
      <w:r>
        <w:rPr>
          <w:rFonts w:ascii="LCARIW+CMR10"/>
          <w:color w:val="000000"/>
          <w:spacing w:val="-1"/>
          <w:sz w:val="20"/>
        </w:rPr>
        <w:t>Post]</w:t>
      </w:r>
      <w:r>
        <w:rPr>
          <w:rFonts w:ascii="FBTFAI+CMMI7"/>
          <w:color w:val="000000"/>
          <w:sz w:val="21"/>
          <w:vertAlign w:val="subscript"/>
        </w:rPr>
        <w:t>it</w:t>
      </w:r>
      <w:r>
        <w:rPr>
          <w:rFonts w:ascii="Times New Roman"/>
          <w:color w:val="000000"/>
          <w:spacing w:val="14"/>
          <w:sz w:val="21"/>
          <w:vertAlign w:val="subscript"/>
        </w:rPr>
        <w:t xml:space="preserve"> </w:t>
      </w:r>
      <w:r>
        <w:rPr>
          <w:rFonts w:ascii="LCARIW+CMR10"/>
          <w:color w:val="000000"/>
          <w:sz w:val="20"/>
        </w:rPr>
        <w:t>is</w:t>
      </w:r>
      <w:r>
        <w:rPr>
          <w:rFonts w:ascii="Times New Roman"/>
          <w:color w:val="000000"/>
          <w:spacing w:val="6"/>
          <w:sz w:val="20"/>
        </w:rPr>
        <w:t xml:space="preserve"> </w:t>
      </w:r>
      <w:r>
        <w:rPr>
          <w:rFonts w:ascii="LCARIW+CMR10"/>
          <w:color w:val="000000"/>
          <w:sz w:val="20"/>
        </w:rPr>
        <w:t>equal</w:t>
      </w:r>
      <w:r>
        <w:rPr>
          <w:rFonts w:ascii="Times New Roman"/>
          <w:color w:val="000000"/>
          <w:spacing w:val="7"/>
          <w:sz w:val="20"/>
        </w:rPr>
        <w:t xml:space="preserve"> </w:t>
      </w:r>
      <w:r>
        <w:rPr>
          <w:rFonts w:ascii="LCARIW+CMR10"/>
          <w:color w:val="000000"/>
          <w:sz w:val="20"/>
        </w:rPr>
        <w:t>to</w:t>
      </w:r>
      <w:r>
        <w:rPr>
          <w:rFonts w:ascii="Times New Roman"/>
          <w:color w:val="000000"/>
          <w:spacing w:val="6"/>
          <w:sz w:val="20"/>
        </w:rPr>
        <w:t xml:space="preserve"> </w:t>
      </w:r>
      <w:r>
        <w:rPr>
          <w:rFonts w:ascii="LCARIW+CMR10"/>
          <w:color w:val="000000"/>
          <w:sz w:val="20"/>
        </w:rPr>
        <w:t>1</w:t>
      </w:r>
      <w:r>
        <w:rPr>
          <w:rFonts w:ascii="Times New Roman"/>
          <w:color w:val="000000"/>
          <w:spacing w:val="6"/>
          <w:sz w:val="20"/>
        </w:rPr>
        <w:t xml:space="preserve"> </w:t>
      </w:r>
      <w:r>
        <w:rPr>
          <w:rFonts w:ascii="LCARIW+CMR10"/>
          <w:color w:val="000000"/>
          <w:sz w:val="20"/>
        </w:rPr>
        <w:t>only</w:t>
      </w:r>
      <w:r>
        <w:rPr>
          <w:rFonts w:ascii="Times New Roman"/>
          <w:color w:val="000000"/>
          <w:spacing w:val="7"/>
          <w:sz w:val="20"/>
        </w:rPr>
        <w:t xml:space="preserve"> </w:t>
      </w:r>
      <w:r>
        <w:rPr>
          <w:rFonts w:ascii="LCARIW+CMR10"/>
          <w:color w:val="000000"/>
          <w:sz w:val="20"/>
        </w:rPr>
        <w:t>for</w:t>
      </w:r>
      <w:r w:rsidR="00AA6522">
        <w:rPr>
          <w:rFonts w:ascii="Times New Roman" w:hint="eastAsia"/>
          <w:color w:val="000000"/>
          <w:sz w:val="20"/>
        </w:rPr>
        <w:t xml:space="preserve"> </w:t>
      </w:r>
      <w:r>
        <w:rPr>
          <w:rFonts w:ascii="LCARIW+CMR10"/>
          <w:color w:val="000000"/>
          <w:spacing w:val="-1"/>
          <w:sz w:val="20"/>
        </w:rPr>
        <w:t>treatment</w:t>
      </w:r>
      <w:r>
        <w:rPr>
          <w:rFonts w:ascii="Times New Roman"/>
          <w:color w:val="000000"/>
          <w:spacing w:val="6"/>
          <w:sz w:val="20"/>
        </w:rPr>
        <w:t xml:space="preserve"> </w:t>
      </w:r>
      <w:r>
        <w:rPr>
          <w:rFonts w:ascii="LCARIW+CMR10"/>
          <w:color w:val="000000"/>
          <w:sz w:val="20"/>
        </w:rPr>
        <w:t>households</w:t>
      </w:r>
      <w:r>
        <w:rPr>
          <w:rFonts w:ascii="Times New Roman"/>
          <w:color w:val="000000"/>
          <w:spacing w:val="5"/>
          <w:sz w:val="20"/>
        </w:rPr>
        <w:t xml:space="preserve"> </w:t>
      </w:r>
      <w:r>
        <w:rPr>
          <w:rFonts w:ascii="LCARIW+CMR10"/>
          <w:color w:val="000000"/>
          <w:sz w:val="20"/>
        </w:rPr>
        <w:t>in</w:t>
      </w:r>
      <w:r>
        <w:rPr>
          <w:rFonts w:ascii="Times New Roman"/>
          <w:color w:val="000000"/>
          <w:spacing w:val="4"/>
          <w:sz w:val="20"/>
        </w:rPr>
        <w:t xml:space="preserve"> </w:t>
      </w:r>
      <w:r>
        <w:rPr>
          <w:rFonts w:ascii="LCARIW+CMR10"/>
          <w:color w:val="000000"/>
          <w:sz w:val="20"/>
        </w:rPr>
        <w:t>the</w:t>
      </w:r>
      <w:r>
        <w:rPr>
          <w:rFonts w:ascii="Times New Roman"/>
          <w:color w:val="000000"/>
          <w:spacing w:val="5"/>
          <w:sz w:val="20"/>
        </w:rPr>
        <w:t xml:space="preserve"> </w:t>
      </w:r>
      <w:r>
        <w:rPr>
          <w:rFonts w:ascii="LCARIW+CMR10"/>
          <w:color w:val="000000"/>
          <w:spacing w:val="-1"/>
          <w:sz w:val="20"/>
        </w:rPr>
        <w:t>treatment</w:t>
      </w:r>
      <w:r>
        <w:rPr>
          <w:rFonts w:ascii="Times New Roman"/>
          <w:color w:val="000000"/>
          <w:spacing w:val="6"/>
          <w:sz w:val="20"/>
        </w:rPr>
        <w:t xml:space="preserve"> </w:t>
      </w:r>
      <w:r>
        <w:rPr>
          <w:rFonts w:ascii="LCARIW+CMR10"/>
          <w:color w:val="000000"/>
          <w:spacing w:val="2"/>
          <w:sz w:val="20"/>
        </w:rPr>
        <w:t>period.</w:t>
      </w:r>
      <w:r>
        <w:rPr>
          <w:rFonts w:ascii="Times New Roman"/>
          <w:color w:val="000000"/>
          <w:spacing w:val="33"/>
          <w:sz w:val="20"/>
        </w:rPr>
        <w:t xml:space="preserve"> </w:t>
      </w:r>
      <w:r>
        <w:rPr>
          <w:rFonts w:ascii="LCARIW+CMR10"/>
          <w:color w:val="000000"/>
          <w:sz w:val="20"/>
        </w:rPr>
        <w:t>The</w:t>
      </w:r>
      <w:r>
        <w:rPr>
          <w:rFonts w:ascii="Times New Roman"/>
          <w:color w:val="000000"/>
          <w:spacing w:val="5"/>
          <w:sz w:val="20"/>
        </w:rPr>
        <w:t xml:space="preserve"> </w:t>
      </w:r>
      <w:r>
        <w:rPr>
          <w:rFonts w:ascii="LCARIW+CMR10"/>
          <w:color w:val="000000"/>
          <w:spacing w:val="1"/>
          <w:sz w:val="20"/>
        </w:rPr>
        <w:t>model</w:t>
      </w:r>
      <w:r>
        <w:rPr>
          <w:rFonts w:ascii="Times New Roman"/>
          <w:color w:val="000000"/>
          <w:spacing w:val="4"/>
          <w:sz w:val="20"/>
        </w:rPr>
        <w:t xml:space="preserve"> </w:t>
      </w:r>
      <w:r>
        <w:rPr>
          <w:rFonts w:ascii="LCARIW+CMR10"/>
          <w:color w:val="000000"/>
          <w:sz w:val="20"/>
        </w:rPr>
        <w:t>also</w:t>
      </w:r>
      <w:r>
        <w:rPr>
          <w:rFonts w:ascii="Times New Roman"/>
          <w:color w:val="000000"/>
          <w:spacing w:val="5"/>
          <w:sz w:val="20"/>
        </w:rPr>
        <w:t xml:space="preserve"> </w:t>
      </w:r>
      <w:r>
        <w:rPr>
          <w:rFonts w:ascii="LCARIW+CMR10"/>
          <w:color w:val="000000"/>
          <w:sz w:val="20"/>
        </w:rPr>
        <w:t>includes</w:t>
      </w:r>
      <w:r>
        <w:rPr>
          <w:rFonts w:ascii="Times New Roman"/>
          <w:color w:val="000000"/>
          <w:spacing w:val="5"/>
          <w:sz w:val="20"/>
        </w:rPr>
        <w:t xml:space="preserve"> </w:t>
      </w:r>
      <w:r>
        <w:rPr>
          <w:rFonts w:ascii="LCARIW+CMR10"/>
          <w:color w:val="000000"/>
          <w:spacing w:val="-1"/>
          <w:sz w:val="20"/>
        </w:rPr>
        <w:t>interaction</w:t>
      </w:r>
      <w:r>
        <w:rPr>
          <w:rFonts w:ascii="Times New Roman"/>
          <w:color w:val="000000"/>
          <w:spacing w:val="5"/>
          <w:sz w:val="20"/>
        </w:rPr>
        <w:t xml:space="preserve"> </w:t>
      </w:r>
      <w:r>
        <w:rPr>
          <w:rFonts w:ascii="LCARIW+CMR10"/>
          <w:color w:val="000000"/>
          <w:sz w:val="20"/>
        </w:rPr>
        <w:t>terms</w:t>
      </w:r>
      <w:r>
        <w:rPr>
          <w:rFonts w:ascii="Times New Roman"/>
          <w:color w:val="000000"/>
          <w:spacing w:val="5"/>
          <w:sz w:val="20"/>
        </w:rPr>
        <w:t xml:space="preserve"> </w:t>
      </w:r>
      <w:r>
        <w:rPr>
          <w:rFonts w:ascii="LCARIW+CMR10"/>
          <w:color w:val="000000"/>
          <w:spacing w:val="-1"/>
          <w:sz w:val="20"/>
        </w:rPr>
        <w:t>between</w:t>
      </w:r>
      <w:r>
        <w:rPr>
          <w:rFonts w:ascii="Times New Roman"/>
          <w:color w:val="000000"/>
          <w:spacing w:val="6"/>
          <w:sz w:val="20"/>
        </w:rPr>
        <w:t xml:space="preserve"> </w:t>
      </w:r>
      <w:r>
        <w:rPr>
          <w:rFonts w:ascii="LCARIW+CMR10"/>
          <w:color w:val="000000"/>
          <w:spacing w:val="-2"/>
          <w:sz w:val="20"/>
        </w:rPr>
        <w:t>HDD-relevant</w:t>
      </w:r>
      <w:r w:rsidR="00AA6522">
        <w:rPr>
          <w:rFonts w:ascii="Times New Roman" w:hint="eastAsia"/>
          <w:color w:val="000000"/>
          <w:sz w:val="20"/>
        </w:rPr>
        <w:t xml:space="preserve"> </w:t>
      </w:r>
      <w:r>
        <w:rPr>
          <w:rFonts w:ascii="LCARIW+CMR10"/>
          <w:color w:val="000000"/>
          <w:sz w:val="20"/>
        </w:rPr>
        <w:t>terms</w:t>
      </w:r>
      <w:r>
        <w:rPr>
          <w:rFonts w:ascii="Times New Roman"/>
          <w:color w:val="000000"/>
          <w:spacing w:val="19"/>
          <w:sz w:val="20"/>
        </w:rPr>
        <w:t xml:space="preserve"> </w:t>
      </w:r>
      <w:r>
        <w:rPr>
          <w:rFonts w:ascii="LCARIW+CMR10"/>
          <w:color w:val="000000"/>
          <w:sz w:val="20"/>
        </w:rPr>
        <w:t>and</w:t>
      </w:r>
      <w:r>
        <w:rPr>
          <w:rFonts w:ascii="Times New Roman"/>
          <w:color w:val="000000"/>
          <w:spacing w:val="19"/>
          <w:sz w:val="20"/>
        </w:rPr>
        <w:t xml:space="preserve"> </w:t>
      </w:r>
      <w:r>
        <w:rPr>
          <w:rFonts w:ascii="LCARIW+CMR10"/>
          <w:color w:val="000000"/>
          <w:sz w:val="20"/>
        </w:rPr>
        <w:t>those</w:t>
      </w:r>
      <w:r>
        <w:rPr>
          <w:rFonts w:ascii="Times New Roman"/>
          <w:color w:val="000000"/>
          <w:spacing w:val="19"/>
          <w:sz w:val="20"/>
        </w:rPr>
        <w:t xml:space="preserve"> </w:t>
      </w:r>
      <w:r>
        <w:rPr>
          <w:rFonts w:ascii="LCARIW+CMR10"/>
          <w:color w:val="000000"/>
          <w:sz w:val="20"/>
        </w:rPr>
        <w:t>indicator</w:t>
      </w:r>
      <w:r>
        <w:rPr>
          <w:rFonts w:ascii="Times New Roman"/>
          <w:color w:val="000000"/>
          <w:spacing w:val="19"/>
          <w:sz w:val="20"/>
        </w:rPr>
        <w:t xml:space="preserve"> </w:t>
      </w:r>
      <w:r>
        <w:rPr>
          <w:rFonts w:ascii="LCARIW+CMR10"/>
          <w:color w:val="000000"/>
          <w:spacing w:val="-1"/>
          <w:sz w:val="20"/>
        </w:rPr>
        <w:t>variables.</w:t>
      </w:r>
      <w:r>
        <w:rPr>
          <w:rFonts w:ascii="Times New Roman"/>
          <w:color w:val="000000"/>
          <w:spacing w:val="46"/>
          <w:sz w:val="20"/>
        </w:rPr>
        <w:t xml:space="preserve"> </w:t>
      </w:r>
      <w:r>
        <w:rPr>
          <w:rFonts w:ascii="LCARIW+CMR10"/>
          <w:color w:val="000000"/>
          <w:sz w:val="20"/>
        </w:rPr>
        <w:t>In</w:t>
      </w:r>
      <w:r>
        <w:rPr>
          <w:rFonts w:ascii="Times New Roman"/>
          <w:color w:val="000000"/>
          <w:spacing w:val="18"/>
          <w:sz w:val="20"/>
        </w:rPr>
        <w:t xml:space="preserve"> </w:t>
      </w:r>
      <w:r>
        <w:rPr>
          <w:rFonts w:ascii="LCARIW+CMR10"/>
          <w:color w:val="000000"/>
          <w:sz w:val="20"/>
        </w:rPr>
        <w:t>the</w:t>
      </w:r>
      <w:r>
        <w:rPr>
          <w:rFonts w:ascii="Times New Roman"/>
          <w:color w:val="000000"/>
          <w:spacing w:val="18"/>
          <w:sz w:val="20"/>
        </w:rPr>
        <w:t xml:space="preserve"> </w:t>
      </w:r>
      <w:r>
        <w:rPr>
          <w:rFonts w:ascii="LCARIW+CMR10"/>
          <w:color w:val="000000"/>
          <w:sz w:val="20"/>
        </w:rPr>
        <w:t>econometric</w:t>
      </w:r>
      <w:r>
        <w:rPr>
          <w:rFonts w:ascii="Times New Roman"/>
          <w:color w:val="000000"/>
          <w:spacing w:val="19"/>
          <w:sz w:val="20"/>
        </w:rPr>
        <w:t xml:space="preserve"> </w:t>
      </w:r>
      <w:r>
        <w:rPr>
          <w:rFonts w:ascii="LCARIW+CMR10"/>
          <w:color w:val="000000"/>
          <w:spacing w:val="1"/>
          <w:sz w:val="20"/>
        </w:rPr>
        <w:t>model,</w:t>
      </w:r>
      <w:r>
        <w:rPr>
          <w:rFonts w:ascii="Times New Roman"/>
          <w:color w:val="000000"/>
          <w:spacing w:val="18"/>
          <w:sz w:val="20"/>
        </w:rPr>
        <w:t xml:space="preserve"> </w:t>
      </w:r>
      <w:proofErr w:type="spellStart"/>
      <w:r>
        <w:rPr>
          <w:rFonts w:ascii="UEIMWF+CMMI10"/>
          <w:color w:val="000000"/>
          <w:spacing w:val="7"/>
          <w:sz w:val="20"/>
        </w:rPr>
        <w:t>HDD</w:t>
      </w:r>
      <w:r>
        <w:rPr>
          <w:rFonts w:ascii="FBTFAI+CMMI7"/>
          <w:color w:val="000000"/>
          <w:sz w:val="21"/>
          <w:vertAlign w:val="subscript"/>
        </w:rPr>
        <w:t>t</w:t>
      </w:r>
      <w:proofErr w:type="spellEnd"/>
      <w:r>
        <w:rPr>
          <w:rFonts w:ascii="Times New Roman"/>
          <w:color w:val="000000"/>
          <w:spacing w:val="26"/>
          <w:sz w:val="21"/>
          <w:vertAlign w:val="subscript"/>
        </w:rPr>
        <w:t xml:space="preserve"> </w:t>
      </w:r>
      <w:r>
        <w:rPr>
          <w:rFonts w:ascii="LCARIW+CMR10"/>
          <w:color w:val="000000"/>
          <w:sz w:val="20"/>
        </w:rPr>
        <w:t>means</w:t>
      </w:r>
      <w:r>
        <w:rPr>
          <w:rFonts w:ascii="Times New Roman"/>
          <w:color w:val="000000"/>
          <w:spacing w:val="19"/>
          <w:sz w:val="20"/>
        </w:rPr>
        <w:t xml:space="preserve"> </w:t>
      </w:r>
      <w:r>
        <w:rPr>
          <w:rFonts w:ascii="LCARIW+CMR10"/>
          <w:color w:val="000000"/>
          <w:sz w:val="20"/>
        </w:rPr>
        <w:t>the</w:t>
      </w:r>
      <w:r>
        <w:rPr>
          <w:rFonts w:ascii="Times New Roman"/>
          <w:color w:val="000000"/>
          <w:spacing w:val="18"/>
          <w:sz w:val="20"/>
        </w:rPr>
        <w:t xml:space="preserve"> </w:t>
      </w:r>
      <w:r>
        <w:rPr>
          <w:rFonts w:ascii="LCARIW+CMR10"/>
          <w:color w:val="000000"/>
          <w:sz w:val="20"/>
        </w:rPr>
        <w:t>daily</w:t>
      </w:r>
      <w:r>
        <w:rPr>
          <w:rFonts w:ascii="Times New Roman"/>
          <w:color w:val="000000"/>
          <w:spacing w:val="18"/>
          <w:sz w:val="20"/>
        </w:rPr>
        <w:t xml:space="preserve"> </w:t>
      </w:r>
      <w:r>
        <w:rPr>
          <w:rFonts w:ascii="LCARIW+CMR10"/>
          <w:color w:val="000000"/>
          <w:sz w:val="20"/>
        </w:rPr>
        <w:t>heating</w:t>
      </w:r>
      <w:r>
        <w:rPr>
          <w:rFonts w:ascii="Times New Roman"/>
          <w:color w:val="000000"/>
          <w:spacing w:val="18"/>
          <w:sz w:val="20"/>
        </w:rPr>
        <w:t xml:space="preserve"> </w:t>
      </w:r>
      <w:r>
        <w:rPr>
          <w:rFonts w:ascii="LCARIW+CMR10"/>
          <w:color w:val="000000"/>
          <w:sz w:val="20"/>
        </w:rPr>
        <w:t>degree</w:t>
      </w:r>
      <w:r>
        <w:rPr>
          <w:rFonts w:ascii="Times New Roman"/>
          <w:color w:val="000000"/>
          <w:spacing w:val="19"/>
          <w:sz w:val="20"/>
        </w:rPr>
        <w:t xml:space="preserve"> </w:t>
      </w:r>
      <w:r>
        <w:rPr>
          <w:rFonts w:ascii="LCARIW+CMR10"/>
          <w:color w:val="000000"/>
          <w:spacing w:val="-2"/>
          <w:sz w:val="20"/>
        </w:rPr>
        <w:t>days</w:t>
      </w:r>
      <w:r>
        <w:rPr>
          <w:rFonts w:ascii="Times New Roman"/>
          <w:color w:val="000000"/>
          <w:spacing w:val="20"/>
          <w:sz w:val="20"/>
        </w:rPr>
        <w:t xml:space="preserve"> </w:t>
      </w:r>
      <w:r>
        <w:rPr>
          <w:rFonts w:ascii="LCARIW+CMR10"/>
          <w:color w:val="000000"/>
          <w:sz w:val="20"/>
        </w:rPr>
        <w:t>on</w:t>
      </w:r>
      <w:r w:rsidR="00AA6522">
        <w:rPr>
          <w:rFonts w:ascii="Times New Roman" w:hint="eastAsia"/>
          <w:color w:val="000000"/>
          <w:sz w:val="20"/>
        </w:rPr>
        <w:t xml:space="preserve"> </w:t>
      </w:r>
      <w:r>
        <w:rPr>
          <w:rFonts w:ascii="LCARIW+CMR10"/>
          <w:color w:val="000000"/>
          <w:sz w:val="20"/>
        </w:rPr>
        <w:t>the</w:t>
      </w:r>
      <w:r>
        <w:rPr>
          <w:rFonts w:ascii="Times New Roman"/>
          <w:color w:val="000000"/>
          <w:spacing w:val="9"/>
          <w:sz w:val="20"/>
        </w:rPr>
        <w:t xml:space="preserve"> </w:t>
      </w:r>
      <w:r>
        <w:rPr>
          <w:rFonts w:ascii="LCARIW+CMR10"/>
          <w:color w:val="000000"/>
          <w:spacing w:val="-3"/>
          <w:sz w:val="20"/>
        </w:rPr>
        <w:t>day</w:t>
      </w:r>
      <w:r>
        <w:rPr>
          <w:rFonts w:ascii="Times New Roman"/>
          <w:color w:val="000000"/>
          <w:spacing w:val="12"/>
          <w:sz w:val="20"/>
        </w:rPr>
        <w:t xml:space="preserve"> </w:t>
      </w:r>
      <w:r>
        <w:rPr>
          <w:rFonts w:ascii="UEIMWF+CMMI10"/>
          <w:color w:val="000000"/>
          <w:sz w:val="20"/>
        </w:rPr>
        <w:t>t</w:t>
      </w:r>
      <w:r>
        <w:rPr>
          <w:rFonts w:ascii="LCARIW+CMR10"/>
          <w:color w:val="000000"/>
          <w:sz w:val="20"/>
        </w:rPr>
        <w:t>.</w:t>
      </w:r>
      <w:r>
        <w:rPr>
          <w:rFonts w:ascii="Times New Roman"/>
          <w:color w:val="000000"/>
          <w:spacing w:val="36"/>
          <w:sz w:val="20"/>
        </w:rPr>
        <w:t xml:space="preserve"> </w:t>
      </w:r>
      <w:commentRangeStart w:id="21"/>
      <w:r>
        <w:rPr>
          <w:rFonts w:ascii="LCARIW+CMR10"/>
          <w:color w:val="000000"/>
          <w:sz w:val="20"/>
        </w:rPr>
        <w:t>And</w:t>
      </w:r>
      <w:r>
        <w:rPr>
          <w:rFonts w:ascii="Times New Roman"/>
          <w:color w:val="000000"/>
          <w:spacing w:val="10"/>
          <w:sz w:val="20"/>
        </w:rPr>
        <w:t xml:space="preserve"> </w:t>
      </w:r>
      <w:proofErr w:type="spellStart"/>
      <w:r>
        <w:rPr>
          <w:rFonts w:ascii="UEIMWF+CMMI10"/>
          <w:color w:val="000000"/>
          <w:spacing w:val="9"/>
          <w:sz w:val="20"/>
        </w:rPr>
        <w:t>HDD</w:t>
      </w:r>
      <w:r>
        <w:rPr>
          <w:rFonts w:ascii="WMEBNR+CMSY7" w:hAnsi="WMEBNR+CMSY7" w:cs="WMEBNR+CMSY7"/>
          <w:color w:val="000000"/>
          <w:sz w:val="14"/>
        </w:rPr>
        <w:t>∗</w:t>
      </w:r>
      <w:r w:rsidR="00463935">
        <w:rPr>
          <w:rFonts w:ascii="FBTFAI+CMMI7"/>
          <w:color w:val="000000"/>
          <w:sz w:val="21"/>
          <w:vertAlign w:val="subscript"/>
        </w:rPr>
        <w:t>t</w:t>
      </w:r>
      <w:proofErr w:type="spellEnd"/>
      <w:r w:rsidR="00463935">
        <w:rPr>
          <w:rFonts w:ascii="Times New Roman"/>
          <w:color w:val="000000"/>
          <w:spacing w:val="44"/>
          <w:sz w:val="21"/>
          <w:vertAlign w:val="subscript"/>
        </w:rPr>
        <w:t xml:space="preserve"> </w:t>
      </w:r>
      <w:r w:rsidR="00463935">
        <w:rPr>
          <w:rFonts w:ascii="LCARIW+CMR10"/>
          <w:color w:val="000000"/>
          <w:sz w:val="20"/>
        </w:rPr>
        <w:t>is</w:t>
      </w:r>
      <w:r w:rsidR="00463935">
        <w:rPr>
          <w:rFonts w:ascii="Times New Roman"/>
          <w:color w:val="000000"/>
          <w:spacing w:val="9"/>
          <w:sz w:val="20"/>
        </w:rPr>
        <w:t xml:space="preserve"> </w:t>
      </w:r>
      <w:r w:rsidR="00463935">
        <w:rPr>
          <w:rFonts w:ascii="LCARIW+CMR10"/>
          <w:color w:val="000000"/>
          <w:sz w:val="20"/>
        </w:rPr>
        <w:t>required</w:t>
      </w:r>
      <w:r w:rsidR="00463935">
        <w:rPr>
          <w:rFonts w:ascii="Times New Roman"/>
          <w:color w:val="000000"/>
          <w:spacing w:val="9"/>
          <w:sz w:val="20"/>
        </w:rPr>
        <w:t xml:space="preserve"> </w:t>
      </w:r>
      <w:r w:rsidR="00463935">
        <w:rPr>
          <w:rFonts w:ascii="LCARIW+CMR10"/>
          <w:color w:val="000000"/>
          <w:sz w:val="20"/>
        </w:rPr>
        <w:t>to</w:t>
      </w:r>
      <w:r w:rsidR="00463935">
        <w:rPr>
          <w:rFonts w:ascii="Times New Roman"/>
          <w:color w:val="000000"/>
          <w:spacing w:val="9"/>
          <w:sz w:val="20"/>
        </w:rPr>
        <w:t xml:space="preserve"> </w:t>
      </w:r>
      <w:r w:rsidR="00463935">
        <w:rPr>
          <w:rFonts w:ascii="LCARIW+CMR10"/>
          <w:color w:val="000000"/>
          <w:sz w:val="20"/>
        </w:rPr>
        <w:t>introduce</w:t>
      </w:r>
      <w:r w:rsidR="00463935">
        <w:rPr>
          <w:rFonts w:ascii="Times New Roman"/>
          <w:color w:val="000000"/>
          <w:spacing w:val="9"/>
          <w:sz w:val="20"/>
        </w:rPr>
        <w:t xml:space="preserve"> </w:t>
      </w:r>
      <w:r w:rsidR="00463935">
        <w:rPr>
          <w:rFonts w:ascii="LCARIW+CMR10"/>
          <w:color w:val="000000"/>
          <w:spacing w:val="-1"/>
          <w:sz w:val="20"/>
        </w:rPr>
        <w:t>nonlinearity</w:t>
      </w:r>
      <w:r w:rsidR="00463935">
        <w:rPr>
          <w:rFonts w:ascii="Times New Roman"/>
          <w:color w:val="000000"/>
          <w:spacing w:val="10"/>
          <w:sz w:val="20"/>
        </w:rPr>
        <w:t xml:space="preserve"> </w:t>
      </w:r>
      <w:r w:rsidR="00463935">
        <w:rPr>
          <w:rFonts w:ascii="LCARIW+CMR10"/>
          <w:color w:val="000000"/>
          <w:sz w:val="20"/>
        </w:rPr>
        <w:t>in</w:t>
      </w:r>
      <w:r w:rsidR="00463935">
        <w:rPr>
          <w:rFonts w:ascii="Times New Roman"/>
          <w:color w:val="000000"/>
          <w:spacing w:val="9"/>
          <w:sz w:val="20"/>
        </w:rPr>
        <w:t xml:space="preserve"> </w:t>
      </w:r>
      <w:r w:rsidR="00463935">
        <w:rPr>
          <w:rFonts w:ascii="LCARIW+CMR10"/>
          <w:color w:val="000000"/>
          <w:sz w:val="20"/>
        </w:rPr>
        <w:t>HDD-associated</w:t>
      </w:r>
      <w:r w:rsidR="00463935">
        <w:rPr>
          <w:rFonts w:ascii="Times New Roman"/>
          <w:color w:val="000000"/>
          <w:spacing w:val="9"/>
          <w:sz w:val="20"/>
        </w:rPr>
        <w:t xml:space="preserve"> </w:t>
      </w:r>
      <w:r w:rsidR="00463935">
        <w:rPr>
          <w:rFonts w:ascii="LCARIW+CMR10"/>
          <w:color w:val="000000"/>
          <w:spacing w:val="1"/>
          <w:sz w:val="20"/>
        </w:rPr>
        <w:t>response</w:t>
      </w:r>
      <w:r w:rsidR="00463935">
        <w:rPr>
          <w:rFonts w:ascii="Times New Roman"/>
          <w:color w:val="000000"/>
          <w:spacing w:val="9"/>
          <w:sz w:val="20"/>
        </w:rPr>
        <w:t xml:space="preserve"> </w:t>
      </w:r>
      <w:r w:rsidR="00463935">
        <w:rPr>
          <w:rFonts w:ascii="LCARIW+CMR10"/>
          <w:color w:val="000000"/>
          <w:sz w:val="20"/>
        </w:rPr>
        <w:t>to</w:t>
      </w:r>
      <w:r w:rsidR="00463935">
        <w:rPr>
          <w:rFonts w:ascii="Times New Roman"/>
          <w:color w:val="000000"/>
          <w:spacing w:val="9"/>
          <w:sz w:val="20"/>
        </w:rPr>
        <w:t xml:space="preserve"> </w:t>
      </w:r>
      <w:r w:rsidR="00463935">
        <w:rPr>
          <w:rFonts w:ascii="LCARIW+CMR10"/>
          <w:color w:val="000000"/>
          <w:sz w:val="20"/>
        </w:rPr>
        <w:t>TOU</w:t>
      </w:r>
      <w:r w:rsidR="00463935">
        <w:rPr>
          <w:rFonts w:ascii="Times New Roman"/>
          <w:color w:val="000000"/>
          <w:spacing w:val="9"/>
          <w:sz w:val="20"/>
        </w:rPr>
        <w:t xml:space="preserve"> </w:t>
      </w:r>
      <w:r w:rsidR="00463935">
        <w:rPr>
          <w:rFonts w:ascii="LCARIW+CMR10"/>
          <w:color w:val="000000"/>
          <w:sz w:val="20"/>
        </w:rPr>
        <w:t>pricing.</w:t>
      </w:r>
      <w:r w:rsidR="00AA6522">
        <w:rPr>
          <w:rStyle w:val="FootnoteReference"/>
          <w:rFonts w:ascii="LCARIW+CMR10"/>
          <w:color w:val="000000"/>
          <w:sz w:val="20"/>
        </w:rPr>
        <w:footnoteReference w:id="2"/>
      </w:r>
      <w:r w:rsidR="00AA6522">
        <w:rPr>
          <w:rFonts w:ascii="LCARIW+CMR10"/>
          <w:color w:val="000000"/>
          <w:sz w:val="20"/>
        </w:rPr>
        <w:t xml:space="preserve"> </w:t>
      </w:r>
      <w:commentRangeEnd w:id="21"/>
      <w:r w:rsidR="00175845">
        <w:rPr>
          <w:rStyle w:val="CommentReference"/>
        </w:rPr>
        <w:commentReference w:id="21"/>
      </w:r>
      <w:r>
        <w:rPr>
          <w:rFonts w:ascii="LCARIW+CMR10"/>
          <w:color w:val="000000"/>
          <w:sz w:val="20"/>
        </w:rPr>
        <w:t>Th</w:t>
      </w:r>
      <w:r w:rsidR="00463935">
        <w:rPr>
          <w:rFonts w:ascii="LCARIW+CMR10"/>
          <w:color w:val="000000"/>
          <w:sz w:val="20"/>
        </w:rPr>
        <w:t>e</w:t>
      </w:r>
      <w:r w:rsidR="00463935">
        <w:rPr>
          <w:rFonts w:ascii="Cambria" w:hAnsi="Cambria" w:hint="eastAsia"/>
          <w:color w:val="000000"/>
          <w:sz w:val="20"/>
        </w:rPr>
        <w:t xml:space="preserve"> </w:t>
      </w:r>
      <w:r>
        <w:rPr>
          <w:rFonts w:ascii="LCARIW+CMR10"/>
          <w:color w:val="000000"/>
          <w:sz w:val="20"/>
        </w:rPr>
        <w:t>terms</w:t>
      </w:r>
      <w:r>
        <w:rPr>
          <w:rFonts w:ascii="Times New Roman"/>
          <w:color w:val="000000"/>
          <w:spacing w:val="37"/>
          <w:sz w:val="20"/>
        </w:rPr>
        <w:t xml:space="preserve"> </w:t>
      </w:r>
      <w:r>
        <w:rPr>
          <w:rFonts w:ascii="POFQVH+CMMI10" w:hAnsi="POFQVH+CMMI10" w:cs="POFQVH+CMMI10"/>
          <w:color w:val="000000"/>
          <w:sz w:val="20"/>
        </w:rPr>
        <w:t>α</w:t>
      </w:r>
      <w:proofErr w:type="spellStart"/>
      <w:r>
        <w:rPr>
          <w:rFonts w:ascii="FBTFAI+CMMI7"/>
          <w:color w:val="000000"/>
          <w:spacing w:val="7"/>
          <w:sz w:val="21"/>
          <w:vertAlign w:val="subscript"/>
        </w:rPr>
        <w:t>iw</w:t>
      </w:r>
      <w:proofErr w:type="spellEnd"/>
      <w:r>
        <w:rPr>
          <w:rFonts w:ascii="LCARIW+CMR10"/>
          <w:color w:val="000000"/>
          <w:sz w:val="20"/>
        </w:rPr>
        <w:t>,</w:t>
      </w:r>
      <w:r>
        <w:rPr>
          <w:rFonts w:ascii="Times New Roman"/>
          <w:color w:val="000000"/>
          <w:spacing w:val="42"/>
          <w:sz w:val="20"/>
        </w:rPr>
        <w:t xml:space="preserve"> </w:t>
      </w:r>
      <w:proofErr w:type="spellStart"/>
      <w:r>
        <w:rPr>
          <w:rFonts w:ascii="POFQVH+CMMI10" w:hAnsi="POFQVH+CMMI10" w:cs="POFQVH+CMMI10"/>
          <w:color w:val="000000"/>
          <w:sz w:val="20"/>
        </w:rPr>
        <w:t>γ</w:t>
      </w:r>
      <w:r>
        <w:rPr>
          <w:rFonts w:ascii="FBTFAI+CMMI7"/>
          <w:color w:val="000000"/>
          <w:spacing w:val="7"/>
          <w:sz w:val="21"/>
          <w:vertAlign w:val="subscript"/>
        </w:rPr>
        <w:t>dw</w:t>
      </w:r>
      <w:proofErr w:type="spellEnd"/>
      <w:r>
        <w:rPr>
          <w:rFonts w:ascii="LCARIW+CMR10"/>
          <w:color w:val="000000"/>
          <w:sz w:val="20"/>
        </w:rPr>
        <w:t>,</w:t>
      </w:r>
      <w:r>
        <w:rPr>
          <w:rFonts w:ascii="Times New Roman"/>
          <w:color w:val="000000"/>
          <w:spacing w:val="42"/>
          <w:sz w:val="20"/>
        </w:rPr>
        <w:t xml:space="preserve"> </w:t>
      </w:r>
      <w:r>
        <w:rPr>
          <w:rFonts w:ascii="LCARIW+CMR10"/>
          <w:color w:val="000000"/>
          <w:sz w:val="20"/>
        </w:rPr>
        <w:t>and</w:t>
      </w:r>
      <w:r>
        <w:rPr>
          <w:rFonts w:ascii="Times New Roman"/>
          <w:color w:val="000000"/>
          <w:spacing w:val="37"/>
          <w:sz w:val="20"/>
        </w:rPr>
        <w:t xml:space="preserve"> </w:t>
      </w:r>
      <w:proofErr w:type="spellStart"/>
      <w:r>
        <w:rPr>
          <w:rFonts w:ascii="POFQVH+CMMI10" w:hAnsi="POFQVH+CMMI10" w:cs="POFQVH+CMMI10"/>
          <w:color w:val="000000"/>
          <w:sz w:val="20"/>
        </w:rPr>
        <w:t>δ</w:t>
      </w:r>
      <w:r>
        <w:rPr>
          <w:rFonts w:ascii="FBTFAI+CMMI7"/>
          <w:color w:val="000000"/>
          <w:sz w:val="21"/>
          <w:vertAlign w:val="subscript"/>
        </w:rPr>
        <w:t>mw</w:t>
      </w:r>
      <w:proofErr w:type="spellEnd"/>
      <w:r>
        <w:rPr>
          <w:rFonts w:ascii="Times New Roman"/>
          <w:color w:val="000000"/>
          <w:spacing w:val="48"/>
          <w:sz w:val="21"/>
          <w:vertAlign w:val="subscript"/>
        </w:rPr>
        <w:t xml:space="preserve"> </w:t>
      </w:r>
      <w:r>
        <w:rPr>
          <w:rFonts w:ascii="LCARIW+CMR10"/>
          <w:color w:val="000000"/>
          <w:sz w:val="20"/>
        </w:rPr>
        <w:t>are</w:t>
      </w:r>
      <w:r>
        <w:rPr>
          <w:rFonts w:ascii="Times New Roman"/>
          <w:color w:val="000000"/>
          <w:spacing w:val="37"/>
          <w:sz w:val="20"/>
        </w:rPr>
        <w:t xml:space="preserve"> </w:t>
      </w:r>
      <w:r>
        <w:rPr>
          <w:rFonts w:ascii="LCARIW+CMR10"/>
          <w:color w:val="000000"/>
          <w:spacing w:val="-1"/>
          <w:sz w:val="20"/>
        </w:rPr>
        <w:t>household-by-half-hourly-time-window,</w:t>
      </w:r>
      <w:r>
        <w:rPr>
          <w:rFonts w:ascii="Times New Roman"/>
          <w:color w:val="000000"/>
          <w:spacing w:val="42"/>
          <w:sz w:val="20"/>
        </w:rPr>
        <w:t xml:space="preserve"> </w:t>
      </w:r>
      <w:r>
        <w:rPr>
          <w:rFonts w:ascii="LCARIW+CMR10"/>
          <w:color w:val="000000"/>
          <w:spacing w:val="-1"/>
          <w:sz w:val="20"/>
        </w:rPr>
        <w:t>day-of-week-by-half-hourly-time-window</w:t>
      </w:r>
      <w:r w:rsidR="00AA6522">
        <w:rPr>
          <w:rFonts w:ascii="Times New Roman" w:hint="eastAsia"/>
          <w:color w:val="000000"/>
          <w:sz w:val="20"/>
        </w:rPr>
        <w:t xml:space="preserve"> </w:t>
      </w:r>
      <w:r>
        <w:rPr>
          <w:rFonts w:ascii="LCARIW+CMR10"/>
          <w:color w:val="000000"/>
          <w:sz w:val="20"/>
        </w:rPr>
        <w:t>and</w:t>
      </w:r>
      <w:r>
        <w:rPr>
          <w:rFonts w:ascii="Times New Roman"/>
          <w:color w:val="000000"/>
          <w:spacing w:val="16"/>
          <w:sz w:val="20"/>
        </w:rPr>
        <w:t xml:space="preserve"> </w:t>
      </w:r>
      <w:r>
        <w:rPr>
          <w:rFonts w:ascii="LCARIW+CMR10"/>
          <w:color w:val="000000"/>
          <w:spacing w:val="-1"/>
          <w:sz w:val="20"/>
        </w:rPr>
        <w:t>month-of-year-by-half-hourly-time-window</w:t>
      </w:r>
      <w:r>
        <w:rPr>
          <w:rFonts w:ascii="Times New Roman"/>
          <w:color w:val="000000"/>
          <w:spacing w:val="17"/>
          <w:sz w:val="20"/>
        </w:rPr>
        <w:t xml:space="preserve"> </w:t>
      </w:r>
      <w:r>
        <w:rPr>
          <w:rFonts w:ascii="LCARIW+CMR10" w:hAnsi="LCARIW+CMR10" w:cs="LCARIW+CMR10"/>
          <w:color w:val="000000"/>
          <w:sz w:val="20"/>
        </w:rPr>
        <w:t>ﬁxed</w:t>
      </w:r>
      <w:r>
        <w:rPr>
          <w:rFonts w:ascii="Times New Roman"/>
          <w:color w:val="000000"/>
          <w:spacing w:val="16"/>
          <w:sz w:val="20"/>
        </w:rPr>
        <w:t xml:space="preserve"> </w:t>
      </w:r>
      <w:r>
        <w:rPr>
          <w:rFonts w:ascii="LCARIW+CMR10"/>
          <w:color w:val="000000"/>
          <w:sz w:val="20"/>
        </w:rPr>
        <w:t>e</w:t>
      </w:r>
      <w:r>
        <w:rPr>
          <w:rFonts w:ascii="LSPPBV+CMR10" w:hAnsi="LSPPBV+CMR10" w:cs="LSPPBV+CMR10"/>
          <w:color w:val="000000"/>
          <w:sz w:val="20"/>
        </w:rPr>
        <w:t>ﬀ</w:t>
      </w:r>
      <w:r>
        <w:rPr>
          <w:rFonts w:ascii="LCARIW+CMR10"/>
          <w:color w:val="000000"/>
          <w:sz w:val="20"/>
        </w:rPr>
        <w:t>ects,</w:t>
      </w:r>
      <w:r>
        <w:rPr>
          <w:rFonts w:ascii="Times New Roman"/>
          <w:color w:val="000000"/>
          <w:spacing w:val="17"/>
          <w:sz w:val="20"/>
        </w:rPr>
        <w:t xml:space="preserve"> </w:t>
      </w:r>
      <w:r>
        <w:rPr>
          <w:rFonts w:ascii="LCARIW+CMR10"/>
          <w:color w:val="000000"/>
          <w:spacing w:val="-2"/>
          <w:sz w:val="20"/>
        </w:rPr>
        <w:t>respectively.</w:t>
      </w:r>
    </w:p>
    <w:p w14:paraId="39B6A268" w14:textId="35CFB8D5" w:rsidR="003820C6" w:rsidRDefault="0076004A" w:rsidP="00C74D91">
      <w:pPr>
        <w:spacing w:before="134" w:after="0" w:line="360" w:lineRule="auto"/>
        <w:ind w:firstLine="299"/>
        <w:rPr>
          <w:rFonts w:ascii="Times New Roman"/>
          <w:color w:val="000000"/>
          <w:sz w:val="20"/>
        </w:rPr>
      </w:pPr>
      <w:r>
        <w:rPr>
          <w:rFonts w:ascii="LCARIW+CMR10"/>
          <w:color w:val="000000"/>
          <w:sz w:val="20"/>
        </w:rPr>
        <w:t>The</w:t>
      </w:r>
      <w:r>
        <w:rPr>
          <w:rFonts w:ascii="Times New Roman"/>
          <w:color w:val="000000"/>
          <w:spacing w:val="21"/>
          <w:sz w:val="20"/>
        </w:rPr>
        <w:t xml:space="preserve"> </w:t>
      </w:r>
      <w:r>
        <w:rPr>
          <w:rFonts w:ascii="LCARIW+CMR10"/>
          <w:color w:val="000000"/>
          <w:sz w:val="20"/>
        </w:rPr>
        <w:t>primary</w:t>
      </w:r>
      <w:r>
        <w:rPr>
          <w:rFonts w:ascii="Times New Roman"/>
          <w:color w:val="000000"/>
          <w:spacing w:val="21"/>
          <w:sz w:val="20"/>
        </w:rPr>
        <w:t xml:space="preserve"> </w:t>
      </w:r>
      <w:r>
        <w:rPr>
          <w:rFonts w:ascii="LCARIW+CMR10"/>
          <w:color w:val="000000"/>
          <w:spacing w:val="2"/>
          <w:sz w:val="20"/>
        </w:rPr>
        <w:t>coe</w:t>
      </w:r>
      <w:r>
        <w:rPr>
          <w:rFonts w:ascii="LSPPBV+CMR10" w:hAnsi="LSPPBV+CMR10" w:cs="LSPPBV+CMR10"/>
          <w:color w:val="000000"/>
          <w:spacing w:val="-1"/>
          <w:sz w:val="20"/>
        </w:rPr>
        <w:t>ﬃ</w:t>
      </w:r>
      <w:r>
        <w:rPr>
          <w:rFonts w:ascii="LCARIW+CMR10"/>
          <w:color w:val="000000"/>
          <w:spacing w:val="-1"/>
          <w:sz w:val="20"/>
        </w:rPr>
        <w:t>cients</w:t>
      </w:r>
      <w:r>
        <w:rPr>
          <w:rFonts w:ascii="Times New Roman"/>
          <w:color w:val="000000"/>
          <w:spacing w:val="22"/>
          <w:sz w:val="20"/>
        </w:rPr>
        <w:t xml:space="preserve"> </w:t>
      </w:r>
      <w:r>
        <w:rPr>
          <w:rFonts w:ascii="LCARIW+CMR10"/>
          <w:color w:val="000000"/>
          <w:sz w:val="20"/>
        </w:rPr>
        <w:t>of</w:t>
      </w:r>
      <w:r>
        <w:rPr>
          <w:rFonts w:ascii="Times New Roman"/>
          <w:color w:val="000000"/>
          <w:spacing w:val="21"/>
          <w:sz w:val="20"/>
        </w:rPr>
        <w:t xml:space="preserve"> </w:t>
      </w:r>
      <w:r>
        <w:rPr>
          <w:rFonts w:ascii="LCARIW+CMR10"/>
          <w:color w:val="000000"/>
          <w:spacing w:val="-1"/>
          <w:sz w:val="20"/>
        </w:rPr>
        <w:t>interest</w:t>
      </w:r>
      <w:r>
        <w:rPr>
          <w:rFonts w:ascii="Times New Roman"/>
          <w:color w:val="000000"/>
          <w:spacing w:val="22"/>
          <w:sz w:val="20"/>
        </w:rPr>
        <w:t xml:space="preserve"> </w:t>
      </w:r>
      <w:r>
        <w:rPr>
          <w:rFonts w:ascii="LCARIW+CMR10"/>
          <w:color w:val="000000"/>
          <w:sz w:val="20"/>
        </w:rPr>
        <w:t>in</w:t>
      </w:r>
      <w:r>
        <w:rPr>
          <w:rFonts w:ascii="Times New Roman"/>
          <w:color w:val="000000"/>
          <w:spacing w:val="20"/>
          <w:sz w:val="20"/>
        </w:rPr>
        <w:t xml:space="preserve"> </w:t>
      </w:r>
      <w:r>
        <w:rPr>
          <w:rFonts w:ascii="LCARIW+CMR10"/>
          <w:color w:val="000000"/>
          <w:sz w:val="20"/>
        </w:rPr>
        <w:t>(</w:t>
      </w:r>
      <w:hyperlink w:anchor="br16" w:history="1">
        <w:r>
          <w:rPr>
            <w:rFonts w:ascii="LCARIW+CMR10"/>
            <w:color w:val="000000"/>
            <w:sz w:val="20"/>
          </w:rPr>
          <w:t>3</w:t>
        </w:r>
      </w:hyperlink>
      <w:r>
        <w:rPr>
          <w:rFonts w:ascii="LCARIW+CMR10"/>
          <w:color w:val="000000"/>
          <w:sz w:val="20"/>
        </w:rPr>
        <w:t>)</w:t>
      </w:r>
      <w:r>
        <w:rPr>
          <w:rFonts w:ascii="Times New Roman"/>
          <w:color w:val="000000"/>
          <w:spacing w:val="21"/>
          <w:sz w:val="20"/>
        </w:rPr>
        <w:t xml:space="preserve"> </w:t>
      </w:r>
      <w:r>
        <w:rPr>
          <w:rFonts w:ascii="LCARIW+CMR10"/>
          <w:color w:val="000000"/>
          <w:sz w:val="20"/>
        </w:rPr>
        <w:t>are</w:t>
      </w:r>
      <w:r>
        <w:rPr>
          <w:rFonts w:ascii="Times New Roman"/>
          <w:color w:val="000000"/>
          <w:spacing w:val="21"/>
          <w:sz w:val="20"/>
        </w:rPr>
        <w:t xml:space="preserve"> </w:t>
      </w:r>
      <w:r>
        <w:rPr>
          <w:rFonts w:ascii="POFQVH+CMMI10" w:hAnsi="POFQVH+CMMI10" w:cs="POFQVH+CMMI10"/>
          <w:color w:val="000000"/>
          <w:sz w:val="20"/>
        </w:rPr>
        <w:t>β</w:t>
      </w:r>
      <w:r>
        <w:rPr>
          <w:rFonts w:ascii="JNFNMI+CMR7"/>
          <w:color w:val="000000"/>
          <w:spacing w:val="10"/>
          <w:sz w:val="21"/>
          <w:vertAlign w:val="subscript"/>
        </w:rPr>
        <w:t>9</w:t>
      </w:r>
      <w:r>
        <w:rPr>
          <w:rFonts w:ascii="LCARIW+CMR10"/>
          <w:color w:val="000000"/>
          <w:sz w:val="20"/>
        </w:rPr>
        <w:t>,</w:t>
      </w:r>
      <w:r>
        <w:rPr>
          <w:rFonts w:ascii="Times New Roman"/>
          <w:color w:val="000000"/>
          <w:spacing w:val="22"/>
          <w:sz w:val="20"/>
        </w:rPr>
        <w:t xml:space="preserve"> </w:t>
      </w:r>
      <w:r>
        <w:rPr>
          <w:rFonts w:ascii="POFQVH+CMMI10" w:hAnsi="POFQVH+CMMI10" w:cs="POFQVH+CMMI10"/>
          <w:color w:val="000000"/>
          <w:sz w:val="20"/>
        </w:rPr>
        <w:t>β</w:t>
      </w:r>
      <w:r>
        <w:rPr>
          <w:rFonts w:ascii="JNFNMI+CMR7"/>
          <w:color w:val="000000"/>
          <w:spacing w:val="5"/>
          <w:sz w:val="21"/>
          <w:vertAlign w:val="subscript"/>
        </w:rPr>
        <w:t>10</w:t>
      </w:r>
      <w:r>
        <w:rPr>
          <w:rFonts w:ascii="LCARIW+CMR10"/>
          <w:color w:val="000000"/>
          <w:sz w:val="20"/>
        </w:rPr>
        <w:t>,</w:t>
      </w:r>
      <w:r>
        <w:rPr>
          <w:rFonts w:ascii="Times New Roman"/>
          <w:color w:val="000000"/>
          <w:spacing w:val="22"/>
          <w:sz w:val="20"/>
        </w:rPr>
        <w:t xml:space="preserve"> </w:t>
      </w:r>
      <w:r>
        <w:rPr>
          <w:rFonts w:ascii="LCARIW+CMR10"/>
          <w:color w:val="000000"/>
          <w:sz w:val="20"/>
        </w:rPr>
        <w:t>and</w:t>
      </w:r>
      <w:r>
        <w:rPr>
          <w:rFonts w:ascii="Times New Roman"/>
          <w:color w:val="000000"/>
          <w:spacing w:val="21"/>
          <w:sz w:val="20"/>
        </w:rPr>
        <w:t xml:space="preserve"> </w:t>
      </w:r>
      <w:r>
        <w:rPr>
          <w:rFonts w:ascii="POFQVH+CMMI10" w:hAnsi="POFQVH+CMMI10" w:cs="POFQVH+CMMI10"/>
          <w:color w:val="000000"/>
          <w:sz w:val="20"/>
        </w:rPr>
        <w:t>β</w:t>
      </w:r>
      <w:r>
        <w:rPr>
          <w:rFonts w:ascii="JNFNMI+CMR7"/>
          <w:color w:val="000000"/>
          <w:spacing w:val="5"/>
          <w:sz w:val="21"/>
          <w:vertAlign w:val="subscript"/>
        </w:rPr>
        <w:t>11</w:t>
      </w:r>
      <w:r>
        <w:rPr>
          <w:rFonts w:ascii="LCARIW+CMR10"/>
          <w:color w:val="000000"/>
          <w:sz w:val="20"/>
        </w:rPr>
        <w:t>.</w:t>
      </w:r>
      <w:r>
        <w:rPr>
          <w:rFonts w:ascii="Times New Roman"/>
          <w:color w:val="000000"/>
          <w:spacing w:val="51"/>
          <w:sz w:val="20"/>
        </w:rPr>
        <w:t xml:space="preserve"> </w:t>
      </w:r>
      <w:r>
        <w:rPr>
          <w:rFonts w:ascii="LCARIW+CMR10"/>
          <w:color w:val="000000"/>
          <w:sz w:val="20"/>
        </w:rPr>
        <w:t>The</w:t>
      </w:r>
      <w:r>
        <w:rPr>
          <w:rFonts w:ascii="Times New Roman"/>
          <w:color w:val="000000"/>
          <w:spacing w:val="21"/>
          <w:sz w:val="20"/>
        </w:rPr>
        <w:t xml:space="preserve"> </w:t>
      </w:r>
      <w:r>
        <w:rPr>
          <w:rFonts w:ascii="LCARIW+CMR10"/>
          <w:color w:val="000000"/>
          <w:sz w:val="20"/>
        </w:rPr>
        <w:t>three</w:t>
      </w:r>
      <w:r>
        <w:rPr>
          <w:rFonts w:ascii="Times New Roman"/>
          <w:color w:val="000000"/>
          <w:spacing w:val="21"/>
          <w:sz w:val="20"/>
        </w:rPr>
        <w:t xml:space="preserve"> </w:t>
      </w:r>
      <w:r>
        <w:rPr>
          <w:rFonts w:ascii="LCARIW+CMR10"/>
          <w:color w:val="000000"/>
          <w:spacing w:val="2"/>
          <w:sz w:val="20"/>
        </w:rPr>
        <w:t>coe</w:t>
      </w:r>
      <w:r>
        <w:rPr>
          <w:rFonts w:ascii="LSPPBV+CMR10" w:hAnsi="LSPPBV+CMR10" w:cs="LSPPBV+CMR10"/>
          <w:color w:val="000000"/>
          <w:spacing w:val="-1"/>
          <w:sz w:val="20"/>
        </w:rPr>
        <w:t>ﬃ</w:t>
      </w:r>
      <w:r>
        <w:rPr>
          <w:rFonts w:ascii="LCARIW+CMR10"/>
          <w:color w:val="000000"/>
          <w:spacing w:val="-1"/>
          <w:sz w:val="20"/>
        </w:rPr>
        <w:t>cients</w:t>
      </w:r>
      <w:r>
        <w:rPr>
          <w:rFonts w:ascii="Times New Roman"/>
          <w:color w:val="000000"/>
          <w:spacing w:val="22"/>
          <w:sz w:val="20"/>
        </w:rPr>
        <w:t xml:space="preserve"> </w:t>
      </w:r>
      <w:r>
        <w:rPr>
          <w:rFonts w:ascii="LCARIW+CMR10"/>
          <w:color w:val="000000"/>
          <w:spacing w:val="-2"/>
          <w:sz w:val="20"/>
        </w:rPr>
        <w:t>show</w:t>
      </w:r>
      <w:r>
        <w:rPr>
          <w:rFonts w:ascii="Times New Roman"/>
          <w:color w:val="000000"/>
          <w:spacing w:val="22"/>
          <w:sz w:val="20"/>
        </w:rPr>
        <w:t xml:space="preserve"> </w:t>
      </w:r>
      <w:r>
        <w:rPr>
          <w:rFonts w:ascii="LCARIW+CMR10"/>
          <w:color w:val="000000"/>
          <w:spacing w:val="-3"/>
          <w:sz w:val="20"/>
        </w:rPr>
        <w:t>how</w:t>
      </w:r>
      <w:r>
        <w:rPr>
          <w:rFonts w:ascii="Times New Roman"/>
          <w:color w:val="000000"/>
          <w:spacing w:val="23"/>
          <w:sz w:val="20"/>
        </w:rPr>
        <w:t xml:space="preserve"> </w:t>
      </w:r>
      <w:r>
        <w:rPr>
          <w:rFonts w:ascii="LCARIW+CMR10"/>
          <w:color w:val="000000"/>
          <w:spacing w:val="-4"/>
          <w:sz w:val="20"/>
        </w:rPr>
        <w:t>much</w:t>
      </w:r>
      <w:r>
        <w:rPr>
          <w:rFonts w:ascii="Times New Roman"/>
          <w:color w:val="000000"/>
          <w:spacing w:val="24"/>
          <w:sz w:val="20"/>
        </w:rPr>
        <w:t xml:space="preserve"> </w:t>
      </w:r>
      <w:r>
        <w:rPr>
          <w:rFonts w:ascii="LCARIW+CMR10"/>
          <w:color w:val="000000"/>
          <w:sz w:val="20"/>
        </w:rPr>
        <w:t>elec</w:t>
      </w:r>
      <w:r>
        <w:rPr>
          <w:rFonts w:ascii="LCARIW+CMR10"/>
          <w:color w:val="000000"/>
          <w:spacing w:val="-1"/>
          <w:sz w:val="20"/>
        </w:rPr>
        <w:t>tricity</w:t>
      </w:r>
      <w:r>
        <w:rPr>
          <w:rFonts w:ascii="Times New Roman"/>
          <w:color w:val="000000"/>
          <w:spacing w:val="17"/>
          <w:sz w:val="20"/>
        </w:rPr>
        <w:t xml:space="preserve"> </w:t>
      </w:r>
      <w:r>
        <w:rPr>
          <w:rFonts w:ascii="LCARIW+CMR10"/>
          <w:color w:val="000000"/>
          <w:sz w:val="20"/>
        </w:rPr>
        <w:t>consumption</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households</w:t>
      </w:r>
      <w:r>
        <w:rPr>
          <w:rFonts w:ascii="Times New Roman"/>
          <w:color w:val="000000"/>
          <w:spacing w:val="16"/>
          <w:sz w:val="20"/>
        </w:rPr>
        <w:t xml:space="preserve"> </w:t>
      </w:r>
      <w:r>
        <w:rPr>
          <w:rFonts w:ascii="LCARIW+CMR10"/>
          <w:color w:val="000000"/>
          <w:sz w:val="20"/>
        </w:rPr>
        <w:t>assigned</w:t>
      </w:r>
      <w:r>
        <w:rPr>
          <w:rFonts w:ascii="Times New Roman"/>
          <w:color w:val="000000"/>
          <w:spacing w:val="16"/>
          <w:sz w:val="20"/>
        </w:rPr>
        <w:t xml:space="preserve"> </w:t>
      </w:r>
      <w:r>
        <w:rPr>
          <w:rFonts w:ascii="LCARIW+CMR10"/>
          <w:color w:val="000000"/>
          <w:sz w:val="20"/>
        </w:rPr>
        <w:t>to</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pacing w:val="-1"/>
          <w:sz w:val="20"/>
        </w:rPr>
        <w:t>treatment</w:t>
      </w:r>
      <w:r>
        <w:rPr>
          <w:rFonts w:ascii="Times New Roman"/>
          <w:color w:val="000000"/>
          <w:spacing w:val="17"/>
          <w:sz w:val="20"/>
        </w:rPr>
        <w:t xml:space="preserve"> </w:t>
      </w:r>
      <w:r>
        <w:rPr>
          <w:rFonts w:ascii="LCARIW+CMR10"/>
          <w:color w:val="000000"/>
          <w:sz w:val="20"/>
        </w:rPr>
        <w:t>group</w:t>
      </w:r>
      <w:r>
        <w:rPr>
          <w:rFonts w:ascii="Times New Roman"/>
          <w:color w:val="000000"/>
          <w:spacing w:val="16"/>
          <w:sz w:val="20"/>
        </w:rPr>
        <w:t xml:space="preserve"> </w:t>
      </w:r>
      <w:commentRangeStart w:id="22"/>
      <w:r>
        <w:rPr>
          <w:rFonts w:ascii="LCARIW+CMR10"/>
          <w:color w:val="000000"/>
          <w:sz w:val="20"/>
        </w:rPr>
        <w:t>reduced</w:t>
      </w:r>
      <w:commentRangeEnd w:id="22"/>
      <w:r w:rsidR="00175845">
        <w:rPr>
          <w:rStyle w:val="CommentReference"/>
        </w:rPr>
        <w:commentReference w:id="22"/>
      </w:r>
      <w:r>
        <w:rPr>
          <w:rFonts w:ascii="Times New Roman"/>
          <w:color w:val="000000"/>
          <w:spacing w:val="16"/>
          <w:sz w:val="20"/>
        </w:rPr>
        <w:t xml:space="preserve"> </w:t>
      </w:r>
      <w:r>
        <w:rPr>
          <w:rFonts w:ascii="LCARIW+CMR10"/>
          <w:color w:val="000000"/>
          <w:sz w:val="20"/>
        </w:rPr>
        <w:t>after</w:t>
      </w:r>
      <w:r>
        <w:rPr>
          <w:rFonts w:ascii="Times New Roman"/>
          <w:color w:val="000000"/>
          <w:spacing w:val="16"/>
          <w:sz w:val="20"/>
        </w:rPr>
        <w:t xml:space="preserve"> </w:t>
      </w:r>
      <w:r>
        <w:rPr>
          <w:rFonts w:ascii="LCARIW+CMR10"/>
          <w:color w:val="000000"/>
          <w:spacing w:val="-1"/>
          <w:sz w:val="20"/>
        </w:rPr>
        <w:t>deploying</w:t>
      </w:r>
      <w:r>
        <w:rPr>
          <w:rFonts w:ascii="Times New Roman"/>
          <w:color w:val="000000"/>
          <w:spacing w:val="17"/>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TOU</w:t>
      </w:r>
      <w:r>
        <w:rPr>
          <w:rFonts w:ascii="Times New Roman"/>
          <w:color w:val="000000"/>
          <w:spacing w:val="16"/>
          <w:sz w:val="20"/>
        </w:rPr>
        <w:t xml:space="preserve"> </w:t>
      </w:r>
      <w:r>
        <w:rPr>
          <w:rFonts w:ascii="LCARIW+CMR10"/>
          <w:color w:val="000000"/>
          <w:sz w:val="20"/>
        </w:rPr>
        <w:t>program</w:t>
      </w:r>
      <w:r w:rsidR="00AA6522">
        <w:rPr>
          <w:rFonts w:ascii="Times New Roman" w:hint="eastAsia"/>
          <w:color w:val="000000"/>
          <w:sz w:val="20"/>
        </w:rPr>
        <w:t xml:space="preserve"> </w:t>
      </w:r>
      <w:r>
        <w:rPr>
          <w:rFonts w:ascii="LCARIW+CMR10"/>
          <w:color w:val="000000"/>
          <w:sz w:val="20"/>
        </w:rPr>
        <w:t>compared</w:t>
      </w:r>
      <w:r>
        <w:rPr>
          <w:rFonts w:ascii="Times New Roman"/>
          <w:color w:val="000000"/>
          <w:spacing w:val="32"/>
          <w:sz w:val="20"/>
        </w:rPr>
        <w:t xml:space="preserve"> </w:t>
      </w:r>
      <w:r>
        <w:rPr>
          <w:rFonts w:ascii="LCARIW+CMR10"/>
          <w:color w:val="000000"/>
          <w:sz w:val="20"/>
        </w:rPr>
        <w:t>to</w:t>
      </w:r>
      <w:r>
        <w:rPr>
          <w:rFonts w:ascii="Times New Roman"/>
          <w:color w:val="000000"/>
          <w:spacing w:val="31"/>
          <w:sz w:val="20"/>
        </w:rPr>
        <w:t xml:space="preserve"> </w:t>
      </w:r>
      <w:r>
        <w:rPr>
          <w:rFonts w:ascii="LCARIW+CMR10"/>
          <w:color w:val="000000"/>
          <w:sz w:val="20"/>
        </w:rPr>
        <w:t>those</w:t>
      </w:r>
      <w:r>
        <w:rPr>
          <w:rFonts w:ascii="Times New Roman"/>
          <w:color w:val="000000"/>
          <w:spacing w:val="32"/>
          <w:sz w:val="20"/>
        </w:rPr>
        <w:t xml:space="preserve"> </w:t>
      </w:r>
      <w:r>
        <w:rPr>
          <w:rFonts w:ascii="LCARIW+CMR10"/>
          <w:color w:val="000000"/>
          <w:sz w:val="20"/>
        </w:rPr>
        <w:t>in</w:t>
      </w:r>
      <w:r>
        <w:rPr>
          <w:rFonts w:ascii="Times New Roman"/>
          <w:color w:val="000000"/>
          <w:spacing w:val="31"/>
          <w:sz w:val="20"/>
        </w:rPr>
        <w:t xml:space="preserve"> </w:t>
      </w:r>
      <w:r>
        <w:rPr>
          <w:rFonts w:ascii="LCARIW+CMR10"/>
          <w:color w:val="000000"/>
          <w:sz w:val="20"/>
        </w:rPr>
        <w:t>the</w:t>
      </w:r>
      <w:r>
        <w:rPr>
          <w:rFonts w:ascii="Times New Roman"/>
          <w:color w:val="000000"/>
          <w:spacing w:val="32"/>
          <w:sz w:val="20"/>
        </w:rPr>
        <w:t xml:space="preserve"> </w:t>
      </w:r>
      <w:r>
        <w:rPr>
          <w:rFonts w:ascii="LCARIW+CMR10"/>
          <w:color w:val="000000"/>
          <w:spacing w:val="-1"/>
          <w:sz w:val="20"/>
        </w:rPr>
        <w:t>control</w:t>
      </w:r>
      <w:r>
        <w:rPr>
          <w:rFonts w:ascii="Times New Roman"/>
          <w:color w:val="000000"/>
          <w:spacing w:val="33"/>
          <w:sz w:val="20"/>
        </w:rPr>
        <w:t xml:space="preserve"> </w:t>
      </w:r>
      <w:r>
        <w:rPr>
          <w:rFonts w:ascii="LCARIW+CMR10"/>
          <w:color w:val="000000"/>
          <w:sz w:val="20"/>
        </w:rPr>
        <w:t>group.</w:t>
      </w:r>
      <w:r>
        <w:rPr>
          <w:rFonts w:ascii="Times New Roman"/>
          <w:color w:val="000000"/>
          <w:spacing w:val="85"/>
          <w:sz w:val="20"/>
        </w:rPr>
        <w:t xml:space="preserve"> </w:t>
      </w:r>
      <w:r>
        <w:rPr>
          <w:rFonts w:ascii="LCARIW+CMR10"/>
          <w:color w:val="000000"/>
          <w:spacing w:val="-17"/>
          <w:sz w:val="20"/>
        </w:rPr>
        <w:t>To</w:t>
      </w:r>
      <w:r>
        <w:rPr>
          <w:rFonts w:ascii="Times New Roman"/>
          <w:color w:val="000000"/>
          <w:spacing w:val="48"/>
          <w:sz w:val="20"/>
        </w:rPr>
        <w:t xml:space="preserve"> </w:t>
      </w:r>
      <w:r>
        <w:rPr>
          <w:rFonts w:ascii="LCARIW+CMR10"/>
          <w:color w:val="000000"/>
          <w:spacing w:val="5"/>
          <w:sz w:val="20"/>
        </w:rPr>
        <w:t>be</w:t>
      </w:r>
      <w:r>
        <w:rPr>
          <w:rFonts w:ascii="Times New Roman"/>
          <w:color w:val="000000"/>
          <w:spacing w:val="26"/>
          <w:sz w:val="20"/>
        </w:rPr>
        <w:t xml:space="preserve"> </w:t>
      </w:r>
      <w:r>
        <w:rPr>
          <w:rFonts w:ascii="LCARIW+CMR10" w:hAnsi="LCARIW+CMR10" w:cs="LCARIW+CMR10"/>
          <w:color w:val="000000"/>
          <w:spacing w:val="1"/>
          <w:sz w:val="20"/>
        </w:rPr>
        <w:t>speciﬁc,</w:t>
      </w:r>
      <w:r>
        <w:rPr>
          <w:rFonts w:ascii="Times New Roman"/>
          <w:color w:val="000000"/>
          <w:spacing w:val="35"/>
          <w:sz w:val="20"/>
        </w:rPr>
        <w:t xml:space="preserve"> </w:t>
      </w:r>
      <w:r>
        <w:rPr>
          <w:rFonts w:ascii="POFQVH+CMMI10" w:hAnsi="POFQVH+CMMI10" w:cs="POFQVH+CMMI10"/>
          <w:color w:val="000000"/>
          <w:sz w:val="20"/>
        </w:rPr>
        <w:t>β</w:t>
      </w:r>
      <w:r>
        <w:rPr>
          <w:rFonts w:ascii="JNFNMI+CMR7"/>
          <w:color w:val="000000"/>
          <w:sz w:val="21"/>
          <w:vertAlign w:val="subscript"/>
        </w:rPr>
        <w:t>9</w:t>
      </w:r>
      <w:r>
        <w:rPr>
          <w:rFonts w:ascii="Times New Roman"/>
          <w:color w:val="000000"/>
          <w:spacing w:val="39"/>
          <w:sz w:val="21"/>
          <w:vertAlign w:val="subscript"/>
        </w:rPr>
        <w:t xml:space="preserve"> </w:t>
      </w:r>
      <w:r>
        <w:rPr>
          <w:rFonts w:ascii="LCARIW+CMR10"/>
          <w:color w:val="000000"/>
          <w:sz w:val="20"/>
        </w:rPr>
        <w:t>demonstrates</w:t>
      </w:r>
      <w:r>
        <w:rPr>
          <w:rFonts w:ascii="Times New Roman"/>
          <w:color w:val="000000"/>
          <w:spacing w:val="32"/>
          <w:sz w:val="20"/>
        </w:rPr>
        <w:t xml:space="preserve"> </w:t>
      </w:r>
      <w:r>
        <w:rPr>
          <w:rFonts w:ascii="LCARIW+CMR10"/>
          <w:color w:val="000000"/>
          <w:sz w:val="20"/>
        </w:rPr>
        <w:t>the</w:t>
      </w:r>
      <w:r>
        <w:rPr>
          <w:rFonts w:ascii="Times New Roman"/>
          <w:color w:val="000000"/>
          <w:spacing w:val="32"/>
          <w:sz w:val="20"/>
        </w:rPr>
        <w:t xml:space="preserve"> </w:t>
      </w:r>
      <w:r>
        <w:rPr>
          <w:rFonts w:ascii="LCARIW+CMR10"/>
          <w:color w:val="000000"/>
          <w:spacing w:val="-1"/>
          <w:sz w:val="20"/>
        </w:rPr>
        <w:t>change</w:t>
      </w:r>
      <w:r>
        <w:rPr>
          <w:rFonts w:ascii="Times New Roman"/>
          <w:color w:val="000000"/>
          <w:spacing w:val="33"/>
          <w:sz w:val="20"/>
        </w:rPr>
        <w:t xml:space="preserve"> </w:t>
      </w:r>
      <w:r>
        <w:rPr>
          <w:rFonts w:ascii="LCARIW+CMR10"/>
          <w:color w:val="000000"/>
          <w:sz w:val="20"/>
        </w:rPr>
        <w:t>in</w:t>
      </w:r>
      <w:r>
        <w:rPr>
          <w:rFonts w:ascii="Times New Roman"/>
          <w:color w:val="000000"/>
          <w:spacing w:val="31"/>
          <w:sz w:val="20"/>
        </w:rPr>
        <w:t xml:space="preserve"> </w:t>
      </w:r>
      <w:r>
        <w:rPr>
          <w:rFonts w:ascii="LCARIW+CMR10"/>
          <w:color w:val="000000"/>
          <w:spacing w:val="-1"/>
          <w:sz w:val="20"/>
        </w:rPr>
        <w:t>residential</w:t>
      </w:r>
      <w:r>
        <w:rPr>
          <w:rFonts w:ascii="Times New Roman"/>
          <w:color w:val="000000"/>
          <w:spacing w:val="32"/>
          <w:sz w:val="20"/>
        </w:rPr>
        <w:t xml:space="preserve"> </w:t>
      </w:r>
      <w:r>
        <w:rPr>
          <w:rFonts w:ascii="LCARIW+CMR10"/>
          <w:color w:val="000000"/>
          <w:spacing w:val="-1"/>
          <w:sz w:val="20"/>
        </w:rPr>
        <w:t>electricity</w:t>
      </w:r>
      <w:r w:rsidR="00AA6522">
        <w:rPr>
          <w:rFonts w:ascii="Times New Roman" w:hint="eastAsia"/>
          <w:color w:val="000000"/>
          <w:sz w:val="20"/>
        </w:rPr>
        <w:t xml:space="preserve"> </w:t>
      </w:r>
      <w:r>
        <w:rPr>
          <w:rFonts w:ascii="LCARIW+CMR10"/>
          <w:color w:val="000000"/>
          <w:sz w:val="20"/>
        </w:rPr>
        <w:t>consumption</w:t>
      </w:r>
      <w:r>
        <w:rPr>
          <w:rFonts w:ascii="Times New Roman"/>
          <w:color w:val="000000"/>
          <w:spacing w:val="11"/>
          <w:sz w:val="20"/>
        </w:rPr>
        <w:t xml:space="preserve"> </w:t>
      </w:r>
      <w:r>
        <w:rPr>
          <w:rFonts w:ascii="LCARIW+CMR10"/>
          <w:color w:val="000000"/>
          <w:sz w:val="20"/>
        </w:rPr>
        <w:t>for</w:t>
      </w:r>
      <w:r>
        <w:rPr>
          <w:rFonts w:ascii="Times New Roman"/>
          <w:color w:val="000000"/>
          <w:spacing w:val="11"/>
          <w:sz w:val="20"/>
        </w:rPr>
        <w:t xml:space="preserve"> </w:t>
      </w:r>
      <w:bookmarkStart w:id="23" w:name="_GoBack"/>
      <w:commentRangeStart w:id="24"/>
      <w:r>
        <w:rPr>
          <w:rFonts w:ascii="LCARIW+CMR10"/>
          <w:color w:val="000000"/>
          <w:sz w:val="20"/>
        </w:rPr>
        <w:t>non-for-heating</w:t>
      </w:r>
      <w:r>
        <w:rPr>
          <w:rFonts w:ascii="Times New Roman"/>
          <w:color w:val="000000"/>
          <w:spacing w:val="11"/>
          <w:sz w:val="20"/>
        </w:rPr>
        <w:t xml:space="preserve"> </w:t>
      </w:r>
      <w:commentRangeEnd w:id="24"/>
      <w:r w:rsidR="00821AE8">
        <w:rPr>
          <w:rStyle w:val="CommentReference"/>
        </w:rPr>
        <w:commentReference w:id="24"/>
      </w:r>
      <w:bookmarkEnd w:id="23"/>
      <w:r>
        <w:rPr>
          <w:rFonts w:ascii="LCARIW+CMR10"/>
          <w:color w:val="000000"/>
          <w:sz w:val="20"/>
        </w:rPr>
        <w:t>use.</w:t>
      </w:r>
      <w:r>
        <w:rPr>
          <w:rFonts w:ascii="Times New Roman"/>
          <w:color w:val="000000"/>
          <w:spacing w:val="37"/>
          <w:sz w:val="20"/>
        </w:rPr>
        <w:t xml:space="preserve"> </w:t>
      </w:r>
      <w:r>
        <w:rPr>
          <w:rFonts w:ascii="LCARIW+CMR10"/>
          <w:color w:val="000000"/>
          <w:sz w:val="20"/>
        </w:rPr>
        <w:t>Both</w:t>
      </w:r>
      <w:r>
        <w:rPr>
          <w:rFonts w:ascii="Times New Roman"/>
          <w:color w:val="000000"/>
          <w:spacing w:val="11"/>
          <w:sz w:val="20"/>
        </w:rPr>
        <w:t xml:space="preserve"> </w:t>
      </w:r>
      <w:r>
        <w:rPr>
          <w:rFonts w:ascii="POFQVH+CMMI10" w:hAnsi="POFQVH+CMMI10" w:cs="POFQVH+CMMI10"/>
          <w:color w:val="000000"/>
          <w:sz w:val="20"/>
        </w:rPr>
        <w:t>β</w:t>
      </w:r>
      <w:r>
        <w:rPr>
          <w:rFonts w:ascii="JNFNMI+CMR7"/>
          <w:color w:val="000000"/>
          <w:sz w:val="21"/>
          <w:vertAlign w:val="subscript"/>
        </w:rPr>
        <w:t>10</w:t>
      </w:r>
      <w:r>
        <w:rPr>
          <w:rFonts w:ascii="Times New Roman"/>
          <w:color w:val="000000"/>
          <w:spacing w:val="19"/>
          <w:sz w:val="21"/>
          <w:vertAlign w:val="subscript"/>
        </w:rPr>
        <w:t xml:space="preserve"> </w:t>
      </w:r>
      <w:r>
        <w:rPr>
          <w:rFonts w:ascii="LCARIW+CMR10"/>
          <w:color w:val="000000"/>
          <w:sz w:val="20"/>
        </w:rPr>
        <w:t>and</w:t>
      </w:r>
      <w:r>
        <w:rPr>
          <w:rFonts w:ascii="Times New Roman"/>
          <w:color w:val="000000"/>
          <w:spacing w:val="11"/>
          <w:sz w:val="20"/>
        </w:rPr>
        <w:t xml:space="preserve"> </w:t>
      </w:r>
      <w:r>
        <w:rPr>
          <w:rFonts w:ascii="POFQVH+CMMI10" w:hAnsi="POFQVH+CMMI10" w:cs="POFQVH+CMMI10"/>
          <w:color w:val="000000"/>
          <w:sz w:val="20"/>
        </w:rPr>
        <w:t>β</w:t>
      </w:r>
      <w:r>
        <w:rPr>
          <w:rFonts w:ascii="JNFNMI+CMR7"/>
          <w:color w:val="000000"/>
          <w:sz w:val="21"/>
          <w:vertAlign w:val="subscript"/>
        </w:rPr>
        <w:t>11</w:t>
      </w:r>
      <w:r>
        <w:rPr>
          <w:rFonts w:ascii="Times New Roman"/>
          <w:color w:val="000000"/>
          <w:spacing w:val="19"/>
          <w:sz w:val="21"/>
          <w:vertAlign w:val="subscript"/>
        </w:rPr>
        <w:t xml:space="preserve"> </w:t>
      </w:r>
      <w:r>
        <w:rPr>
          <w:rFonts w:ascii="LCARIW+CMR10"/>
          <w:color w:val="000000"/>
          <w:spacing w:val="-1"/>
          <w:sz w:val="20"/>
        </w:rPr>
        <w:t>collectively</w:t>
      </w:r>
      <w:r>
        <w:rPr>
          <w:rFonts w:ascii="Times New Roman"/>
          <w:color w:val="000000"/>
          <w:spacing w:val="12"/>
          <w:sz w:val="20"/>
        </w:rPr>
        <w:t xml:space="preserve"> </w:t>
      </w:r>
      <w:r>
        <w:rPr>
          <w:rFonts w:ascii="LCARIW+CMR10"/>
          <w:color w:val="000000"/>
          <w:sz w:val="20"/>
        </w:rPr>
        <w:t>mean</w:t>
      </w:r>
      <w:r>
        <w:rPr>
          <w:rFonts w:ascii="Times New Roman"/>
          <w:color w:val="000000"/>
          <w:spacing w:val="11"/>
          <w:sz w:val="20"/>
        </w:rPr>
        <w:t xml:space="preserve"> </w:t>
      </w:r>
      <w:r>
        <w:rPr>
          <w:rFonts w:ascii="LCARIW+CMR10"/>
          <w:color w:val="000000"/>
          <w:sz w:val="20"/>
        </w:rPr>
        <w:t>the</w:t>
      </w:r>
      <w:r>
        <w:rPr>
          <w:rFonts w:ascii="Times New Roman"/>
          <w:color w:val="000000"/>
          <w:spacing w:val="11"/>
          <w:sz w:val="20"/>
        </w:rPr>
        <w:t xml:space="preserve"> </w:t>
      </w:r>
      <w:r>
        <w:rPr>
          <w:rFonts w:ascii="LCARIW+CMR10"/>
          <w:color w:val="000000"/>
          <w:spacing w:val="-1"/>
          <w:sz w:val="20"/>
        </w:rPr>
        <w:t>changes</w:t>
      </w:r>
      <w:r>
        <w:rPr>
          <w:rFonts w:ascii="Times New Roman"/>
          <w:color w:val="000000"/>
          <w:spacing w:val="12"/>
          <w:sz w:val="20"/>
        </w:rPr>
        <w:t xml:space="preserve"> </w:t>
      </w:r>
      <w:r>
        <w:rPr>
          <w:rFonts w:ascii="LCARIW+CMR10"/>
          <w:color w:val="000000"/>
          <w:sz w:val="20"/>
        </w:rPr>
        <w:t>in</w:t>
      </w:r>
      <w:r>
        <w:rPr>
          <w:rFonts w:ascii="Times New Roman"/>
          <w:color w:val="000000"/>
          <w:spacing w:val="11"/>
          <w:sz w:val="20"/>
        </w:rPr>
        <w:t xml:space="preserve"> </w:t>
      </w:r>
      <w:r>
        <w:rPr>
          <w:rFonts w:ascii="LCARIW+CMR10"/>
          <w:color w:val="000000"/>
          <w:spacing w:val="-1"/>
          <w:sz w:val="20"/>
        </w:rPr>
        <w:t>electricity</w:t>
      </w:r>
      <w:r>
        <w:rPr>
          <w:rFonts w:ascii="Times New Roman"/>
          <w:color w:val="000000"/>
          <w:spacing w:val="12"/>
          <w:sz w:val="20"/>
        </w:rPr>
        <w:t xml:space="preserve"> </w:t>
      </w:r>
      <w:r>
        <w:rPr>
          <w:rFonts w:ascii="LCARIW+CMR10"/>
          <w:color w:val="000000"/>
          <w:sz w:val="20"/>
        </w:rPr>
        <w:t>consumed</w:t>
      </w:r>
      <w:r>
        <w:rPr>
          <w:rFonts w:ascii="Times New Roman"/>
          <w:color w:val="000000"/>
          <w:spacing w:val="11"/>
          <w:sz w:val="20"/>
        </w:rPr>
        <w:t xml:space="preserve"> </w:t>
      </w:r>
      <w:r>
        <w:rPr>
          <w:rFonts w:ascii="LCARIW+CMR10"/>
          <w:color w:val="000000"/>
          <w:sz w:val="20"/>
        </w:rPr>
        <w:t>to</w:t>
      </w:r>
      <w:r w:rsidR="00AA6522">
        <w:rPr>
          <w:rFonts w:ascii="Times New Roman" w:hint="eastAsia"/>
          <w:color w:val="000000"/>
          <w:sz w:val="20"/>
        </w:rPr>
        <w:t xml:space="preserve"> </w:t>
      </w:r>
      <w:r>
        <w:rPr>
          <w:rFonts w:ascii="LCARIW+CMR10"/>
          <w:color w:val="000000"/>
          <w:sz w:val="20"/>
        </w:rPr>
        <w:t>satisfy</w:t>
      </w:r>
      <w:r>
        <w:rPr>
          <w:rFonts w:ascii="Times New Roman"/>
          <w:color w:val="000000"/>
          <w:spacing w:val="16"/>
          <w:sz w:val="20"/>
        </w:rPr>
        <w:t xml:space="preserve"> </w:t>
      </w:r>
      <w:r>
        <w:rPr>
          <w:rFonts w:ascii="LCARIW+CMR10"/>
          <w:color w:val="000000"/>
          <w:sz w:val="20"/>
        </w:rPr>
        <w:t>household</w:t>
      </w:r>
      <w:r>
        <w:rPr>
          <w:rFonts w:ascii="Times New Roman"/>
          <w:color w:val="000000"/>
          <w:spacing w:val="16"/>
          <w:sz w:val="20"/>
        </w:rPr>
        <w:t xml:space="preserve"> </w:t>
      </w:r>
      <w:r>
        <w:rPr>
          <w:rFonts w:ascii="LCARIW+CMR10"/>
          <w:color w:val="000000"/>
          <w:sz w:val="20"/>
        </w:rPr>
        <w:t>heating</w:t>
      </w:r>
      <w:r>
        <w:rPr>
          <w:rFonts w:ascii="Times New Roman"/>
          <w:color w:val="000000"/>
          <w:spacing w:val="16"/>
          <w:sz w:val="20"/>
        </w:rPr>
        <w:t xml:space="preserve"> </w:t>
      </w:r>
      <w:r>
        <w:rPr>
          <w:rFonts w:ascii="LCARIW+CMR10"/>
          <w:color w:val="000000"/>
          <w:sz w:val="20"/>
        </w:rPr>
        <w:t>needs</w:t>
      </w:r>
      <w:r>
        <w:rPr>
          <w:rFonts w:ascii="Times New Roman"/>
          <w:color w:val="000000"/>
          <w:spacing w:val="16"/>
          <w:sz w:val="20"/>
        </w:rPr>
        <w:t xml:space="preserve"> </w:t>
      </w:r>
      <w:r>
        <w:rPr>
          <w:rFonts w:ascii="LCARIW+CMR10"/>
          <w:color w:val="000000"/>
          <w:sz w:val="20"/>
        </w:rPr>
        <w:t>at</w:t>
      </w:r>
      <w:r>
        <w:rPr>
          <w:rFonts w:ascii="Times New Roman"/>
          <w:color w:val="000000"/>
          <w:spacing w:val="17"/>
          <w:sz w:val="20"/>
        </w:rPr>
        <w:t xml:space="preserve"> </w:t>
      </w:r>
      <w:r>
        <w:rPr>
          <w:rFonts w:ascii="LCARIW+CMR10"/>
          <w:color w:val="000000"/>
          <w:spacing w:val="-2"/>
          <w:sz w:val="20"/>
        </w:rPr>
        <w:t>given</w:t>
      </w:r>
      <w:r>
        <w:rPr>
          <w:rFonts w:ascii="Times New Roman"/>
          <w:color w:val="000000"/>
          <w:spacing w:val="18"/>
          <w:sz w:val="20"/>
        </w:rPr>
        <w:t xml:space="preserve"> </w:t>
      </w:r>
      <w:r>
        <w:rPr>
          <w:rFonts w:ascii="LCARIW+CMR10"/>
          <w:color w:val="000000"/>
          <w:sz w:val="20"/>
        </w:rPr>
        <w:t>daily</w:t>
      </w:r>
      <w:r>
        <w:rPr>
          <w:rFonts w:ascii="Times New Roman"/>
          <w:color w:val="000000"/>
          <w:spacing w:val="16"/>
          <w:sz w:val="20"/>
        </w:rPr>
        <w:t xml:space="preserve"> </w:t>
      </w:r>
      <w:r>
        <w:rPr>
          <w:rFonts w:ascii="LCARIW+CMR10"/>
          <w:color w:val="000000"/>
          <w:sz w:val="20"/>
        </w:rPr>
        <w:t>HDDs.</w:t>
      </w:r>
    </w:p>
    <w:p w14:paraId="2E177A05" w14:textId="17028BE8" w:rsidR="003820C6" w:rsidRDefault="0076004A" w:rsidP="00C74D91">
      <w:pPr>
        <w:spacing w:before="149" w:after="0" w:line="360" w:lineRule="auto"/>
        <w:ind w:firstLine="299"/>
        <w:rPr>
          <w:rFonts w:ascii="Times New Roman"/>
          <w:color w:val="000000"/>
          <w:sz w:val="20"/>
        </w:rPr>
      </w:pPr>
      <w:r>
        <w:rPr>
          <w:rFonts w:ascii="LCARIW+CMR10"/>
          <w:color w:val="000000"/>
          <w:sz w:val="20"/>
        </w:rPr>
        <w:t>Using</w:t>
      </w:r>
      <w:r>
        <w:rPr>
          <w:rFonts w:ascii="Times New Roman"/>
          <w:color w:val="000000"/>
          <w:spacing w:val="25"/>
          <w:sz w:val="20"/>
        </w:rPr>
        <w:t xml:space="preserve"> </w:t>
      </w:r>
      <w:r>
        <w:rPr>
          <w:rFonts w:ascii="LCARIW+CMR10"/>
          <w:color w:val="000000"/>
          <w:sz w:val="20"/>
        </w:rPr>
        <w:t>the</w:t>
      </w:r>
      <w:r>
        <w:rPr>
          <w:rFonts w:ascii="Times New Roman"/>
          <w:color w:val="000000"/>
          <w:spacing w:val="25"/>
          <w:sz w:val="20"/>
        </w:rPr>
        <w:t xml:space="preserve"> </w:t>
      </w:r>
      <w:r>
        <w:rPr>
          <w:rFonts w:ascii="LCARIW+CMR10"/>
          <w:color w:val="000000"/>
          <w:sz w:val="20"/>
        </w:rPr>
        <w:t>point</w:t>
      </w:r>
      <w:r>
        <w:rPr>
          <w:rFonts w:ascii="Times New Roman"/>
          <w:color w:val="000000"/>
          <w:spacing w:val="25"/>
          <w:sz w:val="20"/>
        </w:rPr>
        <w:t xml:space="preserve"> </w:t>
      </w:r>
      <w:r>
        <w:rPr>
          <w:rFonts w:ascii="LCARIW+CMR10"/>
          <w:color w:val="000000"/>
          <w:sz w:val="20"/>
        </w:rPr>
        <w:t>estimates</w:t>
      </w:r>
      <w:r>
        <w:rPr>
          <w:rFonts w:ascii="Times New Roman"/>
          <w:color w:val="000000"/>
          <w:spacing w:val="25"/>
          <w:sz w:val="20"/>
        </w:rPr>
        <w:t xml:space="preserve"> </w:t>
      </w:r>
      <w:r>
        <w:rPr>
          <w:rFonts w:ascii="LCARIW+CMR10"/>
          <w:color w:val="000000"/>
          <w:sz w:val="20"/>
        </w:rPr>
        <w:t>of</w:t>
      </w:r>
      <w:r>
        <w:rPr>
          <w:rFonts w:ascii="Times New Roman"/>
          <w:color w:val="000000"/>
          <w:spacing w:val="25"/>
          <w:sz w:val="20"/>
        </w:rPr>
        <w:t xml:space="preserve"> </w:t>
      </w:r>
      <w:r>
        <w:rPr>
          <w:rFonts w:ascii="LCARIW+CMR10"/>
          <w:color w:val="000000"/>
          <w:sz w:val="20"/>
        </w:rPr>
        <w:t>the</w:t>
      </w:r>
      <w:r>
        <w:rPr>
          <w:rFonts w:ascii="Times New Roman"/>
          <w:color w:val="000000"/>
          <w:spacing w:val="25"/>
          <w:sz w:val="20"/>
        </w:rPr>
        <w:t xml:space="preserve"> </w:t>
      </w:r>
      <w:r>
        <w:rPr>
          <w:rFonts w:ascii="LCARIW+CMR10"/>
          <w:color w:val="000000"/>
          <w:sz w:val="20"/>
        </w:rPr>
        <w:t>three</w:t>
      </w:r>
      <w:r>
        <w:rPr>
          <w:rFonts w:ascii="Times New Roman"/>
          <w:color w:val="000000"/>
          <w:spacing w:val="25"/>
          <w:sz w:val="20"/>
        </w:rPr>
        <w:t xml:space="preserve"> </w:t>
      </w:r>
      <w:r>
        <w:rPr>
          <w:rFonts w:ascii="LCARIW+CMR10"/>
          <w:color w:val="000000"/>
          <w:spacing w:val="2"/>
          <w:sz w:val="20"/>
        </w:rPr>
        <w:t>coe</w:t>
      </w:r>
      <w:r>
        <w:rPr>
          <w:rFonts w:ascii="LSPPBV+CMR10" w:hAnsi="LSPPBV+CMR10" w:cs="LSPPBV+CMR10"/>
          <w:color w:val="000000"/>
          <w:spacing w:val="-1"/>
          <w:sz w:val="20"/>
        </w:rPr>
        <w:t>ﬃ</w:t>
      </w:r>
      <w:r>
        <w:rPr>
          <w:rFonts w:ascii="LCARIW+CMR10"/>
          <w:color w:val="000000"/>
          <w:spacing w:val="-1"/>
          <w:sz w:val="20"/>
        </w:rPr>
        <w:t>cients</w:t>
      </w:r>
      <w:r>
        <w:rPr>
          <w:rFonts w:ascii="Times New Roman"/>
          <w:color w:val="000000"/>
          <w:spacing w:val="26"/>
          <w:sz w:val="20"/>
        </w:rPr>
        <w:t xml:space="preserve"> </w:t>
      </w:r>
      <w:r>
        <w:rPr>
          <w:rFonts w:ascii="LCARIW+CMR10"/>
          <w:color w:val="000000"/>
          <w:sz w:val="20"/>
        </w:rPr>
        <w:t>of</w:t>
      </w:r>
      <w:r>
        <w:rPr>
          <w:rFonts w:ascii="Times New Roman"/>
          <w:color w:val="000000"/>
          <w:spacing w:val="25"/>
          <w:sz w:val="20"/>
        </w:rPr>
        <w:t xml:space="preserve"> </w:t>
      </w:r>
      <w:r>
        <w:rPr>
          <w:rFonts w:ascii="LCARIW+CMR10"/>
          <w:color w:val="000000"/>
          <w:spacing w:val="-1"/>
          <w:sz w:val="20"/>
        </w:rPr>
        <w:t>interest</w:t>
      </w:r>
      <w:r>
        <w:rPr>
          <w:rFonts w:ascii="Times New Roman"/>
          <w:color w:val="000000"/>
          <w:spacing w:val="26"/>
          <w:sz w:val="20"/>
        </w:rPr>
        <w:t xml:space="preserve"> </w:t>
      </w:r>
      <w:r>
        <w:rPr>
          <w:rFonts w:ascii="LCARIW+CMR10"/>
          <w:color w:val="000000"/>
          <w:spacing w:val="-1"/>
          <w:sz w:val="20"/>
        </w:rPr>
        <w:t>provided</w:t>
      </w:r>
      <w:r>
        <w:rPr>
          <w:rFonts w:ascii="Times New Roman"/>
          <w:color w:val="000000"/>
          <w:spacing w:val="26"/>
          <w:sz w:val="20"/>
        </w:rPr>
        <w:t xml:space="preserve"> </w:t>
      </w:r>
      <w:r>
        <w:rPr>
          <w:rFonts w:ascii="LCARIW+CMR10"/>
          <w:color w:val="000000"/>
          <w:sz w:val="20"/>
        </w:rPr>
        <w:t>in</w:t>
      </w:r>
      <w:r>
        <w:rPr>
          <w:rFonts w:ascii="Times New Roman"/>
          <w:color w:val="000000"/>
          <w:spacing w:val="25"/>
          <w:sz w:val="20"/>
        </w:rPr>
        <w:t xml:space="preserve"> </w:t>
      </w:r>
      <w:r>
        <w:rPr>
          <w:rFonts w:ascii="LCARIW+CMR10"/>
          <w:color w:val="000000"/>
          <w:spacing w:val="-4"/>
          <w:sz w:val="20"/>
        </w:rPr>
        <w:t>Table</w:t>
      </w:r>
      <w:r>
        <w:rPr>
          <w:rFonts w:ascii="Times New Roman"/>
          <w:color w:val="000000"/>
          <w:spacing w:val="29"/>
          <w:sz w:val="20"/>
        </w:rPr>
        <w:t xml:space="preserve"> </w:t>
      </w:r>
      <w:hyperlink w:anchor="br38" w:history="1">
        <w:r>
          <w:rPr>
            <w:rFonts w:ascii="LCARIW+CMR10"/>
            <w:color w:val="000000"/>
            <w:sz w:val="20"/>
          </w:rPr>
          <w:t>5</w:t>
        </w:r>
      </w:hyperlink>
      <w:r>
        <w:rPr>
          <w:rFonts w:ascii="LCARIW+CMR10"/>
          <w:color w:val="000000"/>
          <w:sz w:val="20"/>
        </w:rPr>
        <w:t>,</w:t>
      </w:r>
      <w:r>
        <w:rPr>
          <w:rFonts w:ascii="Times New Roman"/>
          <w:color w:val="000000"/>
          <w:spacing w:val="27"/>
          <w:sz w:val="20"/>
        </w:rPr>
        <w:t xml:space="preserve"> </w:t>
      </w:r>
      <w:r>
        <w:rPr>
          <w:rFonts w:ascii="LCARIW+CMR10"/>
          <w:color w:val="000000"/>
          <w:sz w:val="20"/>
        </w:rPr>
        <w:t>I</w:t>
      </w:r>
      <w:r>
        <w:rPr>
          <w:rFonts w:ascii="Times New Roman"/>
          <w:color w:val="000000"/>
          <w:spacing w:val="25"/>
          <w:sz w:val="20"/>
        </w:rPr>
        <w:t xml:space="preserve"> </w:t>
      </w:r>
      <w:r>
        <w:rPr>
          <w:rFonts w:ascii="LCARIW+CMR10"/>
          <w:color w:val="000000"/>
          <w:sz w:val="20"/>
        </w:rPr>
        <w:t>graphically</w:t>
      </w:r>
      <w:r>
        <w:rPr>
          <w:rFonts w:ascii="Times New Roman"/>
          <w:color w:val="000000"/>
          <w:spacing w:val="25"/>
          <w:sz w:val="20"/>
        </w:rPr>
        <w:t xml:space="preserve"> </w:t>
      </w:r>
      <w:r>
        <w:rPr>
          <w:rFonts w:ascii="LCARIW+CMR10"/>
          <w:color w:val="000000"/>
          <w:sz w:val="20"/>
        </w:rPr>
        <w:t>summarize</w:t>
      </w:r>
      <w:r w:rsidR="00AA6522">
        <w:rPr>
          <w:rFonts w:ascii="Times New Roman" w:hint="eastAsia"/>
          <w:color w:val="000000"/>
          <w:sz w:val="20"/>
        </w:rPr>
        <w:t xml:space="preserve"> </w:t>
      </w:r>
      <w:r>
        <w:rPr>
          <w:rFonts w:ascii="LCARIW+CMR10"/>
          <w:color w:val="000000"/>
          <w:sz w:val="20"/>
        </w:rPr>
        <w:t>the</w:t>
      </w:r>
      <w:r>
        <w:rPr>
          <w:rFonts w:ascii="Times New Roman"/>
          <w:color w:val="000000"/>
          <w:spacing w:val="20"/>
          <w:sz w:val="20"/>
        </w:rPr>
        <w:t xml:space="preserve"> </w:t>
      </w:r>
      <w:r>
        <w:rPr>
          <w:rFonts w:ascii="LCARIW+CMR10"/>
          <w:color w:val="000000"/>
          <w:sz w:val="20"/>
        </w:rPr>
        <w:t>predicted</w:t>
      </w:r>
      <w:r>
        <w:rPr>
          <w:rFonts w:ascii="Times New Roman"/>
          <w:color w:val="000000"/>
          <w:spacing w:val="20"/>
          <w:sz w:val="20"/>
        </w:rPr>
        <w:t xml:space="preserve"> </w:t>
      </w:r>
      <w:r>
        <w:rPr>
          <w:rFonts w:ascii="LCARIW+CMR10"/>
          <w:color w:val="000000"/>
          <w:sz w:val="20"/>
        </w:rPr>
        <w:t>reductions</w:t>
      </w:r>
      <w:r>
        <w:rPr>
          <w:rFonts w:ascii="Times New Roman"/>
          <w:color w:val="000000"/>
          <w:spacing w:val="20"/>
          <w:sz w:val="20"/>
        </w:rPr>
        <w:t xml:space="preserve"> </w:t>
      </w:r>
      <w:r>
        <w:rPr>
          <w:rFonts w:ascii="LCARIW+CMR10"/>
          <w:color w:val="000000"/>
          <w:sz w:val="20"/>
        </w:rPr>
        <w:t>from</w:t>
      </w:r>
      <w:r>
        <w:rPr>
          <w:rFonts w:ascii="Times New Roman"/>
          <w:color w:val="000000"/>
          <w:spacing w:val="20"/>
          <w:sz w:val="20"/>
        </w:rPr>
        <w:t xml:space="preserve"> </w:t>
      </w:r>
      <w:r>
        <w:rPr>
          <w:rFonts w:ascii="LCARIW+CMR10"/>
          <w:color w:val="000000"/>
          <w:spacing w:val="-2"/>
          <w:sz w:val="20"/>
        </w:rPr>
        <w:t>each</w:t>
      </w:r>
      <w:r>
        <w:rPr>
          <w:rFonts w:ascii="Times New Roman"/>
          <w:color w:val="000000"/>
          <w:spacing w:val="22"/>
          <w:sz w:val="20"/>
        </w:rPr>
        <w:t xml:space="preserve"> </w:t>
      </w:r>
      <w:r>
        <w:rPr>
          <w:rFonts w:ascii="LCARIW+CMR10"/>
          <w:color w:val="000000"/>
          <w:sz w:val="20"/>
        </w:rPr>
        <w:t>of</w:t>
      </w:r>
      <w:r>
        <w:rPr>
          <w:rFonts w:ascii="Times New Roman"/>
          <w:color w:val="000000"/>
          <w:spacing w:val="20"/>
          <w:sz w:val="20"/>
        </w:rPr>
        <w:t xml:space="preserve"> </w:t>
      </w:r>
      <w:r>
        <w:rPr>
          <w:rFonts w:ascii="LCARIW+CMR10"/>
          <w:color w:val="000000"/>
          <w:sz w:val="20"/>
        </w:rPr>
        <w:t>the</w:t>
      </w:r>
      <w:r>
        <w:rPr>
          <w:rFonts w:ascii="Times New Roman"/>
          <w:color w:val="000000"/>
          <w:spacing w:val="20"/>
          <w:sz w:val="20"/>
        </w:rPr>
        <w:t xml:space="preserve"> </w:t>
      </w:r>
      <w:r>
        <w:rPr>
          <w:rFonts w:ascii="LCARIW+CMR10"/>
          <w:color w:val="000000"/>
          <w:spacing w:val="-6"/>
          <w:sz w:val="20"/>
        </w:rPr>
        <w:t>two</w:t>
      </w:r>
      <w:r>
        <w:rPr>
          <w:rFonts w:ascii="Times New Roman"/>
          <w:color w:val="000000"/>
          <w:spacing w:val="25"/>
          <w:sz w:val="20"/>
        </w:rPr>
        <w:t xml:space="preserve"> </w:t>
      </w:r>
      <w:r>
        <w:rPr>
          <w:rFonts w:ascii="LCARIW+CMR10"/>
          <w:color w:val="000000"/>
          <w:sz w:val="20"/>
        </w:rPr>
        <w:t>categories</w:t>
      </w:r>
      <w:r>
        <w:rPr>
          <w:rFonts w:ascii="Times New Roman"/>
          <w:color w:val="000000"/>
          <w:spacing w:val="20"/>
          <w:sz w:val="20"/>
        </w:rPr>
        <w:t xml:space="preserve"> </w:t>
      </w:r>
      <w:r>
        <w:rPr>
          <w:rFonts w:ascii="LCARIW+CMR10"/>
          <w:color w:val="000000"/>
          <w:sz w:val="20"/>
        </w:rPr>
        <w:t>of</w:t>
      </w:r>
      <w:r>
        <w:rPr>
          <w:rFonts w:ascii="Times New Roman"/>
          <w:color w:val="000000"/>
          <w:spacing w:val="20"/>
          <w:sz w:val="20"/>
        </w:rPr>
        <w:t xml:space="preserve"> </w:t>
      </w:r>
      <w:r>
        <w:rPr>
          <w:rFonts w:ascii="LCARIW+CMR10"/>
          <w:color w:val="000000"/>
          <w:spacing w:val="-1"/>
          <w:sz w:val="20"/>
        </w:rPr>
        <w:t>electricity</w:t>
      </w:r>
      <w:r>
        <w:rPr>
          <w:rFonts w:ascii="Times New Roman"/>
          <w:color w:val="000000"/>
          <w:spacing w:val="20"/>
          <w:sz w:val="20"/>
        </w:rPr>
        <w:t xml:space="preserve"> </w:t>
      </w:r>
      <w:r>
        <w:rPr>
          <w:rFonts w:ascii="LCARIW+CMR10"/>
          <w:color w:val="000000"/>
          <w:sz w:val="20"/>
        </w:rPr>
        <w:t>consumption</w:t>
      </w:r>
      <w:r>
        <w:rPr>
          <w:rFonts w:ascii="Times New Roman"/>
          <w:color w:val="000000"/>
          <w:spacing w:val="20"/>
          <w:sz w:val="20"/>
        </w:rPr>
        <w:t xml:space="preserve"> </w:t>
      </w:r>
      <w:r>
        <w:rPr>
          <w:rFonts w:ascii="LCARIW+CMR10"/>
          <w:color w:val="000000"/>
          <w:sz w:val="20"/>
        </w:rPr>
        <w:t>in</w:t>
      </w:r>
      <w:r>
        <w:rPr>
          <w:rFonts w:ascii="Times New Roman"/>
          <w:color w:val="000000"/>
          <w:spacing w:val="20"/>
          <w:sz w:val="20"/>
        </w:rPr>
        <w:t xml:space="preserve"> </w:t>
      </w:r>
      <w:r>
        <w:rPr>
          <w:rFonts w:ascii="LCARIW+CMR10"/>
          <w:color w:val="000000"/>
          <w:sz w:val="20"/>
        </w:rPr>
        <w:t>Figure</w:t>
      </w:r>
      <w:r>
        <w:rPr>
          <w:rFonts w:ascii="Times New Roman"/>
          <w:color w:val="000000"/>
          <w:spacing w:val="20"/>
          <w:sz w:val="20"/>
        </w:rPr>
        <w:t xml:space="preserve"> </w:t>
      </w:r>
      <w:hyperlink w:anchor="br30" w:history="1">
        <w:r>
          <w:rPr>
            <w:rFonts w:ascii="LCARIW+CMR10"/>
            <w:color w:val="000000"/>
            <w:sz w:val="20"/>
          </w:rPr>
          <w:t>7</w:t>
        </w:r>
      </w:hyperlink>
      <w:r>
        <w:rPr>
          <w:rFonts w:ascii="LCARIW+CMR10"/>
          <w:color w:val="000000"/>
          <w:sz w:val="20"/>
        </w:rPr>
        <w:t>.</w:t>
      </w:r>
      <w:r>
        <w:rPr>
          <w:rFonts w:ascii="Times New Roman"/>
          <w:color w:val="000000"/>
          <w:spacing w:val="49"/>
          <w:sz w:val="20"/>
        </w:rPr>
        <w:t xml:space="preserve"> </w:t>
      </w:r>
      <w:r>
        <w:rPr>
          <w:rFonts w:ascii="LCARIW+CMR10"/>
          <w:color w:val="000000"/>
          <w:sz w:val="20"/>
        </w:rPr>
        <w:t>Regarding</w:t>
      </w:r>
      <w:r>
        <w:rPr>
          <w:rFonts w:ascii="Times New Roman"/>
          <w:color w:val="000000"/>
          <w:spacing w:val="20"/>
          <w:sz w:val="20"/>
        </w:rPr>
        <w:t xml:space="preserve"> </w:t>
      </w:r>
      <w:r>
        <w:rPr>
          <w:rFonts w:ascii="LCARIW+CMR10"/>
          <w:color w:val="000000"/>
          <w:sz w:val="20"/>
        </w:rPr>
        <w:t>the</w:t>
      </w:r>
      <w:r w:rsidR="00AA6522">
        <w:rPr>
          <w:rFonts w:ascii="Times New Roman" w:hint="eastAsia"/>
          <w:color w:val="000000"/>
          <w:sz w:val="20"/>
        </w:rPr>
        <w:t xml:space="preserve"> </w:t>
      </w:r>
      <w:r>
        <w:rPr>
          <w:rFonts w:ascii="LCARIW+CMR10"/>
          <w:color w:val="000000"/>
          <w:spacing w:val="-1"/>
          <w:sz w:val="20"/>
        </w:rPr>
        <w:t>savings</w:t>
      </w:r>
      <w:r>
        <w:rPr>
          <w:rFonts w:ascii="Times New Roman"/>
          <w:color w:val="000000"/>
          <w:spacing w:val="3"/>
          <w:sz w:val="20"/>
        </w:rPr>
        <w:t xml:space="preserve"> </w:t>
      </w:r>
      <w:r>
        <w:rPr>
          <w:rFonts w:ascii="LCARIW+CMR10"/>
          <w:color w:val="000000"/>
          <w:sz w:val="20"/>
        </w:rPr>
        <w:t>in</w:t>
      </w:r>
      <w:r>
        <w:rPr>
          <w:rFonts w:ascii="Times New Roman"/>
          <w:color w:val="000000"/>
          <w:spacing w:val="2"/>
          <w:sz w:val="20"/>
        </w:rPr>
        <w:t xml:space="preserve"> </w:t>
      </w:r>
      <w:r>
        <w:rPr>
          <w:rFonts w:ascii="LCARIW+CMR10"/>
          <w:color w:val="000000"/>
          <w:spacing w:val="-1"/>
          <w:sz w:val="20"/>
        </w:rPr>
        <w:t>electricity</w:t>
      </w:r>
      <w:r>
        <w:rPr>
          <w:rFonts w:ascii="Times New Roman"/>
          <w:color w:val="000000"/>
          <w:spacing w:val="2"/>
          <w:sz w:val="20"/>
        </w:rPr>
        <w:t xml:space="preserve"> </w:t>
      </w:r>
      <w:r>
        <w:rPr>
          <w:rFonts w:ascii="LCARIW+CMR10"/>
          <w:color w:val="000000"/>
          <w:sz w:val="20"/>
        </w:rPr>
        <w:t>consumption</w:t>
      </w:r>
      <w:r>
        <w:rPr>
          <w:rFonts w:ascii="Times New Roman"/>
          <w:color w:val="000000"/>
          <w:spacing w:val="2"/>
          <w:sz w:val="20"/>
        </w:rPr>
        <w:t xml:space="preserve"> </w:t>
      </w:r>
      <w:r>
        <w:rPr>
          <w:rFonts w:ascii="LCARIW+CMR10"/>
          <w:color w:val="000000"/>
          <w:sz w:val="20"/>
        </w:rPr>
        <w:t>for</w:t>
      </w:r>
      <w:r>
        <w:rPr>
          <w:rFonts w:ascii="Times New Roman"/>
          <w:color w:val="000000"/>
          <w:spacing w:val="2"/>
          <w:sz w:val="20"/>
        </w:rPr>
        <w:t xml:space="preserve"> </w:t>
      </w:r>
      <w:r>
        <w:rPr>
          <w:rFonts w:ascii="LCARIW+CMR10"/>
          <w:color w:val="000000"/>
          <w:sz w:val="20"/>
        </w:rPr>
        <w:t>non-temperature-control</w:t>
      </w:r>
      <w:r>
        <w:rPr>
          <w:rFonts w:ascii="Times New Roman"/>
          <w:color w:val="000000"/>
          <w:spacing w:val="2"/>
          <w:sz w:val="20"/>
        </w:rPr>
        <w:t xml:space="preserve"> </w:t>
      </w:r>
      <w:r>
        <w:rPr>
          <w:rFonts w:ascii="LCARIW+CMR10"/>
          <w:color w:val="000000"/>
          <w:sz w:val="20"/>
        </w:rPr>
        <w:t>use,</w:t>
      </w:r>
      <w:r>
        <w:rPr>
          <w:rFonts w:ascii="Times New Roman"/>
          <w:color w:val="000000"/>
          <w:spacing w:val="5"/>
          <w:sz w:val="20"/>
        </w:rPr>
        <w:t xml:space="preserve"> </w:t>
      </w:r>
      <w:r>
        <w:rPr>
          <w:rFonts w:ascii="LCARIW+CMR10"/>
          <w:color w:val="000000"/>
          <w:spacing w:val="-2"/>
          <w:sz w:val="20"/>
        </w:rPr>
        <w:t>which</w:t>
      </w:r>
      <w:r>
        <w:rPr>
          <w:rFonts w:ascii="Times New Roman"/>
          <w:color w:val="000000"/>
          <w:spacing w:val="3"/>
          <w:sz w:val="20"/>
        </w:rPr>
        <w:t xml:space="preserve"> </w:t>
      </w:r>
      <w:r>
        <w:rPr>
          <w:rFonts w:ascii="LCARIW+CMR10"/>
          <w:color w:val="000000"/>
          <w:sz w:val="20"/>
        </w:rPr>
        <w:t>are</w:t>
      </w:r>
      <w:r>
        <w:rPr>
          <w:rFonts w:ascii="Times New Roman"/>
          <w:color w:val="000000"/>
          <w:spacing w:val="2"/>
          <w:sz w:val="20"/>
        </w:rPr>
        <w:t xml:space="preserve"> </w:t>
      </w:r>
      <w:r>
        <w:rPr>
          <w:rFonts w:ascii="LCARIW+CMR10"/>
          <w:color w:val="000000"/>
          <w:sz w:val="20"/>
        </w:rPr>
        <w:t>independent</w:t>
      </w:r>
      <w:r>
        <w:rPr>
          <w:rFonts w:ascii="Times New Roman"/>
          <w:color w:val="000000"/>
          <w:spacing w:val="2"/>
          <w:sz w:val="20"/>
        </w:rPr>
        <w:t xml:space="preserve"> </w:t>
      </w:r>
      <w:r>
        <w:rPr>
          <w:rFonts w:ascii="LCARIW+CMR10"/>
          <w:color w:val="000000"/>
          <w:sz w:val="20"/>
        </w:rPr>
        <w:t>of</w:t>
      </w:r>
      <w:r>
        <w:rPr>
          <w:rFonts w:ascii="Times New Roman"/>
          <w:color w:val="000000"/>
          <w:spacing w:val="2"/>
          <w:sz w:val="20"/>
        </w:rPr>
        <w:t xml:space="preserve"> </w:t>
      </w:r>
      <w:r>
        <w:rPr>
          <w:rFonts w:ascii="LCARIW+CMR10"/>
          <w:color w:val="000000"/>
          <w:spacing w:val="-1"/>
          <w:sz w:val="20"/>
        </w:rPr>
        <w:t>weather</w:t>
      </w:r>
      <w:r>
        <w:rPr>
          <w:rFonts w:ascii="Times New Roman"/>
          <w:color w:val="000000"/>
          <w:spacing w:val="3"/>
          <w:sz w:val="20"/>
        </w:rPr>
        <w:t xml:space="preserve"> </w:t>
      </w:r>
      <w:r>
        <w:rPr>
          <w:rFonts w:ascii="LCARIW+CMR10"/>
          <w:color w:val="000000"/>
          <w:sz w:val="20"/>
        </w:rPr>
        <w:t>conditions,</w:t>
      </w:r>
      <w:r w:rsidR="00AA6522">
        <w:rPr>
          <w:rFonts w:ascii="Times New Roman" w:hint="eastAsia"/>
          <w:color w:val="000000"/>
          <w:sz w:val="20"/>
        </w:rPr>
        <w:t xml:space="preserve"> </w:t>
      </w:r>
      <w:r>
        <w:rPr>
          <w:rFonts w:ascii="LCARIW+CMR10"/>
          <w:color w:val="000000"/>
          <w:sz w:val="20"/>
        </w:rPr>
        <w:t>the</w:t>
      </w:r>
      <w:r>
        <w:rPr>
          <w:rFonts w:ascii="Times New Roman"/>
          <w:color w:val="000000"/>
          <w:spacing w:val="10"/>
          <w:sz w:val="20"/>
        </w:rPr>
        <w:t xml:space="preserve"> </w:t>
      </w:r>
      <w:r>
        <w:rPr>
          <w:rFonts w:ascii="LCARIW+CMR10"/>
          <w:color w:val="000000"/>
          <w:sz w:val="20"/>
        </w:rPr>
        <w:t>table</w:t>
      </w:r>
      <w:r>
        <w:rPr>
          <w:rFonts w:ascii="Times New Roman"/>
          <w:color w:val="000000"/>
          <w:spacing w:val="10"/>
          <w:sz w:val="20"/>
        </w:rPr>
        <w:t xml:space="preserve"> </w:t>
      </w:r>
      <w:r>
        <w:rPr>
          <w:rFonts w:ascii="LCARIW+CMR10"/>
          <w:color w:val="000000"/>
          <w:sz w:val="20"/>
        </w:rPr>
        <w:t>and</w:t>
      </w:r>
      <w:r>
        <w:rPr>
          <w:rFonts w:ascii="Times New Roman"/>
          <w:color w:val="000000"/>
          <w:spacing w:val="10"/>
          <w:sz w:val="20"/>
        </w:rPr>
        <w:t xml:space="preserve"> </w:t>
      </w:r>
      <w:r>
        <w:rPr>
          <w:rFonts w:ascii="LCARIW+CMR10" w:hAnsi="LCARIW+CMR10" w:cs="LCARIW+CMR10"/>
          <w:color w:val="000000"/>
          <w:sz w:val="20"/>
        </w:rPr>
        <w:t>ﬁgure</w:t>
      </w:r>
      <w:r>
        <w:rPr>
          <w:rFonts w:ascii="Times New Roman"/>
          <w:color w:val="000000"/>
          <w:spacing w:val="10"/>
          <w:sz w:val="20"/>
        </w:rPr>
        <w:t xml:space="preserve"> </w:t>
      </w:r>
      <w:r>
        <w:rPr>
          <w:rFonts w:ascii="LCARIW+CMR10"/>
          <w:color w:val="000000"/>
          <w:sz w:val="20"/>
        </w:rPr>
        <w:t>clearly</w:t>
      </w:r>
      <w:r>
        <w:rPr>
          <w:rFonts w:ascii="Times New Roman"/>
          <w:color w:val="000000"/>
          <w:spacing w:val="10"/>
          <w:sz w:val="20"/>
        </w:rPr>
        <w:t xml:space="preserve"> </w:t>
      </w:r>
      <w:r>
        <w:rPr>
          <w:rFonts w:ascii="LCARIW+CMR10"/>
          <w:color w:val="000000"/>
          <w:spacing w:val="-2"/>
          <w:sz w:val="20"/>
        </w:rPr>
        <w:t>show</w:t>
      </w:r>
      <w:r>
        <w:rPr>
          <w:rFonts w:ascii="Times New Roman"/>
          <w:color w:val="000000"/>
          <w:spacing w:val="11"/>
          <w:sz w:val="20"/>
        </w:rPr>
        <w:t xml:space="preserve"> </w:t>
      </w:r>
      <w:r>
        <w:rPr>
          <w:rFonts w:ascii="LCARIW+CMR10"/>
          <w:color w:val="000000"/>
          <w:sz w:val="20"/>
        </w:rPr>
        <w:t>that</w:t>
      </w:r>
      <w:r>
        <w:rPr>
          <w:rFonts w:ascii="Times New Roman"/>
          <w:color w:val="000000"/>
          <w:spacing w:val="10"/>
          <w:sz w:val="20"/>
        </w:rPr>
        <w:t xml:space="preserve"> </w:t>
      </w:r>
      <w:r>
        <w:rPr>
          <w:rFonts w:ascii="LCARIW+CMR10"/>
          <w:color w:val="000000"/>
          <w:sz w:val="20"/>
        </w:rPr>
        <w:t>the</w:t>
      </w:r>
      <w:r>
        <w:rPr>
          <w:rFonts w:ascii="Times New Roman"/>
          <w:color w:val="000000"/>
          <w:spacing w:val="10"/>
          <w:sz w:val="20"/>
        </w:rPr>
        <w:t xml:space="preserve"> </w:t>
      </w:r>
      <w:r>
        <w:rPr>
          <w:rFonts w:ascii="LCARIW+CMR10"/>
          <w:color w:val="000000"/>
          <w:sz w:val="20"/>
        </w:rPr>
        <w:t>treated</w:t>
      </w:r>
      <w:r>
        <w:rPr>
          <w:rFonts w:ascii="Times New Roman"/>
          <w:color w:val="000000"/>
          <w:spacing w:val="10"/>
          <w:sz w:val="20"/>
        </w:rPr>
        <w:t xml:space="preserve"> </w:t>
      </w:r>
      <w:r>
        <w:rPr>
          <w:rFonts w:ascii="LCARIW+CMR10"/>
          <w:color w:val="000000"/>
          <w:sz w:val="20"/>
        </w:rPr>
        <w:t>households</w:t>
      </w:r>
      <w:r>
        <w:rPr>
          <w:rFonts w:ascii="Times New Roman"/>
          <w:color w:val="000000"/>
          <w:spacing w:val="10"/>
          <w:sz w:val="20"/>
        </w:rPr>
        <w:t xml:space="preserve"> </w:t>
      </w:r>
      <w:r>
        <w:rPr>
          <w:rFonts w:ascii="LCARIW+CMR10" w:hAnsi="LCARIW+CMR10" w:cs="LCARIW+CMR10"/>
          <w:color w:val="000000"/>
          <w:spacing w:val="-1"/>
          <w:sz w:val="20"/>
        </w:rPr>
        <w:t>signiﬁcantly</w:t>
      </w:r>
      <w:r>
        <w:rPr>
          <w:rFonts w:ascii="Times New Roman"/>
          <w:color w:val="000000"/>
          <w:spacing w:val="10"/>
          <w:sz w:val="20"/>
        </w:rPr>
        <w:t xml:space="preserve"> </w:t>
      </w:r>
      <w:r>
        <w:rPr>
          <w:rFonts w:ascii="LCARIW+CMR10"/>
          <w:color w:val="000000"/>
          <w:sz w:val="20"/>
        </w:rPr>
        <w:t>reduced</w:t>
      </w:r>
      <w:r>
        <w:rPr>
          <w:rFonts w:ascii="Times New Roman"/>
          <w:color w:val="000000"/>
          <w:spacing w:val="10"/>
          <w:sz w:val="20"/>
        </w:rPr>
        <w:t xml:space="preserve"> </w:t>
      </w:r>
      <w:r>
        <w:rPr>
          <w:rFonts w:ascii="LCARIW+CMR10"/>
          <w:color w:val="000000"/>
          <w:sz w:val="20"/>
        </w:rPr>
        <w:t>their</w:t>
      </w:r>
      <w:r>
        <w:rPr>
          <w:rFonts w:ascii="Times New Roman"/>
          <w:color w:val="000000"/>
          <w:spacing w:val="10"/>
          <w:sz w:val="20"/>
        </w:rPr>
        <w:t xml:space="preserve"> </w:t>
      </w:r>
      <w:r>
        <w:rPr>
          <w:rFonts w:ascii="LCARIW+CMR10"/>
          <w:color w:val="000000"/>
          <w:sz w:val="20"/>
        </w:rPr>
        <w:t>consumption</w:t>
      </w:r>
      <w:r>
        <w:rPr>
          <w:rFonts w:ascii="Times New Roman"/>
          <w:color w:val="000000"/>
          <w:spacing w:val="10"/>
          <w:sz w:val="20"/>
        </w:rPr>
        <w:t xml:space="preserve"> </w:t>
      </w:r>
      <w:r>
        <w:rPr>
          <w:rFonts w:ascii="LCARIW+CMR10"/>
          <w:color w:val="000000"/>
          <w:sz w:val="20"/>
        </w:rPr>
        <w:t>when</w:t>
      </w:r>
      <w:r>
        <w:rPr>
          <w:rFonts w:ascii="Times New Roman"/>
          <w:color w:val="000000"/>
          <w:spacing w:val="10"/>
          <w:sz w:val="20"/>
        </w:rPr>
        <w:t xml:space="preserve"> </w:t>
      </w:r>
      <w:r>
        <w:rPr>
          <w:rFonts w:ascii="LCARIW+CMR10"/>
          <w:color w:val="000000"/>
          <w:sz w:val="20"/>
        </w:rPr>
        <w:t>they</w:t>
      </w:r>
      <w:r w:rsidR="00AA6522">
        <w:rPr>
          <w:rFonts w:ascii="Times New Roman" w:hint="eastAsia"/>
          <w:color w:val="000000"/>
          <w:sz w:val="20"/>
        </w:rPr>
        <w:t xml:space="preserve"> </w:t>
      </w:r>
      <w:r>
        <w:rPr>
          <w:rFonts w:ascii="LCARIW+CMR10"/>
          <w:color w:val="000000"/>
          <w:spacing w:val="-2"/>
          <w:sz w:val="20"/>
        </w:rPr>
        <w:t>were</w:t>
      </w:r>
      <w:r>
        <w:rPr>
          <w:rFonts w:ascii="Times New Roman"/>
          <w:color w:val="000000"/>
          <w:spacing w:val="14"/>
          <w:sz w:val="20"/>
        </w:rPr>
        <w:t xml:space="preserve"> </w:t>
      </w:r>
      <w:r>
        <w:rPr>
          <w:rFonts w:ascii="LCARIW+CMR10"/>
          <w:color w:val="000000"/>
          <w:spacing w:val="2"/>
          <w:sz w:val="20"/>
        </w:rPr>
        <w:t>subject</w:t>
      </w:r>
      <w:r>
        <w:rPr>
          <w:rFonts w:ascii="Times New Roman"/>
          <w:color w:val="000000"/>
          <w:spacing w:val="10"/>
          <w:sz w:val="20"/>
        </w:rPr>
        <w:t xml:space="preserve"> </w:t>
      </w:r>
      <w:r>
        <w:rPr>
          <w:rFonts w:ascii="LCARIW+CMR10"/>
          <w:color w:val="000000"/>
          <w:sz w:val="20"/>
        </w:rPr>
        <w:t>to</w:t>
      </w:r>
      <w:r>
        <w:rPr>
          <w:rFonts w:ascii="Times New Roman"/>
          <w:color w:val="000000"/>
          <w:spacing w:val="11"/>
          <w:sz w:val="20"/>
        </w:rPr>
        <w:t xml:space="preserve"> </w:t>
      </w:r>
      <w:r>
        <w:rPr>
          <w:rFonts w:ascii="LCARIW+CMR10"/>
          <w:color w:val="000000"/>
          <w:sz w:val="20"/>
        </w:rPr>
        <w:t>peak-hour</w:t>
      </w:r>
      <w:r>
        <w:rPr>
          <w:rFonts w:ascii="Times New Roman"/>
          <w:color w:val="000000"/>
          <w:spacing w:val="11"/>
          <w:sz w:val="20"/>
        </w:rPr>
        <w:t xml:space="preserve"> </w:t>
      </w:r>
      <w:r>
        <w:rPr>
          <w:rFonts w:ascii="LCARIW+CMR10"/>
          <w:color w:val="000000"/>
          <w:sz w:val="20"/>
        </w:rPr>
        <w:t>prices.</w:t>
      </w:r>
      <w:r>
        <w:rPr>
          <w:rFonts w:ascii="Times New Roman"/>
          <w:color w:val="000000"/>
          <w:spacing w:val="37"/>
          <w:sz w:val="20"/>
        </w:rPr>
        <w:t xml:space="preserve"> </w:t>
      </w:r>
      <w:r>
        <w:rPr>
          <w:rFonts w:ascii="LCARIW+CMR10"/>
          <w:color w:val="000000"/>
          <w:sz w:val="20"/>
        </w:rPr>
        <w:t>Their</w:t>
      </w:r>
      <w:r>
        <w:rPr>
          <w:rFonts w:ascii="Times New Roman"/>
          <w:color w:val="000000"/>
          <w:spacing w:val="12"/>
          <w:sz w:val="20"/>
        </w:rPr>
        <w:t xml:space="preserve"> </w:t>
      </w:r>
      <w:r>
        <w:rPr>
          <w:rFonts w:ascii="LCARIW+CMR10"/>
          <w:color w:val="000000"/>
          <w:sz w:val="20"/>
        </w:rPr>
        <w:t>non-for-heating</w:t>
      </w:r>
      <w:r>
        <w:rPr>
          <w:rFonts w:ascii="Times New Roman"/>
          <w:color w:val="000000"/>
          <w:spacing w:val="12"/>
          <w:sz w:val="20"/>
        </w:rPr>
        <w:t xml:space="preserve"> </w:t>
      </w:r>
      <w:r>
        <w:rPr>
          <w:rFonts w:ascii="LCARIW+CMR10"/>
          <w:color w:val="000000"/>
          <w:spacing w:val="-1"/>
          <w:sz w:val="20"/>
        </w:rPr>
        <w:t>electricity</w:t>
      </w:r>
      <w:r>
        <w:rPr>
          <w:rFonts w:ascii="Times New Roman"/>
          <w:color w:val="000000"/>
          <w:spacing w:val="12"/>
          <w:sz w:val="20"/>
        </w:rPr>
        <w:t xml:space="preserve"> </w:t>
      </w:r>
      <w:r>
        <w:rPr>
          <w:rFonts w:ascii="LCARIW+CMR10"/>
          <w:color w:val="000000"/>
          <w:sz w:val="20"/>
        </w:rPr>
        <w:t>consumption</w:t>
      </w:r>
      <w:r>
        <w:rPr>
          <w:rFonts w:ascii="Times New Roman"/>
          <w:color w:val="000000"/>
          <w:spacing w:val="12"/>
          <w:sz w:val="20"/>
        </w:rPr>
        <w:t xml:space="preserve"> </w:t>
      </w:r>
      <w:r>
        <w:rPr>
          <w:rFonts w:ascii="LCARIW+CMR10"/>
          <w:color w:val="000000"/>
          <w:sz w:val="20"/>
        </w:rPr>
        <w:t>also</w:t>
      </w:r>
      <w:r>
        <w:rPr>
          <w:rFonts w:ascii="Times New Roman"/>
          <w:color w:val="000000"/>
          <w:spacing w:val="12"/>
          <w:sz w:val="20"/>
        </w:rPr>
        <w:t xml:space="preserve"> </w:t>
      </w:r>
      <w:r>
        <w:rPr>
          <w:rFonts w:ascii="LCARIW+CMR10"/>
          <w:color w:val="000000"/>
          <w:sz w:val="20"/>
        </w:rPr>
        <w:t>decreased</w:t>
      </w:r>
      <w:r>
        <w:rPr>
          <w:rFonts w:ascii="Times New Roman"/>
          <w:color w:val="000000"/>
          <w:spacing w:val="12"/>
          <w:sz w:val="20"/>
        </w:rPr>
        <w:t xml:space="preserve"> </w:t>
      </w:r>
      <w:r>
        <w:rPr>
          <w:rFonts w:ascii="LCARIW+CMR10"/>
          <w:color w:val="000000"/>
          <w:sz w:val="20"/>
        </w:rPr>
        <w:t>in</w:t>
      </w:r>
      <w:r>
        <w:rPr>
          <w:rFonts w:ascii="Times New Roman"/>
          <w:color w:val="000000"/>
          <w:spacing w:val="11"/>
          <w:sz w:val="20"/>
        </w:rPr>
        <w:t xml:space="preserve"> </w:t>
      </w:r>
      <w:r>
        <w:rPr>
          <w:rFonts w:ascii="LCARIW+CMR10"/>
          <w:color w:val="000000"/>
          <w:spacing w:val="2"/>
          <w:sz w:val="20"/>
        </w:rPr>
        <w:t>both</w:t>
      </w:r>
      <w:r>
        <w:rPr>
          <w:rFonts w:ascii="Times New Roman"/>
          <w:color w:val="000000"/>
          <w:spacing w:val="10"/>
          <w:sz w:val="20"/>
        </w:rPr>
        <w:t xml:space="preserve"> </w:t>
      </w:r>
      <w:r>
        <w:rPr>
          <w:rFonts w:ascii="LCARIW+CMR10"/>
          <w:color w:val="000000"/>
          <w:sz w:val="20"/>
        </w:rPr>
        <w:t>pre-</w:t>
      </w:r>
      <w:r>
        <w:rPr>
          <w:rFonts w:ascii="Times New Roman"/>
          <w:color w:val="000000"/>
          <w:spacing w:val="12"/>
          <w:sz w:val="20"/>
        </w:rPr>
        <w:t xml:space="preserve"> </w:t>
      </w:r>
      <w:r>
        <w:rPr>
          <w:rFonts w:ascii="LCARIW+CMR10"/>
          <w:color w:val="000000"/>
          <w:sz w:val="20"/>
        </w:rPr>
        <w:t>and</w:t>
      </w:r>
      <w:r w:rsidR="00AA6522">
        <w:rPr>
          <w:rFonts w:ascii="Times New Roman" w:hint="eastAsia"/>
          <w:color w:val="000000"/>
          <w:sz w:val="20"/>
        </w:rPr>
        <w:t xml:space="preserve"> </w:t>
      </w:r>
      <w:r>
        <w:rPr>
          <w:rFonts w:ascii="LCARIW+CMR10"/>
          <w:color w:val="000000"/>
          <w:spacing w:val="1"/>
          <w:sz w:val="20"/>
        </w:rPr>
        <w:t>post-peak</w:t>
      </w:r>
      <w:r>
        <w:rPr>
          <w:rFonts w:ascii="Times New Roman"/>
          <w:color w:val="000000"/>
          <w:spacing w:val="20"/>
          <w:sz w:val="20"/>
        </w:rPr>
        <w:t xml:space="preserve"> </w:t>
      </w:r>
      <w:r>
        <w:rPr>
          <w:rFonts w:ascii="LCARIW+CMR10"/>
          <w:color w:val="000000"/>
          <w:spacing w:val="-2"/>
          <w:sz w:val="20"/>
        </w:rPr>
        <w:t>intervals,</w:t>
      </w:r>
      <w:r>
        <w:rPr>
          <w:rFonts w:ascii="Times New Roman"/>
          <w:color w:val="000000"/>
          <w:spacing w:val="25"/>
          <w:sz w:val="20"/>
        </w:rPr>
        <w:t xml:space="preserve"> </w:t>
      </w:r>
      <w:r>
        <w:rPr>
          <w:rFonts w:ascii="LCARIW+CMR10"/>
          <w:color w:val="000000"/>
          <w:spacing w:val="1"/>
          <w:sz w:val="20"/>
        </w:rPr>
        <w:t>albeit</w:t>
      </w:r>
      <w:r>
        <w:rPr>
          <w:rFonts w:ascii="Times New Roman"/>
          <w:color w:val="000000"/>
          <w:spacing w:val="21"/>
          <w:sz w:val="20"/>
        </w:rPr>
        <w:t xml:space="preserve"> </w:t>
      </w:r>
      <w:r>
        <w:rPr>
          <w:rFonts w:ascii="LCARIW+CMR10"/>
          <w:color w:val="000000"/>
          <w:sz w:val="20"/>
        </w:rPr>
        <w:t>noisy</w:t>
      </w:r>
      <w:r>
        <w:rPr>
          <w:rFonts w:ascii="Times New Roman"/>
          <w:color w:val="000000"/>
          <w:spacing w:val="22"/>
          <w:sz w:val="20"/>
        </w:rPr>
        <w:t xml:space="preserve"> </w:t>
      </w:r>
      <w:r>
        <w:rPr>
          <w:rFonts w:ascii="LCARIW+CMR10"/>
          <w:color w:val="000000"/>
          <w:sz w:val="20"/>
        </w:rPr>
        <w:t>and</w:t>
      </w:r>
      <w:r>
        <w:rPr>
          <w:rFonts w:ascii="Times New Roman"/>
          <w:color w:val="000000"/>
          <w:spacing w:val="22"/>
          <w:sz w:val="20"/>
        </w:rPr>
        <w:t xml:space="preserve"> </w:t>
      </w:r>
      <w:r>
        <w:rPr>
          <w:rFonts w:ascii="LCARIW+CMR10"/>
          <w:color w:val="000000"/>
          <w:spacing w:val="-1"/>
          <w:sz w:val="20"/>
        </w:rPr>
        <w:t>relatively</w:t>
      </w:r>
      <w:r>
        <w:rPr>
          <w:rFonts w:ascii="Times New Roman"/>
          <w:color w:val="000000"/>
          <w:spacing w:val="22"/>
          <w:sz w:val="20"/>
        </w:rPr>
        <w:t xml:space="preserve"> </w:t>
      </w:r>
      <w:r>
        <w:rPr>
          <w:rFonts w:ascii="LCARIW+CMR10"/>
          <w:color w:val="000000"/>
          <w:sz w:val="20"/>
        </w:rPr>
        <w:t>smaller</w:t>
      </w:r>
      <w:r>
        <w:rPr>
          <w:rFonts w:ascii="Times New Roman"/>
          <w:color w:val="000000"/>
          <w:spacing w:val="22"/>
          <w:sz w:val="20"/>
        </w:rPr>
        <w:t xml:space="preserve"> </w:t>
      </w:r>
      <w:r>
        <w:rPr>
          <w:rFonts w:ascii="LCARIW+CMR10"/>
          <w:color w:val="000000"/>
          <w:sz w:val="20"/>
        </w:rPr>
        <w:t>in</w:t>
      </w:r>
      <w:r>
        <w:rPr>
          <w:rFonts w:ascii="Times New Roman"/>
          <w:color w:val="000000"/>
          <w:spacing w:val="21"/>
          <w:sz w:val="20"/>
        </w:rPr>
        <w:t xml:space="preserve"> </w:t>
      </w:r>
      <w:r>
        <w:rPr>
          <w:rFonts w:ascii="LCARIW+CMR10"/>
          <w:color w:val="000000"/>
          <w:sz w:val="20"/>
        </w:rPr>
        <w:t>magnitude.</w:t>
      </w:r>
      <w:r>
        <w:rPr>
          <w:rFonts w:ascii="Times New Roman"/>
          <w:color w:val="000000"/>
          <w:spacing w:val="55"/>
          <w:sz w:val="20"/>
        </w:rPr>
        <w:t xml:space="preserve"> </w:t>
      </w:r>
      <w:r>
        <w:rPr>
          <w:rFonts w:ascii="LCARIW+CMR10"/>
          <w:color w:val="000000"/>
          <w:sz w:val="20"/>
        </w:rPr>
        <w:t>The</w:t>
      </w:r>
      <w:r>
        <w:rPr>
          <w:rFonts w:ascii="Times New Roman"/>
          <w:color w:val="000000"/>
          <w:spacing w:val="22"/>
          <w:sz w:val="20"/>
        </w:rPr>
        <w:t xml:space="preserve"> </w:t>
      </w:r>
      <w:r>
        <w:rPr>
          <w:rFonts w:ascii="LCARIW+CMR10"/>
          <w:color w:val="000000"/>
          <w:spacing w:val="-1"/>
          <w:sz w:val="20"/>
        </w:rPr>
        <w:t>changes</w:t>
      </w:r>
      <w:r>
        <w:rPr>
          <w:rFonts w:ascii="Times New Roman"/>
          <w:color w:val="000000"/>
          <w:spacing w:val="23"/>
          <w:sz w:val="20"/>
        </w:rPr>
        <w:t xml:space="preserve"> </w:t>
      </w:r>
      <w:r>
        <w:rPr>
          <w:rFonts w:ascii="LCARIW+CMR10"/>
          <w:color w:val="000000"/>
          <w:sz w:val="20"/>
        </w:rPr>
        <w:t>in</w:t>
      </w:r>
      <w:r>
        <w:rPr>
          <w:rFonts w:ascii="Times New Roman"/>
          <w:color w:val="000000"/>
          <w:spacing w:val="21"/>
          <w:sz w:val="20"/>
        </w:rPr>
        <w:t xml:space="preserve"> </w:t>
      </w:r>
      <w:r>
        <w:rPr>
          <w:rFonts w:ascii="LCARIW+CMR10"/>
          <w:color w:val="000000"/>
          <w:sz w:val="20"/>
        </w:rPr>
        <w:t>temperature-control-use-associated</w:t>
      </w:r>
      <w:r>
        <w:rPr>
          <w:rFonts w:ascii="Times New Roman"/>
          <w:color w:val="000000"/>
          <w:spacing w:val="37"/>
          <w:sz w:val="20"/>
        </w:rPr>
        <w:t xml:space="preserve"> </w:t>
      </w:r>
      <w:r>
        <w:rPr>
          <w:rFonts w:ascii="LCARIW+CMR10"/>
          <w:color w:val="000000"/>
          <w:spacing w:val="-1"/>
          <w:sz w:val="20"/>
        </w:rPr>
        <w:t>electricity</w:t>
      </w:r>
      <w:r>
        <w:rPr>
          <w:rFonts w:ascii="Times New Roman"/>
          <w:color w:val="000000"/>
          <w:spacing w:val="38"/>
          <w:sz w:val="20"/>
        </w:rPr>
        <w:t xml:space="preserve"> </w:t>
      </w:r>
      <w:r>
        <w:rPr>
          <w:rFonts w:ascii="LCARIW+CMR10"/>
          <w:color w:val="000000"/>
          <w:sz w:val="20"/>
        </w:rPr>
        <w:t>consumption</w:t>
      </w:r>
      <w:r>
        <w:rPr>
          <w:rFonts w:ascii="Times New Roman"/>
          <w:color w:val="000000"/>
          <w:spacing w:val="38"/>
          <w:sz w:val="20"/>
        </w:rPr>
        <w:t xml:space="preserve"> </w:t>
      </w:r>
      <w:r>
        <w:rPr>
          <w:rFonts w:ascii="LCARIW+CMR10"/>
          <w:color w:val="000000"/>
          <w:spacing w:val="1"/>
          <w:sz w:val="20"/>
        </w:rPr>
        <w:t>occurred</w:t>
      </w:r>
      <w:r>
        <w:rPr>
          <w:rFonts w:ascii="Times New Roman"/>
          <w:color w:val="000000"/>
          <w:spacing w:val="37"/>
          <w:sz w:val="20"/>
        </w:rPr>
        <w:t xml:space="preserve"> </w:t>
      </w:r>
      <w:r>
        <w:rPr>
          <w:rFonts w:ascii="LCARIW+CMR10"/>
          <w:color w:val="000000"/>
          <w:sz w:val="20"/>
        </w:rPr>
        <w:t>as</w:t>
      </w:r>
      <w:r>
        <w:rPr>
          <w:rFonts w:ascii="Times New Roman"/>
          <w:color w:val="000000"/>
          <w:spacing w:val="38"/>
          <w:sz w:val="20"/>
        </w:rPr>
        <w:t xml:space="preserve"> </w:t>
      </w:r>
      <w:r>
        <w:rPr>
          <w:rFonts w:ascii="LCARIW+CMR10"/>
          <w:color w:val="000000"/>
          <w:spacing w:val="-2"/>
          <w:sz w:val="20"/>
        </w:rPr>
        <w:t>well</w:t>
      </w:r>
      <w:r>
        <w:rPr>
          <w:rFonts w:ascii="Times New Roman"/>
          <w:color w:val="000000"/>
          <w:spacing w:val="40"/>
          <w:sz w:val="20"/>
        </w:rPr>
        <w:t xml:space="preserve"> </w:t>
      </w:r>
      <w:r>
        <w:rPr>
          <w:rFonts w:ascii="LCARIW+CMR10"/>
          <w:color w:val="000000"/>
          <w:sz w:val="20"/>
        </w:rPr>
        <w:t>in</w:t>
      </w:r>
      <w:r>
        <w:rPr>
          <w:rFonts w:ascii="Times New Roman"/>
          <w:color w:val="000000"/>
          <w:spacing w:val="37"/>
          <w:sz w:val="20"/>
        </w:rPr>
        <w:t xml:space="preserve"> </w:t>
      </w:r>
      <w:r>
        <w:rPr>
          <w:rFonts w:ascii="LCARIW+CMR10"/>
          <w:color w:val="000000"/>
          <w:sz w:val="20"/>
        </w:rPr>
        <w:t>all</w:t>
      </w:r>
      <w:r>
        <w:rPr>
          <w:rFonts w:ascii="Times New Roman"/>
          <w:color w:val="000000"/>
          <w:spacing w:val="38"/>
          <w:sz w:val="20"/>
        </w:rPr>
        <w:t xml:space="preserve"> </w:t>
      </w:r>
      <w:r>
        <w:rPr>
          <w:rFonts w:ascii="LCARIW+CMR10"/>
          <w:color w:val="000000"/>
          <w:sz w:val="20"/>
        </w:rPr>
        <w:t>three</w:t>
      </w:r>
      <w:r>
        <w:rPr>
          <w:rFonts w:ascii="Times New Roman"/>
          <w:color w:val="000000"/>
          <w:spacing w:val="38"/>
          <w:sz w:val="20"/>
        </w:rPr>
        <w:t xml:space="preserve"> </w:t>
      </w:r>
      <w:r>
        <w:rPr>
          <w:rFonts w:ascii="LCARIW+CMR10"/>
          <w:color w:val="000000"/>
          <w:spacing w:val="-2"/>
          <w:sz w:val="20"/>
        </w:rPr>
        <w:t>intervals,</w:t>
      </w:r>
      <w:r>
        <w:rPr>
          <w:rFonts w:ascii="Times New Roman"/>
          <w:color w:val="000000"/>
          <w:spacing w:val="45"/>
          <w:sz w:val="20"/>
        </w:rPr>
        <w:t xml:space="preserve"> </w:t>
      </w:r>
      <w:r>
        <w:rPr>
          <w:rFonts w:ascii="LCARIW+CMR10"/>
          <w:color w:val="000000"/>
          <w:sz w:val="20"/>
        </w:rPr>
        <w:t>but</w:t>
      </w:r>
      <w:r>
        <w:rPr>
          <w:rFonts w:ascii="Times New Roman"/>
          <w:color w:val="000000"/>
          <w:spacing w:val="38"/>
          <w:sz w:val="20"/>
        </w:rPr>
        <w:t xml:space="preserve"> </w:t>
      </w:r>
      <w:r>
        <w:rPr>
          <w:rFonts w:ascii="LCARIW+CMR10"/>
          <w:color w:val="000000"/>
          <w:sz w:val="20"/>
        </w:rPr>
        <w:t>its</w:t>
      </w:r>
      <w:r>
        <w:rPr>
          <w:rFonts w:ascii="Times New Roman"/>
          <w:color w:val="000000"/>
          <w:spacing w:val="38"/>
          <w:sz w:val="20"/>
        </w:rPr>
        <w:t xml:space="preserve"> </w:t>
      </w:r>
      <w:r>
        <w:rPr>
          <w:rFonts w:ascii="LCARIW+CMR10"/>
          <w:color w:val="000000"/>
          <w:spacing w:val="-1"/>
          <w:sz w:val="20"/>
        </w:rPr>
        <w:t>evolving</w:t>
      </w:r>
      <w:r>
        <w:rPr>
          <w:rFonts w:ascii="Times New Roman"/>
          <w:color w:val="000000"/>
          <w:spacing w:val="38"/>
          <w:sz w:val="20"/>
        </w:rPr>
        <w:t xml:space="preserve"> </w:t>
      </w:r>
      <w:r>
        <w:rPr>
          <w:rFonts w:ascii="LCARIW+CMR10"/>
          <w:color w:val="000000"/>
          <w:sz w:val="20"/>
        </w:rPr>
        <w:t>pattern</w:t>
      </w:r>
      <w:r>
        <w:rPr>
          <w:rFonts w:ascii="Times New Roman"/>
          <w:color w:val="000000"/>
          <w:spacing w:val="38"/>
          <w:sz w:val="20"/>
        </w:rPr>
        <w:t xml:space="preserve"> </w:t>
      </w:r>
      <w:r>
        <w:rPr>
          <w:rFonts w:ascii="LCARIW+CMR10"/>
          <w:color w:val="000000"/>
          <w:spacing w:val="-4"/>
          <w:sz w:val="20"/>
        </w:rPr>
        <w:t>over</w:t>
      </w:r>
      <w:r>
        <w:rPr>
          <w:rFonts w:ascii="Times New Roman"/>
          <w:color w:val="000000"/>
          <w:spacing w:val="42"/>
          <w:sz w:val="20"/>
        </w:rPr>
        <w:t xml:space="preserve"> </w:t>
      </w:r>
      <w:r>
        <w:rPr>
          <w:rFonts w:ascii="LCARIW+CMR10"/>
          <w:color w:val="000000"/>
          <w:sz w:val="20"/>
        </w:rPr>
        <w:t>daily</w:t>
      </w:r>
      <w:r w:rsidR="00AA6522">
        <w:rPr>
          <w:rFonts w:ascii="Times New Roman" w:hint="eastAsia"/>
          <w:color w:val="000000"/>
          <w:sz w:val="20"/>
        </w:rPr>
        <w:t xml:space="preserve"> </w:t>
      </w:r>
      <w:r>
        <w:rPr>
          <w:rFonts w:ascii="LCARIW+CMR10"/>
          <w:color w:val="000000"/>
          <w:sz w:val="20"/>
        </w:rPr>
        <w:t>HDDs</w:t>
      </w:r>
      <w:r>
        <w:rPr>
          <w:rFonts w:ascii="Times New Roman"/>
          <w:color w:val="000000"/>
          <w:spacing w:val="37"/>
          <w:sz w:val="20"/>
        </w:rPr>
        <w:t xml:space="preserve"> </w:t>
      </w:r>
      <w:r>
        <w:rPr>
          <w:rFonts w:ascii="LCARIW+CMR10"/>
          <w:color w:val="000000"/>
          <w:spacing w:val="-3"/>
          <w:sz w:val="20"/>
        </w:rPr>
        <w:t>was</w:t>
      </w:r>
      <w:r>
        <w:rPr>
          <w:rFonts w:ascii="Times New Roman"/>
          <w:color w:val="000000"/>
          <w:spacing w:val="40"/>
          <w:sz w:val="20"/>
        </w:rPr>
        <w:t xml:space="preserve"> </w:t>
      </w:r>
      <w:r>
        <w:rPr>
          <w:rFonts w:ascii="LCARIW+CMR10"/>
          <w:color w:val="000000"/>
          <w:sz w:val="20"/>
        </w:rPr>
        <w:t>quite</w:t>
      </w:r>
      <w:r>
        <w:rPr>
          <w:rFonts w:ascii="Times New Roman"/>
          <w:color w:val="000000"/>
          <w:spacing w:val="37"/>
          <w:sz w:val="20"/>
        </w:rPr>
        <w:t xml:space="preserve"> </w:t>
      </w:r>
      <w:r>
        <w:rPr>
          <w:rFonts w:ascii="LCARIW+CMR10"/>
          <w:color w:val="000000"/>
          <w:sz w:val="20"/>
        </w:rPr>
        <w:t>di</w:t>
      </w:r>
      <w:r>
        <w:rPr>
          <w:rFonts w:ascii="LSPPBV+CMR10" w:hAnsi="LSPPBV+CMR10" w:cs="LSPPBV+CMR10"/>
          <w:color w:val="000000"/>
          <w:sz w:val="20"/>
        </w:rPr>
        <w:t>ﬀ</w:t>
      </w:r>
      <w:r>
        <w:rPr>
          <w:rFonts w:ascii="LCARIW+CMR10"/>
          <w:color w:val="000000"/>
          <w:spacing w:val="-2"/>
          <w:sz w:val="20"/>
        </w:rPr>
        <w:t>erent</w:t>
      </w:r>
      <w:r>
        <w:rPr>
          <w:rFonts w:ascii="Times New Roman"/>
          <w:color w:val="000000"/>
          <w:spacing w:val="39"/>
          <w:sz w:val="20"/>
        </w:rPr>
        <w:t xml:space="preserve"> </w:t>
      </w:r>
      <w:r>
        <w:rPr>
          <w:rFonts w:ascii="LCARIW+CMR10"/>
          <w:color w:val="000000"/>
          <w:sz w:val="20"/>
        </w:rPr>
        <w:t>in</w:t>
      </w:r>
      <w:r>
        <w:rPr>
          <w:rFonts w:ascii="Times New Roman"/>
          <w:color w:val="000000"/>
          <w:spacing w:val="37"/>
          <w:sz w:val="20"/>
        </w:rPr>
        <w:t xml:space="preserve"> </w:t>
      </w:r>
      <w:r>
        <w:rPr>
          <w:rFonts w:ascii="LCARIW+CMR10"/>
          <w:color w:val="000000"/>
          <w:spacing w:val="-2"/>
          <w:sz w:val="20"/>
        </w:rPr>
        <w:t>each</w:t>
      </w:r>
      <w:r>
        <w:rPr>
          <w:rFonts w:ascii="Times New Roman"/>
          <w:color w:val="000000"/>
          <w:spacing w:val="39"/>
          <w:sz w:val="20"/>
        </w:rPr>
        <w:t xml:space="preserve"> </w:t>
      </w:r>
      <w:r>
        <w:rPr>
          <w:rFonts w:ascii="LCARIW+CMR10"/>
          <w:color w:val="000000"/>
          <w:spacing w:val="-2"/>
          <w:sz w:val="20"/>
        </w:rPr>
        <w:t>interval.</w:t>
      </w:r>
      <w:r>
        <w:rPr>
          <w:rFonts w:ascii="Times New Roman"/>
          <w:color w:val="000000"/>
          <w:spacing w:val="103"/>
          <w:sz w:val="20"/>
        </w:rPr>
        <w:t xml:space="preserve"> </w:t>
      </w:r>
      <w:r>
        <w:rPr>
          <w:rFonts w:ascii="LCARIW+CMR10" w:hAnsi="LCARIW+CMR10" w:cs="LCARIW+CMR10"/>
          <w:color w:val="000000"/>
          <w:spacing w:val="-1"/>
          <w:sz w:val="20"/>
        </w:rPr>
        <w:t>Speciﬁcally,</w:t>
      </w:r>
      <w:r>
        <w:rPr>
          <w:rFonts w:ascii="Times New Roman"/>
          <w:color w:val="000000"/>
          <w:spacing w:val="43"/>
          <w:sz w:val="20"/>
        </w:rPr>
        <w:t xml:space="preserve"> </w:t>
      </w:r>
      <w:r>
        <w:rPr>
          <w:rFonts w:ascii="LCARIW+CMR10"/>
          <w:color w:val="000000"/>
          <w:sz w:val="20"/>
        </w:rPr>
        <w:t>the</w:t>
      </w:r>
      <w:r>
        <w:rPr>
          <w:rFonts w:ascii="Times New Roman"/>
          <w:color w:val="000000"/>
          <w:spacing w:val="37"/>
          <w:sz w:val="20"/>
        </w:rPr>
        <w:t xml:space="preserve"> </w:t>
      </w:r>
      <w:r>
        <w:rPr>
          <w:rFonts w:ascii="LCARIW+CMR10"/>
          <w:color w:val="000000"/>
          <w:sz w:val="20"/>
        </w:rPr>
        <w:t>impact</w:t>
      </w:r>
      <w:r>
        <w:rPr>
          <w:rFonts w:ascii="Times New Roman"/>
          <w:color w:val="000000"/>
          <w:spacing w:val="37"/>
          <w:sz w:val="20"/>
        </w:rPr>
        <w:t xml:space="preserve"> </w:t>
      </w:r>
      <w:r>
        <w:rPr>
          <w:rFonts w:ascii="LCARIW+CMR10"/>
          <w:color w:val="000000"/>
          <w:sz w:val="20"/>
        </w:rPr>
        <w:t>of</w:t>
      </w:r>
      <w:r>
        <w:rPr>
          <w:rFonts w:ascii="Times New Roman"/>
          <w:color w:val="000000"/>
          <w:spacing w:val="37"/>
          <w:sz w:val="20"/>
        </w:rPr>
        <w:t xml:space="preserve"> </w:t>
      </w:r>
      <w:r>
        <w:rPr>
          <w:rFonts w:ascii="LCARIW+CMR10"/>
          <w:color w:val="000000"/>
          <w:sz w:val="20"/>
        </w:rPr>
        <w:lastRenderedPageBreak/>
        <w:t>TOU</w:t>
      </w:r>
      <w:r>
        <w:rPr>
          <w:rFonts w:ascii="Times New Roman"/>
          <w:color w:val="000000"/>
          <w:spacing w:val="37"/>
          <w:sz w:val="20"/>
        </w:rPr>
        <w:t xml:space="preserve"> </w:t>
      </w:r>
      <w:r>
        <w:rPr>
          <w:rFonts w:ascii="LCARIW+CMR10"/>
          <w:color w:val="000000"/>
          <w:sz w:val="20"/>
        </w:rPr>
        <w:t>pricing</w:t>
      </w:r>
      <w:r>
        <w:rPr>
          <w:rFonts w:ascii="Times New Roman"/>
          <w:color w:val="000000"/>
          <w:spacing w:val="37"/>
          <w:sz w:val="20"/>
        </w:rPr>
        <w:t xml:space="preserve"> </w:t>
      </w:r>
      <w:r>
        <w:rPr>
          <w:rFonts w:ascii="LCARIW+CMR10"/>
          <w:color w:val="000000"/>
          <w:sz w:val="20"/>
        </w:rPr>
        <w:t>on</w:t>
      </w:r>
      <w:r>
        <w:rPr>
          <w:rFonts w:ascii="Times New Roman"/>
          <w:color w:val="000000"/>
          <w:spacing w:val="37"/>
          <w:sz w:val="20"/>
        </w:rPr>
        <w:t xml:space="preserve"> </w:t>
      </w:r>
      <w:r>
        <w:rPr>
          <w:rFonts w:ascii="LCARIW+CMR10"/>
          <w:color w:val="000000"/>
          <w:spacing w:val="-1"/>
          <w:sz w:val="20"/>
        </w:rPr>
        <w:t>residential</w:t>
      </w:r>
      <w:r>
        <w:rPr>
          <w:rFonts w:ascii="Times New Roman"/>
          <w:color w:val="000000"/>
          <w:spacing w:val="38"/>
          <w:sz w:val="20"/>
        </w:rPr>
        <w:t xml:space="preserve"> </w:t>
      </w:r>
      <w:r>
        <w:rPr>
          <w:rFonts w:ascii="LCARIW+CMR10"/>
          <w:color w:val="000000"/>
          <w:spacing w:val="-1"/>
          <w:sz w:val="20"/>
        </w:rPr>
        <w:t>electricity</w:t>
      </w:r>
      <w:bookmarkStart w:id="25" w:name="br17"/>
      <w:bookmarkEnd w:id="25"/>
      <w:r w:rsidR="00C74D91">
        <w:rPr>
          <w:rFonts w:ascii="Times New Roman" w:hint="eastAsia"/>
          <w:color w:val="000000"/>
          <w:sz w:val="20"/>
        </w:rPr>
        <w:t xml:space="preserve"> </w:t>
      </w:r>
      <w:r>
        <w:rPr>
          <w:rFonts w:ascii="LCARIW+CMR10"/>
          <w:color w:val="000000"/>
          <w:sz w:val="20"/>
        </w:rPr>
        <w:t>consumption</w:t>
      </w:r>
      <w:r>
        <w:rPr>
          <w:rFonts w:ascii="Times New Roman"/>
          <w:color w:val="000000"/>
          <w:spacing w:val="39"/>
          <w:sz w:val="20"/>
        </w:rPr>
        <w:t xml:space="preserve"> </w:t>
      </w:r>
      <w:r>
        <w:rPr>
          <w:rFonts w:ascii="LCARIW+CMR10"/>
          <w:color w:val="000000"/>
          <w:sz w:val="20"/>
        </w:rPr>
        <w:t>for</w:t>
      </w:r>
      <w:r>
        <w:rPr>
          <w:rFonts w:ascii="Times New Roman"/>
          <w:color w:val="000000"/>
          <w:spacing w:val="39"/>
          <w:sz w:val="20"/>
        </w:rPr>
        <w:t xml:space="preserve"> </w:t>
      </w:r>
      <w:r>
        <w:rPr>
          <w:rFonts w:ascii="LCARIW+CMR10"/>
          <w:color w:val="000000"/>
          <w:sz w:val="20"/>
        </w:rPr>
        <w:t>heating</w:t>
      </w:r>
      <w:r>
        <w:rPr>
          <w:rFonts w:ascii="Times New Roman"/>
          <w:color w:val="000000"/>
          <w:spacing w:val="39"/>
          <w:sz w:val="20"/>
        </w:rPr>
        <w:t xml:space="preserve"> </w:t>
      </w:r>
      <w:r>
        <w:rPr>
          <w:rFonts w:ascii="LCARIW+CMR10"/>
          <w:color w:val="000000"/>
          <w:sz w:val="20"/>
        </w:rPr>
        <w:t>is</w:t>
      </w:r>
      <w:r>
        <w:rPr>
          <w:rFonts w:ascii="Times New Roman"/>
          <w:color w:val="000000"/>
          <w:spacing w:val="39"/>
          <w:sz w:val="20"/>
        </w:rPr>
        <w:t xml:space="preserve"> </w:t>
      </w:r>
      <w:r>
        <w:rPr>
          <w:rFonts w:ascii="LCARIW+CMR10"/>
          <w:color w:val="000000"/>
          <w:sz w:val="20"/>
        </w:rPr>
        <w:t>U-shaped</w:t>
      </w:r>
      <w:r>
        <w:rPr>
          <w:rFonts w:ascii="Times New Roman"/>
          <w:color w:val="000000"/>
          <w:spacing w:val="38"/>
          <w:sz w:val="20"/>
        </w:rPr>
        <w:t xml:space="preserve"> </w:t>
      </w:r>
      <w:r>
        <w:rPr>
          <w:rFonts w:ascii="LCARIW+CMR10"/>
          <w:color w:val="000000"/>
          <w:sz w:val="20"/>
        </w:rPr>
        <w:t>in</w:t>
      </w:r>
      <w:r>
        <w:rPr>
          <w:rFonts w:ascii="Times New Roman"/>
          <w:color w:val="000000"/>
          <w:spacing w:val="39"/>
          <w:sz w:val="20"/>
        </w:rPr>
        <w:t xml:space="preserve"> </w:t>
      </w:r>
      <w:r>
        <w:rPr>
          <w:rFonts w:ascii="LCARIW+CMR10"/>
          <w:color w:val="000000"/>
          <w:sz w:val="20"/>
        </w:rPr>
        <w:t>the</w:t>
      </w:r>
      <w:r>
        <w:rPr>
          <w:rFonts w:ascii="Times New Roman"/>
          <w:color w:val="000000"/>
          <w:spacing w:val="39"/>
          <w:sz w:val="20"/>
        </w:rPr>
        <w:t xml:space="preserve"> </w:t>
      </w:r>
      <w:r>
        <w:rPr>
          <w:rFonts w:ascii="LCARIW+CMR10"/>
          <w:color w:val="000000"/>
          <w:spacing w:val="2"/>
          <w:sz w:val="20"/>
        </w:rPr>
        <w:t>peak</w:t>
      </w:r>
      <w:r>
        <w:rPr>
          <w:rFonts w:ascii="Times New Roman"/>
          <w:color w:val="000000"/>
          <w:spacing w:val="37"/>
          <w:sz w:val="20"/>
        </w:rPr>
        <w:t xml:space="preserve"> </w:t>
      </w:r>
      <w:r>
        <w:rPr>
          <w:rFonts w:ascii="LCARIW+CMR10"/>
          <w:color w:val="000000"/>
          <w:sz w:val="20"/>
        </w:rPr>
        <w:t>rate</w:t>
      </w:r>
      <w:r>
        <w:rPr>
          <w:rFonts w:ascii="Times New Roman"/>
          <w:color w:val="000000"/>
          <w:spacing w:val="39"/>
          <w:sz w:val="20"/>
        </w:rPr>
        <w:t xml:space="preserve"> </w:t>
      </w:r>
      <w:r>
        <w:rPr>
          <w:rFonts w:ascii="LCARIW+CMR10"/>
          <w:color w:val="000000"/>
          <w:spacing w:val="2"/>
          <w:sz w:val="20"/>
        </w:rPr>
        <w:t>period,</w:t>
      </w:r>
      <w:r>
        <w:rPr>
          <w:rFonts w:ascii="Times New Roman"/>
          <w:color w:val="000000"/>
          <w:spacing w:val="43"/>
          <w:sz w:val="20"/>
        </w:rPr>
        <w:t xml:space="preserve"> </w:t>
      </w:r>
      <w:r>
        <w:rPr>
          <w:rFonts w:ascii="LCARIW+CMR10"/>
          <w:color w:val="000000"/>
          <w:sz w:val="20"/>
        </w:rPr>
        <w:t>while</w:t>
      </w:r>
      <w:r>
        <w:rPr>
          <w:rFonts w:ascii="Times New Roman"/>
          <w:color w:val="000000"/>
          <w:spacing w:val="39"/>
          <w:sz w:val="20"/>
        </w:rPr>
        <w:t xml:space="preserve"> </w:t>
      </w:r>
      <w:r>
        <w:rPr>
          <w:rFonts w:ascii="LCARIW+CMR10"/>
          <w:color w:val="000000"/>
          <w:sz w:val="20"/>
        </w:rPr>
        <w:t>it</w:t>
      </w:r>
      <w:r>
        <w:rPr>
          <w:rFonts w:ascii="Times New Roman"/>
          <w:color w:val="000000"/>
          <w:spacing w:val="39"/>
          <w:sz w:val="20"/>
        </w:rPr>
        <w:t xml:space="preserve"> </w:t>
      </w:r>
      <w:r>
        <w:rPr>
          <w:rFonts w:ascii="LCARIW+CMR10"/>
          <w:color w:val="000000"/>
          <w:sz w:val="20"/>
        </w:rPr>
        <w:t>is</w:t>
      </w:r>
      <w:r>
        <w:rPr>
          <w:rFonts w:ascii="Times New Roman"/>
          <w:color w:val="000000"/>
          <w:spacing w:val="39"/>
          <w:sz w:val="20"/>
        </w:rPr>
        <w:t xml:space="preserve"> </w:t>
      </w:r>
      <w:r>
        <w:rPr>
          <w:rFonts w:ascii="LCARIW+CMR10"/>
          <w:color w:val="000000"/>
          <w:spacing w:val="-1"/>
          <w:sz w:val="20"/>
        </w:rPr>
        <w:t>salient</w:t>
      </w:r>
      <w:r>
        <w:rPr>
          <w:rFonts w:ascii="Times New Roman"/>
          <w:color w:val="000000"/>
          <w:spacing w:val="40"/>
          <w:sz w:val="20"/>
        </w:rPr>
        <w:t xml:space="preserve"> </w:t>
      </w:r>
      <w:r>
        <w:rPr>
          <w:rFonts w:ascii="LCARIW+CMR10"/>
          <w:color w:val="000000"/>
          <w:sz w:val="20"/>
        </w:rPr>
        <w:t>only</w:t>
      </w:r>
      <w:r>
        <w:rPr>
          <w:rFonts w:ascii="Times New Roman"/>
          <w:color w:val="000000"/>
          <w:spacing w:val="39"/>
          <w:sz w:val="20"/>
        </w:rPr>
        <w:t xml:space="preserve"> </w:t>
      </w:r>
      <w:r>
        <w:rPr>
          <w:rFonts w:ascii="LCARIW+CMR10"/>
          <w:color w:val="000000"/>
          <w:sz w:val="20"/>
        </w:rPr>
        <w:t>when</w:t>
      </w:r>
      <w:r>
        <w:rPr>
          <w:rFonts w:ascii="Times New Roman"/>
          <w:color w:val="000000"/>
          <w:spacing w:val="39"/>
          <w:sz w:val="20"/>
        </w:rPr>
        <w:t xml:space="preserve"> </w:t>
      </w:r>
      <w:r>
        <w:rPr>
          <w:rFonts w:ascii="LCARIW+CMR10"/>
          <w:color w:val="000000"/>
          <w:sz w:val="20"/>
        </w:rPr>
        <w:t>daily</w:t>
      </w:r>
      <w:r>
        <w:rPr>
          <w:rFonts w:ascii="Times New Roman"/>
          <w:color w:val="000000"/>
          <w:spacing w:val="39"/>
          <w:sz w:val="20"/>
        </w:rPr>
        <w:t xml:space="preserve"> </w:t>
      </w:r>
      <w:r>
        <w:rPr>
          <w:rFonts w:ascii="LCARIW+CMR10"/>
          <w:color w:val="000000"/>
          <w:sz w:val="20"/>
        </w:rPr>
        <w:t>HDDs</w:t>
      </w:r>
      <w:r>
        <w:rPr>
          <w:rFonts w:ascii="Times New Roman"/>
          <w:color w:val="000000"/>
          <w:spacing w:val="39"/>
          <w:sz w:val="20"/>
        </w:rPr>
        <w:t xml:space="preserve"> </w:t>
      </w:r>
      <w:r>
        <w:rPr>
          <w:rFonts w:ascii="LCARIW+CMR10"/>
          <w:color w:val="000000"/>
          <w:sz w:val="20"/>
        </w:rPr>
        <w:t>are</w:t>
      </w:r>
      <w:r w:rsidR="00C74D91">
        <w:rPr>
          <w:rFonts w:ascii="Times New Roman" w:hint="eastAsia"/>
          <w:color w:val="000000"/>
          <w:sz w:val="20"/>
        </w:rPr>
        <w:t xml:space="preserve"> </w:t>
      </w:r>
      <w:r>
        <w:rPr>
          <w:rFonts w:ascii="LCARIW+CMR10"/>
          <w:color w:val="000000"/>
          <w:sz w:val="20"/>
        </w:rPr>
        <w:t>su</w:t>
      </w:r>
      <w:r>
        <w:rPr>
          <w:rFonts w:ascii="LSPPBV+CMR10" w:hAnsi="LSPPBV+CMR10" w:cs="LSPPBV+CMR10"/>
          <w:color w:val="000000"/>
          <w:spacing w:val="-1"/>
          <w:sz w:val="20"/>
        </w:rPr>
        <w:t>ﬃ</w:t>
      </w:r>
      <w:r>
        <w:rPr>
          <w:rFonts w:ascii="LCARIW+CMR10"/>
          <w:color w:val="000000"/>
          <w:spacing w:val="-1"/>
          <w:sz w:val="20"/>
        </w:rPr>
        <w:t>ciently</w:t>
      </w:r>
      <w:r>
        <w:rPr>
          <w:rFonts w:ascii="Times New Roman"/>
          <w:color w:val="000000"/>
          <w:spacing w:val="32"/>
          <w:sz w:val="20"/>
        </w:rPr>
        <w:t xml:space="preserve"> </w:t>
      </w:r>
      <w:r>
        <w:rPr>
          <w:rFonts w:ascii="LCARIW+CMR10"/>
          <w:color w:val="000000"/>
          <w:sz w:val="20"/>
        </w:rPr>
        <w:t>large</w:t>
      </w:r>
      <w:r>
        <w:rPr>
          <w:rFonts w:ascii="Times New Roman"/>
          <w:color w:val="000000"/>
          <w:spacing w:val="31"/>
          <w:sz w:val="20"/>
        </w:rPr>
        <w:t xml:space="preserve"> </w:t>
      </w:r>
      <w:r>
        <w:rPr>
          <w:rFonts w:ascii="LCARIW+CMR10"/>
          <w:color w:val="000000"/>
          <w:sz w:val="20"/>
        </w:rPr>
        <w:t>in</w:t>
      </w:r>
      <w:r>
        <w:rPr>
          <w:rFonts w:ascii="Times New Roman"/>
          <w:color w:val="000000"/>
          <w:spacing w:val="31"/>
          <w:sz w:val="20"/>
        </w:rPr>
        <w:t xml:space="preserve"> </w:t>
      </w:r>
      <w:r>
        <w:rPr>
          <w:rFonts w:ascii="LCARIW+CMR10"/>
          <w:color w:val="000000"/>
          <w:sz w:val="20"/>
        </w:rPr>
        <w:t>the</w:t>
      </w:r>
      <w:r>
        <w:rPr>
          <w:rFonts w:ascii="Times New Roman"/>
          <w:color w:val="000000"/>
          <w:spacing w:val="31"/>
          <w:sz w:val="20"/>
        </w:rPr>
        <w:t xml:space="preserve"> </w:t>
      </w:r>
      <w:r>
        <w:rPr>
          <w:rFonts w:ascii="LCARIW+CMR10"/>
          <w:color w:val="000000"/>
          <w:spacing w:val="-6"/>
          <w:sz w:val="20"/>
        </w:rPr>
        <w:t>two</w:t>
      </w:r>
      <w:r>
        <w:rPr>
          <w:rFonts w:ascii="Times New Roman"/>
          <w:color w:val="000000"/>
          <w:spacing w:val="37"/>
          <w:sz w:val="20"/>
        </w:rPr>
        <w:t xml:space="preserve"> </w:t>
      </w:r>
      <w:r>
        <w:rPr>
          <w:rFonts w:ascii="LCARIW+CMR10"/>
          <w:color w:val="000000"/>
          <w:sz w:val="20"/>
        </w:rPr>
        <w:t>o</w:t>
      </w:r>
      <w:r>
        <w:rPr>
          <w:rFonts w:ascii="LSPPBV+CMR10" w:hAnsi="LSPPBV+CMR10" w:cs="LSPPBV+CMR10"/>
          <w:color w:val="000000"/>
          <w:sz w:val="20"/>
        </w:rPr>
        <w:t>ﬀ</w:t>
      </w:r>
      <w:r>
        <w:rPr>
          <w:rFonts w:ascii="LCARIW+CMR10"/>
          <w:color w:val="000000"/>
          <w:spacing w:val="1"/>
          <w:sz w:val="20"/>
        </w:rPr>
        <w:t>-peak</w:t>
      </w:r>
      <w:r>
        <w:rPr>
          <w:rFonts w:ascii="Times New Roman"/>
          <w:color w:val="000000"/>
          <w:spacing w:val="30"/>
          <w:sz w:val="20"/>
        </w:rPr>
        <w:t xml:space="preserve"> </w:t>
      </w:r>
      <w:r>
        <w:rPr>
          <w:rFonts w:ascii="LCARIW+CMR10"/>
          <w:color w:val="000000"/>
          <w:spacing w:val="-2"/>
          <w:sz w:val="20"/>
        </w:rPr>
        <w:t>intervals.</w:t>
      </w:r>
      <w:r>
        <w:rPr>
          <w:rFonts w:ascii="Times New Roman"/>
          <w:color w:val="000000"/>
          <w:spacing w:val="85"/>
          <w:sz w:val="20"/>
        </w:rPr>
        <w:t xml:space="preserve"> </w:t>
      </w:r>
      <w:r>
        <w:rPr>
          <w:rFonts w:ascii="LCARIW+CMR10"/>
          <w:color w:val="000000"/>
          <w:sz w:val="20"/>
        </w:rPr>
        <w:t>In</w:t>
      </w:r>
      <w:r>
        <w:rPr>
          <w:rFonts w:ascii="Times New Roman"/>
          <w:color w:val="000000"/>
          <w:spacing w:val="31"/>
          <w:sz w:val="20"/>
        </w:rPr>
        <w:t xml:space="preserve"> </w:t>
      </w:r>
      <w:r>
        <w:rPr>
          <w:rFonts w:ascii="LCARIW+CMR10"/>
          <w:color w:val="000000"/>
          <w:sz w:val="20"/>
        </w:rPr>
        <w:t>other</w:t>
      </w:r>
      <w:r>
        <w:rPr>
          <w:rFonts w:ascii="Times New Roman"/>
          <w:color w:val="000000"/>
          <w:spacing w:val="31"/>
          <w:sz w:val="20"/>
        </w:rPr>
        <w:t xml:space="preserve"> </w:t>
      </w:r>
      <w:r>
        <w:rPr>
          <w:rFonts w:ascii="LCARIW+CMR10"/>
          <w:color w:val="000000"/>
          <w:spacing w:val="-1"/>
          <w:sz w:val="20"/>
        </w:rPr>
        <w:t>words,</w:t>
      </w:r>
      <w:r>
        <w:rPr>
          <w:rFonts w:ascii="Times New Roman"/>
          <w:color w:val="000000"/>
          <w:spacing w:val="36"/>
          <w:sz w:val="20"/>
        </w:rPr>
        <w:t xml:space="preserve"> </w:t>
      </w:r>
      <w:r>
        <w:rPr>
          <w:rFonts w:ascii="LCARIW+CMR10"/>
          <w:color w:val="000000"/>
          <w:sz w:val="20"/>
        </w:rPr>
        <w:t>from</w:t>
      </w:r>
      <w:r>
        <w:rPr>
          <w:rFonts w:ascii="Times New Roman"/>
          <w:color w:val="000000"/>
          <w:spacing w:val="31"/>
          <w:sz w:val="20"/>
        </w:rPr>
        <w:t xml:space="preserve"> </w:t>
      </w:r>
      <w:r>
        <w:rPr>
          <w:rFonts w:ascii="LCARIW+CMR10"/>
          <w:color w:val="000000"/>
          <w:sz w:val="20"/>
        </w:rPr>
        <w:t>the</w:t>
      </w:r>
      <w:r>
        <w:rPr>
          <w:rFonts w:ascii="Times New Roman"/>
          <w:color w:val="000000"/>
          <w:spacing w:val="31"/>
          <w:sz w:val="20"/>
        </w:rPr>
        <w:t xml:space="preserve"> </w:t>
      </w:r>
      <w:r>
        <w:rPr>
          <w:rFonts w:ascii="LCARIW+CMR10" w:hAnsi="LCARIW+CMR10" w:cs="LCARIW+CMR10"/>
          <w:color w:val="000000"/>
          <w:sz w:val="20"/>
        </w:rPr>
        <w:t>ﬁgure,</w:t>
      </w:r>
      <w:r>
        <w:rPr>
          <w:rFonts w:ascii="Times New Roman"/>
          <w:color w:val="000000"/>
          <w:spacing w:val="35"/>
          <w:sz w:val="20"/>
        </w:rPr>
        <w:t xml:space="preserve"> </w:t>
      </w:r>
      <w:r>
        <w:rPr>
          <w:rFonts w:ascii="LCARIW+CMR10"/>
          <w:color w:val="000000"/>
          <w:sz w:val="20"/>
        </w:rPr>
        <w:t>it</w:t>
      </w:r>
      <w:r>
        <w:rPr>
          <w:rFonts w:ascii="Times New Roman"/>
          <w:color w:val="000000"/>
          <w:spacing w:val="31"/>
          <w:sz w:val="20"/>
        </w:rPr>
        <w:t xml:space="preserve"> </w:t>
      </w:r>
      <w:r>
        <w:rPr>
          <w:rFonts w:ascii="LCARIW+CMR10"/>
          <w:color w:val="000000"/>
          <w:sz w:val="20"/>
        </w:rPr>
        <w:t>is</w:t>
      </w:r>
      <w:r>
        <w:rPr>
          <w:rFonts w:ascii="Times New Roman"/>
          <w:color w:val="000000"/>
          <w:spacing w:val="31"/>
          <w:sz w:val="20"/>
        </w:rPr>
        <w:t xml:space="preserve"> </w:t>
      </w:r>
      <w:r>
        <w:rPr>
          <w:rFonts w:ascii="LCARIW+CMR10"/>
          <w:color w:val="000000"/>
          <w:spacing w:val="-1"/>
          <w:sz w:val="20"/>
        </w:rPr>
        <w:t>evident</w:t>
      </w:r>
      <w:r>
        <w:rPr>
          <w:rFonts w:ascii="Times New Roman"/>
          <w:color w:val="000000"/>
          <w:spacing w:val="32"/>
          <w:sz w:val="20"/>
        </w:rPr>
        <w:t xml:space="preserve"> </w:t>
      </w:r>
      <w:r>
        <w:rPr>
          <w:rFonts w:ascii="LCARIW+CMR10"/>
          <w:color w:val="000000"/>
          <w:sz w:val="20"/>
        </w:rPr>
        <w:t>that</w:t>
      </w:r>
      <w:r>
        <w:rPr>
          <w:rFonts w:ascii="Times New Roman"/>
          <w:color w:val="000000"/>
          <w:spacing w:val="31"/>
          <w:sz w:val="20"/>
        </w:rPr>
        <w:t xml:space="preserve"> </w:t>
      </w:r>
      <w:r>
        <w:rPr>
          <w:rFonts w:ascii="LCARIW+CMR10"/>
          <w:color w:val="000000"/>
          <w:sz w:val="20"/>
        </w:rPr>
        <w:t>the</w:t>
      </w:r>
      <w:r>
        <w:rPr>
          <w:rFonts w:ascii="Times New Roman"/>
          <w:color w:val="000000"/>
          <w:spacing w:val="31"/>
          <w:sz w:val="20"/>
        </w:rPr>
        <w:t xml:space="preserve"> </w:t>
      </w:r>
      <w:r>
        <w:rPr>
          <w:rFonts w:ascii="LCARIW+CMR10"/>
          <w:color w:val="000000"/>
          <w:spacing w:val="-1"/>
          <w:sz w:val="20"/>
        </w:rPr>
        <w:t>savings</w:t>
      </w:r>
      <w:r w:rsidR="00C74D91">
        <w:rPr>
          <w:rFonts w:ascii="Times New Roman" w:hint="eastAsia"/>
          <w:color w:val="000000"/>
          <w:sz w:val="20"/>
        </w:rPr>
        <w:t xml:space="preserve"> </w:t>
      </w:r>
      <w:r>
        <w:rPr>
          <w:rFonts w:ascii="LCARIW+CMR10"/>
          <w:color w:val="000000"/>
          <w:sz w:val="20"/>
        </w:rPr>
        <w:t>originating</w:t>
      </w:r>
      <w:r>
        <w:rPr>
          <w:rFonts w:ascii="Times New Roman"/>
          <w:color w:val="000000"/>
          <w:spacing w:val="18"/>
          <w:sz w:val="20"/>
        </w:rPr>
        <w:t xml:space="preserve"> </w:t>
      </w:r>
      <w:r>
        <w:rPr>
          <w:rFonts w:ascii="LCARIW+CMR10"/>
          <w:color w:val="000000"/>
          <w:sz w:val="20"/>
        </w:rPr>
        <w:t>from</w:t>
      </w:r>
      <w:r>
        <w:rPr>
          <w:rFonts w:ascii="Times New Roman"/>
          <w:color w:val="000000"/>
          <w:spacing w:val="17"/>
          <w:sz w:val="20"/>
        </w:rPr>
        <w:t xml:space="preserve"> </w:t>
      </w:r>
      <w:r>
        <w:rPr>
          <w:rFonts w:ascii="LCARIW+CMR10"/>
          <w:color w:val="000000"/>
          <w:sz w:val="20"/>
        </w:rPr>
        <w:t>for-heating-purpose</w:t>
      </w:r>
      <w:r>
        <w:rPr>
          <w:rFonts w:ascii="Times New Roman"/>
          <w:color w:val="000000"/>
          <w:spacing w:val="18"/>
          <w:sz w:val="20"/>
        </w:rPr>
        <w:t xml:space="preserve"> </w:t>
      </w:r>
      <w:r>
        <w:rPr>
          <w:rFonts w:ascii="LCARIW+CMR10"/>
          <w:color w:val="000000"/>
          <w:sz w:val="20"/>
        </w:rPr>
        <w:t>household</w:t>
      </w:r>
      <w:r>
        <w:rPr>
          <w:rFonts w:ascii="Times New Roman"/>
          <w:color w:val="000000"/>
          <w:spacing w:val="18"/>
          <w:sz w:val="20"/>
        </w:rPr>
        <w:t xml:space="preserve"> </w:t>
      </w:r>
      <w:r>
        <w:rPr>
          <w:rFonts w:ascii="LCARIW+CMR10"/>
          <w:color w:val="000000"/>
          <w:spacing w:val="-1"/>
          <w:sz w:val="20"/>
        </w:rPr>
        <w:t>electricity</w:t>
      </w:r>
      <w:r>
        <w:rPr>
          <w:rFonts w:ascii="Times New Roman"/>
          <w:color w:val="000000"/>
          <w:spacing w:val="18"/>
          <w:sz w:val="20"/>
        </w:rPr>
        <w:t xml:space="preserve"> </w:t>
      </w:r>
      <w:r>
        <w:rPr>
          <w:rFonts w:ascii="LCARIW+CMR10"/>
          <w:color w:val="000000"/>
          <w:sz w:val="20"/>
        </w:rPr>
        <w:t>consumption</w:t>
      </w:r>
      <w:r>
        <w:rPr>
          <w:rFonts w:ascii="Times New Roman"/>
          <w:color w:val="000000"/>
          <w:spacing w:val="18"/>
          <w:sz w:val="20"/>
        </w:rPr>
        <w:t xml:space="preserve"> </w:t>
      </w:r>
      <w:r>
        <w:rPr>
          <w:rFonts w:ascii="LCARIW+CMR10"/>
          <w:color w:val="000000"/>
          <w:sz w:val="20"/>
        </w:rPr>
        <w:t>are</w:t>
      </w:r>
      <w:r>
        <w:rPr>
          <w:rFonts w:ascii="Times New Roman"/>
          <w:color w:val="000000"/>
          <w:spacing w:val="18"/>
          <w:sz w:val="20"/>
        </w:rPr>
        <w:t xml:space="preserve"> </w:t>
      </w:r>
      <w:r>
        <w:rPr>
          <w:rFonts w:ascii="LCARIW+CMR10"/>
          <w:color w:val="000000"/>
          <w:sz w:val="20"/>
        </w:rPr>
        <w:t>a</w:t>
      </w:r>
      <w:r>
        <w:rPr>
          <w:rFonts w:ascii="Times New Roman"/>
          <w:color w:val="000000"/>
          <w:spacing w:val="17"/>
          <w:sz w:val="20"/>
        </w:rPr>
        <w:t xml:space="preserve"> </w:t>
      </w:r>
      <w:r>
        <w:rPr>
          <w:rFonts w:ascii="LCARIW+CMR10"/>
          <w:color w:val="000000"/>
          <w:sz w:val="20"/>
        </w:rPr>
        <w:t>nonlinear</w:t>
      </w:r>
      <w:r>
        <w:rPr>
          <w:rFonts w:ascii="Times New Roman"/>
          <w:color w:val="000000"/>
          <w:spacing w:val="18"/>
          <w:sz w:val="20"/>
        </w:rPr>
        <w:t xml:space="preserve"> </w:t>
      </w:r>
      <w:r>
        <w:rPr>
          <w:rFonts w:ascii="LCARIW+CMR10"/>
          <w:color w:val="000000"/>
          <w:sz w:val="20"/>
        </w:rPr>
        <w:t>function</w:t>
      </w:r>
      <w:r>
        <w:rPr>
          <w:rFonts w:ascii="Times New Roman"/>
          <w:color w:val="000000"/>
          <w:spacing w:val="18"/>
          <w:sz w:val="20"/>
        </w:rPr>
        <w:t xml:space="preserve"> </w:t>
      </w:r>
      <w:r>
        <w:rPr>
          <w:rFonts w:ascii="LCARIW+CMR10"/>
          <w:color w:val="000000"/>
          <w:sz w:val="20"/>
        </w:rPr>
        <w:t>of</w:t>
      </w:r>
      <w:r>
        <w:rPr>
          <w:rFonts w:ascii="Times New Roman"/>
          <w:color w:val="000000"/>
          <w:spacing w:val="18"/>
          <w:sz w:val="20"/>
        </w:rPr>
        <w:t xml:space="preserve"> </w:t>
      </w:r>
      <w:r>
        <w:rPr>
          <w:rFonts w:ascii="LCARIW+CMR10"/>
          <w:color w:val="000000"/>
          <w:sz w:val="20"/>
        </w:rPr>
        <w:t>daily</w:t>
      </w:r>
      <w:r>
        <w:rPr>
          <w:rFonts w:ascii="Times New Roman"/>
          <w:color w:val="000000"/>
          <w:spacing w:val="18"/>
          <w:sz w:val="20"/>
        </w:rPr>
        <w:t xml:space="preserve"> </w:t>
      </w:r>
      <w:r>
        <w:rPr>
          <w:rFonts w:ascii="LCARIW+CMR10"/>
          <w:color w:val="000000"/>
          <w:sz w:val="20"/>
        </w:rPr>
        <w:t>HDDs</w:t>
      </w:r>
      <w:r w:rsidR="00C74D91">
        <w:rPr>
          <w:rFonts w:ascii="Times New Roman" w:hint="eastAsia"/>
          <w:color w:val="000000"/>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z w:val="20"/>
        </w:rPr>
        <w:t>all</w:t>
      </w:r>
      <w:r>
        <w:rPr>
          <w:rFonts w:ascii="Times New Roman"/>
          <w:color w:val="000000"/>
          <w:spacing w:val="17"/>
          <w:sz w:val="20"/>
        </w:rPr>
        <w:t xml:space="preserve"> </w:t>
      </w:r>
      <w:r>
        <w:rPr>
          <w:rFonts w:ascii="LCARIW+CMR10"/>
          <w:color w:val="000000"/>
          <w:sz w:val="20"/>
        </w:rPr>
        <w:t>three</w:t>
      </w:r>
      <w:r>
        <w:rPr>
          <w:rFonts w:ascii="Times New Roman"/>
          <w:color w:val="000000"/>
          <w:spacing w:val="16"/>
          <w:sz w:val="20"/>
        </w:rPr>
        <w:t xml:space="preserve"> </w:t>
      </w:r>
      <w:r>
        <w:rPr>
          <w:rFonts w:ascii="LCARIW+CMR10"/>
          <w:color w:val="000000"/>
          <w:spacing w:val="-2"/>
          <w:sz w:val="20"/>
        </w:rPr>
        <w:t>intervals.</w:t>
      </w:r>
    </w:p>
    <w:p w14:paraId="1D69EAB7" w14:textId="63DB85A6" w:rsidR="003820C6" w:rsidRDefault="0076004A" w:rsidP="00C74D91">
      <w:pPr>
        <w:spacing w:before="149" w:after="0" w:line="360" w:lineRule="auto"/>
        <w:ind w:firstLine="299"/>
        <w:rPr>
          <w:rFonts w:ascii="Times New Roman"/>
          <w:color w:val="000000"/>
          <w:sz w:val="20"/>
        </w:rPr>
      </w:pPr>
      <w:r>
        <w:rPr>
          <w:rFonts w:ascii="LCARIW+CMR10"/>
          <w:color w:val="000000"/>
          <w:sz w:val="20"/>
        </w:rPr>
        <w:t>The</w:t>
      </w:r>
      <w:r>
        <w:rPr>
          <w:rFonts w:ascii="Times New Roman"/>
          <w:color w:val="000000"/>
          <w:spacing w:val="47"/>
          <w:sz w:val="20"/>
        </w:rPr>
        <w:t xml:space="preserve"> </w:t>
      </w:r>
      <w:r>
        <w:rPr>
          <w:rFonts w:ascii="LCARIW+CMR10" w:hAnsi="LCARIW+CMR10" w:cs="LCARIW+CMR10"/>
          <w:color w:val="000000"/>
          <w:sz w:val="20"/>
        </w:rPr>
        <w:t>speciﬁcation</w:t>
      </w:r>
      <w:r>
        <w:rPr>
          <w:rFonts w:ascii="Times New Roman"/>
          <w:color w:val="000000"/>
          <w:spacing w:val="46"/>
          <w:sz w:val="20"/>
        </w:rPr>
        <w:t xml:space="preserve"> </w:t>
      </w:r>
      <w:r>
        <w:rPr>
          <w:rFonts w:ascii="LCARIW+CMR10"/>
          <w:color w:val="000000"/>
          <w:sz w:val="20"/>
        </w:rPr>
        <w:t>(</w:t>
      </w:r>
      <w:hyperlink w:anchor="br16" w:history="1">
        <w:r>
          <w:rPr>
            <w:rFonts w:ascii="LCARIW+CMR10"/>
            <w:color w:val="000000"/>
            <w:sz w:val="20"/>
          </w:rPr>
          <w:t>3</w:t>
        </w:r>
      </w:hyperlink>
      <w:r>
        <w:rPr>
          <w:rFonts w:ascii="LCARIW+CMR10"/>
          <w:color w:val="000000"/>
          <w:sz w:val="20"/>
        </w:rPr>
        <w:t>)</w:t>
      </w:r>
      <w:r>
        <w:rPr>
          <w:rFonts w:ascii="Times New Roman"/>
          <w:color w:val="000000"/>
          <w:spacing w:val="46"/>
          <w:sz w:val="20"/>
        </w:rPr>
        <w:t xml:space="preserve"> </w:t>
      </w:r>
      <w:r>
        <w:rPr>
          <w:rFonts w:ascii="LCARIW+CMR10"/>
          <w:color w:val="000000"/>
          <w:sz w:val="20"/>
        </w:rPr>
        <w:t>is</w:t>
      </w:r>
      <w:r>
        <w:rPr>
          <w:rFonts w:ascii="Times New Roman"/>
          <w:color w:val="000000"/>
          <w:spacing w:val="46"/>
          <w:sz w:val="20"/>
        </w:rPr>
        <w:t xml:space="preserve"> </w:t>
      </w:r>
      <w:r>
        <w:rPr>
          <w:rFonts w:ascii="LCARIW+CMR10"/>
          <w:color w:val="000000"/>
          <w:sz w:val="20"/>
        </w:rPr>
        <w:t>also</w:t>
      </w:r>
      <w:r>
        <w:rPr>
          <w:rFonts w:ascii="Times New Roman"/>
          <w:color w:val="000000"/>
          <w:spacing w:val="46"/>
          <w:sz w:val="20"/>
        </w:rPr>
        <w:t xml:space="preserve"> </w:t>
      </w:r>
      <w:r>
        <w:rPr>
          <w:rFonts w:ascii="LCARIW+CMR10"/>
          <w:color w:val="000000"/>
          <w:sz w:val="20"/>
        </w:rPr>
        <w:t>utilized</w:t>
      </w:r>
      <w:r>
        <w:rPr>
          <w:rFonts w:ascii="Times New Roman"/>
          <w:color w:val="000000"/>
          <w:spacing w:val="46"/>
          <w:sz w:val="20"/>
        </w:rPr>
        <w:t xml:space="preserve"> </w:t>
      </w:r>
      <w:r>
        <w:rPr>
          <w:rFonts w:ascii="LCARIW+CMR10"/>
          <w:color w:val="000000"/>
          <w:sz w:val="20"/>
        </w:rPr>
        <w:t>to</w:t>
      </w:r>
      <w:r>
        <w:rPr>
          <w:rFonts w:ascii="Times New Roman"/>
          <w:color w:val="000000"/>
          <w:spacing w:val="46"/>
          <w:sz w:val="20"/>
        </w:rPr>
        <w:t xml:space="preserve"> </w:t>
      </w:r>
      <w:r>
        <w:rPr>
          <w:rFonts w:ascii="LCARIW+CMR10"/>
          <w:color w:val="000000"/>
          <w:sz w:val="20"/>
        </w:rPr>
        <w:t>examine,</w:t>
      </w:r>
      <w:r>
        <w:rPr>
          <w:rFonts w:ascii="Times New Roman"/>
          <w:color w:val="000000"/>
          <w:spacing w:val="54"/>
          <w:sz w:val="20"/>
        </w:rPr>
        <w:t xml:space="preserve"> </w:t>
      </w:r>
      <w:r>
        <w:rPr>
          <w:rFonts w:ascii="LCARIW+CMR10"/>
          <w:color w:val="000000"/>
          <w:sz w:val="20"/>
        </w:rPr>
        <w:t>during</w:t>
      </w:r>
      <w:r>
        <w:rPr>
          <w:rFonts w:ascii="Times New Roman"/>
          <w:color w:val="000000"/>
          <w:spacing w:val="46"/>
          <w:sz w:val="20"/>
        </w:rPr>
        <w:t xml:space="preserve"> </w:t>
      </w:r>
      <w:r>
        <w:rPr>
          <w:rFonts w:ascii="LCARIW+CMR10"/>
          <w:color w:val="000000"/>
          <w:sz w:val="20"/>
        </w:rPr>
        <w:t>the</w:t>
      </w:r>
      <w:r>
        <w:rPr>
          <w:rFonts w:ascii="Times New Roman"/>
          <w:color w:val="000000"/>
          <w:spacing w:val="46"/>
          <w:sz w:val="20"/>
        </w:rPr>
        <w:t xml:space="preserve"> </w:t>
      </w:r>
      <w:r>
        <w:rPr>
          <w:rFonts w:ascii="LCARIW+CMR10"/>
          <w:color w:val="000000"/>
          <w:spacing w:val="2"/>
          <w:sz w:val="20"/>
        </w:rPr>
        <w:t>peak</w:t>
      </w:r>
      <w:r>
        <w:rPr>
          <w:rFonts w:ascii="Times New Roman"/>
          <w:color w:val="000000"/>
          <w:spacing w:val="45"/>
          <w:sz w:val="20"/>
        </w:rPr>
        <w:t xml:space="preserve"> </w:t>
      </w:r>
      <w:r>
        <w:rPr>
          <w:rFonts w:ascii="LCARIW+CMR10"/>
          <w:color w:val="000000"/>
          <w:sz w:val="20"/>
        </w:rPr>
        <w:t>rate</w:t>
      </w:r>
      <w:r>
        <w:rPr>
          <w:rFonts w:ascii="Times New Roman"/>
          <w:color w:val="000000"/>
          <w:spacing w:val="46"/>
          <w:sz w:val="20"/>
        </w:rPr>
        <w:t xml:space="preserve"> </w:t>
      </w:r>
      <w:r>
        <w:rPr>
          <w:rFonts w:ascii="LCARIW+CMR10"/>
          <w:color w:val="000000"/>
          <w:spacing w:val="2"/>
          <w:sz w:val="20"/>
        </w:rPr>
        <w:t>period,</w:t>
      </w:r>
      <w:r>
        <w:rPr>
          <w:rFonts w:ascii="Times New Roman"/>
          <w:color w:val="000000"/>
          <w:spacing w:val="52"/>
          <w:sz w:val="20"/>
        </w:rPr>
        <w:t xml:space="preserve"> </w:t>
      </w:r>
      <w:r>
        <w:rPr>
          <w:rFonts w:ascii="LCARIW+CMR10"/>
          <w:color w:val="000000"/>
          <w:sz w:val="20"/>
        </w:rPr>
        <w:t>the</w:t>
      </w:r>
      <w:r>
        <w:rPr>
          <w:rFonts w:ascii="Times New Roman"/>
          <w:color w:val="000000"/>
          <w:spacing w:val="46"/>
          <w:sz w:val="20"/>
        </w:rPr>
        <w:t xml:space="preserve"> </w:t>
      </w:r>
      <w:r>
        <w:rPr>
          <w:rFonts w:ascii="LCARIW+CMR10"/>
          <w:color w:val="000000"/>
          <w:sz w:val="20"/>
        </w:rPr>
        <w:t>relationship</w:t>
      </w:r>
      <w:r>
        <w:rPr>
          <w:rFonts w:ascii="Times New Roman"/>
          <w:color w:val="000000"/>
          <w:spacing w:val="46"/>
          <w:sz w:val="20"/>
        </w:rPr>
        <w:t xml:space="preserve"> </w:t>
      </w:r>
      <w:r>
        <w:rPr>
          <w:rFonts w:ascii="LCARIW+CMR10"/>
          <w:color w:val="000000"/>
          <w:spacing w:val="-1"/>
          <w:sz w:val="20"/>
        </w:rPr>
        <w:t>between</w:t>
      </w:r>
      <w:r w:rsidR="00C74D91">
        <w:rPr>
          <w:rFonts w:ascii="Times New Roman" w:hint="eastAsia"/>
          <w:color w:val="000000"/>
          <w:sz w:val="20"/>
        </w:rPr>
        <w:t xml:space="preserve"> </w:t>
      </w:r>
      <w:r>
        <w:rPr>
          <w:rFonts w:ascii="LCARIW+CMR10"/>
          <w:color w:val="000000"/>
          <w:sz w:val="20"/>
        </w:rPr>
        <w:t>the</w:t>
      </w:r>
      <w:r>
        <w:rPr>
          <w:rFonts w:ascii="Times New Roman"/>
          <w:color w:val="000000"/>
          <w:spacing w:val="40"/>
          <w:sz w:val="20"/>
        </w:rPr>
        <w:t xml:space="preserve"> </w:t>
      </w:r>
      <w:r>
        <w:rPr>
          <w:rFonts w:ascii="LCARIW+CMR10"/>
          <w:color w:val="000000"/>
          <w:sz w:val="20"/>
        </w:rPr>
        <w:t>degree</w:t>
      </w:r>
      <w:r>
        <w:rPr>
          <w:rFonts w:ascii="Times New Roman"/>
          <w:color w:val="000000"/>
          <w:spacing w:val="40"/>
          <w:sz w:val="20"/>
        </w:rPr>
        <w:t xml:space="preserve"> </w:t>
      </w:r>
      <w:r>
        <w:rPr>
          <w:rFonts w:ascii="LCARIW+CMR10"/>
          <w:color w:val="000000"/>
          <w:sz w:val="20"/>
        </w:rPr>
        <w:t>of</w:t>
      </w:r>
      <w:r>
        <w:rPr>
          <w:rFonts w:ascii="Times New Roman"/>
          <w:color w:val="000000"/>
          <w:spacing w:val="40"/>
          <w:sz w:val="20"/>
        </w:rPr>
        <w:t xml:space="preserve"> </w:t>
      </w:r>
      <w:r>
        <w:rPr>
          <w:rFonts w:ascii="LCARIW+CMR10"/>
          <w:color w:val="000000"/>
          <w:sz w:val="20"/>
        </w:rPr>
        <w:t>price</w:t>
      </w:r>
      <w:r>
        <w:rPr>
          <w:rFonts w:ascii="Times New Roman"/>
          <w:color w:val="000000"/>
          <w:spacing w:val="40"/>
          <w:sz w:val="20"/>
        </w:rPr>
        <w:t xml:space="preserve"> </w:t>
      </w:r>
      <w:r>
        <w:rPr>
          <w:rFonts w:ascii="LCARIW+CMR10"/>
          <w:color w:val="000000"/>
          <w:sz w:val="20"/>
        </w:rPr>
        <w:t>increases</w:t>
      </w:r>
      <w:r>
        <w:rPr>
          <w:rFonts w:ascii="Times New Roman"/>
          <w:color w:val="000000"/>
          <w:spacing w:val="40"/>
          <w:sz w:val="20"/>
        </w:rPr>
        <w:t xml:space="preserve"> </w:t>
      </w:r>
      <w:r>
        <w:rPr>
          <w:rFonts w:ascii="LCARIW+CMR10"/>
          <w:color w:val="000000"/>
          <w:sz w:val="20"/>
        </w:rPr>
        <w:t>and</w:t>
      </w:r>
      <w:r>
        <w:rPr>
          <w:rFonts w:ascii="Times New Roman"/>
          <w:color w:val="000000"/>
          <w:spacing w:val="40"/>
          <w:sz w:val="20"/>
        </w:rPr>
        <w:t xml:space="preserve"> </w:t>
      </w:r>
      <w:r>
        <w:rPr>
          <w:rFonts w:ascii="LCARIW+CMR10"/>
          <w:color w:val="000000"/>
          <w:sz w:val="20"/>
        </w:rPr>
        <w:t>the</w:t>
      </w:r>
      <w:r>
        <w:rPr>
          <w:rFonts w:ascii="Times New Roman"/>
          <w:color w:val="000000"/>
          <w:spacing w:val="40"/>
          <w:sz w:val="20"/>
        </w:rPr>
        <w:t xml:space="preserve"> </w:t>
      </w:r>
      <w:r>
        <w:rPr>
          <w:rFonts w:ascii="LCARIW+CMR10"/>
          <w:color w:val="000000"/>
          <w:spacing w:val="-1"/>
          <w:sz w:val="20"/>
        </w:rPr>
        <w:t>electricity</w:t>
      </w:r>
      <w:r>
        <w:rPr>
          <w:rFonts w:ascii="Times New Roman"/>
          <w:color w:val="000000"/>
          <w:spacing w:val="40"/>
          <w:sz w:val="20"/>
        </w:rPr>
        <w:t xml:space="preserve"> </w:t>
      </w:r>
      <w:r>
        <w:rPr>
          <w:rFonts w:ascii="LCARIW+CMR10"/>
          <w:color w:val="000000"/>
          <w:spacing w:val="-1"/>
          <w:sz w:val="20"/>
        </w:rPr>
        <w:t>savings.</w:t>
      </w:r>
      <w:r>
        <w:rPr>
          <w:rFonts w:ascii="Times New Roman"/>
          <w:color w:val="000000"/>
          <w:spacing w:val="110"/>
          <w:sz w:val="20"/>
        </w:rPr>
        <w:t xml:space="preserve"> </w:t>
      </w:r>
      <w:r>
        <w:rPr>
          <w:rFonts w:ascii="LCARIW+CMR10"/>
          <w:color w:val="000000"/>
          <w:sz w:val="20"/>
        </w:rPr>
        <w:t>The</w:t>
      </w:r>
      <w:r>
        <w:rPr>
          <w:rFonts w:ascii="Times New Roman"/>
          <w:color w:val="000000"/>
          <w:spacing w:val="40"/>
          <w:sz w:val="20"/>
        </w:rPr>
        <w:t xml:space="preserve"> </w:t>
      </w:r>
      <w:r>
        <w:rPr>
          <w:rFonts w:ascii="LCARIW+CMR10"/>
          <w:color w:val="000000"/>
          <w:spacing w:val="-1"/>
          <w:sz w:val="20"/>
        </w:rPr>
        <w:t>by-tari</w:t>
      </w:r>
      <w:r>
        <w:rPr>
          <w:rFonts w:ascii="LSPPBV+CMR10" w:hAnsi="LSPPBV+CMR10" w:cs="LSPPBV+CMR10"/>
          <w:color w:val="000000"/>
          <w:sz w:val="20"/>
        </w:rPr>
        <w:t>ﬀ</w:t>
      </w:r>
      <w:r>
        <w:rPr>
          <w:rFonts w:ascii="LCARIW+CMR10"/>
          <w:color w:val="000000"/>
          <w:sz w:val="20"/>
        </w:rPr>
        <w:t>-group</w:t>
      </w:r>
      <w:r>
        <w:rPr>
          <w:rFonts w:ascii="Times New Roman"/>
          <w:color w:val="000000"/>
          <w:spacing w:val="40"/>
          <w:sz w:val="20"/>
        </w:rPr>
        <w:t xml:space="preserve"> </w:t>
      </w:r>
      <w:r>
        <w:rPr>
          <w:rFonts w:ascii="LCARIW+CMR10"/>
          <w:color w:val="000000"/>
          <w:sz w:val="20"/>
        </w:rPr>
        <w:t>estimates</w:t>
      </w:r>
      <w:r>
        <w:rPr>
          <w:rFonts w:ascii="Times New Roman"/>
          <w:color w:val="000000"/>
          <w:spacing w:val="40"/>
          <w:sz w:val="20"/>
        </w:rPr>
        <w:t xml:space="preserve"> </w:t>
      </w:r>
      <w:r>
        <w:rPr>
          <w:rFonts w:ascii="LCARIW+CMR10"/>
          <w:color w:val="000000"/>
          <w:sz w:val="20"/>
        </w:rPr>
        <w:t>of</w:t>
      </w:r>
      <w:r>
        <w:rPr>
          <w:rFonts w:ascii="Times New Roman"/>
          <w:color w:val="000000"/>
          <w:spacing w:val="40"/>
          <w:sz w:val="20"/>
        </w:rPr>
        <w:t xml:space="preserve"> </w:t>
      </w:r>
      <w:r>
        <w:rPr>
          <w:rFonts w:ascii="LCARIW+CMR10"/>
          <w:color w:val="000000"/>
          <w:sz w:val="20"/>
        </w:rPr>
        <w:t>the</w:t>
      </w:r>
      <w:r>
        <w:rPr>
          <w:rFonts w:ascii="Times New Roman"/>
          <w:color w:val="000000"/>
          <w:spacing w:val="40"/>
          <w:sz w:val="20"/>
        </w:rPr>
        <w:t xml:space="preserve"> </w:t>
      </w:r>
      <w:r>
        <w:rPr>
          <w:rFonts w:ascii="LCARIW+CMR10"/>
          <w:color w:val="000000"/>
          <w:spacing w:val="2"/>
          <w:sz w:val="20"/>
        </w:rPr>
        <w:t>coe</w:t>
      </w:r>
      <w:r>
        <w:rPr>
          <w:rFonts w:ascii="LSPPBV+CMR10" w:hAnsi="LSPPBV+CMR10" w:cs="LSPPBV+CMR10"/>
          <w:color w:val="000000"/>
          <w:spacing w:val="-1"/>
          <w:sz w:val="20"/>
        </w:rPr>
        <w:t>ﬃ</w:t>
      </w:r>
      <w:r>
        <w:rPr>
          <w:rFonts w:ascii="LCARIW+CMR10"/>
          <w:color w:val="000000"/>
          <w:spacing w:val="-1"/>
          <w:sz w:val="20"/>
        </w:rPr>
        <w:t>cients</w:t>
      </w:r>
      <w:r>
        <w:rPr>
          <w:rFonts w:ascii="Times New Roman"/>
          <w:color w:val="000000"/>
          <w:spacing w:val="41"/>
          <w:sz w:val="20"/>
        </w:rPr>
        <w:t xml:space="preserve"> </w:t>
      </w:r>
      <w:r>
        <w:rPr>
          <w:rFonts w:ascii="LCARIW+CMR10"/>
          <w:color w:val="000000"/>
          <w:sz w:val="20"/>
        </w:rPr>
        <w:t>of</w:t>
      </w:r>
      <w:r w:rsidR="00C74D91">
        <w:rPr>
          <w:rFonts w:ascii="Times New Roman" w:hint="eastAsia"/>
          <w:color w:val="000000"/>
          <w:sz w:val="20"/>
        </w:rPr>
        <w:t xml:space="preserve"> </w:t>
      </w:r>
      <w:r>
        <w:rPr>
          <w:rFonts w:ascii="LCARIW+CMR10"/>
          <w:color w:val="000000"/>
          <w:spacing w:val="-1"/>
          <w:sz w:val="20"/>
        </w:rPr>
        <w:t>interest</w:t>
      </w:r>
      <w:r>
        <w:rPr>
          <w:rFonts w:ascii="Times New Roman"/>
          <w:color w:val="000000"/>
          <w:spacing w:val="34"/>
          <w:sz w:val="20"/>
        </w:rPr>
        <w:t xml:space="preserve"> </w:t>
      </w:r>
      <w:r>
        <w:rPr>
          <w:rFonts w:ascii="LCARIW+CMR10"/>
          <w:color w:val="000000"/>
          <w:sz w:val="20"/>
        </w:rPr>
        <w:t>are</w:t>
      </w:r>
      <w:r>
        <w:rPr>
          <w:rFonts w:ascii="Times New Roman"/>
          <w:color w:val="000000"/>
          <w:spacing w:val="33"/>
          <w:sz w:val="20"/>
        </w:rPr>
        <w:t xml:space="preserve"> </w:t>
      </w:r>
      <w:r>
        <w:rPr>
          <w:rFonts w:ascii="LCARIW+CMR10"/>
          <w:color w:val="000000"/>
          <w:spacing w:val="-1"/>
          <w:sz w:val="20"/>
        </w:rPr>
        <w:t>presented</w:t>
      </w:r>
      <w:r>
        <w:rPr>
          <w:rFonts w:ascii="Times New Roman"/>
          <w:color w:val="000000"/>
          <w:spacing w:val="34"/>
          <w:sz w:val="20"/>
        </w:rPr>
        <w:t xml:space="preserve"> </w:t>
      </w:r>
      <w:r>
        <w:rPr>
          <w:rFonts w:ascii="LCARIW+CMR10"/>
          <w:color w:val="000000"/>
          <w:sz w:val="20"/>
        </w:rPr>
        <w:t>in</w:t>
      </w:r>
      <w:r>
        <w:rPr>
          <w:rFonts w:ascii="Times New Roman"/>
          <w:color w:val="000000"/>
          <w:spacing w:val="33"/>
          <w:sz w:val="20"/>
        </w:rPr>
        <w:t xml:space="preserve"> </w:t>
      </w:r>
      <w:r>
        <w:rPr>
          <w:rFonts w:ascii="LCARIW+CMR10"/>
          <w:color w:val="000000"/>
          <w:spacing w:val="-4"/>
          <w:sz w:val="20"/>
        </w:rPr>
        <w:t>Table</w:t>
      </w:r>
      <w:r>
        <w:rPr>
          <w:rFonts w:ascii="Times New Roman"/>
          <w:color w:val="000000"/>
          <w:spacing w:val="38"/>
          <w:sz w:val="20"/>
        </w:rPr>
        <w:t xml:space="preserve"> </w:t>
      </w:r>
      <w:hyperlink w:anchor="br38" w:history="1">
        <w:r>
          <w:rPr>
            <w:rFonts w:ascii="LCARIW+CMR10"/>
            <w:color w:val="000000"/>
            <w:sz w:val="20"/>
          </w:rPr>
          <w:t>5</w:t>
        </w:r>
      </w:hyperlink>
      <w:r>
        <w:rPr>
          <w:rFonts w:ascii="LCARIW+CMR10"/>
          <w:color w:val="000000"/>
          <w:sz w:val="20"/>
        </w:rPr>
        <w:t>.</w:t>
      </w:r>
      <w:r>
        <w:rPr>
          <w:rFonts w:ascii="Times New Roman"/>
          <w:color w:val="000000"/>
          <w:spacing w:val="89"/>
          <w:sz w:val="20"/>
        </w:rPr>
        <w:t xml:space="preserve"> </w:t>
      </w:r>
      <w:r>
        <w:rPr>
          <w:rFonts w:ascii="LCARIW+CMR10"/>
          <w:color w:val="000000"/>
          <w:spacing w:val="-1"/>
          <w:sz w:val="20"/>
        </w:rPr>
        <w:t>As</w:t>
      </w:r>
      <w:r>
        <w:rPr>
          <w:rFonts w:ascii="Times New Roman"/>
          <w:color w:val="000000"/>
          <w:spacing w:val="34"/>
          <w:sz w:val="20"/>
        </w:rPr>
        <w:t xml:space="preserve"> </w:t>
      </w:r>
      <w:r>
        <w:rPr>
          <w:rFonts w:ascii="LCARIW+CMR10"/>
          <w:color w:val="000000"/>
          <w:spacing w:val="-2"/>
          <w:sz w:val="20"/>
        </w:rPr>
        <w:t>shown</w:t>
      </w:r>
      <w:r>
        <w:rPr>
          <w:rFonts w:ascii="Times New Roman"/>
          <w:color w:val="000000"/>
          <w:spacing w:val="35"/>
          <w:sz w:val="20"/>
        </w:rPr>
        <w:t xml:space="preserve"> </w:t>
      </w:r>
      <w:r>
        <w:rPr>
          <w:rFonts w:ascii="LCARIW+CMR10"/>
          <w:color w:val="000000"/>
          <w:sz w:val="20"/>
        </w:rPr>
        <w:t>in</w:t>
      </w:r>
      <w:r>
        <w:rPr>
          <w:rFonts w:ascii="Times New Roman"/>
          <w:color w:val="000000"/>
          <w:spacing w:val="33"/>
          <w:sz w:val="20"/>
        </w:rPr>
        <w:t xml:space="preserve"> </w:t>
      </w:r>
      <w:r>
        <w:rPr>
          <w:rFonts w:ascii="LCARIW+CMR10"/>
          <w:color w:val="000000"/>
          <w:sz w:val="20"/>
        </w:rPr>
        <w:t>the</w:t>
      </w:r>
      <w:r>
        <w:rPr>
          <w:rFonts w:ascii="Times New Roman"/>
          <w:color w:val="000000"/>
          <w:spacing w:val="33"/>
          <w:sz w:val="20"/>
        </w:rPr>
        <w:t xml:space="preserve"> </w:t>
      </w:r>
      <w:r>
        <w:rPr>
          <w:rFonts w:ascii="LCARIW+CMR10"/>
          <w:color w:val="000000"/>
          <w:sz w:val="20"/>
        </w:rPr>
        <w:t>table,</w:t>
      </w:r>
      <w:r>
        <w:rPr>
          <w:rFonts w:ascii="Times New Roman"/>
          <w:color w:val="000000"/>
          <w:spacing w:val="38"/>
          <w:sz w:val="20"/>
        </w:rPr>
        <w:t xml:space="preserve"> </w:t>
      </w:r>
      <w:r>
        <w:rPr>
          <w:rFonts w:ascii="LCARIW+CMR10"/>
          <w:color w:val="000000"/>
          <w:sz w:val="20"/>
        </w:rPr>
        <w:t>on</w:t>
      </w:r>
      <w:r>
        <w:rPr>
          <w:rFonts w:ascii="Times New Roman"/>
          <w:color w:val="000000"/>
          <w:spacing w:val="33"/>
          <w:sz w:val="20"/>
        </w:rPr>
        <w:t xml:space="preserve"> </w:t>
      </w:r>
      <w:r>
        <w:rPr>
          <w:rFonts w:ascii="LCARIW+CMR10"/>
          <w:color w:val="000000"/>
          <w:sz w:val="20"/>
        </w:rPr>
        <w:t>the</w:t>
      </w:r>
      <w:r>
        <w:rPr>
          <w:rFonts w:ascii="Times New Roman"/>
          <w:color w:val="000000"/>
          <w:spacing w:val="33"/>
          <w:sz w:val="20"/>
        </w:rPr>
        <w:t xml:space="preserve"> </w:t>
      </w:r>
      <w:r>
        <w:rPr>
          <w:rFonts w:ascii="LCARIW+CMR10"/>
          <w:color w:val="000000"/>
          <w:sz w:val="20"/>
        </w:rPr>
        <w:t>whole,</w:t>
      </w:r>
      <w:r>
        <w:rPr>
          <w:rFonts w:ascii="Times New Roman"/>
          <w:color w:val="000000"/>
          <w:spacing w:val="38"/>
          <w:sz w:val="20"/>
        </w:rPr>
        <w:t xml:space="preserve"> </w:t>
      </w:r>
      <w:r>
        <w:rPr>
          <w:rFonts w:ascii="LCARIW+CMR10"/>
          <w:color w:val="000000"/>
          <w:sz w:val="20"/>
        </w:rPr>
        <w:t>the</w:t>
      </w:r>
      <w:r>
        <w:rPr>
          <w:rFonts w:ascii="Times New Roman"/>
          <w:color w:val="000000"/>
          <w:spacing w:val="33"/>
          <w:sz w:val="20"/>
        </w:rPr>
        <w:t xml:space="preserve"> </w:t>
      </w:r>
      <w:r>
        <w:rPr>
          <w:rFonts w:ascii="LCARIW+CMR10"/>
          <w:color w:val="000000"/>
          <w:spacing w:val="-1"/>
          <w:sz w:val="20"/>
        </w:rPr>
        <w:t>savings</w:t>
      </w:r>
      <w:r>
        <w:rPr>
          <w:rFonts w:ascii="Times New Roman"/>
          <w:color w:val="000000"/>
          <w:spacing w:val="34"/>
          <w:sz w:val="20"/>
        </w:rPr>
        <w:t xml:space="preserve"> </w:t>
      </w:r>
      <w:r>
        <w:rPr>
          <w:rFonts w:ascii="LCARIW+CMR10"/>
          <w:color w:val="000000"/>
          <w:sz w:val="20"/>
        </w:rPr>
        <w:t>from</w:t>
      </w:r>
      <w:r>
        <w:rPr>
          <w:rFonts w:ascii="Times New Roman"/>
          <w:color w:val="000000"/>
          <w:spacing w:val="33"/>
          <w:sz w:val="20"/>
        </w:rPr>
        <w:t xml:space="preserve"> </w:t>
      </w:r>
      <w:r>
        <w:rPr>
          <w:rFonts w:ascii="LCARIW+CMR10"/>
          <w:color w:val="000000"/>
          <w:spacing w:val="-1"/>
          <w:sz w:val="20"/>
        </w:rPr>
        <w:t>electricity</w:t>
      </w:r>
      <w:r>
        <w:rPr>
          <w:rFonts w:ascii="Times New Roman"/>
          <w:color w:val="000000"/>
          <w:spacing w:val="34"/>
          <w:sz w:val="20"/>
        </w:rPr>
        <w:t xml:space="preserve"> </w:t>
      </w:r>
      <w:r>
        <w:rPr>
          <w:rFonts w:ascii="LCARIW+CMR10"/>
          <w:color w:val="000000"/>
          <w:sz w:val="20"/>
        </w:rPr>
        <w:t>demand</w:t>
      </w:r>
      <w:r w:rsidR="00C74D91">
        <w:rPr>
          <w:rFonts w:ascii="Times New Roman" w:hint="eastAsia"/>
          <w:color w:val="000000"/>
          <w:sz w:val="20"/>
        </w:rPr>
        <w:t xml:space="preserve"> </w:t>
      </w:r>
      <w:r>
        <w:rPr>
          <w:rFonts w:ascii="LCARIW+CMR10"/>
          <w:color w:val="000000"/>
          <w:sz w:val="20"/>
        </w:rPr>
        <w:t>for</w:t>
      </w:r>
      <w:r>
        <w:rPr>
          <w:rFonts w:ascii="Times New Roman"/>
          <w:color w:val="000000"/>
          <w:spacing w:val="30"/>
          <w:sz w:val="20"/>
        </w:rPr>
        <w:t xml:space="preserve"> </w:t>
      </w:r>
      <w:r>
        <w:rPr>
          <w:rFonts w:ascii="LCARIW+CMR10"/>
          <w:color w:val="000000"/>
          <w:sz w:val="20"/>
        </w:rPr>
        <w:t>non-temperature-control</w:t>
      </w:r>
      <w:r>
        <w:rPr>
          <w:rFonts w:ascii="Times New Roman"/>
          <w:color w:val="000000"/>
          <w:spacing w:val="30"/>
          <w:sz w:val="20"/>
        </w:rPr>
        <w:t xml:space="preserve"> </w:t>
      </w:r>
      <w:r>
        <w:rPr>
          <w:rFonts w:ascii="LCARIW+CMR10"/>
          <w:color w:val="000000"/>
          <w:sz w:val="20"/>
        </w:rPr>
        <w:t>use</w:t>
      </w:r>
      <w:r>
        <w:rPr>
          <w:rFonts w:ascii="Times New Roman"/>
          <w:color w:val="000000"/>
          <w:spacing w:val="29"/>
          <w:sz w:val="20"/>
        </w:rPr>
        <w:t xml:space="preserve"> </w:t>
      </w:r>
      <w:r>
        <w:rPr>
          <w:rFonts w:ascii="LCARIW+CMR10"/>
          <w:color w:val="000000"/>
          <w:sz w:val="20"/>
        </w:rPr>
        <w:t>tend</w:t>
      </w:r>
      <w:r>
        <w:rPr>
          <w:rFonts w:ascii="Times New Roman"/>
          <w:color w:val="000000"/>
          <w:spacing w:val="29"/>
          <w:sz w:val="20"/>
        </w:rPr>
        <w:t xml:space="preserve"> </w:t>
      </w:r>
      <w:r>
        <w:rPr>
          <w:rFonts w:ascii="LCARIW+CMR10"/>
          <w:color w:val="000000"/>
          <w:sz w:val="20"/>
        </w:rPr>
        <w:t>to</w:t>
      </w:r>
      <w:r>
        <w:rPr>
          <w:rFonts w:ascii="Times New Roman"/>
          <w:color w:val="000000"/>
          <w:spacing w:val="29"/>
          <w:sz w:val="20"/>
        </w:rPr>
        <w:t xml:space="preserve"> </w:t>
      </w:r>
      <w:r>
        <w:rPr>
          <w:rFonts w:ascii="LCARIW+CMR10"/>
          <w:color w:val="000000"/>
          <w:spacing w:val="5"/>
          <w:sz w:val="20"/>
        </w:rPr>
        <w:t>be</w:t>
      </w:r>
      <w:r>
        <w:rPr>
          <w:rFonts w:ascii="Times New Roman"/>
          <w:color w:val="000000"/>
          <w:spacing w:val="24"/>
          <w:sz w:val="20"/>
        </w:rPr>
        <w:t xml:space="preserve"> </w:t>
      </w:r>
      <w:r>
        <w:rPr>
          <w:rFonts w:ascii="LCARIW+CMR10"/>
          <w:color w:val="000000"/>
          <w:sz w:val="20"/>
        </w:rPr>
        <w:t>proportional</w:t>
      </w:r>
      <w:r>
        <w:rPr>
          <w:rFonts w:ascii="Times New Roman"/>
          <w:color w:val="000000"/>
          <w:spacing w:val="29"/>
          <w:sz w:val="20"/>
        </w:rPr>
        <w:t xml:space="preserve"> </w:t>
      </w:r>
      <w:r>
        <w:rPr>
          <w:rFonts w:ascii="LCARIW+CMR10"/>
          <w:color w:val="000000"/>
          <w:sz w:val="20"/>
        </w:rPr>
        <w:t>to</w:t>
      </w:r>
      <w:r>
        <w:rPr>
          <w:rFonts w:ascii="Times New Roman"/>
          <w:color w:val="000000"/>
          <w:spacing w:val="29"/>
          <w:sz w:val="20"/>
        </w:rPr>
        <w:t xml:space="preserve"> </w:t>
      </w:r>
      <w:r>
        <w:rPr>
          <w:rFonts w:ascii="LCARIW+CMR10"/>
          <w:color w:val="000000"/>
          <w:sz w:val="20"/>
        </w:rPr>
        <w:t>the</w:t>
      </w:r>
      <w:r>
        <w:rPr>
          <w:rFonts w:ascii="Times New Roman"/>
          <w:color w:val="000000"/>
          <w:spacing w:val="29"/>
          <w:sz w:val="20"/>
        </w:rPr>
        <w:t xml:space="preserve"> </w:t>
      </w:r>
      <w:r>
        <w:rPr>
          <w:rFonts w:ascii="LCARIW+CMR10"/>
          <w:color w:val="000000"/>
          <w:sz w:val="20"/>
        </w:rPr>
        <w:t>size</w:t>
      </w:r>
      <w:r>
        <w:rPr>
          <w:rFonts w:ascii="Times New Roman"/>
          <w:color w:val="000000"/>
          <w:spacing w:val="29"/>
          <w:sz w:val="20"/>
        </w:rPr>
        <w:t xml:space="preserve"> </w:t>
      </w:r>
      <w:r>
        <w:rPr>
          <w:rFonts w:ascii="LCARIW+CMR10"/>
          <w:color w:val="000000"/>
          <w:sz w:val="20"/>
        </w:rPr>
        <w:t>of</w:t>
      </w:r>
      <w:r>
        <w:rPr>
          <w:rFonts w:ascii="Times New Roman"/>
          <w:color w:val="000000"/>
          <w:spacing w:val="30"/>
          <w:sz w:val="20"/>
        </w:rPr>
        <w:t xml:space="preserve"> </w:t>
      </w:r>
      <w:r>
        <w:rPr>
          <w:rFonts w:ascii="LCARIW+CMR10"/>
          <w:color w:val="000000"/>
          <w:sz w:val="20"/>
        </w:rPr>
        <w:t>price</w:t>
      </w:r>
      <w:r>
        <w:rPr>
          <w:rFonts w:ascii="Times New Roman"/>
          <w:color w:val="000000"/>
          <w:spacing w:val="29"/>
          <w:sz w:val="20"/>
        </w:rPr>
        <w:t xml:space="preserve"> </w:t>
      </w:r>
      <w:r>
        <w:rPr>
          <w:rFonts w:ascii="LCARIW+CMR10"/>
          <w:color w:val="000000"/>
          <w:sz w:val="20"/>
        </w:rPr>
        <w:t>risings</w:t>
      </w:r>
      <w:r>
        <w:rPr>
          <w:rFonts w:ascii="Times New Roman"/>
          <w:color w:val="000000"/>
          <w:spacing w:val="29"/>
          <w:sz w:val="20"/>
        </w:rPr>
        <w:t xml:space="preserve"> </w:t>
      </w:r>
      <w:r>
        <w:rPr>
          <w:rFonts w:ascii="LCARIW+CMR10"/>
          <w:color w:val="000000"/>
          <w:sz w:val="20"/>
        </w:rPr>
        <w:t>in</w:t>
      </w:r>
      <w:r>
        <w:rPr>
          <w:rFonts w:ascii="Times New Roman"/>
          <w:color w:val="000000"/>
          <w:spacing w:val="29"/>
          <w:sz w:val="20"/>
        </w:rPr>
        <w:t xml:space="preserve"> </w:t>
      </w:r>
      <w:r>
        <w:rPr>
          <w:rFonts w:ascii="LCARIW+CMR10"/>
          <w:color w:val="000000"/>
          <w:spacing w:val="2"/>
          <w:sz w:val="20"/>
        </w:rPr>
        <w:t>peak</w:t>
      </w:r>
      <w:r>
        <w:rPr>
          <w:rFonts w:ascii="Times New Roman"/>
          <w:color w:val="000000"/>
          <w:spacing w:val="28"/>
          <w:sz w:val="20"/>
        </w:rPr>
        <w:t xml:space="preserve"> </w:t>
      </w:r>
      <w:r>
        <w:rPr>
          <w:rFonts w:ascii="LCARIW+CMR10"/>
          <w:color w:val="000000"/>
          <w:sz w:val="20"/>
        </w:rPr>
        <w:t>hours.</w:t>
      </w:r>
      <w:r>
        <w:rPr>
          <w:rFonts w:ascii="Times New Roman"/>
          <w:color w:val="000000"/>
          <w:spacing w:val="78"/>
          <w:sz w:val="20"/>
        </w:rPr>
        <w:t xml:space="preserve"> </w:t>
      </w:r>
      <w:r>
        <w:rPr>
          <w:rFonts w:ascii="LCARIW+CMR10"/>
          <w:color w:val="000000"/>
          <w:spacing w:val="-2"/>
          <w:sz w:val="20"/>
        </w:rPr>
        <w:t>Moreover,</w:t>
      </w:r>
      <w:r w:rsidR="00C74D91">
        <w:rPr>
          <w:rFonts w:ascii="Times New Roman" w:hint="eastAsia"/>
          <w:color w:val="000000"/>
          <w:sz w:val="20"/>
        </w:rPr>
        <w:t xml:space="preserve"> </w:t>
      </w:r>
      <w:r>
        <w:rPr>
          <w:rFonts w:ascii="LCARIW+CMR10"/>
          <w:color w:val="000000"/>
          <w:sz w:val="20"/>
        </w:rPr>
        <w:t>the</w:t>
      </w:r>
      <w:r>
        <w:rPr>
          <w:rFonts w:ascii="Times New Roman"/>
          <w:color w:val="000000"/>
          <w:spacing w:val="31"/>
          <w:sz w:val="20"/>
        </w:rPr>
        <w:t xml:space="preserve"> </w:t>
      </w:r>
      <w:r>
        <w:rPr>
          <w:rFonts w:ascii="LCARIW+CMR10"/>
          <w:color w:val="000000"/>
          <w:sz w:val="20"/>
        </w:rPr>
        <w:t>marginally</w:t>
      </w:r>
      <w:r>
        <w:rPr>
          <w:rFonts w:ascii="Times New Roman"/>
          <w:color w:val="000000"/>
          <w:spacing w:val="31"/>
          <w:sz w:val="20"/>
        </w:rPr>
        <w:t xml:space="preserve"> </w:t>
      </w:r>
      <w:r>
        <w:rPr>
          <w:rFonts w:ascii="LCARIW+CMR10"/>
          <w:color w:val="000000"/>
          <w:sz w:val="20"/>
        </w:rPr>
        <w:t>diminishing</w:t>
      </w:r>
      <w:r>
        <w:rPr>
          <w:rFonts w:ascii="Times New Roman"/>
          <w:color w:val="000000"/>
          <w:spacing w:val="31"/>
          <w:sz w:val="20"/>
        </w:rPr>
        <w:t xml:space="preserve"> </w:t>
      </w:r>
      <w:r>
        <w:rPr>
          <w:rFonts w:ascii="LCARIW+CMR10"/>
          <w:color w:val="000000"/>
          <w:sz w:val="20"/>
        </w:rPr>
        <w:t>e</w:t>
      </w:r>
      <w:r>
        <w:rPr>
          <w:rFonts w:ascii="LSPPBV+CMR10" w:hAnsi="LSPPBV+CMR10" w:cs="LSPPBV+CMR10"/>
          <w:color w:val="000000"/>
          <w:sz w:val="20"/>
        </w:rPr>
        <w:t>ﬀ</w:t>
      </w:r>
      <w:r>
        <w:rPr>
          <w:rFonts w:ascii="LCARIW+CMR10"/>
          <w:color w:val="000000"/>
          <w:sz w:val="20"/>
        </w:rPr>
        <w:t>ects</w:t>
      </w:r>
      <w:r>
        <w:rPr>
          <w:rFonts w:ascii="Times New Roman"/>
          <w:color w:val="000000"/>
          <w:spacing w:val="31"/>
          <w:sz w:val="20"/>
        </w:rPr>
        <w:t xml:space="preserve"> </w:t>
      </w:r>
      <w:r>
        <w:rPr>
          <w:rFonts w:ascii="LCARIW+CMR10"/>
          <w:color w:val="000000"/>
          <w:sz w:val="20"/>
        </w:rPr>
        <w:t>of</w:t>
      </w:r>
      <w:r>
        <w:rPr>
          <w:rFonts w:ascii="Times New Roman"/>
          <w:color w:val="000000"/>
          <w:spacing w:val="32"/>
          <w:sz w:val="20"/>
        </w:rPr>
        <w:t xml:space="preserve"> </w:t>
      </w:r>
      <w:r>
        <w:rPr>
          <w:rFonts w:ascii="LCARIW+CMR10"/>
          <w:color w:val="000000"/>
          <w:sz w:val="20"/>
        </w:rPr>
        <w:t>TOU</w:t>
      </w:r>
      <w:r>
        <w:rPr>
          <w:rFonts w:ascii="Times New Roman"/>
          <w:color w:val="000000"/>
          <w:spacing w:val="31"/>
          <w:sz w:val="20"/>
        </w:rPr>
        <w:t xml:space="preserve"> </w:t>
      </w:r>
      <w:r>
        <w:rPr>
          <w:rFonts w:ascii="LCARIW+CMR10"/>
          <w:color w:val="000000"/>
          <w:sz w:val="20"/>
        </w:rPr>
        <w:t>pricing,</w:t>
      </w:r>
      <w:r>
        <w:rPr>
          <w:rFonts w:ascii="Times New Roman"/>
          <w:color w:val="000000"/>
          <w:spacing w:val="35"/>
          <w:sz w:val="20"/>
        </w:rPr>
        <w:t xml:space="preserve"> </w:t>
      </w:r>
      <w:r>
        <w:rPr>
          <w:rFonts w:ascii="LCARIW+CMR10"/>
          <w:color w:val="000000"/>
          <w:sz w:val="20"/>
        </w:rPr>
        <w:t>discussed</w:t>
      </w:r>
      <w:r>
        <w:rPr>
          <w:rFonts w:ascii="Times New Roman"/>
          <w:color w:val="000000"/>
          <w:spacing w:val="31"/>
          <w:sz w:val="20"/>
        </w:rPr>
        <w:t xml:space="preserve"> </w:t>
      </w:r>
      <w:r>
        <w:rPr>
          <w:rFonts w:ascii="LCARIW+CMR10"/>
          <w:color w:val="000000"/>
          <w:sz w:val="20"/>
        </w:rPr>
        <w:t>in</w:t>
      </w:r>
      <w:r>
        <w:rPr>
          <w:rFonts w:ascii="Times New Roman"/>
          <w:color w:val="000000"/>
          <w:spacing w:val="31"/>
          <w:sz w:val="20"/>
        </w:rPr>
        <w:t xml:space="preserve"> </w:t>
      </w:r>
      <w:hyperlink w:anchor="br45" w:history="1">
        <w:r>
          <w:rPr>
            <w:rFonts w:ascii="LCARIW+CMR10"/>
            <w:color w:val="0000FE"/>
            <w:sz w:val="20"/>
          </w:rPr>
          <w:t>Prest</w:t>
        </w:r>
      </w:hyperlink>
      <w:hyperlink w:anchor="br45" w:history="1">
        <w:r>
          <w:rPr>
            <w:rFonts w:ascii="Times New Roman"/>
            <w:color w:val="0000FE"/>
            <w:spacing w:val="31"/>
            <w:sz w:val="20"/>
          </w:rPr>
          <w:t xml:space="preserve"> </w:t>
        </w:r>
      </w:hyperlink>
      <w:r>
        <w:rPr>
          <w:rFonts w:ascii="LCARIW+CMR10"/>
          <w:color w:val="000000"/>
          <w:sz w:val="20"/>
        </w:rPr>
        <w:t>(</w:t>
      </w:r>
      <w:hyperlink w:anchor="br45" w:history="1">
        <w:r>
          <w:rPr>
            <w:rFonts w:ascii="LCARIW+CMR10"/>
            <w:color w:val="0000FE"/>
            <w:sz w:val="20"/>
          </w:rPr>
          <w:t>2020</w:t>
        </w:r>
      </w:hyperlink>
      <w:r>
        <w:rPr>
          <w:rFonts w:ascii="LCARIW+CMR10"/>
          <w:color w:val="000000"/>
          <w:sz w:val="20"/>
        </w:rPr>
        <w:t>),</w:t>
      </w:r>
      <w:r>
        <w:rPr>
          <w:rFonts w:ascii="Times New Roman"/>
          <w:color w:val="000000"/>
          <w:spacing w:val="35"/>
          <w:sz w:val="20"/>
        </w:rPr>
        <w:t xml:space="preserve"> </w:t>
      </w:r>
      <w:r>
        <w:rPr>
          <w:rFonts w:ascii="LCARIW+CMR10"/>
          <w:color w:val="000000"/>
          <w:sz w:val="20"/>
        </w:rPr>
        <w:t>seem</w:t>
      </w:r>
      <w:r>
        <w:rPr>
          <w:rFonts w:ascii="Times New Roman"/>
          <w:color w:val="000000"/>
          <w:spacing w:val="31"/>
          <w:sz w:val="20"/>
        </w:rPr>
        <w:t xml:space="preserve"> </w:t>
      </w:r>
      <w:r>
        <w:rPr>
          <w:rFonts w:ascii="LCARIW+CMR10"/>
          <w:color w:val="000000"/>
          <w:sz w:val="20"/>
        </w:rPr>
        <w:t>not</w:t>
      </w:r>
      <w:r>
        <w:rPr>
          <w:rFonts w:ascii="Times New Roman"/>
          <w:color w:val="000000"/>
          <w:spacing w:val="32"/>
          <w:sz w:val="20"/>
        </w:rPr>
        <w:t xml:space="preserve"> </w:t>
      </w:r>
      <w:r>
        <w:rPr>
          <w:rFonts w:ascii="LCARIW+CMR10"/>
          <w:color w:val="000000"/>
          <w:sz w:val="20"/>
        </w:rPr>
        <w:t>to</w:t>
      </w:r>
      <w:r>
        <w:rPr>
          <w:rFonts w:ascii="Times New Roman"/>
          <w:color w:val="000000"/>
          <w:spacing w:val="31"/>
          <w:sz w:val="20"/>
        </w:rPr>
        <w:t xml:space="preserve"> </w:t>
      </w:r>
      <w:r>
        <w:rPr>
          <w:rFonts w:ascii="LCARIW+CMR10"/>
          <w:color w:val="000000"/>
          <w:spacing w:val="5"/>
          <w:sz w:val="20"/>
        </w:rPr>
        <w:t>be</w:t>
      </w:r>
      <w:r>
        <w:rPr>
          <w:rFonts w:ascii="Times New Roman"/>
          <w:color w:val="000000"/>
          <w:spacing w:val="26"/>
          <w:sz w:val="20"/>
        </w:rPr>
        <w:t xml:space="preserve"> </w:t>
      </w:r>
      <w:r>
        <w:rPr>
          <w:rFonts w:ascii="LCARIW+CMR10"/>
          <w:color w:val="000000"/>
          <w:spacing w:val="-1"/>
          <w:sz w:val="20"/>
        </w:rPr>
        <w:t>championed</w:t>
      </w:r>
      <w:r>
        <w:rPr>
          <w:rFonts w:ascii="Times New Roman"/>
          <w:color w:val="000000"/>
          <w:spacing w:val="32"/>
          <w:sz w:val="20"/>
        </w:rPr>
        <w:t xml:space="preserve"> </w:t>
      </w:r>
      <w:r>
        <w:rPr>
          <w:rFonts w:ascii="LCARIW+CMR10"/>
          <w:color w:val="000000"/>
          <w:spacing w:val="-6"/>
          <w:sz w:val="20"/>
        </w:rPr>
        <w:t>by</w:t>
      </w:r>
      <w:r w:rsidR="00C74D91">
        <w:rPr>
          <w:rFonts w:ascii="Times New Roman" w:hint="eastAsia"/>
          <w:color w:val="000000"/>
          <w:sz w:val="20"/>
        </w:rPr>
        <w:t xml:space="preserve"> </w:t>
      </w:r>
      <w:r>
        <w:rPr>
          <w:rFonts w:ascii="LCARIW+CMR10"/>
          <w:color w:val="000000"/>
          <w:spacing w:val="-6"/>
          <w:sz w:val="20"/>
        </w:rPr>
        <w:t>my</w:t>
      </w:r>
      <w:r>
        <w:rPr>
          <w:rFonts w:ascii="Times New Roman"/>
          <w:color w:val="000000"/>
          <w:spacing w:val="29"/>
          <w:sz w:val="20"/>
        </w:rPr>
        <w:t xml:space="preserve"> </w:t>
      </w:r>
      <w:r>
        <w:rPr>
          <w:rFonts w:ascii="LCARIW+CMR10"/>
          <w:color w:val="000000"/>
          <w:sz w:val="20"/>
        </w:rPr>
        <w:t>point</w:t>
      </w:r>
      <w:r>
        <w:rPr>
          <w:rFonts w:ascii="Times New Roman"/>
          <w:color w:val="000000"/>
          <w:spacing w:val="23"/>
          <w:sz w:val="20"/>
        </w:rPr>
        <w:t xml:space="preserve"> </w:t>
      </w:r>
      <w:r>
        <w:rPr>
          <w:rFonts w:ascii="LCARIW+CMR10"/>
          <w:color w:val="000000"/>
          <w:sz w:val="20"/>
        </w:rPr>
        <w:t>estimates.</w:t>
      </w:r>
      <w:r>
        <w:rPr>
          <w:rFonts w:ascii="Times New Roman"/>
          <w:color w:val="000000"/>
          <w:spacing w:val="59"/>
          <w:sz w:val="20"/>
        </w:rPr>
        <w:t xml:space="preserve"> </w:t>
      </w:r>
      <w:r>
        <w:rPr>
          <w:rFonts w:ascii="LCARIW+CMR10"/>
          <w:color w:val="000000"/>
          <w:sz w:val="20"/>
        </w:rPr>
        <w:t>And</w:t>
      </w:r>
      <w:r>
        <w:rPr>
          <w:rFonts w:ascii="Times New Roman"/>
          <w:color w:val="000000"/>
          <w:spacing w:val="23"/>
          <w:sz w:val="20"/>
        </w:rPr>
        <w:t xml:space="preserve"> </w:t>
      </w:r>
      <w:r>
        <w:rPr>
          <w:rFonts w:ascii="LCARIW+CMR10"/>
          <w:color w:val="000000"/>
          <w:sz w:val="20"/>
        </w:rPr>
        <w:t>the</w:t>
      </w:r>
      <w:r>
        <w:rPr>
          <w:rFonts w:ascii="Times New Roman"/>
          <w:color w:val="000000"/>
          <w:spacing w:val="23"/>
          <w:sz w:val="20"/>
        </w:rPr>
        <w:t xml:space="preserve"> </w:t>
      </w:r>
      <w:r>
        <w:rPr>
          <w:rFonts w:ascii="LCARIW+CMR10"/>
          <w:color w:val="000000"/>
          <w:spacing w:val="-6"/>
          <w:sz w:val="20"/>
        </w:rPr>
        <w:t>two</w:t>
      </w:r>
      <w:r>
        <w:rPr>
          <w:rFonts w:ascii="Times New Roman"/>
          <w:color w:val="000000"/>
          <w:spacing w:val="29"/>
          <w:sz w:val="20"/>
        </w:rPr>
        <w:t xml:space="preserve"> </w:t>
      </w:r>
      <w:r>
        <w:rPr>
          <w:rFonts w:ascii="LCARIW+CMR10"/>
          <w:color w:val="000000"/>
          <w:sz w:val="20"/>
        </w:rPr>
        <w:t>estimates</w:t>
      </w:r>
      <w:r>
        <w:rPr>
          <w:rFonts w:ascii="Times New Roman"/>
          <w:color w:val="000000"/>
          <w:spacing w:val="23"/>
          <w:sz w:val="20"/>
        </w:rPr>
        <w:t xml:space="preserve"> </w:t>
      </w:r>
      <w:r>
        <w:rPr>
          <w:rFonts w:ascii="LCARIW+CMR10"/>
          <w:color w:val="000000"/>
          <w:sz w:val="20"/>
        </w:rPr>
        <w:t>associated</w:t>
      </w:r>
      <w:r>
        <w:rPr>
          <w:rFonts w:ascii="Times New Roman"/>
          <w:color w:val="000000"/>
          <w:spacing w:val="23"/>
          <w:sz w:val="20"/>
        </w:rPr>
        <w:t xml:space="preserve"> </w:t>
      </w:r>
      <w:r>
        <w:rPr>
          <w:rFonts w:ascii="LCARIW+CMR10"/>
          <w:color w:val="000000"/>
          <w:sz w:val="20"/>
        </w:rPr>
        <w:t>with</w:t>
      </w:r>
      <w:r>
        <w:rPr>
          <w:rFonts w:ascii="Times New Roman"/>
          <w:color w:val="000000"/>
          <w:spacing w:val="23"/>
          <w:sz w:val="20"/>
        </w:rPr>
        <w:t xml:space="preserve"> </w:t>
      </w:r>
      <w:r>
        <w:rPr>
          <w:rFonts w:ascii="LCARIW+CMR10"/>
          <w:color w:val="000000"/>
          <w:sz w:val="20"/>
        </w:rPr>
        <w:t>temperature-control-use-related</w:t>
      </w:r>
      <w:r>
        <w:rPr>
          <w:rFonts w:ascii="Times New Roman"/>
          <w:color w:val="000000"/>
          <w:spacing w:val="23"/>
          <w:sz w:val="20"/>
        </w:rPr>
        <w:t xml:space="preserve"> </w:t>
      </w:r>
      <w:r>
        <w:rPr>
          <w:rFonts w:ascii="LCARIW+CMR10"/>
          <w:color w:val="000000"/>
          <w:spacing w:val="-1"/>
          <w:sz w:val="20"/>
        </w:rPr>
        <w:t>electricity</w:t>
      </w:r>
      <w:r>
        <w:rPr>
          <w:rFonts w:ascii="Times New Roman"/>
          <w:color w:val="000000"/>
          <w:spacing w:val="24"/>
          <w:sz w:val="20"/>
        </w:rPr>
        <w:t xml:space="preserve"> </w:t>
      </w:r>
      <w:r>
        <w:rPr>
          <w:rFonts w:ascii="LCARIW+CMR10"/>
          <w:color w:val="000000"/>
          <w:spacing w:val="-1"/>
          <w:sz w:val="20"/>
        </w:rPr>
        <w:t>savings</w:t>
      </w:r>
      <w:r w:rsidR="00C74D91">
        <w:rPr>
          <w:rFonts w:ascii="Times New Roman" w:hint="eastAsia"/>
          <w:color w:val="000000"/>
          <w:sz w:val="20"/>
        </w:rPr>
        <w:t xml:space="preserve"> </w:t>
      </w:r>
      <w:r>
        <w:rPr>
          <w:rFonts w:ascii="LCARIW+CMR10"/>
          <w:color w:val="000000"/>
          <w:sz w:val="20"/>
        </w:rPr>
        <w:t>(i.e.,</w:t>
      </w:r>
      <w:r>
        <w:rPr>
          <w:rFonts w:ascii="Times New Roman"/>
          <w:color w:val="000000"/>
          <w:spacing w:val="51"/>
          <w:sz w:val="20"/>
        </w:rPr>
        <w:t xml:space="preserve"> </w:t>
      </w:r>
      <w:r>
        <w:rPr>
          <w:rFonts w:ascii="POFQVH+CMMI10" w:hAnsi="POFQVH+CMMI10" w:cs="POFQVH+CMMI10"/>
          <w:color w:val="000000"/>
          <w:spacing w:val="-85"/>
          <w:sz w:val="20"/>
        </w:rPr>
        <w:t>β</w:t>
      </w:r>
      <w:r>
        <w:rPr>
          <w:rFonts w:ascii="LCARIW+CMR10" w:hAnsi="LCARIW+CMR10" w:cs="LCARIW+CMR10"/>
          <w:color w:val="000000"/>
          <w:spacing w:val="-16"/>
          <w:sz w:val="20"/>
        </w:rPr>
        <w:t>ˆ</w:t>
      </w:r>
      <w:r>
        <w:rPr>
          <w:rFonts w:ascii="JNFNMI+CMR7"/>
          <w:color w:val="000000"/>
          <w:sz w:val="21"/>
          <w:vertAlign w:val="subscript"/>
        </w:rPr>
        <w:t>10</w:t>
      </w:r>
      <w:r>
        <w:rPr>
          <w:rFonts w:ascii="Times New Roman"/>
          <w:color w:val="000000"/>
          <w:spacing w:val="51"/>
          <w:sz w:val="21"/>
          <w:vertAlign w:val="subscript"/>
        </w:rPr>
        <w:t xml:space="preserve"> </w:t>
      </w:r>
      <w:r>
        <w:rPr>
          <w:rFonts w:ascii="LCARIW+CMR10"/>
          <w:color w:val="000000"/>
          <w:sz w:val="20"/>
        </w:rPr>
        <w:t>and</w:t>
      </w:r>
      <w:r>
        <w:rPr>
          <w:rFonts w:ascii="Times New Roman"/>
          <w:color w:val="000000"/>
          <w:spacing w:val="44"/>
          <w:sz w:val="20"/>
        </w:rPr>
        <w:t xml:space="preserve"> </w:t>
      </w:r>
      <w:r>
        <w:rPr>
          <w:rFonts w:ascii="POFQVH+CMMI10" w:hAnsi="POFQVH+CMMI10" w:cs="POFQVH+CMMI10"/>
          <w:color w:val="000000"/>
          <w:spacing w:val="-85"/>
          <w:sz w:val="20"/>
        </w:rPr>
        <w:t>β</w:t>
      </w:r>
      <w:r>
        <w:rPr>
          <w:rFonts w:ascii="LCARIW+CMR10" w:hAnsi="LCARIW+CMR10" w:cs="LCARIW+CMR10"/>
          <w:color w:val="000000"/>
          <w:spacing w:val="-16"/>
          <w:sz w:val="20"/>
        </w:rPr>
        <w:t>ˆ</w:t>
      </w:r>
      <w:r>
        <w:rPr>
          <w:rFonts w:ascii="JNFNMI+CMR7"/>
          <w:color w:val="000000"/>
          <w:spacing w:val="5"/>
          <w:sz w:val="21"/>
          <w:vertAlign w:val="subscript"/>
        </w:rPr>
        <w:t>11</w:t>
      </w:r>
      <w:r>
        <w:rPr>
          <w:rFonts w:ascii="LCARIW+CMR10"/>
          <w:color w:val="000000"/>
          <w:sz w:val="20"/>
        </w:rPr>
        <w:t>)</w:t>
      </w:r>
      <w:r>
        <w:rPr>
          <w:rFonts w:ascii="Times New Roman"/>
          <w:color w:val="000000"/>
          <w:spacing w:val="44"/>
          <w:sz w:val="20"/>
        </w:rPr>
        <w:t xml:space="preserve"> </w:t>
      </w:r>
      <w:r>
        <w:rPr>
          <w:rFonts w:ascii="LCARIW+CMR10"/>
          <w:color w:val="000000"/>
          <w:sz w:val="20"/>
        </w:rPr>
        <w:t>are</w:t>
      </w:r>
      <w:r>
        <w:rPr>
          <w:rFonts w:ascii="Times New Roman"/>
          <w:color w:val="000000"/>
          <w:spacing w:val="44"/>
          <w:sz w:val="20"/>
        </w:rPr>
        <w:t xml:space="preserve"> </w:t>
      </w:r>
      <w:r>
        <w:rPr>
          <w:rFonts w:ascii="LCARIW+CMR10"/>
          <w:color w:val="000000"/>
          <w:sz w:val="20"/>
        </w:rPr>
        <w:t>statistically</w:t>
      </w:r>
      <w:r>
        <w:rPr>
          <w:rFonts w:ascii="Times New Roman"/>
          <w:color w:val="000000"/>
          <w:spacing w:val="44"/>
          <w:sz w:val="20"/>
        </w:rPr>
        <w:t xml:space="preserve"> </w:t>
      </w:r>
      <w:r>
        <w:rPr>
          <w:rFonts w:ascii="LCARIW+CMR10" w:hAnsi="LCARIW+CMR10" w:cs="LCARIW+CMR10"/>
          <w:color w:val="000000"/>
          <w:spacing w:val="-1"/>
          <w:sz w:val="20"/>
        </w:rPr>
        <w:t>signiﬁcant</w:t>
      </w:r>
      <w:r>
        <w:rPr>
          <w:rFonts w:ascii="Times New Roman"/>
          <w:color w:val="000000"/>
          <w:spacing w:val="45"/>
          <w:sz w:val="20"/>
        </w:rPr>
        <w:t xml:space="preserve"> </w:t>
      </w:r>
      <w:r>
        <w:rPr>
          <w:rFonts w:ascii="LCARIW+CMR10"/>
          <w:color w:val="000000"/>
          <w:sz w:val="20"/>
        </w:rPr>
        <w:t>only</w:t>
      </w:r>
      <w:r>
        <w:rPr>
          <w:rFonts w:ascii="Times New Roman"/>
          <w:color w:val="000000"/>
          <w:spacing w:val="44"/>
          <w:sz w:val="20"/>
        </w:rPr>
        <w:t xml:space="preserve"> </w:t>
      </w:r>
      <w:r>
        <w:rPr>
          <w:rFonts w:ascii="LCARIW+CMR10"/>
          <w:color w:val="000000"/>
          <w:sz w:val="20"/>
        </w:rPr>
        <w:t>for</w:t>
      </w:r>
      <w:r>
        <w:rPr>
          <w:rFonts w:ascii="Times New Roman"/>
          <w:color w:val="000000"/>
          <w:spacing w:val="44"/>
          <w:sz w:val="20"/>
        </w:rPr>
        <w:t xml:space="preserve"> </w:t>
      </w:r>
      <w:r>
        <w:rPr>
          <w:rFonts w:ascii="LCARIW+CMR10"/>
          <w:color w:val="000000"/>
          <w:sz w:val="20"/>
        </w:rPr>
        <w:t>the</w:t>
      </w:r>
      <w:r>
        <w:rPr>
          <w:rFonts w:ascii="Times New Roman"/>
          <w:color w:val="000000"/>
          <w:spacing w:val="44"/>
          <w:sz w:val="20"/>
        </w:rPr>
        <w:t xml:space="preserve"> </w:t>
      </w:r>
      <w:r>
        <w:rPr>
          <w:rFonts w:ascii="LCARIW+CMR10"/>
          <w:color w:val="000000"/>
          <w:sz w:val="20"/>
        </w:rPr>
        <w:t>case</w:t>
      </w:r>
      <w:r>
        <w:rPr>
          <w:rFonts w:ascii="Times New Roman"/>
          <w:color w:val="000000"/>
          <w:spacing w:val="44"/>
          <w:sz w:val="20"/>
        </w:rPr>
        <w:t xml:space="preserve"> </w:t>
      </w:r>
      <w:r>
        <w:rPr>
          <w:rFonts w:ascii="LCARIW+CMR10"/>
          <w:color w:val="000000"/>
          <w:sz w:val="20"/>
        </w:rPr>
        <w:t>of</w:t>
      </w:r>
      <w:r>
        <w:rPr>
          <w:rFonts w:ascii="Times New Roman"/>
          <w:color w:val="000000"/>
          <w:spacing w:val="44"/>
          <w:sz w:val="20"/>
        </w:rPr>
        <w:t xml:space="preserve"> </w:t>
      </w:r>
      <w:r>
        <w:rPr>
          <w:rFonts w:ascii="LCARIW+CMR10"/>
          <w:color w:val="000000"/>
          <w:sz w:val="20"/>
        </w:rPr>
        <w:t>the</w:t>
      </w:r>
      <w:r>
        <w:rPr>
          <w:rFonts w:ascii="Times New Roman"/>
          <w:color w:val="000000"/>
          <w:spacing w:val="44"/>
          <w:sz w:val="20"/>
        </w:rPr>
        <w:t xml:space="preserve"> </w:t>
      </w:r>
      <w:r>
        <w:rPr>
          <w:rFonts w:ascii="LCARIW+CMR10"/>
          <w:color w:val="000000"/>
          <w:sz w:val="20"/>
        </w:rPr>
        <w:t>smallest</w:t>
      </w:r>
      <w:r>
        <w:rPr>
          <w:rFonts w:ascii="Times New Roman"/>
          <w:color w:val="000000"/>
          <w:spacing w:val="44"/>
          <w:sz w:val="20"/>
        </w:rPr>
        <w:t xml:space="preserve"> </w:t>
      </w:r>
      <w:r>
        <w:rPr>
          <w:rFonts w:ascii="LCARIW+CMR10"/>
          <w:color w:val="000000"/>
          <w:sz w:val="20"/>
        </w:rPr>
        <w:t>price</w:t>
      </w:r>
      <w:r>
        <w:rPr>
          <w:rFonts w:ascii="Times New Roman"/>
          <w:color w:val="000000"/>
          <w:spacing w:val="44"/>
          <w:sz w:val="20"/>
        </w:rPr>
        <w:t xml:space="preserve"> </w:t>
      </w:r>
      <w:r>
        <w:rPr>
          <w:rFonts w:ascii="LCARIW+CMR10"/>
          <w:color w:val="000000"/>
          <w:sz w:val="20"/>
        </w:rPr>
        <w:t>increase</w:t>
      </w:r>
      <w:r>
        <w:rPr>
          <w:rFonts w:ascii="Times New Roman"/>
          <w:color w:val="000000"/>
          <w:spacing w:val="44"/>
          <w:sz w:val="20"/>
        </w:rPr>
        <w:t xml:space="preserve"> </w:t>
      </w:r>
      <w:r>
        <w:rPr>
          <w:rFonts w:ascii="LCARIW+CMR10"/>
          <w:color w:val="000000"/>
          <w:sz w:val="20"/>
        </w:rPr>
        <w:t>(i.e.,</w:t>
      </w:r>
      <w:r>
        <w:rPr>
          <w:rFonts w:ascii="Times New Roman"/>
          <w:color w:val="000000"/>
          <w:spacing w:val="51"/>
          <w:sz w:val="20"/>
        </w:rPr>
        <w:t xml:space="preserve"> </w:t>
      </w:r>
      <w:r>
        <w:rPr>
          <w:rFonts w:ascii="LCARIW+CMR10"/>
          <w:color w:val="000000"/>
          <w:sz w:val="20"/>
        </w:rPr>
        <w:t>only</w:t>
      </w:r>
      <w:r>
        <w:rPr>
          <w:rFonts w:ascii="Times New Roman"/>
          <w:color w:val="000000"/>
          <w:spacing w:val="44"/>
          <w:sz w:val="20"/>
        </w:rPr>
        <w:t xml:space="preserve"> </w:t>
      </w:r>
      <w:r>
        <w:rPr>
          <w:rFonts w:ascii="LCARIW+CMR10"/>
          <w:color w:val="000000"/>
          <w:sz w:val="20"/>
        </w:rPr>
        <w:t>for</w:t>
      </w:r>
      <w:r w:rsidR="00C74D91">
        <w:rPr>
          <w:rFonts w:ascii="Times New Roman" w:hint="eastAsia"/>
          <w:color w:val="000000"/>
          <w:sz w:val="20"/>
        </w:rPr>
        <w:t xml:space="preserve"> </w:t>
      </w:r>
      <w:r>
        <w:rPr>
          <w:rFonts w:ascii="LCARIW+CMR10"/>
          <w:color w:val="000000"/>
          <w:sz w:val="20"/>
        </w:rPr>
        <w:t>the</w:t>
      </w:r>
      <w:r>
        <w:rPr>
          <w:rFonts w:ascii="Times New Roman"/>
          <w:color w:val="000000"/>
          <w:spacing w:val="39"/>
          <w:sz w:val="20"/>
        </w:rPr>
        <w:t xml:space="preserve"> </w:t>
      </w:r>
      <w:r>
        <w:rPr>
          <w:rFonts w:ascii="LCARIW+CMR10"/>
          <w:color w:val="000000"/>
          <w:spacing w:val="-4"/>
          <w:sz w:val="20"/>
        </w:rPr>
        <w:t>Tari</w:t>
      </w:r>
      <w:r>
        <w:rPr>
          <w:rFonts w:ascii="LSPPBV+CMR10" w:hAnsi="LSPPBV+CMR10" w:cs="LSPPBV+CMR10"/>
          <w:color w:val="000000"/>
          <w:sz w:val="20"/>
        </w:rPr>
        <w:t>ﬀ</w:t>
      </w:r>
      <w:r>
        <w:rPr>
          <w:rFonts w:ascii="Times New Roman"/>
          <w:color w:val="000000"/>
          <w:spacing w:val="38"/>
          <w:sz w:val="20"/>
        </w:rPr>
        <w:t xml:space="preserve"> </w:t>
      </w:r>
      <w:r>
        <w:rPr>
          <w:rFonts w:ascii="LCARIW+CMR10"/>
          <w:color w:val="000000"/>
          <w:sz w:val="20"/>
        </w:rPr>
        <w:t>Group</w:t>
      </w:r>
      <w:r>
        <w:rPr>
          <w:rFonts w:ascii="Times New Roman"/>
          <w:color w:val="000000"/>
          <w:spacing w:val="39"/>
          <w:sz w:val="20"/>
        </w:rPr>
        <w:t xml:space="preserve"> </w:t>
      </w:r>
      <w:r>
        <w:rPr>
          <w:rFonts w:ascii="LCARIW+CMR10"/>
          <w:color w:val="000000"/>
          <w:sz w:val="20"/>
        </w:rPr>
        <w:t>A).</w:t>
      </w:r>
      <w:r>
        <w:rPr>
          <w:rFonts w:ascii="Times New Roman"/>
          <w:color w:val="000000"/>
          <w:spacing w:val="39"/>
          <w:sz w:val="20"/>
        </w:rPr>
        <w:t xml:space="preserve"> </w:t>
      </w:r>
      <w:r>
        <w:rPr>
          <w:rFonts w:ascii="LCARIW+CMR10"/>
          <w:color w:val="000000"/>
          <w:spacing w:val="-3"/>
          <w:sz w:val="20"/>
        </w:rPr>
        <w:t>Jointly,</w:t>
      </w:r>
      <w:r>
        <w:rPr>
          <w:rFonts w:ascii="Times New Roman"/>
          <w:color w:val="000000"/>
          <w:spacing w:val="48"/>
          <w:sz w:val="20"/>
        </w:rPr>
        <w:t xml:space="preserve"> </w:t>
      </w:r>
      <w:r>
        <w:rPr>
          <w:rFonts w:ascii="LCARIW+CMR10"/>
          <w:color w:val="000000"/>
          <w:sz w:val="20"/>
        </w:rPr>
        <w:t>those</w:t>
      </w:r>
      <w:r>
        <w:rPr>
          <w:rFonts w:ascii="Times New Roman"/>
          <w:color w:val="000000"/>
          <w:spacing w:val="39"/>
          <w:sz w:val="20"/>
        </w:rPr>
        <w:t xml:space="preserve"> </w:t>
      </w:r>
      <w:r>
        <w:rPr>
          <w:rFonts w:ascii="LCARIW+CMR10" w:hAnsi="LCARIW+CMR10" w:cs="LCARIW+CMR10"/>
          <w:color w:val="000000"/>
          <w:sz w:val="20"/>
        </w:rPr>
        <w:t>ﬁndings</w:t>
      </w:r>
      <w:r>
        <w:rPr>
          <w:rFonts w:ascii="Times New Roman"/>
          <w:color w:val="000000"/>
          <w:spacing w:val="39"/>
          <w:sz w:val="20"/>
        </w:rPr>
        <w:t xml:space="preserve"> </w:t>
      </w:r>
      <w:r>
        <w:rPr>
          <w:rFonts w:ascii="LCARIW+CMR10"/>
          <w:color w:val="000000"/>
          <w:sz w:val="20"/>
        </w:rPr>
        <w:t>imply</w:t>
      </w:r>
      <w:r>
        <w:rPr>
          <w:rFonts w:ascii="Times New Roman"/>
          <w:color w:val="000000"/>
          <w:spacing w:val="39"/>
          <w:sz w:val="20"/>
        </w:rPr>
        <w:t xml:space="preserve"> </w:t>
      </w:r>
      <w:r>
        <w:rPr>
          <w:rFonts w:ascii="LCARIW+CMR10"/>
          <w:color w:val="000000"/>
          <w:spacing w:val="-6"/>
          <w:sz w:val="20"/>
        </w:rPr>
        <w:t>two</w:t>
      </w:r>
      <w:r>
        <w:rPr>
          <w:rFonts w:ascii="Times New Roman"/>
          <w:color w:val="000000"/>
          <w:spacing w:val="44"/>
          <w:sz w:val="20"/>
        </w:rPr>
        <w:t xml:space="preserve"> </w:t>
      </w:r>
      <w:r>
        <w:rPr>
          <w:rFonts w:ascii="LCARIW+CMR10"/>
          <w:color w:val="000000"/>
          <w:sz w:val="20"/>
        </w:rPr>
        <w:t>points.</w:t>
      </w:r>
      <w:r>
        <w:rPr>
          <w:rFonts w:ascii="Times New Roman"/>
          <w:color w:val="000000"/>
          <w:spacing w:val="106"/>
          <w:sz w:val="20"/>
        </w:rPr>
        <w:t xml:space="preserve"> </w:t>
      </w:r>
      <w:r>
        <w:rPr>
          <w:rFonts w:ascii="LCARIW+CMR10"/>
          <w:color w:val="000000"/>
          <w:sz w:val="20"/>
        </w:rPr>
        <w:t>First,</w:t>
      </w:r>
      <w:r>
        <w:rPr>
          <w:rFonts w:ascii="Times New Roman"/>
          <w:color w:val="000000"/>
          <w:spacing w:val="44"/>
          <w:sz w:val="20"/>
        </w:rPr>
        <w:t xml:space="preserve"> </w:t>
      </w:r>
      <w:r>
        <w:rPr>
          <w:rFonts w:ascii="LCARIW+CMR10"/>
          <w:color w:val="000000"/>
          <w:sz w:val="20"/>
        </w:rPr>
        <w:t>household</w:t>
      </w:r>
      <w:r>
        <w:rPr>
          <w:rFonts w:ascii="Times New Roman"/>
          <w:color w:val="000000"/>
          <w:spacing w:val="39"/>
          <w:sz w:val="20"/>
        </w:rPr>
        <w:t xml:space="preserve"> </w:t>
      </w:r>
      <w:r>
        <w:rPr>
          <w:rFonts w:ascii="LCARIW+CMR10"/>
          <w:color w:val="000000"/>
          <w:sz w:val="20"/>
        </w:rPr>
        <w:t>reaction</w:t>
      </w:r>
      <w:r>
        <w:rPr>
          <w:rFonts w:ascii="Times New Roman"/>
          <w:color w:val="000000"/>
          <w:spacing w:val="39"/>
          <w:sz w:val="20"/>
        </w:rPr>
        <w:t xml:space="preserve"> </w:t>
      </w:r>
      <w:r>
        <w:rPr>
          <w:rFonts w:ascii="LCARIW+CMR10"/>
          <w:color w:val="000000"/>
          <w:sz w:val="20"/>
        </w:rPr>
        <w:t>to</w:t>
      </w:r>
      <w:r>
        <w:rPr>
          <w:rFonts w:ascii="Times New Roman"/>
          <w:color w:val="000000"/>
          <w:spacing w:val="38"/>
          <w:sz w:val="20"/>
        </w:rPr>
        <w:t xml:space="preserve"> </w:t>
      </w:r>
      <w:r>
        <w:rPr>
          <w:rFonts w:ascii="LCARIW+CMR10"/>
          <w:color w:val="000000"/>
          <w:sz w:val="20"/>
        </w:rPr>
        <w:t>the</w:t>
      </w:r>
      <w:r>
        <w:rPr>
          <w:rFonts w:ascii="Times New Roman"/>
          <w:color w:val="000000"/>
          <w:spacing w:val="39"/>
          <w:sz w:val="20"/>
        </w:rPr>
        <w:t xml:space="preserve"> </w:t>
      </w:r>
      <w:r>
        <w:rPr>
          <w:rFonts w:ascii="LCARIW+CMR10"/>
          <w:color w:val="000000"/>
          <w:sz w:val="20"/>
        </w:rPr>
        <w:t>TOU</w:t>
      </w:r>
      <w:r>
        <w:rPr>
          <w:rFonts w:ascii="Times New Roman"/>
          <w:color w:val="000000"/>
          <w:spacing w:val="39"/>
          <w:sz w:val="20"/>
        </w:rPr>
        <w:t xml:space="preserve"> </w:t>
      </w:r>
      <w:r>
        <w:rPr>
          <w:rFonts w:ascii="LCARIW+CMR10"/>
          <w:color w:val="000000"/>
          <w:sz w:val="20"/>
        </w:rPr>
        <w:t>prices</w:t>
      </w:r>
      <w:r w:rsidR="00C74D91">
        <w:rPr>
          <w:rFonts w:ascii="Times New Roman" w:hint="eastAsia"/>
          <w:color w:val="000000"/>
          <w:sz w:val="20"/>
        </w:rPr>
        <w:t xml:space="preserve"> </w:t>
      </w:r>
      <w:r>
        <w:rPr>
          <w:rFonts w:ascii="LCARIW+CMR10"/>
          <w:color w:val="000000"/>
          <w:sz w:val="20"/>
        </w:rPr>
        <w:t>in</w:t>
      </w:r>
      <w:r>
        <w:rPr>
          <w:rFonts w:ascii="Times New Roman"/>
          <w:color w:val="000000"/>
          <w:spacing w:val="24"/>
          <w:sz w:val="20"/>
        </w:rPr>
        <w:t xml:space="preserve"> </w:t>
      </w:r>
      <w:r>
        <w:rPr>
          <w:rFonts w:ascii="LCARIW+CMR10"/>
          <w:color w:val="000000"/>
          <w:spacing w:val="2"/>
          <w:sz w:val="20"/>
        </w:rPr>
        <w:t>peak</w:t>
      </w:r>
      <w:r>
        <w:rPr>
          <w:rFonts w:ascii="Times New Roman"/>
          <w:color w:val="000000"/>
          <w:spacing w:val="23"/>
          <w:sz w:val="20"/>
        </w:rPr>
        <w:t xml:space="preserve"> </w:t>
      </w:r>
      <w:r>
        <w:rPr>
          <w:rFonts w:ascii="LCARIW+CMR10"/>
          <w:color w:val="000000"/>
          <w:sz w:val="20"/>
        </w:rPr>
        <w:t>hours</w:t>
      </w:r>
      <w:r>
        <w:rPr>
          <w:rFonts w:ascii="Times New Roman"/>
          <w:color w:val="000000"/>
          <w:spacing w:val="25"/>
          <w:sz w:val="20"/>
        </w:rPr>
        <w:t xml:space="preserve"> </w:t>
      </w:r>
      <w:r>
        <w:rPr>
          <w:rFonts w:ascii="LCARIW+CMR10"/>
          <w:color w:val="000000"/>
          <w:sz w:val="20"/>
        </w:rPr>
        <w:t>di</w:t>
      </w:r>
      <w:r>
        <w:rPr>
          <w:rFonts w:ascii="LSPPBV+CMR10" w:hAnsi="LSPPBV+CMR10" w:cs="LSPPBV+CMR10"/>
          <w:color w:val="000000"/>
          <w:sz w:val="20"/>
        </w:rPr>
        <w:t>ﬀ</w:t>
      </w:r>
      <w:r>
        <w:rPr>
          <w:rFonts w:ascii="LCARIW+CMR10"/>
          <w:color w:val="000000"/>
          <w:sz w:val="20"/>
        </w:rPr>
        <w:t>ers</w:t>
      </w:r>
      <w:r>
        <w:rPr>
          <w:rFonts w:ascii="Times New Roman"/>
          <w:color w:val="000000"/>
          <w:spacing w:val="24"/>
          <w:sz w:val="20"/>
        </w:rPr>
        <w:t xml:space="preserve"> </w:t>
      </w:r>
      <w:r>
        <w:rPr>
          <w:rFonts w:ascii="LCARIW+CMR10"/>
          <w:color w:val="000000"/>
          <w:sz w:val="20"/>
        </w:rPr>
        <w:t>in</w:t>
      </w:r>
      <w:r>
        <w:rPr>
          <w:rFonts w:ascii="Times New Roman"/>
          <w:color w:val="000000"/>
          <w:spacing w:val="24"/>
          <w:sz w:val="20"/>
        </w:rPr>
        <w:t xml:space="preserve"> </w:t>
      </w:r>
      <w:r>
        <w:rPr>
          <w:rFonts w:ascii="LCARIW+CMR10"/>
          <w:color w:val="000000"/>
          <w:sz w:val="20"/>
        </w:rPr>
        <w:t>non-temperature-control-driven</w:t>
      </w:r>
      <w:r>
        <w:rPr>
          <w:rFonts w:ascii="Times New Roman"/>
          <w:color w:val="000000"/>
          <w:spacing w:val="25"/>
          <w:sz w:val="20"/>
        </w:rPr>
        <w:t xml:space="preserve"> </w:t>
      </w:r>
      <w:r>
        <w:rPr>
          <w:rFonts w:ascii="LCARIW+CMR10"/>
          <w:color w:val="000000"/>
          <w:sz w:val="20"/>
        </w:rPr>
        <w:t>and</w:t>
      </w:r>
      <w:r>
        <w:rPr>
          <w:rFonts w:ascii="Times New Roman"/>
          <w:color w:val="000000"/>
          <w:spacing w:val="24"/>
          <w:sz w:val="20"/>
        </w:rPr>
        <w:t xml:space="preserve"> </w:t>
      </w:r>
      <w:r>
        <w:rPr>
          <w:rFonts w:ascii="LCARIW+CMR10"/>
          <w:color w:val="000000"/>
          <w:sz w:val="20"/>
        </w:rPr>
        <w:t>temperature-control-driven</w:t>
      </w:r>
      <w:r>
        <w:rPr>
          <w:rFonts w:ascii="Times New Roman"/>
          <w:color w:val="000000"/>
          <w:spacing w:val="25"/>
          <w:sz w:val="20"/>
        </w:rPr>
        <w:t xml:space="preserve"> </w:t>
      </w:r>
      <w:r>
        <w:rPr>
          <w:rFonts w:ascii="LCARIW+CMR10"/>
          <w:color w:val="000000"/>
          <w:sz w:val="20"/>
        </w:rPr>
        <w:t>consumption.</w:t>
      </w:r>
      <w:r>
        <w:rPr>
          <w:rFonts w:ascii="Times New Roman"/>
          <w:color w:val="000000"/>
          <w:spacing w:val="63"/>
          <w:sz w:val="20"/>
        </w:rPr>
        <w:t xml:space="preserve"> </w:t>
      </w:r>
      <w:r>
        <w:rPr>
          <w:rFonts w:ascii="LCARIW+CMR10"/>
          <w:color w:val="000000"/>
          <w:sz w:val="20"/>
        </w:rPr>
        <w:t>Second,</w:t>
      </w:r>
      <w:r w:rsidR="00C74D91">
        <w:rPr>
          <w:rFonts w:ascii="Times New Roman" w:hint="eastAsia"/>
          <w:color w:val="000000"/>
          <w:sz w:val="20"/>
        </w:rPr>
        <w:t xml:space="preserve"> </w:t>
      </w:r>
      <w:r>
        <w:rPr>
          <w:rFonts w:ascii="LCARIW+CMR10"/>
          <w:color w:val="000000"/>
          <w:sz w:val="20"/>
        </w:rPr>
        <w:t>the</w:t>
      </w:r>
      <w:r>
        <w:rPr>
          <w:rFonts w:ascii="Times New Roman"/>
          <w:color w:val="000000"/>
          <w:spacing w:val="30"/>
          <w:sz w:val="20"/>
        </w:rPr>
        <w:t xml:space="preserve"> </w:t>
      </w:r>
      <w:r>
        <w:rPr>
          <w:rFonts w:ascii="LCARIW+CMR10"/>
          <w:color w:val="000000"/>
          <w:spacing w:val="-1"/>
          <w:sz w:val="20"/>
        </w:rPr>
        <w:t>savings</w:t>
      </w:r>
      <w:r>
        <w:rPr>
          <w:rFonts w:ascii="Times New Roman"/>
          <w:color w:val="000000"/>
          <w:spacing w:val="31"/>
          <w:sz w:val="20"/>
        </w:rPr>
        <w:t xml:space="preserve"> </w:t>
      </w:r>
      <w:r>
        <w:rPr>
          <w:rFonts w:ascii="LCARIW+CMR10"/>
          <w:color w:val="000000"/>
          <w:sz w:val="20"/>
        </w:rPr>
        <w:t>from</w:t>
      </w:r>
      <w:r>
        <w:rPr>
          <w:rFonts w:ascii="Times New Roman"/>
          <w:color w:val="000000"/>
          <w:spacing w:val="30"/>
          <w:sz w:val="20"/>
        </w:rPr>
        <w:t xml:space="preserve"> </w:t>
      </w:r>
      <w:r>
        <w:rPr>
          <w:rFonts w:ascii="LCARIW+CMR10"/>
          <w:color w:val="000000"/>
          <w:sz w:val="20"/>
        </w:rPr>
        <w:t>non-for-heating</w:t>
      </w:r>
      <w:r>
        <w:rPr>
          <w:rFonts w:ascii="Times New Roman"/>
          <w:color w:val="000000"/>
          <w:spacing w:val="30"/>
          <w:sz w:val="20"/>
        </w:rPr>
        <w:t xml:space="preserve"> </w:t>
      </w:r>
      <w:r>
        <w:rPr>
          <w:rFonts w:ascii="LCARIW+CMR10"/>
          <w:color w:val="000000"/>
          <w:spacing w:val="-1"/>
          <w:sz w:val="20"/>
        </w:rPr>
        <w:t>electricity</w:t>
      </w:r>
      <w:r>
        <w:rPr>
          <w:rFonts w:ascii="Times New Roman"/>
          <w:color w:val="000000"/>
          <w:spacing w:val="31"/>
          <w:sz w:val="20"/>
        </w:rPr>
        <w:t xml:space="preserve"> </w:t>
      </w:r>
      <w:r>
        <w:rPr>
          <w:rFonts w:ascii="LCARIW+CMR10"/>
          <w:color w:val="000000"/>
          <w:sz w:val="20"/>
        </w:rPr>
        <w:t>consumption</w:t>
      </w:r>
      <w:r>
        <w:rPr>
          <w:rFonts w:ascii="Times New Roman"/>
          <w:color w:val="000000"/>
          <w:spacing w:val="30"/>
          <w:sz w:val="20"/>
        </w:rPr>
        <w:t xml:space="preserve"> </w:t>
      </w:r>
      <w:r>
        <w:rPr>
          <w:rFonts w:ascii="LCARIW+CMR10"/>
          <w:color w:val="000000"/>
          <w:sz w:val="20"/>
        </w:rPr>
        <w:t>do</w:t>
      </w:r>
      <w:r>
        <w:rPr>
          <w:rFonts w:ascii="Times New Roman"/>
          <w:color w:val="000000"/>
          <w:spacing w:val="30"/>
          <w:sz w:val="20"/>
        </w:rPr>
        <w:t xml:space="preserve"> </w:t>
      </w:r>
      <w:r>
        <w:rPr>
          <w:rFonts w:ascii="LCARIW+CMR10"/>
          <w:color w:val="000000"/>
          <w:sz w:val="20"/>
        </w:rPr>
        <w:t>not</w:t>
      </w:r>
      <w:r>
        <w:rPr>
          <w:rFonts w:ascii="Times New Roman"/>
          <w:color w:val="000000"/>
          <w:spacing w:val="30"/>
          <w:sz w:val="20"/>
        </w:rPr>
        <w:t xml:space="preserve"> </w:t>
      </w:r>
      <w:r>
        <w:rPr>
          <w:rFonts w:ascii="LCARIW+CMR10"/>
          <w:color w:val="000000"/>
          <w:spacing w:val="-1"/>
          <w:sz w:val="20"/>
        </w:rPr>
        <w:t>behave</w:t>
      </w:r>
      <w:r>
        <w:rPr>
          <w:rFonts w:ascii="Times New Roman"/>
          <w:color w:val="000000"/>
          <w:spacing w:val="31"/>
          <w:sz w:val="20"/>
        </w:rPr>
        <w:t xml:space="preserve"> </w:t>
      </w:r>
      <w:r>
        <w:rPr>
          <w:rFonts w:ascii="LCARIW+CMR10"/>
          <w:color w:val="000000"/>
          <w:sz w:val="20"/>
        </w:rPr>
        <w:t>as</w:t>
      </w:r>
      <w:r>
        <w:rPr>
          <w:rFonts w:ascii="Times New Roman"/>
          <w:color w:val="000000"/>
          <w:spacing w:val="30"/>
          <w:sz w:val="20"/>
        </w:rPr>
        <w:t xml:space="preserve"> </w:t>
      </w:r>
      <w:r>
        <w:rPr>
          <w:rFonts w:ascii="LCARIW+CMR10"/>
          <w:color w:val="000000"/>
          <w:spacing w:val="1"/>
          <w:sz w:val="20"/>
        </w:rPr>
        <w:t>expected</w:t>
      </w:r>
      <w:r>
        <w:rPr>
          <w:rFonts w:ascii="Times New Roman"/>
          <w:color w:val="000000"/>
          <w:spacing w:val="29"/>
          <w:sz w:val="20"/>
        </w:rPr>
        <w:t xml:space="preserve"> </w:t>
      </w:r>
      <w:r>
        <w:rPr>
          <w:rFonts w:ascii="LCARIW+CMR10"/>
          <w:color w:val="000000"/>
          <w:sz w:val="20"/>
        </w:rPr>
        <w:t>from</w:t>
      </w:r>
      <w:r>
        <w:rPr>
          <w:rFonts w:ascii="Times New Roman"/>
          <w:color w:val="000000"/>
          <w:spacing w:val="30"/>
          <w:sz w:val="20"/>
        </w:rPr>
        <w:t xml:space="preserve"> </w:t>
      </w:r>
      <w:r>
        <w:rPr>
          <w:rFonts w:ascii="LCARIW+CMR10"/>
          <w:color w:val="000000"/>
          <w:sz w:val="20"/>
        </w:rPr>
        <w:t>the</w:t>
      </w:r>
      <w:r>
        <w:rPr>
          <w:rFonts w:ascii="Times New Roman"/>
          <w:color w:val="000000"/>
          <w:spacing w:val="30"/>
          <w:sz w:val="20"/>
        </w:rPr>
        <w:t xml:space="preserve"> </w:t>
      </w:r>
      <w:r>
        <w:rPr>
          <w:rFonts w:ascii="LCARIW+CMR10"/>
          <w:color w:val="000000"/>
          <w:sz w:val="20"/>
        </w:rPr>
        <w:t>previous</w:t>
      </w:r>
      <w:r>
        <w:rPr>
          <w:rFonts w:ascii="Times New Roman"/>
          <w:color w:val="000000"/>
          <w:spacing w:val="30"/>
          <w:sz w:val="20"/>
        </w:rPr>
        <w:t xml:space="preserve"> </w:t>
      </w:r>
      <w:r>
        <w:rPr>
          <w:rFonts w:ascii="LCARIW+CMR10"/>
          <w:color w:val="000000"/>
          <w:spacing w:val="-4"/>
          <w:sz w:val="20"/>
        </w:rPr>
        <w:t>study.</w:t>
      </w:r>
      <w:r w:rsidR="00C74D91">
        <w:rPr>
          <w:rFonts w:ascii="Times New Roman" w:hint="eastAsia"/>
          <w:color w:val="000000"/>
          <w:sz w:val="20"/>
        </w:rPr>
        <w:t xml:space="preserve"> </w:t>
      </w:r>
      <w:r>
        <w:rPr>
          <w:rFonts w:ascii="LCARIW+CMR10"/>
          <w:color w:val="000000"/>
          <w:sz w:val="20"/>
        </w:rPr>
        <w:t>Inspired</w:t>
      </w:r>
      <w:r>
        <w:rPr>
          <w:rFonts w:ascii="Times New Roman"/>
          <w:color w:val="000000"/>
          <w:spacing w:val="32"/>
          <w:sz w:val="20"/>
        </w:rPr>
        <w:t xml:space="preserve"> </w:t>
      </w:r>
      <w:r>
        <w:rPr>
          <w:rFonts w:ascii="LCARIW+CMR10"/>
          <w:color w:val="000000"/>
          <w:spacing w:val="-6"/>
          <w:sz w:val="20"/>
        </w:rPr>
        <w:t>by</w:t>
      </w:r>
      <w:r>
        <w:rPr>
          <w:rFonts w:ascii="Times New Roman"/>
          <w:color w:val="000000"/>
          <w:spacing w:val="38"/>
          <w:sz w:val="20"/>
        </w:rPr>
        <w:t xml:space="preserve"> </w:t>
      </w:r>
      <w:r>
        <w:rPr>
          <w:rFonts w:ascii="LCARIW+CMR10"/>
          <w:color w:val="000000"/>
          <w:sz w:val="20"/>
        </w:rPr>
        <w:t>those</w:t>
      </w:r>
      <w:r>
        <w:rPr>
          <w:rFonts w:ascii="Times New Roman"/>
          <w:color w:val="000000"/>
          <w:spacing w:val="33"/>
          <w:sz w:val="20"/>
        </w:rPr>
        <w:t xml:space="preserve"> </w:t>
      </w:r>
      <w:r>
        <w:rPr>
          <w:rFonts w:ascii="LCARIW+CMR10"/>
          <w:color w:val="000000"/>
          <w:sz w:val="20"/>
        </w:rPr>
        <w:t>implications,</w:t>
      </w:r>
      <w:r>
        <w:rPr>
          <w:rFonts w:ascii="Times New Roman"/>
          <w:color w:val="000000"/>
          <w:spacing w:val="37"/>
          <w:sz w:val="20"/>
        </w:rPr>
        <w:t xml:space="preserve"> </w:t>
      </w:r>
      <w:r>
        <w:rPr>
          <w:rFonts w:ascii="LCARIW+CMR10"/>
          <w:color w:val="000000"/>
          <w:sz w:val="20"/>
        </w:rPr>
        <w:t>I</w:t>
      </w:r>
      <w:r>
        <w:rPr>
          <w:rFonts w:ascii="Times New Roman"/>
          <w:color w:val="000000"/>
          <w:spacing w:val="32"/>
          <w:sz w:val="20"/>
        </w:rPr>
        <w:t xml:space="preserve"> </w:t>
      </w:r>
      <w:r>
        <w:rPr>
          <w:rFonts w:ascii="LCARIW+CMR10"/>
          <w:color w:val="000000"/>
          <w:spacing w:val="-1"/>
          <w:sz w:val="20"/>
        </w:rPr>
        <w:t>formulate</w:t>
      </w:r>
      <w:r>
        <w:rPr>
          <w:rFonts w:ascii="Times New Roman"/>
          <w:color w:val="000000"/>
          <w:spacing w:val="33"/>
          <w:sz w:val="20"/>
        </w:rPr>
        <w:t xml:space="preserve"> </w:t>
      </w:r>
      <w:r>
        <w:rPr>
          <w:rFonts w:ascii="LCARIW+CMR10"/>
          <w:color w:val="000000"/>
          <w:sz w:val="20"/>
        </w:rPr>
        <w:t>the</w:t>
      </w:r>
      <w:r>
        <w:rPr>
          <w:rFonts w:ascii="Times New Roman"/>
          <w:color w:val="000000"/>
          <w:spacing w:val="32"/>
          <w:sz w:val="20"/>
        </w:rPr>
        <w:t xml:space="preserve"> </w:t>
      </w:r>
      <w:r>
        <w:rPr>
          <w:rFonts w:ascii="LCARIW+CMR10"/>
          <w:color w:val="000000"/>
          <w:sz w:val="20"/>
        </w:rPr>
        <w:t>resulting</w:t>
      </w:r>
      <w:r>
        <w:rPr>
          <w:rFonts w:ascii="Times New Roman"/>
          <w:color w:val="000000"/>
          <w:spacing w:val="32"/>
          <w:sz w:val="20"/>
        </w:rPr>
        <w:t xml:space="preserve"> </w:t>
      </w:r>
      <w:r>
        <w:rPr>
          <w:rFonts w:ascii="LCARIW+CMR10"/>
          <w:color w:val="000000"/>
          <w:spacing w:val="-1"/>
          <w:sz w:val="20"/>
        </w:rPr>
        <w:t>variations</w:t>
      </w:r>
      <w:r>
        <w:rPr>
          <w:rFonts w:ascii="Times New Roman"/>
          <w:color w:val="000000"/>
          <w:spacing w:val="34"/>
          <w:sz w:val="20"/>
        </w:rPr>
        <w:t xml:space="preserve"> </w:t>
      </w:r>
      <w:r>
        <w:rPr>
          <w:rFonts w:ascii="LCARIW+CMR10"/>
          <w:color w:val="000000"/>
          <w:sz w:val="20"/>
        </w:rPr>
        <w:t>in</w:t>
      </w:r>
      <w:r>
        <w:rPr>
          <w:rFonts w:ascii="Times New Roman"/>
          <w:color w:val="000000"/>
          <w:spacing w:val="32"/>
          <w:sz w:val="20"/>
        </w:rPr>
        <w:t xml:space="preserve"> </w:t>
      </w:r>
      <w:r>
        <w:rPr>
          <w:rFonts w:ascii="LCARIW+CMR10"/>
          <w:color w:val="000000"/>
          <w:sz w:val="20"/>
        </w:rPr>
        <w:t>household</w:t>
      </w:r>
      <w:r>
        <w:rPr>
          <w:rFonts w:ascii="Times New Roman"/>
          <w:color w:val="000000"/>
          <w:spacing w:val="32"/>
          <w:sz w:val="20"/>
        </w:rPr>
        <w:t xml:space="preserve"> </w:t>
      </w:r>
      <w:r>
        <w:rPr>
          <w:rFonts w:ascii="LCARIW+CMR10"/>
          <w:color w:val="000000"/>
          <w:spacing w:val="-1"/>
          <w:sz w:val="20"/>
        </w:rPr>
        <w:t>electricity</w:t>
      </w:r>
      <w:r>
        <w:rPr>
          <w:rFonts w:ascii="Times New Roman"/>
          <w:color w:val="000000"/>
          <w:spacing w:val="33"/>
          <w:sz w:val="20"/>
        </w:rPr>
        <w:t xml:space="preserve"> </w:t>
      </w:r>
      <w:r>
        <w:rPr>
          <w:rFonts w:ascii="LCARIW+CMR10"/>
          <w:color w:val="000000"/>
          <w:sz w:val="20"/>
        </w:rPr>
        <w:t>consumption</w:t>
      </w:r>
      <w:r>
        <w:rPr>
          <w:rFonts w:ascii="Times New Roman"/>
          <w:color w:val="000000"/>
          <w:spacing w:val="32"/>
          <w:sz w:val="20"/>
        </w:rPr>
        <w:t xml:space="preserve"> </w:t>
      </w:r>
      <w:r>
        <w:rPr>
          <w:rFonts w:ascii="LCARIW+CMR10"/>
          <w:color w:val="000000"/>
          <w:sz w:val="20"/>
        </w:rPr>
        <w:t>as</w:t>
      </w:r>
      <w:r>
        <w:rPr>
          <w:rFonts w:ascii="Times New Roman"/>
          <w:color w:val="000000"/>
          <w:spacing w:val="33"/>
          <w:sz w:val="20"/>
        </w:rPr>
        <w:t xml:space="preserve"> </w:t>
      </w:r>
      <w:r>
        <w:rPr>
          <w:rFonts w:ascii="LCARIW+CMR10"/>
          <w:color w:val="000000"/>
          <w:sz w:val="20"/>
        </w:rPr>
        <w:t>a</w:t>
      </w:r>
      <w:r w:rsidR="00C74D91">
        <w:rPr>
          <w:rFonts w:ascii="Times New Roman" w:hint="eastAsia"/>
          <w:color w:val="000000"/>
          <w:sz w:val="20"/>
        </w:rPr>
        <w:t xml:space="preserve"> </w:t>
      </w:r>
      <w:r>
        <w:rPr>
          <w:rFonts w:ascii="LCARIW+CMR10"/>
          <w:color w:val="000000"/>
          <w:sz w:val="20"/>
        </w:rPr>
        <w:t>linear</w:t>
      </w:r>
      <w:r>
        <w:rPr>
          <w:rFonts w:ascii="Times New Roman"/>
          <w:color w:val="000000"/>
          <w:spacing w:val="16"/>
          <w:sz w:val="20"/>
        </w:rPr>
        <w:t xml:space="preserve"> </w:t>
      </w:r>
      <w:r>
        <w:rPr>
          <w:rFonts w:ascii="LCARIW+CMR10"/>
          <w:color w:val="000000"/>
          <w:sz w:val="20"/>
        </w:rPr>
        <w:t>function</w:t>
      </w:r>
      <w:r>
        <w:rPr>
          <w:rFonts w:ascii="Times New Roman"/>
          <w:color w:val="000000"/>
          <w:spacing w:val="16"/>
          <w:sz w:val="20"/>
        </w:rPr>
        <w:t xml:space="preserve"> </w:t>
      </w:r>
      <w:r>
        <w:rPr>
          <w:rFonts w:ascii="LCARIW+CMR10"/>
          <w:color w:val="000000"/>
          <w:sz w:val="20"/>
        </w:rPr>
        <w:t>of</w:t>
      </w:r>
      <w:r>
        <w:rPr>
          <w:rFonts w:ascii="Times New Roman"/>
          <w:color w:val="000000"/>
          <w:spacing w:val="17"/>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magnitude</w:t>
      </w:r>
      <w:r>
        <w:rPr>
          <w:rFonts w:ascii="Times New Roman"/>
          <w:color w:val="000000"/>
          <w:spacing w:val="16"/>
          <w:sz w:val="20"/>
        </w:rPr>
        <w:t xml:space="preserve"> </w:t>
      </w:r>
      <w:r>
        <w:rPr>
          <w:rFonts w:ascii="LCARIW+CMR10"/>
          <w:color w:val="000000"/>
          <w:sz w:val="20"/>
        </w:rPr>
        <w:t>of</w:t>
      </w:r>
      <w:r>
        <w:rPr>
          <w:rFonts w:ascii="Times New Roman"/>
          <w:color w:val="000000"/>
          <w:spacing w:val="17"/>
          <w:sz w:val="20"/>
        </w:rPr>
        <w:t xml:space="preserve"> </w:t>
      </w:r>
      <w:r>
        <w:rPr>
          <w:rFonts w:ascii="LCARIW+CMR10"/>
          <w:color w:val="000000"/>
          <w:sz w:val="20"/>
        </w:rPr>
        <w:t>rate</w:t>
      </w:r>
      <w:r>
        <w:rPr>
          <w:rFonts w:ascii="Times New Roman"/>
          <w:color w:val="000000"/>
          <w:spacing w:val="16"/>
          <w:sz w:val="20"/>
        </w:rPr>
        <w:t xml:space="preserve"> </w:t>
      </w:r>
      <w:r>
        <w:rPr>
          <w:rFonts w:ascii="LCARIW+CMR10"/>
          <w:color w:val="000000"/>
          <w:spacing w:val="-1"/>
          <w:sz w:val="20"/>
        </w:rPr>
        <w:t>changes</w:t>
      </w:r>
      <w:r>
        <w:rPr>
          <w:rFonts w:ascii="Times New Roman"/>
          <w:color w:val="000000"/>
          <w:spacing w:val="17"/>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peak-demand</w:t>
      </w:r>
      <w:r>
        <w:rPr>
          <w:rFonts w:ascii="Times New Roman"/>
          <w:color w:val="000000"/>
          <w:spacing w:val="16"/>
          <w:sz w:val="20"/>
        </w:rPr>
        <w:t xml:space="preserve"> </w:t>
      </w:r>
      <w:r>
        <w:rPr>
          <w:rFonts w:ascii="LCARIW+CMR10"/>
          <w:color w:val="000000"/>
          <w:sz w:val="20"/>
        </w:rPr>
        <w:t>hours</w:t>
      </w:r>
      <w:r>
        <w:rPr>
          <w:rFonts w:ascii="Times New Roman"/>
          <w:color w:val="000000"/>
          <w:spacing w:val="16"/>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pacing w:val="-1"/>
          <w:sz w:val="20"/>
        </w:rPr>
        <w:t>following</w:t>
      </w:r>
      <w:r>
        <w:rPr>
          <w:rFonts w:ascii="Times New Roman"/>
          <w:color w:val="000000"/>
          <w:spacing w:val="17"/>
          <w:sz w:val="20"/>
        </w:rPr>
        <w:t xml:space="preserve"> </w:t>
      </w:r>
      <w:r>
        <w:rPr>
          <w:rFonts w:ascii="LCARIW+CMR10"/>
          <w:color w:val="000000"/>
          <w:sz w:val="20"/>
        </w:rPr>
        <w:t>section.</w:t>
      </w:r>
    </w:p>
    <w:p w14:paraId="035E2389" w14:textId="77777777" w:rsidR="003820C6" w:rsidRDefault="0076004A">
      <w:pPr>
        <w:spacing w:before="425" w:after="0" w:line="209" w:lineRule="exact"/>
        <w:jc w:val="left"/>
        <w:rPr>
          <w:rFonts w:ascii="Times New Roman"/>
          <w:color w:val="000000"/>
          <w:sz w:val="20"/>
        </w:rPr>
      </w:pPr>
      <w:r>
        <w:rPr>
          <w:rFonts w:ascii="HRODMK+CMBX10"/>
          <w:color w:val="000000"/>
          <w:sz w:val="20"/>
        </w:rPr>
        <w:t>3.2.2</w:t>
      </w:r>
      <w:r>
        <w:rPr>
          <w:rFonts w:ascii="Times New Roman"/>
          <w:color w:val="000000"/>
          <w:spacing w:val="179"/>
          <w:sz w:val="20"/>
        </w:rPr>
        <w:t xml:space="preserve"> </w:t>
      </w:r>
      <w:r>
        <w:rPr>
          <w:rFonts w:ascii="HRODMK+CMBX10"/>
          <w:color w:val="000000"/>
          <w:spacing w:val="-1"/>
          <w:sz w:val="20"/>
        </w:rPr>
        <w:t>Around-Peak-Rate-Period</w:t>
      </w:r>
      <w:r>
        <w:rPr>
          <w:rFonts w:ascii="Times New Roman"/>
          <w:color w:val="000000"/>
          <w:spacing w:val="27"/>
          <w:sz w:val="20"/>
        </w:rPr>
        <w:t xml:space="preserve"> </w:t>
      </w:r>
      <w:r>
        <w:rPr>
          <w:rFonts w:ascii="HRODMK+CMBX10"/>
          <w:color w:val="000000"/>
          <w:sz w:val="20"/>
        </w:rPr>
        <w:t>Household</w:t>
      </w:r>
      <w:r>
        <w:rPr>
          <w:rFonts w:ascii="Times New Roman"/>
          <w:color w:val="000000"/>
          <w:spacing w:val="26"/>
          <w:sz w:val="20"/>
        </w:rPr>
        <w:t xml:space="preserve"> </w:t>
      </w:r>
      <w:r>
        <w:rPr>
          <w:rFonts w:ascii="HRODMK+CMBX10"/>
          <w:color w:val="000000"/>
          <w:sz w:val="20"/>
        </w:rPr>
        <w:t>Responses</w:t>
      </w:r>
      <w:r>
        <w:rPr>
          <w:rFonts w:ascii="Times New Roman"/>
          <w:color w:val="000000"/>
          <w:spacing w:val="26"/>
          <w:sz w:val="20"/>
        </w:rPr>
        <w:t xml:space="preserve"> </w:t>
      </w:r>
      <w:r>
        <w:rPr>
          <w:rFonts w:ascii="HRODMK+CMBX10"/>
          <w:color w:val="000000"/>
          <w:sz w:val="20"/>
        </w:rPr>
        <w:t>as</w:t>
      </w:r>
      <w:r>
        <w:rPr>
          <w:rFonts w:ascii="Times New Roman"/>
          <w:color w:val="000000"/>
          <w:spacing w:val="27"/>
          <w:sz w:val="20"/>
        </w:rPr>
        <w:t xml:space="preserve"> </w:t>
      </w:r>
      <w:r>
        <w:rPr>
          <w:rFonts w:ascii="HRODMK+CMBX10"/>
          <w:color w:val="000000"/>
          <w:sz w:val="20"/>
        </w:rPr>
        <w:t>a</w:t>
      </w:r>
      <w:r>
        <w:rPr>
          <w:rFonts w:ascii="Times New Roman"/>
          <w:color w:val="000000"/>
          <w:spacing w:val="26"/>
          <w:sz w:val="20"/>
        </w:rPr>
        <w:t xml:space="preserve"> </w:t>
      </w:r>
      <w:r>
        <w:rPr>
          <w:rFonts w:ascii="HRODMK+CMBX10"/>
          <w:color w:val="000000"/>
          <w:sz w:val="20"/>
        </w:rPr>
        <w:t>Linear</w:t>
      </w:r>
      <w:r>
        <w:rPr>
          <w:rFonts w:ascii="Times New Roman"/>
          <w:color w:val="000000"/>
          <w:spacing w:val="26"/>
          <w:sz w:val="20"/>
        </w:rPr>
        <w:t xml:space="preserve"> </w:t>
      </w:r>
      <w:r>
        <w:rPr>
          <w:rFonts w:ascii="HRODMK+CMBX10"/>
          <w:color w:val="000000"/>
          <w:spacing w:val="-3"/>
          <w:sz w:val="20"/>
        </w:rPr>
        <w:t>Function</w:t>
      </w:r>
      <w:r>
        <w:rPr>
          <w:rFonts w:ascii="Times New Roman"/>
          <w:color w:val="000000"/>
          <w:spacing w:val="29"/>
          <w:sz w:val="20"/>
        </w:rPr>
        <w:t xml:space="preserve"> </w:t>
      </w:r>
      <w:r>
        <w:rPr>
          <w:rFonts w:ascii="HRODMK+CMBX10"/>
          <w:color w:val="000000"/>
          <w:sz w:val="20"/>
        </w:rPr>
        <w:t>of</w:t>
      </w:r>
      <w:r>
        <w:rPr>
          <w:rFonts w:ascii="Times New Roman"/>
          <w:color w:val="000000"/>
          <w:spacing w:val="27"/>
          <w:sz w:val="20"/>
        </w:rPr>
        <w:t xml:space="preserve"> </w:t>
      </w:r>
      <w:r>
        <w:rPr>
          <w:rFonts w:ascii="HRODMK+CMBX10"/>
          <w:color w:val="000000"/>
          <w:sz w:val="20"/>
        </w:rPr>
        <w:t>Price</w:t>
      </w:r>
      <w:r>
        <w:rPr>
          <w:rFonts w:ascii="Times New Roman"/>
          <w:color w:val="000000"/>
          <w:spacing w:val="26"/>
          <w:sz w:val="20"/>
        </w:rPr>
        <w:t xml:space="preserve"> </w:t>
      </w:r>
      <w:r>
        <w:rPr>
          <w:rFonts w:ascii="HRODMK+CMBX10"/>
          <w:color w:val="000000"/>
          <w:sz w:val="20"/>
        </w:rPr>
        <w:t>Changes</w:t>
      </w:r>
    </w:p>
    <w:p w14:paraId="565ACDDB" w14:textId="72415ADE" w:rsidR="003820C6" w:rsidRDefault="0076004A" w:rsidP="00DE1144">
      <w:pPr>
        <w:spacing w:before="278" w:after="0" w:line="360" w:lineRule="auto"/>
        <w:rPr>
          <w:rFonts w:ascii="Times New Roman"/>
          <w:color w:val="000000"/>
          <w:sz w:val="20"/>
        </w:rPr>
      </w:pPr>
      <w:r>
        <w:rPr>
          <w:rFonts w:ascii="LCARIW+CMR10"/>
          <w:color w:val="000000"/>
          <w:spacing w:val="-17"/>
          <w:sz w:val="20"/>
        </w:rPr>
        <w:t>To</w:t>
      </w:r>
      <w:r>
        <w:rPr>
          <w:rFonts w:ascii="Times New Roman"/>
          <w:color w:val="000000"/>
          <w:spacing w:val="23"/>
          <w:sz w:val="20"/>
        </w:rPr>
        <w:t xml:space="preserve"> </w:t>
      </w:r>
      <w:r>
        <w:rPr>
          <w:rFonts w:ascii="LCARIW+CMR10"/>
          <w:color w:val="000000"/>
          <w:sz w:val="20"/>
        </w:rPr>
        <w:t>fully</w:t>
      </w:r>
      <w:r>
        <w:rPr>
          <w:rFonts w:ascii="Times New Roman"/>
          <w:color w:val="000000"/>
          <w:spacing w:val="6"/>
          <w:sz w:val="20"/>
        </w:rPr>
        <w:t xml:space="preserve"> </w:t>
      </w:r>
      <w:r>
        <w:rPr>
          <w:rFonts w:ascii="LCARIW+CMR10"/>
          <w:color w:val="000000"/>
          <w:sz w:val="20"/>
        </w:rPr>
        <w:t>understand</w:t>
      </w:r>
      <w:r>
        <w:rPr>
          <w:rFonts w:ascii="Times New Roman"/>
          <w:color w:val="000000"/>
          <w:spacing w:val="6"/>
          <w:sz w:val="20"/>
        </w:rPr>
        <w:t xml:space="preserve"> </w:t>
      </w:r>
      <w:r>
        <w:rPr>
          <w:rFonts w:ascii="LCARIW+CMR10"/>
          <w:color w:val="000000"/>
          <w:spacing w:val="-3"/>
          <w:sz w:val="20"/>
        </w:rPr>
        <w:t>how</w:t>
      </w:r>
      <w:r>
        <w:rPr>
          <w:rFonts w:ascii="Times New Roman"/>
          <w:color w:val="000000"/>
          <w:spacing w:val="9"/>
          <w:sz w:val="20"/>
        </w:rPr>
        <w:t xml:space="preserve"> </w:t>
      </w:r>
      <w:r>
        <w:rPr>
          <w:rFonts w:ascii="LCARIW+CMR10"/>
          <w:color w:val="000000"/>
          <w:spacing w:val="-1"/>
          <w:sz w:val="20"/>
        </w:rPr>
        <w:t>residential</w:t>
      </w:r>
      <w:r>
        <w:rPr>
          <w:rFonts w:ascii="Times New Roman"/>
          <w:color w:val="000000"/>
          <w:spacing w:val="7"/>
          <w:sz w:val="20"/>
        </w:rPr>
        <w:t xml:space="preserve"> </w:t>
      </w:r>
      <w:r>
        <w:rPr>
          <w:rFonts w:ascii="LCARIW+CMR10"/>
          <w:color w:val="000000"/>
          <w:sz w:val="20"/>
        </w:rPr>
        <w:t>consumers</w:t>
      </w:r>
      <w:r>
        <w:rPr>
          <w:rFonts w:ascii="Times New Roman"/>
          <w:color w:val="000000"/>
          <w:spacing w:val="6"/>
          <w:sz w:val="20"/>
        </w:rPr>
        <w:t xml:space="preserve"> </w:t>
      </w:r>
      <w:r>
        <w:rPr>
          <w:rFonts w:ascii="LCARIW+CMR10"/>
          <w:color w:val="000000"/>
          <w:sz w:val="20"/>
        </w:rPr>
        <w:t>adjust</w:t>
      </w:r>
      <w:r>
        <w:rPr>
          <w:rFonts w:ascii="Times New Roman"/>
          <w:color w:val="000000"/>
          <w:spacing w:val="6"/>
          <w:sz w:val="20"/>
        </w:rPr>
        <w:t xml:space="preserve"> </w:t>
      </w:r>
      <w:r>
        <w:rPr>
          <w:rFonts w:ascii="LCARIW+CMR10"/>
          <w:color w:val="000000"/>
          <w:sz w:val="20"/>
        </w:rPr>
        <w:t>their</w:t>
      </w:r>
      <w:r>
        <w:rPr>
          <w:rFonts w:ascii="Times New Roman"/>
          <w:color w:val="000000"/>
          <w:spacing w:val="6"/>
          <w:sz w:val="20"/>
        </w:rPr>
        <w:t xml:space="preserve"> </w:t>
      </w:r>
      <w:r>
        <w:rPr>
          <w:rFonts w:ascii="LCARIW+CMR10"/>
          <w:color w:val="000000"/>
          <w:spacing w:val="-1"/>
          <w:sz w:val="20"/>
        </w:rPr>
        <w:t>electricity</w:t>
      </w:r>
      <w:r>
        <w:rPr>
          <w:rFonts w:ascii="Times New Roman"/>
          <w:color w:val="000000"/>
          <w:spacing w:val="7"/>
          <w:sz w:val="20"/>
        </w:rPr>
        <w:t xml:space="preserve"> </w:t>
      </w:r>
      <w:r>
        <w:rPr>
          <w:rFonts w:ascii="LCARIW+CMR10"/>
          <w:color w:val="000000"/>
          <w:sz w:val="20"/>
        </w:rPr>
        <w:t>consumption</w:t>
      </w:r>
      <w:r>
        <w:rPr>
          <w:rFonts w:ascii="Times New Roman"/>
          <w:color w:val="000000"/>
          <w:spacing w:val="6"/>
          <w:sz w:val="20"/>
        </w:rPr>
        <w:t xml:space="preserve"> </w:t>
      </w:r>
      <w:r>
        <w:rPr>
          <w:rFonts w:ascii="LCARIW+CMR10"/>
          <w:color w:val="000000"/>
          <w:sz w:val="20"/>
        </w:rPr>
        <w:t>behavior</w:t>
      </w:r>
      <w:r>
        <w:rPr>
          <w:rFonts w:ascii="Times New Roman"/>
          <w:color w:val="000000"/>
          <w:spacing w:val="6"/>
          <w:sz w:val="20"/>
        </w:rPr>
        <w:t xml:space="preserve"> </w:t>
      </w:r>
      <w:r>
        <w:rPr>
          <w:rFonts w:ascii="LCARIW+CMR10"/>
          <w:color w:val="000000"/>
          <w:sz w:val="20"/>
        </w:rPr>
        <w:t>as</w:t>
      </w:r>
      <w:r>
        <w:rPr>
          <w:rFonts w:ascii="Times New Roman"/>
          <w:color w:val="000000"/>
          <w:spacing w:val="6"/>
          <w:sz w:val="20"/>
        </w:rPr>
        <w:t xml:space="preserve"> </w:t>
      </w:r>
      <w:r>
        <w:rPr>
          <w:rFonts w:ascii="LCARIW+CMR10"/>
          <w:color w:val="000000"/>
          <w:sz w:val="20"/>
        </w:rPr>
        <w:t>a</w:t>
      </w:r>
      <w:r>
        <w:rPr>
          <w:rFonts w:ascii="Times New Roman"/>
          <w:color w:val="000000"/>
          <w:spacing w:val="6"/>
          <w:sz w:val="20"/>
        </w:rPr>
        <w:t xml:space="preserve"> </w:t>
      </w:r>
      <w:r>
        <w:rPr>
          <w:rFonts w:ascii="LCARIW+CMR10"/>
          <w:color w:val="000000"/>
          <w:sz w:val="20"/>
        </w:rPr>
        <w:t>set</w:t>
      </w:r>
      <w:r>
        <w:rPr>
          <w:rFonts w:ascii="Times New Roman"/>
          <w:color w:val="000000"/>
          <w:spacing w:val="6"/>
          <w:sz w:val="20"/>
        </w:rPr>
        <w:t xml:space="preserve"> </w:t>
      </w:r>
      <w:r>
        <w:rPr>
          <w:rFonts w:ascii="LCARIW+CMR10"/>
          <w:color w:val="000000"/>
          <w:sz w:val="20"/>
        </w:rPr>
        <w:t>of</w:t>
      </w:r>
      <w:r>
        <w:rPr>
          <w:rFonts w:ascii="Times New Roman"/>
          <w:color w:val="000000"/>
          <w:spacing w:val="6"/>
          <w:sz w:val="20"/>
        </w:rPr>
        <w:t xml:space="preserve"> </w:t>
      </w:r>
      <w:r>
        <w:rPr>
          <w:rFonts w:ascii="LCARIW+CMR10"/>
          <w:color w:val="000000"/>
          <w:sz w:val="20"/>
        </w:rPr>
        <w:t>reactions</w:t>
      </w:r>
      <w:r w:rsidR="008F6765">
        <w:rPr>
          <w:rFonts w:ascii="Times New Roman" w:hint="eastAsia"/>
          <w:color w:val="000000"/>
          <w:sz w:val="20"/>
        </w:rPr>
        <w:t xml:space="preserve"> </w:t>
      </w:r>
      <w:r>
        <w:rPr>
          <w:rFonts w:ascii="LCARIW+CMR10"/>
          <w:color w:val="000000"/>
          <w:sz w:val="20"/>
        </w:rPr>
        <w:t>to</w:t>
      </w:r>
      <w:r>
        <w:rPr>
          <w:rFonts w:ascii="Times New Roman"/>
          <w:color w:val="000000"/>
          <w:spacing w:val="7"/>
          <w:sz w:val="20"/>
        </w:rPr>
        <w:t xml:space="preserve"> </w:t>
      </w:r>
      <w:r>
        <w:rPr>
          <w:rFonts w:ascii="LCARIW+CMR10"/>
          <w:color w:val="000000"/>
          <w:sz w:val="20"/>
        </w:rPr>
        <w:t>the</w:t>
      </w:r>
      <w:r>
        <w:rPr>
          <w:rFonts w:ascii="Times New Roman"/>
          <w:color w:val="000000"/>
          <w:spacing w:val="8"/>
          <w:sz w:val="20"/>
        </w:rPr>
        <w:t xml:space="preserve"> </w:t>
      </w:r>
      <w:r>
        <w:rPr>
          <w:rFonts w:ascii="LCARIW+CMR10"/>
          <w:color w:val="000000"/>
          <w:sz w:val="20"/>
        </w:rPr>
        <w:t>price</w:t>
      </w:r>
      <w:r>
        <w:rPr>
          <w:rFonts w:ascii="Times New Roman"/>
          <w:color w:val="000000"/>
          <w:spacing w:val="8"/>
          <w:sz w:val="20"/>
        </w:rPr>
        <w:t xml:space="preserve"> </w:t>
      </w:r>
      <w:r>
        <w:rPr>
          <w:rFonts w:ascii="LCARIW+CMR10"/>
          <w:color w:val="000000"/>
          <w:spacing w:val="-1"/>
          <w:sz w:val="20"/>
        </w:rPr>
        <w:t>changes</w:t>
      </w:r>
      <w:r>
        <w:rPr>
          <w:rFonts w:ascii="Times New Roman"/>
          <w:color w:val="000000"/>
          <w:spacing w:val="9"/>
          <w:sz w:val="20"/>
        </w:rPr>
        <w:t xml:space="preserve"> </w:t>
      </w:r>
      <w:r>
        <w:rPr>
          <w:rFonts w:ascii="LCARIW+CMR10"/>
          <w:color w:val="000000"/>
          <w:sz w:val="20"/>
        </w:rPr>
        <w:t>in</w:t>
      </w:r>
      <w:r>
        <w:rPr>
          <w:rFonts w:ascii="Times New Roman"/>
          <w:color w:val="000000"/>
          <w:spacing w:val="7"/>
          <w:sz w:val="20"/>
        </w:rPr>
        <w:t xml:space="preserve"> </w:t>
      </w:r>
      <w:r>
        <w:rPr>
          <w:rFonts w:ascii="LCARIW+CMR10"/>
          <w:color w:val="000000"/>
          <w:sz w:val="20"/>
        </w:rPr>
        <w:t>and</w:t>
      </w:r>
      <w:r>
        <w:rPr>
          <w:rFonts w:ascii="Times New Roman"/>
          <w:color w:val="000000"/>
          <w:spacing w:val="8"/>
          <w:sz w:val="20"/>
        </w:rPr>
        <w:t xml:space="preserve"> </w:t>
      </w:r>
      <w:r>
        <w:rPr>
          <w:rFonts w:ascii="LCARIW+CMR10"/>
          <w:color w:val="000000"/>
          <w:sz w:val="20"/>
        </w:rPr>
        <w:t>near</w:t>
      </w:r>
      <w:r>
        <w:rPr>
          <w:rFonts w:ascii="Times New Roman"/>
          <w:color w:val="000000"/>
          <w:spacing w:val="8"/>
          <w:sz w:val="20"/>
        </w:rPr>
        <w:t xml:space="preserve"> </w:t>
      </w:r>
      <w:r>
        <w:rPr>
          <w:rFonts w:ascii="LCARIW+CMR10"/>
          <w:color w:val="000000"/>
          <w:sz w:val="20"/>
        </w:rPr>
        <w:t>the</w:t>
      </w:r>
      <w:r>
        <w:rPr>
          <w:rFonts w:ascii="Times New Roman"/>
          <w:color w:val="000000"/>
          <w:spacing w:val="8"/>
          <w:sz w:val="20"/>
        </w:rPr>
        <w:t xml:space="preserve"> </w:t>
      </w:r>
      <w:r>
        <w:rPr>
          <w:rFonts w:ascii="LCARIW+CMR10"/>
          <w:color w:val="000000"/>
          <w:spacing w:val="2"/>
          <w:sz w:val="20"/>
        </w:rPr>
        <w:t>peak</w:t>
      </w:r>
      <w:r>
        <w:rPr>
          <w:rFonts w:ascii="Times New Roman"/>
          <w:color w:val="000000"/>
          <w:spacing w:val="6"/>
          <w:sz w:val="20"/>
        </w:rPr>
        <w:t xml:space="preserve"> </w:t>
      </w:r>
      <w:r>
        <w:rPr>
          <w:rFonts w:ascii="LCARIW+CMR10"/>
          <w:color w:val="000000"/>
          <w:sz w:val="20"/>
        </w:rPr>
        <w:t>rate</w:t>
      </w:r>
      <w:r>
        <w:rPr>
          <w:rFonts w:ascii="Times New Roman"/>
          <w:color w:val="000000"/>
          <w:spacing w:val="8"/>
          <w:sz w:val="20"/>
        </w:rPr>
        <w:t xml:space="preserve"> </w:t>
      </w:r>
      <w:r>
        <w:rPr>
          <w:rFonts w:ascii="LCARIW+CMR10"/>
          <w:color w:val="000000"/>
          <w:spacing w:val="2"/>
          <w:sz w:val="20"/>
        </w:rPr>
        <w:t>period</w:t>
      </w:r>
      <w:r>
        <w:rPr>
          <w:rFonts w:ascii="Times New Roman"/>
          <w:color w:val="000000"/>
          <w:spacing w:val="5"/>
          <w:sz w:val="20"/>
        </w:rPr>
        <w:t xml:space="preserve"> </w:t>
      </w:r>
      <w:r>
        <w:rPr>
          <w:rFonts w:ascii="LCARIW+CMR10"/>
          <w:color w:val="000000"/>
          <w:sz w:val="20"/>
        </w:rPr>
        <w:t>under</w:t>
      </w:r>
      <w:r>
        <w:rPr>
          <w:rFonts w:ascii="Times New Roman"/>
          <w:color w:val="000000"/>
          <w:spacing w:val="8"/>
          <w:sz w:val="20"/>
        </w:rPr>
        <w:t xml:space="preserve"> </w:t>
      </w:r>
      <w:r>
        <w:rPr>
          <w:rFonts w:ascii="LCARIW+CMR10"/>
          <w:color w:val="000000"/>
          <w:sz w:val="20"/>
        </w:rPr>
        <w:t>the</w:t>
      </w:r>
      <w:r>
        <w:rPr>
          <w:rFonts w:ascii="Times New Roman"/>
          <w:color w:val="000000"/>
          <w:spacing w:val="8"/>
          <w:sz w:val="20"/>
        </w:rPr>
        <w:t xml:space="preserve"> </w:t>
      </w:r>
      <w:r>
        <w:rPr>
          <w:rFonts w:ascii="LCARIW+CMR10"/>
          <w:color w:val="000000"/>
          <w:sz w:val="20"/>
        </w:rPr>
        <w:t>TOU</w:t>
      </w:r>
      <w:r>
        <w:rPr>
          <w:rFonts w:ascii="Times New Roman"/>
          <w:color w:val="000000"/>
          <w:spacing w:val="7"/>
          <w:sz w:val="20"/>
        </w:rPr>
        <w:t xml:space="preserve"> </w:t>
      </w:r>
      <w:r>
        <w:rPr>
          <w:rFonts w:ascii="LCARIW+CMR10"/>
          <w:color w:val="000000"/>
          <w:sz w:val="20"/>
        </w:rPr>
        <w:t>price</w:t>
      </w:r>
      <w:r>
        <w:rPr>
          <w:rFonts w:ascii="Times New Roman"/>
          <w:color w:val="000000"/>
          <w:spacing w:val="8"/>
          <w:sz w:val="20"/>
        </w:rPr>
        <w:t xml:space="preserve"> </w:t>
      </w:r>
      <w:r>
        <w:rPr>
          <w:rFonts w:ascii="LCARIW+CMR10"/>
          <w:color w:val="000000"/>
          <w:sz w:val="20"/>
        </w:rPr>
        <w:t>structures,</w:t>
      </w:r>
      <w:r>
        <w:rPr>
          <w:rFonts w:ascii="Times New Roman"/>
          <w:color w:val="000000"/>
          <w:spacing w:val="10"/>
          <w:sz w:val="20"/>
        </w:rPr>
        <w:t xml:space="preserve"> </w:t>
      </w:r>
      <w:r>
        <w:rPr>
          <w:rFonts w:ascii="LCARIW+CMR10"/>
          <w:color w:val="000000"/>
          <w:sz w:val="20"/>
        </w:rPr>
        <w:t>it</w:t>
      </w:r>
      <w:r>
        <w:rPr>
          <w:rFonts w:ascii="Times New Roman"/>
          <w:color w:val="000000"/>
          <w:spacing w:val="8"/>
          <w:sz w:val="20"/>
        </w:rPr>
        <w:t xml:space="preserve"> </w:t>
      </w:r>
      <w:r>
        <w:rPr>
          <w:rFonts w:ascii="LCARIW+CMR10"/>
          <w:color w:val="000000"/>
          <w:sz w:val="20"/>
        </w:rPr>
        <w:t>is</w:t>
      </w:r>
      <w:r>
        <w:rPr>
          <w:rFonts w:ascii="Times New Roman"/>
          <w:color w:val="000000"/>
          <w:spacing w:val="7"/>
          <w:sz w:val="20"/>
        </w:rPr>
        <w:t xml:space="preserve"> </w:t>
      </w:r>
      <w:r>
        <w:rPr>
          <w:rFonts w:ascii="LCARIW+CMR10"/>
          <w:color w:val="000000"/>
          <w:sz w:val="20"/>
        </w:rPr>
        <w:t>necessary</w:t>
      </w:r>
      <w:r>
        <w:rPr>
          <w:rFonts w:ascii="Times New Roman"/>
          <w:color w:val="000000"/>
          <w:spacing w:val="8"/>
          <w:sz w:val="20"/>
        </w:rPr>
        <w:t xml:space="preserve"> </w:t>
      </w:r>
      <w:r>
        <w:rPr>
          <w:rFonts w:ascii="LCARIW+CMR10"/>
          <w:color w:val="000000"/>
          <w:sz w:val="20"/>
        </w:rPr>
        <w:t>to</w:t>
      </w:r>
      <w:r>
        <w:rPr>
          <w:rFonts w:ascii="Times New Roman"/>
          <w:color w:val="000000"/>
          <w:spacing w:val="7"/>
          <w:sz w:val="20"/>
        </w:rPr>
        <w:t xml:space="preserve"> </w:t>
      </w:r>
      <w:r>
        <w:rPr>
          <w:rFonts w:ascii="LCARIW+CMR10"/>
          <w:color w:val="000000"/>
          <w:sz w:val="20"/>
        </w:rPr>
        <w:t>examine</w:t>
      </w:r>
      <w:r w:rsidR="008F6765">
        <w:rPr>
          <w:rFonts w:ascii="Times New Roman" w:hint="eastAsia"/>
          <w:color w:val="000000"/>
          <w:sz w:val="20"/>
        </w:rPr>
        <w:t xml:space="preserve"> </w:t>
      </w:r>
      <w:r>
        <w:rPr>
          <w:rFonts w:ascii="LCARIW+CMR10"/>
          <w:color w:val="000000"/>
          <w:sz w:val="20"/>
        </w:rPr>
        <w:t>the</w:t>
      </w:r>
      <w:r>
        <w:rPr>
          <w:rFonts w:ascii="Times New Roman"/>
          <w:color w:val="000000"/>
          <w:spacing w:val="13"/>
          <w:sz w:val="20"/>
        </w:rPr>
        <w:t xml:space="preserve"> </w:t>
      </w:r>
      <w:r>
        <w:rPr>
          <w:rFonts w:ascii="LCARIW+CMR10"/>
          <w:color w:val="000000"/>
          <w:sz w:val="20"/>
        </w:rPr>
        <w:t>relationship</w:t>
      </w:r>
      <w:r>
        <w:rPr>
          <w:rFonts w:ascii="Times New Roman"/>
          <w:color w:val="000000"/>
          <w:spacing w:val="13"/>
          <w:sz w:val="20"/>
        </w:rPr>
        <w:t xml:space="preserve"> </w:t>
      </w:r>
      <w:r>
        <w:rPr>
          <w:rFonts w:ascii="LCARIW+CMR10"/>
          <w:color w:val="000000"/>
          <w:spacing w:val="-1"/>
          <w:sz w:val="20"/>
        </w:rPr>
        <w:t>between</w:t>
      </w:r>
      <w:r>
        <w:rPr>
          <w:rFonts w:ascii="Times New Roman"/>
          <w:color w:val="000000"/>
          <w:spacing w:val="14"/>
          <w:sz w:val="20"/>
        </w:rPr>
        <w:t xml:space="preserve"> </w:t>
      </w:r>
      <w:r>
        <w:rPr>
          <w:rFonts w:ascii="LCARIW+CMR10"/>
          <w:color w:val="000000"/>
          <w:sz w:val="20"/>
        </w:rPr>
        <w:t>the</w:t>
      </w:r>
      <w:r>
        <w:rPr>
          <w:rFonts w:ascii="Times New Roman"/>
          <w:color w:val="000000"/>
          <w:spacing w:val="13"/>
          <w:sz w:val="20"/>
        </w:rPr>
        <w:t xml:space="preserve"> </w:t>
      </w:r>
      <w:r>
        <w:rPr>
          <w:rFonts w:ascii="LCARIW+CMR10"/>
          <w:color w:val="000000"/>
          <w:sz w:val="20"/>
        </w:rPr>
        <w:t>size</w:t>
      </w:r>
      <w:r>
        <w:rPr>
          <w:rFonts w:ascii="Times New Roman"/>
          <w:color w:val="000000"/>
          <w:spacing w:val="13"/>
          <w:sz w:val="20"/>
        </w:rPr>
        <w:t xml:space="preserve"> </w:t>
      </w:r>
      <w:r>
        <w:rPr>
          <w:rFonts w:ascii="LCARIW+CMR10"/>
          <w:color w:val="000000"/>
          <w:sz w:val="20"/>
        </w:rPr>
        <w:t>of</w:t>
      </w:r>
      <w:r>
        <w:rPr>
          <w:rFonts w:ascii="Times New Roman"/>
          <w:color w:val="000000"/>
          <w:spacing w:val="14"/>
          <w:sz w:val="20"/>
        </w:rPr>
        <w:t xml:space="preserve"> </w:t>
      </w:r>
      <w:r>
        <w:rPr>
          <w:rFonts w:ascii="LCARIW+CMR10"/>
          <w:color w:val="000000"/>
          <w:sz w:val="20"/>
        </w:rPr>
        <w:t>price</w:t>
      </w:r>
      <w:r>
        <w:rPr>
          <w:rFonts w:ascii="Times New Roman"/>
          <w:color w:val="000000"/>
          <w:spacing w:val="13"/>
          <w:sz w:val="20"/>
        </w:rPr>
        <w:t xml:space="preserve"> </w:t>
      </w:r>
      <w:r>
        <w:rPr>
          <w:rFonts w:ascii="LCARIW+CMR10"/>
          <w:color w:val="000000"/>
          <w:sz w:val="20"/>
        </w:rPr>
        <w:t>increases</w:t>
      </w:r>
      <w:r>
        <w:rPr>
          <w:rFonts w:ascii="Times New Roman"/>
          <w:color w:val="000000"/>
          <w:spacing w:val="14"/>
          <w:sz w:val="20"/>
        </w:rPr>
        <w:t xml:space="preserve"> </w:t>
      </w:r>
      <w:r>
        <w:rPr>
          <w:rFonts w:ascii="LCARIW+CMR10"/>
          <w:color w:val="000000"/>
          <w:sz w:val="20"/>
        </w:rPr>
        <w:t>in</w:t>
      </w:r>
      <w:r>
        <w:rPr>
          <w:rFonts w:ascii="Times New Roman"/>
          <w:color w:val="000000"/>
          <w:spacing w:val="13"/>
          <w:sz w:val="20"/>
        </w:rPr>
        <w:t xml:space="preserve"> </w:t>
      </w:r>
      <w:r>
        <w:rPr>
          <w:rFonts w:ascii="LCARIW+CMR10"/>
          <w:color w:val="000000"/>
          <w:sz w:val="20"/>
        </w:rPr>
        <w:t>the</w:t>
      </w:r>
      <w:r>
        <w:rPr>
          <w:rFonts w:ascii="Times New Roman"/>
          <w:color w:val="000000"/>
          <w:spacing w:val="14"/>
          <w:sz w:val="20"/>
        </w:rPr>
        <w:t xml:space="preserve"> </w:t>
      </w:r>
      <w:r>
        <w:rPr>
          <w:rFonts w:ascii="LCARIW+CMR10"/>
          <w:color w:val="000000"/>
          <w:spacing w:val="2"/>
          <w:sz w:val="20"/>
        </w:rPr>
        <w:t>peak</w:t>
      </w:r>
      <w:r>
        <w:rPr>
          <w:rFonts w:ascii="Times New Roman"/>
          <w:color w:val="000000"/>
          <w:spacing w:val="12"/>
          <w:sz w:val="20"/>
        </w:rPr>
        <w:t xml:space="preserve"> </w:t>
      </w:r>
      <w:r>
        <w:rPr>
          <w:rFonts w:ascii="LCARIW+CMR10"/>
          <w:color w:val="000000"/>
          <w:sz w:val="20"/>
        </w:rPr>
        <w:t>rate</w:t>
      </w:r>
      <w:r>
        <w:rPr>
          <w:rFonts w:ascii="Times New Roman"/>
          <w:color w:val="000000"/>
          <w:spacing w:val="14"/>
          <w:sz w:val="20"/>
        </w:rPr>
        <w:t xml:space="preserve"> </w:t>
      </w:r>
      <w:r>
        <w:rPr>
          <w:rFonts w:ascii="LCARIW+CMR10"/>
          <w:color w:val="000000"/>
          <w:spacing w:val="2"/>
          <w:sz w:val="20"/>
        </w:rPr>
        <w:t>period</w:t>
      </w:r>
      <w:r>
        <w:rPr>
          <w:rFonts w:ascii="Times New Roman"/>
          <w:color w:val="000000"/>
          <w:spacing w:val="11"/>
          <w:sz w:val="20"/>
        </w:rPr>
        <w:t xml:space="preserve"> </w:t>
      </w:r>
      <w:r>
        <w:rPr>
          <w:rFonts w:ascii="LCARIW+CMR10"/>
          <w:color w:val="000000"/>
          <w:sz w:val="20"/>
        </w:rPr>
        <w:t>and</w:t>
      </w:r>
      <w:r>
        <w:rPr>
          <w:rFonts w:ascii="Times New Roman"/>
          <w:color w:val="000000"/>
          <w:spacing w:val="14"/>
          <w:sz w:val="20"/>
        </w:rPr>
        <w:t xml:space="preserve"> </w:t>
      </w:r>
      <w:r>
        <w:rPr>
          <w:rFonts w:ascii="LCARIW+CMR10"/>
          <w:color w:val="000000"/>
          <w:sz w:val="20"/>
        </w:rPr>
        <w:t>the</w:t>
      </w:r>
      <w:r>
        <w:rPr>
          <w:rFonts w:ascii="Times New Roman"/>
          <w:color w:val="000000"/>
          <w:spacing w:val="13"/>
          <w:sz w:val="20"/>
        </w:rPr>
        <w:t xml:space="preserve"> </w:t>
      </w:r>
      <w:r>
        <w:rPr>
          <w:rFonts w:ascii="LCARIW+CMR10"/>
          <w:color w:val="000000"/>
          <w:spacing w:val="-1"/>
          <w:sz w:val="20"/>
        </w:rPr>
        <w:t>electricity</w:t>
      </w:r>
      <w:r>
        <w:rPr>
          <w:rFonts w:ascii="Times New Roman"/>
          <w:color w:val="000000"/>
          <w:spacing w:val="14"/>
          <w:sz w:val="20"/>
        </w:rPr>
        <w:t xml:space="preserve"> </w:t>
      </w:r>
      <w:r>
        <w:rPr>
          <w:rFonts w:ascii="LCARIW+CMR10"/>
          <w:color w:val="000000"/>
          <w:spacing w:val="-1"/>
          <w:sz w:val="20"/>
        </w:rPr>
        <w:t>savings</w:t>
      </w:r>
      <w:r>
        <w:rPr>
          <w:rFonts w:ascii="Times New Roman"/>
          <w:color w:val="000000"/>
          <w:spacing w:val="15"/>
          <w:sz w:val="20"/>
        </w:rPr>
        <w:t xml:space="preserve"> </w:t>
      </w:r>
      <w:r>
        <w:rPr>
          <w:rFonts w:ascii="LCARIW+CMR10"/>
          <w:color w:val="000000"/>
          <w:sz w:val="20"/>
        </w:rPr>
        <w:t>from</w:t>
      </w:r>
      <w:r>
        <w:rPr>
          <w:rFonts w:ascii="Times New Roman"/>
          <w:color w:val="000000"/>
          <w:spacing w:val="13"/>
          <w:sz w:val="20"/>
        </w:rPr>
        <w:t xml:space="preserve"> </w:t>
      </w:r>
      <w:r>
        <w:rPr>
          <w:rFonts w:ascii="LCARIW+CMR10"/>
          <w:color w:val="000000"/>
          <w:spacing w:val="-2"/>
          <w:sz w:val="20"/>
        </w:rPr>
        <w:t>each</w:t>
      </w:r>
      <w:r w:rsidR="008F6765">
        <w:rPr>
          <w:rFonts w:ascii="Times New Roman" w:hint="eastAsia"/>
          <w:color w:val="000000"/>
          <w:sz w:val="20"/>
        </w:rPr>
        <w:t xml:space="preserve"> </w:t>
      </w:r>
      <w:r>
        <w:rPr>
          <w:rFonts w:ascii="LCARIW+CMR10"/>
          <w:color w:val="000000"/>
          <w:sz w:val="20"/>
        </w:rPr>
        <w:t>of</w:t>
      </w:r>
      <w:r>
        <w:rPr>
          <w:rFonts w:ascii="Times New Roman"/>
          <w:color w:val="000000"/>
          <w:spacing w:val="18"/>
          <w:sz w:val="20"/>
        </w:rPr>
        <w:t xml:space="preserve"> </w:t>
      </w:r>
      <w:r>
        <w:rPr>
          <w:rFonts w:ascii="LCARIW+CMR10"/>
          <w:color w:val="000000"/>
          <w:sz w:val="20"/>
        </w:rPr>
        <w:t>the</w:t>
      </w:r>
      <w:r>
        <w:rPr>
          <w:rFonts w:ascii="Times New Roman"/>
          <w:color w:val="000000"/>
          <w:spacing w:val="18"/>
          <w:sz w:val="20"/>
        </w:rPr>
        <w:t xml:space="preserve"> </w:t>
      </w:r>
      <w:r>
        <w:rPr>
          <w:rFonts w:ascii="LCARIW+CMR10"/>
          <w:color w:val="000000"/>
          <w:spacing w:val="-6"/>
          <w:sz w:val="20"/>
        </w:rPr>
        <w:t>two</w:t>
      </w:r>
      <w:r>
        <w:rPr>
          <w:rFonts w:ascii="Times New Roman"/>
          <w:color w:val="000000"/>
          <w:spacing w:val="23"/>
          <w:sz w:val="20"/>
        </w:rPr>
        <w:t xml:space="preserve"> </w:t>
      </w:r>
      <w:r>
        <w:rPr>
          <w:rFonts w:ascii="LCARIW+CMR10"/>
          <w:color w:val="000000"/>
          <w:sz w:val="20"/>
        </w:rPr>
        <w:t>distinct</w:t>
      </w:r>
      <w:r>
        <w:rPr>
          <w:rFonts w:ascii="Times New Roman"/>
          <w:color w:val="000000"/>
          <w:spacing w:val="18"/>
          <w:sz w:val="20"/>
        </w:rPr>
        <w:t xml:space="preserve"> </w:t>
      </w:r>
      <w:r>
        <w:rPr>
          <w:rFonts w:ascii="LCARIW+CMR10"/>
          <w:color w:val="000000"/>
          <w:spacing w:val="-1"/>
          <w:sz w:val="20"/>
        </w:rPr>
        <w:t>channels</w:t>
      </w:r>
      <w:r>
        <w:rPr>
          <w:rFonts w:ascii="Times New Roman"/>
          <w:color w:val="000000"/>
          <w:spacing w:val="19"/>
          <w:sz w:val="20"/>
        </w:rPr>
        <w:t xml:space="preserve"> </w:t>
      </w:r>
      <w:r>
        <w:rPr>
          <w:rFonts w:ascii="LCARIW+CMR10"/>
          <w:color w:val="000000"/>
          <w:sz w:val="20"/>
        </w:rPr>
        <w:t>of</w:t>
      </w:r>
      <w:r>
        <w:rPr>
          <w:rFonts w:ascii="Times New Roman"/>
          <w:color w:val="000000"/>
          <w:spacing w:val="18"/>
          <w:sz w:val="20"/>
        </w:rPr>
        <w:t xml:space="preserve"> </w:t>
      </w:r>
      <w:r>
        <w:rPr>
          <w:rFonts w:ascii="LCARIW+CMR10"/>
          <w:color w:val="000000"/>
          <w:sz w:val="20"/>
        </w:rPr>
        <w:t>consumption</w:t>
      </w:r>
      <w:r>
        <w:rPr>
          <w:rFonts w:ascii="Times New Roman"/>
          <w:color w:val="000000"/>
          <w:spacing w:val="18"/>
          <w:sz w:val="20"/>
        </w:rPr>
        <w:t xml:space="preserve"> </w:t>
      </w:r>
      <w:r>
        <w:rPr>
          <w:rFonts w:ascii="LCARIW+CMR10"/>
          <w:color w:val="000000"/>
          <w:sz w:val="20"/>
        </w:rPr>
        <w:t>for</w:t>
      </w:r>
      <w:r>
        <w:rPr>
          <w:rFonts w:ascii="Times New Roman"/>
          <w:color w:val="000000"/>
          <w:spacing w:val="18"/>
          <w:sz w:val="20"/>
        </w:rPr>
        <w:t xml:space="preserve"> </w:t>
      </w:r>
      <w:r>
        <w:rPr>
          <w:rFonts w:ascii="LCARIW+CMR10"/>
          <w:color w:val="000000"/>
          <w:sz w:val="20"/>
        </w:rPr>
        <w:t>di</w:t>
      </w:r>
      <w:r>
        <w:rPr>
          <w:rFonts w:ascii="LSPPBV+CMR10" w:hAnsi="LSPPBV+CMR10" w:cs="LSPPBV+CMR10"/>
          <w:color w:val="000000"/>
          <w:sz w:val="20"/>
        </w:rPr>
        <w:t>ﬀ</w:t>
      </w:r>
      <w:r>
        <w:rPr>
          <w:rFonts w:ascii="LCARIW+CMR10"/>
          <w:color w:val="000000"/>
          <w:spacing w:val="-2"/>
          <w:sz w:val="20"/>
        </w:rPr>
        <w:t>erent</w:t>
      </w:r>
      <w:r>
        <w:rPr>
          <w:rFonts w:ascii="Times New Roman"/>
          <w:color w:val="000000"/>
          <w:spacing w:val="19"/>
          <w:sz w:val="20"/>
        </w:rPr>
        <w:t xml:space="preserve"> </w:t>
      </w:r>
      <w:r>
        <w:rPr>
          <w:rFonts w:ascii="LCARIW+CMR10"/>
          <w:color w:val="000000"/>
          <w:sz w:val="20"/>
        </w:rPr>
        <w:t>points</w:t>
      </w:r>
      <w:r>
        <w:rPr>
          <w:rFonts w:ascii="Times New Roman"/>
          <w:color w:val="000000"/>
          <w:spacing w:val="18"/>
          <w:sz w:val="20"/>
        </w:rPr>
        <w:t xml:space="preserve"> </w:t>
      </w:r>
      <w:r>
        <w:rPr>
          <w:rFonts w:ascii="LCARIW+CMR10"/>
          <w:color w:val="000000"/>
          <w:sz w:val="20"/>
        </w:rPr>
        <w:t>in</w:t>
      </w:r>
      <w:r>
        <w:rPr>
          <w:rFonts w:ascii="Times New Roman"/>
          <w:color w:val="000000"/>
          <w:spacing w:val="17"/>
          <w:sz w:val="20"/>
        </w:rPr>
        <w:t xml:space="preserve"> </w:t>
      </w:r>
      <w:r>
        <w:rPr>
          <w:rFonts w:ascii="LCARIW+CMR10"/>
          <w:color w:val="000000"/>
          <w:sz w:val="20"/>
        </w:rPr>
        <w:t>time</w:t>
      </w:r>
      <w:r>
        <w:rPr>
          <w:rFonts w:ascii="Times New Roman"/>
          <w:color w:val="000000"/>
          <w:spacing w:val="18"/>
          <w:sz w:val="20"/>
        </w:rPr>
        <w:t xml:space="preserve"> </w:t>
      </w:r>
      <w:r>
        <w:rPr>
          <w:rFonts w:ascii="LCARIW+CMR10"/>
          <w:color w:val="000000"/>
          <w:sz w:val="20"/>
        </w:rPr>
        <w:t>where</w:t>
      </w:r>
      <w:r>
        <w:rPr>
          <w:rFonts w:ascii="Times New Roman"/>
          <w:color w:val="000000"/>
          <w:spacing w:val="18"/>
          <w:sz w:val="20"/>
        </w:rPr>
        <w:t xml:space="preserve"> </w:t>
      </w:r>
      <w:r>
        <w:rPr>
          <w:rFonts w:ascii="LCARIW+CMR10"/>
          <w:color w:val="000000"/>
          <w:spacing w:val="-1"/>
          <w:sz w:val="20"/>
        </w:rPr>
        <w:t>electricity</w:t>
      </w:r>
      <w:r>
        <w:rPr>
          <w:rFonts w:ascii="Times New Roman"/>
          <w:color w:val="000000"/>
          <w:spacing w:val="18"/>
          <w:sz w:val="20"/>
        </w:rPr>
        <w:t xml:space="preserve"> </w:t>
      </w:r>
      <w:r>
        <w:rPr>
          <w:rFonts w:ascii="LCARIW+CMR10"/>
          <w:color w:val="000000"/>
          <w:sz w:val="20"/>
        </w:rPr>
        <w:t>is</w:t>
      </w:r>
      <w:r>
        <w:rPr>
          <w:rFonts w:ascii="Times New Roman"/>
          <w:color w:val="000000"/>
          <w:spacing w:val="18"/>
          <w:sz w:val="20"/>
        </w:rPr>
        <w:t xml:space="preserve"> </w:t>
      </w:r>
      <w:r>
        <w:rPr>
          <w:rFonts w:ascii="LCARIW+CMR10"/>
          <w:color w:val="000000"/>
          <w:sz w:val="20"/>
        </w:rPr>
        <w:t>consumed.</w:t>
      </w:r>
      <w:r>
        <w:rPr>
          <w:rFonts w:ascii="Times New Roman"/>
          <w:color w:val="000000"/>
          <w:spacing w:val="43"/>
          <w:sz w:val="20"/>
        </w:rPr>
        <w:t xml:space="preserve"> </w:t>
      </w:r>
      <w:r>
        <w:rPr>
          <w:rFonts w:ascii="LCARIW+CMR10"/>
          <w:color w:val="000000"/>
          <w:spacing w:val="-9"/>
          <w:sz w:val="20"/>
        </w:rPr>
        <w:t>For</w:t>
      </w:r>
      <w:r>
        <w:rPr>
          <w:rFonts w:ascii="Times New Roman"/>
          <w:color w:val="000000"/>
          <w:spacing w:val="26"/>
          <w:sz w:val="20"/>
        </w:rPr>
        <w:t xml:space="preserve"> </w:t>
      </w:r>
      <w:r>
        <w:rPr>
          <w:rFonts w:ascii="LCARIW+CMR10"/>
          <w:color w:val="000000"/>
          <w:sz w:val="20"/>
        </w:rPr>
        <w:t>that</w:t>
      </w:r>
      <w:r w:rsidR="008F6765">
        <w:rPr>
          <w:rFonts w:ascii="Times New Roman" w:hint="eastAsia"/>
          <w:color w:val="000000"/>
          <w:sz w:val="20"/>
        </w:rPr>
        <w:t xml:space="preserve"> </w:t>
      </w:r>
      <w:r>
        <w:rPr>
          <w:rFonts w:ascii="LCARIW+CMR10"/>
          <w:color w:val="000000"/>
          <w:sz w:val="20"/>
        </w:rPr>
        <w:t>reason,</w:t>
      </w:r>
      <w:r>
        <w:rPr>
          <w:rFonts w:ascii="Times New Roman"/>
          <w:color w:val="000000"/>
          <w:spacing w:val="17"/>
          <w:sz w:val="20"/>
        </w:rPr>
        <w:t xml:space="preserve"> </w:t>
      </w:r>
      <w:r>
        <w:rPr>
          <w:rFonts w:ascii="LCARIW+CMR10"/>
          <w:color w:val="000000"/>
          <w:sz w:val="20"/>
        </w:rPr>
        <w:t>I</w:t>
      </w:r>
      <w:r>
        <w:rPr>
          <w:rFonts w:ascii="Times New Roman"/>
          <w:color w:val="000000"/>
          <w:spacing w:val="16"/>
          <w:sz w:val="20"/>
        </w:rPr>
        <w:t xml:space="preserve"> </w:t>
      </w:r>
      <w:r>
        <w:rPr>
          <w:rFonts w:ascii="LCARIW+CMR10"/>
          <w:color w:val="000000"/>
          <w:spacing w:val="-1"/>
          <w:sz w:val="20"/>
        </w:rPr>
        <w:t>quantitatively</w:t>
      </w:r>
      <w:r>
        <w:rPr>
          <w:rFonts w:ascii="Times New Roman"/>
          <w:color w:val="000000"/>
          <w:spacing w:val="17"/>
          <w:sz w:val="20"/>
        </w:rPr>
        <w:t xml:space="preserve"> </w:t>
      </w:r>
      <w:r>
        <w:rPr>
          <w:rFonts w:ascii="LCARIW+CMR10"/>
          <w:color w:val="000000"/>
          <w:sz w:val="20"/>
        </w:rPr>
        <w:t>determine</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relationship</w:t>
      </w:r>
      <w:r>
        <w:rPr>
          <w:rFonts w:ascii="Times New Roman"/>
          <w:color w:val="000000"/>
          <w:spacing w:val="16"/>
          <w:sz w:val="20"/>
        </w:rPr>
        <w:t xml:space="preserve"> </w:t>
      </w:r>
      <w:r>
        <w:rPr>
          <w:rFonts w:ascii="LCARIW+CMR10"/>
          <w:color w:val="000000"/>
          <w:spacing w:val="-6"/>
          <w:sz w:val="20"/>
        </w:rPr>
        <w:t>by</w:t>
      </w:r>
      <w:r>
        <w:rPr>
          <w:rFonts w:ascii="Times New Roman"/>
          <w:color w:val="000000"/>
          <w:spacing w:val="22"/>
          <w:sz w:val="20"/>
        </w:rPr>
        <w:t xml:space="preserve"> </w:t>
      </w:r>
      <w:r>
        <w:rPr>
          <w:rFonts w:ascii="LCARIW+CMR10"/>
          <w:color w:val="000000"/>
          <w:sz w:val="20"/>
        </w:rPr>
        <w:t>utilizing</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pacing w:val="-1"/>
          <w:sz w:val="20"/>
        </w:rPr>
        <w:t>following</w:t>
      </w:r>
      <w:r>
        <w:rPr>
          <w:rFonts w:ascii="Times New Roman"/>
          <w:color w:val="000000"/>
          <w:spacing w:val="17"/>
          <w:sz w:val="20"/>
        </w:rPr>
        <w:t xml:space="preserve"> </w:t>
      </w:r>
      <w:r>
        <w:rPr>
          <w:rFonts w:ascii="LCARIW+CMR10"/>
          <w:color w:val="000000"/>
          <w:sz w:val="20"/>
        </w:rPr>
        <w:t>econometric</w:t>
      </w:r>
      <w:r>
        <w:rPr>
          <w:rFonts w:ascii="Times New Roman"/>
          <w:color w:val="000000"/>
          <w:spacing w:val="16"/>
          <w:sz w:val="20"/>
        </w:rPr>
        <w:t xml:space="preserve"> </w:t>
      </w:r>
      <w:r>
        <w:rPr>
          <w:rFonts w:ascii="LCARIW+CMR10"/>
          <w:color w:val="000000"/>
          <w:spacing w:val="1"/>
          <w:sz w:val="20"/>
        </w:rPr>
        <w:t>model:</w:t>
      </w:r>
    </w:p>
    <w:p w14:paraId="74982C7D" w14:textId="77777777" w:rsidR="003820C6" w:rsidRDefault="0076004A">
      <w:pPr>
        <w:spacing w:before="180" w:after="0" w:line="241" w:lineRule="exact"/>
        <w:ind w:left="499"/>
        <w:jc w:val="left"/>
        <w:rPr>
          <w:rFonts w:ascii="Times New Roman"/>
          <w:color w:val="000000"/>
          <w:sz w:val="12"/>
        </w:rPr>
      </w:pPr>
      <w:r>
        <w:rPr>
          <w:rFonts w:ascii="KPURIA+CMMI9"/>
          <w:color w:val="000000"/>
          <w:spacing w:val="2"/>
          <w:sz w:val="18"/>
        </w:rPr>
        <w:t>kW</w:t>
      </w:r>
      <w:r>
        <w:rPr>
          <w:rFonts w:ascii="Times New Roman"/>
          <w:color w:val="000000"/>
          <w:spacing w:val="-20"/>
          <w:sz w:val="18"/>
        </w:rPr>
        <w:t xml:space="preserve"> </w:t>
      </w:r>
      <w:proofErr w:type="spellStart"/>
      <w:r>
        <w:rPr>
          <w:rFonts w:ascii="KPURIA+CMMI9"/>
          <w:color w:val="000000"/>
          <w:sz w:val="18"/>
        </w:rPr>
        <w:t>h</w:t>
      </w:r>
      <w:r>
        <w:rPr>
          <w:rFonts w:ascii="INBNNV+CMMI6"/>
          <w:color w:val="000000"/>
          <w:sz w:val="18"/>
          <w:vertAlign w:val="subscript"/>
        </w:rPr>
        <w:t>ith</w:t>
      </w:r>
      <w:proofErr w:type="spellEnd"/>
      <w:r>
        <w:rPr>
          <w:rFonts w:ascii="Times New Roman"/>
          <w:color w:val="000000"/>
          <w:spacing w:val="77"/>
          <w:sz w:val="18"/>
          <w:vertAlign w:val="subscript"/>
        </w:rPr>
        <w:t xml:space="preserve"> </w:t>
      </w:r>
      <w:r>
        <w:rPr>
          <w:rFonts w:ascii="PQEKJI+CMR9"/>
          <w:color w:val="000000"/>
          <w:sz w:val="18"/>
        </w:rPr>
        <w:t>=</w:t>
      </w:r>
      <w:r>
        <w:rPr>
          <w:rFonts w:ascii="Times New Roman"/>
          <w:color w:val="000000"/>
          <w:spacing w:val="67"/>
          <w:sz w:val="18"/>
        </w:rPr>
        <w:t xml:space="preserve"> </w:t>
      </w:r>
      <w:r>
        <w:rPr>
          <w:rFonts w:ascii="SBHNPW+CMMI9" w:hAnsi="SBHNPW+CMMI9" w:cs="SBHNPW+CMMI9"/>
          <w:color w:val="000000"/>
          <w:sz w:val="18"/>
        </w:rPr>
        <w:t>β</w:t>
      </w:r>
      <w:r>
        <w:rPr>
          <w:rFonts w:ascii="SIQTVC+CMR6"/>
          <w:color w:val="000000"/>
          <w:spacing w:val="10"/>
          <w:sz w:val="18"/>
          <w:vertAlign w:val="subscript"/>
        </w:rPr>
        <w:t>1</w:t>
      </w:r>
      <w:r>
        <w:rPr>
          <w:rFonts w:ascii="KPURIA+CMMI9"/>
          <w:color w:val="000000"/>
          <w:spacing w:val="6"/>
          <w:sz w:val="18"/>
        </w:rPr>
        <w:t>HDD</w:t>
      </w:r>
      <w:r>
        <w:rPr>
          <w:rFonts w:ascii="INBNNV+CMMI6"/>
          <w:color w:val="000000"/>
          <w:sz w:val="18"/>
          <w:vertAlign w:val="subscript"/>
        </w:rPr>
        <w:t>t</w:t>
      </w:r>
      <w:r>
        <w:rPr>
          <w:rFonts w:ascii="Times New Roman"/>
          <w:color w:val="000000"/>
          <w:spacing w:val="67"/>
          <w:sz w:val="18"/>
          <w:vertAlign w:val="subscript"/>
        </w:rPr>
        <w:t xml:space="preserve"> </w:t>
      </w:r>
      <w:r>
        <w:rPr>
          <w:rFonts w:ascii="PQEKJI+CMR9"/>
          <w:color w:val="000000"/>
          <w:sz w:val="18"/>
        </w:rPr>
        <w:t>+</w:t>
      </w:r>
      <w:r>
        <w:rPr>
          <w:rFonts w:ascii="Times New Roman"/>
          <w:color w:val="000000"/>
          <w:spacing w:val="57"/>
          <w:sz w:val="18"/>
        </w:rPr>
        <w:t xml:space="preserve"> </w:t>
      </w:r>
      <w:r>
        <w:rPr>
          <w:rFonts w:ascii="SBHNPW+CMMI9" w:hAnsi="SBHNPW+CMMI9" w:cs="SBHNPW+CMMI9"/>
          <w:color w:val="000000"/>
          <w:sz w:val="18"/>
        </w:rPr>
        <w:t>β</w:t>
      </w:r>
      <w:r>
        <w:rPr>
          <w:rFonts w:ascii="SIQTVC+CMR6"/>
          <w:color w:val="000000"/>
          <w:spacing w:val="10"/>
          <w:sz w:val="18"/>
          <w:vertAlign w:val="subscript"/>
        </w:rPr>
        <w:t>2</w:t>
      </w:r>
      <w:r>
        <w:rPr>
          <w:rFonts w:ascii="KPURIA+CMMI9"/>
          <w:color w:val="000000"/>
          <w:spacing w:val="8"/>
          <w:sz w:val="18"/>
        </w:rPr>
        <w:t>HDD</w:t>
      </w:r>
      <w:r>
        <w:rPr>
          <w:rFonts w:ascii="FCANFO+CMSY6" w:hAnsi="FCANFO+CMSY6" w:cs="FCANFO+CMSY6"/>
          <w:color w:val="000000"/>
          <w:sz w:val="12"/>
        </w:rPr>
        <w:t>∗</w:t>
      </w:r>
    </w:p>
    <w:p w14:paraId="0CEFA0C3" w14:textId="77777777" w:rsidR="003820C6" w:rsidRDefault="0076004A">
      <w:pPr>
        <w:spacing w:before="0" w:after="0" w:line="130" w:lineRule="exact"/>
        <w:ind w:left="3222"/>
        <w:jc w:val="left"/>
        <w:rPr>
          <w:rFonts w:ascii="Times New Roman"/>
          <w:color w:val="000000"/>
          <w:sz w:val="12"/>
        </w:rPr>
      </w:pPr>
      <w:r>
        <w:rPr>
          <w:rFonts w:ascii="INBNNV+CMMI6"/>
          <w:color w:val="000000"/>
          <w:sz w:val="12"/>
        </w:rPr>
        <w:t>t</w:t>
      </w:r>
    </w:p>
    <w:p w14:paraId="5FF71B4D" w14:textId="77777777" w:rsidR="003820C6" w:rsidRDefault="0076004A">
      <w:pPr>
        <w:spacing w:before="178" w:after="0" w:line="194" w:lineRule="exact"/>
        <w:ind w:left="1612"/>
        <w:jc w:val="left"/>
        <w:rPr>
          <w:rFonts w:ascii="Times New Roman"/>
          <w:color w:val="000000"/>
          <w:sz w:val="18"/>
        </w:rPr>
      </w:pPr>
      <w:r>
        <w:rPr>
          <w:rFonts w:ascii="PQEKJI+CMR9"/>
          <w:color w:val="000000"/>
          <w:sz w:val="18"/>
        </w:rPr>
        <w:t>+</w:t>
      </w:r>
      <w:r>
        <w:rPr>
          <w:rFonts w:ascii="Times New Roman"/>
          <w:color w:val="000000"/>
          <w:spacing w:val="57"/>
          <w:sz w:val="18"/>
        </w:rPr>
        <w:t xml:space="preserve"> </w:t>
      </w:r>
      <w:r>
        <w:rPr>
          <w:rFonts w:ascii="SBHNPW+CMMI9" w:hAnsi="SBHNPW+CMMI9" w:cs="SBHNPW+CMMI9"/>
          <w:color w:val="000000"/>
          <w:sz w:val="18"/>
        </w:rPr>
        <w:t>β</w:t>
      </w:r>
      <w:r>
        <w:rPr>
          <w:rFonts w:ascii="SIQTVC+CMR6"/>
          <w:color w:val="000000"/>
          <w:spacing w:val="10"/>
          <w:sz w:val="18"/>
          <w:vertAlign w:val="subscript"/>
        </w:rPr>
        <w:t>3</w:t>
      </w:r>
      <w:r>
        <w:rPr>
          <w:rFonts w:ascii="MWJBEU+dsrom8"/>
          <w:color w:val="000000"/>
          <w:sz w:val="18"/>
        </w:rPr>
        <w:t>1</w:t>
      </w:r>
      <w:r>
        <w:rPr>
          <w:rFonts w:ascii="PQEKJI+CMR9"/>
          <w:color w:val="000000"/>
          <w:spacing w:val="-2"/>
          <w:sz w:val="18"/>
        </w:rPr>
        <w:t>[Treatment]</w:t>
      </w:r>
      <w:proofErr w:type="spellStart"/>
      <w:r>
        <w:rPr>
          <w:rFonts w:ascii="INBNNV+CMMI6"/>
          <w:color w:val="000000"/>
          <w:sz w:val="18"/>
          <w:vertAlign w:val="subscript"/>
        </w:rPr>
        <w:t>i</w:t>
      </w:r>
      <w:proofErr w:type="spellEnd"/>
      <w:r>
        <w:rPr>
          <w:rFonts w:ascii="Times New Roman"/>
          <w:color w:val="000000"/>
          <w:spacing w:val="67"/>
          <w:sz w:val="18"/>
          <w:vertAlign w:val="subscript"/>
        </w:rPr>
        <w:t xml:space="preserve"> </w:t>
      </w:r>
      <w:r>
        <w:rPr>
          <w:rFonts w:ascii="PQEKJI+CMR9"/>
          <w:color w:val="000000"/>
          <w:sz w:val="18"/>
        </w:rPr>
        <w:t>+</w:t>
      </w:r>
      <w:r>
        <w:rPr>
          <w:rFonts w:ascii="Times New Roman"/>
          <w:color w:val="000000"/>
          <w:spacing w:val="57"/>
          <w:sz w:val="18"/>
        </w:rPr>
        <w:t xml:space="preserve"> </w:t>
      </w:r>
      <w:r>
        <w:rPr>
          <w:rFonts w:ascii="SBHNPW+CMMI9" w:hAnsi="SBHNPW+CMMI9" w:cs="SBHNPW+CMMI9"/>
          <w:color w:val="000000"/>
          <w:sz w:val="18"/>
        </w:rPr>
        <w:t>β</w:t>
      </w:r>
      <w:r>
        <w:rPr>
          <w:rFonts w:ascii="SIQTVC+CMR6"/>
          <w:color w:val="000000"/>
          <w:spacing w:val="10"/>
          <w:sz w:val="18"/>
          <w:vertAlign w:val="subscript"/>
        </w:rPr>
        <w:t>4</w:t>
      </w:r>
      <w:r>
        <w:rPr>
          <w:rFonts w:ascii="MWJBEU+dsrom8"/>
          <w:color w:val="000000"/>
          <w:sz w:val="18"/>
        </w:rPr>
        <w:t>1</w:t>
      </w:r>
      <w:r>
        <w:rPr>
          <w:rFonts w:ascii="PQEKJI+CMR9"/>
          <w:color w:val="000000"/>
          <w:spacing w:val="-2"/>
          <w:sz w:val="18"/>
        </w:rPr>
        <w:t>[Treatment]</w:t>
      </w:r>
      <w:proofErr w:type="spellStart"/>
      <w:r>
        <w:rPr>
          <w:rFonts w:ascii="INBNNV+CMMI6"/>
          <w:color w:val="000000"/>
          <w:spacing w:val="10"/>
          <w:sz w:val="18"/>
          <w:vertAlign w:val="subscript"/>
        </w:rPr>
        <w:t>i</w:t>
      </w:r>
      <w:r>
        <w:rPr>
          <w:rFonts w:ascii="EUULBP+CMR9" w:hAnsi="EUULBP+CMR9" w:cs="EUULBP+CMR9"/>
          <w:color w:val="000000"/>
          <w:sz w:val="18"/>
        </w:rPr>
        <w:t>∆</w:t>
      </w:r>
      <w:r>
        <w:rPr>
          <w:rFonts w:ascii="KPURIA+CMMI9"/>
          <w:color w:val="000000"/>
          <w:sz w:val="18"/>
        </w:rPr>
        <w:t>RC</w:t>
      </w:r>
      <w:r>
        <w:rPr>
          <w:rFonts w:ascii="INBNNV+CMMI6"/>
          <w:color w:val="000000"/>
          <w:sz w:val="18"/>
          <w:vertAlign w:val="subscript"/>
        </w:rPr>
        <w:t>i</w:t>
      </w:r>
      <w:proofErr w:type="spellEnd"/>
    </w:p>
    <w:p w14:paraId="25DF373C" w14:textId="77777777" w:rsidR="003820C6" w:rsidRDefault="0076004A">
      <w:pPr>
        <w:spacing w:before="189" w:after="119" w:line="194" w:lineRule="exact"/>
        <w:ind w:left="1612"/>
        <w:jc w:val="left"/>
        <w:rPr>
          <w:rFonts w:ascii="Times New Roman"/>
          <w:color w:val="000000"/>
          <w:sz w:val="18"/>
        </w:rPr>
      </w:pPr>
      <w:r>
        <w:rPr>
          <w:rFonts w:ascii="PQEKJI+CMR9"/>
          <w:color w:val="000000"/>
          <w:sz w:val="18"/>
        </w:rPr>
        <w:t>+</w:t>
      </w:r>
      <w:r>
        <w:rPr>
          <w:rFonts w:ascii="Times New Roman"/>
          <w:color w:val="000000"/>
          <w:spacing w:val="57"/>
          <w:sz w:val="18"/>
        </w:rPr>
        <w:t xml:space="preserve"> </w:t>
      </w:r>
      <w:r>
        <w:rPr>
          <w:rFonts w:ascii="SBHNPW+CMMI9" w:hAnsi="SBHNPW+CMMI9" w:cs="SBHNPW+CMMI9"/>
          <w:color w:val="000000"/>
          <w:sz w:val="18"/>
        </w:rPr>
        <w:t>β</w:t>
      </w:r>
      <w:r>
        <w:rPr>
          <w:rFonts w:ascii="SIQTVC+CMR6"/>
          <w:color w:val="000000"/>
          <w:spacing w:val="10"/>
          <w:sz w:val="18"/>
          <w:vertAlign w:val="subscript"/>
        </w:rPr>
        <w:t>5</w:t>
      </w:r>
      <w:r>
        <w:rPr>
          <w:rFonts w:ascii="KPURIA+CMMI9"/>
          <w:color w:val="000000"/>
          <w:spacing w:val="6"/>
          <w:sz w:val="18"/>
        </w:rPr>
        <w:t>HDD</w:t>
      </w:r>
      <w:r>
        <w:rPr>
          <w:rFonts w:ascii="INBNNV+CMMI6"/>
          <w:color w:val="000000"/>
          <w:spacing w:val="10"/>
          <w:sz w:val="18"/>
          <w:vertAlign w:val="subscript"/>
        </w:rPr>
        <w:t>t</w:t>
      </w:r>
      <w:r>
        <w:rPr>
          <w:rFonts w:ascii="MWJBEU+dsrom8"/>
          <w:color w:val="000000"/>
          <w:sz w:val="18"/>
        </w:rPr>
        <w:t>1</w:t>
      </w:r>
      <w:r>
        <w:rPr>
          <w:rFonts w:ascii="PQEKJI+CMR9"/>
          <w:color w:val="000000"/>
          <w:spacing w:val="-2"/>
          <w:sz w:val="18"/>
        </w:rPr>
        <w:t>[Treatment]</w:t>
      </w:r>
      <w:proofErr w:type="spellStart"/>
      <w:r>
        <w:rPr>
          <w:rFonts w:ascii="INBNNV+CMMI6"/>
          <w:color w:val="000000"/>
          <w:sz w:val="18"/>
          <w:vertAlign w:val="subscript"/>
        </w:rPr>
        <w:t>i</w:t>
      </w:r>
      <w:proofErr w:type="spellEnd"/>
      <w:r>
        <w:rPr>
          <w:rFonts w:ascii="Times New Roman"/>
          <w:color w:val="000000"/>
          <w:spacing w:val="67"/>
          <w:sz w:val="18"/>
          <w:vertAlign w:val="subscript"/>
        </w:rPr>
        <w:t xml:space="preserve"> </w:t>
      </w:r>
      <w:r>
        <w:rPr>
          <w:rFonts w:ascii="PQEKJI+CMR9"/>
          <w:color w:val="000000"/>
          <w:sz w:val="18"/>
        </w:rPr>
        <w:t>+</w:t>
      </w:r>
      <w:r>
        <w:rPr>
          <w:rFonts w:ascii="Times New Roman"/>
          <w:color w:val="000000"/>
          <w:spacing w:val="57"/>
          <w:sz w:val="18"/>
        </w:rPr>
        <w:t xml:space="preserve"> </w:t>
      </w:r>
      <w:r>
        <w:rPr>
          <w:rFonts w:ascii="SBHNPW+CMMI9" w:hAnsi="SBHNPW+CMMI9" w:cs="SBHNPW+CMMI9"/>
          <w:color w:val="000000"/>
          <w:sz w:val="18"/>
        </w:rPr>
        <w:t>β</w:t>
      </w:r>
      <w:r>
        <w:rPr>
          <w:rFonts w:ascii="SIQTVC+CMR6"/>
          <w:color w:val="000000"/>
          <w:spacing w:val="10"/>
          <w:sz w:val="18"/>
          <w:vertAlign w:val="subscript"/>
        </w:rPr>
        <w:t>6</w:t>
      </w:r>
      <w:r>
        <w:rPr>
          <w:rFonts w:ascii="KPURIA+CMMI9"/>
          <w:color w:val="000000"/>
          <w:spacing w:val="6"/>
          <w:sz w:val="18"/>
        </w:rPr>
        <w:t>HDD</w:t>
      </w:r>
      <w:r>
        <w:rPr>
          <w:rFonts w:ascii="INBNNV+CMMI6"/>
          <w:color w:val="000000"/>
          <w:spacing w:val="10"/>
          <w:sz w:val="18"/>
          <w:vertAlign w:val="subscript"/>
        </w:rPr>
        <w:t>t</w:t>
      </w:r>
      <w:r>
        <w:rPr>
          <w:rFonts w:ascii="MWJBEU+dsrom8"/>
          <w:color w:val="000000"/>
          <w:sz w:val="18"/>
        </w:rPr>
        <w:t>1</w:t>
      </w:r>
      <w:r>
        <w:rPr>
          <w:rFonts w:ascii="PQEKJI+CMR9"/>
          <w:color w:val="000000"/>
          <w:spacing w:val="-2"/>
          <w:sz w:val="18"/>
        </w:rPr>
        <w:t>[Treatment]</w:t>
      </w:r>
      <w:proofErr w:type="spellStart"/>
      <w:r>
        <w:rPr>
          <w:rFonts w:ascii="INBNNV+CMMI6"/>
          <w:color w:val="000000"/>
          <w:spacing w:val="10"/>
          <w:sz w:val="18"/>
          <w:vertAlign w:val="subscript"/>
        </w:rPr>
        <w:t>i</w:t>
      </w:r>
      <w:r>
        <w:rPr>
          <w:rFonts w:ascii="EUULBP+CMR9" w:hAnsi="EUULBP+CMR9" w:cs="EUULBP+CMR9"/>
          <w:color w:val="000000"/>
          <w:sz w:val="18"/>
        </w:rPr>
        <w:t>∆</w:t>
      </w:r>
      <w:r>
        <w:rPr>
          <w:rFonts w:ascii="KPURIA+CMMI9"/>
          <w:color w:val="000000"/>
          <w:sz w:val="18"/>
        </w:rPr>
        <w:t>RC</w:t>
      </w:r>
      <w:r>
        <w:rPr>
          <w:rFonts w:ascii="INBNNV+CMMI6"/>
          <w:color w:val="000000"/>
          <w:sz w:val="18"/>
          <w:vertAlign w:val="subscript"/>
        </w:rPr>
        <w:t>i</w:t>
      </w:r>
      <w:proofErr w:type="spellEnd"/>
    </w:p>
    <w:tbl>
      <w:tblPr>
        <w:tblW w:w="0" w:type="auto"/>
        <w:tblCellMar>
          <w:left w:w="0" w:type="dxa"/>
          <w:right w:w="0" w:type="dxa"/>
        </w:tblCellMar>
        <w:tblLook w:val="04A0" w:firstRow="1" w:lastRow="0" w:firstColumn="1" w:lastColumn="0" w:noHBand="0" w:noVBand="1"/>
      </w:tblPr>
      <w:tblGrid>
        <w:gridCol w:w="1521"/>
        <w:gridCol w:w="7510"/>
        <w:gridCol w:w="19"/>
        <w:gridCol w:w="310"/>
      </w:tblGrid>
      <w:tr w:rsidR="003820C6" w14:paraId="5A8A62EE" w14:textId="77777777">
        <w:trPr>
          <w:trHeight w:val="630"/>
        </w:trPr>
        <w:tc>
          <w:tcPr>
            <w:tcW w:w="1612" w:type="dxa"/>
          </w:tcPr>
          <w:p w14:paraId="7F56BF9A" w14:textId="77777777" w:rsidR="003820C6" w:rsidRDefault="003820C6">
            <w:pPr>
              <w:spacing w:before="0" w:after="0" w:line="0" w:lineRule="atLeast"/>
              <w:jc w:val="left"/>
              <w:rPr>
                <w:rFonts w:ascii="Times New Roman"/>
                <w:color w:val="000000"/>
                <w:sz w:val="18"/>
              </w:rPr>
            </w:pPr>
          </w:p>
        </w:tc>
        <w:tc>
          <w:tcPr>
            <w:tcW w:w="7821" w:type="dxa"/>
          </w:tcPr>
          <w:p w14:paraId="3E0169BC" w14:textId="77777777" w:rsidR="003820C6" w:rsidRDefault="0076004A" w:rsidP="008F6765">
            <w:pPr>
              <w:spacing w:before="0" w:after="0" w:line="207" w:lineRule="exact"/>
              <w:ind w:firstLineChars="50" w:firstLine="90"/>
              <w:jc w:val="left"/>
              <w:rPr>
                <w:rFonts w:ascii="Times New Roman"/>
                <w:color w:val="000000"/>
                <w:sz w:val="18"/>
              </w:rPr>
            </w:pPr>
            <w:r>
              <w:rPr>
                <w:rFonts w:ascii="PQEKJI+CMR9"/>
                <w:color w:val="000000"/>
                <w:sz w:val="18"/>
              </w:rPr>
              <w:t>+</w:t>
            </w:r>
            <w:r>
              <w:rPr>
                <w:rFonts w:ascii="Times New Roman"/>
                <w:color w:val="000000"/>
                <w:spacing w:val="57"/>
                <w:sz w:val="18"/>
              </w:rPr>
              <w:t xml:space="preserve"> </w:t>
            </w:r>
            <w:r>
              <w:rPr>
                <w:rFonts w:ascii="SBHNPW+CMMI9" w:hAnsi="SBHNPW+CMMI9" w:cs="SBHNPW+CMMI9"/>
                <w:color w:val="000000"/>
                <w:sz w:val="18"/>
              </w:rPr>
              <w:t>β</w:t>
            </w:r>
            <w:r>
              <w:rPr>
                <w:rFonts w:ascii="SIQTVC+CMR6"/>
                <w:color w:val="000000"/>
                <w:spacing w:val="10"/>
                <w:sz w:val="18"/>
                <w:vertAlign w:val="subscript"/>
              </w:rPr>
              <w:t>7</w:t>
            </w:r>
            <w:r>
              <w:rPr>
                <w:rFonts w:ascii="KPURIA+CMMI9"/>
                <w:color w:val="000000"/>
                <w:spacing w:val="6"/>
                <w:sz w:val="18"/>
              </w:rPr>
              <w:t>HDD</w:t>
            </w:r>
            <w:r>
              <w:rPr>
                <w:rFonts w:ascii="INBNNV+CMMI6"/>
                <w:color w:val="000000"/>
                <w:spacing w:val="-52"/>
                <w:sz w:val="18"/>
                <w:vertAlign w:val="subscript"/>
              </w:rPr>
              <w:t>t</w:t>
            </w:r>
            <w:r>
              <w:rPr>
                <w:rFonts w:ascii="FCANFO+CMSY6" w:hAnsi="FCANFO+CMSY6" w:cs="FCANFO+CMSY6"/>
                <w:color w:val="000000"/>
                <w:spacing w:val="10"/>
                <w:sz w:val="12"/>
              </w:rPr>
              <w:t>∗</w:t>
            </w:r>
            <w:r>
              <w:rPr>
                <w:rFonts w:ascii="MWJBEU+dsrom8"/>
                <w:color w:val="000000"/>
                <w:sz w:val="18"/>
              </w:rPr>
              <w:t>1</w:t>
            </w:r>
            <w:r>
              <w:rPr>
                <w:rFonts w:ascii="PQEKJI+CMR9"/>
                <w:color w:val="000000"/>
                <w:spacing w:val="-2"/>
                <w:sz w:val="18"/>
              </w:rPr>
              <w:t>[Treatment]</w:t>
            </w:r>
            <w:proofErr w:type="spellStart"/>
            <w:r>
              <w:rPr>
                <w:rFonts w:ascii="INBNNV+CMMI6"/>
                <w:color w:val="000000"/>
                <w:sz w:val="18"/>
                <w:vertAlign w:val="subscript"/>
              </w:rPr>
              <w:t>i</w:t>
            </w:r>
            <w:proofErr w:type="spellEnd"/>
            <w:r>
              <w:rPr>
                <w:rFonts w:ascii="Times New Roman"/>
                <w:color w:val="000000"/>
                <w:spacing w:val="67"/>
                <w:sz w:val="18"/>
                <w:vertAlign w:val="subscript"/>
              </w:rPr>
              <w:t xml:space="preserve"> </w:t>
            </w:r>
            <w:r>
              <w:rPr>
                <w:rFonts w:ascii="PQEKJI+CMR9"/>
                <w:color w:val="000000"/>
                <w:sz w:val="18"/>
              </w:rPr>
              <w:t>+</w:t>
            </w:r>
            <w:r>
              <w:rPr>
                <w:rFonts w:ascii="Times New Roman"/>
                <w:color w:val="000000"/>
                <w:spacing w:val="57"/>
                <w:sz w:val="18"/>
              </w:rPr>
              <w:t xml:space="preserve"> </w:t>
            </w:r>
            <w:r>
              <w:rPr>
                <w:rFonts w:ascii="SBHNPW+CMMI9" w:hAnsi="SBHNPW+CMMI9" w:cs="SBHNPW+CMMI9"/>
                <w:color w:val="000000"/>
                <w:sz w:val="18"/>
              </w:rPr>
              <w:t>β</w:t>
            </w:r>
            <w:r>
              <w:rPr>
                <w:rFonts w:ascii="SIQTVC+CMR6"/>
                <w:color w:val="000000"/>
                <w:spacing w:val="10"/>
                <w:sz w:val="18"/>
                <w:vertAlign w:val="subscript"/>
              </w:rPr>
              <w:t>8</w:t>
            </w:r>
            <w:r>
              <w:rPr>
                <w:rFonts w:ascii="KPURIA+CMMI9"/>
                <w:color w:val="000000"/>
                <w:spacing w:val="6"/>
                <w:sz w:val="18"/>
              </w:rPr>
              <w:t>HDD</w:t>
            </w:r>
            <w:r>
              <w:rPr>
                <w:rFonts w:ascii="INBNNV+CMMI6"/>
                <w:color w:val="000000"/>
                <w:spacing w:val="-52"/>
                <w:sz w:val="18"/>
                <w:vertAlign w:val="subscript"/>
              </w:rPr>
              <w:t>t</w:t>
            </w:r>
            <w:r>
              <w:rPr>
                <w:rFonts w:ascii="FCANFO+CMSY6" w:hAnsi="FCANFO+CMSY6" w:cs="FCANFO+CMSY6"/>
                <w:color w:val="000000"/>
                <w:spacing w:val="10"/>
                <w:sz w:val="12"/>
              </w:rPr>
              <w:t>∗</w:t>
            </w:r>
            <w:r>
              <w:rPr>
                <w:rFonts w:ascii="MWJBEU+dsrom8"/>
                <w:color w:val="000000"/>
                <w:sz w:val="18"/>
              </w:rPr>
              <w:t>1</w:t>
            </w:r>
            <w:r>
              <w:rPr>
                <w:rFonts w:ascii="PQEKJI+CMR9"/>
                <w:color w:val="000000"/>
                <w:spacing w:val="-2"/>
                <w:sz w:val="18"/>
              </w:rPr>
              <w:t>[Treatment]</w:t>
            </w:r>
            <w:proofErr w:type="spellStart"/>
            <w:r>
              <w:rPr>
                <w:rFonts w:ascii="INBNNV+CMMI6"/>
                <w:color w:val="000000"/>
                <w:spacing w:val="10"/>
                <w:sz w:val="18"/>
                <w:vertAlign w:val="subscript"/>
              </w:rPr>
              <w:t>i</w:t>
            </w:r>
            <w:r>
              <w:rPr>
                <w:rFonts w:ascii="EUULBP+CMR9" w:hAnsi="EUULBP+CMR9" w:cs="EUULBP+CMR9"/>
                <w:color w:val="000000"/>
                <w:sz w:val="18"/>
              </w:rPr>
              <w:t>∆</w:t>
            </w:r>
            <w:r>
              <w:rPr>
                <w:rFonts w:ascii="KPURIA+CMMI9"/>
                <w:color w:val="000000"/>
                <w:sz w:val="18"/>
              </w:rPr>
              <w:t>RC</w:t>
            </w:r>
            <w:r>
              <w:rPr>
                <w:rFonts w:ascii="INBNNV+CMMI6"/>
                <w:color w:val="000000"/>
                <w:sz w:val="18"/>
                <w:vertAlign w:val="subscript"/>
              </w:rPr>
              <w:t>i</w:t>
            </w:r>
            <w:proofErr w:type="spellEnd"/>
          </w:p>
          <w:p w14:paraId="22101D49" w14:textId="5E06D5BF" w:rsidR="003820C6" w:rsidRPr="008F6765" w:rsidRDefault="0076004A" w:rsidP="008F6765">
            <w:pPr>
              <w:spacing w:before="147" w:after="0" w:line="207" w:lineRule="exact"/>
              <w:ind w:firstLineChars="50" w:firstLine="90"/>
              <w:jc w:val="left"/>
              <w:rPr>
                <w:rFonts w:ascii="Times New Roman"/>
                <w:color w:val="000000"/>
                <w:sz w:val="27"/>
                <w:lang w:val="fr-FR"/>
              </w:rPr>
            </w:pPr>
            <w:r w:rsidRPr="00A75C86">
              <w:rPr>
                <w:rFonts w:ascii="PQEKJI+CMR9"/>
                <w:color w:val="000000"/>
                <w:sz w:val="18"/>
                <w:lang w:val="fr-FR"/>
              </w:rPr>
              <w:t>+</w:t>
            </w:r>
            <w:r w:rsidRPr="00A75C86">
              <w:rPr>
                <w:rFonts w:ascii="Times New Roman"/>
                <w:color w:val="000000"/>
                <w:spacing w:val="57"/>
                <w:sz w:val="18"/>
                <w:lang w:val="fr-FR"/>
              </w:rPr>
              <w:t xml:space="preserve"> </w:t>
            </w:r>
            <w:r>
              <w:rPr>
                <w:rFonts w:ascii="SBHNPW+CMMI9" w:hAnsi="SBHNPW+CMMI9" w:cs="SBHNPW+CMMI9"/>
                <w:color w:val="000000"/>
                <w:sz w:val="18"/>
              </w:rPr>
              <w:t>β</w:t>
            </w:r>
            <w:r w:rsidRPr="00A75C86">
              <w:rPr>
                <w:rFonts w:ascii="SIQTVC+CMR6"/>
                <w:color w:val="000000"/>
                <w:spacing w:val="10"/>
                <w:sz w:val="18"/>
                <w:vertAlign w:val="subscript"/>
                <w:lang w:val="fr-FR"/>
              </w:rPr>
              <w:t>9</w:t>
            </w:r>
            <w:r w:rsidRPr="00A75C86">
              <w:rPr>
                <w:rFonts w:ascii="MWJBEU+dsrom8"/>
                <w:color w:val="000000"/>
                <w:sz w:val="18"/>
                <w:lang w:val="fr-FR"/>
              </w:rPr>
              <w:t>1</w:t>
            </w:r>
            <w:r w:rsidRPr="00A75C86">
              <w:rPr>
                <w:rFonts w:ascii="PQEKJI+CMR9"/>
                <w:color w:val="000000"/>
                <w:spacing w:val="-1"/>
                <w:sz w:val="18"/>
                <w:lang w:val="fr-FR"/>
              </w:rPr>
              <w:t>[Post]</w:t>
            </w:r>
            <w:r w:rsidRPr="00A75C86">
              <w:rPr>
                <w:rFonts w:ascii="INBNNV+CMMI6"/>
                <w:color w:val="000000"/>
                <w:sz w:val="18"/>
                <w:vertAlign w:val="subscript"/>
                <w:lang w:val="fr-FR"/>
              </w:rPr>
              <w:t>t</w:t>
            </w:r>
            <w:r w:rsidRPr="00A75C86">
              <w:rPr>
                <w:rFonts w:ascii="Times New Roman"/>
                <w:color w:val="000000"/>
                <w:spacing w:val="67"/>
                <w:sz w:val="18"/>
                <w:vertAlign w:val="subscript"/>
                <w:lang w:val="fr-FR"/>
              </w:rPr>
              <w:t xml:space="preserve"> </w:t>
            </w:r>
            <w:r w:rsidRPr="00A75C86">
              <w:rPr>
                <w:rFonts w:ascii="PQEKJI+CMR9"/>
                <w:color w:val="000000"/>
                <w:sz w:val="18"/>
                <w:lang w:val="fr-FR"/>
              </w:rPr>
              <w:t>+</w:t>
            </w:r>
            <w:r w:rsidRPr="00A75C86">
              <w:rPr>
                <w:rFonts w:ascii="Times New Roman"/>
                <w:color w:val="000000"/>
                <w:spacing w:val="57"/>
                <w:sz w:val="18"/>
                <w:lang w:val="fr-FR"/>
              </w:rPr>
              <w:t xml:space="preserve"> </w:t>
            </w:r>
            <w:r>
              <w:rPr>
                <w:rFonts w:ascii="SBHNPW+CMMI9" w:hAnsi="SBHNPW+CMMI9" w:cs="SBHNPW+CMMI9"/>
                <w:color w:val="000000"/>
                <w:sz w:val="18"/>
              </w:rPr>
              <w:t>β</w:t>
            </w:r>
            <w:r w:rsidRPr="00A75C86">
              <w:rPr>
                <w:rFonts w:ascii="SIQTVC+CMR6"/>
                <w:color w:val="000000"/>
                <w:spacing w:val="5"/>
                <w:sz w:val="18"/>
                <w:vertAlign w:val="subscript"/>
                <w:lang w:val="fr-FR"/>
              </w:rPr>
              <w:t>10</w:t>
            </w:r>
            <w:r w:rsidRPr="00A75C86">
              <w:rPr>
                <w:rFonts w:ascii="KPURIA+CMMI9"/>
                <w:color w:val="000000"/>
                <w:spacing w:val="6"/>
                <w:sz w:val="18"/>
                <w:lang w:val="fr-FR"/>
              </w:rPr>
              <w:t>HDD</w:t>
            </w:r>
            <w:r w:rsidRPr="00A75C86">
              <w:rPr>
                <w:rFonts w:ascii="INBNNV+CMMI6"/>
                <w:color w:val="000000"/>
                <w:spacing w:val="10"/>
                <w:sz w:val="18"/>
                <w:vertAlign w:val="subscript"/>
                <w:lang w:val="fr-FR"/>
              </w:rPr>
              <w:t>t</w:t>
            </w:r>
            <w:r w:rsidRPr="00A75C86">
              <w:rPr>
                <w:rFonts w:ascii="MWJBEU+dsrom8"/>
                <w:color w:val="000000"/>
                <w:sz w:val="18"/>
                <w:lang w:val="fr-FR"/>
              </w:rPr>
              <w:t>1</w:t>
            </w:r>
            <w:r w:rsidRPr="00A75C86">
              <w:rPr>
                <w:rFonts w:ascii="PQEKJI+CMR9"/>
                <w:color w:val="000000"/>
                <w:spacing w:val="-1"/>
                <w:sz w:val="18"/>
                <w:lang w:val="fr-FR"/>
              </w:rPr>
              <w:t>[Post]</w:t>
            </w:r>
            <w:r w:rsidRPr="00A75C86">
              <w:rPr>
                <w:rFonts w:ascii="INBNNV+CMMI6"/>
                <w:color w:val="000000"/>
                <w:sz w:val="18"/>
                <w:vertAlign w:val="subscript"/>
                <w:lang w:val="fr-FR"/>
              </w:rPr>
              <w:t>t</w:t>
            </w:r>
            <w:r w:rsidRPr="00A75C86">
              <w:rPr>
                <w:rFonts w:ascii="Times New Roman"/>
                <w:color w:val="000000"/>
                <w:spacing w:val="67"/>
                <w:sz w:val="18"/>
                <w:vertAlign w:val="subscript"/>
                <w:lang w:val="fr-FR"/>
              </w:rPr>
              <w:t xml:space="preserve"> </w:t>
            </w:r>
            <w:r w:rsidRPr="00A75C86">
              <w:rPr>
                <w:rFonts w:ascii="PQEKJI+CMR9"/>
                <w:color w:val="000000"/>
                <w:sz w:val="18"/>
                <w:lang w:val="fr-FR"/>
              </w:rPr>
              <w:t>+</w:t>
            </w:r>
            <w:r w:rsidRPr="00A75C86">
              <w:rPr>
                <w:rFonts w:ascii="Times New Roman"/>
                <w:color w:val="000000"/>
                <w:spacing w:val="57"/>
                <w:sz w:val="18"/>
                <w:lang w:val="fr-FR"/>
              </w:rPr>
              <w:t xml:space="preserve"> </w:t>
            </w:r>
            <w:r>
              <w:rPr>
                <w:rFonts w:ascii="SBHNPW+CMMI9" w:hAnsi="SBHNPW+CMMI9" w:cs="SBHNPW+CMMI9"/>
                <w:color w:val="000000"/>
                <w:sz w:val="18"/>
              </w:rPr>
              <w:t>β</w:t>
            </w:r>
            <w:r w:rsidRPr="00A75C86">
              <w:rPr>
                <w:rFonts w:ascii="SIQTVC+CMR6"/>
                <w:color w:val="000000"/>
                <w:spacing w:val="5"/>
                <w:sz w:val="18"/>
                <w:vertAlign w:val="subscript"/>
                <w:lang w:val="fr-FR"/>
              </w:rPr>
              <w:t>11</w:t>
            </w:r>
            <w:r w:rsidRPr="00A75C86">
              <w:rPr>
                <w:rFonts w:ascii="KPURIA+CMMI9"/>
                <w:color w:val="000000"/>
                <w:spacing w:val="8"/>
                <w:sz w:val="18"/>
                <w:lang w:val="fr-FR"/>
              </w:rPr>
              <w:t>HDD</w:t>
            </w:r>
            <w:r w:rsidRPr="00A75C86">
              <w:rPr>
                <w:rFonts w:ascii="FCANFO+CMSY6" w:hAnsi="FCANFO+CMSY6" w:cs="FCANFO+CMSY6"/>
                <w:color w:val="000000"/>
                <w:sz w:val="12"/>
                <w:lang w:val="fr-FR"/>
              </w:rPr>
              <w:t>∗</w:t>
            </w:r>
            <w:r w:rsidRPr="00A75C86">
              <w:rPr>
                <w:rFonts w:ascii="INBNNV+CMMI6"/>
                <w:color w:val="000000"/>
                <w:sz w:val="27"/>
                <w:vertAlign w:val="subscript"/>
                <w:lang w:val="fr-FR"/>
              </w:rPr>
              <w:t>t</w:t>
            </w:r>
            <w:r w:rsidRPr="00A75C86">
              <w:rPr>
                <w:rFonts w:ascii="Times New Roman"/>
                <w:color w:val="000000"/>
                <w:spacing w:val="-11"/>
                <w:sz w:val="18"/>
                <w:vertAlign w:val="subscript"/>
                <w:lang w:val="fr-FR"/>
              </w:rPr>
              <w:t xml:space="preserve"> </w:t>
            </w:r>
            <w:r w:rsidRPr="00A75C86">
              <w:rPr>
                <w:rFonts w:ascii="MWJBEU+dsrom8"/>
                <w:color w:val="000000"/>
                <w:sz w:val="18"/>
                <w:lang w:val="fr-FR"/>
              </w:rPr>
              <w:t>1</w:t>
            </w:r>
            <w:r w:rsidRPr="00A75C86">
              <w:rPr>
                <w:rFonts w:ascii="PQEKJI+CMR9"/>
                <w:color w:val="000000"/>
                <w:spacing w:val="-1"/>
                <w:sz w:val="18"/>
                <w:lang w:val="fr-FR"/>
              </w:rPr>
              <w:t>[Post]</w:t>
            </w:r>
            <w:r w:rsidRPr="00A75C86">
              <w:rPr>
                <w:rFonts w:ascii="INBNNV+CMMI6"/>
                <w:color w:val="000000"/>
                <w:sz w:val="27"/>
                <w:vertAlign w:val="subscript"/>
                <w:lang w:val="fr-FR"/>
              </w:rPr>
              <w:t>t</w:t>
            </w:r>
          </w:p>
        </w:tc>
        <w:tc>
          <w:tcPr>
            <w:tcW w:w="20" w:type="dxa"/>
          </w:tcPr>
          <w:p w14:paraId="5F402B0C" w14:textId="77777777" w:rsidR="003820C6" w:rsidRDefault="003820C6">
            <w:pPr>
              <w:spacing w:before="0" w:after="0" w:line="0" w:lineRule="atLeast"/>
              <w:jc w:val="left"/>
              <w:rPr>
                <w:rFonts w:ascii="Times New Roman"/>
                <w:color w:val="000000"/>
                <w:sz w:val="27"/>
              </w:rPr>
            </w:pPr>
          </w:p>
        </w:tc>
        <w:tc>
          <w:tcPr>
            <w:tcW w:w="315" w:type="dxa"/>
          </w:tcPr>
          <w:p w14:paraId="3BC047AC" w14:textId="77777777" w:rsidR="003820C6" w:rsidRDefault="0076004A">
            <w:pPr>
              <w:spacing w:before="0" w:after="0" w:line="179" w:lineRule="exact"/>
              <w:jc w:val="left"/>
              <w:rPr>
                <w:rFonts w:ascii="Times New Roman"/>
                <w:color w:val="000000"/>
                <w:sz w:val="18"/>
              </w:rPr>
            </w:pPr>
            <w:r>
              <w:rPr>
                <w:rFonts w:ascii="PQEKJI+CMR9"/>
                <w:color w:val="000000"/>
                <w:sz w:val="18"/>
              </w:rPr>
              <w:t>(5)</w:t>
            </w:r>
          </w:p>
        </w:tc>
      </w:tr>
    </w:tbl>
    <w:p w14:paraId="0A022F50" w14:textId="77777777" w:rsidR="003820C6" w:rsidRDefault="0076004A">
      <w:pPr>
        <w:spacing w:before="193" w:after="0" w:line="194" w:lineRule="exact"/>
        <w:ind w:left="1612"/>
        <w:jc w:val="left"/>
        <w:rPr>
          <w:rFonts w:ascii="Times New Roman"/>
          <w:color w:val="000000"/>
          <w:sz w:val="18"/>
        </w:rPr>
      </w:pPr>
      <w:r>
        <w:rPr>
          <w:rFonts w:ascii="PQEKJI+CMR9"/>
          <w:color w:val="000000"/>
          <w:sz w:val="18"/>
        </w:rPr>
        <w:t>+</w:t>
      </w:r>
      <w:r>
        <w:rPr>
          <w:rFonts w:ascii="Times New Roman"/>
          <w:color w:val="000000"/>
          <w:spacing w:val="57"/>
          <w:sz w:val="18"/>
        </w:rPr>
        <w:t xml:space="preserve"> </w:t>
      </w:r>
      <w:proofErr w:type="gramStart"/>
      <w:r>
        <w:rPr>
          <w:rFonts w:ascii="SBHNPW+CMMI9" w:hAnsi="SBHNPW+CMMI9" w:cs="SBHNPW+CMMI9"/>
          <w:color w:val="000000"/>
          <w:sz w:val="18"/>
        </w:rPr>
        <w:t>β</w:t>
      </w:r>
      <w:r>
        <w:rPr>
          <w:rFonts w:ascii="SIQTVC+CMR6"/>
          <w:color w:val="000000"/>
          <w:spacing w:val="5"/>
          <w:sz w:val="18"/>
          <w:vertAlign w:val="subscript"/>
        </w:rPr>
        <w:t>12</w:t>
      </w:r>
      <w:r>
        <w:rPr>
          <w:rFonts w:ascii="MWJBEU+dsrom8"/>
          <w:color w:val="000000"/>
          <w:sz w:val="18"/>
        </w:rPr>
        <w:t>1</w:t>
      </w:r>
      <w:r>
        <w:rPr>
          <w:rFonts w:ascii="PQEKJI+CMR9"/>
          <w:color w:val="000000"/>
          <w:spacing w:val="-3"/>
          <w:sz w:val="18"/>
        </w:rPr>
        <w:t>[</w:t>
      </w:r>
      <w:proofErr w:type="gramEnd"/>
      <w:r>
        <w:rPr>
          <w:rFonts w:ascii="PQEKJI+CMR9"/>
          <w:color w:val="000000"/>
          <w:spacing w:val="-3"/>
          <w:sz w:val="18"/>
        </w:rPr>
        <w:t>Treatment</w:t>
      </w:r>
      <w:r>
        <w:rPr>
          <w:rFonts w:ascii="Times New Roman"/>
          <w:color w:val="000000"/>
          <w:spacing w:val="19"/>
          <w:sz w:val="18"/>
        </w:rPr>
        <w:t xml:space="preserve"> </w:t>
      </w:r>
      <w:r>
        <w:rPr>
          <w:rFonts w:ascii="PQEKJI+CMR9"/>
          <w:color w:val="000000"/>
          <w:sz w:val="18"/>
        </w:rPr>
        <w:t>&amp;</w:t>
      </w:r>
      <w:r>
        <w:rPr>
          <w:rFonts w:ascii="Times New Roman"/>
          <w:color w:val="000000"/>
          <w:spacing w:val="16"/>
          <w:sz w:val="18"/>
        </w:rPr>
        <w:t xml:space="preserve"> </w:t>
      </w:r>
      <w:r>
        <w:rPr>
          <w:rFonts w:ascii="PQEKJI+CMR9"/>
          <w:color w:val="000000"/>
          <w:spacing w:val="-1"/>
          <w:sz w:val="18"/>
        </w:rPr>
        <w:t>Post]</w:t>
      </w:r>
      <w:r>
        <w:rPr>
          <w:rFonts w:ascii="INBNNV+CMMI6"/>
          <w:color w:val="000000"/>
          <w:sz w:val="18"/>
          <w:vertAlign w:val="subscript"/>
        </w:rPr>
        <w:t>it</w:t>
      </w:r>
      <w:r>
        <w:rPr>
          <w:rFonts w:ascii="Times New Roman"/>
          <w:color w:val="000000"/>
          <w:spacing w:val="67"/>
          <w:sz w:val="18"/>
          <w:vertAlign w:val="subscript"/>
        </w:rPr>
        <w:t xml:space="preserve"> </w:t>
      </w:r>
      <w:r>
        <w:rPr>
          <w:rFonts w:ascii="PQEKJI+CMR9"/>
          <w:color w:val="000000"/>
          <w:sz w:val="18"/>
        </w:rPr>
        <w:t>+</w:t>
      </w:r>
      <w:r>
        <w:rPr>
          <w:rFonts w:ascii="Times New Roman"/>
          <w:color w:val="000000"/>
          <w:spacing w:val="57"/>
          <w:sz w:val="18"/>
        </w:rPr>
        <w:t xml:space="preserve"> </w:t>
      </w:r>
      <w:r>
        <w:rPr>
          <w:rFonts w:ascii="SBHNPW+CMMI9" w:hAnsi="SBHNPW+CMMI9" w:cs="SBHNPW+CMMI9"/>
          <w:color w:val="000000"/>
          <w:sz w:val="18"/>
        </w:rPr>
        <w:t>β</w:t>
      </w:r>
      <w:r>
        <w:rPr>
          <w:rFonts w:ascii="SIQTVC+CMR6"/>
          <w:color w:val="000000"/>
          <w:spacing w:val="5"/>
          <w:sz w:val="18"/>
          <w:vertAlign w:val="subscript"/>
        </w:rPr>
        <w:t>13</w:t>
      </w:r>
      <w:r>
        <w:rPr>
          <w:rFonts w:ascii="MWJBEU+dsrom8"/>
          <w:color w:val="000000"/>
          <w:sz w:val="18"/>
        </w:rPr>
        <w:t>1</w:t>
      </w:r>
      <w:r>
        <w:rPr>
          <w:rFonts w:ascii="PQEKJI+CMR9"/>
          <w:color w:val="000000"/>
          <w:spacing w:val="-3"/>
          <w:sz w:val="18"/>
        </w:rPr>
        <w:t>[Treatment</w:t>
      </w:r>
      <w:r>
        <w:rPr>
          <w:rFonts w:ascii="Times New Roman"/>
          <w:color w:val="000000"/>
          <w:spacing w:val="19"/>
          <w:sz w:val="18"/>
        </w:rPr>
        <w:t xml:space="preserve"> </w:t>
      </w:r>
      <w:r>
        <w:rPr>
          <w:rFonts w:ascii="PQEKJI+CMR9"/>
          <w:color w:val="000000"/>
          <w:sz w:val="18"/>
        </w:rPr>
        <w:t>&amp;</w:t>
      </w:r>
      <w:r>
        <w:rPr>
          <w:rFonts w:ascii="Times New Roman"/>
          <w:color w:val="000000"/>
          <w:spacing w:val="16"/>
          <w:sz w:val="18"/>
        </w:rPr>
        <w:t xml:space="preserve"> </w:t>
      </w:r>
      <w:r>
        <w:rPr>
          <w:rFonts w:ascii="PQEKJI+CMR9"/>
          <w:color w:val="000000"/>
          <w:spacing w:val="-1"/>
          <w:sz w:val="18"/>
        </w:rPr>
        <w:t>Post]</w:t>
      </w:r>
      <w:proofErr w:type="spellStart"/>
      <w:r>
        <w:rPr>
          <w:rFonts w:ascii="INBNNV+CMMI6"/>
          <w:color w:val="000000"/>
          <w:spacing w:val="10"/>
          <w:sz w:val="18"/>
          <w:vertAlign w:val="subscript"/>
        </w:rPr>
        <w:t>i</w:t>
      </w:r>
      <w:r>
        <w:rPr>
          <w:rFonts w:ascii="EUULBP+CMR9" w:hAnsi="EUULBP+CMR9" w:cs="EUULBP+CMR9"/>
          <w:color w:val="000000"/>
          <w:sz w:val="18"/>
        </w:rPr>
        <w:t>∆</w:t>
      </w:r>
      <w:r>
        <w:rPr>
          <w:rFonts w:ascii="KPURIA+CMMI9"/>
          <w:color w:val="000000"/>
          <w:sz w:val="18"/>
        </w:rPr>
        <w:t>RC</w:t>
      </w:r>
      <w:r>
        <w:rPr>
          <w:rFonts w:ascii="INBNNV+CMMI6"/>
          <w:color w:val="000000"/>
          <w:sz w:val="18"/>
          <w:vertAlign w:val="subscript"/>
        </w:rPr>
        <w:t>i</w:t>
      </w:r>
      <w:proofErr w:type="spellEnd"/>
    </w:p>
    <w:p w14:paraId="10DDC44A" w14:textId="77777777" w:rsidR="003820C6" w:rsidRDefault="0076004A">
      <w:pPr>
        <w:spacing w:before="189" w:after="0" w:line="194" w:lineRule="exact"/>
        <w:ind w:left="1612"/>
        <w:jc w:val="left"/>
        <w:rPr>
          <w:rFonts w:ascii="Times New Roman"/>
          <w:color w:val="000000"/>
          <w:sz w:val="18"/>
        </w:rPr>
      </w:pPr>
      <w:r>
        <w:rPr>
          <w:rFonts w:ascii="PQEKJI+CMR9"/>
          <w:color w:val="000000"/>
          <w:sz w:val="18"/>
        </w:rPr>
        <w:t>+</w:t>
      </w:r>
      <w:r>
        <w:rPr>
          <w:rFonts w:ascii="Times New Roman"/>
          <w:color w:val="000000"/>
          <w:spacing w:val="57"/>
          <w:sz w:val="18"/>
        </w:rPr>
        <w:t xml:space="preserve"> </w:t>
      </w:r>
      <w:proofErr w:type="gramStart"/>
      <w:r>
        <w:rPr>
          <w:rFonts w:ascii="SBHNPW+CMMI9" w:hAnsi="SBHNPW+CMMI9" w:cs="SBHNPW+CMMI9"/>
          <w:color w:val="000000"/>
          <w:sz w:val="18"/>
        </w:rPr>
        <w:t>β</w:t>
      </w:r>
      <w:r>
        <w:rPr>
          <w:rFonts w:ascii="SIQTVC+CMR6"/>
          <w:color w:val="000000"/>
          <w:spacing w:val="5"/>
          <w:sz w:val="18"/>
          <w:vertAlign w:val="subscript"/>
        </w:rPr>
        <w:t>14</w:t>
      </w:r>
      <w:r>
        <w:rPr>
          <w:rFonts w:ascii="KPURIA+CMMI9"/>
          <w:color w:val="000000"/>
          <w:spacing w:val="6"/>
          <w:sz w:val="18"/>
        </w:rPr>
        <w:t>HDD</w:t>
      </w:r>
      <w:r>
        <w:rPr>
          <w:rFonts w:ascii="INBNNV+CMMI6"/>
          <w:color w:val="000000"/>
          <w:spacing w:val="10"/>
          <w:sz w:val="18"/>
          <w:vertAlign w:val="subscript"/>
        </w:rPr>
        <w:t>t</w:t>
      </w:r>
      <w:r>
        <w:rPr>
          <w:rFonts w:ascii="MWJBEU+dsrom8"/>
          <w:color w:val="000000"/>
          <w:sz w:val="18"/>
        </w:rPr>
        <w:t>1</w:t>
      </w:r>
      <w:r>
        <w:rPr>
          <w:rFonts w:ascii="PQEKJI+CMR9"/>
          <w:color w:val="000000"/>
          <w:spacing w:val="-3"/>
          <w:sz w:val="18"/>
        </w:rPr>
        <w:t>[</w:t>
      </w:r>
      <w:proofErr w:type="gramEnd"/>
      <w:r>
        <w:rPr>
          <w:rFonts w:ascii="PQEKJI+CMR9"/>
          <w:color w:val="000000"/>
          <w:spacing w:val="-3"/>
          <w:sz w:val="18"/>
        </w:rPr>
        <w:t>Treatment</w:t>
      </w:r>
      <w:r>
        <w:rPr>
          <w:rFonts w:ascii="Times New Roman"/>
          <w:color w:val="000000"/>
          <w:spacing w:val="19"/>
          <w:sz w:val="18"/>
        </w:rPr>
        <w:t xml:space="preserve"> </w:t>
      </w:r>
      <w:r>
        <w:rPr>
          <w:rFonts w:ascii="PQEKJI+CMR9"/>
          <w:color w:val="000000"/>
          <w:sz w:val="18"/>
        </w:rPr>
        <w:t>&amp;</w:t>
      </w:r>
      <w:r>
        <w:rPr>
          <w:rFonts w:ascii="Times New Roman"/>
          <w:color w:val="000000"/>
          <w:spacing w:val="16"/>
          <w:sz w:val="18"/>
        </w:rPr>
        <w:t xml:space="preserve"> </w:t>
      </w:r>
      <w:r>
        <w:rPr>
          <w:rFonts w:ascii="PQEKJI+CMR9"/>
          <w:color w:val="000000"/>
          <w:spacing w:val="-1"/>
          <w:sz w:val="18"/>
        </w:rPr>
        <w:t>Post]</w:t>
      </w:r>
      <w:r>
        <w:rPr>
          <w:rFonts w:ascii="INBNNV+CMMI6"/>
          <w:color w:val="000000"/>
          <w:sz w:val="18"/>
          <w:vertAlign w:val="subscript"/>
        </w:rPr>
        <w:t>it</w:t>
      </w:r>
      <w:r>
        <w:rPr>
          <w:rFonts w:ascii="Times New Roman"/>
          <w:color w:val="000000"/>
          <w:spacing w:val="67"/>
          <w:sz w:val="18"/>
          <w:vertAlign w:val="subscript"/>
        </w:rPr>
        <w:t xml:space="preserve"> </w:t>
      </w:r>
      <w:r>
        <w:rPr>
          <w:rFonts w:ascii="PQEKJI+CMR9"/>
          <w:color w:val="000000"/>
          <w:sz w:val="18"/>
        </w:rPr>
        <w:t>+</w:t>
      </w:r>
      <w:r>
        <w:rPr>
          <w:rFonts w:ascii="Times New Roman"/>
          <w:color w:val="000000"/>
          <w:spacing w:val="57"/>
          <w:sz w:val="18"/>
        </w:rPr>
        <w:t xml:space="preserve"> </w:t>
      </w:r>
      <w:r>
        <w:rPr>
          <w:rFonts w:ascii="SBHNPW+CMMI9" w:hAnsi="SBHNPW+CMMI9" w:cs="SBHNPW+CMMI9"/>
          <w:color w:val="000000"/>
          <w:sz w:val="18"/>
        </w:rPr>
        <w:t>β</w:t>
      </w:r>
      <w:r>
        <w:rPr>
          <w:rFonts w:ascii="SIQTVC+CMR6"/>
          <w:color w:val="000000"/>
          <w:spacing w:val="5"/>
          <w:sz w:val="18"/>
          <w:vertAlign w:val="subscript"/>
        </w:rPr>
        <w:t>15</w:t>
      </w:r>
      <w:r>
        <w:rPr>
          <w:rFonts w:ascii="KPURIA+CMMI9"/>
          <w:color w:val="000000"/>
          <w:spacing w:val="6"/>
          <w:sz w:val="18"/>
        </w:rPr>
        <w:t>HDD</w:t>
      </w:r>
      <w:r>
        <w:rPr>
          <w:rFonts w:ascii="INBNNV+CMMI6"/>
          <w:color w:val="000000"/>
          <w:spacing w:val="10"/>
          <w:sz w:val="18"/>
          <w:vertAlign w:val="subscript"/>
        </w:rPr>
        <w:t>t</w:t>
      </w:r>
      <w:r>
        <w:rPr>
          <w:rFonts w:ascii="MWJBEU+dsrom8"/>
          <w:color w:val="000000"/>
          <w:sz w:val="18"/>
        </w:rPr>
        <w:t>1</w:t>
      </w:r>
      <w:r>
        <w:rPr>
          <w:rFonts w:ascii="PQEKJI+CMR9"/>
          <w:color w:val="000000"/>
          <w:spacing w:val="-3"/>
          <w:sz w:val="18"/>
        </w:rPr>
        <w:t>[Treatment</w:t>
      </w:r>
      <w:r>
        <w:rPr>
          <w:rFonts w:ascii="Times New Roman"/>
          <w:color w:val="000000"/>
          <w:spacing w:val="19"/>
          <w:sz w:val="18"/>
        </w:rPr>
        <w:t xml:space="preserve"> </w:t>
      </w:r>
      <w:r>
        <w:rPr>
          <w:rFonts w:ascii="PQEKJI+CMR9"/>
          <w:color w:val="000000"/>
          <w:sz w:val="18"/>
        </w:rPr>
        <w:t>&amp;</w:t>
      </w:r>
      <w:r>
        <w:rPr>
          <w:rFonts w:ascii="Times New Roman"/>
          <w:color w:val="000000"/>
          <w:spacing w:val="16"/>
          <w:sz w:val="18"/>
        </w:rPr>
        <w:t xml:space="preserve"> </w:t>
      </w:r>
      <w:r>
        <w:rPr>
          <w:rFonts w:ascii="PQEKJI+CMR9"/>
          <w:color w:val="000000"/>
          <w:spacing w:val="-1"/>
          <w:sz w:val="18"/>
        </w:rPr>
        <w:t>Post]</w:t>
      </w:r>
      <w:proofErr w:type="spellStart"/>
      <w:r>
        <w:rPr>
          <w:rFonts w:ascii="INBNNV+CMMI6"/>
          <w:color w:val="000000"/>
          <w:spacing w:val="10"/>
          <w:sz w:val="18"/>
          <w:vertAlign w:val="subscript"/>
        </w:rPr>
        <w:t>i</w:t>
      </w:r>
      <w:r>
        <w:rPr>
          <w:rFonts w:ascii="EUULBP+CMR9" w:hAnsi="EUULBP+CMR9" w:cs="EUULBP+CMR9"/>
          <w:color w:val="000000"/>
          <w:sz w:val="18"/>
        </w:rPr>
        <w:t>∆</w:t>
      </w:r>
      <w:r>
        <w:rPr>
          <w:rFonts w:ascii="KPURIA+CMMI9"/>
          <w:color w:val="000000"/>
          <w:sz w:val="18"/>
        </w:rPr>
        <w:t>RC</w:t>
      </w:r>
      <w:r>
        <w:rPr>
          <w:rFonts w:ascii="INBNNV+CMMI6"/>
          <w:color w:val="000000"/>
          <w:sz w:val="18"/>
          <w:vertAlign w:val="subscript"/>
        </w:rPr>
        <w:t>i</w:t>
      </w:r>
      <w:proofErr w:type="spellEnd"/>
    </w:p>
    <w:p w14:paraId="26C01583" w14:textId="77777777" w:rsidR="003820C6" w:rsidRDefault="0076004A">
      <w:pPr>
        <w:spacing w:before="114" w:after="0" w:line="252" w:lineRule="exact"/>
        <w:ind w:left="1612"/>
        <w:jc w:val="left"/>
        <w:rPr>
          <w:rFonts w:ascii="Times New Roman"/>
          <w:color w:val="000000"/>
          <w:sz w:val="18"/>
        </w:rPr>
      </w:pPr>
      <w:r>
        <w:rPr>
          <w:rFonts w:ascii="PQEKJI+CMR9"/>
          <w:color w:val="000000"/>
          <w:sz w:val="18"/>
        </w:rPr>
        <w:t>+</w:t>
      </w:r>
      <w:r>
        <w:rPr>
          <w:rFonts w:ascii="Times New Roman"/>
          <w:color w:val="000000"/>
          <w:spacing w:val="57"/>
          <w:sz w:val="18"/>
        </w:rPr>
        <w:t xml:space="preserve"> </w:t>
      </w:r>
      <w:r>
        <w:rPr>
          <w:rFonts w:ascii="SBHNPW+CMMI9" w:hAnsi="SBHNPW+CMMI9" w:cs="SBHNPW+CMMI9"/>
          <w:color w:val="000000"/>
          <w:sz w:val="18"/>
        </w:rPr>
        <w:t>β</w:t>
      </w:r>
      <w:r>
        <w:rPr>
          <w:rFonts w:ascii="SIQTVC+CMR6"/>
          <w:color w:val="000000"/>
          <w:spacing w:val="5"/>
          <w:sz w:val="18"/>
          <w:vertAlign w:val="subscript"/>
        </w:rPr>
        <w:t>16</w:t>
      </w:r>
      <w:r>
        <w:rPr>
          <w:rFonts w:ascii="KPURIA+CMMI9"/>
          <w:color w:val="000000"/>
          <w:spacing w:val="6"/>
          <w:sz w:val="18"/>
        </w:rPr>
        <w:t>HDD</w:t>
      </w:r>
      <w:r>
        <w:rPr>
          <w:rFonts w:ascii="INBNNV+CMMI6"/>
          <w:color w:val="000000"/>
          <w:spacing w:val="-52"/>
          <w:sz w:val="18"/>
          <w:vertAlign w:val="subscript"/>
        </w:rPr>
        <w:t>t</w:t>
      </w:r>
      <w:r>
        <w:rPr>
          <w:rFonts w:ascii="FCANFO+CMSY6" w:hAnsi="FCANFO+CMSY6" w:cs="FCANFO+CMSY6"/>
          <w:color w:val="000000"/>
          <w:spacing w:val="10"/>
          <w:sz w:val="12"/>
        </w:rPr>
        <w:t>∗</w:t>
      </w:r>
      <w:proofErr w:type="gramStart"/>
      <w:r>
        <w:rPr>
          <w:rFonts w:ascii="MWJBEU+dsrom8"/>
          <w:color w:val="000000"/>
          <w:sz w:val="18"/>
        </w:rPr>
        <w:t>1</w:t>
      </w:r>
      <w:r>
        <w:rPr>
          <w:rFonts w:ascii="PQEKJI+CMR9"/>
          <w:color w:val="000000"/>
          <w:spacing w:val="-3"/>
          <w:sz w:val="18"/>
        </w:rPr>
        <w:t>[</w:t>
      </w:r>
      <w:proofErr w:type="gramEnd"/>
      <w:r>
        <w:rPr>
          <w:rFonts w:ascii="PQEKJI+CMR9"/>
          <w:color w:val="000000"/>
          <w:spacing w:val="-3"/>
          <w:sz w:val="18"/>
        </w:rPr>
        <w:t>Treatment</w:t>
      </w:r>
      <w:r>
        <w:rPr>
          <w:rFonts w:ascii="Times New Roman"/>
          <w:color w:val="000000"/>
          <w:spacing w:val="19"/>
          <w:sz w:val="18"/>
        </w:rPr>
        <w:t xml:space="preserve"> </w:t>
      </w:r>
      <w:r>
        <w:rPr>
          <w:rFonts w:ascii="PQEKJI+CMR9"/>
          <w:color w:val="000000"/>
          <w:sz w:val="18"/>
        </w:rPr>
        <w:t>&amp;</w:t>
      </w:r>
      <w:r>
        <w:rPr>
          <w:rFonts w:ascii="Times New Roman"/>
          <w:color w:val="000000"/>
          <w:spacing w:val="16"/>
          <w:sz w:val="18"/>
        </w:rPr>
        <w:t xml:space="preserve"> </w:t>
      </w:r>
      <w:r>
        <w:rPr>
          <w:rFonts w:ascii="PQEKJI+CMR9"/>
          <w:color w:val="000000"/>
          <w:spacing w:val="-1"/>
          <w:sz w:val="18"/>
        </w:rPr>
        <w:t>Post]</w:t>
      </w:r>
      <w:r>
        <w:rPr>
          <w:rFonts w:ascii="INBNNV+CMMI6"/>
          <w:color w:val="000000"/>
          <w:sz w:val="18"/>
          <w:vertAlign w:val="subscript"/>
        </w:rPr>
        <w:t>it</w:t>
      </w:r>
      <w:r>
        <w:rPr>
          <w:rFonts w:ascii="Times New Roman"/>
          <w:color w:val="000000"/>
          <w:spacing w:val="67"/>
          <w:sz w:val="18"/>
          <w:vertAlign w:val="subscript"/>
        </w:rPr>
        <w:t xml:space="preserve"> </w:t>
      </w:r>
      <w:r>
        <w:rPr>
          <w:rFonts w:ascii="PQEKJI+CMR9"/>
          <w:color w:val="000000"/>
          <w:sz w:val="18"/>
        </w:rPr>
        <w:t>+</w:t>
      </w:r>
      <w:r>
        <w:rPr>
          <w:rFonts w:ascii="Times New Roman"/>
          <w:color w:val="000000"/>
          <w:spacing w:val="57"/>
          <w:sz w:val="18"/>
        </w:rPr>
        <w:t xml:space="preserve"> </w:t>
      </w:r>
      <w:r>
        <w:rPr>
          <w:rFonts w:ascii="SBHNPW+CMMI9" w:hAnsi="SBHNPW+CMMI9" w:cs="SBHNPW+CMMI9"/>
          <w:color w:val="000000"/>
          <w:sz w:val="18"/>
        </w:rPr>
        <w:t>β</w:t>
      </w:r>
      <w:r>
        <w:rPr>
          <w:rFonts w:ascii="SIQTVC+CMR6"/>
          <w:color w:val="000000"/>
          <w:spacing w:val="5"/>
          <w:sz w:val="18"/>
          <w:vertAlign w:val="subscript"/>
        </w:rPr>
        <w:t>17</w:t>
      </w:r>
      <w:r>
        <w:rPr>
          <w:rFonts w:ascii="KPURIA+CMMI9"/>
          <w:color w:val="000000"/>
          <w:spacing w:val="6"/>
          <w:sz w:val="18"/>
        </w:rPr>
        <w:t>HDD</w:t>
      </w:r>
      <w:r>
        <w:rPr>
          <w:rFonts w:ascii="INBNNV+CMMI6"/>
          <w:color w:val="000000"/>
          <w:spacing w:val="-52"/>
          <w:sz w:val="18"/>
          <w:vertAlign w:val="subscript"/>
        </w:rPr>
        <w:t>t</w:t>
      </w:r>
      <w:r>
        <w:rPr>
          <w:rFonts w:ascii="FCANFO+CMSY6" w:hAnsi="FCANFO+CMSY6" w:cs="FCANFO+CMSY6"/>
          <w:color w:val="000000"/>
          <w:spacing w:val="10"/>
          <w:sz w:val="12"/>
        </w:rPr>
        <w:t>∗</w:t>
      </w:r>
      <w:r>
        <w:rPr>
          <w:rFonts w:ascii="MWJBEU+dsrom8"/>
          <w:color w:val="000000"/>
          <w:sz w:val="18"/>
        </w:rPr>
        <w:t>1</w:t>
      </w:r>
      <w:r>
        <w:rPr>
          <w:rFonts w:ascii="PQEKJI+CMR9"/>
          <w:color w:val="000000"/>
          <w:spacing w:val="-3"/>
          <w:sz w:val="18"/>
        </w:rPr>
        <w:t>[Treatment</w:t>
      </w:r>
      <w:r>
        <w:rPr>
          <w:rFonts w:ascii="Times New Roman"/>
          <w:color w:val="000000"/>
          <w:spacing w:val="19"/>
          <w:sz w:val="18"/>
        </w:rPr>
        <w:t xml:space="preserve"> </w:t>
      </w:r>
      <w:r>
        <w:rPr>
          <w:rFonts w:ascii="PQEKJI+CMR9"/>
          <w:color w:val="000000"/>
          <w:sz w:val="18"/>
        </w:rPr>
        <w:t>&amp;</w:t>
      </w:r>
      <w:r>
        <w:rPr>
          <w:rFonts w:ascii="Times New Roman"/>
          <w:color w:val="000000"/>
          <w:spacing w:val="16"/>
          <w:sz w:val="18"/>
        </w:rPr>
        <w:t xml:space="preserve"> </w:t>
      </w:r>
      <w:r>
        <w:rPr>
          <w:rFonts w:ascii="PQEKJI+CMR9"/>
          <w:color w:val="000000"/>
          <w:spacing w:val="-1"/>
          <w:sz w:val="18"/>
        </w:rPr>
        <w:t>Post]</w:t>
      </w:r>
      <w:proofErr w:type="spellStart"/>
      <w:r>
        <w:rPr>
          <w:rFonts w:ascii="INBNNV+CMMI6"/>
          <w:color w:val="000000"/>
          <w:spacing w:val="10"/>
          <w:sz w:val="18"/>
          <w:vertAlign w:val="subscript"/>
        </w:rPr>
        <w:t>i</w:t>
      </w:r>
      <w:r>
        <w:rPr>
          <w:rFonts w:ascii="EUULBP+CMR9" w:hAnsi="EUULBP+CMR9" w:cs="EUULBP+CMR9"/>
          <w:color w:val="000000"/>
          <w:sz w:val="18"/>
        </w:rPr>
        <w:t>∆</w:t>
      </w:r>
      <w:r>
        <w:rPr>
          <w:rFonts w:ascii="KPURIA+CMMI9"/>
          <w:color w:val="000000"/>
          <w:sz w:val="18"/>
        </w:rPr>
        <w:t>RC</w:t>
      </w:r>
      <w:r>
        <w:rPr>
          <w:rFonts w:ascii="INBNNV+CMMI6"/>
          <w:color w:val="000000"/>
          <w:sz w:val="18"/>
          <w:vertAlign w:val="subscript"/>
        </w:rPr>
        <w:t>i</w:t>
      </w:r>
      <w:proofErr w:type="spellEnd"/>
      <w:r>
        <w:rPr>
          <w:rFonts w:ascii="Times New Roman"/>
          <w:color w:val="000000"/>
          <w:spacing w:val="67"/>
          <w:sz w:val="18"/>
          <w:vertAlign w:val="subscript"/>
        </w:rPr>
        <w:t xml:space="preserve"> </w:t>
      </w:r>
      <w:r>
        <w:rPr>
          <w:rFonts w:ascii="PQEKJI+CMR9"/>
          <w:color w:val="000000"/>
          <w:sz w:val="18"/>
        </w:rPr>
        <w:t>+</w:t>
      </w:r>
      <w:r>
        <w:rPr>
          <w:rFonts w:ascii="Times New Roman"/>
          <w:color w:val="000000"/>
          <w:spacing w:val="57"/>
          <w:sz w:val="18"/>
        </w:rPr>
        <w:t xml:space="preserve"> </w:t>
      </w:r>
      <w:r>
        <w:rPr>
          <w:rFonts w:ascii="SBHNPW+CMMI9" w:hAnsi="SBHNPW+CMMI9" w:cs="SBHNPW+CMMI9"/>
          <w:color w:val="000000"/>
          <w:sz w:val="18"/>
        </w:rPr>
        <w:t>α</w:t>
      </w:r>
      <w:proofErr w:type="spellStart"/>
      <w:r>
        <w:rPr>
          <w:rFonts w:ascii="INBNNV+CMMI6"/>
          <w:color w:val="000000"/>
          <w:sz w:val="18"/>
          <w:vertAlign w:val="subscript"/>
        </w:rPr>
        <w:t>dw</w:t>
      </w:r>
      <w:proofErr w:type="spellEnd"/>
      <w:r>
        <w:rPr>
          <w:rFonts w:ascii="Times New Roman"/>
          <w:color w:val="000000"/>
          <w:spacing w:val="70"/>
          <w:sz w:val="18"/>
          <w:vertAlign w:val="subscript"/>
        </w:rPr>
        <w:t xml:space="preserve"> </w:t>
      </w:r>
      <w:r>
        <w:rPr>
          <w:rFonts w:ascii="PQEKJI+CMR9"/>
          <w:color w:val="000000"/>
          <w:sz w:val="18"/>
        </w:rPr>
        <w:t>+</w:t>
      </w:r>
      <w:r>
        <w:rPr>
          <w:rFonts w:ascii="Times New Roman"/>
          <w:color w:val="000000"/>
          <w:spacing w:val="57"/>
          <w:sz w:val="18"/>
        </w:rPr>
        <w:t xml:space="preserve"> </w:t>
      </w:r>
      <w:r>
        <w:rPr>
          <w:rFonts w:ascii="SBHNPW+CMMI9" w:hAnsi="SBHNPW+CMMI9" w:cs="SBHNPW+CMMI9"/>
          <w:color w:val="000000"/>
          <w:sz w:val="18"/>
        </w:rPr>
        <w:t>ꢀ</w:t>
      </w:r>
      <w:proofErr w:type="spellStart"/>
      <w:r>
        <w:rPr>
          <w:rFonts w:ascii="INBNNV+CMMI6"/>
          <w:color w:val="000000"/>
          <w:sz w:val="18"/>
          <w:vertAlign w:val="subscript"/>
        </w:rPr>
        <w:t>ith</w:t>
      </w:r>
      <w:proofErr w:type="spellEnd"/>
    </w:p>
    <w:p w14:paraId="09B4CB5D" w14:textId="57DF1B51" w:rsidR="003820C6" w:rsidRPr="00DE1144" w:rsidRDefault="0076004A" w:rsidP="00DE1144">
      <w:pPr>
        <w:spacing w:before="202" w:after="0" w:line="360" w:lineRule="auto"/>
        <w:rPr>
          <w:rFonts w:ascii="Times New Roman"/>
          <w:color w:val="000000"/>
          <w:sz w:val="18"/>
        </w:rPr>
      </w:pPr>
      <w:r>
        <w:rPr>
          <w:rFonts w:ascii="LCARIW+CMR10"/>
          <w:color w:val="000000"/>
          <w:sz w:val="20"/>
        </w:rPr>
        <w:t>The</w:t>
      </w:r>
      <w:r>
        <w:rPr>
          <w:rFonts w:ascii="Times New Roman"/>
          <w:color w:val="000000"/>
          <w:spacing w:val="-2"/>
          <w:sz w:val="20"/>
        </w:rPr>
        <w:t xml:space="preserve"> </w:t>
      </w:r>
      <w:r>
        <w:rPr>
          <w:rFonts w:ascii="LCARIW+CMR10"/>
          <w:color w:val="000000"/>
          <w:spacing w:val="1"/>
          <w:sz w:val="20"/>
        </w:rPr>
        <w:t>model</w:t>
      </w:r>
      <w:r>
        <w:rPr>
          <w:rFonts w:ascii="Times New Roman"/>
          <w:color w:val="000000"/>
          <w:spacing w:val="-3"/>
          <w:sz w:val="20"/>
        </w:rPr>
        <w:t xml:space="preserve"> </w:t>
      </w:r>
      <w:r>
        <w:rPr>
          <w:rFonts w:ascii="LCARIW+CMR10"/>
          <w:color w:val="000000"/>
          <w:sz w:val="20"/>
        </w:rPr>
        <w:t>is</w:t>
      </w:r>
      <w:r>
        <w:rPr>
          <w:rFonts w:ascii="Times New Roman"/>
          <w:color w:val="000000"/>
          <w:spacing w:val="-2"/>
          <w:sz w:val="20"/>
        </w:rPr>
        <w:t xml:space="preserve"> </w:t>
      </w:r>
      <w:r>
        <w:rPr>
          <w:rFonts w:ascii="LCARIW+CMR10"/>
          <w:color w:val="000000"/>
          <w:sz w:val="20"/>
        </w:rPr>
        <w:t>the</w:t>
      </w:r>
      <w:r>
        <w:rPr>
          <w:rFonts w:ascii="Times New Roman"/>
          <w:color w:val="000000"/>
          <w:spacing w:val="-2"/>
          <w:sz w:val="20"/>
        </w:rPr>
        <w:t xml:space="preserve"> </w:t>
      </w:r>
      <w:r>
        <w:rPr>
          <w:rFonts w:ascii="LCARIW+CMR10"/>
          <w:color w:val="000000"/>
          <w:sz w:val="20"/>
        </w:rPr>
        <w:t>same</w:t>
      </w:r>
      <w:r>
        <w:rPr>
          <w:rFonts w:ascii="Times New Roman"/>
          <w:color w:val="000000"/>
          <w:spacing w:val="-2"/>
          <w:sz w:val="20"/>
        </w:rPr>
        <w:t xml:space="preserve"> </w:t>
      </w:r>
      <w:r>
        <w:rPr>
          <w:rFonts w:ascii="LCARIW+CMR10"/>
          <w:color w:val="000000"/>
          <w:sz w:val="20"/>
        </w:rPr>
        <w:t>with</w:t>
      </w:r>
      <w:r>
        <w:rPr>
          <w:rFonts w:ascii="Times New Roman"/>
          <w:color w:val="000000"/>
          <w:spacing w:val="-2"/>
          <w:sz w:val="20"/>
        </w:rPr>
        <w:t xml:space="preserve"> </w:t>
      </w:r>
      <w:r>
        <w:rPr>
          <w:rFonts w:ascii="LCARIW+CMR10"/>
          <w:color w:val="000000"/>
          <w:sz w:val="20"/>
        </w:rPr>
        <w:t>(</w:t>
      </w:r>
      <w:hyperlink w:anchor="br16" w:history="1">
        <w:r>
          <w:rPr>
            <w:rFonts w:ascii="LCARIW+CMR10"/>
            <w:color w:val="000000"/>
            <w:sz w:val="20"/>
          </w:rPr>
          <w:t>3</w:t>
        </w:r>
      </w:hyperlink>
      <w:r>
        <w:rPr>
          <w:rFonts w:ascii="LCARIW+CMR10"/>
          <w:color w:val="000000"/>
          <w:sz w:val="20"/>
        </w:rPr>
        <w:t>)</w:t>
      </w:r>
      <w:r>
        <w:rPr>
          <w:rFonts w:ascii="Times New Roman"/>
          <w:color w:val="000000"/>
          <w:spacing w:val="-2"/>
          <w:sz w:val="20"/>
        </w:rPr>
        <w:t xml:space="preserve"> </w:t>
      </w:r>
      <w:r>
        <w:rPr>
          <w:rFonts w:ascii="LCARIW+CMR10"/>
          <w:color w:val="000000"/>
          <w:sz w:val="20"/>
        </w:rPr>
        <w:t>except</w:t>
      </w:r>
      <w:r>
        <w:rPr>
          <w:rFonts w:ascii="Times New Roman"/>
          <w:color w:val="000000"/>
          <w:spacing w:val="-2"/>
          <w:sz w:val="20"/>
        </w:rPr>
        <w:t xml:space="preserve"> </w:t>
      </w:r>
      <w:r>
        <w:rPr>
          <w:rFonts w:ascii="LCARIW+CMR10"/>
          <w:color w:val="000000"/>
          <w:sz w:val="20"/>
        </w:rPr>
        <w:t>for</w:t>
      </w:r>
      <w:r>
        <w:rPr>
          <w:rFonts w:ascii="Times New Roman"/>
          <w:color w:val="000000"/>
          <w:spacing w:val="-2"/>
          <w:sz w:val="20"/>
        </w:rPr>
        <w:t xml:space="preserve"> </w:t>
      </w:r>
      <w:r>
        <w:rPr>
          <w:rFonts w:ascii="LCARIW+CMR10"/>
          <w:color w:val="000000"/>
          <w:spacing w:val="-1"/>
          <w:sz w:val="20"/>
        </w:rPr>
        <w:t>interaction</w:t>
      </w:r>
      <w:r>
        <w:rPr>
          <w:rFonts w:ascii="Times New Roman"/>
          <w:color w:val="000000"/>
          <w:spacing w:val="-1"/>
          <w:sz w:val="20"/>
        </w:rPr>
        <w:t xml:space="preserve"> </w:t>
      </w:r>
      <w:r>
        <w:rPr>
          <w:rFonts w:ascii="LCARIW+CMR10"/>
          <w:color w:val="000000"/>
          <w:sz w:val="20"/>
        </w:rPr>
        <w:t>terms</w:t>
      </w:r>
      <w:r>
        <w:rPr>
          <w:rFonts w:ascii="Times New Roman"/>
          <w:color w:val="000000"/>
          <w:spacing w:val="-2"/>
          <w:sz w:val="20"/>
        </w:rPr>
        <w:t xml:space="preserve"> </w:t>
      </w:r>
      <w:r>
        <w:rPr>
          <w:rFonts w:ascii="LCARIW+CMR10"/>
          <w:color w:val="000000"/>
          <w:spacing w:val="-1"/>
          <w:sz w:val="20"/>
        </w:rPr>
        <w:t>between</w:t>
      </w:r>
      <w:r>
        <w:rPr>
          <w:rFonts w:ascii="Times New Roman"/>
          <w:color w:val="000000"/>
          <w:spacing w:val="-1"/>
          <w:sz w:val="20"/>
        </w:rPr>
        <w:t xml:space="preserve"> </w:t>
      </w:r>
      <w:r>
        <w:rPr>
          <w:rFonts w:ascii="LCARIW+CMR10"/>
          <w:color w:val="000000"/>
          <w:spacing w:val="-1"/>
          <w:sz w:val="20"/>
        </w:rPr>
        <w:t>treatment-status-relevant</w:t>
      </w:r>
      <w:r>
        <w:rPr>
          <w:rFonts w:ascii="Times New Roman"/>
          <w:color w:val="000000"/>
          <w:spacing w:val="-1"/>
          <w:sz w:val="20"/>
        </w:rPr>
        <w:t xml:space="preserve"> </w:t>
      </w:r>
      <w:r>
        <w:rPr>
          <w:rFonts w:ascii="LCARIW+CMR10"/>
          <w:color w:val="000000"/>
          <w:sz w:val="20"/>
        </w:rPr>
        <w:t>indicator</w:t>
      </w:r>
      <w:r>
        <w:rPr>
          <w:rFonts w:ascii="Times New Roman"/>
          <w:color w:val="000000"/>
          <w:spacing w:val="-2"/>
          <w:sz w:val="20"/>
        </w:rPr>
        <w:t xml:space="preserve"> </w:t>
      </w:r>
      <w:r>
        <w:rPr>
          <w:rFonts w:ascii="LCARIW+CMR10"/>
          <w:color w:val="000000"/>
          <w:spacing w:val="-2"/>
          <w:sz w:val="20"/>
        </w:rPr>
        <w:t>variables</w:t>
      </w:r>
      <w:r w:rsidR="00DE1144">
        <w:rPr>
          <w:rFonts w:ascii="Times New Roman" w:hint="eastAsia"/>
          <w:color w:val="000000"/>
          <w:sz w:val="20"/>
        </w:rPr>
        <w:t xml:space="preserve"> </w:t>
      </w:r>
      <w:r>
        <w:rPr>
          <w:rFonts w:ascii="LCARIW+CMR10"/>
          <w:color w:val="000000"/>
          <w:sz w:val="20"/>
        </w:rPr>
        <w:t>(i.e.,</w:t>
      </w:r>
      <w:r>
        <w:rPr>
          <w:rFonts w:ascii="Times New Roman"/>
          <w:color w:val="000000"/>
          <w:spacing w:val="8"/>
          <w:sz w:val="20"/>
        </w:rPr>
        <w:t xml:space="preserve"> </w:t>
      </w:r>
      <w:r>
        <w:rPr>
          <w:rFonts w:ascii="UCVFQB+dsrom10"/>
          <w:color w:val="000000"/>
          <w:sz w:val="20"/>
        </w:rPr>
        <w:t>1</w:t>
      </w:r>
      <w:r>
        <w:rPr>
          <w:rFonts w:ascii="LCARIW+CMR10"/>
          <w:color w:val="000000"/>
          <w:spacing w:val="-2"/>
          <w:sz w:val="20"/>
        </w:rPr>
        <w:t>[Treatment]</w:t>
      </w:r>
      <w:proofErr w:type="spellStart"/>
      <w:r>
        <w:rPr>
          <w:rFonts w:ascii="FBTFAI+CMMI7"/>
          <w:color w:val="000000"/>
          <w:sz w:val="21"/>
          <w:vertAlign w:val="subscript"/>
        </w:rPr>
        <w:t>i</w:t>
      </w:r>
      <w:proofErr w:type="spellEnd"/>
      <w:r>
        <w:rPr>
          <w:rFonts w:ascii="Times New Roman"/>
          <w:color w:val="000000"/>
          <w:spacing w:val="13"/>
          <w:sz w:val="21"/>
          <w:vertAlign w:val="subscript"/>
        </w:rPr>
        <w:t xml:space="preserve"> </w:t>
      </w:r>
      <w:r>
        <w:rPr>
          <w:rFonts w:ascii="LCARIW+CMR10"/>
          <w:color w:val="000000"/>
          <w:sz w:val="20"/>
        </w:rPr>
        <w:t>and</w:t>
      </w:r>
      <w:r>
        <w:rPr>
          <w:rFonts w:ascii="Times New Roman"/>
          <w:color w:val="000000"/>
          <w:spacing w:val="5"/>
          <w:sz w:val="20"/>
        </w:rPr>
        <w:t xml:space="preserve"> </w:t>
      </w:r>
      <w:r>
        <w:rPr>
          <w:rFonts w:ascii="UCVFQB+dsrom10"/>
          <w:color w:val="000000"/>
          <w:sz w:val="20"/>
        </w:rPr>
        <w:t>1</w:t>
      </w:r>
      <w:r>
        <w:rPr>
          <w:rFonts w:ascii="LCARIW+CMR10"/>
          <w:color w:val="000000"/>
          <w:spacing w:val="-3"/>
          <w:sz w:val="20"/>
        </w:rPr>
        <w:t>[Treatment</w:t>
      </w:r>
      <w:r>
        <w:rPr>
          <w:rFonts w:ascii="Times New Roman"/>
          <w:color w:val="000000"/>
          <w:spacing w:val="19"/>
          <w:sz w:val="20"/>
        </w:rPr>
        <w:t xml:space="preserve"> </w:t>
      </w:r>
      <w:r>
        <w:rPr>
          <w:rFonts w:ascii="LCARIW+CMR10"/>
          <w:color w:val="000000"/>
          <w:sz w:val="20"/>
        </w:rPr>
        <w:t>&amp;</w:t>
      </w:r>
      <w:r>
        <w:rPr>
          <w:rFonts w:ascii="Times New Roman"/>
          <w:color w:val="000000"/>
          <w:spacing w:val="16"/>
          <w:sz w:val="20"/>
        </w:rPr>
        <w:t xml:space="preserve"> </w:t>
      </w:r>
      <w:r>
        <w:rPr>
          <w:rFonts w:ascii="LCARIW+CMR10"/>
          <w:color w:val="000000"/>
          <w:spacing w:val="-1"/>
          <w:sz w:val="20"/>
        </w:rPr>
        <w:t>Post]</w:t>
      </w:r>
      <w:r>
        <w:rPr>
          <w:rFonts w:ascii="FBTFAI+CMMI7"/>
          <w:color w:val="000000"/>
          <w:spacing w:val="5"/>
          <w:sz w:val="21"/>
          <w:vertAlign w:val="subscript"/>
        </w:rPr>
        <w:t>it</w:t>
      </w:r>
      <w:r>
        <w:rPr>
          <w:rFonts w:ascii="LCARIW+CMR10"/>
          <w:color w:val="000000"/>
          <w:sz w:val="20"/>
        </w:rPr>
        <w:t>)</w:t>
      </w:r>
      <w:r>
        <w:rPr>
          <w:rFonts w:ascii="Times New Roman"/>
          <w:color w:val="000000"/>
          <w:spacing w:val="5"/>
          <w:sz w:val="20"/>
        </w:rPr>
        <w:t xml:space="preserve"> </w:t>
      </w:r>
      <w:r>
        <w:rPr>
          <w:rFonts w:ascii="LCARIW+CMR10"/>
          <w:color w:val="000000"/>
          <w:sz w:val="20"/>
        </w:rPr>
        <w:t>and</w:t>
      </w:r>
      <w:r>
        <w:rPr>
          <w:rFonts w:ascii="Times New Roman"/>
          <w:color w:val="000000"/>
          <w:spacing w:val="5"/>
          <w:sz w:val="20"/>
        </w:rPr>
        <w:t xml:space="preserve"> </w:t>
      </w:r>
      <w:r>
        <w:rPr>
          <w:rFonts w:ascii="LSPPBV+CMR10" w:hAnsi="LSPPBV+CMR10" w:cs="LSPPBV+CMR10"/>
          <w:color w:val="000000"/>
          <w:spacing w:val="-1"/>
          <w:sz w:val="20"/>
        </w:rPr>
        <w:t>∆</w:t>
      </w:r>
      <w:proofErr w:type="spellStart"/>
      <w:r>
        <w:rPr>
          <w:rFonts w:ascii="UEIMWF+CMMI10"/>
          <w:color w:val="000000"/>
          <w:sz w:val="20"/>
        </w:rPr>
        <w:t>RC</w:t>
      </w:r>
      <w:r>
        <w:rPr>
          <w:rFonts w:ascii="FBTFAI+CMMI7"/>
          <w:color w:val="000000"/>
          <w:spacing w:val="10"/>
          <w:sz w:val="21"/>
          <w:vertAlign w:val="subscript"/>
        </w:rPr>
        <w:t>i</w:t>
      </w:r>
      <w:proofErr w:type="spellEnd"/>
      <w:r>
        <w:rPr>
          <w:rFonts w:ascii="LCARIW+CMR10"/>
          <w:color w:val="000000"/>
          <w:sz w:val="20"/>
        </w:rPr>
        <w:t>,</w:t>
      </w:r>
      <w:r>
        <w:rPr>
          <w:rFonts w:ascii="Times New Roman"/>
          <w:color w:val="000000"/>
          <w:spacing w:val="7"/>
          <w:sz w:val="20"/>
        </w:rPr>
        <w:t xml:space="preserve"> </w:t>
      </w:r>
      <w:r>
        <w:rPr>
          <w:rFonts w:ascii="LCARIW+CMR10"/>
          <w:color w:val="000000"/>
          <w:sz w:val="20"/>
        </w:rPr>
        <w:t>where</w:t>
      </w:r>
      <w:r>
        <w:rPr>
          <w:rFonts w:ascii="Times New Roman"/>
          <w:color w:val="000000"/>
          <w:spacing w:val="5"/>
          <w:sz w:val="20"/>
        </w:rPr>
        <w:t xml:space="preserve"> </w:t>
      </w:r>
      <w:r>
        <w:rPr>
          <w:rFonts w:ascii="LSPPBV+CMR10" w:hAnsi="LSPPBV+CMR10" w:cs="LSPPBV+CMR10"/>
          <w:color w:val="000000"/>
          <w:spacing w:val="-1"/>
          <w:sz w:val="20"/>
        </w:rPr>
        <w:t>∆</w:t>
      </w:r>
      <w:proofErr w:type="spellStart"/>
      <w:r>
        <w:rPr>
          <w:rFonts w:ascii="UEIMWF+CMMI10"/>
          <w:color w:val="000000"/>
          <w:sz w:val="20"/>
        </w:rPr>
        <w:t>RC</w:t>
      </w:r>
      <w:r>
        <w:rPr>
          <w:rFonts w:ascii="FBTFAI+CMMI7"/>
          <w:color w:val="000000"/>
          <w:sz w:val="21"/>
          <w:vertAlign w:val="subscript"/>
        </w:rPr>
        <w:t>i</w:t>
      </w:r>
      <w:proofErr w:type="spellEnd"/>
      <w:r>
        <w:rPr>
          <w:rFonts w:ascii="Times New Roman"/>
          <w:color w:val="000000"/>
          <w:spacing w:val="13"/>
          <w:sz w:val="21"/>
          <w:vertAlign w:val="subscript"/>
        </w:rPr>
        <w:t xml:space="preserve"> </w:t>
      </w:r>
      <w:r>
        <w:rPr>
          <w:rFonts w:ascii="LCARIW+CMR10"/>
          <w:color w:val="000000"/>
          <w:sz w:val="20"/>
        </w:rPr>
        <w:t>is</w:t>
      </w:r>
      <w:r>
        <w:rPr>
          <w:rFonts w:ascii="Times New Roman"/>
          <w:color w:val="000000"/>
          <w:spacing w:val="5"/>
          <w:sz w:val="20"/>
        </w:rPr>
        <w:t xml:space="preserve"> </w:t>
      </w:r>
      <w:r>
        <w:rPr>
          <w:rFonts w:ascii="LCARIW+CMR10"/>
          <w:color w:val="000000"/>
          <w:sz w:val="20"/>
        </w:rPr>
        <w:t>the</w:t>
      </w:r>
      <w:r>
        <w:rPr>
          <w:rFonts w:ascii="Times New Roman"/>
          <w:color w:val="000000"/>
          <w:spacing w:val="5"/>
          <w:sz w:val="20"/>
        </w:rPr>
        <w:t xml:space="preserve"> </w:t>
      </w:r>
      <w:r>
        <w:rPr>
          <w:rFonts w:ascii="LCARIW+CMR10"/>
          <w:color w:val="000000"/>
          <w:sz w:val="20"/>
        </w:rPr>
        <w:t>di</w:t>
      </w:r>
      <w:r>
        <w:rPr>
          <w:rFonts w:ascii="LSPPBV+CMR10" w:hAnsi="LSPPBV+CMR10" w:cs="LSPPBV+CMR10"/>
          <w:color w:val="000000"/>
          <w:sz w:val="20"/>
        </w:rPr>
        <w:t>ﬀ</w:t>
      </w:r>
      <w:r>
        <w:rPr>
          <w:rFonts w:ascii="LCARIW+CMR10"/>
          <w:color w:val="000000"/>
          <w:sz w:val="20"/>
        </w:rPr>
        <w:t>erence</w:t>
      </w:r>
      <w:r>
        <w:rPr>
          <w:rFonts w:ascii="Times New Roman"/>
          <w:color w:val="000000"/>
          <w:spacing w:val="5"/>
          <w:sz w:val="20"/>
        </w:rPr>
        <w:t xml:space="preserve"> </w:t>
      </w:r>
      <w:r>
        <w:rPr>
          <w:rFonts w:ascii="LCARIW+CMR10"/>
          <w:color w:val="000000"/>
          <w:spacing w:val="-1"/>
          <w:sz w:val="20"/>
        </w:rPr>
        <w:t>between</w:t>
      </w:r>
      <w:r>
        <w:rPr>
          <w:rFonts w:ascii="Times New Roman"/>
          <w:color w:val="000000"/>
          <w:spacing w:val="6"/>
          <w:sz w:val="20"/>
        </w:rPr>
        <w:t xml:space="preserve"> </w:t>
      </w:r>
      <w:r>
        <w:rPr>
          <w:rFonts w:ascii="LCARIW+CMR10"/>
          <w:color w:val="000000"/>
          <w:sz w:val="20"/>
        </w:rPr>
        <w:t>the</w:t>
      </w:r>
      <w:r>
        <w:rPr>
          <w:rFonts w:ascii="Times New Roman"/>
          <w:color w:val="000000"/>
          <w:spacing w:val="5"/>
          <w:sz w:val="20"/>
        </w:rPr>
        <w:t xml:space="preserve"> </w:t>
      </w:r>
      <w:r>
        <w:rPr>
          <w:rFonts w:ascii="LCARIW+CMR10"/>
          <w:color w:val="000000"/>
          <w:sz w:val="20"/>
        </w:rPr>
        <w:t>peak-hour</w:t>
      </w:r>
      <w:r w:rsidR="00DE1144">
        <w:rPr>
          <w:rFonts w:ascii="Times New Roman" w:hint="eastAsia"/>
          <w:color w:val="000000"/>
          <w:sz w:val="20"/>
        </w:rPr>
        <w:t xml:space="preserve"> </w:t>
      </w:r>
      <w:r>
        <w:rPr>
          <w:rFonts w:ascii="LCARIW+CMR10"/>
          <w:color w:val="000000"/>
          <w:sz w:val="20"/>
        </w:rPr>
        <w:t>prices</w:t>
      </w:r>
      <w:r>
        <w:rPr>
          <w:rFonts w:ascii="Times New Roman"/>
          <w:color w:val="000000"/>
          <w:spacing w:val="6"/>
          <w:sz w:val="20"/>
        </w:rPr>
        <w:t xml:space="preserve"> </w:t>
      </w:r>
      <w:r>
        <w:rPr>
          <w:rFonts w:ascii="LCARIW+CMR10"/>
          <w:color w:val="000000"/>
          <w:sz w:val="20"/>
        </w:rPr>
        <w:t>in</w:t>
      </w:r>
      <w:r>
        <w:rPr>
          <w:rFonts w:ascii="Times New Roman"/>
          <w:color w:val="000000"/>
          <w:spacing w:val="6"/>
          <w:sz w:val="20"/>
        </w:rPr>
        <w:t xml:space="preserve"> </w:t>
      </w:r>
      <w:r>
        <w:rPr>
          <w:rFonts w:ascii="LCARIW+CMR10"/>
          <w:color w:val="000000"/>
          <w:sz w:val="20"/>
        </w:rPr>
        <w:t>the</w:t>
      </w:r>
      <w:r>
        <w:rPr>
          <w:rFonts w:ascii="Times New Roman"/>
          <w:color w:val="000000"/>
          <w:spacing w:val="6"/>
          <w:sz w:val="20"/>
        </w:rPr>
        <w:t xml:space="preserve"> </w:t>
      </w:r>
      <w:r>
        <w:rPr>
          <w:rFonts w:ascii="LCARIW+CMR10"/>
          <w:color w:val="000000"/>
          <w:spacing w:val="-1"/>
          <w:sz w:val="20"/>
        </w:rPr>
        <w:t>treatment</w:t>
      </w:r>
      <w:r>
        <w:rPr>
          <w:rFonts w:ascii="Times New Roman"/>
          <w:color w:val="000000"/>
          <w:spacing w:val="7"/>
          <w:sz w:val="20"/>
        </w:rPr>
        <w:t xml:space="preserve"> </w:t>
      </w:r>
      <w:r>
        <w:rPr>
          <w:rFonts w:ascii="LCARIW+CMR10"/>
          <w:color w:val="000000"/>
          <w:spacing w:val="2"/>
          <w:sz w:val="20"/>
        </w:rPr>
        <w:t>period</w:t>
      </w:r>
      <w:r>
        <w:rPr>
          <w:rFonts w:ascii="Times New Roman"/>
          <w:color w:val="000000"/>
          <w:spacing w:val="4"/>
          <w:sz w:val="20"/>
        </w:rPr>
        <w:t xml:space="preserve"> </w:t>
      </w:r>
      <w:r>
        <w:rPr>
          <w:rFonts w:ascii="LCARIW+CMR10"/>
          <w:color w:val="000000"/>
          <w:sz w:val="20"/>
        </w:rPr>
        <w:t>and</w:t>
      </w:r>
      <w:r>
        <w:rPr>
          <w:rFonts w:ascii="Times New Roman"/>
          <w:color w:val="000000"/>
          <w:spacing w:val="6"/>
          <w:sz w:val="20"/>
        </w:rPr>
        <w:t xml:space="preserve"> </w:t>
      </w:r>
      <w:r>
        <w:rPr>
          <w:rFonts w:ascii="LCARIW+CMR10"/>
          <w:color w:val="000000"/>
          <w:sz w:val="20"/>
        </w:rPr>
        <w:t>the</w:t>
      </w:r>
      <w:r>
        <w:rPr>
          <w:rFonts w:ascii="Times New Roman"/>
          <w:color w:val="000000"/>
          <w:spacing w:val="6"/>
          <w:sz w:val="20"/>
        </w:rPr>
        <w:t xml:space="preserve"> </w:t>
      </w:r>
      <w:r>
        <w:rPr>
          <w:rFonts w:ascii="LCARIW+CMR10" w:hAnsi="LCARIW+CMR10" w:cs="LCARIW+CMR10"/>
          <w:color w:val="000000"/>
          <w:sz w:val="20"/>
        </w:rPr>
        <w:t>ﬂat</w:t>
      </w:r>
      <w:r>
        <w:rPr>
          <w:rFonts w:ascii="Times New Roman"/>
          <w:color w:val="000000"/>
          <w:spacing w:val="6"/>
          <w:sz w:val="20"/>
        </w:rPr>
        <w:t xml:space="preserve"> </w:t>
      </w:r>
      <w:r>
        <w:rPr>
          <w:rFonts w:ascii="LCARIW+CMR10"/>
          <w:color w:val="000000"/>
          <w:sz w:val="20"/>
        </w:rPr>
        <w:t>rate</w:t>
      </w:r>
      <w:r>
        <w:rPr>
          <w:rFonts w:ascii="Times New Roman"/>
          <w:color w:val="000000"/>
          <w:spacing w:val="6"/>
          <w:sz w:val="20"/>
        </w:rPr>
        <w:t xml:space="preserve"> </w:t>
      </w:r>
      <w:r>
        <w:rPr>
          <w:rFonts w:ascii="LCARIW+CMR10"/>
          <w:color w:val="000000"/>
          <w:sz w:val="20"/>
        </w:rPr>
        <w:t>in</w:t>
      </w:r>
      <w:r>
        <w:rPr>
          <w:rFonts w:ascii="Times New Roman"/>
          <w:color w:val="000000"/>
          <w:spacing w:val="6"/>
          <w:sz w:val="20"/>
        </w:rPr>
        <w:t xml:space="preserve"> </w:t>
      </w:r>
      <w:r>
        <w:rPr>
          <w:rFonts w:ascii="LCARIW+CMR10"/>
          <w:color w:val="000000"/>
          <w:sz w:val="20"/>
        </w:rPr>
        <w:t>the</w:t>
      </w:r>
      <w:r>
        <w:rPr>
          <w:rFonts w:ascii="Times New Roman"/>
          <w:color w:val="000000"/>
          <w:spacing w:val="6"/>
          <w:sz w:val="20"/>
        </w:rPr>
        <w:t xml:space="preserve"> </w:t>
      </w:r>
      <w:r>
        <w:rPr>
          <w:rFonts w:ascii="LCARIW+CMR10"/>
          <w:color w:val="000000"/>
          <w:sz w:val="20"/>
        </w:rPr>
        <w:t>baseline</w:t>
      </w:r>
      <w:r>
        <w:rPr>
          <w:rFonts w:ascii="Times New Roman"/>
          <w:color w:val="000000"/>
          <w:spacing w:val="6"/>
          <w:sz w:val="20"/>
        </w:rPr>
        <w:t xml:space="preserve"> </w:t>
      </w:r>
      <w:r>
        <w:rPr>
          <w:rFonts w:ascii="LCARIW+CMR10"/>
          <w:color w:val="000000"/>
          <w:spacing w:val="2"/>
          <w:sz w:val="20"/>
        </w:rPr>
        <w:t>period.</w:t>
      </w:r>
      <w:r>
        <w:rPr>
          <w:rFonts w:ascii="Times New Roman"/>
          <w:color w:val="000000"/>
          <w:spacing w:val="33"/>
          <w:sz w:val="20"/>
        </w:rPr>
        <w:t xml:space="preserve"> </w:t>
      </w:r>
      <w:r>
        <w:rPr>
          <w:rFonts w:ascii="LCARIW+CMR10"/>
          <w:color w:val="000000"/>
          <w:sz w:val="20"/>
        </w:rPr>
        <w:t>The</w:t>
      </w:r>
      <w:r>
        <w:rPr>
          <w:rFonts w:ascii="Times New Roman"/>
          <w:color w:val="000000"/>
          <w:spacing w:val="6"/>
          <w:sz w:val="20"/>
        </w:rPr>
        <w:t xml:space="preserve"> </w:t>
      </w:r>
      <w:r>
        <w:rPr>
          <w:rFonts w:ascii="LCARIW+CMR10"/>
          <w:color w:val="000000"/>
          <w:spacing w:val="2"/>
          <w:sz w:val="20"/>
        </w:rPr>
        <w:t>coe</w:t>
      </w:r>
      <w:r>
        <w:rPr>
          <w:rFonts w:ascii="LSPPBV+CMR10" w:hAnsi="LSPPBV+CMR10" w:cs="LSPPBV+CMR10"/>
          <w:color w:val="000000"/>
          <w:spacing w:val="-1"/>
          <w:sz w:val="20"/>
        </w:rPr>
        <w:t>ﬃ</w:t>
      </w:r>
      <w:r>
        <w:rPr>
          <w:rFonts w:ascii="LCARIW+CMR10"/>
          <w:color w:val="000000"/>
          <w:spacing w:val="-1"/>
          <w:sz w:val="20"/>
        </w:rPr>
        <w:t>cients</w:t>
      </w:r>
      <w:r>
        <w:rPr>
          <w:rFonts w:ascii="Times New Roman"/>
          <w:color w:val="000000"/>
          <w:spacing w:val="7"/>
          <w:sz w:val="20"/>
        </w:rPr>
        <w:t xml:space="preserve"> </w:t>
      </w:r>
      <w:r>
        <w:rPr>
          <w:rFonts w:ascii="LCARIW+CMR10"/>
          <w:color w:val="000000"/>
          <w:sz w:val="20"/>
        </w:rPr>
        <w:t>of</w:t>
      </w:r>
      <w:r>
        <w:rPr>
          <w:rFonts w:ascii="Times New Roman"/>
          <w:color w:val="000000"/>
          <w:spacing w:val="6"/>
          <w:sz w:val="20"/>
        </w:rPr>
        <w:t xml:space="preserve"> </w:t>
      </w:r>
      <w:r>
        <w:rPr>
          <w:rFonts w:ascii="LCARIW+CMR10"/>
          <w:color w:val="000000"/>
          <w:sz w:val="20"/>
        </w:rPr>
        <w:t>those</w:t>
      </w:r>
      <w:r>
        <w:rPr>
          <w:rFonts w:ascii="Times New Roman"/>
          <w:color w:val="000000"/>
          <w:spacing w:val="6"/>
          <w:sz w:val="20"/>
        </w:rPr>
        <w:t xml:space="preserve"> </w:t>
      </w:r>
      <w:r>
        <w:rPr>
          <w:rFonts w:ascii="LCARIW+CMR10"/>
          <w:color w:val="000000"/>
          <w:spacing w:val="-1"/>
          <w:sz w:val="20"/>
        </w:rPr>
        <w:lastRenderedPageBreak/>
        <w:t>interaction</w:t>
      </w:r>
      <w:r>
        <w:rPr>
          <w:rFonts w:ascii="Times New Roman"/>
          <w:color w:val="000000"/>
          <w:spacing w:val="7"/>
          <w:sz w:val="20"/>
        </w:rPr>
        <w:t xml:space="preserve"> </w:t>
      </w:r>
      <w:r>
        <w:rPr>
          <w:rFonts w:ascii="LCARIW+CMR10"/>
          <w:color w:val="000000"/>
          <w:sz w:val="20"/>
        </w:rPr>
        <w:t>terms</w:t>
      </w:r>
      <w:r w:rsidR="00DE1144">
        <w:rPr>
          <w:rFonts w:ascii="Times New Roman" w:hint="eastAsia"/>
          <w:color w:val="000000"/>
          <w:sz w:val="18"/>
        </w:rPr>
        <w:t xml:space="preserve"> </w:t>
      </w:r>
      <w:r>
        <w:rPr>
          <w:rFonts w:ascii="LCARIW+CMR10"/>
          <w:color w:val="000000"/>
          <w:sz w:val="20"/>
        </w:rPr>
        <w:t>capture</w:t>
      </w:r>
      <w:r>
        <w:rPr>
          <w:rFonts w:ascii="Times New Roman"/>
          <w:color w:val="000000"/>
          <w:spacing w:val="24"/>
          <w:sz w:val="20"/>
        </w:rPr>
        <w:t xml:space="preserve"> </w:t>
      </w:r>
      <w:r>
        <w:rPr>
          <w:rFonts w:ascii="LCARIW+CMR10"/>
          <w:color w:val="000000"/>
          <w:sz w:val="20"/>
        </w:rPr>
        <w:t>the</w:t>
      </w:r>
      <w:r>
        <w:rPr>
          <w:rFonts w:ascii="Times New Roman"/>
          <w:color w:val="000000"/>
          <w:spacing w:val="24"/>
          <w:sz w:val="20"/>
        </w:rPr>
        <w:t xml:space="preserve"> </w:t>
      </w:r>
      <w:r>
        <w:rPr>
          <w:rFonts w:ascii="LCARIW+CMR10"/>
          <w:color w:val="000000"/>
          <w:sz w:val="20"/>
        </w:rPr>
        <w:t>impacts</w:t>
      </w:r>
      <w:r>
        <w:rPr>
          <w:rFonts w:ascii="Times New Roman"/>
          <w:color w:val="000000"/>
          <w:spacing w:val="24"/>
          <w:sz w:val="20"/>
        </w:rPr>
        <w:t xml:space="preserve"> </w:t>
      </w:r>
      <w:r>
        <w:rPr>
          <w:rFonts w:ascii="LCARIW+CMR10"/>
          <w:color w:val="000000"/>
          <w:sz w:val="20"/>
        </w:rPr>
        <w:t>of</w:t>
      </w:r>
      <w:r>
        <w:rPr>
          <w:rFonts w:ascii="Times New Roman"/>
          <w:color w:val="000000"/>
          <w:spacing w:val="24"/>
          <w:sz w:val="20"/>
        </w:rPr>
        <w:t xml:space="preserve"> </w:t>
      </w:r>
      <w:r>
        <w:rPr>
          <w:rFonts w:ascii="LCARIW+CMR10"/>
          <w:color w:val="000000"/>
          <w:spacing w:val="-1"/>
          <w:sz w:val="20"/>
        </w:rPr>
        <w:t>deploying</w:t>
      </w:r>
      <w:r>
        <w:rPr>
          <w:rFonts w:ascii="Times New Roman"/>
          <w:color w:val="000000"/>
          <w:spacing w:val="25"/>
          <w:sz w:val="20"/>
        </w:rPr>
        <w:t xml:space="preserve"> </w:t>
      </w:r>
      <w:r>
        <w:rPr>
          <w:rFonts w:ascii="LCARIW+CMR10"/>
          <w:color w:val="000000"/>
          <w:sz w:val="20"/>
        </w:rPr>
        <w:t>the</w:t>
      </w:r>
      <w:r>
        <w:rPr>
          <w:rFonts w:ascii="Times New Roman"/>
          <w:color w:val="000000"/>
          <w:spacing w:val="24"/>
          <w:sz w:val="20"/>
        </w:rPr>
        <w:t xml:space="preserve"> </w:t>
      </w:r>
      <w:r>
        <w:rPr>
          <w:rFonts w:ascii="LCARIW+CMR10"/>
          <w:color w:val="000000"/>
          <w:sz w:val="20"/>
        </w:rPr>
        <w:t>TOU</w:t>
      </w:r>
      <w:r>
        <w:rPr>
          <w:rFonts w:ascii="Times New Roman"/>
          <w:color w:val="000000"/>
          <w:spacing w:val="24"/>
          <w:sz w:val="20"/>
        </w:rPr>
        <w:t xml:space="preserve"> </w:t>
      </w:r>
      <w:r>
        <w:rPr>
          <w:rFonts w:ascii="LCARIW+CMR10"/>
          <w:color w:val="000000"/>
          <w:sz w:val="20"/>
        </w:rPr>
        <w:t>tari</w:t>
      </w:r>
      <w:r>
        <w:rPr>
          <w:rFonts w:ascii="LSPPBV+CMR10" w:hAnsi="LSPPBV+CMR10" w:cs="LSPPBV+CMR10"/>
          <w:color w:val="000000"/>
          <w:sz w:val="20"/>
        </w:rPr>
        <w:t>ﬀ</w:t>
      </w:r>
      <w:r>
        <w:rPr>
          <w:rFonts w:ascii="LCARIW+CMR10"/>
          <w:color w:val="000000"/>
          <w:sz w:val="20"/>
        </w:rPr>
        <w:t>s</w:t>
      </w:r>
      <w:r>
        <w:rPr>
          <w:rFonts w:ascii="Times New Roman"/>
          <w:color w:val="000000"/>
          <w:spacing w:val="24"/>
          <w:sz w:val="20"/>
        </w:rPr>
        <w:t xml:space="preserve"> </w:t>
      </w:r>
      <w:r>
        <w:rPr>
          <w:rFonts w:ascii="LCARIW+CMR10"/>
          <w:color w:val="000000"/>
          <w:sz w:val="20"/>
        </w:rPr>
        <w:t>on</w:t>
      </w:r>
      <w:r>
        <w:rPr>
          <w:rFonts w:ascii="Times New Roman"/>
          <w:color w:val="000000"/>
          <w:spacing w:val="24"/>
          <w:sz w:val="20"/>
        </w:rPr>
        <w:t xml:space="preserve"> </w:t>
      </w:r>
      <w:r>
        <w:rPr>
          <w:rFonts w:ascii="LCARIW+CMR10"/>
          <w:color w:val="000000"/>
          <w:sz w:val="20"/>
        </w:rPr>
        <w:t>household</w:t>
      </w:r>
      <w:r>
        <w:rPr>
          <w:rFonts w:ascii="Times New Roman"/>
          <w:color w:val="000000"/>
          <w:spacing w:val="24"/>
          <w:sz w:val="20"/>
        </w:rPr>
        <w:t xml:space="preserve"> </w:t>
      </w:r>
      <w:r>
        <w:rPr>
          <w:rFonts w:ascii="LCARIW+CMR10"/>
          <w:color w:val="000000"/>
          <w:spacing w:val="-1"/>
          <w:sz w:val="20"/>
        </w:rPr>
        <w:t>electricity</w:t>
      </w:r>
      <w:r>
        <w:rPr>
          <w:rFonts w:ascii="Times New Roman"/>
          <w:color w:val="000000"/>
          <w:spacing w:val="25"/>
          <w:sz w:val="20"/>
        </w:rPr>
        <w:t xml:space="preserve"> </w:t>
      </w:r>
      <w:r>
        <w:rPr>
          <w:rFonts w:ascii="LCARIW+CMR10"/>
          <w:color w:val="000000"/>
          <w:sz w:val="20"/>
        </w:rPr>
        <w:t>consumption</w:t>
      </w:r>
      <w:r>
        <w:rPr>
          <w:rFonts w:ascii="Times New Roman"/>
          <w:color w:val="000000"/>
          <w:spacing w:val="24"/>
          <w:sz w:val="20"/>
        </w:rPr>
        <w:t xml:space="preserve"> </w:t>
      </w:r>
      <w:r>
        <w:rPr>
          <w:rFonts w:ascii="LCARIW+CMR10"/>
          <w:color w:val="000000"/>
          <w:sz w:val="20"/>
        </w:rPr>
        <w:t>as</w:t>
      </w:r>
      <w:r>
        <w:rPr>
          <w:rFonts w:ascii="Times New Roman"/>
          <w:color w:val="000000"/>
          <w:spacing w:val="24"/>
          <w:sz w:val="20"/>
        </w:rPr>
        <w:t xml:space="preserve"> </w:t>
      </w:r>
      <w:r>
        <w:rPr>
          <w:rFonts w:ascii="LCARIW+CMR10"/>
          <w:color w:val="000000"/>
          <w:sz w:val="20"/>
        </w:rPr>
        <w:t>a</w:t>
      </w:r>
      <w:r>
        <w:rPr>
          <w:rFonts w:ascii="Times New Roman"/>
          <w:color w:val="000000"/>
          <w:spacing w:val="24"/>
          <w:sz w:val="20"/>
        </w:rPr>
        <w:t xml:space="preserve"> </w:t>
      </w:r>
      <w:r>
        <w:rPr>
          <w:rFonts w:ascii="LCARIW+CMR10"/>
          <w:color w:val="000000"/>
          <w:sz w:val="20"/>
        </w:rPr>
        <w:t>linear</w:t>
      </w:r>
      <w:r>
        <w:rPr>
          <w:rFonts w:ascii="Times New Roman"/>
          <w:color w:val="000000"/>
          <w:spacing w:val="24"/>
          <w:sz w:val="20"/>
        </w:rPr>
        <w:t xml:space="preserve"> </w:t>
      </w:r>
      <w:r>
        <w:rPr>
          <w:rFonts w:ascii="LCARIW+CMR10"/>
          <w:color w:val="000000"/>
          <w:sz w:val="20"/>
        </w:rPr>
        <w:t>function</w:t>
      </w:r>
      <w:r>
        <w:rPr>
          <w:rFonts w:ascii="Times New Roman"/>
          <w:color w:val="000000"/>
          <w:spacing w:val="24"/>
          <w:sz w:val="20"/>
        </w:rPr>
        <w:t xml:space="preserve"> </w:t>
      </w:r>
      <w:r>
        <w:rPr>
          <w:rFonts w:ascii="LCARIW+CMR10"/>
          <w:color w:val="000000"/>
          <w:sz w:val="20"/>
        </w:rPr>
        <w:t>of</w:t>
      </w:r>
      <w:r w:rsidR="00DE1144">
        <w:rPr>
          <w:rFonts w:ascii="Times New Roman" w:hint="eastAsia"/>
          <w:color w:val="000000"/>
          <w:sz w:val="18"/>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degree</w:t>
      </w:r>
      <w:r>
        <w:rPr>
          <w:rFonts w:ascii="Times New Roman"/>
          <w:color w:val="000000"/>
          <w:spacing w:val="16"/>
          <w:sz w:val="20"/>
        </w:rPr>
        <w:t xml:space="preserve"> </w:t>
      </w:r>
      <w:r>
        <w:rPr>
          <w:rFonts w:ascii="LCARIW+CMR10"/>
          <w:color w:val="000000"/>
          <w:sz w:val="20"/>
        </w:rPr>
        <w:t>of</w:t>
      </w:r>
      <w:r>
        <w:rPr>
          <w:rFonts w:ascii="Times New Roman"/>
          <w:color w:val="000000"/>
          <w:spacing w:val="17"/>
          <w:sz w:val="20"/>
        </w:rPr>
        <w:t xml:space="preserve"> </w:t>
      </w:r>
      <w:r>
        <w:rPr>
          <w:rFonts w:ascii="LCARIW+CMR10"/>
          <w:color w:val="000000"/>
          <w:sz w:val="20"/>
        </w:rPr>
        <w:t>peak-demand-hour</w:t>
      </w:r>
      <w:r>
        <w:rPr>
          <w:rFonts w:ascii="Times New Roman"/>
          <w:color w:val="000000"/>
          <w:spacing w:val="16"/>
          <w:sz w:val="20"/>
        </w:rPr>
        <w:t xml:space="preserve"> </w:t>
      </w:r>
      <w:r>
        <w:rPr>
          <w:rFonts w:ascii="LCARIW+CMR10"/>
          <w:color w:val="000000"/>
          <w:sz w:val="20"/>
        </w:rPr>
        <w:t>price</w:t>
      </w:r>
      <w:r>
        <w:rPr>
          <w:rFonts w:ascii="Times New Roman"/>
          <w:color w:val="000000"/>
          <w:spacing w:val="16"/>
          <w:sz w:val="20"/>
        </w:rPr>
        <w:t xml:space="preserve"> </w:t>
      </w:r>
      <w:r>
        <w:rPr>
          <w:rFonts w:ascii="LCARIW+CMR10"/>
          <w:color w:val="000000"/>
          <w:spacing w:val="-1"/>
          <w:sz w:val="20"/>
        </w:rPr>
        <w:t>changes.</w:t>
      </w:r>
    </w:p>
    <w:p w14:paraId="7F041919" w14:textId="071E6527" w:rsidR="003820C6" w:rsidRDefault="0076004A" w:rsidP="00DE1144">
      <w:pPr>
        <w:spacing w:before="134" w:after="0" w:line="360" w:lineRule="auto"/>
        <w:ind w:firstLine="299"/>
        <w:rPr>
          <w:rFonts w:ascii="Times New Roman"/>
          <w:color w:val="000000"/>
          <w:sz w:val="20"/>
        </w:rPr>
      </w:pPr>
      <w:r>
        <w:rPr>
          <w:rFonts w:ascii="LCARIW+CMR10"/>
          <w:color w:val="000000"/>
          <w:sz w:val="20"/>
        </w:rPr>
        <w:t>The</w:t>
      </w:r>
      <w:r>
        <w:rPr>
          <w:rFonts w:ascii="Times New Roman"/>
          <w:color w:val="000000"/>
          <w:spacing w:val="23"/>
          <w:sz w:val="20"/>
        </w:rPr>
        <w:t xml:space="preserve"> </w:t>
      </w:r>
      <w:r>
        <w:rPr>
          <w:rFonts w:ascii="LCARIW+CMR10"/>
          <w:color w:val="000000"/>
          <w:sz w:val="20"/>
        </w:rPr>
        <w:t>estimates</w:t>
      </w:r>
      <w:r>
        <w:rPr>
          <w:rFonts w:ascii="Times New Roman"/>
          <w:color w:val="000000"/>
          <w:spacing w:val="23"/>
          <w:sz w:val="20"/>
        </w:rPr>
        <w:t xml:space="preserve"> </w:t>
      </w:r>
      <w:r>
        <w:rPr>
          <w:rFonts w:ascii="LCARIW+CMR10"/>
          <w:color w:val="000000"/>
          <w:sz w:val="20"/>
        </w:rPr>
        <w:t>of</w:t>
      </w:r>
      <w:r>
        <w:rPr>
          <w:rFonts w:ascii="Times New Roman"/>
          <w:color w:val="000000"/>
          <w:spacing w:val="23"/>
          <w:sz w:val="20"/>
        </w:rPr>
        <w:t xml:space="preserve"> </w:t>
      </w:r>
      <w:r>
        <w:rPr>
          <w:rFonts w:ascii="LCARIW+CMR10"/>
          <w:color w:val="000000"/>
          <w:sz w:val="20"/>
        </w:rPr>
        <w:t>the</w:t>
      </w:r>
      <w:r>
        <w:rPr>
          <w:rFonts w:ascii="Times New Roman"/>
          <w:color w:val="000000"/>
          <w:spacing w:val="23"/>
          <w:sz w:val="20"/>
        </w:rPr>
        <w:t xml:space="preserve"> </w:t>
      </w:r>
      <w:r>
        <w:rPr>
          <w:rFonts w:ascii="LCARIW+CMR10"/>
          <w:color w:val="000000"/>
          <w:sz w:val="20"/>
        </w:rPr>
        <w:t>six</w:t>
      </w:r>
      <w:r>
        <w:rPr>
          <w:rFonts w:ascii="Times New Roman"/>
          <w:color w:val="000000"/>
          <w:spacing w:val="23"/>
          <w:sz w:val="20"/>
        </w:rPr>
        <w:t xml:space="preserve"> </w:t>
      </w:r>
      <w:r>
        <w:rPr>
          <w:rFonts w:ascii="LCARIW+CMR10"/>
          <w:color w:val="000000"/>
          <w:spacing w:val="2"/>
          <w:sz w:val="20"/>
        </w:rPr>
        <w:t>coe</w:t>
      </w:r>
      <w:r>
        <w:rPr>
          <w:rFonts w:ascii="LSPPBV+CMR10" w:hAnsi="LSPPBV+CMR10" w:cs="LSPPBV+CMR10"/>
          <w:color w:val="000000"/>
          <w:spacing w:val="-1"/>
          <w:sz w:val="20"/>
        </w:rPr>
        <w:t>ﬃ</w:t>
      </w:r>
      <w:r>
        <w:rPr>
          <w:rFonts w:ascii="LCARIW+CMR10"/>
          <w:color w:val="000000"/>
          <w:spacing w:val="-1"/>
          <w:sz w:val="20"/>
        </w:rPr>
        <w:t>cients</w:t>
      </w:r>
      <w:r>
        <w:rPr>
          <w:rFonts w:ascii="Times New Roman"/>
          <w:color w:val="000000"/>
          <w:spacing w:val="24"/>
          <w:sz w:val="20"/>
        </w:rPr>
        <w:t xml:space="preserve"> </w:t>
      </w:r>
      <w:r>
        <w:rPr>
          <w:rFonts w:ascii="LCARIW+CMR10"/>
          <w:color w:val="000000"/>
          <w:sz w:val="20"/>
        </w:rPr>
        <w:t>of</w:t>
      </w:r>
      <w:r>
        <w:rPr>
          <w:rFonts w:ascii="Times New Roman"/>
          <w:color w:val="000000"/>
          <w:spacing w:val="23"/>
          <w:sz w:val="20"/>
        </w:rPr>
        <w:t xml:space="preserve"> </w:t>
      </w:r>
      <w:r>
        <w:rPr>
          <w:rFonts w:ascii="LCARIW+CMR10"/>
          <w:color w:val="000000"/>
          <w:spacing w:val="-1"/>
          <w:sz w:val="20"/>
        </w:rPr>
        <w:t>interest</w:t>
      </w:r>
      <w:r>
        <w:rPr>
          <w:rFonts w:ascii="Times New Roman"/>
          <w:color w:val="000000"/>
          <w:spacing w:val="24"/>
          <w:sz w:val="20"/>
        </w:rPr>
        <w:t xml:space="preserve"> </w:t>
      </w:r>
      <w:r>
        <w:rPr>
          <w:rFonts w:ascii="LCARIW+CMR10"/>
          <w:color w:val="000000"/>
          <w:sz w:val="20"/>
        </w:rPr>
        <w:t>(i.e.,</w:t>
      </w:r>
      <w:r>
        <w:rPr>
          <w:rFonts w:ascii="Times New Roman"/>
          <w:color w:val="000000"/>
          <w:spacing w:val="25"/>
          <w:sz w:val="20"/>
        </w:rPr>
        <w:t xml:space="preserve"> </w:t>
      </w:r>
      <w:r>
        <w:rPr>
          <w:rFonts w:ascii="LCARIW+CMR10"/>
          <w:color w:val="000000"/>
          <w:sz w:val="20"/>
        </w:rPr>
        <w:t>from</w:t>
      </w:r>
      <w:r>
        <w:rPr>
          <w:rFonts w:ascii="Times New Roman"/>
          <w:color w:val="000000"/>
          <w:spacing w:val="23"/>
          <w:sz w:val="20"/>
        </w:rPr>
        <w:t xml:space="preserve"> </w:t>
      </w:r>
      <w:r>
        <w:rPr>
          <w:rFonts w:ascii="POFQVH+CMMI10" w:hAnsi="POFQVH+CMMI10" w:cs="POFQVH+CMMI10"/>
          <w:color w:val="000000"/>
          <w:sz w:val="20"/>
        </w:rPr>
        <w:t>β</w:t>
      </w:r>
      <w:r>
        <w:rPr>
          <w:rFonts w:ascii="JNFNMI+CMR7"/>
          <w:color w:val="000000"/>
          <w:sz w:val="21"/>
          <w:vertAlign w:val="subscript"/>
        </w:rPr>
        <w:t>12</w:t>
      </w:r>
      <w:r>
        <w:rPr>
          <w:rFonts w:ascii="Times New Roman"/>
          <w:color w:val="000000"/>
          <w:spacing w:val="31"/>
          <w:sz w:val="21"/>
          <w:vertAlign w:val="subscript"/>
        </w:rPr>
        <w:t xml:space="preserve"> </w:t>
      </w:r>
      <w:r>
        <w:rPr>
          <w:rFonts w:ascii="LCARIW+CMR10"/>
          <w:color w:val="000000"/>
          <w:sz w:val="20"/>
        </w:rPr>
        <w:t>to</w:t>
      </w:r>
      <w:r>
        <w:rPr>
          <w:rFonts w:ascii="Times New Roman"/>
          <w:color w:val="000000"/>
          <w:spacing w:val="23"/>
          <w:sz w:val="20"/>
        </w:rPr>
        <w:t xml:space="preserve"> </w:t>
      </w:r>
      <w:r>
        <w:rPr>
          <w:rFonts w:ascii="POFQVH+CMMI10" w:hAnsi="POFQVH+CMMI10" w:cs="POFQVH+CMMI10"/>
          <w:color w:val="000000"/>
          <w:sz w:val="20"/>
        </w:rPr>
        <w:t>β</w:t>
      </w:r>
      <w:r>
        <w:rPr>
          <w:rFonts w:ascii="JNFNMI+CMR7"/>
          <w:color w:val="000000"/>
          <w:spacing w:val="5"/>
          <w:sz w:val="21"/>
          <w:vertAlign w:val="subscript"/>
        </w:rPr>
        <w:t>17</w:t>
      </w:r>
      <w:r>
        <w:rPr>
          <w:rFonts w:ascii="LCARIW+CMR10"/>
          <w:color w:val="000000"/>
          <w:sz w:val="20"/>
        </w:rPr>
        <w:t>)</w:t>
      </w:r>
      <w:r>
        <w:rPr>
          <w:rFonts w:ascii="Times New Roman"/>
          <w:color w:val="000000"/>
          <w:spacing w:val="23"/>
          <w:sz w:val="20"/>
        </w:rPr>
        <w:t xml:space="preserve"> </w:t>
      </w:r>
      <w:r>
        <w:rPr>
          <w:rFonts w:ascii="LCARIW+CMR10"/>
          <w:color w:val="000000"/>
          <w:spacing w:val="-1"/>
          <w:sz w:val="20"/>
        </w:rPr>
        <w:t>presented</w:t>
      </w:r>
      <w:r>
        <w:rPr>
          <w:rFonts w:ascii="Times New Roman"/>
          <w:color w:val="000000"/>
          <w:spacing w:val="24"/>
          <w:sz w:val="20"/>
        </w:rPr>
        <w:t xml:space="preserve"> </w:t>
      </w:r>
      <w:r>
        <w:rPr>
          <w:rFonts w:ascii="LCARIW+CMR10"/>
          <w:color w:val="000000"/>
          <w:sz w:val="20"/>
        </w:rPr>
        <w:t>in</w:t>
      </w:r>
      <w:r>
        <w:rPr>
          <w:rFonts w:ascii="Times New Roman"/>
          <w:color w:val="000000"/>
          <w:spacing w:val="23"/>
          <w:sz w:val="20"/>
        </w:rPr>
        <w:t xml:space="preserve"> </w:t>
      </w:r>
      <w:r>
        <w:rPr>
          <w:rFonts w:ascii="LCARIW+CMR10"/>
          <w:color w:val="000000"/>
          <w:spacing w:val="-4"/>
          <w:sz w:val="20"/>
        </w:rPr>
        <w:t>Table</w:t>
      </w:r>
      <w:r>
        <w:rPr>
          <w:rFonts w:ascii="Times New Roman"/>
          <w:color w:val="000000"/>
          <w:spacing w:val="27"/>
          <w:sz w:val="20"/>
        </w:rPr>
        <w:t xml:space="preserve"> </w:t>
      </w:r>
      <w:hyperlink w:anchor="br39" w:history="1">
        <w:r>
          <w:rPr>
            <w:rFonts w:ascii="LCARIW+CMR10"/>
            <w:color w:val="000000"/>
            <w:sz w:val="20"/>
          </w:rPr>
          <w:t>6</w:t>
        </w:r>
      </w:hyperlink>
      <w:hyperlink w:anchor="br39" w:history="1">
        <w:r>
          <w:rPr>
            <w:rFonts w:ascii="Times New Roman"/>
            <w:color w:val="000000"/>
            <w:spacing w:val="23"/>
            <w:sz w:val="20"/>
          </w:rPr>
          <w:t xml:space="preserve"> </w:t>
        </w:r>
      </w:hyperlink>
      <w:r>
        <w:rPr>
          <w:rFonts w:ascii="LCARIW+CMR10"/>
          <w:color w:val="000000"/>
          <w:sz w:val="20"/>
        </w:rPr>
        <w:t>are</w:t>
      </w:r>
      <w:r>
        <w:rPr>
          <w:rFonts w:ascii="Times New Roman"/>
          <w:color w:val="000000"/>
          <w:spacing w:val="23"/>
          <w:sz w:val="20"/>
        </w:rPr>
        <w:t xml:space="preserve"> </w:t>
      </w:r>
      <w:r>
        <w:rPr>
          <w:rFonts w:ascii="LCARIW+CMR10"/>
          <w:color w:val="000000"/>
          <w:sz w:val="20"/>
        </w:rPr>
        <w:t>summarized</w:t>
      </w:r>
      <w:r w:rsidR="00DE1144">
        <w:rPr>
          <w:rFonts w:ascii="Times New Roman" w:hint="eastAsia"/>
          <w:color w:val="000000"/>
          <w:sz w:val="20"/>
        </w:rPr>
        <w:t xml:space="preserve"> </w:t>
      </w:r>
      <w:r>
        <w:rPr>
          <w:rFonts w:ascii="LCARIW+CMR10"/>
          <w:color w:val="000000"/>
          <w:sz w:val="20"/>
        </w:rPr>
        <w:t>graphically</w:t>
      </w:r>
      <w:r>
        <w:rPr>
          <w:rFonts w:ascii="Times New Roman"/>
          <w:color w:val="000000"/>
          <w:spacing w:val="24"/>
          <w:sz w:val="20"/>
        </w:rPr>
        <w:t xml:space="preserve"> </w:t>
      </w:r>
      <w:r>
        <w:rPr>
          <w:rFonts w:ascii="LCARIW+CMR10"/>
          <w:color w:val="000000"/>
          <w:sz w:val="20"/>
        </w:rPr>
        <w:t>in</w:t>
      </w:r>
      <w:r>
        <w:rPr>
          <w:rFonts w:ascii="Times New Roman"/>
          <w:color w:val="000000"/>
          <w:spacing w:val="24"/>
          <w:sz w:val="20"/>
        </w:rPr>
        <w:t xml:space="preserve"> </w:t>
      </w:r>
      <w:r>
        <w:rPr>
          <w:rFonts w:ascii="LCARIW+CMR10"/>
          <w:color w:val="000000"/>
          <w:sz w:val="20"/>
        </w:rPr>
        <w:t>Figure</w:t>
      </w:r>
      <w:r>
        <w:rPr>
          <w:rFonts w:ascii="Times New Roman"/>
          <w:color w:val="000000"/>
          <w:spacing w:val="24"/>
          <w:sz w:val="20"/>
        </w:rPr>
        <w:t xml:space="preserve"> </w:t>
      </w:r>
      <w:hyperlink w:anchor="br31" w:history="1">
        <w:r>
          <w:rPr>
            <w:rFonts w:ascii="LCARIW+CMR10"/>
            <w:color w:val="000000"/>
            <w:sz w:val="20"/>
          </w:rPr>
          <w:t>8</w:t>
        </w:r>
      </w:hyperlink>
      <w:r>
        <w:rPr>
          <w:rFonts w:ascii="LCARIW+CMR10"/>
          <w:color w:val="000000"/>
          <w:sz w:val="20"/>
        </w:rPr>
        <w:t>.</w:t>
      </w:r>
      <w:r>
        <w:rPr>
          <w:rFonts w:ascii="Times New Roman"/>
          <w:color w:val="000000"/>
          <w:spacing w:val="61"/>
          <w:sz w:val="20"/>
        </w:rPr>
        <w:t xml:space="preserve"> </w:t>
      </w:r>
      <w:r>
        <w:rPr>
          <w:rFonts w:ascii="LCARIW+CMR10"/>
          <w:color w:val="000000"/>
          <w:sz w:val="20"/>
        </w:rPr>
        <w:t>And</w:t>
      </w:r>
      <w:r>
        <w:rPr>
          <w:rFonts w:ascii="Times New Roman"/>
          <w:color w:val="000000"/>
          <w:spacing w:val="24"/>
          <w:sz w:val="20"/>
        </w:rPr>
        <w:t xml:space="preserve"> </w:t>
      </w:r>
      <w:r>
        <w:rPr>
          <w:rFonts w:ascii="LCARIW+CMR10"/>
          <w:color w:val="000000"/>
          <w:sz w:val="20"/>
        </w:rPr>
        <w:t>this</w:t>
      </w:r>
      <w:r>
        <w:rPr>
          <w:rFonts w:ascii="Times New Roman"/>
          <w:color w:val="000000"/>
          <w:spacing w:val="24"/>
          <w:sz w:val="20"/>
        </w:rPr>
        <w:t xml:space="preserve"> </w:t>
      </w:r>
      <w:r>
        <w:rPr>
          <w:rFonts w:ascii="LCARIW+CMR10" w:hAnsi="LCARIW+CMR10" w:cs="LCARIW+CMR10"/>
          <w:color w:val="000000"/>
          <w:sz w:val="20"/>
        </w:rPr>
        <w:t>ﬁgure,</w:t>
      </w:r>
      <w:r>
        <w:rPr>
          <w:rFonts w:ascii="Times New Roman"/>
          <w:color w:val="000000"/>
          <w:spacing w:val="26"/>
          <w:sz w:val="20"/>
        </w:rPr>
        <w:t xml:space="preserve"> </w:t>
      </w:r>
      <w:r>
        <w:rPr>
          <w:rFonts w:ascii="LCARIW+CMR10"/>
          <w:color w:val="000000"/>
          <w:spacing w:val="-1"/>
          <w:sz w:val="20"/>
        </w:rPr>
        <w:t>showing</w:t>
      </w:r>
      <w:r>
        <w:rPr>
          <w:rFonts w:ascii="Times New Roman"/>
          <w:color w:val="000000"/>
          <w:spacing w:val="25"/>
          <w:sz w:val="20"/>
        </w:rPr>
        <w:t xml:space="preserve"> </w:t>
      </w:r>
      <w:r>
        <w:rPr>
          <w:rFonts w:ascii="LCARIW+CMR10"/>
          <w:color w:val="000000"/>
          <w:sz w:val="20"/>
        </w:rPr>
        <w:t>estimated</w:t>
      </w:r>
      <w:r>
        <w:rPr>
          <w:rFonts w:ascii="Times New Roman"/>
          <w:color w:val="000000"/>
          <w:spacing w:val="24"/>
          <w:sz w:val="20"/>
        </w:rPr>
        <w:t xml:space="preserve"> </w:t>
      </w:r>
      <w:r>
        <w:rPr>
          <w:rFonts w:ascii="LCARIW+CMR10"/>
          <w:color w:val="000000"/>
          <w:spacing w:val="-1"/>
          <w:sz w:val="20"/>
        </w:rPr>
        <w:t>treatment</w:t>
      </w:r>
      <w:r>
        <w:rPr>
          <w:rFonts w:ascii="Times New Roman"/>
          <w:color w:val="000000"/>
          <w:spacing w:val="25"/>
          <w:sz w:val="20"/>
        </w:rPr>
        <w:t xml:space="preserve"> </w:t>
      </w:r>
      <w:r>
        <w:rPr>
          <w:rFonts w:ascii="LCARIW+CMR10"/>
          <w:color w:val="000000"/>
          <w:sz w:val="20"/>
        </w:rPr>
        <w:t>e</w:t>
      </w:r>
      <w:r>
        <w:rPr>
          <w:rFonts w:ascii="LSPPBV+CMR10" w:hAnsi="LSPPBV+CMR10" w:cs="LSPPBV+CMR10"/>
          <w:color w:val="000000"/>
          <w:sz w:val="20"/>
        </w:rPr>
        <w:t>ﬀ</w:t>
      </w:r>
      <w:r>
        <w:rPr>
          <w:rFonts w:ascii="LCARIW+CMR10"/>
          <w:color w:val="000000"/>
          <w:sz w:val="20"/>
        </w:rPr>
        <w:t>ects</w:t>
      </w:r>
      <w:r>
        <w:rPr>
          <w:rFonts w:ascii="Times New Roman"/>
          <w:color w:val="000000"/>
          <w:spacing w:val="24"/>
          <w:sz w:val="20"/>
        </w:rPr>
        <w:t xml:space="preserve"> </w:t>
      </w:r>
      <w:r>
        <w:rPr>
          <w:rFonts w:ascii="LCARIW+CMR10"/>
          <w:color w:val="000000"/>
          <w:sz w:val="20"/>
        </w:rPr>
        <w:t>and</w:t>
      </w:r>
      <w:r>
        <w:rPr>
          <w:rFonts w:ascii="Times New Roman"/>
          <w:color w:val="000000"/>
          <w:spacing w:val="24"/>
          <w:sz w:val="20"/>
        </w:rPr>
        <w:t xml:space="preserve"> </w:t>
      </w:r>
      <w:r>
        <w:rPr>
          <w:rFonts w:ascii="LCARIW+CMR10"/>
          <w:color w:val="000000"/>
          <w:sz w:val="20"/>
        </w:rPr>
        <w:t>predicted</w:t>
      </w:r>
      <w:r>
        <w:rPr>
          <w:rFonts w:ascii="Times New Roman"/>
          <w:color w:val="000000"/>
          <w:spacing w:val="24"/>
          <w:sz w:val="20"/>
        </w:rPr>
        <w:t xml:space="preserve"> </w:t>
      </w:r>
      <w:r>
        <w:rPr>
          <w:rFonts w:ascii="LCARIW+CMR10"/>
          <w:color w:val="000000"/>
          <w:spacing w:val="-1"/>
          <w:sz w:val="20"/>
        </w:rPr>
        <w:t>electricity</w:t>
      </w:r>
      <w:r>
        <w:rPr>
          <w:rFonts w:ascii="Times New Roman"/>
          <w:color w:val="000000"/>
          <w:spacing w:val="24"/>
          <w:sz w:val="20"/>
        </w:rPr>
        <w:t xml:space="preserve"> </w:t>
      </w:r>
      <w:r>
        <w:rPr>
          <w:rFonts w:ascii="LCARIW+CMR10"/>
          <w:color w:val="000000"/>
          <w:spacing w:val="-1"/>
          <w:sz w:val="20"/>
        </w:rPr>
        <w:t>savings</w:t>
      </w:r>
      <w:r w:rsidR="00DE1144">
        <w:rPr>
          <w:rFonts w:ascii="Times New Roman" w:hint="eastAsia"/>
          <w:color w:val="000000"/>
          <w:sz w:val="20"/>
        </w:rPr>
        <w:t xml:space="preserve"> </w:t>
      </w:r>
      <w:r>
        <w:rPr>
          <w:rFonts w:ascii="LCARIW+CMR10"/>
          <w:color w:val="000000"/>
          <w:sz w:val="20"/>
        </w:rPr>
        <w:t>for</w:t>
      </w:r>
      <w:r>
        <w:rPr>
          <w:rFonts w:ascii="Times New Roman"/>
          <w:color w:val="000000"/>
          <w:spacing w:val="17"/>
          <w:sz w:val="20"/>
        </w:rPr>
        <w:t xml:space="preserve"> </w:t>
      </w:r>
      <w:r>
        <w:rPr>
          <w:rFonts w:ascii="LCARIW+CMR10"/>
          <w:color w:val="000000"/>
          <w:spacing w:val="-2"/>
          <w:sz w:val="20"/>
        </w:rPr>
        <w:t>each</w:t>
      </w:r>
      <w:r>
        <w:rPr>
          <w:rFonts w:ascii="Times New Roman"/>
          <w:color w:val="000000"/>
          <w:spacing w:val="18"/>
          <w:sz w:val="20"/>
        </w:rPr>
        <w:t xml:space="preserve"> </w:t>
      </w:r>
      <w:r>
        <w:rPr>
          <w:rFonts w:ascii="LCARIW+CMR10"/>
          <w:color w:val="000000"/>
          <w:sz w:val="20"/>
        </w:rPr>
        <w:t>of</w:t>
      </w:r>
      <w:r>
        <w:rPr>
          <w:rFonts w:ascii="Times New Roman"/>
          <w:color w:val="000000"/>
          <w:spacing w:val="17"/>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three</w:t>
      </w:r>
      <w:r>
        <w:rPr>
          <w:rFonts w:ascii="Times New Roman"/>
          <w:color w:val="000000"/>
          <w:spacing w:val="16"/>
          <w:sz w:val="20"/>
        </w:rPr>
        <w:t xml:space="preserve"> </w:t>
      </w:r>
      <w:r>
        <w:rPr>
          <w:rFonts w:ascii="LCARIW+CMR10"/>
          <w:color w:val="000000"/>
          <w:spacing w:val="-2"/>
          <w:sz w:val="20"/>
        </w:rPr>
        <w:t>intervals,</w:t>
      </w:r>
      <w:r>
        <w:rPr>
          <w:rFonts w:ascii="Times New Roman"/>
          <w:color w:val="000000"/>
          <w:spacing w:val="18"/>
          <w:sz w:val="20"/>
        </w:rPr>
        <w:t xml:space="preserve"> </w:t>
      </w:r>
      <w:r>
        <w:rPr>
          <w:rFonts w:ascii="LCARIW+CMR10" w:hAnsi="LCARIW+CMR10" w:cs="LCARIW+CMR10"/>
          <w:color w:val="000000"/>
          <w:sz w:val="20"/>
        </w:rPr>
        <w:t>re-conﬁrms</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hAnsi="LCARIW+CMR10" w:cs="LCARIW+CMR10"/>
          <w:color w:val="000000"/>
          <w:sz w:val="20"/>
        </w:rPr>
        <w:t>ﬁnding</w:t>
      </w:r>
      <w:r>
        <w:rPr>
          <w:rFonts w:ascii="Times New Roman"/>
          <w:color w:val="000000"/>
          <w:spacing w:val="16"/>
          <w:sz w:val="20"/>
        </w:rPr>
        <w:t xml:space="preserve"> </w:t>
      </w:r>
      <w:r>
        <w:rPr>
          <w:rFonts w:ascii="LCARIW+CMR10"/>
          <w:color w:val="000000"/>
          <w:sz w:val="20"/>
        </w:rPr>
        <w:t>of</w:t>
      </w:r>
      <w:r>
        <w:rPr>
          <w:rFonts w:ascii="Times New Roman"/>
          <w:color w:val="000000"/>
          <w:spacing w:val="17"/>
          <w:sz w:val="20"/>
        </w:rPr>
        <w:t xml:space="preserve"> </w:t>
      </w:r>
      <w:r>
        <w:rPr>
          <w:rFonts w:ascii="LCARIW+CMR10"/>
          <w:color w:val="000000"/>
          <w:sz w:val="20"/>
        </w:rPr>
        <w:t>price</w:t>
      </w:r>
      <w:r>
        <w:rPr>
          <w:rFonts w:ascii="Times New Roman"/>
          <w:color w:val="000000"/>
          <w:spacing w:val="16"/>
          <w:sz w:val="20"/>
        </w:rPr>
        <w:t xml:space="preserve"> </w:t>
      </w:r>
      <w:r>
        <w:rPr>
          <w:rFonts w:ascii="LCARIW+CMR10"/>
          <w:color w:val="000000"/>
          <w:spacing w:val="-1"/>
          <w:sz w:val="20"/>
        </w:rPr>
        <w:t>insensitivity</w:t>
      </w:r>
      <w:r>
        <w:rPr>
          <w:rFonts w:ascii="Times New Roman"/>
          <w:color w:val="000000"/>
          <w:spacing w:val="17"/>
          <w:sz w:val="20"/>
        </w:rPr>
        <w:t xml:space="preserve"> </w:t>
      </w:r>
      <w:r>
        <w:rPr>
          <w:rFonts w:ascii="LCARIW+CMR10"/>
          <w:color w:val="000000"/>
          <w:sz w:val="20"/>
        </w:rPr>
        <w:t>in</w:t>
      </w:r>
      <w:r>
        <w:rPr>
          <w:rFonts w:ascii="Times New Roman"/>
          <w:color w:val="000000"/>
          <w:spacing w:val="16"/>
          <w:sz w:val="20"/>
        </w:rPr>
        <w:t xml:space="preserve"> </w:t>
      </w:r>
      <w:hyperlink w:anchor="br45" w:history="1">
        <w:r>
          <w:rPr>
            <w:rFonts w:ascii="LCARIW+CMR10"/>
            <w:color w:val="0000FE"/>
            <w:sz w:val="20"/>
          </w:rPr>
          <w:t>Prest</w:t>
        </w:r>
      </w:hyperlink>
      <w:hyperlink w:anchor="br45" w:history="1">
        <w:r>
          <w:rPr>
            <w:rFonts w:ascii="Times New Roman"/>
            <w:color w:val="0000FE"/>
            <w:spacing w:val="17"/>
            <w:sz w:val="20"/>
          </w:rPr>
          <w:t xml:space="preserve"> </w:t>
        </w:r>
      </w:hyperlink>
      <w:r>
        <w:rPr>
          <w:rFonts w:ascii="LCARIW+CMR10"/>
          <w:color w:val="000000"/>
          <w:sz w:val="20"/>
        </w:rPr>
        <w:t>(</w:t>
      </w:r>
      <w:hyperlink w:anchor="br45" w:history="1">
        <w:r>
          <w:rPr>
            <w:rFonts w:ascii="LCARIW+CMR10"/>
            <w:color w:val="0000FE"/>
            <w:sz w:val="20"/>
          </w:rPr>
          <w:t>2020</w:t>
        </w:r>
      </w:hyperlink>
      <w:r>
        <w:rPr>
          <w:rFonts w:ascii="LCARIW+CMR10"/>
          <w:color w:val="000000"/>
          <w:sz w:val="20"/>
        </w:rPr>
        <w:t>).</w:t>
      </w:r>
    </w:p>
    <w:p w14:paraId="5E53C729" w14:textId="75656AA2" w:rsidR="003820C6" w:rsidRDefault="0076004A" w:rsidP="00BC6D1C">
      <w:pPr>
        <w:spacing w:before="149" w:after="0" w:line="360" w:lineRule="auto"/>
        <w:ind w:firstLine="299"/>
        <w:rPr>
          <w:rFonts w:ascii="Times New Roman"/>
          <w:color w:val="000000"/>
          <w:sz w:val="20"/>
        </w:rPr>
      </w:pPr>
      <w:r>
        <w:rPr>
          <w:rFonts w:ascii="LCARIW+CMR10"/>
          <w:color w:val="000000"/>
          <w:sz w:val="20"/>
        </w:rPr>
        <w:t>In</w:t>
      </w:r>
      <w:r>
        <w:rPr>
          <w:rFonts w:ascii="Times New Roman"/>
          <w:color w:val="000000"/>
          <w:spacing w:val="20"/>
          <w:sz w:val="20"/>
        </w:rPr>
        <w:t xml:space="preserve"> </w:t>
      </w:r>
      <w:r>
        <w:rPr>
          <w:rFonts w:ascii="LCARIW+CMR10"/>
          <w:color w:val="000000"/>
          <w:sz w:val="20"/>
        </w:rPr>
        <w:t>the</w:t>
      </w:r>
      <w:r>
        <w:rPr>
          <w:rFonts w:ascii="Times New Roman"/>
          <w:color w:val="000000"/>
          <w:spacing w:val="20"/>
          <w:sz w:val="20"/>
        </w:rPr>
        <w:t xml:space="preserve"> </w:t>
      </w:r>
      <w:r>
        <w:rPr>
          <w:rFonts w:ascii="LCARIW+CMR10"/>
          <w:color w:val="000000"/>
          <w:spacing w:val="2"/>
          <w:sz w:val="20"/>
        </w:rPr>
        <w:t>peak</w:t>
      </w:r>
      <w:r>
        <w:rPr>
          <w:rFonts w:ascii="Times New Roman"/>
          <w:color w:val="000000"/>
          <w:spacing w:val="19"/>
          <w:sz w:val="20"/>
        </w:rPr>
        <w:t xml:space="preserve"> </w:t>
      </w:r>
      <w:r>
        <w:rPr>
          <w:rFonts w:ascii="LCARIW+CMR10"/>
          <w:color w:val="000000"/>
          <w:sz w:val="20"/>
        </w:rPr>
        <w:t>rate</w:t>
      </w:r>
      <w:r>
        <w:rPr>
          <w:rFonts w:ascii="Times New Roman"/>
          <w:color w:val="000000"/>
          <w:spacing w:val="20"/>
          <w:sz w:val="20"/>
        </w:rPr>
        <w:t xml:space="preserve"> </w:t>
      </w:r>
      <w:r>
        <w:rPr>
          <w:rFonts w:ascii="LCARIW+CMR10"/>
          <w:color w:val="000000"/>
          <w:spacing w:val="2"/>
          <w:sz w:val="20"/>
        </w:rPr>
        <w:t>period,</w:t>
      </w:r>
      <w:r>
        <w:rPr>
          <w:rFonts w:ascii="Times New Roman"/>
          <w:color w:val="000000"/>
          <w:spacing w:val="20"/>
          <w:sz w:val="20"/>
        </w:rPr>
        <w:t xml:space="preserve"> </w:t>
      </w:r>
      <w:r>
        <w:rPr>
          <w:rFonts w:ascii="LCARIW+CMR10"/>
          <w:color w:val="000000"/>
          <w:sz w:val="20"/>
        </w:rPr>
        <w:t>the</w:t>
      </w:r>
      <w:r>
        <w:rPr>
          <w:rFonts w:ascii="Times New Roman"/>
          <w:color w:val="000000"/>
          <w:spacing w:val="20"/>
          <w:sz w:val="20"/>
        </w:rPr>
        <w:t xml:space="preserve"> </w:t>
      </w:r>
      <w:r>
        <w:rPr>
          <w:rFonts w:ascii="LCARIW+CMR10"/>
          <w:color w:val="000000"/>
          <w:sz w:val="20"/>
        </w:rPr>
        <w:t>non-temperature-control-associated</w:t>
      </w:r>
      <w:r>
        <w:rPr>
          <w:rFonts w:ascii="Times New Roman"/>
          <w:color w:val="000000"/>
          <w:spacing w:val="20"/>
          <w:sz w:val="20"/>
        </w:rPr>
        <w:t xml:space="preserve"> </w:t>
      </w:r>
      <w:r>
        <w:rPr>
          <w:rFonts w:ascii="LCARIW+CMR10"/>
          <w:color w:val="000000"/>
          <w:spacing w:val="-1"/>
          <w:sz w:val="20"/>
        </w:rPr>
        <w:t>savings</w:t>
      </w:r>
      <w:r>
        <w:rPr>
          <w:rFonts w:ascii="Times New Roman"/>
          <w:color w:val="000000"/>
          <w:spacing w:val="21"/>
          <w:sz w:val="20"/>
        </w:rPr>
        <w:t xml:space="preserve"> </w:t>
      </w:r>
      <w:r>
        <w:rPr>
          <w:rFonts w:ascii="LCARIW+CMR10"/>
          <w:color w:val="000000"/>
          <w:sz w:val="20"/>
        </w:rPr>
        <w:t>increased</w:t>
      </w:r>
      <w:r>
        <w:rPr>
          <w:rFonts w:ascii="Times New Roman"/>
          <w:color w:val="000000"/>
          <w:spacing w:val="20"/>
          <w:sz w:val="20"/>
        </w:rPr>
        <w:t xml:space="preserve"> </w:t>
      </w:r>
      <w:r>
        <w:rPr>
          <w:rFonts w:ascii="LCARIW+CMR10"/>
          <w:color w:val="000000"/>
          <w:sz w:val="20"/>
        </w:rPr>
        <w:t>as</w:t>
      </w:r>
      <w:r>
        <w:rPr>
          <w:rFonts w:ascii="Times New Roman"/>
          <w:color w:val="000000"/>
          <w:spacing w:val="21"/>
          <w:sz w:val="20"/>
        </w:rPr>
        <w:t xml:space="preserve"> </w:t>
      </w:r>
      <w:r>
        <w:rPr>
          <w:rFonts w:ascii="LCARIW+CMR10"/>
          <w:color w:val="000000"/>
          <w:sz w:val="20"/>
        </w:rPr>
        <w:t>the</w:t>
      </w:r>
      <w:r>
        <w:rPr>
          <w:rFonts w:ascii="Times New Roman"/>
          <w:color w:val="000000"/>
          <w:spacing w:val="20"/>
          <w:sz w:val="20"/>
        </w:rPr>
        <w:t xml:space="preserve"> </w:t>
      </w:r>
      <w:r>
        <w:rPr>
          <w:rFonts w:ascii="LCARIW+CMR10"/>
          <w:color w:val="000000"/>
          <w:sz w:val="20"/>
        </w:rPr>
        <w:t>magnitude</w:t>
      </w:r>
      <w:r>
        <w:rPr>
          <w:rFonts w:ascii="Times New Roman"/>
          <w:color w:val="000000"/>
          <w:spacing w:val="20"/>
          <w:sz w:val="20"/>
        </w:rPr>
        <w:t xml:space="preserve"> </w:t>
      </w:r>
      <w:r>
        <w:rPr>
          <w:rFonts w:ascii="LCARIW+CMR10"/>
          <w:color w:val="000000"/>
          <w:sz w:val="20"/>
        </w:rPr>
        <w:t>of</w:t>
      </w:r>
      <w:r>
        <w:rPr>
          <w:rFonts w:ascii="Times New Roman"/>
          <w:color w:val="000000"/>
          <w:spacing w:val="21"/>
          <w:sz w:val="20"/>
        </w:rPr>
        <w:t xml:space="preserve"> </w:t>
      </w:r>
      <w:r>
        <w:rPr>
          <w:rFonts w:ascii="LCARIW+CMR10"/>
          <w:color w:val="000000"/>
          <w:sz w:val="20"/>
        </w:rPr>
        <w:t>rate</w:t>
      </w:r>
      <w:r w:rsidR="00DE1144">
        <w:rPr>
          <w:rFonts w:ascii="Times New Roman" w:hint="eastAsia"/>
          <w:color w:val="000000"/>
          <w:sz w:val="20"/>
        </w:rPr>
        <w:t xml:space="preserve"> </w:t>
      </w:r>
      <w:r>
        <w:rPr>
          <w:rFonts w:ascii="LCARIW+CMR10"/>
          <w:color w:val="000000"/>
          <w:spacing w:val="-1"/>
          <w:sz w:val="20"/>
        </w:rPr>
        <w:t>changes</w:t>
      </w:r>
      <w:r>
        <w:rPr>
          <w:rFonts w:ascii="Times New Roman"/>
          <w:color w:val="000000"/>
          <w:spacing w:val="30"/>
          <w:sz w:val="20"/>
        </w:rPr>
        <w:t xml:space="preserve"> </w:t>
      </w:r>
      <w:r>
        <w:rPr>
          <w:rFonts w:ascii="LCARIW+CMR10"/>
          <w:color w:val="000000"/>
          <w:sz w:val="20"/>
        </w:rPr>
        <w:t>grew.</w:t>
      </w:r>
      <w:r>
        <w:rPr>
          <w:rFonts w:ascii="Times New Roman"/>
          <w:color w:val="000000"/>
          <w:spacing w:val="75"/>
          <w:sz w:val="20"/>
        </w:rPr>
        <w:t xml:space="preserve"> </w:t>
      </w:r>
      <w:r>
        <w:rPr>
          <w:rFonts w:ascii="LCARIW+CMR10"/>
          <w:color w:val="000000"/>
          <w:sz w:val="20"/>
        </w:rPr>
        <w:t>On</w:t>
      </w:r>
      <w:r>
        <w:rPr>
          <w:rFonts w:ascii="Times New Roman"/>
          <w:color w:val="000000"/>
          <w:spacing w:val="29"/>
          <w:sz w:val="20"/>
        </w:rPr>
        <w:t xml:space="preserve"> </w:t>
      </w:r>
      <w:r>
        <w:rPr>
          <w:rFonts w:ascii="LCARIW+CMR10"/>
          <w:color w:val="000000"/>
          <w:sz w:val="20"/>
        </w:rPr>
        <w:t>the</w:t>
      </w:r>
      <w:r>
        <w:rPr>
          <w:rFonts w:ascii="Times New Roman"/>
          <w:color w:val="000000"/>
          <w:spacing w:val="29"/>
          <w:sz w:val="20"/>
        </w:rPr>
        <w:t xml:space="preserve"> </w:t>
      </w:r>
      <w:r>
        <w:rPr>
          <w:rFonts w:ascii="LCARIW+CMR10"/>
          <w:color w:val="000000"/>
          <w:spacing w:val="-3"/>
          <w:sz w:val="20"/>
        </w:rPr>
        <w:t>contrary,</w:t>
      </w:r>
      <w:r>
        <w:rPr>
          <w:rFonts w:ascii="Times New Roman"/>
          <w:color w:val="000000"/>
          <w:spacing w:val="35"/>
          <w:sz w:val="20"/>
        </w:rPr>
        <w:t xml:space="preserve"> </w:t>
      </w:r>
      <w:r>
        <w:rPr>
          <w:rFonts w:ascii="LCARIW+CMR10"/>
          <w:color w:val="000000"/>
          <w:sz w:val="20"/>
        </w:rPr>
        <w:t>at</w:t>
      </w:r>
      <w:r>
        <w:rPr>
          <w:rFonts w:ascii="Times New Roman"/>
          <w:color w:val="000000"/>
          <w:spacing w:val="29"/>
          <w:sz w:val="20"/>
        </w:rPr>
        <w:t xml:space="preserve"> </w:t>
      </w:r>
      <w:r>
        <w:rPr>
          <w:rFonts w:ascii="LCARIW+CMR10"/>
          <w:color w:val="000000"/>
          <w:spacing w:val="-2"/>
          <w:sz w:val="20"/>
        </w:rPr>
        <w:t>given</w:t>
      </w:r>
      <w:r>
        <w:rPr>
          <w:rFonts w:ascii="Times New Roman"/>
          <w:color w:val="000000"/>
          <w:spacing w:val="30"/>
          <w:sz w:val="20"/>
        </w:rPr>
        <w:t xml:space="preserve"> </w:t>
      </w:r>
      <w:r>
        <w:rPr>
          <w:rFonts w:ascii="LCARIW+CMR10"/>
          <w:color w:val="000000"/>
          <w:sz w:val="20"/>
        </w:rPr>
        <w:t>daily</w:t>
      </w:r>
      <w:r>
        <w:rPr>
          <w:rFonts w:ascii="Times New Roman"/>
          <w:color w:val="000000"/>
          <w:spacing w:val="29"/>
          <w:sz w:val="20"/>
        </w:rPr>
        <w:t xml:space="preserve"> </w:t>
      </w:r>
      <w:r>
        <w:rPr>
          <w:rFonts w:ascii="LCARIW+CMR10"/>
          <w:color w:val="000000"/>
          <w:sz w:val="20"/>
        </w:rPr>
        <w:t>HDDs,</w:t>
      </w:r>
      <w:r>
        <w:rPr>
          <w:rFonts w:ascii="Times New Roman"/>
          <w:color w:val="000000"/>
          <w:spacing w:val="32"/>
          <w:sz w:val="20"/>
        </w:rPr>
        <w:t xml:space="preserve"> </w:t>
      </w:r>
      <w:r>
        <w:rPr>
          <w:rFonts w:ascii="LCARIW+CMR10"/>
          <w:color w:val="000000"/>
          <w:sz w:val="20"/>
        </w:rPr>
        <w:t>the</w:t>
      </w:r>
      <w:r>
        <w:rPr>
          <w:rFonts w:ascii="Times New Roman"/>
          <w:color w:val="000000"/>
          <w:spacing w:val="29"/>
          <w:sz w:val="20"/>
        </w:rPr>
        <w:t xml:space="preserve"> </w:t>
      </w:r>
      <w:r>
        <w:rPr>
          <w:rFonts w:ascii="LCARIW+CMR10"/>
          <w:color w:val="000000"/>
          <w:sz w:val="20"/>
        </w:rPr>
        <w:t>temperature-control-associated</w:t>
      </w:r>
      <w:r>
        <w:rPr>
          <w:rFonts w:ascii="Times New Roman"/>
          <w:color w:val="000000"/>
          <w:spacing w:val="28"/>
          <w:sz w:val="20"/>
        </w:rPr>
        <w:t xml:space="preserve"> </w:t>
      </w:r>
      <w:r>
        <w:rPr>
          <w:rFonts w:ascii="LCARIW+CMR10"/>
          <w:color w:val="000000"/>
          <w:spacing w:val="-1"/>
          <w:sz w:val="20"/>
        </w:rPr>
        <w:t>savings,</w:t>
      </w:r>
      <w:r>
        <w:rPr>
          <w:rFonts w:ascii="Times New Roman"/>
          <w:color w:val="000000"/>
          <w:spacing w:val="33"/>
          <w:sz w:val="20"/>
        </w:rPr>
        <w:t xml:space="preserve"> </w:t>
      </w:r>
      <w:r>
        <w:rPr>
          <w:rFonts w:ascii="LCARIW+CMR10"/>
          <w:color w:val="000000"/>
          <w:sz w:val="20"/>
        </w:rPr>
        <w:t>illustrating</w:t>
      </w:r>
      <w:r w:rsidR="00DE1144">
        <w:rPr>
          <w:rFonts w:ascii="Times New Roman" w:hint="eastAsia"/>
          <w:color w:val="000000"/>
          <w:sz w:val="20"/>
        </w:rPr>
        <w:t xml:space="preserve"> </w:t>
      </w:r>
      <w:r>
        <w:rPr>
          <w:rFonts w:ascii="LCARIW+CMR10"/>
          <w:color w:val="000000"/>
          <w:spacing w:val="-1"/>
          <w:sz w:val="20"/>
        </w:rPr>
        <w:t>HDD-varying</w:t>
      </w:r>
      <w:r>
        <w:rPr>
          <w:rFonts w:ascii="Times New Roman"/>
          <w:color w:val="000000"/>
          <w:spacing w:val="32"/>
          <w:sz w:val="20"/>
        </w:rPr>
        <w:t xml:space="preserve"> </w:t>
      </w:r>
      <w:r>
        <w:rPr>
          <w:rFonts w:ascii="LCARIW+CMR10"/>
          <w:color w:val="000000"/>
          <w:sz w:val="20"/>
        </w:rPr>
        <w:t>U-shaped</w:t>
      </w:r>
      <w:r>
        <w:rPr>
          <w:rFonts w:ascii="Times New Roman"/>
          <w:color w:val="000000"/>
          <w:spacing w:val="30"/>
          <w:sz w:val="20"/>
        </w:rPr>
        <w:t xml:space="preserve"> </w:t>
      </w:r>
      <w:r>
        <w:rPr>
          <w:rFonts w:ascii="LCARIW+CMR10" w:hAnsi="LCARIW+CMR10" w:cs="LCARIW+CMR10"/>
          <w:color w:val="000000"/>
          <w:sz w:val="20"/>
        </w:rPr>
        <w:t>proﬁle,</w:t>
      </w:r>
      <w:r>
        <w:rPr>
          <w:rFonts w:ascii="Times New Roman"/>
          <w:color w:val="000000"/>
          <w:spacing w:val="35"/>
          <w:sz w:val="20"/>
        </w:rPr>
        <w:t xml:space="preserve"> </w:t>
      </w:r>
      <w:r>
        <w:rPr>
          <w:rFonts w:ascii="LCARIW+CMR10"/>
          <w:color w:val="000000"/>
          <w:spacing w:val="-1"/>
          <w:sz w:val="20"/>
        </w:rPr>
        <w:t>weakly</w:t>
      </w:r>
      <w:r>
        <w:rPr>
          <w:rFonts w:ascii="Times New Roman"/>
          <w:color w:val="000000"/>
          <w:spacing w:val="32"/>
          <w:sz w:val="20"/>
        </w:rPr>
        <w:t xml:space="preserve"> </w:t>
      </w:r>
      <w:r>
        <w:rPr>
          <w:rFonts w:ascii="LCARIW+CMR10"/>
          <w:color w:val="000000"/>
          <w:sz w:val="20"/>
        </w:rPr>
        <w:t>reduced</w:t>
      </w:r>
      <w:r>
        <w:rPr>
          <w:rFonts w:ascii="Times New Roman"/>
          <w:color w:val="000000"/>
          <w:spacing w:val="31"/>
          <w:sz w:val="20"/>
        </w:rPr>
        <w:t xml:space="preserve"> </w:t>
      </w:r>
      <w:r>
        <w:rPr>
          <w:rFonts w:ascii="LCARIW+CMR10"/>
          <w:color w:val="000000"/>
          <w:sz w:val="20"/>
        </w:rPr>
        <w:t>as</w:t>
      </w:r>
      <w:r>
        <w:rPr>
          <w:rFonts w:ascii="Times New Roman"/>
          <w:color w:val="000000"/>
          <w:spacing w:val="31"/>
          <w:sz w:val="20"/>
        </w:rPr>
        <w:t xml:space="preserve"> </w:t>
      </w:r>
      <w:r>
        <w:rPr>
          <w:rFonts w:ascii="LCARIW+CMR10"/>
          <w:color w:val="000000"/>
          <w:sz w:val="20"/>
        </w:rPr>
        <w:t>the</w:t>
      </w:r>
      <w:r>
        <w:rPr>
          <w:rFonts w:ascii="Times New Roman"/>
          <w:color w:val="000000"/>
          <w:spacing w:val="31"/>
          <w:sz w:val="20"/>
        </w:rPr>
        <w:t xml:space="preserve"> </w:t>
      </w:r>
      <w:r>
        <w:rPr>
          <w:rFonts w:ascii="LCARIW+CMR10"/>
          <w:color w:val="000000"/>
          <w:sz w:val="20"/>
        </w:rPr>
        <w:t>size</w:t>
      </w:r>
      <w:r>
        <w:rPr>
          <w:rFonts w:ascii="Times New Roman"/>
          <w:color w:val="000000"/>
          <w:spacing w:val="31"/>
          <w:sz w:val="20"/>
        </w:rPr>
        <w:t xml:space="preserve"> </w:t>
      </w:r>
      <w:r>
        <w:rPr>
          <w:rFonts w:ascii="LCARIW+CMR10"/>
          <w:color w:val="000000"/>
          <w:sz w:val="20"/>
        </w:rPr>
        <w:t>of</w:t>
      </w:r>
      <w:r>
        <w:rPr>
          <w:rFonts w:ascii="Times New Roman"/>
          <w:color w:val="000000"/>
          <w:spacing w:val="31"/>
          <w:sz w:val="20"/>
        </w:rPr>
        <w:t xml:space="preserve"> </w:t>
      </w:r>
      <w:r>
        <w:rPr>
          <w:rFonts w:ascii="LCARIW+CMR10"/>
          <w:color w:val="000000"/>
          <w:sz w:val="20"/>
        </w:rPr>
        <w:t>peak-demand-hour</w:t>
      </w:r>
      <w:r>
        <w:rPr>
          <w:rFonts w:ascii="Times New Roman"/>
          <w:color w:val="000000"/>
          <w:spacing w:val="31"/>
          <w:sz w:val="20"/>
        </w:rPr>
        <w:t xml:space="preserve"> </w:t>
      </w:r>
      <w:r>
        <w:rPr>
          <w:rFonts w:ascii="LCARIW+CMR10"/>
          <w:color w:val="000000"/>
          <w:sz w:val="20"/>
        </w:rPr>
        <w:t>tari</w:t>
      </w:r>
      <w:r>
        <w:rPr>
          <w:rFonts w:ascii="LSPPBV+CMR10" w:hAnsi="LSPPBV+CMR10" w:cs="LSPPBV+CMR10"/>
          <w:color w:val="000000"/>
          <w:sz w:val="20"/>
        </w:rPr>
        <w:t>ﬀ</w:t>
      </w:r>
      <w:r>
        <w:rPr>
          <w:rFonts w:ascii="Times New Roman"/>
          <w:color w:val="000000"/>
          <w:spacing w:val="30"/>
          <w:sz w:val="20"/>
        </w:rPr>
        <w:t xml:space="preserve"> </w:t>
      </w:r>
      <w:r>
        <w:rPr>
          <w:rFonts w:ascii="LCARIW+CMR10"/>
          <w:color w:val="000000"/>
          <w:spacing w:val="-1"/>
          <w:sz w:val="20"/>
        </w:rPr>
        <w:t>changes</w:t>
      </w:r>
      <w:r>
        <w:rPr>
          <w:rFonts w:ascii="Times New Roman"/>
          <w:color w:val="000000"/>
          <w:spacing w:val="32"/>
          <w:sz w:val="20"/>
        </w:rPr>
        <w:t xml:space="preserve"> </w:t>
      </w:r>
      <w:r>
        <w:rPr>
          <w:rFonts w:ascii="LCARIW+CMR10"/>
          <w:color w:val="000000"/>
          <w:sz w:val="20"/>
        </w:rPr>
        <w:t>increased.</w:t>
      </w:r>
      <w:r>
        <w:rPr>
          <w:rFonts w:ascii="Times New Roman"/>
          <w:color w:val="000000"/>
          <w:spacing w:val="82"/>
          <w:sz w:val="20"/>
        </w:rPr>
        <w:t xml:space="preserve"> </w:t>
      </w:r>
      <w:r>
        <w:rPr>
          <w:rFonts w:ascii="LCARIW+CMR10"/>
          <w:color w:val="000000"/>
          <w:spacing w:val="-1"/>
          <w:sz w:val="20"/>
        </w:rPr>
        <w:t>As</w:t>
      </w:r>
      <w:r w:rsidR="00DE1144">
        <w:rPr>
          <w:rFonts w:ascii="Times New Roman" w:hint="eastAsia"/>
          <w:color w:val="000000"/>
          <w:sz w:val="20"/>
        </w:rPr>
        <w:t xml:space="preserve"> </w:t>
      </w:r>
      <w:r>
        <w:rPr>
          <w:rFonts w:ascii="LCARIW+CMR10"/>
          <w:color w:val="000000"/>
          <w:spacing w:val="-2"/>
          <w:sz w:val="20"/>
        </w:rPr>
        <w:t>shown</w:t>
      </w:r>
      <w:r>
        <w:rPr>
          <w:rFonts w:ascii="Times New Roman"/>
          <w:color w:val="000000"/>
          <w:spacing w:val="25"/>
          <w:sz w:val="20"/>
        </w:rPr>
        <w:t xml:space="preserve"> </w:t>
      </w:r>
      <w:r>
        <w:rPr>
          <w:rFonts w:ascii="LCARIW+CMR10"/>
          <w:color w:val="000000"/>
          <w:sz w:val="20"/>
        </w:rPr>
        <w:t>in</w:t>
      </w:r>
      <w:r>
        <w:rPr>
          <w:rFonts w:ascii="Times New Roman"/>
          <w:color w:val="000000"/>
          <w:spacing w:val="24"/>
          <w:sz w:val="20"/>
        </w:rPr>
        <w:t xml:space="preserve"> </w:t>
      </w:r>
      <w:r>
        <w:rPr>
          <w:rFonts w:ascii="LCARIW+CMR10"/>
          <w:color w:val="000000"/>
          <w:sz w:val="20"/>
        </w:rPr>
        <w:t>the</w:t>
      </w:r>
      <w:r>
        <w:rPr>
          <w:rFonts w:ascii="Times New Roman"/>
          <w:color w:val="000000"/>
          <w:spacing w:val="24"/>
          <w:sz w:val="20"/>
        </w:rPr>
        <w:t xml:space="preserve"> </w:t>
      </w:r>
      <w:r>
        <w:rPr>
          <w:rFonts w:ascii="LCARIW+CMR10" w:hAnsi="LCARIW+CMR10" w:cs="LCARIW+CMR10"/>
          <w:color w:val="000000"/>
          <w:sz w:val="20"/>
        </w:rPr>
        <w:t>ﬁgure</w:t>
      </w:r>
      <w:r>
        <w:rPr>
          <w:rFonts w:ascii="Times New Roman"/>
          <w:color w:val="000000"/>
          <w:spacing w:val="24"/>
          <w:sz w:val="20"/>
        </w:rPr>
        <w:t xml:space="preserve"> </w:t>
      </w:r>
      <w:r>
        <w:rPr>
          <w:rFonts w:ascii="LCARIW+CMR10"/>
          <w:color w:val="000000"/>
          <w:spacing w:val="-3"/>
          <w:sz w:val="20"/>
        </w:rPr>
        <w:t>clearly,</w:t>
      </w:r>
      <w:r>
        <w:rPr>
          <w:rFonts w:ascii="Times New Roman"/>
          <w:color w:val="000000"/>
          <w:spacing w:val="28"/>
          <w:sz w:val="20"/>
        </w:rPr>
        <w:t xml:space="preserve"> </w:t>
      </w:r>
      <w:r>
        <w:rPr>
          <w:rFonts w:ascii="LCARIW+CMR10"/>
          <w:color w:val="000000"/>
          <w:sz w:val="20"/>
        </w:rPr>
        <w:t>the</w:t>
      </w:r>
      <w:r>
        <w:rPr>
          <w:rFonts w:ascii="Times New Roman"/>
          <w:color w:val="000000"/>
          <w:spacing w:val="24"/>
          <w:sz w:val="20"/>
        </w:rPr>
        <w:t xml:space="preserve"> </w:t>
      </w:r>
      <w:r>
        <w:rPr>
          <w:rFonts w:ascii="LCARIW+CMR10"/>
          <w:color w:val="000000"/>
          <w:sz w:val="20"/>
        </w:rPr>
        <w:t>di</w:t>
      </w:r>
      <w:r>
        <w:rPr>
          <w:rFonts w:ascii="LSPPBV+CMR10" w:hAnsi="LSPPBV+CMR10" w:cs="LSPPBV+CMR10"/>
          <w:color w:val="000000"/>
          <w:sz w:val="20"/>
        </w:rPr>
        <w:t>ﬀ</w:t>
      </w:r>
      <w:r>
        <w:rPr>
          <w:rFonts w:ascii="LCARIW+CMR10"/>
          <w:color w:val="000000"/>
          <w:sz w:val="20"/>
        </w:rPr>
        <w:t>erences</w:t>
      </w:r>
      <w:r>
        <w:rPr>
          <w:rFonts w:ascii="Times New Roman"/>
          <w:color w:val="000000"/>
          <w:spacing w:val="24"/>
          <w:sz w:val="20"/>
        </w:rPr>
        <w:t xml:space="preserve"> </w:t>
      </w:r>
      <w:r>
        <w:rPr>
          <w:rFonts w:ascii="LCARIW+CMR10"/>
          <w:color w:val="000000"/>
          <w:sz w:val="20"/>
        </w:rPr>
        <w:t>in</w:t>
      </w:r>
      <w:r>
        <w:rPr>
          <w:rFonts w:ascii="Times New Roman"/>
          <w:color w:val="000000"/>
          <w:spacing w:val="24"/>
          <w:sz w:val="20"/>
        </w:rPr>
        <w:t xml:space="preserve"> </w:t>
      </w:r>
      <w:r>
        <w:rPr>
          <w:rFonts w:ascii="LCARIW+CMR10"/>
          <w:color w:val="000000"/>
          <w:sz w:val="20"/>
        </w:rPr>
        <w:t>the</w:t>
      </w:r>
      <w:r>
        <w:rPr>
          <w:rFonts w:ascii="Times New Roman"/>
          <w:color w:val="000000"/>
          <w:spacing w:val="24"/>
          <w:sz w:val="20"/>
        </w:rPr>
        <w:t xml:space="preserve"> </w:t>
      </w:r>
      <w:r>
        <w:rPr>
          <w:rFonts w:ascii="LCARIW+CMR10"/>
          <w:color w:val="000000"/>
          <w:sz w:val="20"/>
        </w:rPr>
        <w:t>predicted</w:t>
      </w:r>
      <w:r>
        <w:rPr>
          <w:rFonts w:ascii="Times New Roman"/>
          <w:color w:val="000000"/>
          <w:spacing w:val="24"/>
          <w:sz w:val="20"/>
        </w:rPr>
        <w:t xml:space="preserve"> </w:t>
      </w:r>
      <w:r>
        <w:rPr>
          <w:rFonts w:ascii="LCARIW+CMR10"/>
          <w:color w:val="000000"/>
          <w:spacing w:val="-1"/>
          <w:sz w:val="20"/>
        </w:rPr>
        <w:t>electricity</w:t>
      </w:r>
      <w:r>
        <w:rPr>
          <w:rFonts w:ascii="Times New Roman"/>
          <w:color w:val="000000"/>
          <w:spacing w:val="24"/>
          <w:sz w:val="20"/>
        </w:rPr>
        <w:t xml:space="preserve"> </w:t>
      </w:r>
      <w:r>
        <w:rPr>
          <w:rFonts w:ascii="LCARIW+CMR10"/>
          <w:color w:val="000000"/>
          <w:spacing w:val="-1"/>
          <w:sz w:val="20"/>
        </w:rPr>
        <w:t>savings</w:t>
      </w:r>
      <w:r>
        <w:rPr>
          <w:rFonts w:ascii="Times New Roman"/>
          <w:color w:val="000000"/>
          <w:spacing w:val="25"/>
          <w:sz w:val="20"/>
        </w:rPr>
        <w:t xml:space="preserve"> </w:t>
      </w:r>
      <w:r>
        <w:rPr>
          <w:rFonts w:ascii="LCARIW+CMR10"/>
          <w:color w:val="000000"/>
          <w:spacing w:val="-4"/>
          <w:sz w:val="20"/>
        </w:rPr>
        <w:t>over</w:t>
      </w:r>
      <w:r>
        <w:rPr>
          <w:rFonts w:ascii="Times New Roman"/>
          <w:color w:val="000000"/>
          <w:spacing w:val="28"/>
          <w:sz w:val="20"/>
        </w:rPr>
        <w:t xml:space="preserve"> </w:t>
      </w:r>
      <w:r>
        <w:rPr>
          <w:rFonts w:ascii="LCARIW+CMR10"/>
          <w:color w:val="000000"/>
          <w:sz w:val="20"/>
        </w:rPr>
        <w:t>the</w:t>
      </w:r>
      <w:r>
        <w:rPr>
          <w:rFonts w:ascii="Times New Roman"/>
          <w:color w:val="000000"/>
          <w:spacing w:val="24"/>
          <w:sz w:val="20"/>
        </w:rPr>
        <w:t xml:space="preserve"> </w:t>
      </w:r>
      <w:r>
        <w:rPr>
          <w:rFonts w:ascii="LCARIW+CMR10"/>
          <w:color w:val="000000"/>
          <w:sz w:val="20"/>
        </w:rPr>
        <w:t>degree</w:t>
      </w:r>
      <w:r>
        <w:rPr>
          <w:rFonts w:ascii="Times New Roman"/>
          <w:color w:val="000000"/>
          <w:spacing w:val="24"/>
          <w:sz w:val="20"/>
        </w:rPr>
        <w:t xml:space="preserve"> </w:t>
      </w:r>
      <w:r>
        <w:rPr>
          <w:rFonts w:ascii="LCARIW+CMR10"/>
          <w:color w:val="000000"/>
          <w:sz w:val="20"/>
        </w:rPr>
        <w:t>of</w:t>
      </w:r>
      <w:r>
        <w:rPr>
          <w:rFonts w:ascii="Times New Roman"/>
          <w:color w:val="000000"/>
          <w:spacing w:val="24"/>
          <w:sz w:val="20"/>
        </w:rPr>
        <w:t xml:space="preserve"> </w:t>
      </w:r>
      <w:r>
        <w:rPr>
          <w:rFonts w:ascii="LCARIW+CMR10"/>
          <w:color w:val="000000"/>
          <w:sz w:val="20"/>
        </w:rPr>
        <w:t>price</w:t>
      </w:r>
      <w:r>
        <w:rPr>
          <w:rFonts w:ascii="Times New Roman"/>
          <w:color w:val="000000"/>
          <w:spacing w:val="24"/>
          <w:sz w:val="20"/>
        </w:rPr>
        <w:t xml:space="preserve"> </w:t>
      </w:r>
      <w:r>
        <w:rPr>
          <w:rFonts w:ascii="LCARIW+CMR10"/>
          <w:color w:val="000000"/>
          <w:spacing w:val="-1"/>
          <w:sz w:val="20"/>
        </w:rPr>
        <w:t>changes</w:t>
      </w:r>
      <w:r w:rsidR="00DE1144">
        <w:rPr>
          <w:rFonts w:ascii="Times New Roman" w:hint="eastAsia"/>
          <w:color w:val="000000"/>
          <w:sz w:val="20"/>
        </w:rPr>
        <w:t xml:space="preserve"> </w:t>
      </w:r>
      <w:r>
        <w:rPr>
          <w:rFonts w:ascii="LCARIW+CMR10"/>
          <w:color w:val="000000"/>
          <w:sz w:val="20"/>
        </w:rPr>
        <w:t>are</w:t>
      </w:r>
      <w:r>
        <w:rPr>
          <w:rFonts w:ascii="Times New Roman"/>
          <w:color w:val="000000"/>
          <w:spacing w:val="34"/>
          <w:sz w:val="20"/>
        </w:rPr>
        <w:t xml:space="preserve"> </w:t>
      </w:r>
      <w:r>
        <w:rPr>
          <w:rFonts w:ascii="LCARIW+CMR10"/>
          <w:color w:val="000000"/>
          <w:spacing w:val="-1"/>
          <w:sz w:val="20"/>
        </w:rPr>
        <w:t>apparent</w:t>
      </w:r>
      <w:r>
        <w:rPr>
          <w:rFonts w:ascii="Times New Roman"/>
          <w:color w:val="000000"/>
          <w:spacing w:val="35"/>
          <w:sz w:val="20"/>
        </w:rPr>
        <w:t xml:space="preserve"> </w:t>
      </w:r>
      <w:r>
        <w:rPr>
          <w:rFonts w:ascii="LCARIW+CMR10"/>
          <w:color w:val="000000"/>
          <w:sz w:val="20"/>
        </w:rPr>
        <w:t>when</w:t>
      </w:r>
      <w:r>
        <w:rPr>
          <w:rFonts w:ascii="Times New Roman"/>
          <w:color w:val="000000"/>
          <w:spacing w:val="34"/>
          <w:sz w:val="20"/>
        </w:rPr>
        <w:t xml:space="preserve"> </w:t>
      </w:r>
      <w:r>
        <w:rPr>
          <w:rFonts w:ascii="LCARIW+CMR10"/>
          <w:color w:val="000000"/>
          <w:sz w:val="20"/>
        </w:rPr>
        <w:t>the</w:t>
      </w:r>
      <w:r>
        <w:rPr>
          <w:rFonts w:ascii="Times New Roman"/>
          <w:color w:val="000000"/>
          <w:spacing w:val="34"/>
          <w:sz w:val="20"/>
        </w:rPr>
        <w:t xml:space="preserve"> </w:t>
      </w:r>
      <w:r>
        <w:rPr>
          <w:rFonts w:ascii="LCARIW+CMR10"/>
          <w:color w:val="000000"/>
          <w:spacing w:val="-1"/>
          <w:sz w:val="20"/>
        </w:rPr>
        <w:t>savings</w:t>
      </w:r>
      <w:r>
        <w:rPr>
          <w:rFonts w:ascii="Times New Roman"/>
          <w:color w:val="000000"/>
          <w:spacing w:val="35"/>
          <w:sz w:val="20"/>
        </w:rPr>
        <w:t xml:space="preserve"> </w:t>
      </w:r>
      <w:r>
        <w:rPr>
          <w:rFonts w:ascii="LCARIW+CMR10"/>
          <w:color w:val="000000"/>
          <w:sz w:val="20"/>
        </w:rPr>
        <w:t>stemming</w:t>
      </w:r>
      <w:r>
        <w:rPr>
          <w:rFonts w:ascii="Times New Roman"/>
          <w:color w:val="000000"/>
          <w:spacing w:val="34"/>
          <w:sz w:val="20"/>
        </w:rPr>
        <w:t xml:space="preserve"> </w:t>
      </w:r>
      <w:r>
        <w:rPr>
          <w:rFonts w:ascii="LCARIW+CMR10"/>
          <w:color w:val="000000"/>
          <w:sz w:val="20"/>
        </w:rPr>
        <w:t>from</w:t>
      </w:r>
      <w:r>
        <w:rPr>
          <w:rFonts w:ascii="Times New Roman"/>
          <w:color w:val="000000"/>
          <w:spacing w:val="34"/>
          <w:sz w:val="20"/>
        </w:rPr>
        <w:t xml:space="preserve"> </w:t>
      </w:r>
      <w:r>
        <w:rPr>
          <w:rFonts w:ascii="LCARIW+CMR10"/>
          <w:color w:val="000000"/>
          <w:sz w:val="20"/>
        </w:rPr>
        <w:t>the</w:t>
      </w:r>
      <w:r>
        <w:rPr>
          <w:rFonts w:ascii="Times New Roman"/>
          <w:color w:val="000000"/>
          <w:spacing w:val="34"/>
          <w:sz w:val="20"/>
        </w:rPr>
        <w:t xml:space="preserve"> </w:t>
      </w:r>
      <w:r>
        <w:rPr>
          <w:rFonts w:ascii="LCARIW+CMR10"/>
          <w:color w:val="000000"/>
          <w:spacing w:val="-6"/>
          <w:sz w:val="20"/>
        </w:rPr>
        <w:t>two</w:t>
      </w:r>
      <w:r>
        <w:rPr>
          <w:rFonts w:ascii="Times New Roman"/>
          <w:color w:val="000000"/>
          <w:spacing w:val="40"/>
          <w:sz w:val="20"/>
        </w:rPr>
        <w:t xml:space="preserve"> </w:t>
      </w:r>
      <w:r>
        <w:rPr>
          <w:rFonts w:ascii="LCARIW+CMR10"/>
          <w:color w:val="000000"/>
          <w:sz w:val="20"/>
        </w:rPr>
        <w:t>distinct</w:t>
      </w:r>
      <w:r>
        <w:rPr>
          <w:rFonts w:ascii="Times New Roman"/>
          <w:color w:val="000000"/>
          <w:spacing w:val="34"/>
          <w:sz w:val="20"/>
        </w:rPr>
        <w:t xml:space="preserve"> </w:t>
      </w:r>
      <w:r>
        <w:rPr>
          <w:rFonts w:ascii="LCARIW+CMR10"/>
          <w:color w:val="000000"/>
          <w:sz w:val="20"/>
        </w:rPr>
        <w:t>sources</w:t>
      </w:r>
      <w:r>
        <w:rPr>
          <w:rFonts w:ascii="Times New Roman"/>
          <w:color w:val="000000"/>
          <w:spacing w:val="34"/>
          <w:sz w:val="20"/>
        </w:rPr>
        <w:t xml:space="preserve"> </w:t>
      </w:r>
      <w:r>
        <w:rPr>
          <w:rFonts w:ascii="LCARIW+CMR10"/>
          <w:color w:val="000000"/>
          <w:sz w:val="20"/>
        </w:rPr>
        <w:t>are</w:t>
      </w:r>
      <w:r>
        <w:rPr>
          <w:rFonts w:ascii="Times New Roman"/>
          <w:color w:val="000000"/>
          <w:spacing w:val="34"/>
          <w:sz w:val="20"/>
        </w:rPr>
        <w:t xml:space="preserve"> </w:t>
      </w:r>
      <w:r>
        <w:rPr>
          <w:rFonts w:ascii="LCARIW+CMR10"/>
          <w:color w:val="000000"/>
          <w:sz w:val="20"/>
        </w:rPr>
        <w:t>examined</w:t>
      </w:r>
      <w:r>
        <w:rPr>
          <w:rFonts w:ascii="Times New Roman"/>
          <w:color w:val="000000"/>
          <w:spacing w:val="34"/>
          <w:sz w:val="20"/>
        </w:rPr>
        <w:t xml:space="preserve"> </w:t>
      </w:r>
      <w:r>
        <w:rPr>
          <w:rFonts w:ascii="LCARIW+CMR10"/>
          <w:color w:val="000000"/>
          <w:spacing w:val="-2"/>
          <w:sz w:val="20"/>
        </w:rPr>
        <w:t>individually.</w:t>
      </w:r>
      <w:r>
        <w:rPr>
          <w:rFonts w:ascii="Times New Roman"/>
          <w:color w:val="000000"/>
          <w:spacing w:val="94"/>
          <w:sz w:val="20"/>
        </w:rPr>
        <w:t xml:space="preserve"> </w:t>
      </w:r>
      <w:r>
        <w:rPr>
          <w:rFonts w:ascii="LCARIW+CMR10"/>
          <w:color w:val="000000"/>
          <w:spacing w:val="-3"/>
          <w:sz w:val="20"/>
        </w:rPr>
        <w:t>However,</w:t>
      </w:r>
      <w:r w:rsidR="00DE1144">
        <w:rPr>
          <w:rFonts w:ascii="Times New Roman" w:hint="eastAsia"/>
          <w:color w:val="000000"/>
          <w:sz w:val="20"/>
        </w:rPr>
        <w:t xml:space="preserve"> </w:t>
      </w:r>
      <w:r>
        <w:rPr>
          <w:rFonts w:ascii="LCARIW+CMR10"/>
          <w:color w:val="000000"/>
          <w:sz w:val="20"/>
        </w:rPr>
        <w:t>due</w:t>
      </w:r>
      <w:r>
        <w:rPr>
          <w:rFonts w:ascii="Times New Roman"/>
          <w:color w:val="000000"/>
          <w:spacing w:val="19"/>
          <w:sz w:val="20"/>
        </w:rPr>
        <w:t xml:space="preserve"> </w:t>
      </w:r>
      <w:r>
        <w:rPr>
          <w:rFonts w:ascii="LCARIW+CMR10"/>
          <w:color w:val="000000"/>
          <w:sz w:val="20"/>
        </w:rPr>
        <w:t>to</w:t>
      </w:r>
      <w:r>
        <w:rPr>
          <w:rFonts w:ascii="Times New Roman"/>
          <w:color w:val="000000"/>
          <w:spacing w:val="19"/>
          <w:sz w:val="20"/>
        </w:rPr>
        <w:t xml:space="preserve"> </w:t>
      </w:r>
      <w:r>
        <w:rPr>
          <w:rFonts w:ascii="LCARIW+CMR10"/>
          <w:color w:val="000000"/>
          <w:sz w:val="20"/>
        </w:rPr>
        <w:t>the</w:t>
      </w:r>
      <w:r>
        <w:rPr>
          <w:rFonts w:ascii="Times New Roman"/>
          <w:color w:val="000000"/>
          <w:spacing w:val="19"/>
          <w:sz w:val="20"/>
        </w:rPr>
        <w:t xml:space="preserve"> </w:t>
      </w:r>
      <w:r>
        <w:rPr>
          <w:rFonts w:ascii="LCARIW+CMR10"/>
          <w:color w:val="000000"/>
          <w:spacing w:val="1"/>
          <w:sz w:val="20"/>
        </w:rPr>
        <w:t>opposite</w:t>
      </w:r>
      <w:r>
        <w:rPr>
          <w:rFonts w:ascii="Times New Roman"/>
          <w:color w:val="000000"/>
          <w:spacing w:val="18"/>
          <w:sz w:val="20"/>
        </w:rPr>
        <w:t xml:space="preserve"> </w:t>
      </w:r>
      <w:r>
        <w:rPr>
          <w:rFonts w:ascii="LCARIW+CMR10"/>
          <w:color w:val="000000"/>
          <w:sz w:val="20"/>
        </w:rPr>
        <w:t>correlations,</w:t>
      </w:r>
      <w:r>
        <w:rPr>
          <w:rFonts w:ascii="Times New Roman"/>
          <w:color w:val="000000"/>
          <w:spacing w:val="20"/>
          <w:sz w:val="20"/>
        </w:rPr>
        <w:t xml:space="preserve"> </w:t>
      </w:r>
      <w:r>
        <w:rPr>
          <w:rFonts w:ascii="LCARIW+CMR10"/>
          <w:color w:val="000000"/>
          <w:sz w:val="20"/>
        </w:rPr>
        <w:t>the</w:t>
      </w:r>
      <w:r>
        <w:rPr>
          <w:rFonts w:ascii="Times New Roman"/>
          <w:color w:val="000000"/>
          <w:spacing w:val="19"/>
          <w:sz w:val="20"/>
        </w:rPr>
        <w:t xml:space="preserve"> </w:t>
      </w:r>
      <w:r>
        <w:rPr>
          <w:rFonts w:ascii="LCARIW+CMR10"/>
          <w:color w:val="000000"/>
          <w:sz w:val="20"/>
        </w:rPr>
        <w:t>di</w:t>
      </w:r>
      <w:r>
        <w:rPr>
          <w:rFonts w:ascii="LSPPBV+CMR10" w:hAnsi="LSPPBV+CMR10" w:cs="LSPPBV+CMR10"/>
          <w:color w:val="000000"/>
          <w:sz w:val="20"/>
        </w:rPr>
        <w:t>ﬀ</w:t>
      </w:r>
      <w:r>
        <w:rPr>
          <w:rFonts w:ascii="LCARIW+CMR10"/>
          <w:color w:val="000000"/>
          <w:sz w:val="20"/>
        </w:rPr>
        <w:t>erences</w:t>
      </w:r>
      <w:r>
        <w:rPr>
          <w:rFonts w:ascii="Times New Roman"/>
          <w:color w:val="000000"/>
          <w:spacing w:val="19"/>
          <w:sz w:val="20"/>
        </w:rPr>
        <w:t xml:space="preserve"> </w:t>
      </w:r>
      <w:r>
        <w:rPr>
          <w:rFonts w:ascii="LCARIW+CMR10"/>
          <w:color w:val="000000"/>
          <w:sz w:val="20"/>
        </w:rPr>
        <w:t>for</w:t>
      </w:r>
      <w:r>
        <w:rPr>
          <w:rFonts w:ascii="Times New Roman"/>
          <w:color w:val="000000"/>
          <w:spacing w:val="19"/>
          <w:sz w:val="20"/>
        </w:rPr>
        <w:t xml:space="preserve"> </w:t>
      </w:r>
      <w:r>
        <w:rPr>
          <w:rFonts w:ascii="LCARIW+CMR10"/>
          <w:color w:val="000000"/>
          <w:spacing w:val="-2"/>
          <w:sz w:val="20"/>
        </w:rPr>
        <w:t>given</w:t>
      </w:r>
      <w:r>
        <w:rPr>
          <w:rFonts w:ascii="Times New Roman"/>
          <w:color w:val="000000"/>
          <w:spacing w:val="20"/>
          <w:sz w:val="20"/>
        </w:rPr>
        <w:t xml:space="preserve"> </w:t>
      </w:r>
      <w:r>
        <w:rPr>
          <w:rFonts w:ascii="LCARIW+CMR10"/>
          <w:color w:val="000000"/>
          <w:sz w:val="20"/>
        </w:rPr>
        <w:t>HDDs</w:t>
      </w:r>
      <w:r>
        <w:rPr>
          <w:rFonts w:ascii="Times New Roman"/>
          <w:color w:val="000000"/>
          <w:spacing w:val="19"/>
          <w:sz w:val="20"/>
        </w:rPr>
        <w:t xml:space="preserve"> </w:t>
      </w:r>
      <w:r>
        <w:rPr>
          <w:rFonts w:ascii="LCARIW+CMR10"/>
          <w:color w:val="000000"/>
          <w:sz w:val="20"/>
        </w:rPr>
        <w:t>are</w:t>
      </w:r>
      <w:r>
        <w:rPr>
          <w:rFonts w:ascii="Times New Roman"/>
          <w:color w:val="000000"/>
          <w:spacing w:val="19"/>
          <w:sz w:val="20"/>
        </w:rPr>
        <w:t xml:space="preserve"> </w:t>
      </w:r>
      <w:r>
        <w:rPr>
          <w:rFonts w:ascii="LCARIW+CMR10"/>
          <w:color w:val="000000"/>
          <w:sz w:val="20"/>
        </w:rPr>
        <w:t>seemingly</w:t>
      </w:r>
      <w:r>
        <w:rPr>
          <w:rFonts w:ascii="Times New Roman"/>
          <w:color w:val="000000"/>
          <w:spacing w:val="19"/>
          <w:sz w:val="20"/>
        </w:rPr>
        <w:t xml:space="preserve"> </w:t>
      </w:r>
      <w:r>
        <w:rPr>
          <w:rFonts w:ascii="LCARIW+CMR10"/>
          <w:color w:val="000000"/>
          <w:sz w:val="20"/>
        </w:rPr>
        <w:t>dampened</w:t>
      </w:r>
      <w:r>
        <w:rPr>
          <w:rFonts w:ascii="Times New Roman"/>
          <w:color w:val="000000"/>
          <w:spacing w:val="18"/>
          <w:sz w:val="20"/>
        </w:rPr>
        <w:t xml:space="preserve"> </w:t>
      </w:r>
      <w:r>
        <w:rPr>
          <w:rFonts w:ascii="LCARIW+CMR10"/>
          <w:color w:val="000000"/>
          <w:sz w:val="20"/>
        </w:rPr>
        <w:t>when</w:t>
      </w:r>
      <w:r>
        <w:rPr>
          <w:rFonts w:ascii="Times New Roman"/>
          <w:color w:val="000000"/>
          <w:spacing w:val="19"/>
          <w:sz w:val="20"/>
        </w:rPr>
        <w:t xml:space="preserve"> </w:t>
      </w:r>
      <w:r>
        <w:rPr>
          <w:rFonts w:ascii="LCARIW+CMR10"/>
          <w:color w:val="000000"/>
          <w:sz w:val="20"/>
        </w:rPr>
        <w:t>the</w:t>
      </w:r>
      <w:r>
        <w:rPr>
          <w:rFonts w:ascii="Times New Roman"/>
          <w:color w:val="000000"/>
          <w:spacing w:val="19"/>
          <w:sz w:val="20"/>
        </w:rPr>
        <w:t xml:space="preserve"> </w:t>
      </w:r>
      <w:r>
        <w:rPr>
          <w:rFonts w:ascii="LCARIW+CMR10"/>
          <w:color w:val="000000"/>
          <w:spacing w:val="-1"/>
          <w:sz w:val="20"/>
        </w:rPr>
        <w:t>savings</w:t>
      </w:r>
      <w:r>
        <w:rPr>
          <w:rFonts w:ascii="Times New Roman"/>
          <w:color w:val="000000"/>
          <w:spacing w:val="20"/>
          <w:sz w:val="20"/>
        </w:rPr>
        <w:t xml:space="preserve"> </w:t>
      </w:r>
      <w:r>
        <w:rPr>
          <w:rFonts w:ascii="LCARIW+CMR10"/>
          <w:color w:val="000000"/>
          <w:sz w:val="20"/>
        </w:rPr>
        <w:t>are</w:t>
      </w:r>
      <w:r w:rsidR="00DE1144">
        <w:rPr>
          <w:rFonts w:ascii="Times New Roman" w:hint="eastAsia"/>
          <w:color w:val="000000"/>
          <w:sz w:val="20"/>
        </w:rPr>
        <w:t xml:space="preserve"> </w:t>
      </w:r>
      <w:r>
        <w:rPr>
          <w:rFonts w:ascii="LCARIW+CMR10"/>
          <w:color w:val="000000"/>
          <w:sz w:val="20"/>
        </w:rPr>
        <w:t>aggregated.</w:t>
      </w:r>
      <w:r>
        <w:rPr>
          <w:rFonts w:ascii="Times New Roman"/>
          <w:color w:val="000000"/>
          <w:spacing w:val="111"/>
          <w:sz w:val="20"/>
        </w:rPr>
        <w:t xml:space="preserve"> </w:t>
      </w:r>
      <w:r>
        <w:rPr>
          <w:rFonts w:ascii="LCARIW+CMR10"/>
          <w:color w:val="000000"/>
          <w:sz w:val="20"/>
        </w:rPr>
        <w:t>Indeed,</w:t>
      </w:r>
      <w:r>
        <w:rPr>
          <w:rFonts w:ascii="Times New Roman"/>
          <w:color w:val="000000"/>
          <w:spacing w:val="47"/>
          <w:sz w:val="20"/>
        </w:rPr>
        <w:t xml:space="preserve"> </w:t>
      </w:r>
      <w:r>
        <w:rPr>
          <w:rFonts w:ascii="LCARIW+CMR10"/>
          <w:color w:val="000000"/>
          <w:sz w:val="20"/>
        </w:rPr>
        <w:t>this</w:t>
      </w:r>
      <w:r>
        <w:rPr>
          <w:rFonts w:ascii="Times New Roman"/>
          <w:color w:val="000000"/>
          <w:spacing w:val="41"/>
          <w:sz w:val="20"/>
        </w:rPr>
        <w:t xml:space="preserve"> </w:t>
      </w:r>
      <w:r>
        <w:rPr>
          <w:rFonts w:ascii="LCARIW+CMR10"/>
          <w:color w:val="000000"/>
          <w:sz w:val="20"/>
        </w:rPr>
        <w:t>empirical</w:t>
      </w:r>
      <w:r>
        <w:rPr>
          <w:rFonts w:ascii="Times New Roman"/>
          <w:color w:val="000000"/>
          <w:spacing w:val="41"/>
          <w:sz w:val="20"/>
        </w:rPr>
        <w:t xml:space="preserve"> </w:t>
      </w:r>
      <w:r>
        <w:rPr>
          <w:rFonts w:ascii="LCARIW+CMR10"/>
          <w:color w:val="000000"/>
          <w:sz w:val="20"/>
        </w:rPr>
        <w:t>result</w:t>
      </w:r>
      <w:r>
        <w:rPr>
          <w:rFonts w:ascii="Times New Roman"/>
          <w:color w:val="000000"/>
          <w:spacing w:val="41"/>
          <w:sz w:val="20"/>
        </w:rPr>
        <w:t xml:space="preserve"> </w:t>
      </w:r>
      <w:r>
        <w:rPr>
          <w:rFonts w:ascii="LCARIW+CMR10"/>
          <w:color w:val="000000"/>
          <w:sz w:val="20"/>
        </w:rPr>
        <w:t>is</w:t>
      </w:r>
      <w:r>
        <w:rPr>
          <w:rFonts w:ascii="Times New Roman"/>
          <w:color w:val="000000"/>
          <w:spacing w:val="40"/>
          <w:sz w:val="20"/>
        </w:rPr>
        <w:t xml:space="preserve"> </w:t>
      </w:r>
      <w:r>
        <w:rPr>
          <w:rFonts w:ascii="LCARIW+CMR10"/>
          <w:color w:val="000000"/>
          <w:spacing w:val="-1"/>
          <w:sz w:val="20"/>
        </w:rPr>
        <w:t>consistent</w:t>
      </w:r>
      <w:r>
        <w:rPr>
          <w:rFonts w:ascii="Times New Roman"/>
          <w:color w:val="000000"/>
          <w:spacing w:val="41"/>
          <w:sz w:val="20"/>
        </w:rPr>
        <w:t xml:space="preserve"> </w:t>
      </w:r>
      <w:r>
        <w:rPr>
          <w:rFonts w:ascii="LCARIW+CMR10"/>
          <w:color w:val="000000"/>
          <w:sz w:val="20"/>
        </w:rPr>
        <w:t>with</w:t>
      </w:r>
      <w:r>
        <w:rPr>
          <w:rFonts w:ascii="Times New Roman"/>
          <w:color w:val="000000"/>
          <w:spacing w:val="40"/>
          <w:sz w:val="20"/>
        </w:rPr>
        <w:t xml:space="preserve"> </w:t>
      </w:r>
      <w:r>
        <w:rPr>
          <w:rFonts w:ascii="LCARIW+CMR10"/>
          <w:color w:val="000000"/>
          <w:sz w:val="20"/>
        </w:rPr>
        <w:t>the</w:t>
      </w:r>
      <w:r>
        <w:rPr>
          <w:rFonts w:ascii="Times New Roman"/>
          <w:color w:val="000000"/>
          <w:spacing w:val="41"/>
          <w:sz w:val="20"/>
        </w:rPr>
        <w:t xml:space="preserve"> </w:t>
      </w:r>
      <w:r>
        <w:rPr>
          <w:rFonts w:ascii="LCARIW+CMR10" w:hAnsi="LCARIW+CMR10" w:cs="LCARIW+CMR10"/>
          <w:color w:val="000000"/>
          <w:sz w:val="20"/>
        </w:rPr>
        <w:t>ﬁnding</w:t>
      </w:r>
      <w:r>
        <w:rPr>
          <w:rFonts w:ascii="Times New Roman"/>
          <w:color w:val="000000"/>
          <w:spacing w:val="40"/>
          <w:sz w:val="20"/>
        </w:rPr>
        <w:t xml:space="preserve"> </w:t>
      </w:r>
      <w:r>
        <w:rPr>
          <w:rFonts w:ascii="LCARIW+CMR10"/>
          <w:color w:val="000000"/>
          <w:sz w:val="20"/>
        </w:rPr>
        <w:t>discussed</w:t>
      </w:r>
      <w:r>
        <w:rPr>
          <w:rFonts w:ascii="Times New Roman"/>
          <w:color w:val="000000"/>
          <w:spacing w:val="40"/>
          <w:sz w:val="20"/>
        </w:rPr>
        <w:t xml:space="preserve"> </w:t>
      </w:r>
      <w:r>
        <w:rPr>
          <w:rFonts w:ascii="LCARIW+CMR10"/>
          <w:color w:val="000000"/>
          <w:sz w:val="20"/>
        </w:rPr>
        <w:t>in</w:t>
      </w:r>
      <w:r>
        <w:rPr>
          <w:rFonts w:ascii="Times New Roman"/>
          <w:color w:val="000000"/>
          <w:spacing w:val="40"/>
          <w:sz w:val="20"/>
        </w:rPr>
        <w:t xml:space="preserve"> </w:t>
      </w:r>
      <w:r>
        <w:rPr>
          <w:rFonts w:ascii="LCARIW+CMR10"/>
          <w:color w:val="000000"/>
          <w:sz w:val="20"/>
        </w:rPr>
        <w:t>the</w:t>
      </w:r>
      <w:r>
        <w:rPr>
          <w:rFonts w:ascii="Times New Roman"/>
          <w:color w:val="000000"/>
          <w:spacing w:val="41"/>
          <w:sz w:val="20"/>
        </w:rPr>
        <w:t xml:space="preserve"> </w:t>
      </w:r>
      <w:r>
        <w:rPr>
          <w:rFonts w:ascii="LCARIW+CMR10"/>
          <w:color w:val="000000"/>
          <w:sz w:val="20"/>
        </w:rPr>
        <w:t>previous</w:t>
      </w:r>
      <w:r>
        <w:rPr>
          <w:rFonts w:ascii="Times New Roman"/>
          <w:color w:val="000000"/>
          <w:spacing w:val="41"/>
          <w:sz w:val="20"/>
        </w:rPr>
        <w:t xml:space="preserve"> </w:t>
      </w:r>
      <w:r>
        <w:rPr>
          <w:rFonts w:ascii="LCARIW+CMR10"/>
          <w:color w:val="000000"/>
          <w:spacing w:val="-2"/>
          <w:sz w:val="20"/>
        </w:rPr>
        <w:t>work</w:t>
      </w:r>
      <w:r>
        <w:rPr>
          <w:rFonts w:ascii="Times New Roman"/>
          <w:color w:val="000000"/>
          <w:spacing w:val="43"/>
          <w:sz w:val="20"/>
        </w:rPr>
        <w:t xml:space="preserve"> </w:t>
      </w:r>
      <w:r>
        <w:rPr>
          <w:rFonts w:ascii="LCARIW+CMR10"/>
          <w:color w:val="000000"/>
          <w:sz w:val="20"/>
        </w:rPr>
        <w:t>that</w:t>
      </w:r>
      <w:r w:rsidR="00DE1144">
        <w:rPr>
          <w:rFonts w:ascii="Times New Roman" w:hint="eastAsia"/>
          <w:color w:val="000000"/>
          <w:sz w:val="20"/>
        </w:rPr>
        <w:t xml:space="preserve"> </w:t>
      </w:r>
      <w:r>
        <w:rPr>
          <w:rFonts w:ascii="LCARIW+CMR10"/>
          <w:color w:val="000000"/>
          <w:sz w:val="20"/>
        </w:rPr>
        <w:t>households</w:t>
      </w:r>
      <w:r>
        <w:rPr>
          <w:rFonts w:ascii="Times New Roman"/>
          <w:color w:val="000000"/>
          <w:spacing w:val="16"/>
          <w:sz w:val="20"/>
        </w:rPr>
        <w:t xml:space="preserve"> </w:t>
      </w:r>
      <w:r>
        <w:rPr>
          <w:rFonts w:ascii="LCARIW+CMR10"/>
          <w:color w:val="000000"/>
          <w:spacing w:val="-2"/>
          <w:sz w:val="20"/>
        </w:rPr>
        <w:t>were</w:t>
      </w:r>
      <w:r>
        <w:rPr>
          <w:rFonts w:ascii="Times New Roman"/>
          <w:color w:val="000000"/>
          <w:spacing w:val="18"/>
          <w:sz w:val="20"/>
        </w:rPr>
        <w:t xml:space="preserve"> </w:t>
      </w:r>
      <w:r>
        <w:rPr>
          <w:rFonts w:ascii="LCARIW+CMR10"/>
          <w:color w:val="000000"/>
          <w:spacing w:val="-1"/>
          <w:sz w:val="20"/>
        </w:rPr>
        <w:t>unusually</w:t>
      </w:r>
      <w:r>
        <w:rPr>
          <w:rFonts w:ascii="Times New Roman"/>
          <w:color w:val="000000"/>
          <w:spacing w:val="17"/>
          <w:sz w:val="20"/>
        </w:rPr>
        <w:t xml:space="preserve"> </w:t>
      </w:r>
      <w:r>
        <w:rPr>
          <w:rFonts w:ascii="LCARIW+CMR10"/>
          <w:color w:val="000000"/>
          <w:spacing w:val="-1"/>
          <w:sz w:val="20"/>
        </w:rPr>
        <w:t>insensitive</w:t>
      </w:r>
      <w:r>
        <w:rPr>
          <w:rFonts w:ascii="Times New Roman"/>
          <w:color w:val="000000"/>
          <w:spacing w:val="17"/>
          <w:sz w:val="20"/>
        </w:rPr>
        <w:t xml:space="preserve"> </w:t>
      </w:r>
      <w:r>
        <w:rPr>
          <w:rFonts w:ascii="LCARIW+CMR10"/>
          <w:color w:val="000000"/>
          <w:sz w:val="20"/>
        </w:rPr>
        <w:t>to</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size</w:t>
      </w:r>
      <w:r>
        <w:rPr>
          <w:rFonts w:ascii="Times New Roman"/>
          <w:color w:val="000000"/>
          <w:spacing w:val="16"/>
          <w:sz w:val="20"/>
        </w:rPr>
        <w:t xml:space="preserve"> </w:t>
      </w:r>
      <w:r>
        <w:rPr>
          <w:rFonts w:ascii="LCARIW+CMR10"/>
          <w:color w:val="000000"/>
          <w:sz w:val="20"/>
        </w:rPr>
        <w:t>of</w:t>
      </w:r>
      <w:r>
        <w:rPr>
          <w:rFonts w:ascii="Times New Roman"/>
          <w:color w:val="000000"/>
          <w:spacing w:val="17"/>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price</w:t>
      </w:r>
      <w:r>
        <w:rPr>
          <w:rFonts w:ascii="Times New Roman"/>
          <w:color w:val="000000"/>
          <w:spacing w:val="16"/>
          <w:sz w:val="20"/>
        </w:rPr>
        <w:t xml:space="preserve"> </w:t>
      </w:r>
      <w:r>
        <w:rPr>
          <w:rFonts w:ascii="LCARIW+CMR10"/>
          <w:color w:val="000000"/>
          <w:spacing w:val="-1"/>
          <w:sz w:val="20"/>
        </w:rPr>
        <w:t>changes</w:t>
      </w:r>
      <w:r>
        <w:rPr>
          <w:rFonts w:ascii="Times New Roman"/>
          <w:color w:val="000000"/>
          <w:spacing w:val="17"/>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pacing w:val="2"/>
          <w:sz w:val="20"/>
        </w:rPr>
        <w:t>peak</w:t>
      </w:r>
      <w:r>
        <w:rPr>
          <w:rFonts w:ascii="Times New Roman"/>
          <w:color w:val="000000"/>
          <w:spacing w:val="15"/>
          <w:sz w:val="20"/>
        </w:rPr>
        <w:t xml:space="preserve"> </w:t>
      </w:r>
      <w:r>
        <w:rPr>
          <w:rFonts w:ascii="LCARIW+CMR10"/>
          <w:color w:val="000000"/>
          <w:sz w:val="20"/>
        </w:rPr>
        <w:t>rate</w:t>
      </w:r>
      <w:r>
        <w:rPr>
          <w:rFonts w:ascii="Times New Roman"/>
          <w:color w:val="000000"/>
          <w:spacing w:val="16"/>
          <w:sz w:val="20"/>
        </w:rPr>
        <w:t xml:space="preserve"> </w:t>
      </w:r>
      <w:r>
        <w:rPr>
          <w:rFonts w:ascii="LCARIW+CMR10"/>
          <w:color w:val="000000"/>
          <w:spacing w:val="2"/>
          <w:sz w:val="20"/>
        </w:rPr>
        <w:t>period.</w:t>
      </w:r>
    </w:p>
    <w:p w14:paraId="2BBC5A6B" w14:textId="04BB41DD" w:rsidR="003820C6" w:rsidRDefault="0076004A" w:rsidP="00BC6D1C">
      <w:pPr>
        <w:spacing w:before="149" w:after="0" w:line="360" w:lineRule="auto"/>
        <w:ind w:firstLine="299"/>
        <w:rPr>
          <w:rFonts w:ascii="Times New Roman"/>
          <w:color w:val="000000"/>
          <w:sz w:val="20"/>
        </w:rPr>
      </w:pPr>
      <w:r>
        <w:rPr>
          <w:rFonts w:ascii="LCARIW+CMR10"/>
          <w:color w:val="000000"/>
          <w:sz w:val="20"/>
        </w:rPr>
        <w:t>The</w:t>
      </w:r>
      <w:r>
        <w:rPr>
          <w:rFonts w:ascii="Times New Roman"/>
          <w:color w:val="000000"/>
          <w:spacing w:val="25"/>
          <w:sz w:val="20"/>
        </w:rPr>
        <w:t xml:space="preserve"> </w:t>
      </w:r>
      <w:r>
        <w:rPr>
          <w:rFonts w:ascii="LCARIW+CMR10"/>
          <w:color w:val="000000"/>
          <w:spacing w:val="1"/>
          <w:sz w:val="20"/>
        </w:rPr>
        <w:t>opposite</w:t>
      </w:r>
      <w:r>
        <w:rPr>
          <w:rFonts w:ascii="Times New Roman"/>
          <w:color w:val="000000"/>
          <w:spacing w:val="24"/>
          <w:sz w:val="20"/>
        </w:rPr>
        <w:t xml:space="preserve"> </w:t>
      </w:r>
      <w:r>
        <w:rPr>
          <w:rFonts w:ascii="LCARIW+CMR10"/>
          <w:color w:val="000000"/>
          <w:sz w:val="20"/>
        </w:rPr>
        <w:t>order</w:t>
      </w:r>
      <w:r>
        <w:rPr>
          <w:rFonts w:ascii="Times New Roman"/>
          <w:color w:val="000000"/>
          <w:spacing w:val="25"/>
          <w:sz w:val="20"/>
        </w:rPr>
        <w:t xml:space="preserve"> </w:t>
      </w:r>
      <w:r>
        <w:rPr>
          <w:rFonts w:ascii="LCARIW+CMR10"/>
          <w:color w:val="000000"/>
          <w:sz w:val="20"/>
        </w:rPr>
        <w:t>in</w:t>
      </w:r>
      <w:r>
        <w:rPr>
          <w:rFonts w:ascii="Times New Roman"/>
          <w:color w:val="000000"/>
          <w:spacing w:val="25"/>
          <w:sz w:val="20"/>
        </w:rPr>
        <w:t xml:space="preserve"> </w:t>
      </w:r>
      <w:r>
        <w:rPr>
          <w:rFonts w:ascii="LCARIW+CMR10"/>
          <w:color w:val="000000"/>
          <w:sz w:val="20"/>
        </w:rPr>
        <w:t>estimated</w:t>
      </w:r>
      <w:r>
        <w:rPr>
          <w:rFonts w:ascii="Times New Roman"/>
          <w:color w:val="000000"/>
          <w:spacing w:val="25"/>
          <w:sz w:val="20"/>
        </w:rPr>
        <w:t xml:space="preserve"> </w:t>
      </w:r>
      <w:r>
        <w:rPr>
          <w:rFonts w:ascii="LCARIW+CMR10"/>
          <w:color w:val="000000"/>
          <w:spacing w:val="-1"/>
          <w:sz w:val="20"/>
        </w:rPr>
        <w:t>treatment</w:t>
      </w:r>
      <w:r>
        <w:rPr>
          <w:rFonts w:ascii="Times New Roman"/>
          <w:color w:val="000000"/>
          <w:spacing w:val="26"/>
          <w:sz w:val="20"/>
        </w:rPr>
        <w:t xml:space="preserve"> </w:t>
      </w:r>
      <w:r>
        <w:rPr>
          <w:rFonts w:ascii="LCARIW+CMR10"/>
          <w:color w:val="000000"/>
          <w:sz w:val="20"/>
        </w:rPr>
        <w:t>e</w:t>
      </w:r>
      <w:r>
        <w:rPr>
          <w:rFonts w:ascii="LSPPBV+CMR10" w:hAnsi="LSPPBV+CMR10" w:cs="LSPPBV+CMR10"/>
          <w:color w:val="000000"/>
          <w:sz w:val="20"/>
        </w:rPr>
        <w:t>ﬀ</w:t>
      </w:r>
      <w:r>
        <w:rPr>
          <w:rFonts w:ascii="LCARIW+CMR10"/>
          <w:color w:val="000000"/>
          <w:sz w:val="20"/>
        </w:rPr>
        <w:t>ects</w:t>
      </w:r>
      <w:r>
        <w:rPr>
          <w:rFonts w:ascii="Times New Roman"/>
          <w:color w:val="000000"/>
          <w:spacing w:val="25"/>
          <w:sz w:val="20"/>
        </w:rPr>
        <w:t xml:space="preserve"> </w:t>
      </w:r>
      <w:r>
        <w:rPr>
          <w:rFonts w:ascii="LCARIW+CMR10"/>
          <w:color w:val="000000"/>
          <w:spacing w:val="-1"/>
          <w:sz w:val="20"/>
        </w:rPr>
        <w:t>between</w:t>
      </w:r>
      <w:r>
        <w:rPr>
          <w:rFonts w:ascii="Times New Roman"/>
          <w:color w:val="000000"/>
          <w:spacing w:val="26"/>
          <w:sz w:val="20"/>
        </w:rPr>
        <w:t xml:space="preserve"> </w:t>
      </w:r>
      <w:r>
        <w:rPr>
          <w:rFonts w:ascii="LCARIW+CMR10"/>
          <w:color w:val="000000"/>
          <w:sz w:val="20"/>
        </w:rPr>
        <w:t>the</w:t>
      </w:r>
      <w:r>
        <w:rPr>
          <w:rFonts w:ascii="Times New Roman"/>
          <w:color w:val="000000"/>
          <w:spacing w:val="25"/>
          <w:sz w:val="20"/>
        </w:rPr>
        <w:t xml:space="preserve"> </w:t>
      </w:r>
      <w:r>
        <w:rPr>
          <w:rFonts w:ascii="LCARIW+CMR10"/>
          <w:color w:val="000000"/>
          <w:spacing w:val="-6"/>
          <w:sz w:val="20"/>
        </w:rPr>
        <w:t>two</w:t>
      </w:r>
      <w:r>
        <w:rPr>
          <w:rFonts w:ascii="Times New Roman"/>
          <w:color w:val="000000"/>
          <w:spacing w:val="30"/>
          <w:sz w:val="20"/>
        </w:rPr>
        <w:t xml:space="preserve"> </w:t>
      </w:r>
      <w:r>
        <w:rPr>
          <w:rFonts w:ascii="LCARIW+CMR10"/>
          <w:color w:val="000000"/>
          <w:sz w:val="20"/>
        </w:rPr>
        <w:t>sources</w:t>
      </w:r>
      <w:r>
        <w:rPr>
          <w:rFonts w:ascii="Times New Roman"/>
          <w:color w:val="000000"/>
          <w:spacing w:val="25"/>
          <w:sz w:val="20"/>
        </w:rPr>
        <w:t xml:space="preserve"> </w:t>
      </w:r>
      <w:r>
        <w:rPr>
          <w:rFonts w:ascii="LCARIW+CMR10"/>
          <w:color w:val="000000"/>
          <w:sz w:val="20"/>
        </w:rPr>
        <w:t>of</w:t>
      </w:r>
      <w:r>
        <w:rPr>
          <w:rFonts w:ascii="Times New Roman"/>
          <w:color w:val="000000"/>
          <w:spacing w:val="25"/>
          <w:sz w:val="20"/>
        </w:rPr>
        <w:t xml:space="preserve"> </w:t>
      </w:r>
      <w:r>
        <w:rPr>
          <w:rFonts w:ascii="LCARIW+CMR10"/>
          <w:color w:val="000000"/>
          <w:spacing w:val="-1"/>
          <w:sz w:val="20"/>
        </w:rPr>
        <w:t>electricity</w:t>
      </w:r>
      <w:r>
        <w:rPr>
          <w:rFonts w:ascii="Times New Roman"/>
          <w:color w:val="000000"/>
          <w:spacing w:val="25"/>
          <w:sz w:val="20"/>
        </w:rPr>
        <w:t xml:space="preserve"> </w:t>
      </w:r>
      <w:r>
        <w:rPr>
          <w:rFonts w:ascii="LCARIW+CMR10"/>
          <w:color w:val="000000"/>
          <w:spacing w:val="-1"/>
          <w:sz w:val="20"/>
        </w:rPr>
        <w:t>savings</w:t>
      </w:r>
      <w:r>
        <w:rPr>
          <w:rFonts w:ascii="Times New Roman"/>
          <w:color w:val="000000"/>
          <w:spacing w:val="26"/>
          <w:sz w:val="20"/>
        </w:rPr>
        <w:t xml:space="preserve"> </w:t>
      </w:r>
      <w:r>
        <w:rPr>
          <w:rFonts w:ascii="LCARIW+CMR10"/>
          <w:color w:val="000000"/>
          <w:sz w:val="20"/>
        </w:rPr>
        <w:t>also</w:t>
      </w:r>
      <w:r>
        <w:rPr>
          <w:rFonts w:ascii="Times New Roman"/>
          <w:color w:val="000000"/>
          <w:spacing w:val="25"/>
          <w:sz w:val="20"/>
        </w:rPr>
        <w:t xml:space="preserve"> </w:t>
      </w:r>
      <w:r>
        <w:rPr>
          <w:rFonts w:ascii="LCARIW+CMR10"/>
          <w:color w:val="000000"/>
          <w:sz w:val="20"/>
        </w:rPr>
        <w:t>holds</w:t>
      </w:r>
      <w:r w:rsidR="00DE1144">
        <w:rPr>
          <w:rFonts w:ascii="Times New Roman" w:hint="eastAsia"/>
          <w:color w:val="000000"/>
          <w:sz w:val="20"/>
        </w:rPr>
        <w:t xml:space="preserve"> </w:t>
      </w:r>
      <w:r>
        <w:rPr>
          <w:rFonts w:ascii="LCARIW+CMR10"/>
          <w:color w:val="000000"/>
          <w:sz w:val="20"/>
        </w:rPr>
        <w:t>in</w:t>
      </w:r>
      <w:r>
        <w:rPr>
          <w:rFonts w:ascii="Times New Roman"/>
          <w:color w:val="000000"/>
          <w:spacing w:val="26"/>
          <w:sz w:val="20"/>
        </w:rPr>
        <w:t xml:space="preserve"> </w:t>
      </w:r>
      <w:r>
        <w:rPr>
          <w:rFonts w:ascii="LCARIW+CMR10"/>
          <w:color w:val="000000"/>
          <w:sz w:val="20"/>
        </w:rPr>
        <w:t>the</w:t>
      </w:r>
      <w:r>
        <w:rPr>
          <w:rFonts w:ascii="Times New Roman"/>
          <w:color w:val="000000"/>
          <w:spacing w:val="26"/>
          <w:sz w:val="20"/>
        </w:rPr>
        <w:t xml:space="preserve"> </w:t>
      </w:r>
      <w:r>
        <w:rPr>
          <w:rFonts w:ascii="LCARIW+CMR10"/>
          <w:color w:val="000000"/>
          <w:spacing w:val="-1"/>
          <w:sz w:val="20"/>
        </w:rPr>
        <w:t>two-hour-length</w:t>
      </w:r>
      <w:r>
        <w:rPr>
          <w:rFonts w:ascii="Times New Roman"/>
          <w:color w:val="000000"/>
          <w:spacing w:val="27"/>
          <w:sz w:val="20"/>
        </w:rPr>
        <w:t xml:space="preserve"> </w:t>
      </w:r>
      <w:r>
        <w:rPr>
          <w:rFonts w:ascii="LCARIW+CMR10"/>
          <w:color w:val="000000"/>
          <w:spacing w:val="1"/>
          <w:sz w:val="20"/>
        </w:rPr>
        <w:t>pre-peak</w:t>
      </w:r>
      <w:r>
        <w:rPr>
          <w:rFonts w:ascii="Times New Roman"/>
          <w:color w:val="000000"/>
          <w:spacing w:val="26"/>
          <w:sz w:val="20"/>
        </w:rPr>
        <w:t xml:space="preserve"> </w:t>
      </w:r>
      <w:r>
        <w:rPr>
          <w:rFonts w:ascii="LCARIW+CMR10"/>
          <w:color w:val="000000"/>
          <w:spacing w:val="-2"/>
          <w:sz w:val="20"/>
        </w:rPr>
        <w:t>interval,</w:t>
      </w:r>
      <w:r>
        <w:rPr>
          <w:rFonts w:ascii="Times New Roman"/>
          <w:color w:val="000000"/>
          <w:spacing w:val="31"/>
          <w:sz w:val="20"/>
        </w:rPr>
        <w:t xml:space="preserve"> </w:t>
      </w:r>
      <w:r>
        <w:rPr>
          <w:rFonts w:ascii="LCARIW+CMR10"/>
          <w:color w:val="000000"/>
          <w:sz w:val="20"/>
        </w:rPr>
        <w:t>although</w:t>
      </w:r>
      <w:r>
        <w:rPr>
          <w:rFonts w:ascii="Times New Roman"/>
          <w:color w:val="000000"/>
          <w:spacing w:val="26"/>
          <w:sz w:val="20"/>
        </w:rPr>
        <w:t xml:space="preserve"> </w:t>
      </w:r>
      <w:r>
        <w:rPr>
          <w:rFonts w:ascii="LCARIW+CMR10"/>
          <w:color w:val="000000"/>
          <w:sz w:val="20"/>
        </w:rPr>
        <w:t>in</w:t>
      </w:r>
      <w:r>
        <w:rPr>
          <w:rFonts w:ascii="Times New Roman"/>
          <w:color w:val="000000"/>
          <w:spacing w:val="26"/>
          <w:sz w:val="20"/>
        </w:rPr>
        <w:t xml:space="preserve"> </w:t>
      </w:r>
      <w:r>
        <w:rPr>
          <w:rFonts w:ascii="LCARIW+CMR10"/>
          <w:color w:val="000000"/>
          <w:sz w:val="20"/>
        </w:rPr>
        <w:t>a</w:t>
      </w:r>
      <w:r>
        <w:rPr>
          <w:rFonts w:ascii="Times New Roman"/>
          <w:color w:val="000000"/>
          <w:spacing w:val="26"/>
          <w:sz w:val="20"/>
        </w:rPr>
        <w:t xml:space="preserve"> </w:t>
      </w:r>
      <w:r>
        <w:rPr>
          <w:rFonts w:ascii="LCARIW+CMR10"/>
          <w:color w:val="000000"/>
          <w:spacing w:val="-1"/>
          <w:sz w:val="20"/>
        </w:rPr>
        <w:t>contrary</w:t>
      </w:r>
      <w:r>
        <w:rPr>
          <w:rFonts w:ascii="Times New Roman"/>
          <w:color w:val="000000"/>
          <w:spacing w:val="27"/>
          <w:sz w:val="20"/>
        </w:rPr>
        <w:t xml:space="preserve"> </w:t>
      </w:r>
      <w:r>
        <w:rPr>
          <w:rFonts w:ascii="LCARIW+CMR10"/>
          <w:color w:val="000000"/>
          <w:sz w:val="20"/>
        </w:rPr>
        <w:t>manner.</w:t>
      </w:r>
      <w:r>
        <w:rPr>
          <w:rFonts w:ascii="Times New Roman"/>
          <w:color w:val="000000"/>
          <w:spacing w:val="69"/>
          <w:sz w:val="20"/>
        </w:rPr>
        <w:t xml:space="preserve"> </w:t>
      </w:r>
      <w:r>
        <w:rPr>
          <w:rFonts w:ascii="LCARIW+CMR10"/>
          <w:color w:val="000000"/>
          <w:sz w:val="20"/>
        </w:rPr>
        <w:t>The</w:t>
      </w:r>
      <w:r>
        <w:rPr>
          <w:rFonts w:ascii="Times New Roman"/>
          <w:color w:val="000000"/>
          <w:spacing w:val="26"/>
          <w:sz w:val="20"/>
        </w:rPr>
        <w:t xml:space="preserve"> </w:t>
      </w:r>
      <w:r>
        <w:rPr>
          <w:rFonts w:ascii="LCARIW+CMR10"/>
          <w:color w:val="000000"/>
          <w:spacing w:val="-3"/>
          <w:sz w:val="20"/>
        </w:rPr>
        <w:t>interval</w:t>
      </w:r>
      <w:r>
        <w:rPr>
          <w:rFonts w:ascii="Times New Roman"/>
          <w:color w:val="000000"/>
          <w:spacing w:val="29"/>
          <w:sz w:val="20"/>
        </w:rPr>
        <w:t xml:space="preserve"> </w:t>
      </w:r>
      <w:r>
        <w:rPr>
          <w:rFonts w:ascii="LCARIW+CMR10"/>
          <w:color w:val="000000"/>
          <w:spacing w:val="-2"/>
          <w:sz w:val="20"/>
        </w:rPr>
        <w:t>shows</w:t>
      </w:r>
      <w:r>
        <w:rPr>
          <w:rFonts w:ascii="Times New Roman"/>
          <w:color w:val="000000"/>
          <w:spacing w:val="28"/>
          <w:sz w:val="20"/>
        </w:rPr>
        <w:t xml:space="preserve"> </w:t>
      </w:r>
      <w:r>
        <w:rPr>
          <w:rFonts w:ascii="LCARIW+CMR10"/>
          <w:color w:val="000000"/>
          <w:sz w:val="20"/>
        </w:rPr>
        <w:t>more</w:t>
      </w:r>
      <w:r>
        <w:rPr>
          <w:rFonts w:ascii="Times New Roman"/>
          <w:color w:val="000000"/>
          <w:spacing w:val="26"/>
          <w:sz w:val="20"/>
        </w:rPr>
        <w:t xml:space="preserve"> </w:t>
      </w:r>
      <w:r>
        <w:rPr>
          <w:rFonts w:ascii="LCARIW+CMR10" w:hAnsi="LCARIW+CMR10" w:cs="LCARIW+CMR10"/>
          <w:color w:val="000000"/>
          <w:spacing w:val="-1"/>
          <w:sz w:val="20"/>
        </w:rPr>
        <w:t>signiﬁcant</w:t>
      </w:r>
      <w:r w:rsidR="00DE1144">
        <w:rPr>
          <w:rFonts w:ascii="Times New Roman" w:hint="eastAsia"/>
          <w:color w:val="000000"/>
          <w:sz w:val="20"/>
        </w:rPr>
        <w:t xml:space="preserve"> </w:t>
      </w:r>
      <w:r>
        <w:rPr>
          <w:rFonts w:ascii="LCARIW+CMR10"/>
          <w:color w:val="000000"/>
          <w:spacing w:val="-1"/>
          <w:sz w:val="20"/>
        </w:rPr>
        <w:t>savings</w:t>
      </w:r>
      <w:r>
        <w:rPr>
          <w:rFonts w:ascii="Times New Roman"/>
          <w:color w:val="000000"/>
          <w:spacing w:val="26"/>
          <w:sz w:val="20"/>
        </w:rPr>
        <w:t xml:space="preserve"> </w:t>
      </w:r>
      <w:r>
        <w:rPr>
          <w:rFonts w:ascii="LCARIW+CMR10"/>
          <w:color w:val="000000"/>
          <w:sz w:val="20"/>
        </w:rPr>
        <w:t>from</w:t>
      </w:r>
      <w:r>
        <w:rPr>
          <w:rFonts w:ascii="Times New Roman"/>
          <w:color w:val="000000"/>
          <w:spacing w:val="25"/>
          <w:sz w:val="20"/>
        </w:rPr>
        <w:t xml:space="preserve"> </w:t>
      </w:r>
      <w:r>
        <w:rPr>
          <w:rFonts w:ascii="LCARIW+CMR10"/>
          <w:color w:val="000000"/>
          <w:spacing w:val="-1"/>
          <w:sz w:val="20"/>
        </w:rPr>
        <w:t>electricity</w:t>
      </w:r>
      <w:r>
        <w:rPr>
          <w:rFonts w:ascii="Times New Roman"/>
          <w:color w:val="000000"/>
          <w:spacing w:val="26"/>
          <w:sz w:val="20"/>
        </w:rPr>
        <w:t xml:space="preserve"> </w:t>
      </w:r>
      <w:r>
        <w:rPr>
          <w:rFonts w:ascii="LCARIW+CMR10"/>
          <w:color w:val="000000"/>
          <w:sz w:val="20"/>
        </w:rPr>
        <w:t>consumption</w:t>
      </w:r>
      <w:r>
        <w:rPr>
          <w:rFonts w:ascii="Times New Roman"/>
          <w:color w:val="000000"/>
          <w:spacing w:val="25"/>
          <w:sz w:val="20"/>
        </w:rPr>
        <w:t xml:space="preserve"> </w:t>
      </w:r>
      <w:r>
        <w:rPr>
          <w:rFonts w:ascii="LCARIW+CMR10"/>
          <w:color w:val="000000"/>
          <w:sz w:val="20"/>
        </w:rPr>
        <w:t>for</w:t>
      </w:r>
      <w:r>
        <w:rPr>
          <w:rFonts w:ascii="Times New Roman"/>
          <w:color w:val="000000"/>
          <w:spacing w:val="25"/>
          <w:sz w:val="20"/>
        </w:rPr>
        <w:t xml:space="preserve"> </w:t>
      </w:r>
      <w:r>
        <w:rPr>
          <w:rFonts w:ascii="LCARIW+CMR10"/>
          <w:color w:val="000000"/>
          <w:sz w:val="20"/>
        </w:rPr>
        <w:t>temperature-control</w:t>
      </w:r>
      <w:r>
        <w:rPr>
          <w:rFonts w:ascii="Times New Roman"/>
          <w:color w:val="000000"/>
          <w:spacing w:val="26"/>
          <w:sz w:val="20"/>
        </w:rPr>
        <w:t xml:space="preserve"> </w:t>
      </w:r>
      <w:r>
        <w:rPr>
          <w:rFonts w:ascii="LCARIW+CMR10"/>
          <w:color w:val="000000"/>
          <w:sz w:val="20"/>
        </w:rPr>
        <w:t>use</w:t>
      </w:r>
      <w:r>
        <w:rPr>
          <w:rFonts w:ascii="Times New Roman"/>
          <w:color w:val="000000"/>
          <w:spacing w:val="25"/>
          <w:sz w:val="20"/>
        </w:rPr>
        <w:t xml:space="preserve"> </w:t>
      </w:r>
      <w:r>
        <w:rPr>
          <w:rFonts w:ascii="LCARIW+CMR10"/>
          <w:color w:val="000000"/>
          <w:sz w:val="20"/>
        </w:rPr>
        <w:t>for</w:t>
      </w:r>
      <w:r>
        <w:rPr>
          <w:rFonts w:ascii="Times New Roman"/>
          <w:color w:val="000000"/>
          <w:spacing w:val="25"/>
          <w:sz w:val="20"/>
        </w:rPr>
        <w:t xml:space="preserve"> </w:t>
      </w:r>
      <w:r>
        <w:rPr>
          <w:rFonts w:ascii="LCARIW+CMR10"/>
          <w:color w:val="000000"/>
          <w:sz w:val="20"/>
        </w:rPr>
        <w:t>a</w:t>
      </w:r>
      <w:r>
        <w:rPr>
          <w:rFonts w:ascii="Times New Roman"/>
          <w:color w:val="000000"/>
          <w:spacing w:val="25"/>
          <w:sz w:val="20"/>
        </w:rPr>
        <w:t xml:space="preserve"> </w:t>
      </w:r>
      <w:r>
        <w:rPr>
          <w:rFonts w:ascii="LCARIW+CMR10"/>
          <w:color w:val="000000"/>
          <w:sz w:val="20"/>
        </w:rPr>
        <w:t>more</w:t>
      </w:r>
      <w:r>
        <w:rPr>
          <w:rFonts w:ascii="Times New Roman"/>
          <w:color w:val="000000"/>
          <w:spacing w:val="25"/>
          <w:sz w:val="20"/>
        </w:rPr>
        <w:t xml:space="preserve"> </w:t>
      </w:r>
      <w:r>
        <w:rPr>
          <w:rFonts w:ascii="LCARIW+CMR10"/>
          <w:color w:val="000000"/>
          <w:sz w:val="20"/>
        </w:rPr>
        <w:t>minor</w:t>
      </w:r>
      <w:r>
        <w:rPr>
          <w:rFonts w:ascii="Times New Roman"/>
          <w:color w:val="000000"/>
          <w:spacing w:val="26"/>
          <w:sz w:val="20"/>
        </w:rPr>
        <w:t xml:space="preserve"> </w:t>
      </w:r>
      <w:r>
        <w:rPr>
          <w:rFonts w:ascii="LCARIW+CMR10"/>
          <w:color w:val="000000"/>
          <w:spacing w:val="-1"/>
          <w:sz w:val="20"/>
        </w:rPr>
        <w:t>change</w:t>
      </w:r>
      <w:r>
        <w:rPr>
          <w:rFonts w:ascii="Times New Roman"/>
          <w:color w:val="000000"/>
          <w:spacing w:val="27"/>
          <w:sz w:val="20"/>
        </w:rPr>
        <w:t xml:space="preserve"> </w:t>
      </w:r>
      <w:r>
        <w:rPr>
          <w:rFonts w:ascii="LCARIW+CMR10"/>
          <w:color w:val="000000"/>
          <w:sz w:val="20"/>
        </w:rPr>
        <w:t>in</w:t>
      </w:r>
      <w:r>
        <w:rPr>
          <w:rFonts w:ascii="Times New Roman"/>
          <w:color w:val="000000"/>
          <w:spacing w:val="25"/>
          <w:sz w:val="20"/>
        </w:rPr>
        <w:t xml:space="preserve"> </w:t>
      </w:r>
      <w:r>
        <w:rPr>
          <w:rFonts w:ascii="LCARIW+CMR10"/>
          <w:color w:val="000000"/>
          <w:sz w:val="20"/>
        </w:rPr>
        <w:t>peak-hour</w:t>
      </w:r>
      <w:r>
        <w:rPr>
          <w:rFonts w:ascii="Times New Roman"/>
          <w:color w:val="000000"/>
          <w:spacing w:val="25"/>
          <w:sz w:val="20"/>
        </w:rPr>
        <w:t xml:space="preserve"> </w:t>
      </w:r>
      <w:r>
        <w:rPr>
          <w:rFonts w:ascii="LCARIW+CMR10"/>
          <w:color w:val="000000"/>
          <w:sz w:val="20"/>
        </w:rPr>
        <w:t>price.</w:t>
      </w:r>
      <w:r w:rsidR="00DE1144">
        <w:rPr>
          <w:rFonts w:ascii="Times New Roman" w:hint="eastAsia"/>
          <w:color w:val="000000"/>
          <w:sz w:val="20"/>
        </w:rPr>
        <w:t xml:space="preserve"> </w:t>
      </w:r>
      <w:r>
        <w:rPr>
          <w:rFonts w:ascii="LCARIW+CMR10"/>
          <w:color w:val="000000"/>
          <w:sz w:val="20"/>
        </w:rPr>
        <w:t>By</w:t>
      </w:r>
      <w:r>
        <w:rPr>
          <w:rFonts w:ascii="Times New Roman"/>
          <w:color w:val="000000"/>
          <w:spacing w:val="32"/>
          <w:sz w:val="20"/>
        </w:rPr>
        <w:t xml:space="preserve"> </w:t>
      </w:r>
      <w:r>
        <w:rPr>
          <w:rFonts w:ascii="LCARIW+CMR10"/>
          <w:color w:val="000000"/>
          <w:spacing w:val="-1"/>
          <w:sz w:val="20"/>
        </w:rPr>
        <w:t>contrast,</w:t>
      </w:r>
      <w:r>
        <w:rPr>
          <w:rFonts w:ascii="Times New Roman"/>
          <w:color w:val="000000"/>
          <w:spacing w:val="36"/>
          <w:sz w:val="20"/>
        </w:rPr>
        <w:t xml:space="preserve"> </w:t>
      </w:r>
      <w:r>
        <w:rPr>
          <w:rFonts w:ascii="LCARIW+CMR10"/>
          <w:color w:val="000000"/>
          <w:sz w:val="20"/>
        </w:rPr>
        <w:t>the</w:t>
      </w:r>
      <w:r>
        <w:rPr>
          <w:rFonts w:ascii="Times New Roman"/>
          <w:color w:val="000000"/>
          <w:spacing w:val="32"/>
          <w:sz w:val="20"/>
        </w:rPr>
        <w:t xml:space="preserve"> </w:t>
      </w:r>
      <w:r>
        <w:rPr>
          <w:rFonts w:ascii="LCARIW+CMR10"/>
          <w:color w:val="000000"/>
          <w:spacing w:val="-1"/>
          <w:sz w:val="20"/>
        </w:rPr>
        <w:t>variations</w:t>
      </w:r>
      <w:r>
        <w:rPr>
          <w:rFonts w:ascii="Times New Roman"/>
          <w:color w:val="000000"/>
          <w:spacing w:val="33"/>
          <w:sz w:val="20"/>
        </w:rPr>
        <w:t xml:space="preserve"> </w:t>
      </w:r>
      <w:r>
        <w:rPr>
          <w:rFonts w:ascii="LCARIW+CMR10"/>
          <w:color w:val="000000"/>
          <w:sz w:val="20"/>
        </w:rPr>
        <w:t>in</w:t>
      </w:r>
      <w:r>
        <w:rPr>
          <w:rFonts w:ascii="Times New Roman"/>
          <w:color w:val="000000"/>
          <w:spacing w:val="32"/>
          <w:sz w:val="20"/>
        </w:rPr>
        <w:t xml:space="preserve"> </w:t>
      </w:r>
      <w:r>
        <w:rPr>
          <w:rFonts w:ascii="LCARIW+CMR10"/>
          <w:color w:val="000000"/>
          <w:sz w:val="20"/>
        </w:rPr>
        <w:t>non-temperature-control-related</w:t>
      </w:r>
      <w:r>
        <w:rPr>
          <w:rFonts w:ascii="Times New Roman"/>
          <w:color w:val="000000"/>
          <w:spacing w:val="32"/>
          <w:sz w:val="20"/>
        </w:rPr>
        <w:t xml:space="preserve"> </w:t>
      </w:r>
      <w:r>
        <w:rPr>
          <w:rFonts w:ascii="LCARIW+CMR10"/>
          <w:color w:val="000000"/>
          <w:spacing w:val="-1"/>
          <w:sz w:val="20"/>
        </w:rPr>
        <w:t>electricity</w:t>
      </w:r>
      <w:r>
        <w:rPr>
          <w:rFonts w:ascii="Times New Roman"/>
          <w:color w:val="000000"/>
          <w:spacing w:val="32"/>
          <w:sz w:val="20"/>
        </w:rPr>
        <w:t xml:space="preserve"> </w:t>
      </w:r>
      <w:r>
        <w:rPr>
          <w:rFonts w:ascii="LCARIW+CMR10"/>
          <w:color w:val="000000"/>
          <w:sz w:val="20"/>
        </w:rPr>
        <w:t>consumption</w:t>
      </w:r>
      <w:r>
        <w:rPr>
          <w:rFonts w:ascii="Times New Roman"/>
          <w:color w:val="000000"/>
          <w:spacing w:val="32"/>
          <w:sz w:val="20"/>
        </w:rPr>
        <w:t xml:space="preserve"> </w:t>
      </w:r>
      <w:r>
        <w:rPr>
          <w:rFonts w:ascii="LCARIW+CMR10"/>
          <w:color w:val="000000"/>
          <w:sz w:val="20"/>
        </w:rPr>
        <w:t>caused</w:t>
      </w:r>
      <w:r>
        <w:rPr>
          <w:rFonts w:ascii="Times New Roman"/>
          <w:color w:val="000000"/>
          <w:spacing w:val="32"/>
          <w:sz w:val="20"/>
        </w:rPr>
        <w:t xml:space="preserve"> </w:t>
      </w:r>
      <w:r>
        <w:rPr>
          <w:rFonts w:ascii="LCARIW+CMR10"/>
          <w:color w:val="000000"/>
          <w:spacing w:val="-6"/>
          <w:sz w:val="20"/>
        </w:rPr>
        <w:t>by</w:t>
      </w:r>
      <w:r>
        <w:rPr>
          <w:rFonts w:ascii="Times New Roman"/>
          <w:color w:val="000000"/>
          <w:spacing w:val="37"/>
          <w:sz w:val="20"/>
        </w:rPr>
        <w:t xml:space="preserve"> </w:t>
      </w:r>
      <w:r>
        <w:rPr>
          <w:rFonts w:ascii="LCARIW+CMR10"/>
          <w:color w:val="000000"/>
          <w:sz w:val="20"/>
        </w:rPr>
        <w:t>TOU</w:t>
      </w:r>
      <w:r>
        <w:rPr>
          <w:rFonts w:ascii="Times New Roman"/>
          <w:color w:val="000000"/>
          <w:spacing w:val="32"/>
          <w:sz w:val="20"/>
        </w:rPr>
        <w:t xml:space="preserve"> </w:t>
      </w:r>
      <w:r>
        <w:rPr>
          <w:rFonts w:ascii="LCARIW+CMR10"/>
          <w:color w:val="000000"/>
          <w:sz w:val="20"/>
        </w:rPr>
        <w:t>prices</w:t>
      </w:r>
      <w:r w:rsidR="00DE1144">
        <w:rPr>
          <w:rFonts w:ascii="Times New Roman" w:hint="eastAsia"/>
          <w:color w:val="000000"/>
          <w:sz w:val="20"/>
        </w:rPr>
        <w:t xml:space="preserve"> </w:t>
      </w:r>
      <w:r>
        <w:rPr>
          <w:rFonts w:ascii="LCARIW+CMR10"/>
          <w:color w:val="000000"/>
          <w:sz w:val="20"/>
        </w:rPr>
        <w:t>exhibit</w:t>
      </w:r>
      <w:r>
        <w:rPr>
          <w:rFonts w:ascii="Times New Roman"/>
          <w:color w:val="000000"/>
          <w:spacing w:val="-4"/>
          <w:sz w:val="20"/>
        </w:rPr>
        <w:t xml:space="preserve"> </w:t>
      </w:r>
      <w:r>
        <w:rPr>
          <w:rFonts w:ascii="LCARIW+CMR10"/>
          <w:color w:val="000000"/>
          <w:sz w:val="20"/>
        </w:rPr>
        <w:t>an</w:t>
      </w:r>
      <w:r>
        <w:rPr>
          <w:rFonts w:ascii="Times New Roman"/>
          <w:color w:val="000000"/>
          <w:spacing w:val="-4"/>
          <w:sz w:val="20"/>
        </w:rPr>
        <w:t xml:space="preserve"> </w:t>
      </w:r>
      <w:r>
        <w:rPr>
          <w:rFonts w:ascii="LCARIW+CMR10"/>
          <w:color w:val="000000"/>
          <w:spacing w:val="-2"/>
          <w:sz w:val="20"/>
        </w:rPr>
        <w:t>inverse</w:t>
      </w:r>
      <w:r>
        <w:rPr>
          <w:rFonts w:ascii="Times New Roman"/>
          <w:color w:val="000000"/>
          <w:spacing w:val="-2"/>
          <w:sz w:val="20"/>
        </w:rPr>
        <w:t xml:space="preserve"> </w:t>
      </w:r>
      <w:r>
        <w:rPr>
          <w:rFonts w:ascii="LCARIW+CMR10"/>
          <w:color w:val="000000"/>
          <w:sz w:val="20"/>
        </w:rPr>
        <w:t>relationship</w:t>
      </w:r>
      <w:r>
        <w:rPr>
          <w:rFonts w:ascii="Times New Roman"/>
          <w:color w:val="000000"/>
          <w:spacing w:val="-4"/>
          <w:sz w:val="20"/>
        </w:rPr>
        <w:t xml:space="preserve"> </w:t>
      </w:r>
      <w:r>
        <w:rPr>
          <w:rFonts w:ascii="LCARIW+CMR10"/>
          <w:color w:val="000000"/>
          <w:sz w:val="20"/>
        </w:rPr>
        <w:t>with</w:t>
      </w:r>
      <w:r>
        <w:rPr>
          <w:rFonts w:ascii="Times New Roman"/>
          <w:color w:val="000000"/>
          <w:spacing w:val="-4"/>
          <w:sz w:val="20"/>
        </w:rPr>
        <w:t xml:space="preserve"> </w:t>
      </w:r>
      <w:r>
        <w:rPr>
          <w:rFonts w:ascii="LCARIW+CMR10"/>
          <w:color w:val="000000"/>
          <w:sz w:val="20"/>
        </w:rPr>
        <w:t>the</w:t>
      </w:r>
      <w:r>
        <w:rPr>
          <w:rFonts w:ascii="Times New Roman"/>
          <w:color w:val="000000"/>
          <w:spacing w:val="-4"/>
          <w:sz w:val="20"/>
        </w:rPr>
        <w:t xml:space="preserve"> </w:t>
      </w:r>
      <w:r>
        <w:rPr>
          <w:rFonts w:ascii="LCARIW+CMR10"/>
          <w:color w:val="000000"/>
          <w:sz w:val="20"/>
        </w:rPr>
        <w:t>price</w:t>
      </w:r>
      <w:r>
        <w:rPr>
          <w:rFonts w:ascii="Times New Roman"/>
          <w:color w:val="000000"/>
          <w:spacing w:val="-4"/>
          <w:sz w:val="20"/>
        </w:rPr>
        <w:t xml:space="preserve"> </w:t>
      </w:r>
      <w:r>
        <w:rPr>
          <w:rFonts w:ascii="LCARIW+CMR10"/>
          <w:color w:val="000000"/>
          <w:spacing w:val="-1"/>
          <w:sz w:val="20"/>
        </w:rPr>
        <w:t>changes</w:t>
      </w:r>
      <w:r>
        <w:rPr>
          <w:rFonts w:ascii="Times New Roman"/>
          <w:color w:val="000000"/>
          <w:spacing w:val="-3"/>
          <w:sz w:val="20"/>
        </w:rPr>
        <w:t xml:space="preserve"> </w:t>
      </w:r>
      <w:r>
        <w:rPr>
          <w:rFonts w:ascii="LCARIW+CMR10"/>
          <w:color w:val="000000"/>
          <w:sz w:val="20"/>
        </w:rPr>
        <w:t>in</w:t>
      </w:r>
      <w:r>
        <w:rPr>
          <w:rFonts w:ascii="Times New Roman"/>
          <w:color w:val="000000"/>
          <w:spacing w:val="-4"/>
          <w:sz w:val="20"/>
        </w:rPr>
        <w:t xml:space="preserve"> </w:t>
      </w:r>
      <w:r>
        <w:rPr>
          <w:rFonts w:ascii="LCARIW+CMR10"/>
          <w:color w:val="000000"/>
          <w:sz w:val="20"/>
        </w:rPr>
        <w:t>the</w:t>
      </w:r>
      <w:r>
        <w:rPr>
          <w:rFonts w:ascii="Times New Roman"/>
          <w:color w:val="000000"/>
          <w:spacing w:val="-4"/>
          <w:sz w:val="20"/>
        </w:rPr>
        <w:t xml:space="preserve"> </w:t>
      </w:r>
      <w:r>
        <w:rPr>
          <w:rFonts w:ascii="LCARIW+CMR10"/>
          <w:color w:val="000000"/>
          <w:spacing w:val="2"/>
          <w:sz w:val="20"/>
        </w:rPr>
        <w:t>peak</w:t>
      </w:r>
      <w:r>
        <w:rPr>
          <w:rFonts w:ascii="Times New Roman"/>
          <w:color w:val="000000"/>
          <w:spacing w:val="-6"/>
          <w:sz w:val="20"/>
        </w:rPr>
        <w:t xml:space="preserve"> </w:t>
      </w:r>
      <w:r>
        <w:rPr>
          <w:rFonts w:ascii="LCARIW+CMR10"/>
          <w:color w:val="000000"/>
          <w:sz w:val="20"/>
        </w:rPr>
        <w:t>rate</w:t>
      </w:r>
      <w:r>
        <w:rPr>
          <w:rFonts w:ascii="Times New Roman"/>
          <w:color w:val="000000"/>
          <w:spacing w:val="-4"/>
          <w:sz w:val="20"/>
        </w:rPr>
        <w:t xml:space="preserve"> </w:t>
      </w:r>
      <w:r>
        <w:rPr>
          <w:rFonts w:ascii="LCARIW+CMR10"/>
          <w:color w:val="000000"/>
          <w:spacing w:val="2"/>
          <w:sz w:val="20"/>
        </w:rPr>
        <w:t>period.</w:t>
      </w:r>
      <w:r>
        <w:rPr>
          <w:rFonts w:ascii="Times New Roman"/>
          <w:color w:val="000000"/>
          <w:spacing w:val="30"/>
          <w:sz w:val="20"/>
        </w:rPr>
        <w:t xml:space="preserve"> </w:t>
      </w:r>
      <w:r>
        <w:rPr>
          <w:rFonts w:ascii="LCARIW+CMR10"/>
          <w:color w:val="000000"/>
          <w:spacing w:val="-9"/>
          <w:sz w:val="20"/>
        </w:rPr>
        <w:t>For</w:t>
      </w:r>
      <w:r>
        <w:rPr>
          <w:rFonts w:ascii="Times New Roman"/>
          <w:color w:val="000000"/>
          <w:spacing w:val="5"/>
          <w:sz w:val="20"/>
        </w:rPr>
        <w:t xml:space="preserve"> </w:t>
      </w:r>
      <w:r>
        <w:rPr>
          <w:rFonts w:ascii="LCARIW+CMR10"/>
          <w:color w:val="000000"/>
          <w:sz w:val="20"/>
        </w:rPr>
        <w:t>the</w:t>
      </w:r>
      <w:r>
        <w:rPr>
          <w:rFonts w:ascii="Times New Roman"/>
          <w:color w:val="000000"/>
          <w:spacing w:val="-4"/>
          <w:sz w:val="20"/>
        </w:rPr>
        <w:t xml:space="preserve"> </w:t>
      </w:r>
      <w:r>
        <w:rPr>
          <w:rFonts w:ascii="LCARIW+CMR10"/>
          <w:color w:val="000000"/>
          <w:sz w:val="20"/>
        </w:rPr>
        <w:t>same</w:t>
      </w:r>
      <w:r>
        <w:rPr>
          <w:rFonts w:ascii="Times New Roman"/>
          <w:color w:val="000000"/>
          <w:spacing w:val="-4"/>
          <w:sz w:val="20"/>
        </w:rPr>
        <w:t xml:space="preserve"> </w:t>
      </w:r>
      <w:r>
        <w:rPr>
          <w:rFonts w:ascii="LCARIW+CMR10"/>
          <w:color w:val="000000"/>
          <w:sz w:val="20"/>
        </w:rPr>
        <w:t>reason,</w:t>
      </w:r>
      <w:r>
        <w:rPr>
          <w:rFonts w:ascii="Times New Roman"/>
          <w:color w:val="000000"/>
          <w:sz w:val="20"/>
        </w:rPr>
        <w:t xml:space="preserve"> </w:t>
      </w:r>
      <w:r>
        <w:rPr>
          <w:rFonts w:ascii="LCARIW+CMR10"/>
          <w:color w:val="000000"/>
          <w:sz w:val="20"/>
        </w:rPr>
        <w:t>the</w:t>
      </w:r>
      <w:r>
        <w:rPr>
          <w:rFonts w:ascii="Times New Roman"/>
          <w:color w:val="000000"/>
          <w:spacing w:val="-4"/>
          <w:sz w:val="20"/>
        </w:rPr>
        <w:t xml:space="preserve"> </w:t>
      </w:r>
      <w:r>
        <w:rPr>
          <w:rFonts w:ascii="LCARIW+CMR10"/>
          <w:color w:val="000000"/>
          <w:sz w:val="20"/>
        </w:rPr>
        <w:t>aggregated</w:t>
      </w:r>
      <w:r w:rsidR="00DE1144">
        <w:rPr>
          <w:rFonts w:ascii="Times New Roman" w:hint="eastAsia"/>
          <w:color w:val="000000"/>
          <w:sz w:val="20"/>
        </w:rPr>
        <w:t xml:space="preserve"> </w:t>
      </w:r>
      <w:r>
        <w:rPr>
          <w:rFonts w:ascii="LCARIW+CMR10"/>
          <w:color w:val="000000"/>
          <w:spacing w:val="-1"/>
          <w:sz w:val="20"/>
        </w:rPr>
        <w:t>treatment</w:t>
      </w:r>
      <w:r>
        <w:rPr>
          <w:rFonts w:ascii="Times New Roman"/>
          <w:color w:val="000000"/>
          <w:spacing w:val="29"/>
          <w:sz w:val="20"/>
        </w:rPr>
        <w:t xml:space="preserve"> </w:t>
      </w:r>
      <w:r>
        <w:rPr>
          <w:rFonts w:ascii="LCARIW+CMR10"/>
          <w:color w:val="000000"/>
          <w:sz w:val="20"/>
        </w:rPr>
        <w:t>e</w:t>
      </w:r>
      <w:r>
        <w:rPr>
          <w:rFonts w:ascii="LSPPBV+CMR10" w:hAnsi="LSPPBV+CMR10" w:cs="LSPPBV+CMR10"/>
          <w:color w:val="000000"/>
          <w:sz w:val="20"/>
        </w:rPr>
        <w:t>ﬀ</w:t>
      </w:r>
      <w:r>
        <w:rPr>
          <w:rFonts w:ascii="LCARIW+CMR10"/>
          <w:color w:val="000000"/>
          <w:sz w:val="20"/>
        </w:rPr>
        <w:t>ects</w:t>
      </w:r>
      <w:r>
        <w:rPr>
          <w:rFonts w:ascii="Times New Roman"/>
          <w:color w:val="000000"/>
          <w:spacing w:val="28"/>
          <w:sz w:val="20"/>
        </w:rPr>
        <w:t xml:space="preserve"> </w:t>
      </w:r>
      <w:r>
        <w:rPr>
          <w:rFonts w:ascii="LCARIW+CMR10"/>
          <w:color w:val="000000"/>
          <w:sz w:val="20"/>
        </w:rPr>
        <w:t>of</w:t>
      </w:r>
      <w:r>
        <w:rPr>
          <w:rFonts w:ascii="Times New Roman"/>
          <w:color w:val="000000"/>
          <w:spacing w:val="28"/>
          <w:sz w:val="20"/>
        </w:rPr>
        <w:t xml:space="preserve"> </w:t>
      </w:r>
      <w:r>
        <w:rPr>
          <w:rFonts w:ascii="LCARIW+CMR10"/>
          <w:color w:val="000000"/>
          <w:sz w:val="20"/>
        </w:rPr>
        <w:t>the</w:t>
      </w:r>
      <w:r>
        <w:rPr>
          <w:rFonts w:ascii="Times New Roman"/>
          <w:color w:val="000000"/>
          <w:spacing w:val="28"/>
          <w:sz w:val="20"/>
        </w:rPr>
        <w:t xml:space="preserve"> </w:t>
      </w:r>
      <w:r>
        <w:rPr>
          <w:rFonts w:ascii="LCARIW+CMR10"/>
          <w:color w:val="000000"/>
          <w:sz w:val="20"/>
        </w:rPr>
        <w:t>TOU</w:t>
      </w:r>
      <w:r>
        <w:rPr>
          <w:rFonts w:ascii="Times New Roman"/>
          <w:color w:val="000000"/>
          <w:spacing w:val="28"/>
          <w:sz w:val="20"/>
        </w:rPr>
        <w:t xml:space="preserve"> </w:t>
      </w:r>
      <w:r>
        <w:rPr>
          <w:rFonts w:ascii="LCARIW+CMR10"/>
          <w:color w:val="000000"/>
          <w:sz w:val="20"/>
        </w:rPr>
        <w:t>tari</w:t>
      </w:r>
      <w:r>
        <w:rPr>
          <w:rFonts w:ascii="LSPPBV+CMR10" w:hAnsi="LSPPBV+CMR10" w:cs="LSPPBV+CMR10"/>
          <w:color w:val="000000"/>
          <w:sz w:val="20"/>
        </w:rPr>
        <w:t>ﬀ</w:t>
      </w:r>
      <w:r>
        <w:rPr>
          <w:rFonts w:ascii="LCARIW+CMR10"/>
          <w:color w:val="000000"/>
          <w:sz w:val="20"/>
        </w:rPr>
        <w:t>s</w:t>
      </w:r>
      <w:r>
        <w:rPr>
          <w:rFonts w:ascii="Times New Roman"/>
          <w:color w:val="000000"/>
          <w:spacing w:val="28"/>
          <w:sz w:val="20"/>
        </w:rPr>
        <w:t xml:space="preserve"> </w:t>
      </w:r>
      <w:r>
        <w:rPr>
          <w:rFonts w:ascii="LCARIW+CMR10"/>
          <w:color w:val="000000"/>
          <w:sz w:val="20"/>
        </w:rPr>
        <w:t>are</w:t>
      </w:r>
      <w:r>
        <w:rPr>
          <w:rFonts w:ascii="Times New Roman"/>
          <w:color w:val="000000"/>
          <w:spacing w:val="28"/>
          <w:sz w:val="20"/>
        </w:rPr>
        <w:t xml:space="preserve"> </w:t>
      </w:r>
      <w:r>
        <w:rPr>
          <w:rFonts w:ascii="LCARIW+CMR10"/>
          <w:color w:val="000000"/>
          <w:sz w:val="20"/>
        </w:rPr>
        <w:t>seemingly</w:t>
      </w:r>
      <w:r>
        <w:rPr>
          <w:rFonts w:ascii="Times New Roman"/>
          <w:color w:val="000000"/>
          <w:spacing w:val="28"/>
          <w:sz w:val="20"/>
        </w:rPr>
        <w:t xml:space="preserve"> </w:t>
      </w:r>
      <w:r>
        <w:rPr>
          <w:rFonts w:ascii="LCARIW+CMR10"/>
          <w:color w:val="000000"/>
          <w:sz w:val="20"/>
        </w:rPr>
        <w:t>less</w:t>
      </w:r>
      <w:r>
        <w:rPr>
          <w:rFonts w:ascii="Times New Roman"/>
          <w:color w:val="000000"/>
          <w:spacing w:val="28"/>
          <w:sz w:val="20"/>
        </w:rPr>
        <w:t xml:space="preserve"> </w:t>
      </w:r>
      <w:r>
        <w:rPr>
          <w:rFonts w:ascii="LCARIW+CMR10"/>
          <w:color w:val="000000"/>
          <w:spacing w:val="-1"/>
          <w:sz w:val="20"/>
        </w:rPr>
        <w:t>sensitive</w:t>
      </w:r>
      <w:r>
        <w:rPr>
          <w:rFonts w:ascii="Times New Roman"/>
          <w:color w:val="000000"/>
          <w:spacing w:val="28"/>
          <w:sz w:val="20"/>
        </w:rPr>
        <w:t xml:space="preserve"> </w:t>
      </w:r>
      <w:r>
        <w:rPr>
          <w:rFonts w:ascii="LCARIW+CMR10"/>
          <w:color w:val="000000"/>
          <w:sz w:val="20"/>
        </w:rPr>
        <w:t>to</w:t>
      </w:r>
      <w:r>
        <w:rPr>
          <w:rFonts w:ascii="Times New Roman"/>
          <w:color w:val="000000"/>
          <w:spacing w:val="28"/>
          <w:sz w:val="20"/>
        </w:rPr>
        <w:t xml:space="preserve"> </w:t>
      </w:r>
      <w:r>
        <w:rPr>
          <w:rFonts w:ascii="LCARIW+CMR10"/>
          <w:color w:val="000000"/>
          <w:sz w:val="20"/>
        </w:rPr>
        <w:t>prices.</w:t>
      </w:r>
      <w:r>
        <w:rPr>
          <w:rFonts w:ascii="Times New Roman"/>
          <w:color w:val="000000"/>
          <w:spacing w:val="73"/>
          <w:sz w:val="20"/>
        </w:rPr>
        <w:t xml:space="preserve"> </w:t>
      </w:r>
      <w:r>
        <w:rPr>
          <w:rFonts w:ascii="LCARIW+CMR10"/>
          <w:color w:val="000000"/>
          <w:sz w:val="20"/>
        </w:rPr>
        <w:t>Note</w:t>
      </w:r>
      <w:r>
        <w:rPr>
          <w:rFonts w:ascii="Times New Roman"/>
          <w:color w:val="000000"/>
          <w:spacing w:val="28"/>
          <w:sz w:val="20"/>
        </w:rPr>
        <w:t xml:space="preserve"> </w:t>
      </w:r>
      <w:r>
        <w:rPr>
          <w:rFonts w:ascii="LCARIW+CMR10"/>
          <w:color w:val="000000"/>
          <w:sz w:val="20"/>
        </w:rPr>
        <w:t>that</w:t>
      </w:r>
      <w:r>
        <w:rPr>
          <w:rFonts w:ascii="Times New Roman"/>
          <w:color w:val="000000"/>
          <w:spacing w:val="28"/>
          <w:sz w:val="20"/>
        </w:rPr>
        <w:t xml:space="preserve"> </w:t>
      </w:r>
      <w:r>
        <w:rPr>
          <w:rFonts w:ascii="LCARIW+CMR10"/>
          <w:color w:val="000000"/>
          <w:sz w:val="20"/>
        </w:rPr>
        <w:t>regarding</w:t>
      </w:r>
      <w:r>
        <w:rPr>
          <w:rFonts w:ascii="Times New Roman"/>
          <w:color w:val="000000"/>
          <w:spacing w:val="28"/>
          <w:sz w:val="20"/>
        </w:rPr>
        <w:t xml:space="preserve"> </w:t>
      </w:r>
      <w:r>
        <w:rPr>
          <w:rFonts w:ascii="LCARIW+CMR10"/>
          <w:color w:val="000000"/>
          <w:sz w:val="20"/>
        </w:rPr>
        <w:t>the</w:t>
      </w:r>
      <w:r>
        <w:rPr>
          <w:rFonts w:ascii="Times New Roman"/>
          <w:color w:val="000000"/>
          <w:spacing w:val="28"/>
          <w:sz w:val="20"/>
        </w:rPr>
        <w:t xml:space="preserve"> </w:t>
      </w:r>
      <w:r>
        <w:rPr>
          <w:rFonts w:ascii="LCARIW+CMR10"/>
          <w:color w:val="000000"/>
          <w:spacing w:val="-1"/>
          <w:sz w:val="20"/>
        </w:rPr>
        <w:t>electricity</w:t>
      </w:r>
      <w:r w:rsidR="00DE1144">
        <w:rPr>
          <w:rFonts w:ascii="Times New Roman" w:hint="eastAsia"/>
          <w:color w:val="000000"/>
          <w:sz w:val="20"/>
        </w:rPr>
        <w:t xml:space="preserve"> </w:t>
      </w:r>
      <w:r>
        <w:rPr>
          <w:rFonts w:ascii="LCARIW+CMR10"/>
          <w:color w:val="000000"/>
          <w:sz w:val="20"/>
        </w:rPr>
        <w:t>consumption</w:t>
      </w:r>
      <w:r>
        <w:rPr>
          <w:rFonts w:ascii="Times New Roman"/>
          <w:color w:val="000000"/>
          <w:spacing w:val="16"/>
          <w:sz w:val="20"/>
        </w:rPr>
        <w:t xml:space="preserve"> </w:t>
      </w:r>
      <w:r>
        <w:rPr>
          <w:rFonts w:ascii="LCARIW+CMR10"/>
          <w:color w:val="000000"/>
          <w:sz w:val="20"/>
        </w:rPr>
        <w:t>for</w:t>
      </w:r>
      <w:r>
        <w:rPr>
          <w:rFonts w:ascii="Times New Roman"/>
          <w:color w:val="000000"/>
          <w:spacing w:val="17"/>
          <w:sz w:val="20"/>
        </w:rPr>
        <w:t xml:space="preserve"> </w:t>
      </w:r>
      <w:r>
        <w:rPr>
          <w:rFonts w:ascii="LCARIW+CMR10"/>
          <w:color w:val="000000"/>
          <w:sz w:val="20"/>
        </w:rPr>
        <w:t>heating,</w:t>
      </w:r>
      <w:r>
        <w:rPr>
          <w:rFonts w:ascii="Times New Roman"/>
          <w:color w:val="000000"/>
          <w:spacing w:val="17"/>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TOU</w:t>
      </w:r>
      <w:r>
        <w:rPr>
          <w:rFonts w:ascii="Times New Roman"/>
          <w:color w:val="000000"/>
          <w:spacing w:val="16"/>
          <w:sz w:val="20"/>
        </w:rPr>
        <w:t xml:space="preserve"> </w:t>
      </w:r>
      <w:r>
        <w:rPr>
          <w:rFonts w:ascii="LCARIW+CMR10"/>
          <w:color w:val="000000"/>
          <w:sz w:val="20"/>
        </w:rPr>
        <w:t>tari</w:t>
      </w:r>
      <w:r>
        <w:rPr>
          <w:rFonts w:ascii="LSPPBV+CMR10" w:hAnsi="LSPPBV+CMR10" w:cs="LSPPBV+CMR10"/>
          <w:color w:val="000000"/>
          <w:sz w:val="20"/>
        </w:rPr>
        <w:t>ﬀ</w:t>
      </w:r>
      <w:r>
        <w:rPr>
          <w:rFonts w:ascii="LCARIW+CMR10"/>
          <w:color w:val="000000"/>
          <w:sz w:val="20"/>
        </w:rPr>
        <w:t>s</w:t>
      </w:r>
      <w:r>
        <w:rPr>
          <w:rFonts w:ascii="Times New Roman"/>
          <w:color w:val="000000"/>
          <w:spacing w:val="16"/>
          <w:sz w:val="20"/>
        </w:rPr>
        <w:t xml:space="preserve"> </w:t>
      </w:r>
      <w:r>
        <w:rPr>
          <w:rFonts w:ascii="LCARIW+CMR10"/>
          <w:color w:val="000000"/>
          <w:spacing w:val="-2"/>
          <w:sz w:val="20"/>
        </w:rPr>
        <w:t>played</w:t>
      </w:r>
      <w:r>
        <w:rPr>
          <w:rFonts w:ascii="Times New Roman"/>
          <w:color w:val="000000"/>
          <w:spacing w:val="19"/>
          <w:sz w:val="20"/>
        </w:rPr>
        <w:t xml:space="preserve"> </w:t>
      </w:r>
      <w:r>
        <w:rPr>
          <w:rFonts w:ascii="LCARIW+CMR10"/>
          <w:color w:val="000000"/>
          <w:sz w:val="20"/>
        </w:rPr>
        <w:t>a</w:t>
      </w:r>
      <w:r>
        <w:rPr>
          <w:rFonts w:ascii="Times New Roman"/>
          <w:color w:val="000000"/>
          <w:spacing w:val="16"/>
          <w:sz w:val="20"/>
        </w:rPr>
        <w:t xml:space="preserve"> </w:t>
      </w:r>
      <w:r>
        <w:rPr>
          <w:rFonts w:ascii="LCARIW+CMR10"/>
          <w:color w:val="000000"/>
          <w:sz w:val="20"/>
        </w:rPr>
        <w:t>role</w:t>
      </w:r>
      <w:r>
        <w:rPr>
          <w:rFonts w:ascii="Times New Roman"/>
          <w:color w:val="000000"/>
          <w:spacing w:val="16"/>
          <w:sz w:val="20"/>
        </w:rPr>
        <w:t xml:space="preserve"> </w:t>
      </w:r>
      <w:r>
        <w:rPr>
          <w:rFonts w:ascii="LCARIW+CMR10"/>
          <w:color w:val="000000"/>
          <w:sz w:val="20"/>
        </w:rPr>
        <w:t>only</w:t>
      </w:r>
      <w:r>
        <w:rPr>
          <w:rFonts w:ascii="Times New Roman"/>
          <w:color w:val="000000"/>
          <w:spacing w:val="16"/>
          <w:sz w:val="20"/>
        </w:rPr>
        <w:t xml:space="preserve"> </w:t>
      </w:r>
      <w:r>
        <w:rPr>
          <w:rFonts w:ascii="LCARIW+CMR10"/>
          <w:color w:val="000000"/>
          <w:sz w:val="20"/>
        </w:rPr>
        <w:t>when</w:t>
      </w:r>
      <w:r>
        <w:rPr>
          <w:rFonts w:ascii="Times New Roman"/>
          <w:color w:val="000000"/>
          <w:spacing w:val="16"/>
          <w:sz w:val="20"/>
        </w:rPr>
        <w:t xml:space="preserve"> </w:t>
      </w:r>
      <w:r>
        <w:rPr>
          <w:rFonts w:ascii="LCARIW+CMR10"/>
          <w:color w:val="000000"/>
          <w:spacing w:val="1"/>
          <w:sz w:val="20"/>
        </w:rPr>
        <w:t>outdoor</w:t>
      </w:r>
      <w:r>
        <w:rPr>
          <w:rFonts w:ascii="Times New Roman"/>
          <w:color w:val="000000"/>
          <w:spacing w:val="16"/>
          <w:sz w:val="20"/>
        </w:rPr>
        <w:t xml:space="preserve"> </w:t>
      </w:r>
      <w:r>
        <w:rPr>
          <w:rFonts w:ascii="LCARIW+CMR10"/>
          <w:color w:val="000000"/>
          <w:sz w:val="20"/>
        </w:rPr>
        <w:t>temperatures</w:t>
      </w:r>
      <w:r>
        <w:rPr>
          <w:rFonts w:ascii="Times New Roman"/>
          <w:color w:val="000000"/>
          <w:spacing w:val="16"/>
          <w:sz w:val="20"/>
        </w:rPr>
        <w:t xml:space="preserve"> </w:t>
      </w:r>
      <w:r>
        <w:rPr>
          <w:rFonts w:ascii="LCARIW+CMR10"/>
          <w:color w:val="000000"/>
          <w:spacing w:val="-2"/>
          <w:sz w:val="20"/>
        </w:rPr>
        <w:t>were</w:t>
      </w:r>
      <w:r>
        <w:rPr>
          <w:rFonts w:ascii="Times New Roman"/>
          <w:color w:val="000000"/>
          <w:spacing w:val="18"/>
          <w:sz w:val="20"/>
        </w:rPr>
        <w:t xml:space="preserve"> </w:t>
      </w:r>
      <w:r>
        <w:rPr>
          <w:rFonts w:ascii="LCARIW+CMR10"/>
          <w:color w:val="000000"/>
          <w:sz w:val="20"/>
        </w:rPr>
        <w:t>su</w:t>
      </w:r>
      <w:r>
        <w:rPr>
          <w:rFonts w:ascii="LSPPBV+CMR10" w:hAnsi="LSPPBV+CMR10" w:cs="LSPPBV+CMR10"/>
          <w:color w:val="000000"/>
          <w:spacing w:val="-1"/>
          <w:sz w:val="20"/>
        </w:rPr>
        <w:t>ﬃ</w:t>
      </w:r>
      <w:r>
        <w:rPr>
          <w:rFonts w:ascii="LCARIW+CMR10"/>
          <w:color w:val="000000"/>
          <w:spacing w:val="-1"/>
          <w:sz w:val="20"/>
        </w:rPr>
        <w:t>ciently</w:t>
      </w:r>
      <w:r>
        <w:rPr>
          <w:rFonts w:ascii="Times New Roman"/>
          <w:color w:val="000000"/>
          <w:spacing w:val="17"/>
          <w:sz w:val="20"/>
        </w:rPr>
        <w:t xml:space="preserve"> </w:t>
      </w:r>
      <w:r>
        <w:rPr>
          <w:rFonts w:ascii="LCARIW+CMR10"/>
          <w:color w:val="000000"/>
          <w:spacing w:val="-2"/>
          <w:sz w:val="20"/>
        </w:rPr>
        <w:t>low.</w:t>
      </w:r>
    </w:p>
    <w:p w14:paraId="3E03EE11" w14:textId="0E1C7D77" w:rsidR="003820C6" w:rsidRDefault="0076004A" w:rsidP="00BC6D1C">
      <w:pPr>
        <w:spacing w:before="149" w:after="0" w:line="360" w:lineRule="auto"/>
        <w:ind w:firstLine="299"/>
        <w:rPr>
          <w:rFonts w:ascii="Times New Roman"/>
          <w:color w:val="000000"/>
          <w:sz w:val="20"/>
        </w:rPr>
      </w:pPr>
      <w:r>
        <w:rPr>
          <w:rFonts w:ascii="LCARIW+CMR10"/>
          <w:color w:val="000000"/>
          <w:spacing w:val="-1"/>
          <w:sz w:val="20"/>
        </w:rPr>
        <w:t>Residential</w:t>
      </w:r>
      <w:r>
        <w:rPr>
          <w:rFonts w:ascii="Times New Roman"/>
          <w:color w:val="000000"/>
          <w:spacing w:val="31"/>
          <w:sz w:val="20"/>
        </w:rPr>
        <w:t xml:space="preserve"> </w:t>
      </w:r>
      <w:r>
        <w:rPr>
          <w:rFonts w:ascii="LCARIW+CMR10"/>
          <w:color w:val="000000"/>
          <w:sz w:val="20"/>
        </w:rPr>
        <w:t>consumers</w:t>
      </w:r>
      <w:r>
        <w:rPr>
          <w:rFonts w:ascii="Times New Roman"/>
          <w:color w:val="000000"/>
          <w:spacing w:val="30"/>
          <w:sz w:val="20"/>
        </w:rPr>
        <w:t xml:space="preserve"> </w:t>
      </w:r>
      <w:r>
        <w:rPr>
          <w:rFonts w:ascii="LCARIW+CMR10"/>
          <w:color w:val="000000"/>
          <w:sz w:val="20"/>
        </w:rPr>
        <w:t>adjust</w:t>
      </w:r>
      <w:r>
        <w:rPr>
          <w:rFonts w:ascii="Times New Roman"/>
          <w:color w:val="000000"/>
          <w:spacing w:val="30"/>
          <w:sz w:val="20"/>
        </w:rPr>
        <w:t xml:space="preserve"> </w:t>
      </w:r>
      <w:r>
        <w:rPr>
          <w:rFonts w:ascii="LCARIW+CMR10"/>
          <w:color w:val="000000"/>
          <w:sz w:val="20"/>
        </w:rPr>
        <w:t>their</w:t>
      </w:r>
      <w:r>
        <w:rPr>
          <w:rFonts w:ascii="Times New Roman"/>
          <w:color w:val="000000"/>
          <w:spacing w:val="30"/>
          <w:sz w:val="20"/>
        </w:rPr>
        <w:t xml:space="preserve"> </w:t>
      </w:r>
      <w:r>
        <w:rPr>
          <w:rFonts w:ascii="LCARIW+CMR10"/>
          <w:color w:val="000000"/>
          <w:spacing w:val="-1"/>
          <w:sz w:val="20"/>
        </w:rPr>
        <w:t>electricity</w:t>
      </w:r>
      <w:r>
        <w:rPr>
          <w:rFonts w:ascii="Times New Roman"/>
          <w:color w:val="000000"/>
          <w:spacing w:val="30"/>
          <w:sz w:val="20"/>
        </w:rPr>
        <w:t xml:space="preserve"> </w:t>
      </w:r>
      <w:r>
        <w:rPr>
          <w:rFonts w:ascii="LCARIW+CMR10"/>
          <w:color w:val="000000"/>
          <w:sz w:val="20"/>
        </w:rPr>
        <w:t>consumption</w:t>
      </w:r>
      <w:r>
        <w:rPr>
          <w:rFonts w:ascii="Times New Roman"/>
          <w:color w:val="000000"/>
          <w:spacing w:val="30"/>
          <w:sz w:val="20"/>
        </w:rPr>
        <w:t xml:space="preserve"> </w:t>
      </w:r>
      <w:r>
        <w:rPr>
          <w:rFonts w:ascii="LCARIW+CMR10"/>
          <w:color w:val="000000"/>
          <w:sz w:val="20"/>
        </w:rPr>
        <w:t>behavior</w:t>
      </w:r>
      <w:r>
        <w:rPr>
          <w:rFonts w:ascii="Times New Roman"/>
          <w:color w:val="000000"/>
          <w:spacing w:val="30"/>
          <w:sz w:val="20"/>
        </w:rPr>
        <w:t xml:space="preserve"> </w:t>
      </w:r>
      <w:r>
        <w:rPr>
          <w:rFonts w:ascii="LCARIW+CMR10"/>
          <w:color w:val="000000"/>
          <w:sz w:val="20"/>
        </w:rPr>
        <w:t>during</w:t>
      </w:r>
      <w:r>
        <w:rPr>
          <w:rFonts w:ascii="Times New Roman"/>
          <w:color w:val="000000"/>
          <w:spacing w:val="30"/>
          <w:sz w:val="20"/>
        </w:rPr>
        <w:t xml:space="preserve"> </w:t>
      </w:r>
      <w:r>
        <w:rPr>
          <w:rFonts w:ascii="LCARIW+CMR10"/>
          <w:color w:val="000000"/>
          <w:sz w:val="20"/>
        </w:rPr>
        <w:t>the</w:t>
      </w:r>
      <w:r>
        <w:rPr>
          <w:rFonts w:ascii="Times New Roman"/>
          <w:color w:val="000000"/>
          <w:spacing w:val="30"/>
          <w:sz w:val="20"/>
        </w:rPr>
        <w:t xml:space="preserve"> </w:t>
      </w:r>
      <w:r>
        <w:rPr>
          <w:rFonts w:ascii="LCARIW+CMR10"/>
          <w:color w:val="000000"/>
          <w:spacing w:val="-1"/>
          <w:sz w:val="20"/>
        </w:rPr>
        <w:t>two-hour-length</w:t>
      </w:r>
      <w:r>
        <w:rPr>
          <w:rFonts w:ascii="Times New Roman"/>
          <w:color w:val="000000"/>
          <w:spacing w:val="31"/>
          <w:sz w:val="20"/>
        </w:rPr>
        <w:t xml:space="preserve"> </w:t>
      </w:r>
      <w:r>
        <w:rPr>
          <w:rFonts w:ascii="LCARIW+CMR10"/>
          <w:color w:val="000000"/>
          <w:spacing w:val="1"/>
          <w:sz w:val="20"/>
        </w:rPr>
        <w:t>post-peak</w:t>
      </w:r>
      <w:r w:rsidR="00DE1144">
        <w:rPr>
          <w:rFonts w:ascii="Times New Roman" w:hint="eastAsia"/>
          <w:color w:val="000000"/>
          <w:sz w:val="20"/>
        </w:rPr>
        <w:t xml:space="preserve"> </w:t>
      </w:r>
      <w:r>
        <w:rPr>
          <w:rFonts w:ascii="LCARIW+CMR10"/>
          <w:color w:val="000000"/>
          <w:spacing w:val="2"/>
          <w:sz w:val="20"/>
        </w:rPr>
        <w:t>period</w:t>
      </w:r>
      <w:r>
        <w:rPr>
          <w:rFonts w:ascii="Times New Roman"/>
          <w:color w:val="000000"/>
          <w:spacing w:val="14"/>
          <w:sz w:val="20"/>
        </w:rPr>
        <w:t xml:space="preserve"> </w:t>
      </w:r>
      <w:r>
        <w:rPr>
          <w:rFonts w:ascii="LCARIW+CMR10"/>
          <w:color w:val="000000"/>
          <w:sz w:val="20"/>
        </w:rPr>
        <w:t>as</w:t>
      </w:r>
      <w:r>
        <w:rPr>
          <w:rFonts w:ascii="Times New Roman"/>
          <w:color w:val="000000"/>
          <w:spacing w:val="17"/>
          <w:sz w:val="20"/>
        </w:rPr>
        <w:t xml:space="preserve"> </w:t>
      </w:r>
      <w:r>
        <w:rPr>
          <w:rFonts w:ascii="LCARIW+CMR10"/>
          <w:color w:val="000000"/>
          <w:spacing w:val="-2"/>
          <w:sz w:val="20"/>
        </w:rPr>
        <w:t>well.</w:t>
      </w:r>
      <w:r>
        <w:rPr>
          <w:rFonts w:ascii="Times New Roman"/>
          <w:color w:val="000000"/>
          <w:spacing w:val="41"/>
          <w:sz w:val="20"/>
        </w:rPr>
        <w:t xml:space="preserve"> </w:t>
      </w:r>
      <w:r>
        <w:rPr>
          <w:rFonts w:ascii="LCARIW+CMR10"/>
          <w:color w:val="000000"/>
          <w:spacing w:val="-1"/>
          <w:sz w:val="20"/>
        </w:rPr>
        <w:t>As</w:t>
      </w:r>
      <w:r>
        <w:rPr>
          <w:rFonts w:ascii="Times New Roman"/>
          <w:color w:val="000000"/>
          <w:spacing w:val="17"/>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z w:val="20"/>
        </w:rPr>
        <w:t>the</w:t>
      </w:r>
      <w:r>
        <w:rPr>
          <w:rFonts w:ascii="Times New Roman"/>
          <w:color w:val="000000"/>
          <w:spacing w:val="17"/>
          <w:sz w:val="20"/>
        </w:rPr>
        <w:t xml:space="preserve"> </w:t>
      </w:r>
      <w:r>
        <w:rPr>
          <w:rFonts w:ascii="LCARIW+CMR10"/>
          <w:color w:val="000000"/>
          <w:spacing w:val="1"/>
          <w:sz w:val="20"/>
        </w:rPr>
        <w:t>pre-peak</w:t>
      </w:r>
      <w:r>
        <w:rPr>
          <w:rFonts w:ascii="Times New Roman"/>
          <w:color w:val="000000"/>
          <w:spacing w:val="16"/>
          <w:sz w:val="20"/>
        </w:rPr>
        <w:t xml:space="preserve"> </w:t>
      </w:r>
      <w:r>
        <w:rPr>
          <w:rFonts w:ascii="LCARIW+CMR10"/>
          <w:color w:val="000000"/>
          <w:spacing w:val="-2"/>
          <w:sz w:val="20"/>
        </w:rPr>
        <w:t>interval,</w:t>
      </w:r>
      <w:r>
        <w:rPr>
          <w:rFonts w:ascii="Times New Roman"/>
          <w:color w:val="000000"/>
          <w:spacing w:val="19"/>
          <w:sz w:val="20"/>
        </w:rPr>
        <w:t xml:space="preserve"> </w:t>
      </w:r>
      <w:r>
        <w:rPr>
          <w:rFonts w:ascii="LCARIW+CMR10"/>
          <w:color w:val="000000"/>
          <w:sz w:val="20"/>
        </w:rPr>
        <w:t>the</w:t>
      </w:r>
      <w:r>
        <w:rPr>
          <w:rFonts w:ascii="Times New Roman"/>
          <w:color w:val="000000"/>
          <w:spacing w:val="17"/>
          <w:sz w:val="20"/>
        </w:rPr>
        <w:t xml:space="preserve"> </w:t>
      </w:r>
      <w:r>
        <w:rPr>
          <w:rFonts w:ascii="LCARIW+CMR10"/>
          <w:color w:val="000000"/>
          <w:spacing w:val="-1"/>
          <w:sz w:val="20"/>
        </w:rPr>
        <w:t>savings</w:t>
      </w:r>
      <w:r>
        <w:rPr>
          <w:rFonts w:ascii="Times New Roman"/>
          <w:color w:val="000000"/>
          <w:spacing w:val="18"/>
          <w:sz w:val="20"/>
        </w:rPr>
        <w:t xml:space="preserve"> </w:t>
      </w:r>
      <w:r>
        <w:rPr>
          <w:rFonts w:ascii="LCARIW+CMR10"/>
          <w:color w:val="000000"/>
          <w:sz w:val="20"/>
        </w:rPr>
        <w:t>stemming</w:t>
      </w:r>
      <w:r>
        <w:rPr>
          <w:rFonts w:ascii="Times New Roman"/>
          <w:color w:val="000000"/>
          <w:spacing w:val="16"/>
          <w:sz w:val="20"/>
        </w:rPr>
        <w:t xml:space="preserve"> </w:t>
      </w:r>
      <w:r>
        <w:rPr>
          <w:rFonts w:ascii="LCARIW+CMR10"/>
          <w:color w:val="000000"/>
          <w:sz w:val="20"/>
        </w:rPr>
        <w:t>from</w:t>
      </w:r>
      <w:r>
        <w:rPr>
          <w:rFonts w:ascii="Times New Roman"/>
          <w:color w:val="000000"/>
          <w:spacing w:val="16"/>
          <w:sz w:val="20"/>
        </w:rPr>
        <w:t xml:space="preserve"> </w:t>
      </w:r>
      <w:r>
        <w:rPr>
          <w:rFonts w:ascii="LCARIW+CMR10"/>
          <w:color w:val="000000"/>
          <w:sz w:val="20"/>
        </w:rPr>
        <w:t>non-for-heating</w:t>
      </w:r>
      <w:r>
        <w:rPr>
          <w:rFonts w:ascii="Times New Roman"/>
          <w:color w:val="000000"/>
          <w:spacing w:val="16"/>
          <w:sz w:val="20"/>
        </w:rPr>
        <w:t xml:space="preserve"> </w:t>
      </w:r>
      <w:r>
        <w:rPr>
          <w:rFonts w:ascii="LCARIW+CMR10"/>
          <w:color w:val="000000"/>
          <w:spacing w:val="-1"/>
          <w:sz w:val="20"/>
        </w:rPr>
        <w:t>electricity</w:t>
      </w:r>
      <w:r>
        <w:rPr>
          <w:rFonts w:ascii="Times New Roman"/>
          <w:color w:val="000000"/>
          <w:spacing w:val="17"/>
          <w:sz w:val="20"/>
        </w:rPr>
        <w:t xml:space="preserve"> </w:t>
      </w:r>
      <w:r>
        <w:rPr>
          <w:rFonts w:ascii="LCARIW+CMR10"/>
          <w:color w:val="000000"/>
          <w:sz w:val="20"/>
        </w:rPr>
        <w:t>use</w:t>
      </w:r>
      <w:r>
        <w:rPr>
          <w:rFonts w:ascii="Times New Roman"/>
          <w:color w:val="000000"/>
          <w:spacing w:val="17"/>
          <w:sz w:val="20"/>
        </w:rPr>
        <w:t xml:space="preserve"> </w:t>
      </w:r>
      <w:r>
        <w:rPr>
          <w:rFonts w:ascii="LCARIW+CMR10"/>
          <w:color w:val="000000"/>
          <w:sz w:val="20"/>
        </w:rPr>
        <w:t>increased</w:t>
      </w:r>
      <w:r w:rsidR="00DE1144">
        <w:rPr>
          <w:rFonts w:ascii="Times New Roman" w:hint="eastAsia"/>
          <w:color w:val="000000"/>
          <w:sz w:val="20"/>
        </w:rPr>
        <w:t xml:space="preserve"> </w:t>
      </w:r>
      <w:r>
        <w:rPr>
          <w:rFonts w:ascii="LCARIW+CMR10"/>
          <w:color w:val="000000"/>
          <w:sz w:val="20"/>
        </w:rPr>
        <w:t>as</w:t>
      </w:r>
      <w:r>
        <w:rPr>
          <w:rFonts w:ascii="Times New Roman"/>
          <w:color w:val="000000"/>
          <w:spacing w:val="9"/>
          <w:sz w:val="20"/>
        </w:rPr>
        <w:t xml:space="preserve"> </w:t>
      </w:r>
      <w:r>
        <w:rPr>
          <w:rFonts w:ascii="LCARIW+CMR10"/>
          <w:color w:val="000000"/>
          <w:sz w:val="20"/>
        </w:rPr>
        <w:t>the</w:t>
      </w:r>
      <w:r>
        <w:rPr>
          <w:rFonts w:ascii="Times New Roman"/>
          <w:color w:val="000000"/>
          <w:spacing w:val="9"/>
          <w:sz w:val="20"/>
        </w:rPr>
        <w:t xml:space="preserve"> </w:t>
      </w:r>
      <w:r>
        <w:rPr>
          <w:rFonts w:ascii="LCARIW+CMR10"/>
          <w:color w:val="000000"/>
          <w:sz w:val="20"/>
        </w:rPr>
        <w:t>size</w:t>
      </w:r>
      <w:r>
        <w:rPr>
          <w:rFonts w:ascii="Times New Roman"/>
          <w:color w:val="000000"/>
          <w:spacing w:val="9"/>
          <w:sz w:val="20"/>
        </w:rPr>
        <w:t xml:space="preserve"> </w:t>
      </w:r>
      <w:r>
        <w:rPr>
          <w:rFonts w:ascii="LCARIW+CMR10"/>
          <w:color w:val="000000"/>
          <w:sz w:val="20"/>
        </w:rPr>
        <w:t>of</w:t>
      </w:r>
      <w:r>
        <w:rPr>
          <w:rFonts w:ascii="Times New Roman"/>
          <w:color w:val="000000"/>
          <w:spacing w:val="9"/>
          <w:sz w:val="20"/>
        </w:rPr>
        <w:t xml:space="preserve"> </w:t>
      </w:r>
      <w:r>
        <w:rPr>
          <w:rFonts w:ascii="LCARIW+CMR10"/>
          <w:color w:val="000000"/>
          <w:sz w:val="20"/>
        </w:rPr>
        <w:t>peak-demand-hour</w:t>
      </w:r>
      <w:r>
        <w:rPr>
          <w:rFonts w:ascii="Times New Roman"/>
          <w:color w:val="000000"/>
          <w:spacing w:val="9"/>
          <w:sz w:val="20"/>
        </w:rPr>
        <w:t xml:space="preserve"> </w:t>
      </w:r>
      <w:r>
        <w:rPr>
          <w:rFonts w:ascii="LCARIW+CMR10"/>
          <w:color w:val="000000"/>
          <w:sz w:val="20"/>
        </w:rPr>
        <w:t>rate</w:t>
      </w:r>
      <w:r>
        <w:rPr>
          <w:rFonts w:ascii="Times New Roman"/>
          <w:color w:val="000000"/>
          <w:spacing w:val="9"/>
          <w:sz w:val="20"/>
        </w:rPr>
        <w:t xml:space="preserve"> </w:t>
      </w:r>
      <w:r>
        <w:rPr>
          <w:rFonts w:ascii="LCARIW+CMR10"/>
          <w:color w:val="000000"/>
          <w:spacing w:val="-1"/>
          <w:sz w:val="20"/>
        </w:rPr>
        <w:t>changes</w:t>
      </w:r>
      <w:r>
        <w:rPr>
          <w:rFonts w:ascii="Times New Roman"/>
          <w:color w:val="000000"/>
          <w:spacing w:val="10"/>
          <w:sz w:val="20"/>
        </w:rPr>
        <w:t xml:space="preserve"> </w:t>
      </w:r>
      <w:r>
        <w:rPr>
          <w:rFonts w:ascii="LCARIW+CMR10"/>
          <w:color w:val="000000"/>
          <w:sz w:val="20"/>
        </w:rPr>
        <w:t>diminished.</w:t>
      </w:r>
      <w:r>
        <w:rPr>
          <w:rFonts w:ascii="Times New Roman"/>
          <w:color w:val="000000"/>
          <w:spacing w:val="36"/>
          <w:sz w:val="20"/>
        </w:rPr>
        <w:t xml:space="preserve"> </w:t>
      </w:r>
      <w:r>
        <w:rPr>
          <w:rFonts w:ascii="LCARIW+CMR10"/>
          <w:color w:val="000000"/>
          <w:sz w:val="20"/>
        </w:rPr>
        <w:t>In</w:t>
      </w:r>
      <w:r>
        <w:rPr>
          <w:rFonts w:ascii="Times New Roman"/>
          <w:color w:val="000000"/>
          <w:spacing w:val="9"/>
          <w:sz w:val="20"/>
        </w:rPr>
        <w:t xml:space="preserve"> </w:t>
      </w:r>
      <w:r>
        <w:rPr>
          <w:rFonts w:ascii="LCARIW+CMR10"/>
          <w:color w:val="000000"/>
          <w:sz w:val="20"/>
        </w:rPr>
        <w:t>the</w:t>
      </w:r>
      <w:r>
        <w:rPr>
          <w:rFonts w:ascii="Times New Roman"/>
          <w:color w:val="000000"/>
          <w:spacing w:val="9"/>
          <w:sz w:val="20"/>
        </w:rPr>
        <w:t xml:space="preserve"> </w:t>
      </w:r>
      <w:r>
        <w:rPr>
          <w:rFonts w:ascii="LCARIW+CMR10"/>
          <w:color w:val="000000"/>
          <w:sz w:val="20"/>
        </w:rPr>
        <w:t>case</w:t>
      </w:r>
      <w:r>
        <w:rPr>
          <w:rFonts w:ascii="Times New Roman"/>
          <w:color w:val="000000"/>
          <w:spacing w:val="9"/>
          <w:sz w:val="20"/>
        </w:rPr>
        <w:t xml:space="preserve"> </w:t>
      </w:r>
      <w:r>
        <w:rPr>
          <w:rFonts w:ascii="LCARIW+CMR10"/>
          <w:color w:val="000000"/>
          <w:sz w:val="20"/>
        </w:rPr>
        <w:t>of</w:t>
      </w:r>
      <w:r>
        <w:rPr>
          <w:rFonts w:ascii="Times New Roman"/>
          <w:color w:val="000000"/>
          <w:spacing w:val="9"/>
          <w:sz w:val="20"/>
        </w:rPr>
        <w:t xml:space="preserve"> </w:t>
      </w:r>
      <w:r>
        <w:rPr>
          <w:rFonts w:ascii="LCARIW+CMR10"/>
          <w:color w:val="000000"/>
          <w:spacing w:val="-1"/>
          <w:sz w:val="20"/>
        </w:rPr>
        <w:t>electricity</w:t>
      </w:r>
      <w:r>
        <w:rPr>
          <w:rFonts w:ascii="Times New Roman"/>
          <w:color w:val="000000"/>
          <w:spacing w:val="10"/>
          <w:sz w:val="20"/>
        </w:rPr>
        <w:t xml:space="preserve"> </w:t>
      </w:r>
      <w:r>
        <w:rPr>
          <w:rFonts w:ascii="LCARIW+CMR10"/>
          <w:color w:val="000000"/>
          <w:sz w:val="20"/>
        </w:rPr>
        <w:t>consumption</w:t>
      </w:r>
      <w:r>
        <w:rPr>
          <w:rFonts w:ascii="Times New Roman"/>
          <w:color w:val="000000"/>
          <w:spacing w:val="9"/>
          <w:sz w:val="20"/>
        </w:rPr>
        <w:t xml:space="preserve"> </w:t>
      </w:r>
      <w:r>
        <w:rPr>
          <w:rFonts w:ascii="LCARIW+CMR10"/>
          <w:color w:val="000000"/>
          <w:sz w:val="20"/>
        </w:rPr>
        <w:t>for</w:t>
      </w:r>
      <w:r>
        <w:rPr>
          <w:rFonts w:ascii="Times New Roman"/>
          <w:color w:val="000000"/>
          <w:spacing w:val="9"/>
          <w:sz w:val="20"/>
        </w:rPr>
        <w:t xml:space="preserve"> </w:t>
      </w:r>
      <w:r>
        <w:rPr>
          <w:rFonts w:ascii="LCARIW+CMR10"/>
          <w:color w:val="000000"/>
          <w:sz w:val="20"/>
        </w:rPr>
        <w:t>heating,</w:t>
      </w:r>
      <w:r>
        <w:rPr>
          <w:rFonts w:ascii="Times New Roman"/>
          <w:color w:val="000000"/>
          <w:spacing w:val="11"/>
          <w:sz w:val="20"/>
        </w:rPr>
        <w:t xml:space="preserve"> </w:t>
      </w:r>
      <w:r>
        <w:rPr>
          <w:rFonts w:ascii="LCARIW+CMR10"/>
          <w:color w:val="000000"/>
          <w:sz w:val="20"/>
        </w:rPr>
        <w:t>the</w:t>
      </w:r>
      <w:r w:rsidR="00DE1144">
        <w:rPr>
          <w:rFonts w:ascii="Times New Roman" w:hint="eastAsia"/>
          <w:color w:val="000000"/>
          <w:sz w:val="20"/>
        </w:rPr>
        <w:t xml:space="preserve"> </w:t>
      </w:r>
      <w:r>
        <w:rPr>
          <w:rFonts w:ascii="LCARIW+CMR10"/>
          <w:color w:val="000000"/>
          <w:sz w:val="20"/>
        </w:rPr>
        <w:t>TOU</w:t>
      </w:r>
      <w:r>
        <w:rPr>
          <w:rFonts w:ascii="Times New Roman"/>
          <w:color w:val="000000"/>
          <w:spacing w:val="9"/>
          <w:sz w:val="20"/>
        </w:rPr>
        <w:t xml:space="preserve"> </w:t>
      </w:r>
      <w:r>
        <w:rPr>
          <w:rFonts w:ascii="LCARIW+CMR10"/>
          <w:color w:val="000000"/>
          <w:sz w:val="20"/>
        </w:rPr>
        <w:t>program</w:t>
      </w:r>
      <w:r>
        <w:rPr>
          <w:rFonts w:ascii="Times New Roman"/>
          <w:color w:val="000000"/>
          <w:spacing w:val="8"/>
          <w:sz w:val="20"/>
        </w:rPr>
        <w:t xml:space="preserve"> </w:t>
      </w:r>
      <w:r>
        <w:rPr>
          <w:rFonts w:ascii="LCARIW+CMR10"/>
          <w:color w:val="000000"/>
          <w:spacing w:val="-3"/>
          <w:sz w:val="20"/>
        </w:rPr>
        <w:t>provoked</w:t>
      </w:r>
      <w:r>
        <w:rPr>
          <w:rFonts w:ascii="Times New Roman"/>
          <w:color w:val="000000"/>
          <w:spacing w:val="11"/>
          <w:sz w:val="20"/>
        </w:rPr>
        <w:t xml:space="preserve"> </w:t>
      </w:r>
      <w:r>
        <w:rPr>
          <w:rFonts w:ascii="LCARIW+CMR10"/>
          <w:color w:val="000000"/>
          <w:sz w:val="20"/>
        </w:rPr>
        <w:t>additional</w:t>
      </w:r>
      <w:r>
        <w:rPr>
          <w:rFonts w:ascii="Times New Roman"/>
          <w:color w:val="000000"/>
          <w:spacing w:val="9"/>
          <w:sz w:val="20"/>
        </w:rPr>
        <w:t xml:space="preserve"> </w:t>
      </w:r>
      <w:r>
        <w:rPr>
          <w:rFonts w:ascii="LCARIW+CMR10"/>
          <w:color w:val="000000"/>
          <w:sz w:val="20"/>
        </w:rPr>
        <w:t>consumption</w:t>
      </w:r>
      <w:r>
        <w:rPr>
          <w:rFonts w:ascii="Times New Roman"/>
          <w:color w:val="000000"/>
          <w:spacing w:val="9"/>
          <w:sz w:val="20"/>
        </w:rPr>
        <w:t xml:space="preserve"> </w:t>
      </w:r>
      <w:r>
        <w:rPr>
          <w:rFonts w:ascii="LCARIW+CMR10"/>
          <w:color w:val="000000"/>
          <w:sz w:val="20"/>
        </w:rPr>
        <w:t>in</w:t>
      </w:r>
      <w:r>
        <w:rPr>
          <w:rFonts w:ascii="Times New Roman"/>
          <w:color w:val="000000"/>
          <w:spacing w:val="9"/>
          <w:sz w:val="20"/>
        </w:rPr>
        <w:t xml:space="preserve"> </w:t>
      </w:r>
      <w:r>
        <w:rPr>
          <w:rFonts w:ascii="LCARIW+CMR10"/>
          <w:color w:val="000000"/>
          <w:sz w:val="20"/>
        </w:rPr>
        <w:t>that</w:t>
      </w:r>
      <w:r>
        <w:rPr>
          <w:rFonts w:ascii="Times New Roman"/>
          <w:color w:val="000000"/>
          <w:spacing w:val="9"/>
          <w:sz w:val="20"/>
        </w:rPr>
        <w:t xml:space="preserve"> </w:t>
      </w:r>
      <w:r>
        <w:rPr>
          <w:rFonts w:ascii="LCARIW+CMR10"/>
          <w:color w:val="000000"/>
          <w:spacing w:val="-2"/>
          <w:sz w:val="20"/>
        </w:rPr>
        <w:t>interval,</w:t>
      </w:r>
      <w:r>
        <w:rPr>
          <w:rFonts w:ascii="Times New Roman"/>
          <w:color w:val="000000"/>
          <w:spacing w:val="13"/>
          <w:sz w:val="20"/>
        </w:rPr>
        <w:t xml:space="preserve"> </w:t>
      </w:r>
      <w:r>
        <w:rPr>
          <w:rFonts w:ascii="LCARIW+CMR10"/>
          <w:color w:val="000000"/>
          <w:sz w:val="20"/>
        </w:rPr>
        <w:t>especially</w:t>
      </w:r>
      <w:r>
        <w:rPr>
          <w:rFonts w:ascii="Times New Roman"/>
          <w:color w:val="000000"/>
          <w:spacing w:val="8"/>
          <w:sz w:val="20"/>
        </w:rPr>
        <w:t xml:space="preserve"> </w:t>
      </w:r>
      <w:r>
        <w:rPr>
          <w:rFonts w:ascii="LCARIW+CMR10"/>
          <w:color w:val="000000"/>
          <w:sz w:val="20"/>
        </w:rPr>
        <w:t>on</w:t>
      </w:r>
      <w:r>
        <w:rPr>
          <w:rFonts w:ascii="Times New Roman"/>
          <w:color w:val="000000"/>
          <w:spacing w:val="9"/>
          <w:sz w:val="20"/>
        </w:rPr>
        <w:t xml:space="preserve"> </w:t>
      </w:r>
      <w:r>
        <w:rPr>
          <w:rFonts w:ascii="LCARIW+CMR10"/>
          <w:color w:val="000000"/>
          <w:sz w:val="20"/>
        </w:rPr>
        <w:t>freezing</w:t>
      </w:r>
      <w:r>
        <w:rPr>
          <w:rFonts w:ascii="Times New Roman"/>
          <w:color w:val="000000"/>
          <w:spacing w:val="9"/>
          <w:sz w:val="20"/>
        </w:rPr>
        <w:t xml:space="preserve"> </w:t>
      </w:r>
      <w:r>
        <w:rPr>
          <w:rFonts w:ascii="LCARIW+CMR10"/>
          <w:color w:val="000000"/>
          <w:spacing w:val="-2"/>
          <w:sz w:val="20"/>
        </w:rPr>
        <w:t>days.</w:t>
      </w:r>
      <w:r>
        <w:rPr>
          <w:rFonts w:ascii="Times New Roman"/>
          <w:color w:val="000000"/>
          <w:spacing w:val="38"/>
          <w:sz w:val="20"/>
        </w:rPr>
        <w:t xml:space="preserve"> </w:t>
      </w:r>
      <w:r>
        <w:rPr>
          <w:rFonts w:ascii="LCARIW+CMR10"/>
          <w:color w:val="000000"/>
          <w:sz w:val="20"/>
        </w:rPr>
        <w:t>The</w:t>
      </w:r>
      <w:r>
        <w:rPr>
          <w:rFonts w:ascii="Times New Roman"/>
          <w:color w:val="000000"/>
          <w:spacing w:val="9"/>
          <w:sz w:val="20"/>
        </w:rPr>
        <w:t xml:space="preserve"> </w:t>
      </w:r>
      <w:r>
        <w:rPr>
          <w:rFonts w:ascii="LCARIW+CMR10"/>
          <w:color w:val="000000"/>
          <w:spacing w:val="-1"/>
          <w:sz w:val="20"/>
        </w:rPr>
        <w:t>amount</w:t>
      </w:r>
      <w:r>
        <w:rPr>
          <w:rFonts w:ascii="Times New Roman"/>
          <w:color w:val="000000"/>
          <w:spacing w:val="10"/>
          <w:sz w:val="20"/>
        </w:rPr>
        <w:t xml:space="preserve"> </w:t>
      </w:r>
      <w:r>
        <w:rPr>
          <w:rFonts w:ascii="LCARIW+CMR10"/>
          <w:color w:val="000000"/>
          <w:sz w:val="20"/>
        </w:rPr>
        <w:t>of</w:t>
      </w:r>
      <w:r>
        <w:rPr>
          <w:rFonts w:ascii="Times New Roman"/>
          <w:color w:val="000000"/>
          <w:spacing w:val="9"/>
          <w:sz w:val="20"/>
        </w:rPr>
        <w:t xml:space="preserve"> </w:t>
      </w:r>
      <w:r>
        <w:rPr>
          <w:rFonts w:ascii="LCARIW+CMR10"/>
          <w:color w:val="000000"/>
          <w:sz w:val="20"/>
        </w:rPr>
        <w:t>the</w:t>
      </w:r>
      <w:r w:rsidR="00DE1144">
        <w:rPr>
          <w:rFonts w:ascii="Times New Roman" w:hint="eastAsia"/>
          <w:color w:val="000000"/>
          <w:sz w:val="20"/>
        </w:rPr>
        <w:t xml:space="preserve"> </w:t>
      </w:r>
      <w:r>
        <w:rPr>
          <w:rFonts w:ascii="LCARIW+CMR10"/>
          <w:color w:val="000000"/>
          <w:sz w:val="20"/>
        </w:rPr>
        <w:t>added</w:t>
      </w:r>
      <w:r>
        <w:rPr>
          <w:rFonts w:ascii="Times New Roman"/>
          <w:color w:val="000000"/>
          <w:spacing w:val="17"/>
          <w:sz w:val="20"/>
        </w:rPr>
        <w:t xml:space="preserve"> </w:t>
      </w:r>
      <w:r>
        <w:rPr>
          <w:rFonts w:ascii="LCARIW+CMR10"/>
          <w:color w:val="000000"/>
          <w:spacing w:val="-1"/>
          <w:sz w:val="20"/>
        </w:rPr>
        <w:t>for-heating-relevant</w:t>
      </w:r>
      <w:r>
        <w:rPr>
          <w:rFonts w:ascii="Times New Roman"/>
          <w:color w:val="000000"/>
          <w:spacing w:val="18"/>
          <w:sz w:val="20"/>
        </w:rPr>
        <w:t xml:space="preserve"> </w:t>
      </w:r>
      <w:r>
        <w:rPr>
          <w:rFonts w:ascii="LCARIW+CMR10"/>
          <w:color w:val="000000"/>
          <w:sz w:val="20"/>
        </w:rPr>
        <w:t>household</w:t>
      </w:r>
      <w:r>
        <w:rPr>
          <w:rFonts w:ascii="Times New Roman"/>
          <w:color w:val="000000"/>
          <w:spacing w:val="17"/>
          <w:sz w:val="20"/>
        </w:rPr>
        <w:t xml:space="preserve"> </w:t>
      </w:r>
      <w:r>
        <w:rPr>
          <w:rFonts w:ascii="LCARIW+CMR10"/>
          <w:color w:val="000000"/>
          <w:spacing w:val="-1"/>
          <w:sz w:val="20"/>
        </w:rPr>
        <w:t>electricity</w:t>
      </w:r>
      <w:r>
        <w:rPr>
          <w:rFonts w:ascii="Times New Roman"/>
          <w:color w:val="000000"/>
          <w:spacing w:val="17"/>
          <w:sz w:val="20"/>
        </w:rPr>
        <w:t xml:space="preserve"> </w:t>
      </w:r>
      <w:r>
        <w:rPr>
          <w:rFonts w:ascii="LCARIW+CMR10"/>
          <w:color w:val="000000"/>
          <w:sz w:val="20"/>
        </w:rPr>
        <w:t>consumption</w:t>
      </w:r>
      <w:r>
        <w:rPr>
          <w:rFonts w:ascii="Times New Roman"/>
          <w:color w:val="000000"/>
          <w:spacing w:val="17"/>
          <w:sz w:val="20"/>
        </w:rPr>
        <w:t xml:space="preserve"> </w:t>
      </w:r>
      <w:r>
        <w:rPr>
          <w:rFonts w:ascii="LCARIW+CMR10"/>
          <w:color w:val="000000"/>
          <w:sz w:val="20"/>
        </w:rPr>
        <w:t>increased</w:t>
      </w:r>
      <w:r>
        <w:rPr>
          <w:rFonts w:ascii="Times New Roman"/>
          <w:color w:val="000000"/>
          <w:spacing w:val="17"/>
          <w:sz w:val="20"/>
        </w:rPr>
        <w:t xml:space="preserve"> </w:t>
      </w:r>
      <w:r>
        <w:rPr>
          <w:rFonts w:ascii="LCARIW+CMR10"/>
          <w:color w:val="000000"/>
          <w:sz w:val="20"/>
        </w:rPr>
        <w:t>as</w:t>
      </w:r>
      <w:r>
        <w:rPr>
          <w:rFonts w:ascii="Times New Roman"/>
          <w:color w:val="000000"/>
          <w:spacing w:val="17"/>
          <w:sz w:val="20"/>
        </w:rPr>
        <w:t xml:space="preserve"> </w:t>
      </w:r>
      <w:r>
        <w:rPr>
          <w:rFonts w:ascii="LCARIW+CMR10"/>
          <w:color w:val="000000"/>
          <w:sz w:val="20"/>
        </w:rPr>
        <w:t>the</w:t>
      </w:r>
      <w:r>
        <w:rPr>
          <w:rFonts w:ascii="Times New Roman"/>
          <w:color w:val="000000"/>
          <w:spacing w:val="17"/>
          <w:sz w:val="20"/>
        </w:rPr>
        <w:t xml:space="preserve"> </w:t>
      </w:r>
      <w:r>
        <w:rPr>
          <w:rFonts w:ascii="LCARIW+CMR10"/>
          <w:color w:val="000000"/>
          <w:sz w:val="20"/>
        </w:rPr>
        <w:t>price</w:t>
      </w:r>
      <w:r>
        <w:rPr>
          <w:rFonts w:ascii="Times New Roman"/>
          <w:color w:val="000000"/>
          <w:spacing w:val="17"/>
          <w:sz w:val="20"/>
        </w:rPr>
        <w:t xml:space="preserve"> </w:t>
      </w:r>
      <w:r>
        <w:rPr>
          <w:rFonts w:ascii="LCARIW+CMR10"/>
          <w:color w:val="000000"/>
          <w:spacing w:val="-1"/>
          <w:sz w:val="20"/>
        </w:rPr>
        <w:t>variations</w:t>
      </w:r>
      <w:r>
        <w:rPr>
          <w:rFonts w:ascii="Times New Roman"/>
          <w:color w:val="000000"/>
          <w:spacing w:val="18"/>
          <w:sz w:val="20"/>
        </w:rPr>
        <w:t xml:space="preserve"> </w:t>
      </w:r>
      <w:r>
        <w:rPr>
          <w:rFonts w:ascii="LCARIW+CMR10"/>
          <w:color w:val="000000"/>
          <w:sz w:val="20"/>
        </w:rPr>
        <w:t>in</w:t>
      </w:r>
      <w:r>
        <w:rPr>
          <w:rFonts w:ascii="Times New Roman"/>
          <w:color w:val="000000"/>
          <w:spacing w:val="17"/>
          <w:sz w:val="20"/>
        </w:rPr>
        <w:t xml:space="preserve"> </w:t>
      </w:r>
      <w:r>
        <w:rPr>
          <w:rFonts w:ascii="LCARIW+CMR10"/>
          <w:color w:val="000000"/>
          <w:sz w:val="20"/>
        </w:rPr>
        <w:t>the</w:t>
      </w:r>
      <w:r>
        <w:rPr>
          <w:rFonts w:ascii="Times New Roman"/>
          <w:color w:val="000000"/>
          <w:spacing w:val="17"/>
          <w:sz w:val="20"/>
        </w:rPr>
        <w:t xml:space="preserve"> </w:t>
      </w:r>
      <w:r>
        <w:rPr>
          <w:rFonts w:ascii="LCARIW+CMR10"/>
          <w:color w:val="000000"/>
          <w:sz w:val="20"/>
        </w:rPr>
        <w:t>peak-hour</w:t>
      </w:r>
      <w:r w:rsidR="00DE1144">
        <w:rPr>
          <w:rFonts w:ascii="Times New Roman" w:hint="eastAsia"/>
          <w:color w:val="000000"/>
          <w:sz w:val="20"/>
        </w:rPr>
        <w:t xml:space="preserve"> </w:t>
      </w:r>
      <w:r>
        <w:rPr>
          <w:rFonts w:ascii="LCARIW+CMR10"/>
          <w:color w:val="000000"/>
          <w:spacing w:val="-3"/>
          <w:sz w:val="20"/>
        </w:rPr>
        <w:t>interval</w:t>
      </w:r>
      <w:r>
        <w:rPr>
          <w:rFonts w:ascii="Times New Roman"/>
          <w:color w:val="000000"/>
          <w:spacing w:val="16"/>
          <w:sz w:val="20"/>
        </w:rPr>
        <w:t xml:space="preserve"> </w:t>
      </w:r>
      <w:r>
        <w:rPr>
          <w:rFonts w:ascii="LCARIW+CMR10"/>
          <w:color w:val="000000"/>
          <w:sz w:val="20"/>
        </w:rPr>
        <w:t>diminished.</w:t>
      </w:r>
      <w:r>
        <w:rPr>
          <w:rFonts w:ascii="Times New Roman"/>
          <w:color w:val="000000"/>
          <w:spacing w:val="38"/>
          <w:sz w:val="20"/>
        </w:rPr>
        <w:t xml:space="preserve"> </w:t>
      </w:r>
      <w:r>
        <w:rPr>
          <w:rFonts w:ascii="LCARIW+CMR10"/>
          <w:color w:val="000000"/>
          <w:sz w:val="20"/>
        </w:rPr>
        <w:t>Therefore,</w:t>
      </w:r>
      <w:r>
        <w:rPr>
          <w:rFonts w:ascii="Times New Roman"/>
          <w:color w:val="000000"/>
          <w:spacing w:val="14"/>
          <w:sz w:val="20"/>
        </w:rPr>
        <w:t xml:space="preserve"> </w:t>
      </w:r>
      <w:r>
        <w:rPr>
          <w:rFonts w:ascii="LCARIW+CMR10"/>
          <w:color w:val="000000"/>
          <w:sz w:val="20"/>
        </w:rPr>
        <w:t>the</w:t>
      </w:r>
      <w:r>
        <w:rPr>
          <w:rFonts w:ascii="Times New Roman"/>
          <w:color w:val="000000"/>
          <w:spacing w:val="13"/>
          <w:sz w:val="20"/>
        </w:rPr>
        <w:t xml:space="preserve"> </w:t>
      </w:r>
      <w:r>
        <w:rPr>
          <w:rFonts w:ascii="LCARIW+CMR10"/>
          <w:color w:val="000000"/>
          <w:sz w:val="20"/>
        </w:rPr>
        <w:t>resulting</w:t>
      </w:r>
      <w:r>
        <w:rPr>
          <w:rFonts w:ascii="Times New Roman"/>
          <w:color w:val="000000"/>
          <w:spacing w:val="13"/>
          <w:sz w:val="20"/>
        </w:rPr>
        <w:t xml:space="preserve"> </w:t>
      </w:r>
      <w:r>
        <w:rPr>
          <w:rFonts w:ascii="LCARIW+CMR10"/>
          <w:color w:val="000000"/>
          <w:spacing w:val="-1"/>
          <w:sz w:val="20"/>
        </w:rPr>
        <w:t>treatment</w:t>
      </w:r>
      <w:r>
        <w:rPr>
          <w:rFonts w:ascii="Times New Roman"/>
          <w:color w:val="000000"/>
          <w:spacing w:val="14"/>
          <w:sz w:val="20"/>
        </w:rPr>
        <w:t xml:space="preserve"> </w:t>
      </w:r>
      <w:r>
        <w:rPr>
          <w:rFonts w:ascii="LCARIW+CMR10"/>
          <w:color w:val="000000"/>
          <w:sz w:val="20"/>
        </w:rPr>
        <w:t>e</w:t>
      </w:r>
      <w:r>
        <w:rPr>
          <w:rFonts w:ascii="LSPPBV+CMR10" w:hAnsi="LSPPBV+CMR10" w:cs="LSPPBV+CMR10"/>
          <w:color w:val="000000"/>
          <w:sz w:val="20"/>
        </w:rPr>
        <w:t>ﬀ</w:t>
      </w:r>
      <w:r>
        <w:rPr>
          <w:rFonts w:ascii="LCARIW+CMR10"/>
          <w:color w:val="000000"/>
          <w:sz w:val="20"/>
        </w:rPr>
        <w:t>ects</w:t>
      </w:r>
      <w:r>
        <w:rPr>
          <w:rFonts w:ascii="Times New Roman"/>
          <w:color w:val="000000"/>
          <w:spacing w:val="13"/>
          <w:sz w:val="20"/>
        </w:rPr>
        <w:t xml:space="preserve"> </w:t>
      </w:r>
      <w:r>
        <w:rPr>
          <w:rFonts w:ascii="LCARIW+CMR10"/>
          <w:color w:val="000000"/>
          <w:sz w:val="20"/>
        </w:rPr>
        <w:t>(i.e.,</w:t>
      </w:r>
      <w:r>
        <w:rPr>
          <w:rFonts w:ascii="Times New Roman"/>
          <w:color w:val="000000"/>
          <w:spacing w:val="14"/>
          <w:sz w:val="20"/>
        </w:rPr>
        <w:t xml:space="preserve"> </w:t>
      </w:r>
      <w:r>
        <w:rPr>
          <w:rFonts w:ascii="LCARIW+CMR10"/>
          <w:color w:val="000000"/>
          <w:sz w:val="20"/>
        </w:rPr>
        <w:t>the</w:t>
      </w:r>
      <w:r>
        <w:rPr>
          <w:rFonts w:ascii="Times New Roman"/>
          <w:color w:val="000000"/>
          <w:spacing w:val="13"/>
          <w:sz w:val="20"/>
        </w:rPr>
        <w:t xml:space="preserve"> </w:t>
      </w:r>
      <w:r>
        <w:rPr>
          <w:rFonts w:ascii="LCARIW+CMR10"/>
          <w:color w:val="000000"/>
          <w:sz w:val="20"/>
        </w:rPr>
        <w:t>aggregated</w:t>
      </w:r>
      <w:r>
        <w:rPr>
          <w:rFonts w:ascii="Times New Roman"/>
          <w:color w:val="000000"/>
          <w:spacing w:val="13"/>
          <w:sz w:val="20"/>
        </w:rPr>
        <w:t xml:space="preserve"> </w:t>
      </w:r>
      <w:r>
        <w:rPr>
          <w:rFonts w:ascii="LCARIW+CMR10"/>
          <w:color w:val="000000"/>
          <w:spacing w:val="-1"/>
          <w:sz w:val="20"/>
        </w:rPr>
        <w:t>treatment</w:t>
      </w:r>
      <w:r>
        <w:rPr>
          <w:rFonts w:ascii="Times New Roman"/>
          <w:color w:val="000000"/>
          <w:spacing w:val="14"/>
          <w:sz w:val="20"/>
        </w:rPr>
        <w:t xml:space="preserve"> </w:t>
      </w:r>
      <w:r>
        <w:rPr>
          <w:rFonts w:ascii="LCARIW+CMR10"/>
          <w:color w:val="000000"/>
          <w:sz w:val="20"/>
        </w:rPr>
        <w:t>e</w:t>
      </w:r>
      <w:r>
        <w:rPr>
          <w:rFonts w:ascii="LSPPBV+CMR10" w:hAnsi="LSPPBV+CMR10" w:cs="LSPPBV+CMR10"/>
          <w:color w:val="000000"/>
          <w:sz w:val="20"/>
        </w:rPr>
        <w:t>ﬀ</w:t>
      </w:r>
      <w:r>
        <w:rPr>
          <w:rFonts w:ascii="LCARIW+CMR10"/>
          <w:color w:val="000000"/>
          <w:sz w:val="20"/>
        </w:rPr>
        <w:t>ects)</w:t>
      </w:r>
      <w:r>
        <w:rPr>
          <w:rFonts w:ascii="Times New Roman"/>
          <w:color w:val="000000"/>
          <w:spacing w:val="14"/>
          <w:sz w:val="20"/>
        </w:rPr>
        <w:t xml:space="preserve"> </w:t>
      </w:r>
      <w:r>
        <w:rPr>
          <w:rFonts w:ascii="LCARIW+CMR10"/>
          <w:color w:val="000000"/>
          <w:sz w:val="20"/>
        </w:rPr>
        <w:t>also</w:t>
      </w:r>
      <w:r>
        <w:rPr>
          <w:rFonts w:ascii="Times New Roman"/>
          <w:color w:val="000000"/>
          <w:spacing w:val="13"/>
          <w:sz w:val="20"/>
        </w:rPr>
        <w:t xml:space="preserve"> </w:t>
      </w:r>
      <w:r>
        <w:rPr>
          <w:rFonts w:ascii="LCARIW+CMR10"/>
          <w:color w:val="000000"/>
          <w:sz w:val="20"/>
        </w:rPr>
        <w:t>agree</w:t>
      </w:r>
      <w:r w:rsidR="00DE1144">
        <w:rPr>
          <w:rFonts w:ascii="Times New Roman" w:hint="eastAsia"/>
          <w:color w:val="000000"/>
          <w:sz w:val="20"/>
        </w:rPr>
        <w:t xml:space="preserve"> </w:t>
      </w:r>
      <w:r>
        <w:rPr>
          <w:rFonts w:ascii="LCARIW+CMR10"/>
          <w:color w:val="000000"/>
          <w:sz w:val="20"/>
        </w:rPr>
        <w:t>with</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hAnsi="LCARIW+CMR10" w:cs="LCARIW+CMR10"/>
          <w:color w:val="000000"/>
          <w:sz w:val="20"/>
        </w:rPr>
        <w:t>ﬁnding</w:t>
      </w:r>
      <w:r>
        <w:rPr>
          <w:rFonts w:ascii="Times New Roman"/>
          <w:color w:val="000000"/>
          <w:spacing w:val="16"/>
          <w:sz w:val="20"/>
        </w:rPr>
        <w:t xml:space="preserve"> </w:t>
      </w:r>
      <w:r>
        <w:rPr>
          <w:rFonts w:ascii="LCARIW+CMR10"/>
          <w:color w:val="000000"/>
          <w:sz w:val="20"/>
        </w:rPr>
        <w:t>of</w:t>
      </w:r>
      <w:r>
        <w:rPr>
          <w:rFonts w:ascii="Times New Roman"/>
          <w:color w:val="000000"/>
          <w:spacing w:val="17"/>
          <w:sz w:val="20"/>
        </w:rPr>
        <w:t xml:space="preserve"> </w:t>
      </w:r>
      <w:r>
        <w:rPr>
          <w:rFonts w:ascii="LCARIW+CMR10"/>
          <w:color w:val="000000"/>
          <w:sz w:val="20"/>
        </w:rPr>
        <w:t>price</w:t>
      </w:r>
      <w:r>
        <w:rPr>
          <w:rFonts w:ascii="Times New Roman"/>
          <w:color w:val="000000"/>
          <w:spacing w:val="16"/>
          <w:sz w:val="20"/>
        </w:rPr>
        <w:t xml:space="preserve"> </w:t>
      </w:r>
      <w:r>
        <w:rPr>
          <w:rFonts w:ascii="LCARIW+CMR10"/>
          <w:color w:val="000000"/>
          <w:spacing w:val="-1"/>
          <w:sz w:val="20"/>
        </w:rPr>
        <w:t>insensitivity</w:t>
      </w:r>
      <w:r>
        <w:rPr>
          <w:rFonts w:ascii="Times New Roman"/>
          <w:color w:val="000000"/>
          <w:spacing w:val="17"/>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previous</w:t>
      </w:r>
      <w:r>
        <w:rPr>
          <w:rFonts w:ascii="Times New Roman"/>
          <w:color w:val="000000"/>
          <w:spacing w:val="16"/>
          <w:sz w:val="20"/>
        </w:rPr>
        <w:t xml:space="preserve"> </w:t>
      </w:r>
      <w:r>
        <w:rPr>
          <w:rFonts w:ascii="LCARIW+CMR10"/>
          <w:color w:val="000000"/>
          <w:spacing w:val="-2"/>
          <w:sz w:val="20"/>
        </w:rPr>
        <w:t>work.</w:t>
      </w:r>
    </w:p>
    <w:p w14:paraId="06832F65" w14:textId="79144F54" w:rsidR="003820C6" w:rsidRDefault="0076004A" w:rsidP="00BC6D1C">
      <w:pPr>
        <w:spacing w:before="149" w:after="0" w:line="360" w:lineRule="auto"/>
        <w:ind w:firstLine="299"/>
        <w:rPr>
          <w:rFonts w:ascii="Times New Roman"/>
          <w:color w:val="000000"/>
          <w:sz w:val="20"/>
        </w:rPr>
      </w:pPr>
      <w:r>
        <w:rPr>
          <w:rFonts w:ascii="LCARIW+CMR10"/>
          <w:color w:val="000000"/>
          <w:sz w:val="20"/>
        </w:rPr>
        <w:t>In</w:t>
      </w:r>
      <w:r>
        <w:rPr>
          <w:rFonts w:ascii="Times New Roman"/>
          <w:color w:val="000000"/>
          <w:spacing w:val="-3"/>
          <w:sz w:val="20"/>
        </w:rPr>
        <w:t xml:space="preserve"> </w:t>
      </w:r>
      <w:r>
        <w:rPr>
          <w:rFonts w:ascii="LCARIW+CMR10"/>
          <w:color w:val="000000"/>
          <w:spacing w:val="-3"/>
          <w:sz w:val="20"/>
        </w:rPr>
        <w:t>summary,</w:t>
      </w:r>
      <w:r>
        <w:rPr>
          <w:rFonts w:ascii="Times New Roman"/>
          <w:color w:val="000000"/>
          <w:spacing w:val="4"/>
          <w:sz w:val="20"/>
        </w:rPr>
        <w:t xml:space="preserve"> </w:t>
      </w:r>
      <w:r>
        <w:rPr>
          <w:rFonts w:ascii="LCARIW+CMR10"/>
          <w:color w:val="000000"/>
          <w:sz w:val="20"/>
        </w:rPr>
        <w:t>under</w:t>
      </w:r>
      <w:r>
        <w:rPr>
          <w:rFonts w:ascii="Times New Roman"/>
          <w:color w:val="000000"/>
          <w:spacing w:val="-3"/>
          <w:sz w:val="20"/>
        </w:rPr>
        <w:t xml:space="preserve"> </w:t>
      </w:r>
      <w:r>
        <w:rPr>
          <w:rFonts w:ascii="LCARIW+CMR10"/>
          <w:color w:val="000000"/>
          <w:sz w:val="20"/>
        </w:rPr>
        <w:t>TOU</w:t>
      </w:r>
      <w:r>
        <w:rPr>
          <w:rFonts w:ascii="Times New Roman"/>
          <w:color w:val="000000"/>
          <w:spacing w:val="-3"/>
          <w:sz w:val="20"/>
        </w:rPr>
        <w:t xml:space="preserve"> </w:t>
      </w:r>
      <w:r>
        <w:rPr>
          <w:rFonts w:ascii="LCARIW+CMR10"/>
          <w:color w:val="000000"/>
          <w:sz w:val="20"/>
        </w:rPr>
        <w:t>pricing,</w:t>
      </w:r>
      <w:r>
        <w:rPr>
          <w:rFonts w:ascii="Times New Roman"/>
          <w:color w:val="000000"/>
          <w:spacing w:val="1"/>
          <w:sz w:val="20"/>
        </w:rPr>
        <w:t xml:space="preserve"> </w:t>
      </w:r>
      <w:r>
        <w:rPr>
          <w:rFonts w:ascii="LCARIW+CMR10"/>
          <w:color w:val="000000"/>
          <w:sz w:val="20"/>
        </w:rPr>
        <w:t>the</w:t>
      </w:r>
      <w:r>
        <w:rPr>
          <w:rFonts w:ascii="Times New Roman"/>
          <w:color w:val="000000"/>
          <w:spacing w:val="-3"/>
          <w:sz w:val="20"/>
        </w:rPr>
        <w:t xml:space="preserve"> </w:t>
      </w:r>
      <w:r>
        <w:rPr>
          <w:rFonts w:ascii="LCARIW+CMR10"/>
          <w:color w:val="000000"/>
          <w:spacing w:val="-2"/>
          <w:sz w:val="20"/>
        </w:rPr>
        <w:t>level</w:t>
      </w:r>
      <w:r>
        <w:rPr>
          <w:rFonts w:ascii="Times New Roman"/>
          <w:color w:val="000000"/>
          <w:spacing w:val="-1"/>
          <w:sz w:val="20"/>
        </w:rPr>
        <w:t xml:space="preserve"> </w:t>
      </w:r>
      <w:r>
        <w:rPr>
          <w:rFonts w:ascii="LCARIW+CMR10"/>
          <w:color w:val="000000"/>
          <w:sz w:val="20"/>
        </w:rPr>
        <w:t>of</w:t>
      </w:r>
      <w:r>
        <w:rPr>
          <w:rFonts w:ascii="Times New Roman"/>
          <w:color w:val="000000"/>
          <w:spacing w:val="-3"/>
          <w:sz w:val="20"/>
        </w:rPr>
        <w:t xml:space="preserve"> </w:t>
      </w:r>
      <w:r>
        <w:rPr>
          <w:rFonts w:ascii="LCARIW+CMR10"/>
          <w:color w:val="000000"/>
          <w:sz w:val="20"/>
        </w:rPr>
        <w:t>price</w:t>
      </w:r>
      <w:r>
        <w:rPr>
          <w:rFonts w:ascii="Times New Roman"/>
          <w:color w:val="000000"/>
          <w:spacing w:val="-3"/>
          <w:sz w:val="20"/>
        </w:rPr>
        <w:t xml:space="preserve"> </w:t>
      </w:r>
      <w:r>
        <w:rPr>
          <w:rFonts w:ascii="LCARIW+CMR10"/>
          <w:color w:val="000000"/>
          <w:spacing w:val="-1"/>
          <w:sz w:val="20"/>
        </w:rPr>
        <w:t>changes,</w:t>
      </w:r>
      <w:r>
        <w:rPr>
          <w:rFonts w:ascii="Times New Roman"/>
          <w:color w:val="000000"/>
          <w:spacing w:val="2"/>
          <w:sz w:val="20"/>
        </w:rPr>
        <w:t xml:space="preserve"> </w:t>
      </w:r>
      <w:r>
        <w:rPr>
          <w:rFonts w:ascii="LCARIW+CMR10"/>
          <w:color w:val="000000"/>
          <w:sz w:val="20"/>
        </w:rPr>
        <w:t>not</w:t>
      </w:r>
      <w:r>
        <w:rPr>
          <w:rFonts w:ascii="Times New Roman"/>
          <w:color w:val="000000"/>
          <w:spacing w:val="-3"/>
          <w:sz w:val="20"/>
        </w:rPr>
        <w:t xml:space="preserve"> </w:t>
      </w:r>
      <w:r>
        <w:rPr>
          <w:rFonts w:ascii="LCARIW+CMR10"/>
          <w:color w:val="000000"/>
          <w:sz w:val="20"/>
        </w:rPr>
        <w:t>merely</w:t>
      </w:r>
      <w:r>
        <w:rPr>
          <w:rFonts w:ascii="Times New Roman"/>
          <w:color w:val="000000"/>
          <w:spacing w:val="-3"/>
          <w:sz w:val="20"/>
        </w:rPr>
        <w:t xml:space="preserve"> </w:t>
      </w:r>
      <w:r>
        <w:rPr>
          <w:rFonts w:ascii="LCARIW+CMR10"/>
          <w:color w:val="000000"/>
          <w:sz w:val="20"/>
        </w:rPr>
        <w:t>its</w:t>
      </w:r>
      <w:r>
        <w:rPr>
          <w:rFonts w:ascii="Times New Roman"/>
          <w:color w:val="000000"/>
          <w:spacing w:val="-3"/>
          <w:sz w:val="20"/>
        </w:rPr>
        <w:t xml:space="preserve"> </w:t>
      </w:r>
      <w:r>
        <w:rPr>
          <w:rFonts w:ascii="LCARIW+CMR10"/>
          <w:color w:val="000000"/>
          <w:sz w:val="20"/>
        </w:rPr>
        <w:t>existence,</w:t>
      </w:r>
      <w:r>
        <w:rPr>
          <w:rFonts w:ascii="Times New Roman"/>
          <w:color w:val="000000"/>
          <w:spacing w:val="1"/>
          <w:sz w:val="20"/>
        </w:rPr>
        <w:t xml:space="preserve"> </w:t>
      </w:r>
      <w:r>
        <w:rPr>
          <w:rFonts w:ascii="LCARIW+CMR10"/>
          <w:color w:val="000000"/>
          <w:sz w:val="20"/>
        </w:rPr>
        <w:t>still</w:t>
      </w:r>
      <w:r>
        <w:rPr>
          <w:rFonts w:ascii="Times New Roman"/>
          <w:color w:val="000000"/>
          <w:spacing w:val="-3"/>
          <w:sz w:val="20"/>
        </w:rPr>
        <w:t xml:space="preserve"> </w:t>
      </w:r>
      <w:r>
        <w:rPr>
          <w:rFonts w:ascii="LCARIW+CMR10"/>
          <w:color w:val="000000"/>
          <w:sz w:val="20"/>
        </w:rPr>
        <w:t>matters</w:t>
      </w:r>
      <w:r>
        <w:rPr>
          <w:rFonts w:ascii="Times New Roman"/>
          <w:color w:val="000000"/>
          <w:spacing w:val="-3"/>
          <w:sz w:val="20"/>
        </w:rPr>
        <w:t xml:space="preserve"> </w:t>
      </w:r>
      <w:r>
        <w:rPr>
          <w:rFonts w:ascii="LCARIW+CMR10"/>
          <w:color w:val="000000"/>
          <w:sz w:val="20"/>
        </w:rPr>
        <w:t>to</w:t>
      </w:r>
      <w:r>
        <w:rPr>
          <w:rFonts w:ascii="Times New Roman"/>
          <w:color w:val="000000"/>
          <w:spacing w:val="-3"/>
          <w:sz w:val="20"/>
        </w:rPr>
        <w:t xml:space="preserve"> </w:t>
      </w:r>
      <w:r>
        <w:rPr>
          <w:rFonts w:ascii="LCARIW+CMR10"/>
          <w:color w:val="000000"/>
          <w:spacing w:val="-1"/>
          <w:sz w:val="20"/>
        </w:rPr>
        <w:t>residential</w:t>
      </w:r>
      <w:r w:rsidR="00DE1144">
        <w:rPr>
          <w:rFonts w:ascii="Times New Roman" w:hint="eastAsia"/>
          <w:color w:val="000000"/>
          <w:sz w:val="20"/>
        </w:rPr>
        <w:t xml:space="preserve"> </w:t>
      </w:r>
      <w:r>
        <w:rPr>
          <w:rFonts w:ascii="LCARIW+CMR10"/>
          <w:color w:val="000000"/>
          <w:sz w:val="20"/>
        </w:rPr>
        <w:t>consumers.</w:t>
      </w:r>
      <w:r>
        <w:rPr>
          <w:rFonts w:ascii="Times New Roman"/>
          <w:color w:val="000000"/>
          <w:spacing w:val="41"/>
          <w:sz w:val="20"/>
        </w:rPr>
        <w:t xml:space="preserve"> </w:t>
      </w:r>
      <w:r>
        <w:rPr>
          <w:rFonts w:ascii="LCARIW+CMR10"/>
          <w:color w:val="000000"/>
          <w:sz w:val="20"/>
        </w:rPr>
        <w:t>The</w:t>
      </w:r>
      <w:r>
        <w:rPr>
          <w:rFonts w:ascii="Times New Roman"/>
          <w:color w:val="000000"/>
          <w:spacing w:val="17"/>
          <w:sz w:val="20"/>
        </w:rPr>
        <w:t xml:space="preserve"> </w:t>
      </w:r>
      <w:r>
        <w:rPr>
          <w:rFonts w:ascii="LCARIW+CMR10"/>
          <w:color w:val="000000"/>
          <w:sz w:val="20"/>
        </w:rPr>
        <w:t>empirical</w:t>
      </w:r>
      <w:r>
        <w:rPr>
          <w:rFonts w:ascii="Times New Roman"/>
          <w:color w:val="000000"/>
          <w:spacing w:val="17"/>
          <w:sz w:val="20"/>
        </w:rPr>
        <w:t xml:space="preserve"> </w:t>
      </w:r>
      <w:r>
        <w:rPr>
          <w:rFonts w:ascii="LCARIW+CMR10"/>
          <w:color w:val="000000"/>
          <w:sz w:val="20"/>
        </w:rPr>
        <w:t>results</w:t>
      </w:r>
      <w:r>
        <w:rPr>
          <w:rFonts w:ascii="Times New Roman"/>
          <w:color w:val="000000"/>
          <w:spacing w:val="17"/>
          <w:sz w:val="20"/>
        </w:rPr>
        <w:t xml:space="preserve"> </w:t>
      </w:r>
      <w:r>
        <w:rPr>
          <w:rFonts w:ascii="LCARIW+CMR10"/>
          <w:color w:val="000000"/>
          <w:spacing w:val="-2"/>
          <w:sz w:val="20"/>
        </w:rPr>
        <w:t>above</w:t>
      </w:r>
      <w:r>
        <w:rPr>
          <w:rFonts w:ascii="Times New Roman"/>
          <w:color w:val="000000"/>
          <w:spacing w:val="19"/>
          <w:sz w:val="20"/>
        </w:rPr>
        <w:t xml:space="preserve"> </w:t>
      </w:r>
      <w:r>
        <w:rPr>
          <w:rFonts w:ascii="LCARIW+CMR10"/>
          <w:color w:val="000000"/>
          <w:sz w:val="20"/>
        </w:rPr>
        <w:t>suggest</w:t>
      </w:r>
      <w:r>
        <w:rPr>
          <w:rFonts w:ascii="Times New Roman"/>
          <w:color w:val="000000"/>
          <w:spacing w:val="17"/>
          <w:sz w:val="20"/>
        </w:rPr>
        <w:t xml:space="preserve"> </w:t>
      </w:r>
      <w:r>
        <w:rPr>
          <w:rFonts w:ascii="LCARIW+CMR10"/>
          <w:color w:val="000000"/>
          <w:sz w:val="20"/>
        </w:rPr>
        <w:t>that</w:t>
      </w:r>
      <w:r>
        <w:rPr>
          <w:rFonts w:ascii="Times New Roman"/>
          <w:color w:val="000000"/>
          <w:spacing w:val="17"/>
          <w:sz w:val="20"/>
        </w:rPr>
        <w:t xml:space="preserve"> </w:t>
      </w:r>
      <w:r>
        <w:rPr>
          <w:rFonts w:ascii="LCARIW+CMR10"/>
          <w:color w:val="000000"/>
          <w:sz w:val="20"/>
        </w:rPr>
        <w:t>the</w:t>
      </w:r>
      <w:r>
        <w:rPr>
          <w:rFonts w:ascii="Times New Roman"/>
          <w:color w:val="000000"/>
          <w:spacing w:val="17"/>
          <w:sz w:val="20"/>
        </w:rPr>
        <w:t xml:space="preserve"> </w:t>
      </w:r>
      <w:r>
        <w:rPr>
          <w:rFonts w:ascii="LCARIW+CMR10"/>
          <w:color w:val="000000"/>
          <w:spacing w:val="1"/>
          <w:sz w:val="20"/>
        </w:rPr>
        <w:t>opposite</w:t>
      </w:r>
      <w:r>
        <w:rPr>
          <w:rFonts w:ascii="Times New Roman"/>
          <w:color w:val="000000"/>
          <w:spacing w:val="16"/>
          <w:sz w:val="20"/>
        </w:rPr>
        <w:t xml:space="preserve"> </w:t>
      </w:r>
      <w:r>
        <w:rPr>
          <w:rFonts w:ascii="LCARIW+CMR10"/>
          <w:color w:val="000000"/>
          <w:sz w:val="20"/>
        </w:rPr>
        <w:t>order</w:t>
      </w:r>
      <w:r>
        <w:rPr>
          <w:rFonts w:ascii="Times New Roman"/>
          <w:color w:val="000000"/>
          <w:spacing w:val="17"/>
          <w:sz w:val="20"/>
        </w:rPr>
        <w:t xml:space="preserve"> </w:t>
      </w:r>
      <w:r>
        <w:rPr>
          <w:rFonts w:ascii="LCARIW+CMR10"/>
          <w:color w:val="000000"/>
          <w:sz w:val="20"/>
        </w:rPr>
        <w:t>in</w:t>
      </w:r>
      <w:r>
        <w:rPr>
          <w:rFonts w:ascii="Times New Roman"/>
          <w:color w:val="000000"/>
          <w:spacing w:val="17"/>
          <w:sz w:val="20"/>
        </w:rPr>
        <w:t xml:space="preserve"> </w:t>
      </w:r>
      <w:r>
        <w:rPr>
          <w:rFonts w:ascii="LCARIW+CMR10"/>
          <w:color w:val="000000"/>
          <w:sz w:val="20"/>
        </w:rPr>
        <w:t>estimated</w:t>
      </w:r>
      <w:r>
        <w:rPr>
          <w:rFonts w:ascii="Times New Roman"/>
          <w:color w:val="000000"/>
          <w:spacing w:val="17"/>
          <w:sz w:val="20"/>
        </w:rPr>
        <w:t xml:space="preserve"> </w:t>
      </w:r>
      <w:r>
        <w:rPr>
          <w:rFonts w:ascii="LCARIW+CMR10"/>
          <w:color w:val="000000"/>
          <w:spacing w:val="-1"/>
          <w:sz w:val="20"/>
        </w:rPr>
        <w:t>treatment</w:t>
      </w:r>
      <w:r>
        <w:rPr>
          <w:rFonts w:ascii="Times New Roman"/>
          <w:color w:val="000000"/>
          <w:spacing w:val="18"/>
          <w:sz w:val="20"/>
        </w:rPr>
        <w:t xml:space="preserve"> </w:t>
      </w:r>
      <w:r>
        <w:rPr>
          <w:rFonts w:ascii="LCARIW+CMR10"/>
          <w:color w:val="000000"/>
          <w:sz w:val="20"/>
        </w:rPr>
        <w:t>e</w:t>
      </w:r>
      <w:r>
        <w:rPr>
          <w:rFonts w:ascii="LSPPBV+CMR10" w:hAnsi="LSPPBV+CMR10" w:cs="LSPPBV+CMR10"/>
          <w:color w:val="000000"/>
          <w:sz w:val="20"/>
        </w:rPr>
        <w:t>ﬀ</w:t>
      </w:r>
      <w:r>
        <w:rPr>
          <w:rFonts w:ascii="LCARIW+CMR10"/>
          <w:color w:val="000000"/>
          <w:sz w:val="20"/>
        </w:rPr>
        <w:t>ects</w:t>
      </w:r>
      <w:r>
        <w:rPr>
          <w:rFonts w:ascii="Times New Roman"/>
          <w:color w:val="000000"/>
          <w:spacing w:val="17"/>
          <w:sz w:val="20"/>
        </w:rPr>
        <w:t xml:space="preserve"> </w:t>
      </w:r>
      <w:r>
        <w:rPr>
          <w:rFonts w:ascii="LCARIW+CMR10"/>
          <w:color w:val="000000"/>
          <w:spacing w:val="-1"/>
          <w:sz w:val="20"/>
        </w:rPr>
        <w:t>between</w:t>
      </w:r>
      <w:r w:rsidR="00DE1144">
        <w:rPr>
          <w:rFonts w:ascii="Times New Roman" w:hint="eastAsia"/>
          <w:color w:val="000000"/>
          <w:sz w:val="20"/>
        </w:rPr>
        <w:t xml:space="preserve"> </w:t>
      </w:r>
      <w:r>
        <w:rPr>
          <w:rFonts w:ascii="LCARIW+CMR10"/>
          <w:color w:val="000000"/>
          <w:sz w:val="20"/>
        </w:rPr>
        <w:t>non-temperature-</w:t>
      </w:r>
      <w:r>
        <w:rPr>
          <w:rFonts w:ascii="Times New Roman"/>
          <w:color w:val="000000"/>
          <w:spacing w:val="6"/>
          <w:sz w:val="20"/>
        </w:rPr>
        <w:t xml:space="preserve"> </w:t>
      </w:r>
      <w:r>
        <w:rPr>
          <w:rFonts w:ascii="LCARIW+CMR10"/>
          <w:color w:val="000000"/>
          <w:sz w:val="20"/>
        </w:rPr>
        <w:t>and</w:t>
      </w:r>
      <w:r>
        <w:rPr>
          <w:rFonts w:ascii="Times New Roman"/>
          <w:color w:val="000000"/>
          <w:spacing w:val="6"/>
          <w:sz w:val="20"/>
        </w:rPr>
        <w:t xml:space="preserve"> </w:t>
      </w:r>
      <w:r>
        <w:rPr>
          <w:rFonts w:ascii="LCARIW+CMR10"/>
          <w:color w:val="000000"/>
          <w:sz w:val="20"/>
        </w:rPr>
        <w:t>temperature-control</w:t>
      </w:r>
      <w:r>
        <w:rPr>
          <w:rFonts w:ascii="Times New Roman"/>
          <w:color w:val="000000"/>
          <w:spacing w:val="6"/>
          <w:sz w:val="20"/>
        </w:rPr>
        <w:t xml:space="preserve"> </w:t>
      </w:r>
      <w:r>
        <w:rPr>
          <w:rFonts w:ascii="LCARIW+CMR10"/>
          <w:color w:val="000000"/>
          <w:sz w:val="20"/>
        </w:rPr>
        <w:t>uses</w:t>
      </w:r>
      <w:r>
        <w:rPr>
          <w:rFonts w:ascii="Times New Roman"/>
          <w:color w:val="000000"/>
          <w:spacing w:val="6"/>
          <w:sz w:val="20"/>
        </w:rPr>
        <w:t xml:space="preserve"> </w:t>
      </w:r>
      <w:r>
        <w:rPr>
          <w:rFonts w:ascii="LCARIW+CMR10"/>
          <w:color w:val="000000"/>
          <w:sz w:val="20"/>
        </w:rPr>
        <w:t>of</w:t>
      </w:r>
      <w:r>
        <w:rPr>
          <w:rFonts w:ascii="Times New Roman"/>
          <w:color w:val="000000"/>
          <w:spacing w:val="6"/>
          <w:sz w:val="20"/>
        </w:rPr>
        <w:t xml:space="preserve"> </w:t>
      </w:r>
      <w:r>
        <w:rPr>
          <w:rFonts w:ascii="LCARIW+CMR10"/>
          <w:color w:val="000000"/>
          <w:spacing w:val="-1"/>
          <w:sz w:val="20"/>
        </w:rPr>
        <w:t>electricity</w:t>
      </w:r>
      <w:r>
        <w:rPr>
          <w:rFonts w:ascii="Times New Roman"/>
          <w:color w:val="000000"/>
          <w:spacing w:val="6"/>
          <w:sz w:val="20"/>
        </w:rPr>
        <w:t xml:space="preserve"> </w:t>
      </w:r>
      <w:r>
        <w:rPr>
          <w:rFonts w:ascii="LCARIW+CMR10"/>
          <w:color w:val="000000"/>
          <w:spacing w:val="-2"/>
          <w:sz w:val="20"/>
        </w:rPr>
        <w:t>makes</w:t>
      </w:r>
      <w:r>
        <w:rPr>
          <w:rFonts w:ascii="Times New Roman"/>
          <w:color w:val="000000"/>
          <w:spacing w:val="7"/>
          <w:sz w:val="20"/>
        </w:rPr>
        <w:t xml:space="preserve"> </w:t>
      </w:r>
      <w:r>
        <w:rPr>
          <w:rFonts w:ascii="LCARIW+CMR10"/>
          <w:color w:val="000000"/>
          <w:sz w:val="20"/>
        </w:rPr>
        <w:t>Irish</w:t>
      </w:r>
      <w:r>
        <w:rPr>
          <w:rFonts w:ascii="Times New Roman"/>
          <w:color w:val="000000"/>
          <w:spacing w:val="6"/>
          <w:sz w:val="20"/>
        </w:rPr>
        <w:t xml:space="preserve"> </w:t>
      </w:r>
      <w:r>
        <w:rPr>
          <w:rFonts w:ascii="LCARIW+CMR10"/>
          <w:color w:val="000000"/>
          <w:sz w:val="20"/>
        </w:rPr>
        <w:t>households</w:t>
      </w:r>
      <w:r>
        <w:rPr>
          <w:rFonts w:ascii="Times New Roman"/>
          <w:color w:val="000000"/>
          <w:spacing w:val="6"/>
          <w:sz w:val="20"/>
        </w:rPr>
        <w:t xml:space="preserve"> </w:t>
      </w:r>
      <w:r>
        <w:rPr>
          <w:rFonts w:ascii="LCARIW+CMR10"/>
          <w:color w:val="000000"/>
          <w:spacing w:val="1"/>
          <w:sz w:val="20"/>
        </w:rPr>
        <w:t>appear</w:t>
      </w:r>
      <w:r>
        <w:rPr>
          <w:rFonts w:ascii="Times New Roman"/>
          <w:color w:val="000000"/>
          <w:spacing w:val="5"/>
          <w:sz w:val="20"/>
        </w:rPr>
        <w:t xml:space="preserve"> </w:t>
      </w:r>
      <w:r>
        <w:rPr>
          <w:rFonts w:ascii="LCARIW+CMR10"/>
          <w:color w:val="000000"/>
          <w:sz w:val="20"/>
        </w:rPr>
        <w:t>to</w:t>
      </w:r>
      <w:r>
        <w:rPr>
          <w:rFonts w:ascii="Times New Roman"/>
          <w:color w:val="000000"/>
          <w:spacing w:val="6"/>
          <w:sz w:val="20"/>
        </w:rPr>
        <w:t xml:space="preserve"> </w:t>
      </w:r>
      <w:r>
        <w:rPr>
          <w:rFonts w:ascii="LCARIW+CMR10"/>
          <w:color w:val="000000"/>
          <w:sz w:val="20"/>
        </w:rPr>
        <w:t>violate</w:t>
      </w:r>
      <w:r>
        <w:rPr>
          <w:rFonts w:ascii="Times New Roman"/>
          <w:color w:val="000000"/>
          <w:spacing w:val="6"/>
          <w:sz w:val="20"/>
        </w:rPr>
        <w:t xml:space="preserve"> </w:t>
      </w:r>
      <w:r>
        <w:rPr>
          <w:rFonts w:ascii="LCARIW+CMR10"/>
          <w:color w:val="000000"/>
          <w:sz w:val="20"/>
        </w:rPr>
        <w:t>the</w:t>
      </w:r>
      <w:r>
        <w:rPr>
          <w:rFonts w:ascii="Times New Roman"/>
          <w:color w:val="000000"/>
          <w:spacing w:val="6"/>
          <w:sz w:val="20"/>
        </w:rPr>
        <w:t xml:space="preserve"> </w:t>
      </w:r>
      <w:r>
        <w:rPr>
          <w:rFonts w:ascii="LCARIW+CMR10"/>
          <w:color w:val="000000"/>
          <w:spacing w:val="-3"/>
          <w:sz w:val="20"/>
        </w:rPr>
        <w:t>law</w:t>
      </w:r>
      <w:r>
        <w:rPr>
          <w:rFonts w:ascii="Times New Roman"/>
          <w:color w:val="000000"/>
          <w:spacing w:val="8"/>
          <w:sz w:val="20"/>
        </w:rPr>
        <w:t xml:space="preserve"> </w:t>
      </w:r>
      <w:r>
        <w:rPr>
          <w:rFonts w:ascii="LCARIW+CMR10"/>
          <w:color w:val="000000"/>
          <w:sz w:val="20"/>
        </w:rPr>
        <w:t>of</w:t>
      </w:r>
      <w:r w:rsidR="00DE1144">
        <w:rPr>
          <w:rFonts w:ascii="Times New Roman" w:hint="eastAsia"/>
          <w:color w:val="000000"/>
          <w:sz w:val="20"/>
        </w:rPr>
        <w:t xml:space="preserve"> </w:t>
      </w:r>
      <w:r>
        <w:rPr>
          <w:rFonts w:ascii="LCARIW+CMR10"/>
          <w:color w:val="000000"/>
          <w:sz w:val="20"/>
        </w:rPr>
        <w:t>demand.</w:t>
      </w:r>
      <w:r>
        <w:rPr>
          <w:rFonts w:ascii="Times New Roman"/>
          <w:color w:val="000000"/>
          <w:spacing w:val="34"/>
          <w:sz w:val="20"/>
        </w:rPr>
        <w:t xml:space="preserve"> </w:t>
      </w:r>
      <w:r>
        <w:rPr>
          <w:rFonts w:ascii="LCARIW+CMR10"/>
          <w:color w:val="000000"/>
          <w:sz w:val="20"/>
        </w:rPr>
        <w:t>In</w:t>
      </w:r>
      <w:r>
        <w:rPr>
          <w:rFonts w:ascii="Times New Roman"/>
          <w:color w:val="000000"/>
          <w:spacing w:val="1"/>
          <w:sz w:val="20"/>
        </w:rPr>
        <w:t xml:space="preserve"> </w:t>
      </w:r>
      <w:r>
        <w:rPr>
          <w:rFonts w:ascii="LCARIW+CMR10"/>
          <w:color w:val="000000"/>
          <w:sz w:val="20"/>
        </w:rPr>
        <w:t>other</w:t>
      </w:r>
      <w:r>
        <w:rPr>
          <w:rFonts w:ascii="Times New Roman"/>
          <w:color w:val="000000"/>
          <w:spacing w:val="1"/>
          <w:sz w:val="20"/>
        </w:rPr>
        <w:t xml:space="preserve"> </w:t>
      </w:r>
      <w:r>
        <w:rPr>
          <w:rFonts w:ascii="LCARIW+CMR10"/>
          <w:color w:val="000000"/>
          <w:spacing w:val="-1"/>
          <w:sz w:val="20"/>
        </w:rPr>
        <w:t>words,</w:t>
      </w:r>
      <w:r>
        <w:rPr>
          <w:rFonts w:ascii="Times New Roman"/>
          <w:color w:val="000000"/>
          <w:spacing w:val="6"/>
          <w:sz w:val="20"/>
        </w:rPr>
        <w:t xml:space="preserve"> </w:t>
      </w:r>
      <w:r>
        <w:rPr>
          <w:rFonts w:ascii="LCARIW+CMR10"/>
          <w:color w:val="000000"/>
          <w:sz w:val="20"/>
        </w:rPr>
        <w:t>due</w:t>
      </w:r>
      <w:r>
        <w:rPr>
          <w:rFonts w:ascii="Times New Roman"/>
          <w:color w:val="000000"/>
          <w:spacing w:val="1"/>
          <w:sz w:val="20"/>
        </w:rPr>
        <w:t xml:space="preserve"> </w:t>
      </w:r>
      <w:r>
        <w:rPr>
          <w:rFonts w:ascii="LCARIW+CMR10"/>
          <w:color w:val="000000"/>
          <w:sz w:val="20"/>
        </w:rPr>
        <w:t>to</w:t>
      </w:r>
      <w:r>
        <w:rPr>
          <w:rFonts w:ascii="Times New Roman"/>
          <w:color w:val="000000"/>
          <w:spacing w:val="1"/>
          <w:sz w:val="20"/>
        </w:rPr>
        <w:t xml:space="preserve"> </w:t>
      </w:r>
      <w:r>
        <w:rPr>
          <w:rFonts w:ascii="LCARIW+CMR10"/>
          <w:color w:val="000000"/>
          <w:sz w:val="20"/>
        </w:rPr>
        <w:t>the</w:t>
      </w:r>
      <w:r>
        <w:rPr>
          <w:rFonts w:ascii="Times New Roman"/>
          <w:color w:val="000000"/>
          <w:spacing w:val="1"/>
          <w:sz w:val="20"/>
        </w:rPr>
        <w:t xml:space="preserve"> </w:t>
      </w:r>
      <w:r>
        <w:rPr>
          <w:rFonts w:ascii="LCARIW+CMR10"/>
          <w:color w:val="000000"/>
          <w:spacing w:val="1"/>
          <w:sz w:val="20"/>
        </w:rPr>
        <w:t>opposite</w:t>
      </w:r>
      <w:r>
        <w:rPr>
          <w:rFonts w:ascii="Times New Roman"/>
          <w:color w:val="000000"/>
          <w:sz w:val="20"/>
        </w:rPr>
        <w:t xml:space="preserve"> </w:t>
      </w:r>
      <w:r>
        <w:rPr>
          <w:rFonts w:ascii="LCARIW+CMR10"/>
          <w:color w:val="000000"/>
          <w:sz w:val="20"/>
        </w:rPr>
        <w:t>order,</w:t>
      </w:r>
      <w:r>
        <w:rPr>
          <w:rFonts w:ascii="Times New Roman"/>
          <w:color w:val="000000"/>
          <w:spacing w:val="4"/>
          <w:sz w:val="20"/>
        </w:rPr>
        <w:t xml:space="preserve"> </w:t>
      </w:r>
      <w:r>
        <w:rPr>
          <w:rFonts w:ascii="LCARIW+CMR10"/>
          <w:color w:val="000000"/>
          <w:sz w:val="20"/>
        </w:rPr>
        <w:t>their</w:t>
      </w:r>
      <w:r>
        <w:rPr>
          <w:rFonts w:ascii="Times New Roman"/>
          <w:color w:val="000000"/>
          <w:spacing w:val="1"/>
          <w:sz w:val="20"/>
        </w:rPr>
        <w:t xml:space="preserve"> </w:t>
      </w:r>
      <w:r>
        <w:rPr>
          <w:rFonts w:ascii="LCARIW+CMR10"/>
          <w:color w:val="000000"/>
          <w:sz w:val="20"/>
        </w:rPr>
        <w:t>high</w:t>
      </w:r>
      <w:r>
        <w:rPr>
          <w:rFonts w:ascii="Times New Roman"/>
          <w:color w:val="000000"/>
          <w:spacing w:val="1"/>
          <w:sz w:val="20"/>
        </w:rPr>
        <w:t xml:space="preserve"> </w:t>
      </w:r>
      <w:r>
        <w:rPr>
          <w:rFonts w:ascii="LCARIW+CMR10"/>
          <w:color w:val="000000"/>
          <w:spacing w:val="-1"/>
          <w:sz w:val="20"/>
        </w:rPr>
        <w:t>sensitivity</w:t>
      </w:r>
      <w:r>
        <w:rPr>
          <w:rFonts w:ascii="Times New Roman"/>
          <w:color w:val="000000"/>
          <w:spacing w:val="2"/>
          <w:sz w:val="20"/>
        </w:rPr>
        <w:t xml:space="preserve"> </w:t>
      </w:r>
      <w:r>
        <w:rPr>
          <w:rFonts w:ascii="LCARIW+CMR10"/>
          <w:color w:val="000000"/>
          <w:sz w:val="20"/>
        </w:rPr>
        <w:t>to</w:t>
      </w:r>
      <w:r>
        <w:rPr>
          <w:rFonts w:ascii="Times New Roman"/>
          <w:color w:val="000000"/>
          <w:spacing w:val="1"/>
          <w:sz w:val="20"/>
        </w:rPr>
        <w:t xml:space="preserve"> </w:t>
      </w:r>
      <w:r>
        <w:rPr>
          <w:rFonts w:ascii="LCARIW+CMR10"/>
          <w:color w:val="000000"/>
          <w:sz w:val="20"/>
        </w:rPr>
        <w:t>the</w:t>
      </w:r>
      <w:r>
        <w:rPr>
          <w:rFonts w:ascii="Times New Roman"/>
          <w:color w:val="000000"/>
          <w:spacing w:val="1"/>
          <w:sz w:val="20"/>
        </w:rPr>
        <w:t xml:space="preserve"> </w:t>
      </w:r>
      <w:r>
        <w:rPr>
          <w:rFonts w:ascii="LCARIW+CMR10"/>
          <w:color w:val="000000"/>
          <w:sz w:val="20"/>
        </w:rPr>
        <w:t>TOU</w:t>
      </w:r>
      <w:r>
        <w:rPr>
          <w:rFonts w:ascii="Times New Roman"/>
          <w:color w:val="000000"/>
          <w:spacing w:val="1"/>
          <w:sz w:val="20"/>
        </w:rPr>
        <w:t xml:space="preserve"> </w:t>
      </w:r>
      <w:r>
        <w:rPr>
          <w:rFonts w:ascii="LCARIW+CMR10"/>
          <w:color w:val="000000"/>
          <w:sz w:val="20"/>
        </w:rPr>
        <w:t>prices</w:t>
      </w:r>
      <w:r>
        <w:rPr>
          <w:rFonts w:ascii="Times New Roman"/>
          <w:color w:val="000000"/>
          <w:spacing w:val="1"/>
          <w:sz w:val="20"/>
        </w:rPr>
        <w:t xml:space="preserve"> </w:t>
      </w:r>
      <w:r>
        <w:rPr>
          <w:rFonts w:ascii="LCARIW+CMR10"/>
          <w:color w:val="000000"/>
          <w:sz w:val="20"/>
        </w:rPr>
        <w:t>is</w:t>
      </w:r>
      <w:r>
        <w:rPr>
          <w:rFonts w:ascii="Times New Roman"/>
          <w:color w:val="000000"/>
          <w:spacing w:val="1"/>
          <w:sz w:val="20"/>
        </w:rPr>
        <w:t xml:space="preserve"> </w:t>
      </w:r>
      <w:r>
        <w:rPr>
          <w:rFonts w:ascii="LCARIW+CMR10"/>
          <w:color w:val="000000"/>
          <w:spacing w:val="-1"/>
          <w:sz w:val="20"/>
        </w:rPr>
        <w:t>revealed</w:t>
      </w:r>
      <w:r>
        <w:rPr>
          <w:rFonts w:ascii="Times New Roman"/>
          <w:color w:val="000000"/>
          <w:spacing w:val="2"/>
          <w:sz w:val="20"/>
        </w:rPr>
        <w:t xml:space="preserve"> </w:t>
      </w:r>
      <w:r>
        <w:rPr>
          <w:rFonts w:ascii="LCARIW+CMR10"/>
          <w:color w:val="000000"/>
          <w:sz w:val="20"/>
        </w:rPr>
        <w:t>only</w:t>
      </w:r>
      <w:r>
        <w:rPr>
          <w:rFonts w:ascii="Times New Roman"/>
          <w:color w:val="000000"/>
          <w:spacing w:val="1"/>
          <w:sz w:val="20"/>
        </w:rPr>
        <w:t xml:space="preserve"> </w:t>
      </w:r>
      <w:r>
        <w:rPr>
          <w:rFonts w:ascii="LCARIW+CMR10"/>
          <w:color w:val="000000"/>
          <w:sz w:val="20"/>
        </w:rPr>
        <w:t>when</w:t>
      </w:r>
      <w:r w:rsidR="00DE1144">
        <w:rPr>
          <w:rFonts w:ascii="Times New Roman" w:hint="eastAsia"/>
          <w:color w:val="000000"/>
          <w:sz w:val="20"/>
        </w:rPr>
        <w:t xml:space="preserve"> </w:t>
      </w:r>
      <w:r>
        <w:rPr>
          <w:rFonts w:ascii="LCARIW+CMR10"/>
          <w:color w:val="000000"/>
          <w:sz w:val="20"/>
        </w:rPr>
        <w:t>household</w:t>
      </w:r>
      <w:r>
        <w:rPr>
          <w:rFonts w:ascii="Times New Roman"/>
          <w:color w:val="000000"/>
          <w:spacing w:val="28"/>
          <w:sz w:val="20"/>
        </w:rPr>
        <w:t xml:space="preserve"> </w:t>
      </w:r>
      <w:r>
        <w:rPr>
          <w:rFonts w:ascii="LCARIW+CMR10"/>
          <w:color w:val="000000"/>
          <w:spacing w:val="-1"/>
          <w:sz w:val="20"/>
        </w:rPr>
        <w:t>electricity</w:t>
      </w:r>
      <w:r>
        <w:rPr>
          <w:rFonts w:ascii="Times New Roman"/>
          <w:color w:val="000000"/>
          <w:spacing w:val="28"/>
          <w:sz w:val="20"/>
        </w:rPr>
        <w:t xml:space="preserve"> </w:t>
      </w:r>
      <w:r>
        <w:rPr>
          <w:rFonts w:ascii="LCARIW+CMR10"/>
          <w:color w:val="000000"/>
          <w:sz w:val="20"/>
        </w:rPr>
        <w:t>consumption</w:t>
      </w:r>
      <w:r>
        <w:rPr>
          <w:rFonts w:ascii="Times New Roman"/>
          <w:color w:val="000000"/>
          <w:spacing w:val="28"/>
          <w:sz w:val="20"/>
        </w:rPr>
        <w:t xml:space="preserve"> </w:t>
      </w:r>
      <w:r>
        <w:rPr>
          <w:rFonts w:ascii="LCARIW+CMR10"/>
          <w:color w:val="000000"/>
          <w:sz w:val="20"/>
        </w:rPr>
        <w:t>is</w:t>
      </w:r>
      <w:r>
        <w:rPr>
          <w:rFonts w:ascii="Times New Roman"/>
          <w:color w:val="000000"/>
          <w:spacing w:val="28"/>
          <w:sz w:val="20"/>
        </w:rPr>
        <w:t xml:space="preserve"> </w:t>
      </w:r>
      <w:r>
        <w:rPr>
          <w:rFonts w:ascii="LCARIW+CMR10"/>
          <w:color w:val="000000"/>
          <w:sz w:val="20"/>
        </w:rPr>
        <w:t>disaggregated</w:t>
      </w:r>
      <w:r>
        <w:rPr>
          <w:rFonts w:ascii="Times New Roman"/>
          <w:color w:val="000000"/>
          <w:spacing w:val="28"/>
          <w:sz w:val="20"/>
        </w:rPr>
        <w:t xml:space="preserve"> </w:t>
      </w:r>
      <w:r>
        <w:rPr>
          <w:rFonts w:ascii="LCARIW+CMR10"/>
          <w:color w:val="000000"/>
          <w:spacing w:val="-2"/>
          <w:sz w:val="20"/>
        </w:rPr>
        <w:t>into</w:t>
      </w:r>
      <w:r>
        <w:rPr>
          <w:rFonts w:ascii="Times New Roman"/>
          <w:color w:val="000000"/>
          <w:spacing w:val="29"/>
          <w:sz w:val="20"/>
        </w:rPr>
        <w:t xml:space="preserve"> </w:t>
      </w:r>
      <w:r>
        <w:rPr>
          <w:rFonts w:ascii="LCARIW+CMR10"/>
          <w:color w:val="000000"/>
          <w:sz w:val="20"/>
        </w:rPr>
        <w:t>the</w:t>
      </w:r>
      <w:r>
        <w:rPr>
          <w:rFonts w:ascii="Times New Roman"/>
          <w:color w:val="000000"/>
          <w:spacing w:val="28"/>
          <w:sz w:val="20"/>
        </w:rPr>
        <w:t xml:space="preserve"> </w:t>
      </w:r>
      <w:r>
        <w:rPr>
          <w:rFonts w:ascii="LCARIW+CMR10"/>
          <w:color w:val="000000"/>
          <w:spacing w:val="-6"/>
          <w:sz w:val="20"/>
        </w:rPr>
        <w:t>two</w:t>
      </w:r>
      <w:r>
        <w:rPr>
          <w:rFonts w:ascii="Times New Roman"/>
          <w:color w:val="000000"/>
          <w:spacing w:val="33"/>
          <w:sz w:val="20"/>
        </w:rPr>
        <w:t xml:space="preserve"> </w:t>
      </w:r>
      <w:r>
        <w:rPr>
          <w:rFonts w:ascii="LCARIW+CMR10"/>
          <w:color w:val="000000"/>
          <w:sz w:val="20"/>
        </w:rPr>
        <w:t>distinct</w:t>
      </w:r>
      <w:r>
        <w:rPr>
          <w:rFonts w:ascii="Times New Roman"/>
          <w:color w:val="000000"/>
          <w:spacing w:val="28"/>
          <w:sz w:val="20"/>
        </w:rPr>
        <w:t xml:space="preserve"> </w:t>
      </w:r>
      <w:r>
        <w:rPr>
          <w:rFonts w:ascii="LCARIW+CMR10"/>
          <w:color w:val="000000"/>
          <w:sz w:val="20"/>
        </w:rPr>
        <w:t>categories</w:t>
      </w:r>
      <w:r>
        <w:rPr>
          <w:rFonts w:ascii="Times New Roman"/>
          <w:color w:val="000000"/>
          <w:spacing w:val="28"/>
          <w:sz w:val="20"/>
        </w:rPr>
        <w:t xml:space="preserve"> </w:t>
      </w:r>
      <w:r>
        <w:rPr>
          <w:rFonts w:ascii="LCARIW+CMR10"/>
          <w:color w:val="000000"/>
          <w:sz w:val="20"/>
        </w:rPr>
        <w:t>of</w:t>
      </w:r>
      <w:r>
        <w:rPr>
          <w:rFonts w:ascii="Times New Roman"/>
          <w:color w:val="000000"/>
          <w:spacing w:val="28"/>
          <w:sz w:val="20"/>
        </w:rPr>
        <w:t xml:space="preserve"> </w:t>
      </w:r>
      <w:r>
        <w:rPr>
          <w:rFonts w:ascii="LCARIW+CMR10"/>
          <w:color w:val="000000"/>
          <w:spacing w:val="-1"/>
          <w:sz w:val="20"/>
        </w:rPr>
        <w:t>electricity</w:t>
      </w:r>
      <w:r>
        <w:rPr>
          <w:rFonts w:ascii="Times New Roman"/>
          <w:color w:val="000000"/>
          <w:spacing w:val="28"/>
          <w:sz w:val="20"/>
        </w:rPr>
        <w:t xml:space="preserve"> </w:t>
      </w:r>
      <w:r>
        <w:rPr>
          <w:rFonts w:ascii="LCARIW+CMR10"/>
          <w:color w:val="000000"/>
          <w:sz w:val="20"/>
        </w:rPr>
        <w:t>consumption.</w:t>
      </w:r>
      <w:r w:rsidR="00DE1144">
        <w:rPr>
          <w:rFonts w:ascii="Times New Roman" w:hint="eastAsia"/>
          <w:color w:val="000000"/>
          <w:sz w:val="20"/>
        </w:rPr>
        <w:t xml:space="preserve"> </w:t>
      </w:r>
      <w:r>
        <w:rPr>
          <w:rFonts w:ascii="LCARIW+CMR10"/>
          <w:color w:val="000000"/>
          <w:spacing w:val="-3"/>
          <w:sz w:val="20"/>
        </w:rPr>
        <w:t>Together</w:t>
      </w:r>
      <w:r>
        <w:rPr>
          <w:rFonts w:ascii="Times New Roman"/>
          <w:color w:val="000000"/>
          <w:spacing w:val="9"/>
          <w:sz w:val="20"/>
        </w:rPr>
        <w:t xml:space="preserve"> </w:t>
      </w:r>
      <w:r>
        <w:rPr>
          <w:rFonts w:ascii="LCARIW+CMR10"/>
          <w:color w:val="000000"/>
          <w:sz w:val="20"/>
        </w:rPr>
        <w:t>with</w:t>
      </w:r>
      <w:r>
        <w:rPr>
          <w:rFonts w:ascii="Times New Roman"/>
          <w:color w:val="000000"/>
          <w:spacing w:val="6"/>
          <w:sz w:val="20"/>
        </w:rPr>
        <w:t xml:space="preserve"> </w:t>
      </w:r>
      <w:r>
        <w:rPr>
          <w:rFonts w:ascii="LCARIW+CMR10"/>
          <w:color w:val="000000"/>
          <w:sz w:val="20"/>
        </w:rPr>
        <w:t>the</w:t>
      </w:r>
      <w:r>
        <w:rPr>
          <w:rFonts w:ascii="Times New Roman"/>
          <w:color w:val="000000"/>
          <w:spacing w:val="6"/>
          <w:sz w:val="20"/>
        </w:rPr>
        <w:t xml:space="preserve"> </w:t>
      </w:r>
      <w:r>
        <w:rPr>
          <w:rFonts w:ascii="LCARIW+CMR10"/>
          <w:color w:val="000000"/>
          <w:sz w:val="20"/>
        </w:rPr>
        <w:t>empirical</w:t>
      </w:r>
      <w:r>
        <w:rPr>
          <w:rFonts w:ascii="Times New Roman"/>
          <w:color w:val="000000"/>
          <w:spacing w:val="6"/>
          <w:sz w:val="20"/>
        </w:rPr>
        <w:t xml:space="preserve"> </w:t>
      </w:r>
      <w:r>
        <w:rPr>
          <w:rFonts w:ascii="LCARIW+CMR10" w:hAnsi="LCARIW+CMR10" w:cs="LCARIW+CMR10"/>
          <w:color w:val="000000"/>
          <w:sz w:val="20"/>
        </w:rPr>
        <w:t>ﬁndings</w:t>
      </w:r>
      <w:r>
        <w:rPr>
          <w:rFonts w:ascii="Times New Roman"/>
          <w:color w:val="000000"/>
          <w:spacing w:val="6"/>
          <w:sz w:val="20"/>
        </w:rPr>
        <w:t xml:space="preserve"> </w:t>
      </w:r>
      <w:r>
        <w:rPr>
          <w:rFonts w:ascii="LCARIW+CMR10"/>
          <w:color w:val="000000"/>
          <w:sz w:val="20"/>
        </w:rPr>
        <w:t>in</w:t>
      </w:r>
      <w:r>
        <w:rPr>
          <w:rFonts w:ascii="Times New Roman"/>
          <w:color w:val="000000"/>
          <w:spacing w:val="6"/>
          <w:sz w:val="20"/>
        </w:rPr>
        <w:t xml:space="preserve"> </w:t>
      </w:r>
      <w:r>
        <w:rPr>
          <w:rFonts w:ascii="LCARIW+CMR10"/>
          <w:color w:val="000000"/>
          <w:sz w:val="20"/>
        </w:rPr>
        <w:t>previous</w:t>
      </w:r>
      <w:r>
        <w:rPr>
          <w:rFonts w:ascii="Times New Roman"/>
          <w:color w:val="000000"/>
          <w:spacing w:val="6"/>
          <w:sz w:val="20"/>
        </w:rPr>
        <w:t xml:space="preserve"> </w:t>
      </w:r>
      <w:r>
        <w:rPr>
          <w:rFonts w:ascii="LCARIW+CMR10"/>
          <w:color w:val="000000"/>
          <w:sz w:val="20"/>
        </w:rPr>
        <w:t>sections,</w:t>
      </w:r>
      <w:r>
        <w:rPr>
          <w:rFonts w:ascii="Times New Roman"/>
          <w:color w:val="000000"/>
          <w:spacing w:val="8"/>
          <w:sz w:val="20"/>
        </w:rPr>
        <w:t xml:space="preserve"> </w:t>
      </w:r>
      <w:r>
        <w:rPr>
          <w:rFonts w:ascii="LCARIW+CMR10"/>
          <w:color w:val="000000"/>
          <w:sz w:val="20"/>
        </w:rPr>
        <w:t>the</w:t>
      </w:r>
      <w:r>
        <w:rPr>
          <w:rFonts w:ascii="Times New Roman"/>
          <w:color w:val="000000"/>
          <w:spacing w:val="6"/>
          <w:sz w:val="20"/>
        </w:rPr>
        <w:t xml:space="preserve"> </w:t>
      </w:r>
      <w:r>
        <w:rPr>
          <w:rFonts w:ascii="LCARIW+CMR10"/>
          <w:color w:val="000000"/>
          <w:sz w:val="20"/>
        </w:rPr>
        <w:t>results</w:t>
      </w:r>
      <w:r>
        <w:rPr>
          <w:rFonts w:ascii="Times New Roman"/>
          <w:color w:val="000000"/>
          <w:spacing w:val="6"/>
          <w:sz w:val="20"/>
        </w:rPr>
        <w:t xml:space="preserve"> </w:t>
      </w:r>
      <w:r>
        <w:rPr>
          <w:rFonts w:ascii="LCARIW+CMR10"/>
          <w:color w:val="000000"/>
          <w:sz w:val="20"/>
        </w:rPr>
        <w:t>imply</w:t>
      </w:r>
      <w:r>
        <w:rPr>
          <w:rFonts w:ascii="Times New Roman"/>
          <w:color w:val="000000"/>
          <w:spacing w:val="6"/>
          <w:sz w:val="20"/>
        </w:rPr>
        <w:t xml:space="preserve"> </w:t>
      </w:r>
      <w:r>
        <w:rPr>
          <w:rFonts w:ascii="LCARIW+CMR10"/>
          <w:color w:val="000000"/>
          <w:sz w:val="20"/>
        </w:rPr>
        <w:t>that</w:t>
      </w:r>
      <w:r>
        <w:rPr>
          <w:rFonts w:ascii="Times New Roman"/>
          <w:color w:val="000000"/>
          <w:spacing w:val="6"/>
          <w:sz w:val="20"/>
        </w:rPr>
        <w:t xml:space="preserve"> </w:t>
      </w:r>
      <w:r>
        <w:rPr>
          <w:rFonts w:ascii="LCARIW+CMR10"/>
          <w:color w:val="000000"/>
          <w:sz w:val="20"/>
        </w:rPr>
        <w:t>three</w:t>
      </w:r>
      <w:r>
        <w:rPr>
          <w:rFonts w:ascii="Times New Roman"/>
          <w:color w:val="000000"/>
          <w:spacing w:val="6"/>
          <w:sz w:val="20"/>
        </w:rPr>
        <w:t xml:space="preserve"> </w:t>
      </w:r>
      <w:r>
        <w:rPr>
          <w:rFonts w:ascii="LCARIW+CMR10"/>
          <w:color w:val="000000"/>
          <w:spacing w:val="-1"/>
          <w:sz w:val="20"/>
        </w:rPr>
        <w:t>simultaneously</w:t>
      </w:r>
      <w:r>
        <w:rPr>
          <w:rFonts w:ascii="Times New Roman"/>
          <w:color w:val="000000"/>
          <w:spacing w:val="7"/>
          <w:sz w:val="20"/>
        </w:rPr>
        <w:t xml:space="preserve"> </w:t>
      </w:r>
      <w:r>
        <w:rPr>
          <w:rFonts w:ascii="LCARIW+CMR10"/>
          <w:color w:val="000000"/>
          <w:spacing w:val="-1"/>
          <w:sz w:val="20"/>
        </w:rPr>
        <w:t xml:space="preserve">interacting </w:t>
      </w:r>
      <w:r>
        <w:rPr>
          <w:rFonts w:ascii="LCARIW+CMR10"/>
          <w:color w:val="000000"/>
          <w:sz w:val="20"/>
        </w:rPr>
        <w:t>factors</w:t>
      </w:r>
      <w:r>
        <w:rPr>
          <w:rFonts w:ascii="Times New Roman"/>
          <w:color w:val="000000"/>
          <w:spacing w:val="-4"/>
          <w:sz w:val="20"/>
        </w:rPr>
        <w:t xml:space="preserve"> </w:t>
      </w:r>
      <w:r>
        <w:rPr>
          <w:rFonts w:ascii="LCARIW+CMR10"/>
          <w:color w:val="000000"/>
          <w:spacing w:val="-2"/>
          <w:sz w:val="20"/>
        </w:rPr>
        <w:t>govern</w:t>
      </w:r>
      <w:r>
        <w:rPr>
          <w:rFonts w:ascii="Times New Roman"/>
          <w:color w:val="000000"/>
          <w:spacing w:val="-1"/>
          <w:sz w:val="20"/>
        </w:rPr>
        <w:t xml:space="preserve"> </w:t>
      </w:r>
      <w:r>
        <w:rPr>
          <w:rFonts w:ascii="LCARIW+CMR10"/>
          <w:color w:val="000000"/>
          <w:sz w:val="20"/>
        </w:rPr>
        <w:t>the</w:t>
      </w:r>
      <w:r>
        <w:rPr>
          <w:rFonts w:ascii="Times New Roman"/>
          <w:color w:val="000000"/>
          <w:spacing w:val="-4"/>
          <w:sz w:val="20"/>
        </w:rPr>
        <w:t xml:space="preserve"> </w:t>
      </w:r>
      <w:r>
        <w:rPr>
          <w:rFonts w:ascii="LCARIW+CMR10"/>
          <w:color w:val="000000"/>
          <w:sz w:val="20"/>
        </w:rPr>
        <w:t>dynamics</w:t>
      </w:r>
      <w:r>
        <w:rPr>
          <w:rFonts w:ascii="Times New Roman"/>
          <w:color w:val="000000"/>
          <w:spacing w:val="-4"/>
          <w:sz w:val="20"/>
        </w:rPr>
        <w:t xml:space="preserve"> </w:t>
      </w:r>
      <w:r>
        <w:rPr>
          <w:rFonts w:ascii="LCARIW+CMR10"/>
          <w:color w:val="000000"/>
          <w:sz w:val="20"/>
        </w:rPr>
        <w:t>of</w:t>
      </w:r>
      <w:r>
        <w:rPr>
          <w:rFonts w:ascii="Times New Roman"/>
          <w:color w:val="000000"/>
          <w:spacing w:val="-3"/>
          <w:sz w:val="20"/>
        </w:rPr>
        <w:t xml:space="preserve"> </w:t>
      </w:r>
      <w:r>
        <w:rPr>
          <w:rFonts w:ascii="LCARIW+CMR10"/>
          <w:color w:val="000000"/>
          <w:spacing w:val="-1"/>
          <w:sz w:val="20"/>
        </w:rPr>
        <w:t>residential</w:t>
      </w:r>
      <w:r>
        <w:rPr>
          <w:rFonts w:ascii="Times New Roman"/>
          <w:color w:val="000000"/>
          <w:spacing w:val="-3"/>
          <w:sz w:val="20"/>
        </w:rPr>
        <w:t xml:space="preserve"> </w:t>
      </w:r>
      <w:r>
        <w:rPr>
          <w:rFonts w:ascii="LCARIW+CMR10"/>
          <w:color w:val="000000"/>
          <w:spacing w:val="-1"/>
          <w:sz w:val="20"/>
        </w:rPr>
        <w:t>electricity</w:t>
      </w:r>
      <w:r>
        <w:rPr>
          <w:rFonts w:ascii="Times New Roman"/>
          <w:color w:val="000000"/>
          <w:spacing w:val="-3"/>
          <w:sz w:val="20"/>
        </w:rPr>
        <w:t xml:space="preserve"> </w:t>
      </w:r>
      <w:r>
        <w:rPr>
          <w:rFonts w:ascii="LCARIW+CMR10"/>
          <w:color w:val="000000"/>
          <w:sz w:val="20"/>
        </w:rPr>
        <w:t>consumption</w:t>
      </w:r>
      <w:r>
        <w:rPr>
          <w:rFonts w:ascii="Times New Roman"/>
          <w:color w:val="000000"/>
          <w:spacing w:val="-4"/>
          <w:sz w:val="20"/>
        </w:rPr>
        <w:t xml:space="preserve"> </w:t>
      </w:r>
      <w:r>
        <w:rPr>
          <w:rFonts w:ascii="LCARIW+CMR10"/>
          <w:color w:val="000000"/>
          <w:sz w:val="20"/>
        </w:rPr>
        <w:t>under</w:t>
      </w:r>
      <w:r>
        <w:rPr>
          <w:rFonts w:ascii="Times New Roman"/>
          <w:color w:val="000000"/>
          <w:spacing w:val="-4"/>
          <w:sz w:val="20"/>
        </w:rPr>
        <w:t xml:space="preserve"> </w:t>
      </w:r>
      <w:r>
        <w:rPr>
          <w:rFonts w:ascii="LCARIW+CMR10"/>
          <w:color w:val="000000"/>
          <w:sz w:val="20"/>
        </w:rPr>
        <w:t>TOU</w:t>
      </w:r>
      <w:r>
        <w:rPr>
          <w:rFonts w:ascii="Times New Roman"/>
          <w:color w:val="000000"/>
          <w:spacing w:val="-4"/>
          <w:sz w:val="20"/>
        </w:rPr>
        <w:t xml:space="preserve"> </w:t>
      </w:r>
      <w:r>
        <w:rPr>
          <w:rFonts w:ascii="LCARIW+CMR10"/>
          <w:color w:val="000000"/>
          <w:sz w:val="20"/>
        </w:rPr>
        <w:t>pricing:</w:t>
      </w:r>
      <w:r>
        <w:rPr>
          <w:rFonts w:ascii="Times New Roman"/>
          <w:color w:val="000000"/>
          <w:spacing w:val="29"/>
          <w:sz w:val="20"/>
        </w:rPr>
        <w:t xml:space="preserve"> </w:t>
      </w:r>
      <w:r>
        <w:rPr>
          <w:rFonts w:ascii="LCARIW+CMR10"/>
          <w:color w:val="000000"/>
          <w:sz w:val="20"/>
        </w:rPr>
        <w:t>the</w:t>
      </w:r>
      <w:r>
        <w:rPr>
          <w:rFonts w:ascii="Times New Roman"/>
          <w:color w:val="000000"/>
          <w:spacing w:val="-4"/>
          <w:sz w:val="20"/>
        </w:rPr>
        <w:t xml:space="preserve"> </w:t>
      </w:r>
      <w:r>
        <w:rPr>
          <w:rFonts w:ascii="LCARIW+CMR10"/>
          <w:color w:val="000000"/>
          <w:sz w:val="20"/>
        </w:rPr>
        <w:t>timing</w:t>
      </w:r>
      <w:r>
        <w:rPr>
          <w:rFonts w:ascii="Times New Roman"/>
          <w:color w:val="000000"/>
          <w:spacing w:val="-4"/>
          <w:sz w:val="20"/>
        </w:rPr>
        <w:t xml:space="preserve"> </w:t>
      </w:r>
      <w:r>
        <w:rPr>
          <w:rFonts w:ascii="LCARIW+CMR10"/>
          <w:color w:val="000000"/>
          <w:sz w:val="20"/>
        </w:rPr>
        <w:t>when</w:t>
      </w:r>
      <w:r>
        <w:rPr>
          <w:rFonts w:ascii="Times New Roman"/>
          <w:color w:val="000000"/>
          <w:spacing w:val="-4"/>
          <w:sz w:val="20"/>
        </w:rPr>
        <w:t xml:space="preserve"> </w:t>
      </w:r>
      <w:r>
        <w:rPr>
          <w:rFonts w:ascii="LCARIW+CMR10" w:hAnsi="LCARIW+CMR10" w:cs="LCARIW+CMR10"/>
          <w:color w:val="000000"/>
          <w:spacing w:val="-1"/>
          <w:sz w:val="20"/>
        </w:rPr>
        <w:t>electricity</w:t>
      </w:r>
      <w:r w:rsidR="00DE1144">
        <w:rPr>
          <w:rFonts w:ascii="Cambria" w:hAnsi="Cambria" w:cs="LCARIW+CMR10"/>
          <w:color w:val="000000"/>
          <w:spacing w:val="-1"/>
          <w:sz w:val="20"/>
        </w:rPr>
        <w:t xml:space="preserve"> </w:t>
      </w:r>
      <w:r>
        <w:rPr>
          <w:rFonts w:ascii="LCARIW+CMR10"/>
          <w:color w:val="000000"/>
          <w:sz w:val="20"/>
        </w:rPr>
        <w:t>is</w:t>
      </w:r>
      <w:r>
        <w:rPr>
          <w:rFonts w:ascii="Times New Roman"/>
          <w:color w:val="000000"/>
          <w:spacing w:val="16"/>
          <w:sz w:val="20"/>
        </w:rPr>
        <w:t xml:space="preserve"> </w:t>
      </w:r>
      <w:r>
        <w:rPr>
          <w:rFonts w:ascii="LCARIW+CMR10"/>
          <w:color w:val="000000"/>
          <w:sz w:val="20"/>
        </w:rPr>
        <w:t>consumed,</w:t>
      </w:r>
      <w:r>
        <w:rPr>
          <w:rFonts w:ascii="Times New Roman"/>
          <w:color w:val="000000"/>
          <w:spacing w:val="17"/>
          <w:sz w:val="20"/>
        </w:rPr>
        <w:t xml:space="preserve"> </w:t>
      </w:r>
      <w:r>
        <w:rPr>
          <w:rFonts w:ascii="LCARIW+CMR10"/>
          <w:color w:val="000000"/>
          <w:sz w:val="20"/>
        </w:rPr>
        <w:t>daily</w:t>
      </w:r>
      <w:r>
        <w:rPr>
          <w:rFonts w:ascii="Times New Roman"/>
          <w:color w:val="000000"/>
          <w:spacing w:val="16"/>
          <w:sz w:val="20"/>
        </w:rPr>
        <w:t xml:space="preserve"> </w:t>
      </w:r>
      <w:r>
        <w:rPr>
          <w:rFonts w:ascii="LCARIW+CMR10"/>
          <w:color w:val="000000"/>
          <w:sz w:val="20"/>
        </w:rPr>
        <w:t>HDDs,</w:t>
      </w:r>
      <w:r>
        <w:rPr>
          <w:rFonts w:ascii="Times New Roman"/>
          <w:color w:val="000000"/>
          <w:spacing w:val="17"/>
          <w:sz w:val="20"/>
        </w:rPr>
        <w:t xml:space="preserve"> </w:t>
      </w:r>
      <w:r>
        <w:rPr>
          <w:rFonts w:ascii="LCARIW+CMR10"/>
          <w:color w:val="000000"/>
          <w:sz w:val="20"/>
        </w:rPr>
        <w:t>and</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magnitude</w:t>
      </w:r>
      <w:r>
        <w:rPr>
          <w:rFonts w:ascii="Times New Roman"/>
          <w:color w:val="000000"/>
          <w:spacing w:val="16"/>
          <w:sz w:val="20"/>
        </w:rPr>
        <w:t xml:space="preserve"> </w:t>
      </w:r>
      <w:r>
        <w:rPr>
          <w:rFonts w:ascii="LCARIW+CMR10"/>
          <w:color w:val="000000"/>
          <w:sz w:val="20"/>
        </w:rPr>
        <w:t>of</w:t>
      </w:r>
      <w:r>
        <w:rPr>
          <w:rFonts w:ascii="Times New Roman"/>
          <w:color w:val="000000"/>
          <w:spacing w:val="17"/>
          <w:sz w:val="20"/>
        </w:rPr>
        <w:t xml:space="preserve"> </w:t>
      </w:r>
      <w:r>
        <w:rPr>
          <w:rFonts w:ascii="LCARIW+CMR10"/>
          <w:color w:val="000000"/>
          <w:sz w:val="20"/>
        </w:rPr>
        <w:t>price</w:t>
      </w:r>
      <w:r>
        <w:rPr>
          <w:rFonts w:ascii="Times New Roman"/>
          <w:color w:val="000000"/>
          <w:spacing w:val="16"/>
          <w:sz w:val="20"/>
        </w:rPr>
        <w:t xml:space="preserve"> </w:t>
      </w:r>
      <w:r>
        <w:rPr>
          <w:rFonts w:ascii="LCARIW+CMR10"/>
          <w:color w:val="000000"/>
          <w:sz w:val="20"/>
        </w:rPr>
        <w:t>increases</w:t>
      </w:r>
      <w:r>
        <w:rPr>
          <w:rFonts w:ascii="Times New Roman"/>
          <w:color w:val="000000"/>
          <w:spacing w:val="16"/>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pacing w:val="2"/>
          <w:sz w:val="20"/>
        </w:rPr>
        <w:t>peak</w:t>
      </w:r>
      <w:r>
        <w:rPr>
          <w:rFonts w:ascii="Times New Roman"/>
          <w:color w:val="000000"/>
          <w:spacing w:val="15"/>
          <w:sz w:val="20"/>
        </w:rPr>
        <w:t xml:space="preserve"> </w:t>
      </w:r>
      <w:r>
        <w:rPr>
          <w:rFonts w:ascii="LCARIW+CMR10"/>
          <w:color w:val="000000"/>
          <w:sz w:val="20"/>
        </w:rPr>
        <w:t>rate</w:t>
      </w:r>
      <w:r>
        <w:rPr>
          <w:rFonts w:ascii="Times New Roman"/>
          <w:color w:val="000000"/>
          <w:spacing w:val="16"/>
          <w:sz w:val="20"/>
        </w:rPr>
        <w:t xml:space="preserve"> </w:t>
      </w:r>
      <w:r>
        <w:rPr>
          <w:rFonts w:ascii="LCARIW+CMR10"/>
          <w:color w:val="000000"/>
          <w:spacing w:val="2"/>
          <w:sz w:val="20"/>
        </w:rPr>
        <w:t>period.</w:t>
      </w:r>
    </w:p>
    <w:p w14:paraId="73EC5142" w14:textId="758223B5" w:rsidR="003820C6" w:rsidRDefault="0076004A" w:rsidP="0054153D">
      <w:pPr>
        <w:spacing w:before="568" w:after="0" w:line="297" w:lineRule="exact"/>
        <w:jc w:val="left"/>
        <w:rPr>
          <w:rFonts w:ascii="Times New Roman"/>
          <w:color w:val="000000"/>
          <w:sz w:val="29"/>
        </w:rPr>
      </w:pPr>
      <w:r>
        <w:rPr>
          <w:rFonts w:ascii="OASKHW+CMBX12"/>
          <w:color w:val="000000"/>
          <w:sz w:val="29"/>
        </w:rPr>
        <w:lastRenderedPageBreak/>
        <w:t>4</w:t>
      </w:r>
      <w:r>
        <w:rPr>
          <w:rFonts w:ascii="Times New Roman"/>
          <w:color w:val="000000"/>
          <w:spacing w:val="249"/>
          <w:sz w:val="29"/>
        </w:rPr>
        <w:t xml:space="preserve"> </w:t>
      </w:r>
      <w:r>
        <w:rPr>
          <w:rFonts w:ascii="OASKHW+CMBX12"/>
          <w:color w:val="000000"/>
          <w:spacing w:val="-2"/>
          <w:sz w:val="29"/>
        </w:rPr>
        <w:t>Dynamics</w:t>
      </w:r>
      <w:r>
        <w:rPr>
          <w:rFonts w:ascii="Times New Roman"/>
          <w:color w:val="000000"/>
          <w:spacing w:val="34"/>
          <w:sz w:val="29"/>
        </w:rPr>
        <w:t xml:space="preserve"> </w:t>
      </w:r>
      <w:r>
        <w:rPr>
          <w:rFonts w:ascii="OASKHW+CMBX12"/>
          <w:color w:val="000000"/>
          <w:spacing w:val="-2"/>
          <w:sz w:val="29"/>
        </w:rPr>
        <w:t>of</w:t>
      </w:r>
      <w:r>
        <w:rPr>
          <w:rFonts w:ascii="Times New Roman"/>
          <w:color w:val="000000"/>
          <w:spacing w:val="34"/>
          <w:sz w:val="29"/>
        </w:rPr>
        <w:t xml:space="preserve"> </w:t>
      </w:r>
      <w:r>
        <w:rPr>
          <w:rFonts w:ascii="OASKHW+CMBX12"/>
          <w:color w:val="000000"/>
          <w:spacing w:val="-2"/>
          <w:sz w:val="29"/>
        </w:rPr>
        <w:t>Household</w:t>
      </w:r>
      <w:r>
        <w:rPr>
          <w:rFonts w:ascii="Times New Roman"/>
          <w:color w:val="000000"/>
          <w:spacing w:val="33"/>
          <w:sz w:val="29"/>
        </w:rPr>
        <w:t xml:space="preserve"> </w:t>
      </w:r>
      <w:r>
        <w:rPr>
          <w:rFonts w:ascii="OASKHW+CMBX12"/>
          <w:color w:val="000000"/>
          <w:spacing w:val="-2"/>
          <w:sz w:val="29"/>
        </w:rPr>
        <w:t>Electricity</w:t>
      </w:r>
      <w:r>
        <w:rPr>
          <w:rFonts w:ascii="Times New Roman"/>
          <w:color w:val="000000"/>
          <w:spacing w:val="34"/>
          <w:sz w:val="29"/>
        </w:rPr>
        <w:t xml:space="preserve"> </w:t>
      </w:r>
      <w:r>
        <w:rPr>
          <w:rFonts w:ascii="OASKHW+CMBX12"/>
          <w:color w:val="000000"/>
          <w:spacing w:val="-2"/>
          <w:sz w:val="29"/>
        </w:rPr>
        <w:t>Consumption</w:t>
      </w:r>
      <w:r>
        <w:rPr>
          <w:rFonts w:ascii="Times New Roman"/>
          <w:color w:val="000000"/>
          <w:spacing w:val="33"/>
          <w:sz w:val="29"/>
        </w:rPr>
        <w:t xml:space="preserve"> </w:t>
      </w:r>
      <w:r>
        <w:rPr>
          <w:rFonts w:ascii="OASKHW+CMBX12"/>
          <w:color w:val="000000"/>
          <w:spacing w:val="-2"/>
          <w:sz w:val="29"/>
        </w:rPr>
        <w:t>under</w:t>
      </w:r>
      <w:r>
        <w:rPr>
          <w:rFonts w:ascii="Times New Roman"/>
          <w:color w:val="000000"/>
          <w:spacing w:val="34"/>
          <w:sz w:val="29"/>
        </w:rPr>
        <w:t xml:space="preserve"> </w:t>
      </w:r>
      <w:r>
        <w:rPr>
          <w:rFonts w:ascii="OASKHW+CMBX12"/>
          <w:color w:val="000000"/>
          <w:spacing w:val="-2"/>
          <w:sz w:val="29"/>
        </w:rPr>
        <w:t>Time-Of-Use</w:t>
      </w:r>
      <w:r>
        <w:rPr>
          <w:rFonts w:ascii="Times New Roman"/>
          <w:color w:val="000000"/>
          <w:spacing w:val="35"/>
          <w:sz w:val="29"/>
        </w:rPr>
        <w:t xml:space="preserve"> </w:t>
      </w:r>
      <w:r>
        <w:rPr>
          <w:rFonts w:ascii="OASKHW+CMBX12"/>
          <w:color w:val="000000"/>
          <w:spacing w:val="-2"/>
          <w:sz w:val="29"/>
        </w:rPr>
        <w:t>Electricity</w:t>
      </w:r>
      <w:r>
        <w:rPr>
          <w:rFonts w:ascii="Times New Roman"/>
          <w:color w:val="000000"/>
          <w:spacing w:val="36"/>
          <w:sz w:val="29"/>
        </w:rPr>
        <w:t xml:space="preserve"> </w:t>
      </w:r>
      <w:r>
        <w:rPr>
          <w:rFonts w:ascii="OASKHW+CMBX12"/>
          <w:color w:val="000000"/>
          <w:spacing w:val="-1"/>
          <w:sz w:val="29"/>
        </w:rPr>
        <w:t>Pricing</w:t>
      </w:r>
    </w:p>
    <w:p w14:paraId="3E1B6626" w14:textId="1211C096" w:rsidR="003820C6" w:rsidRDefault="0076004A" w:rsidP="00A73AF2">
      <w:pPr>
        <w:spacing w:before="325" w:after="0" w:line="360" w:lineRule="auto"/>
        <w:rPr>
          <w:rFonts w:ascii="Times New Roman"/>
          <w:color w:val="000000"/>
          <w:sz w:val="20"/>
        </w:rPr>
      </w:pPr>
      <w:r>
        <w:rPr>
          <w:rFonts w:ascii="LCARIW+CMR10"/>
          <w:color w:val="000000"/>
          <w:sz w:val="20"/>
        </w:rPr>
        <w:t>The</w:t>
      </w:r>
      <w:r>
        <w:rPr>
          <w:rFonts w:ascii="Times New Roman"/>
          <w:color w:val="000000"/>
          <w:spacing w:val="48"/>
          <w:sz w:val="20"/>
        </w:rPr>
        <w:t xml:space="preserve"> </w:t>
      </w:r>
      <w:r>
        <w:rPr>
          <w:rFonts w:ascii="LCARIW+CMR10"/>
          <w:color w:val="000000"/>
          <w:sz w:val="20"/>
        </w:rPr>
        <w:t>results</w:t>
      </w:r>
      <w:r>
        <w:rPr>
          <w:rFonts w:ascii="Times New Roman"/>
          <w:color w:val="000000"/>
          <w:spacing w:val="48"/>
          <w:sz w:val="20"/>
        </w:rPr>
        <w:t xml:space="preserve"> </w:t>
      </w:r>
      <w:r>
        <w:rPr>
          <w:rFonts w:ascii="LCARIW+CMR10"/>
          <w:color w:val="000000"/>
          <w:sz w:val="20"/>
        </w:rPr>
        <w:t>from</w:t>
      </w:r>
      <w:r>
        <w:rPr>
          <w:rFonts w:ascii="Times New Roman"/>
          <w:color w:val="000000"/>
          <w:spacing w:val="48"/>
          <w:sz w:val="20"/>
        </w:rPr>
        <w:t xml:space="preserve"> </w:t>
      </w:r>
      <w:r>
        <w:rPr>
          <w:rFonts w:ascii="LCARIW+CMR10"/>
          <w:color w:val="000000"/>
          <w:spacing w:val="-6"/>
          <w:sz w:val="20"/>
        </w:rPr>
        <w:t>my</w:t>
      </w:r>
      <w:r>
        <w:rPr>
          <w:rFonts w:ascii="Times New Roman"/>
          <w:color w:val="000000"/>
          <w:spacing w:val="54"/>
          <w:sz w:val="20"/>
        </w:rPr>
        <w:t xml:space="preserve"> </w:t>
      </w:r>
      <w:r>
        <w:rPr>
          <w:rFonts w:ascii="LCARIW+CMR10"/>
          <w:color w:val="000000"/>
          <w:sz w:val="20"/>
        </w:rPr>
        <w:t>empirical</w:t>
      </w:r>
      <w:r>
        <w:rPr>
          <w:rFonts w:ascii="Times New Roman"/>
          <w:color w:val="000000"/>
          <w:spacing w:val="48"/>
          <w:sz w:val="20"/>
        </w:rPr>
        <w:t xml:space="preserve"> </w:t>
      </w:r>
      <w:r>
        <w:rPr>
          <w:rFonts w:ascii="LCARIW+CMR10"/>
          <w:color w:val="000000"/>
          <w:sz w:val="20"/>
        </w:rPr>
        <w:t>analysis</w:t>
      </w:r>
      <w:r>
        <w:rPr>
          <w:rFonts w:ascii="Times New Roman"/>
          <w:color w:val="000000"/>
          <w:spacing w:val="48"/>
          <w:sz w:val="20"/>
        </w:rPr>
        <w:t xml:space="preserve"> </w:t>
      </w:r>
      <w:r>
        <w:rPr>
          <w:rFonts w:ascii="LCARIW+CMR10"/>
          <w:color w:val="000000"/>
          <w:sz w:val="20"/>
        </w:rPr>
        <w:t>clearly</w:t>
      </w:r>
      <w:r>
        <w:rPr>
          <w:rFonts w:ascii="Times New Roman"/>
          <w:color w:val="000000"/>
          <w:spacing w:val="48"/>
          <w:sz w:val="20"/>
        </w:rPr>
        <w:t xml:space="preserve"> </w:t>
      </w:r>
      <w:r>
        <w:rPr>
          <w:rFonts w:ascii="LCARIW+CMR10"/>
          <w:color w:val="000000"/>
          <w:sz w:val="20"/>
        </w:rPr>
        <w:t>indicate</w:t>
      </w:r>
      <w:r>
        <w:rPr>
          <w:rFonts w:ascii="Times New Roman"/>
          <w:color w:val="000000"/>
          <w:spacing w:val="48"/>
          <w:sz w:val="20"/>
        </w:rPr>
        <w:t xml:space="preserve"> </w:t>
      </w:r>
      <w:r>
        <w:rPr>
          <w:rFonts w:ascii="LCARIW+CMR10"/>
          <w:color w:val="000000"/>
          <w:sz w:val="20"/>
        </w:rPr>
        <w:t>that</w:t>
      </w:r>
      <w:r>
        <w:rPr>
          <w:rFonts w:ascii="Times New Roman"/>
          <w:color w:val="000000"/>
          <w:spacing w:val="48"/>
          <w:sz w:val="20"/>
        </w:rPr>
        <w:t xml:space="preserve"> </w:t>
      </w:r>
      <w:r>
        <w:rPr>
          <w:rFonts w:ascii="LCARIW+CMR10"/>
          <w:color w:val="000000"/>
          <w:sz w:val="20"/>
        </w:rPr>
        <w:t>under</w:t>
      </w:r>
      <w:r>
        <w:rPr>
          <w:rFonts w:ascii="Times New Roman"/>
          <w:color w:val="000000"/>
          <w:spacing w:val="48"/>
          <w:sz w:val="20"/>
        </w:rPr>
        <w:t xml:space="preserve"> </w:t>
      </w:r>
      <w:r>
        <w:rPr>
          <w:rFonts w:ascii="LCARIW+CMR10"/>
          <w:color w:val="000000"/>
          <w:sz w:val="20"/>
        </w:rPr>
        <w:t>Time-Of-Use</w:t>
      </w:r>
      <w:r>
        <w:rPr>
          <w:rFonts w:ascii="Times New Roman"/>
          <w:color w:val="000000"/>
          <w:spacing w:val="48"/>
          <w:sz w:val="20"/>
        </w:rPr>
        <w:t xml:space="preserve"> </w:t>
      </w:r>
      <w:r>
        <w:rPr>
          <w:rFonts w:ascii="LCARIW+CMR10"/>
          <w:color w:val="000000"/>
          <w:sz w:val="20"/>
        </w:rPr>
        <w:t>(TOU)</w:t>
      </w:r>
      <w:r>
        <w:rPr>
          <w:rFonts w:ascii="Times New Roman"/>
          <w:color w:val="000000"/>
          <w:spacing w:val="49"/>
          <w:sz w:val="20"/>
        </w:rPr>
        <w:t xml:space="preserve"> </w:t>
      </w:r>
      <w:r>
        <w:rPr>
          <w:rFonts w:ascii="LCARIW+CMR10"/>
          <w:color w:val="000000"/>
          <w:spacing w:val="-1"/>
          <w:sz w:val="20"/>
        </w:rPr>
        <w:t>electricity</w:t>
      </w:r>
      <w:r>
        <w:rPr>
          <w:rFonts w:ascii="Times New Roman"/>
          <w:color w:val="000000"/>
          <w:spacing w:val="49"/>
          <w:sz w:val="20"/>
        </w:rPr>
        <w:t xml:space="preserve"> </w:t>
      </w:r>
      <w:r>
        <w:rPr>
          <w:rFonts w:ascii="LCARIW+CMR10"/>
          <w:color w:val="000000"/>
          <w:sz w:val="20"/>
        </w:rPr>
        <w:t>pricing,</w:t>
      </w:r>
      <w:r w:rsidR="00A73AF2">
        <w:rPr>
          <w:rFonts w:ascii="Times New Roman" w:hint="eastAsia"/>
          <w:color w:val="000000"/>
          <w:sz w:val="20"/>
        </w:rPr>
        <w:t xml:space="preserve"> </w:t>
      </w:r>
      <w:r>
        <w:rPr>
          <w:rFonts w:ascii="LCARIW+CMR10"/>
          <w:color w:val="000000"/>
          <w:spacing w:val="-1"/>
          <w:sz w:val="20"/>
        </w:rPr>
        <w:t>residential</w:t>
      </w:r>
      <w:r>
        <w:rPr>
          <w:rFonts w:ascii="Times New Roman"/>
          <w:color w:val="000000"/>
          <w:spacing w:val="13"/>
          <w:sz w:val="20"/>
        </w:rPr>
        <w:t xml:space="preserve"> </w:t>
      </w:r>
      <w:r>
        <w:rPr>
          <w:rFonts w:ascii="LCARIW+CMR10"/>
          <w:color w:val="000000"/>
          <w:spacing w:val="-1"/>
          <w:sz w:val="20"/>
        </w:rPr>
        <w:t>electricity</w:t>
      </w:r>
      <w:r>
        <w:rPr>
          <w:rFonts w:ascii="Times New Roman"/>
          <w:color w:val="000000"/>
          <w:spacing w:val="13"/>
          <w:sz w:val="20"/>
        </w:rPr>
        <w:t xml:space="preserve"> </w:t>
      </w:r>
      <w:r>
        <w:rPr>
          <w:rFonts w:ascii="LCARIW+CMR10"/>
          <w:color w:val="000000"/>
          <w:sz w:val="20"/>
        </w:rPr>
        <w:t>consumption</w:t>
      </w:r>
      <w:r>
        <w:rPr>
          <w:rFonts w:ascii="Times New Roman"/>
          <w:color w:val="000000"/>
          <w:spacing w:val="13"/>
          <w:sz w:val="20"/>
        </w:rPr>
        <w:t xml:space="preserve"> </w:t>
      </w:r>
      <w:r>
        <w:rPr>
          <w:rFonts w:ascii="LCARIW+CMR10"/>
          <w:color w:val="000000"/>
          <w:sz w:val="20"/>
        </w:rPr>
        <w:t>is</w:t>
      </w:r>
      <w:r>
        <w:rPr>
          <w:rFonts w:ascii="Times New Roman"/>
          <w:color w:val="000000"/>
          <w:spacing w:val="13"/>
          <w:sz w:val="20"/>
        </w:rPr>
        <w:t xml:space="preserve"> </w:t>
      </w:r>
      <w:r>
        <w:rPr>
          <w:rFonts w:ascii="LCARIW+CMR10"/>
          <w:color w:val="000000"/>
          <w:spacing w:val="-1"/>
          <w:sz w:val="20"/>
        </w:rPr>
        <w:t>driven</w:t>
      </w:r>
      <w:r>
        <w:rPr>
          <w:rFonts w:ascii="Times New Roman"/>
          <w:color w:val="000000"/>
          <w:spacing w:val="14"/>
          <w:sz w:val="20"/>
        </w:rPr>
        <w:t xml:space="preserve"> </w:t>
      </w:r>
      <w:r>
        <w:rPr>
          <w:rFonts w:ascii="LCARIW+CMR10"/>
          <w:color w:val="000000"/>
          <w:spacing w:val="-6"/>
          <w:sz w:val="20"/>
        </w:rPr>
        <w:t>by</w:t>
      </w:r>
      <w:r>
        <w:rPr>
          <w:rFonts w:ascii="Times New Roman"/>
          <w:color w:val="000000"/>
          <w:spacing w:val="18"/>
          <w:sz w:val="20"/>
        </w:rPr>
        <w:t xml:space="preserve"> </w:t>
      </w:r>
      <w:r>
        <w:rPr>
          <w:rFonts w:ascii="LCARIW+CMR10"/>
          <w:color w:val="000000"/>
          <w:spacing w:val="-2"/>
          <w:sz w:val="20"/>
        </w:rPr>
        <w:t>various</w:t>
      </w:r>
      <w:r>
        <w:rPr>
          <w:rFonts w:ascii="Times New Roman"/>
          <w:color w:val="000000"/>
          <w:spacing w:val="15"/>
          <w:sz w:val="20"/>
        </w:rPr>
        <w:t xml:space="preserve"> </w:t>
      </w:r>
      <w:r>
        <w:rPr>
          <w:rFonts w:ascii="LCARIW+CMR10"/>
          <w:color w:val="000000"/>
          <w:sz w:val="20"/>
        </w:rPr>
        <w:t>factors,</w:t>
      </w:r>
      <w:r>
        <w:rPr>
          <w:rFonts w:ascii="Times New Roman"/>
          <w:color w:val="000000"/>
          <w:spacing w:val="14"/>
          <w:sz w:val="20"/>
        </w:rPr>
        <w:t xml:space="preserve"> </w:t>
      </w:r>
      <w:r>
        <w:rPr>
          <w:rFonts w:ascii="LCARIW+CMR10"/>
          <w:color w:val="000000"/>
          <w:spacing w:val="-2"/>
          <w:sz w:val="20"/>
        </w:rPr>
        <w:t>such</w:t>
      </w:r>
      <w:r>
        <w:rPr>
          <w:rFonts w:ascii="Times New Roman"/>
          <w:color w:val="000000"/>
          <w:spacing w:val="15"/>
          <w:sz w:val="20"/>
        </w:rPr>
        <w:t xml:space="preserve"> </w:t>
      </w:r>
      <w:r>
        <w:rPr>
          <w:rFonts w:ascii="LCARIW+CMR10"/>
          <w:color w:val="000000"/>
          <w:sz w:val="20"/>
        </w:rPr>
        <w:t>as</w:t>
      </w:r>
      <w:r>
        <w:rPr>
          <w:rFonts w:ascii="Times New Roman"/>
          <w:color w:val="000000"/>
          <w:spacing w:val="13"/>
          <w:sz w:val="20"/>
        </w:rPr>
        <w:t xml:space="preserve"> </w:t>
      </w:r>
      <w:r>
        <w:rPr>
          <w:rFonts w:ascii="LCARIW+CMR10"/>
          <w:color w:val="000000"/>
          <w:sz w:val="20"/>
        </w:rPr>
        <w:t>the</w:t>
      </w:r>
      <w:r>
        <w:rPr>
          <w:rFonts w:ascii="Times New Roman"/>
          <w:color w:val="000000"/>
          <w:spacing w:val="13"/>
          <w:sz w:val="20"/>
        </w:rPr>
        <w:t xml:space="preserve"> </w:t>
      </w:r>
      <w:r>
        <w:rPr>
          <w:rFonts w:ascii="LCARIW+CMR10"/>
          <w:color w:val="000000"/>
          <w:sz w:val="20"/>
        </w:rPr>
        <w:t>timing</w:t>
      </w:r>
      <w:r>
        <w:rPr>
          <w:rFonts w:ascii="Times New Roman"/>
          <w:color w:val="000000"/>
          <w:spacing w:val="13"/>
          <w:sz w:val="20"/>
        </w:rPr>
        <w:t xml:space="preserve"> </w:t>
      </w:r>
      <w:r>
        <w:rPr>
          <w:rFonts w:ascii="LCARIW+CMR10"/>
          <w:color w:val="000000"/>
          <w:sz w:val="20"/>
        </w:rPr>
        <w:t>when</w:t>
      </w:r>
      <w:r>
        <w:rPr>
          <w:rFonts w:ascii="Times New Roman"/>
          <w:color w:val="000000"/>
          <w:spacing w:val="13"/>
          <w:sz w:val="20"/>
        </w:rPr>
        <w:t xml:space="preserve"> </w:t>
      </w:r>
      <w:r>
        <w:rPr>
          <w:rFonts w:ascii="LCARIW+CMR10"/>
          <w:color w:val="000000"/>
          <w:spacing w:val="-1"/>
          <w:sz w:val="20"/>
        </w:rPr>
        <w:t>electricity</w:t>
      </w:r>
      <w:r>
        <w:rPr>
          <w:rFonts w:ascii="Times New Roman"/>
          <w:color w:val="000000"/>
          <w:spacing w:val="13"/>
          <w:sz w:val="20"/>
        </w:rPr>
        <w:t xml:space="preserve"> </w:t>
      </w:r>
      <w:r>
        <w:rPr>
          <w:rFonts w:ascii="LCARIW+CMR10"/>
          <w:color w:val="000000"/>
          <w:sz w:val="20"/>
        </w:rPr>
        <w:t>is</w:t>
      </w:r>
      <w:r>
        <w:rPr>
          <w:rFonts w:ascii="Times New Roman"/>
          <w:color w:val="000000"/>
          <w:spacing w:val="13"/>
          <w:sz w:val="20"/>
        </w:rPr>
        <w:t xml:space="preserve"> </w:t>
      </w:r>
      <w:r>
        <w:rPr>
          <w:rFonts w:ascii="LCARIW+CMR10"/>
          <w:color w:val="000000"/>
          <w:sz w:val="20"/>
        </w:rPr>
        <w:t>consumed,</w:t>
      </w:r>
      <w:r w:rsidR="00A73AF2">
        <w:rPr>
          <w:rFonts w:ascii="Times New Roman" w:hint="eastAsia"/>
          <w:color w:val="000000"/>
          <w:sz w:val="20"/>
        </w:rPr>
        <w:t xml:space="preserve"> </w:t>
      </w:r>
      <w:r>
        <w:rPr>
          <w:rFonts w:ascii="LCARIW+CMR10"/>
          <w:color w:val="000000"/>
          <w:sz w:val="20"/>
        </w:rPr>
        <w:t>daily</w:t>
      </w:r>
      <w:r>
        <w:rPr>
          <w:rFonts w:ascii="Times New Roman"/>
          <w:color w:val="000000"/>
          <w:spacing w:val="29"/>
          <w:sz w:val="20"/>
        </w:rPr>
        <w:t xml:space="preserve"> </w:t>
      </w:r>
      <w:r>
        <w:rPr>
          <w:rFonts w:ascii="LCARIW+CMR10"/>
          <w:color w:val="000000"/>
          <w:sz w:val="20"/>
        </w:rPr>
        <w:t>HDDs,</w:t>
      </w:r>
      <w:r>
        <w:rPr>
          <w:rFonts w:ascii="Times New Roman"/>
          <w:color w:val="000000"/>
          <w:spacing w:val="33"/>
          <w:sz w:val="20"/>
        </w:rPr>
        <w:t xml:space="preserve"> </w:t>
      </w:r>
      <w:r>
        <w:rPr>
          <w:rFonts w:ascii="LCARIW+CMR10"/>
          <w:color w:val="000000"/>
          <w:sz w:val="20"/>
        </w:rPr>
        <w:t>and</w:t>
      </w:r>
      <w:r>
        <w:rPr>
          <w:rFonts w:ascii="Times New Roman"/>
          <w:color w:val="000000"/>
          <w:spacing w:val="29"/>
          <w:sz w:val="20"/>
        </w:rPr>
        <w:t xml:space="preserve"> </w:t>
      </w:r>
      <w:r>
        <w:rPr>
          <w:rFonts w:ascii="LCARIW+CMR10"/>
          <w:color w:val="000000"/>
          <w:sz w:val="20"/>
        </w:rPr>
        <w:t>the</w:t>
      </w:r>
      <w:r>
        <w:rPr>
          <w:rFonts w:ascii="Times New Roman"/>
          <w:color w:val="000000"/>
          <w:spacing w:val="29"/>
          <w:sz w:val="20"/>
        </w:rPr>
        <w:t xml:space="preserve"> </w:t>
      </w:r>
      <w:r>
        <w:rPr>
          <w:rFonts w:ascii="LCARIW+CMR10"/>
          <w:color w:val="000000"/>
          <w:sz w:val="20"/>
        </w:rPr>
        <w:t>magnitude</w:t>
      </w:r>
      <w:r>
        <w:rPr>
          <w:rFonts w:ascii="Times New Roman"/>
          <w:color w:val="000000"/>
          <w:spacing w:val="29"/>
          <w:sz w:val="20"/>
        </w:rPr>
        <w:t xml:space="preserve"> </w:t>
      </w:r>
      <w:r>
        <w:rPr>
          <w:rFonts w:ascii="LCARIW+CMR10"/>
          <w:color w:val="000000"/>
          <w:sz w:val="20"/>
        </w:rPr>
        <w:t>of</w:t>
      </w:r>
      <w:r>
        <w:rPr>
          <w:rFonts w:ascii="Times New Roman"/>
          <w:color w:val="000000"/>
          <w:spacing w:val="30"/>
          <w:sz w:val="20"/>
        </w:rPr>
        <w:t xml:space="preserve"> </w:t>
      </w:r>
      <w:r>
        <w:rPr>
          <w:rFonts w:ascii="LCARIW+CMR10"/>
          <w:color w:val="000000"/>
          <w:sz w:val="20"/>
        </w:rPr>
        <w:t>price</w:t>
      </w:r>
      <w:r>
        <w:rPr>
          <w:rFonts w:ascii="Times New Roman"/>
          <w:color w:val="000000"/>
          <w:spacing w:val="29"/>
          <w:sz w:val="20"/>
        </w:rPr>
        <w:t xml:space="preserve"> </w:t>
      </w:r>
      <w:r>
        <w:rPr>
          <w:rFonts w:ascii="LCARIW+CMR10"/>
          <w:color w:val="000000"/>
          <w:sz w:val="20"/>
        </w:rPr>
        <w:t>increases</w:t>
      </w:r>
      <w:r>
        <w:rPr>
          <w:rFonts w:ascii="Times New Roman"/>
          <w:color w:val="000000"/>
          <w:spacing w:val="29"/>
          <w:sz w:val="20"/>
        </w:rPr>
        <w:t xml:space="preserve"> </w:t>
      </w:r>
      <w:r>
        <w:rPr>
          <w:rFonts w:ascii="LCARIW+CMR10"/>
          <w:color w:val="000000"/>
          <w:sz w:val="20"/>
        </w:rPr>
        <w:t>in</w:t>
      </w:r>
      <w:r>
        <w:rPr>
          <w:rFonts w:ascii="Times New Roman"/>
          <w:color w:val="000000"/>
          <w:spacing w:val="29"/>
          <w:sz w:val="20"/>
        </w:rPr>
        <w:t xml:space="preserve"> </w:t>
      </w:r>
      <w:r>
        <w:rPr>
          <w:rFonts w:ascii="LCARIW+CMR10"/>
          <w:color w:val="000000"/>
          <w:sz w:val="20"/>
        </w:rPr>
        <w:t>the</w:t>
      </w:r>
      <w:r>
        <w:rPr>
          <w:rFonts w:ascii="Times New Roman"/>
          <w:color w:val="000000"/>
          <w:spacing w:val="29"/>
          <w:sz w:val="20"/>
        </w:rPr>
        <w:t xml:space="preserve"> </w:t>
      </w:r>
      <w:r>
        <w:rPr>
          <w:rFonts w:ascii="LCARIW+CMR10"/>
          <w:color w:val="000000"/>
          <w:spacing w:val="2"/>
          <w:sz w:val="20"/>
        </w:rPr>
        <w:t>peak</w:t>
      </w:r>
      <w:r>
        <w:rPr>
          <w:rFonts w:ascii="Times New Roman"/>
          <w:color w:val="000000"/>
          <w:spacing w:val="27"/>
          <w:sz w:val="20"/>
        </w:rPr>
        <w:t xml:space="preserve"> </w:t>
      </w:r>
      <w:r>
        <w:rPr>
          <w:rFonts w:ascii="LCARIW+CMR10"/>
          <w:color w:val="000000"/>
          <w:sz w:val="20"/>
        </w:rPr>
        <w:t>rate</w:t>
      </w:r>
      <w:r>
        <w:rPr>
          <w:rFonts w:ascii="Times New Roman"/>
          <w:color w:val="000000"/>
          <w:spacing w:val="29"/>
          <w:sz w:val="20"/>
        </w:rPr>
        <w:t xml:space="preserve"> </w:t>
      </w:r>
      <w:r>
        <w:rPr>
          <w:rFonts w:ascii="LCARIW+CMR10"/>
          <w:color w:val="000000"/>
          <w:spacing w:val="2"/>
          <w:sz w:val="20"/>
        </w:rPr>
        <w:t>period.</w:t>
      </w:r>
      <w:r>
        <w:rPr>
          <w:rFonts w:ascii="Times New Roman"/>
          <w:color w:val="000000"/>
          <w:spacing w:val="75"/>
          <w:sz w:val="20"/>
        </w:rPr>
        <w:t xml:space="preserve"> </w:t>
      </w:r>
      <w:r>
        <w:rPr>
          <w:rFonts w:ascii="LCARIW+CMR10"/>
          <w:color w:val="000000"/>
          <w:sz w:val="20"/>
        </w:rPr>
        <w:t>In</w:t>
      </w:r>
      <w:r>
        <w:rPr>
          <w:rFonts w:ascii="Times New Roman"/>
          <w:color w:val="000000"/>
          <w:spacing w:val="29"/>
          <w:sz w:val="20"/>
        </w:rPr>
        <w:t xml:space="preserve"> </w:t>
      </w:r>
      <w:r>
        <w:rPr>
          <w:rFonts w:ascii="LCARIW+CMR10"/>
          <w:color w:val="000000"/>
          <w:sz w:val="20"/>
        </w:rPr>
        <w:t>other</w:t>
      </w:r>
      <w:r>
        <w:rPr>
          <w:rFonts w:ascii="Times New Roman"/>
          <w:color w:val="000000"/>
          <w:spacing w:val="29"/>
          <w:sz w:val="20"/>
        </w:rPr>
        <w:t xml:space="preserve"> </w:t>
      </w:r>
      <w:r>
        <w:rPr>
          <w:rFonts w:ascii="LCARIW+CMR10"/>
          <w:color w:val="000000"/>
          <w:spacing w:val="-1"/>
          <w:sz w:val="20"/>
        </w:rPr>
        <w:t>words,</w:t>
      </w:r>
      <w:r>
        <w:rPr>
          <w:rFonts w:ascii="Times New Roman"/>
          <w:color w:val="000000"/>
          <w:spacing w:val="34"/>
          <w:sz w:val="20"/>
        </w:rPr>
        <w:t xml:space="preserve"> </w:t>
      </w:r>
      <w:r>
        <w:rPr>
          <w:rFonts w:ascii="LCARIW+CMR10"/>
          <w:color w:val="000000"/>
          <w:sz w:val="20"/>
        </w:rPr>
        <w:t>within-household</w:t>
      </w:r>
      <w:r w:rsidR="00A73AF2">
        <w:rPr>
          <w:rFonts w:ascii="Times New Roman" w:hint="eastAsia"/>
          <w:color w:val="000000"/>
          <w:sz w:val="20"/>
        </w:rPr>
        <w:t xml:space="preserve"> </w:t>
      </w:r>
      <w:r>
        <w:rPr>
          <w:rFonts w:ascii="LCARIW+CMR10"/>
          <w:color w:val="000000"/>
          <w:spacing w:val="-1"/>
          <w:sz w:val="20"/>
        </w:rPr>
        <w:t>electricity</w:t>
      </w:r>
      <w:r>
        <w:rPr>
          <w:rFonts w:ascii="Times New Roman"/>
          <w:color w:val="000000"/>
          <w:spacing w:val="44"/>
          <w:sz w:val="20"/>
        </w:rPr>
        <w:t xml:space="preserve"> </w:t>
      </w:r>
      <w:r>
        <w:rPr>
          <w:rFonts w:ascii="LCARIW+CMR10"/>
          <w:color w:val="000000"/>
          <w:sz w:val="20"/>
        </w:rPr>
        <w:t>consumption</w:t>
      </w:r>
      <w:r>
        <w:rPr>
          <w:rFonts w:ascii="Times New Roman"/>
          <w:color w:val="000000"/>
          <w:spacing w:val="44"/>
          <w:sz w:val="20"/>
        </w:rPr>
        <w:t xml:space="preserve"> </w:t>
      </w:r>
      <w:r>
        <w:rPr>
          <w:rFonts w:ascii="LCARIW+CMR10"/>
          <w:color w:val="000000"/>
          <w:sz w:val="20"/>
        </w:rPr>
        <w:t>behavior</w:t>
      </w:r>
      <w:r>
        <w:rPr>
          <w:rFonts w:ascii="Times New Roman"/>
          <w:color w:val="000000"/>
          <w:spacing w:val="44"/>
          <w:sz w:val="20"/>
        </w:rPr>
        <w:t xml:space="preserve"> </w:t>
      </w:r>
      <w:r>
        <w:rPr>
          <w:rFonts w:ascii="LCARIW+CMR10"/>
          <w:color w:val="000000"/>
          <w:spacing w:val="-2"/>
          <w:sz w:val="20"/>
        </w:rPr>
        <w:t>shows</w:t>
      </w:r>
      <w:r>
        <w:rPr>
          <w:rFonts w:ascii="Times New Roman"/>
          <w:color w:val="000000"/>
          <w:spacing w:val="45"/>
          <w:sz w:val="20"/>
        </w:rPr>
        <w:t xml:space="preserve"> </w:t>
      </w:r>
      <w:r>
        <w:rPr>
          <w:rFonts w:ascii="LCARIW+CMR10"/>
          <w:color w:val="000000"/>
          <w:spacing w:val="-1"/>
          <w:sz w:val="20"/>
        </w:rPr>
        <w:t>multidimensional</w:t>
      </w:r>
      <w:r>
        <w:rPr>
          <w:rFonts w:ascii="Times New Roman"/>
          <w:color w:val="000000"/>
          <w:spacing w:val="44"/>
          <w:sz w:val="20"/>
        </w:rPr>
        <w:t xml:space="preserve"> </w:t>
      </w:r>
      <w:r>
        <w:rPr>
          <w:rFonts w:ascii="LCARIW+CMR10"/>
          <w:color w:val="000000"/>
          <w:sz w:val="20"/>
        </w:rPr>
        <w:t>dynamics.</w:t>
      </w:r>
      <w:r>
        <w:rPr>
          <w:rFonts w:ascii="Times New Roman"/>
          <w:color w:val="000000"/>
          <w:spacing w:val="121"/>
          <w:sz w:val="20"/>
        </w:rPr>
        <w:t xml:space="preserve"> </w:t>
      </w:r>
      <w:r>
        <w:rPr>
          <w:rFonts w:ascii="LCARIW+CMR10"/>
          <w:color w:val="000000"/>
          <w:sz w:val="20"/>
        </w:rPr>
        <w:t>Based</w:t>
      </w:r>
      <w:r>
        <w:rPr>
          <w:rFonts w:ascii="Times New Roman"/>
          <w:color w:val="000000"/>
          <w:spacing w:val="44"/>
          <w:sz w:val="20"/>
        </w:rPr>
        <w:t xml:space="preserve"> </w:t>
      </w:r>
      <w:r>
        <w:rPr>
          <w:rFonts w:ascii="LCARIW+CMR10"/>
          <w:color w:val="000000"/>
          <w:sz w:val="20"/>
        </w:rPr>
        <w:t>on</w:t>
      </w:r>
      <w:r>
        <w:rPr>
          <w:rFonts w:ascii="Times New Roman"/>
          <w:color w:val="000000"/>
          <w:spacing w:val="44"/>
          <w:sz w:val="20"/>
        </w:rPr>
        <w:t xml:space="preserve"> </w:t>
      </w:r>
      <w:r>
        <w:rPr>
          <w:rFonts w:ascii="LCARIW+CMR10"/>
          <w:color w:val="000000"/>
          <w:spacing w:val="-6"/>
          <w:sz w:val="20"/>
        </w:rPr>
        <w:t>my</w:t>
      </w:r>
      <w:r>
        <w:rPr>
          <w:rFonts w:ascii="Times New Roman"/>
          <w:color w:val="000000"/>
          <w:spacing w:val="50"/>
          <w:sz w:val="20"/>
        </w:rPr>
        <w:t xml:space="preserve"> </w:t>
      </w:r>
      <w:r>
        <w:rPr>
          <w:rFonts w:ascii="LCARIW+CMR10"/>
          <w:color w:val="000000"/>
          <w:sz w:val="20"/>
        </w:rPr>
        <w:t>empirical</w:t>
      </w:r>
      <w:r>
        <w:rPr>
          <w:rFonts w:ascii="Times New Roman"/>
          <w:color w:val="000000"/>
          <w:spacing w:val="44"/>
          <w:sz w:val="20"/>
        </w:rPr>
        <w:t xml:space="preserve"> </w:t>
      </w:r>
      <w:r>
        <w:rPr>
          <w:rFonts w:ascii="LCARIW+CMR10" w:hAnsi="LCARIW+CMR10" w:cs="LCARIW+CMR10"/>
          <w:color w:val="000000"/>
          <w:sz w:val="20"/>
        </w:rPr>
        <w:t>ﬁndings,</w:t>
      </w:r>
      <w:r>
        <w:rPr>
          <w:rFonts w:ascii="Times New Roman"/>
          <w:color w:val="000000"/>
          <w:spacing w:val="51"/>
          <w:sz w:val="20"/>
        </w:rPr>
        <w:t xml:space="preserve"> </w:t>
      </w:r>
      <w:r>
        <w:rPr>
          <w:rFonts w:ascii="LCARIW+CMR10"/>
          <w:color w:val="000000"/>
          <w:sz w:val="20"/>
        </w:rPr>
        <w:t>I</w:t>
      </w:r>
      <w:r>
        <w:rPr>
          <w:rFonts w:ascii="Times New Roman"/>
          <w:color w:val="000000"/>
          <w:spacing w:val="43"/>
          <w:sz w:val="20"/>
        </w:rPr>
        <w:t xml:space="preserve"> </w:t>
      </w:r>
      <w:r>
        <w:rPr>
          <w:rFonts w:ascii="LCARIW+CMR10"/>
          <w:color w:val="000000"/>
          <w:sz w:val="20"/>
        </w:rPr>
        <w:t>will</w:t>
      </w:r>
      <w:r w:rsidR="00A73AF2">
        <w:rPr>
          <w:rFonts w:ascii="Times New Roman" w:hint="eastAsia"/>
          <w:color w:val="000000"/>
          <w:sz w:val="20"/>
        </w:rPr>
        <w:t xml:space="preserve"> </w:t>
      </w:r>
      <w:r>
        <w:rPr>
          <w:rFonts w:ascii="LCARIW+CMR10"/>
          <w:color w:val="000000"/>
          <w:sz w:val="20"/>
        </w:rPr>
        <w:t>discuss</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dynamics</w:t>
      </w:r>
      <w:r>
        <w:rPr>
          <w:rFonts w:ascii="Times New Roman"/>
          <w:color w:val="000000"/>
          <w:spacing w:val="17"/>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z w:val="20"/>
        </w:rPr>
        <w:t>detail</w:t>
      </w:r>
      <w:r>
        <w:rPr>
          <w:rFonts w:ascii="Times New Roman"/>
          <w:color w:val="000000"/>
          <w:spacing w:val="17"/>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pacing w:val="-1"/>
          <w:sz w:val="20"/>
        </w:rPr>
        <w:t>following</w:t>
      </w:r>
      <w:r>
        <w:rPr>
          <w:rFonts w:ascii="Times New Roman"/>
          <w:color w:val="000000"/>
          <w:spacing w:val="17"/>
          <w:sz w:val="20"/>
        </w:rPr>
        <w:t xml:space="preserve"> </w:t>
      </w:r>
      <w:r>
        <w:rPr>
          <w:rFonts w:ascii="LCARIW+CMR10"/>
          <w:color w:val="000000"/>
          <w:sz w:val="20"/>
        </w:rPr>
        <w:t>sections.</w:t>
      </w:r>
      <w:r>
        <w:rPr>
          <w:rFonts w:ascii="Times New Roman"/>
          <w:color w:val="000000"/>
          <w:spacing w:val="39"/>
          <w:sz w:val="20"/>
        </w:rPr>
        <w:t xml:space="preserve"> </w:t>
      </w:r>
      <w:r>
        <w:rPr>
          <w:rFonts w:ascii="LCARIW+CMR10"/>
          <w:color w:val="000000"/>
          <w:spacing w:val="-2"/>
          <w:sz w:val="20"/>
        </w:rPr>
        <w:t>Furthermore,</w:t>
      </w:r>
      <w:r>
        <w:rPr>
          <w:rFonts w:ascii="Times New Roman"/>
          <w:color w:val="000000"/>
          <w:spacing w:val="18"/>
          <w:sz w:val="20"/>
        </w:rPr>
        <w:t xml:space="preserve"> </w:t>
      </w:r>
      <w:r>
        <w:rPr>
          <w:rFonts w:ascii="LCARIW+CMR10"/>
          <w:color w:val="000000"/>
          <w:sz w:val="20"/>
        </w:rPr>
        <w:t>I</w:t>
      </w:r>
      <w:r>
        <w:rPr>
          <w:rFonts w:ascii="Times New Roman"/>
          <w:color w:val="000000"/>
          <w:spacing w:val="16"/>
          <w:sz w:val="20"/>
        </w:rPr>
        <w:t xml:space="preserve"> </w:t>
      </w:r>
      <w:r>
        <w:rPr>
          <w:rFonts w:ascii="LCARIW+CMR10"/>
          <w:color w:val="000000"/>
          <w:sz w:val="20"/>
        </w:rPr>
        <w:t>will</w:t>
      </w:r>
      <w:r>
        <w:rPr>
          <w:rFonts w:ascii="Times New Roman"/>
          <w:color w:val="000000"/>
          <w:spacing w:val="17"/>
          <w:sz w:val="20"/>
        </w:rPr>
        <w:t xml:space="preserve"> </w:t>
      </w:r>
      <w:r>
        <w:rPr>
          <w:rFonts w:ascii="LCARIW+CMR10"/>
          <w:color w:val="000000"/>
          <w:sz w:val="20"/>
        </w:rPr>
        <w:t>also</w:t>
      </w:r>
      <w:r>
        <w:rPr>
          <w:rFonts w:ascii="Times New Roman"/>
          <w:color w:val="000000"/>
          <w:spacing w:val="16"/>
          <w:sz w:val="20"/>
        </w:rPr>
        <w:t xml:space="preserve"> </w:t>
      </w:r>
      <w:r>
        <w:rPr>
          <w:rFonts w:ascii="LCARIW+CMR10"/>
          <w:color w:val="000000"/>
          <w:sz w:val="20"/>
        </w:rPr>
        <w:t>discuss</w:t>
      </w:r>
      <w:r>
        <w:rPr>
          <w:rFonts w:ascii="Times New Roman"/>
          <w:color w:val="000000"/>
          <w:spacing w:val="16"/>
          <w:sz w:val="20"/>
        </w:rPr>
        <w:t xml:space="preserve"> </w:t>
      </w:r>
      <w:r>
        <w:rPr>
          <w:rFonts w:ascii="LCARIW+CMR10"/>
          <w:color w:val="000000"/>
          <w:sz w:val="20"/>
        </w:rPr>
        <w:t>its</w:t>
      </w:r>
      <w:r>
        <w:rPr>
          <w:rFonts w:ascii="Times New Roman"/>
          <w:color w:val="000000"/>
          <w:spacing w:val="16"/>
          <w:sz w:val="20"/>
        </w:rPr>
        <w:t xml:space="preserve"> </w:t>
      </w:r>
      <w:r>
        <w:rPr>
          <w:rFonts w:ascii="LCARIW+CMR10"/>
          <w:color w:val="000000"/>
          <w:spacing w:val="1"/>
          <w:sz w:val="20"/>
        </w:rPr>
        <w:t>policy</w:t>
      </w:r>
      <w:r>
        <w:rPr>
          <w:rFonts w:ascii="Times New Roman"/>
          <w:color w:val="000000"/>
          <w:spacing w:val="15"/>
          <w:sz w:val="20"/>
        </w:rPr>
        <w:t xml:space="preserve"> </w:t>
      </w:r>
      <w:r>
        <w:rPr>
          <w:rFonts w:ascii="LCARIW+CMR10"/>
          <w:color w:val="000000"/>
          <w:sz w:val="20"/>
        </w:rPr>
        <w:t>implications.</w:t>
      </w:r>
    </w:p>
    <w:p w14:paraId="3C2AA209" w14:textId="77777777" w:rsidR="003820C6" w:rsidRDefault="0076004A">
      <w:pPr>
        <w:spacing w:before="458" w:after="0" w:line="249" w:lineRule="exact"/>
        <w:jc w:val="left"/>
        <w:rPr>
          <w:rFonts w:ascii="Times New Roman"/>
          <w:color w:val="000000"/>
          <w:sz w:val="24"/>
        </w:rPr>
      </w:pPr>
      <w:r>
        <w:rPr>
          <w:rFonts w:ascii="EHJSOV+CMBX12"/>
          <w:color w:val="000000"/>
          <w:sz w:val="24"/>
        </w:rPr>
        <w:t>4.1</w:t>
      </w:r>
      <w:r>
        <w:rPr>
          <w:rFonts w:ascii="Times New Roman"/>
          <w:color w:val="000000"/>
          <w:spacing w:val="209"/>
          <w:sz w:val="24"/>
        </w:rPr>
        <w:t xml:space="preserve"> </w:t>
      </w:r>
      <w:r>
        <w:rPr>
          <w:rFonts w:ascii="EHJSOV+CMBX12"/>
          <w:color w:val="000000"/>
          <w:sz w:val="24"/>
        </w:rPr>
        <w:t>Multidimensional</w:t>
      </w:r>
      <w:r>
        <w:rPr>
          <w:rFonts w:ascii="Times New Roman"/>
          <w:color w:val="000000"/>
          <w:spacing w:val="30"/>
          <w:sz w:val="24"/>
        </w:rPr>
        <w:t xml:space="preserve"> </w:t>
      </w:r>
      <w:r>
        <w:rPr>
          <w:rFonts w:ascii="EHJSOV+CMBX12"/>
          <w:color w:val="000000"/>
          <w:sz w:val="24"/>
        </w:rPr>
        <w:t>Dynamics</w:t>
      </w:r>
      <w:r>
        <w:rPr>
          <w:rFonts w:ascii="Times New Roman"/>
          <w:color w:val="000000"/>
          <w:spacing w:val="30"/>
          <w:sz w:val="24"/>
        </w:rPr>
        <w:t xml:space="preserve"> </w:t>
      </w:r>
      <w:r>
        <w:rPr>
          <w:rFonts w:ascii="EHJSOV+CMBX12"/>
          <w:color w:val="000000"/>
          <w:sz w:val="24"/>
        </w:rPr>
        <w:t>of</w:t>
      </w:r>
      <w:r>
        <w:rPr>
          <w:rFonts w:ascii="Times New Roman"/>
          <w:color w:val="000000"/>
          <w:spacing w:val="30"/>
          <w:sz w:val="24"/>
        </w:rPr>
        <w:t xml:space="preserve"> </w:t>
      </w:r>
      <w:r>
        <w:rPr>
          <w:rFonts w:ascii="EHJSOV+CMBX12"/>
          <w:color w:val="000000"/>
          <w:sz w:val="24"/>
        </w:rPr>
        <w:t>Household</w:t>
      </w:r>
      <w:r>
        <w:rPr>
          <w:rFonts w:ascii="Times New Roman"/>
          <w:color w:val="000000"/>
          <w:spacing w:val="30"/>
          <w:sz w:val="24"/>
        </w:rPr>
        <w:t xml:space="preserve"> </w:t>
      </w:r>
      <w:r>
        <w:rPr>
          <w:rFonts w:ascii="EHJSOV+CMBX12"/>
          <w:color w:val="000000"/>
          <w:spacing w:val="-1"/>
          <w:sz w:val="24"/>
        </w:rPr>
        <w:t>Electricity</w:t>
      </w:r>
      <w:r>
        <w:rPr>
          <w:rFonts w:ascii="Times New Roman"/>
          <w:color w:val="000000"/>
          <w:spacing w:val="30"/>
          <w:sz w:val="24"/>
        </w:rPr>
        <w:t xml:space="preserve"> </w:t>
      </w:r>
      <w:r>
        <w:rPr>
          <w:rFonts w:ascii="EHJSOV+CMBX12"/>
          <w:color w:val="000000"/>
          <w:sz w:val="24"/>
        </w:rPr>
        <w:t>Consumption</w:t>
      </w:r>
    </w:p>
    <w:p w14:paraId="4A971221" w14:textId="77777777" w:rsidR="003820C6" w:rsidRDefault="0076004A">
      <w:pPr>
        <w:spacing w:before="268" w:after="0" w:line="209" w:lineRule="exact"/>
        <w:jc w:val="left"/>
        <w:rPr>
          <w:rFonts w:ascii="Times New Roman"/>
          <w:color w:val="000000"/>
          <w:sz w:val="20"/>
        </w:rPr>
      </w:pPr>
      <w:r>
        <w:rPr>
          <w:rFonts w:ascii="HRODMK+CMBX10"/>
          <w:color w:val="000000"/>
          <w:sz w:val="20"/>
        </w:rPr>
        <w:t>4.1.1</w:t>
      </w:r>
      <w:r>
        <w:rPr>
          <w:rFonts w:ascii="Times New Roman"/>
          <w:color w:val="000000"/>
          <w:spacing w:val="179"/>
          <w:sz w:val="20"/>
        </w:rPr>
        <w:t xml:space="preserve"> </w:t>
      </w:r>
      <w:r>
        <w:rPr>
          <w:rFonts w:ascii="HRODMK+CMBX10"/>
          <w:color w:val="000000"/>
          <w:sz w:val="20"/>
        </w:rPr>
        <w:t>Household</w:t>
      </w:r>
      <w:r>
        <w:rPr>
          <w:rFonts w:ascii="Times New Roman"/>
          <w:color w:val="000000"/>
          <w:spacing w:val="26"/>
          <w:sz w:val="20"/>
        </w:rPr>
        <w:t xml:space="preserve"> </w:t>
      </w:r>
      <w:r>
        <w:rPr>
          <w:rFonts w:ascii="HRODMK+CMBX10"/>
          <w:color w:val="000000"/>
          <w:sz w:val="20"/>
        </w:rPr>
        <w:t>Consumption</w:t>
      </w:r>
      <w:r>
        <w:rPr>
          <w:rFonts w:ascii="Times New Roman"/>
          <w:color w:val="000000"/>
          <w:spacing w:val="26"/>
          <w:sz w:val="20"/>
        </w:rPr>
        <w:t xml:space="preserve"> </w:t>
      </w:r>
      <w:r>
        <w:rPr>
          <w:rFonts w:ascii="HRODMK+CMBX10"/>
          <w:color w:val="000000"/>
          <w:spacing w:val="-1"/>
          <w:sz w:val="20"/>
        </w:rPr>
        <w:t>Behavior</w:t>
      </w:r>
      <w:r>
        <w:rPr>
          <w:rFonts w:ascii="Times New Roman"/>
          <w:color w:val="000000"/>
          <w:spacing w:val="27"/>
          <w:sz w:val="20"/>
        </w:rPr>
        <w:t xml:space="preserve"> </w:t>
      </w:r>
      <w:r>
        <w:rPr>
          <w:rFonts w:ascii="HRODMK+CMBX10"/>
          <w:color w:val="000000"/>
          <w:sz w:val="20"/>
        </w:rPr>
        <w:t>in</w:t>
      </w:r>
      <w:r>
        <w:rPr>
          <w:rFonts w:ascii="Times New Roman"/>
          <w:color w:val="000000"/>
          <w:spacing w:val="26"/>
          <w:sz w:val="20"/>
        </w:rPr>
        <w:t xml:space="preserve"> </w:t>
      </w:r>
      <w:r>
        <w:rPr>
          <w:rFonts w:ascii="HRODMK+CMBX10"/>
          <w:color w:val="000000"/>
          <w:sz w:val="20"/>
        </w:rPr>
        <w:t>and</w:t>
      </w:r>
      <w:r>
        <w:rPr>
          <w:rFonts w:ascii="Times New Roman"/>
          <w:color w:val="000000"/>
          <w:spacing w:val="26"/>
          <w:sz w:val="20"/>
        </w:rPr>
        <w:t xml:space="preserve"> </w:t>
      </w:r>
      <w:r>
        <w:rPr>
          <w:rFonts w:ascii="HRODMK+CMBX10"/>
          <w:color w:val="000000"/>
          <w:sz w:val="20"/>
        </w:rPr>
        <w:t>near</w:t>
      </w:r>
      <w:r>
        <w:rPr>
          <w:rFonts w:ascii="Times New Roman"/>
          <w:color w:val="000000"/>
          <w:spacing w:val="27"/>
          <w:sz w:val="20"/>
        </w:rPr>
        <w:t xml:space="preserve"> </w:t>
      </w:r>
      <w:r>
        <w:rPr>
          <w:rFonts w:ascii="HRODMK+CMBX10"/>
          <w:color w:val="000000"/>
          <w:sz w:val="20"/>
        </w:rPr>
        <w:t>the</w:t>
      </w:r>
      <w:r>
        <w:rPr>
          <w:rFonts w:ascii="Times New Roman"/>
          <w:color w:val="000000"/>
          <w:spacing w:val="26"/>
          <w:sz w:val="20"/>
        </w:rPr>
        <w:t xml:space="preserve"> </w:t>
      </w:r>
      <w:r>
        <w:rPr>
          <w:rFonts w:ascii="HRODMK+CMBX10"/>
          <w:color w:val="000000"/>
          <w:spacing w:val="-3"/>
          <w:sz w:val="20"/>
        </w:rPr>
        <w:t>Peak</w:t>
      </w:r>
      <w:r>
        <w:rPr>
          <w:rFonts w:ascii="Times New Roman"/>
          <w:color w:val="000000"/>
          <w:spacing w:val="29"/>
          <w:sz w:val="20"/>
        </w:rPr>
        <w:t xml:space="preserve"> </w:t>
      </w:r>
      <w:r>
        <w:rPr>
          <w:rFonts w:ascii="HRODMK+CMBX10"/>
          <w:color w:val="000000"/>
          <w:sz w:val="20"/>
        </w:rPr>
        <w:t>Rate</w:t>
      </w:r>
      <w:r>
        <w:rPr>
          <w:rFonts w:ascii="Times New Roman"/>
          <w:color w:val="000000"/>
          <w:spacing w:val="26"/>
          <w:sz w:val="20"/>
        </w:rPr>
        <w:t xml:space="preserve"> </w:t>
      </w:r>
      <w:r>
        <w:rPr>
          <w:rFonts w:ascii="HRODMK+CMBX10"/>
          <w:color w:val="000000"/>
          <w:sz w:val="20"/>
        </w:rPr>
        <w:t>Period</w:t>
      </w:r>
    </w:p>
    <w:p w14:paraId="70EBFEA3" w14:textId="77777777" w:rsidR="000D705D" w:rsidRDefault="0076004A" w:rsidP="000D705D">
      <w:pPr>
        <w:spacing w:before="278" w:after="0" w:line="360" w:lineRule="auto"/>
        <w:rPr>
          <w:rFonts w:ascii="Times New Roman"/>
          <w:color w:val="000000"/>
          <w:sz w:val="20"/>
        </w:rPr>
      </w:pPr>
      <w:r>
        <w:rPr>
          <w:rFonts w:ascii="LCARIW+CMR10"/>
          <w:color w:val="000000"/>
          <w:sz w:val="20"/>
        </w:rPr>
        <w:t>Exploring</w:t>
      </w:r>
      <w:r>
        <w:rPr>
          <w:rFonts w:ascii="Times New Roman"/>
          <w:color w:val="000000"/>
          <w:spacing w:val="36"/>
          <w:sz w:val="20"/>
        </w:rPr>
        <w:t xml:space="preserve"> </w:t>
      </w:r>
      <w:r>
        <w:rPr>
          <w:rFonts w:ascii="LCARIW+CMR10"/>
          <w:color w:val="000000"/>
          <w:sz w:val="20"/>
        </w:rPr>
        <w:t>participating</w:t>
      </w:r>
      <w:r>
        <w:rPr>
          <w:rFonts w:ascii="Times New Roman"/>
          <w:color w:val="000000"/>
          <w:spacing w:val="36"/>
          <w:sz w:val="20"/>
        </w:rPr>
        <w:t xml:space="preserve"> </w:t>
      </w:r>
      <w:r>
        <w:rPr>
          <w:rFonts w:ascii="LCARIW+CMR10" w:hAnsi="LCARIW+CMR10" w:cs="LCARIW+CMR10"/>
          <w:color w:val="000000"/>
          <w:sz w:val="20"/>
        </w:rPr>
        <w:t>households’</w:t>
      </w:r>
      <w:r>
        <w:rPr>
          <w:rFonts w:ascii="Times New Roman"/>
          <w:color w:val="000000"/>
          <w:spacing w:val="37"/>
          <w:sz w:val="20"/>
        </w:rPr>
        <w:t xml:space="preserve"> </w:t>
      </w:r>
      <w:r>
        <w:rPr>
          <w:rFonts w:ascii="LCARIW+CMR10"/>
          <w:color w:val="000000"/>
          <w:spacing w:val="-1"/>
          <w:sz w:val="20"/>
        </w:rPr>
        <w:t>electricity</w:t>
      </w:r>
      <w:r>
        <w:rPr>
          <w:rFonts w:ascii="Times New Roman"/>
          <w:color w:val="000000"/>
          <w:spacing w:val="37"/>
          <w:sz w:val="20"/>
        </w:rPr>
        <w:t xml:space="preserve"> </w:t>
      </w:r>
      <w:r>
        <w:rPr>
          <w:rFonts w:ascii="LCARIW+CMR10"/>
          <w:color w:val="000000"/>
          <w:sz w:val="20"/>
        </w:rPr>
        <w:t>consumption,</w:t>
      </w:r>
      <w:r>
        <w:rPr>
          <w:rFonts w:ascii="Times New Roman"/>
          <w:color w:val="000000"/>
          <w:spacing w:val="42"/>
          <w:sz w:val="20"/>
        </w:rPr>
        <w:t xml:space="preserve"> </w:t>
      </w:r>
      <w:r>
        <w:rPr>
          <w:rFonts w:ascii="LCARIW+CMR10"/>
          <w:color w:val="000000"/>
          <w:spacing w:val="-1"/>
          <w:sz w:val="20"/>
        </w:rPr>
        <w:t>following</w:t>
      </w:r>
      <w:r>
        <w:rPr>
          <w:rFonts w:ascii="Times New Roman"/>
          <w:color w:val="000000"/>
          <w:spacing w:val="37"/>
          <w:sz w:val="20"/>
        </w:rPr>
        <w:t xml:space="preserve"> </w:t>
      </w:r>
      <w:r>
        <w:rPr>
          <w:rFonts w:ascii="LCARIW+CMR10"/>
          <w:color w:val="000000"/>
          <w:sz w:val="20"/>
        </w:rPr>
        <w:t>a</w:t>
      </w:r>
      <w:r>
        <w:rPr>
          <w:rFonts w:ascii="Times New Roman"/>
          <w:color w:val="000000"/>
          <w:spacing w:val="36"/>
          <w:sz w:val="20"/>
        </w:rPr>
        <w:t xml:space="preserve"> </w:t>
      </w:r>
      <w:r>
        <w:rPr>
          <w:rFonts w:ascii="LCARIW+CMR10"/>
          <w:color w:val="000000"/>
          <w:sz w:val="20"/>
        </w:rPr>
        <w:t>time</w:t>
      </w:r>
      <w:r>
        <w:rPr>
          <w:rFonts w:ascii="Times New Roman"/>
          <w:color w:val="000000"/>
          <w:spacing w:val="36"/>
          <w:sz w:val="20"/>
        </w:rPr>
        <w:t xml:space="preserve"> </w:t>
      </w:r>
      <w:r>
        <w:rPr>
          <w:rFonts w:ascii="LCARIW+CMR10"/>
          <w:color w:val="000000"/>
          <w:sz w:val="20"/>
        </w:rPr>
        <w:t>sequence</w:t>
      </w:r>
      <w:r>
        <w:rPr>
          <w:rFonts w:ascii="Times New Roman"/>
          <w:color w:val="000000"/>
          <w:spacing w:val="36"/>
          <w:sz w:val="20"/>
        </w:rPr>
        <w:t xml:space="preserve"> </w:t>
      </w:r>
      <w:r>
        <w:rPr>
          <w:rFonts w:ascii="LCARIW+CMR10"/>
          <w:color w:val="000000"/>
          <w:sz w:val="20"/>
        </w:rPr>
        <w:t>surrounding</w:t>
      </w:r>
      <w:r>
        <w:rPr>
          <w:rFonts w:ascii="Times New Roman"/>
          <w:color w:val="000000"/>
          <w:spacing w:val="36"/>
          <w:sz w:val="20"/>
        </w:rPr>
        <w:t xml:space="preserve"> </w:t>
      </w:r>
      <w:r>
        <w:rPr>
          <w:rFonts w:ascii="LCARIW+CMR10"/>
          <w:color w:val="000000"/>
          <w:sz w:val="20"/>
        </w:rPr>
        <w:t>the</w:t>
      </w:r>
      <w:r>
        <w:rPr>
          <w:rFonts w:ascii="Times New Roman"/>
          <w:color w:val="000000"/>
          <w:spacing w:val="36"/>
          <w:sz w:val="20"/>
        </w:rPr>
        <w:t xml:space="preserve"> </w:t>
      </w:r>
      <w:r>
        <w:rPr>
          <w:rFonts w:ascii="LCARIW+CMR10"/>
          <w:color w:val="000000"/>
          <w:spacing w:val="2"/>
          <w:sz w:val="20"/>
        </w:rPr>
        <w:t>peak</w:t>
      </w:r>
      <w:r w:rsidR="00142BA0">
        <w:rPr>
          <w:rFonts w:ascii="Cambria" w:hAnsi="Cambria"/>
          <w:color w:val="000000"/>
          <w:spacing w:val="2"/>
          <w:sz w:val="20"/>
        </w:rPr>
        <w:t xml:space="preserve"> </w:t>
      </w:r>
      <w:r>
        <w:rPr>
          <w:rFonts w:ascii="LCARIW+CMR10"/>
          <w:color w:val="000000"/>
          <w:sz w:val="20"/>
        </w:rPr>
        <w:t>rate</w:t>
      </w:r>
      <w:r>
        <w:rPr>
          <w:rFonts w:ascii="Times New Roman"/>
          <w:color w:val="000000"/>
          <w:spacing w:val="36"/>
          <w:sz w:val="20"/>
        </w:rPr>
        <w:t xml:space="preserve"> </w:t>
      </w:r>
      <w:r>
        <w:rPr>
          <w:rFonts w:ascii="LCARIW+CMR10"/>
          <w:color w:val="000000"/>
          <w:spacing w:val="2"/>
          <w:sz w:val="20"/>
        </w:rPr>
        <w:t>period,</w:t>
      </w:r>
      <w:r>
        <w:rPr>
          <w:rFonts w:ascii="Times New Roman"/>
          <w:color w:val="000000"/>
          <w:spacing w:val="39"/>
          <w:sz w:val="20"/>
        </w:rPr>
        <w:t xml:space="preserve"> </w:t>
      </w:r>
      <w:r>
        <w:rPr>
          <w:rFonts w:ascii="LCARIW+CMR10"/>
          <w:color w:val="000000"/>
          <w:sz w:val="20"/>
        </w:rPr>
        <w:t>facilitates</w:t>
      </w:r>
      <w:r>
        <w:rPr>
          <w:rFonts w:ascii="Times New Roman"/>
          <w:color w:val="000000"/>
          <w:spacing w:val="36"/>
          <w:sz w:val="20"/>
        </w:rPr>
        <w:t xml:space="preserve"> </w:t>
      </w:r>
      <w:r>
        <w:rPr>
          <w:rFonts w:ascii="LCARIW+CMR10"/>
          <w:color w:val="000000"/>
          <w:sz w:val="20"/>
        </w:rPr>
        <w:t>comprehending</w:t>
      </w:r>
      <w:r>
        <w:rPr>
          <w:rFonts w:ascii="Times New Roman"/>
          <w:color w:val="000000"/>
          <w:spacing w:val="36"/>
          <w:sz w:val="20"/>
        </w:rPr>
        <w:t xml:space="preserve"> </w:t>
      </w:r>
      <w:r>
        <w:rPr>
          <w:rFonts w:ascii="LCARIW+CMR10"/>
          <w:color w:val="000000"/>
          <w:spacing w:val="-3"/>
          <w:sz w:val="20"/>
        </w:rPr>
        <w:t>how</w:t>
      </w:r>
      <w:r>
        <w:rPr>
          <w:rFonts w:ascii="Times New Roman"/>
          <w:color w:val="000000"/>
          <w:spacing w:val="38"/>
          <w:sz w:val="20"/>
        </w:rPr>
        <w:t xml:space="preserve"> </w:t>
      </w:r>
      <w:r>
        <w:rPr>
          <w:rFonts w:ascii="LCARIW+CMR10"/>
          <w:color w:val="000000"/>
          <w:sz w:val="20"/>
        </w:rPr>
        <w:t>they</w:t>
      </w:r>
      <w:r>
        <w:rPr>
          <w:rFonts w:ascii="Times New Roman"/>
          <w:color w:val="000000"/>
          <w:spacing w:val="36"/>
          <w:sz w:val="20"/>
        </w:rPr>
        <w:t xml:space="preserve"> </w:t>
      </w:r>
      <w:r>
        <w:rPr>
          <w:rFonts w:ascii="LCARIW+CMR10"/>
          <w:color w:val="000000"/>
          <w:sz w:val="20"/>
        </w:rPr>
        <w:t>adapted</w:t>
      </w:r>
      <w:r>
        <w:rPr>
          <w:rFonts w:ascii="Times New Roman"/>
          <w:color w:val="000000"/>
          <w:spacing w:val="36"/>
          <w:sz w:val="20"/>
        </w:rPr>
        <w:t xml:space="preserve"> </w:t>
      </w:r>
      <w:r>
        <w:rPr>
          <w:rFonts w:ascii="LCARIW+CMR10"/>
          <w:color w:val="000000"/>
          <w:sz w:val="20"/>
        </w:rPr>
        <w:t>to</w:t>
      </w:r>
      <w:r>
        <w:rPr>
          <w:rFonts w:ascii="Times New Roman"/>
          <w:color w:val="000000"/>
          <w:spacing w:val="35"/>
          <w:sz w:val="20"/>
        </w:rPr>
        <w:t xml:space="preserve"> </w:t>
      </w:r>
      <w:r>
        <w:rPr>
          <w:rFonts w:ascii="LCARIW+CMR10"/>
          <w:color w:val="000000"/>
          <w:sz w:val="20"/>
        </w:rPr>
        <w:t>the</w:t>
      </w:r>
      <w:r>
        <w:rPr>
          <w:rFonts w:ascii="Times New Roman"/>
          <w:color w:val="000000"/>
          <w:spacing w:val="36"/>
          <w:sz w:val="20"/>
        </w:rPr>
        <w:t xml:space="preserve"> </w:t>
      </w:r>
      <w:r>
        <w:rPr>
          <w:rFonts w:ascii="LCARIW+CMR10"/>
          <w:color w:val="000000"/>
          <w:spacing w:val="-2"/>
          <w:sz w:val="20"/>
        </w:rPr>
        <w:t>deployment</w:t>
      </w:r>
      <w:r>
        <w:rPr>
          <w:rFonts w:ascii="Times New Roman"/>
          <w:color w:val="000000"/>
          <w:spacing w:val="37"/>
          <w:sz w:val="20"/>
        </w:rPr>
        <w:t xml:space="preserve"> </w:t>
      </w:r>
      <w:r>
        <w:rPr>
          <w:rFonts w:ascii="LCARIW+CMR10"/>
          <w:color w:val="000000"/>
          <w:sz w:val="20"/>
        </w:rPr>
        <w:t>of</w:t>
      </w:r>
      <w:r>
        <w:rPr>
          <w:rFonts w:ascii="Times New Roman"/>
          <w:color w:val="000000"/>
          <w:spacing w:val="36"/>
          <w:sz w:val="20"/>
        </w:rPr>
        <w:t xml:space="preserve"> </w:t>
      </w:r>
      <w:r>
        <w:rPr>
          <w:rFonts w:ascii="LCARIW+CMR10"/>
          <w:color w:val="000000"/>
          <w:sz w:val="20"/>
        </w:rPr>
        <w:t>TOU</w:t>
      </w:r>
      <w:r>
        <w:rPr>
          <w:rFonts w:ascii="Times New Roman"/>
          <w:color w:val="000000"/>
          <w:spacing w:val="36"/>
          <w:sz w:val="20"/>
        </w:rPr>
        <w:t xml:space="preserve"> </w:t>
      </w:r>
      <w:r>
        <w:rPr>
          <w:rFonts w:ascii="LCARIW+CMR10"/>
          <w:color w:val="000000"/>
          <w:spacing w:val="-1"/>
          <w:sz w:val="20"/>
        </w:rPr>
        <w:t>electricity</w:t>
      </w:r>
      <w:r>
        <w:rPr>
          <w:rFonts w:ascii="Times New Roman"/>
          <w:color w:val="000000"/>
          <w:spacing w:val="36"/>
          <w:sz w:val="20"/>
        </w:rPr>
        <w:t xml:space="preserve"> </w:t>
      </w:r>
      <w:r>
        <w:rPr>
          <w:rFonts w:ascii="LCARIW+CMR10"/>
          <w:color w:val="000000"/>
          <w:sz w:val="20"/>
        </w:rPr>
        <w:t>pricing</w:t>
      </w:r>
      <w:r>
        <w:rPr>
          <w:rFonts w:ascii="Times New Roman"/>
          <w:color w:val="000000"/>
          <w:spacing w:val="36"/>
          <w:sz w:val="20"/>
        </w:rPr>
        <w:t xml:space="preserve"> </w:t>
      </w:r>
      <w:r>
        <w:rPr>
          <w:rFonts w:ascii="LCARIW+CMR10"/>
          <w:color w:val="000000"/>
          <w:sz w:val="20"/>
        </w:rPr>
        <w:t>more</w:t>
      </w:r>
      <w:r w:rsidR="00142BA0">
        <w:rPr>
          <w:rFonts w:ascii="Times New Roman" w:hint="eastAsia"/>
          <w:color w:val="000000"/>
          <w:sz w:val="20"/>
        </w:rPr>
        <w:t xml:space="preserve"> </w:t>
      </w:r>
      <w:r>
        <w:rPr>
          <w:rFonts w:ascii="LCARIW+CMR10"/>
          <w:color w:val="000000"/>
          <w:spacing w:val="-2"/>
          <w:sz w:val="20"/>
        </w:rPr>
        <w:t>completely.</w:t>
      </w:r>
      <w:r>
        <w:rPr>
          <w:rFonts w:ascii="Times New Roman"/>
          <w:color w:val="000000"/>
          <w:spacing w:val="60"/>
          <w:sz w:val="20"/>
        </w:rPr>
        <w:t xml:space="preserve"> </w:t>
      </w:r>
      <w:r>
        <w:rPr>
          <w:rFonts w:ascii="LCARIW+CMR10"/>
          <w:color w:val="000000"/>
          <w:spacing w:val="-3"/>
          <w:sz w:val="20"/>
        </w:rPr>
        <w:t>Intuitively,</w:t>
      </w:r>
      <w:r>
        <w:rPr>
          <w:rFonts w:ascii="Times New Roman"/>
          <w:color w:val="000000"/>
          <w:spacing w:val="27"/>
          <w:sz w:val="20"/>
        </w:rPr>
        <w:t xml:space="preserve"> </w:t>
      </w:r>
      <w:r>
        <w:rPr>
          <w:rFonts w:ascii="LCARIW+CMR10"/>
          <w:color w:val="000000"/>
          <w:spacing w:val="-1"/>
          <w:sz w:val="20"/>
        </w:rPr>
        <w:t>residential</w:t>
      </w:r>
      <w:r>
        <w:rPr>
          <w:rFonts w:ascii="Times New Roman"/>
          <w:color w:val="000000"/>
          <w:spacing w:val="24"/>
          <w:sz w:val="20"/>
        </w:rPr>
        <w:t xml:space="preserve"> </w:t>
      </w:r>
      <w:r>
        <w:rPr>
          <w:rFonts w:ascii="LCARIW+CMR10"/>
          <w:color w:val="000000"/>
          <w:sz w:val="20"/>
        </w:rPr>
        <w:t>consumers</w:t>
      </w:r>
      <w:r>
        <w:rPr>
          <w:rFonts w:ascii="Times New Roman"/>
          <w:color w:val="000000"/>
          <w:spacing w:val="23"/>
          <w:sz w:val="20"/>
        </w:rPr>
        <w:t xml:space="preserve"> </w:t>
      </w:r>
      <w:r>
        <w:rPr>
          <w:rFonts w:ascii="LCARIW+CMR10"/>
          <w:color w:val="000000"/>
          <w:sz w:val="20"/>
        </w:rPr>
        <w:t>can</w:t>
      </w:r>
      <w:r>
        <w:rPr>
          <w:rFonts w:ascii="Times New Roman"/>
          <w:color w:val="000000"/>
          <w:spacing w:val="23"/>
          <w:sz w:val="20"/>
        </w:rPr>
        <w:t xml:space="preserve"> </w:t>
      </w:r>
      <w:r>
        <w:rPr>
          <w:rFonts w:ascii="LCARIW+CMR10"/>
          <w:color w:val="000000"/>
          <w:spacing w:val="1"/>
          <w:sz w:val="20"/>
        </w:rPr>
        <w:t>respond</w:t>
      </w:r>
      <w:r>
        <w:rPr>
          <w:rFonts w:ascii="Times New Roman"/>
          <w:color w:val="000000"/>
          <w:spacing w:val="22"/>
          <w:sz w:val="20"/>
        </w:rPr>
        <w:t xml:space="preserve"> </w:t>
      </w:r>
      <w:r>
        <w:rPr>
          <w:rFonts w:ascii="LCARIW+CMR10"/>
          <w:color w:val="000000"/>
          <w:sz w:val="20"/>
        </w:rPr>
        <w:t>to</w:t>
      </w:r>
      <w:r>
        <w:rPr>
          <w:rFonts w:ascii="Times New Roman"/>
          <w:color w:val="000000"/>
          <w:spacing w:val="23"/>
          <w:sz w:val="20"/>
        </w:rPr>
        <w:t xml:space="preserve"> </w:t>
      </w:r>
      <w:r>
        <w:rPr>
          <w:rFonts w:ascii="LCARIW+CMR10"/>
          <w:color w:val="000000"/>
          <w:sz w:val="20"/>
        </w:rPr>
        <w:t>a</w:t>
      </w:r>
      <w:r>
        <w:rPr>
          <w:rFonts w:ascii="Times New Roman"/>
          <w:color w:val="000000"/>
          <w:spacing w:val="22"/>
          <w:sz w:val="20"/>
        </w:rPr>
        <w:t xml:space="preserve"> </w:t>
      </w:r>
      <w:r>
        <w:rPr>
          <w:rFonts w:ascii="LCARIW+CMR10"/>
          <w:color w:val="000000"/>
          <w:spacing w:val="2"/>
          <w:sz w:val="20"/>
        </w:rPr>
        <w:t>peak</w:t>
      </w:r>
      <w:r>
        <w:rPr>
          <w:rFonts w:ascii="Times New Roman"/>
          <w:color w:val="000000"/>
          <w:spacing w:val="21"/>
          <w:sz w:val="20"/>
        </w:rPr>
        <w:t xml:space="preserve"> </w:t>
      </w:r>
      <w:r>
        <w:rPr>
          <w:rFonts w:ascii="LCARIW+CMR10"/>
          <w:color w:val="000000"/>
          <w:sz w:val="20"/>
        </w:rPr>
        <w:t>TOU</w:t>
      </w:r>
      <w:r>
        <w:rPr>
          <w:rFonts w:ascii="Times New Roman"/>
          <w:color w:val="000000"/>
          <w:spacing w:val="23"/>
          <w:sz w:val="20"/>
        </w:rPr>
        <w:t xml:space="preserve"> </w:t>
      </w:r>
      <w:r>
        <w:rPr>
          <w:rFonts w:ascii="LCARIW+CMR10"/>
          <w:color w:val="000000"/>
          <w:sz w:val="20"/>
        </w:rPr>
        <w:t>price</w:t>
      </w:r>
      <w:r>
        <w:rPr>
          <w:rFonts w:ascii="Times New Roman"/>
          <w:color w:val="000000"/>
          <w:spacing w:val="23"/>
          <w:sz w:val="20"/>
        </w:rPr>
        <w:t xml:space="preserve"> </w:t>
      </w:r>
      <w:r>
        <w:rPr>
          <w:rFonts w:ascii="LCARIW+CMR10"/>
          <w:color w:val="000000"/>
          <w:spacing w:val="-6"/>
          <w:sz w:val="20"/>
        </w:rPr>
        <w:t>by</w:t>
      </w:r>
      <w:r>
        <w:rPr>
          <w:rFonts w:ascii="Times New Roman"/>
          <w:color w:val="000000"/>
          <w:spacing w:val="28"/>
          <w:sz w:val="20"/>
        </w:rPr>
        <w:t xml:space="preserve"> </w:t>
      </w:r>
      <w:r>
        <w:rPr>
          <w:rFonts w:ascii="LCARIW+CMR10"/>
          <w:color w:val="000000"/>
          <w:sz w:val="20"/>
        </w:rPr>
        <w:t>conserving</w:t>
      </w:r>
      <w:r>
        <w:rPr>
          <w:rFonts w:ascii="Times New Roman"/>
          <w:color w:val="000000"/>
          <w:spacing w:val="23"/>
          <w:sz w:val="20"/>
        </w:rPr>
        <w:t xml:space="preserve"> </w:t>
      </w:r>
      <w:r>
        <w:rPr>
          <w:rFonts w:ascii="LCARIW+CMR10"/>
          <w:color w:val="000000"/>
          <w:sz w:val="20"/>
        </w:rPr>
        <w:t>their</w:t>
      </w:r>
      <w:r>
        <w:rPr>
          <w:rFonts w:ascii="Times New Roman"/>
          <w:color w:val="000000"/>
          <w:spacing w:val="23"/>
          <w:sz w:val="20"/>
        </w:rPr>
        <w:t xml:space="preserve"> </w:t>
      </w:r>
      <w:r>
        <w:rPr>
          <w:rFonts w:ascii="LCARIW+CMR10"/>
          <w:color w:val="000000"/>
          <w:spacing w:val="-1"/>
          <w:sz w:val="20"/>
        </w:rPr>
        <w:t>electricity</w:t>
      </w:r>
      <w:r w:rsidR="00142BA0">
        <w:rPr>
          <w:rFonts w:ascii="Times New Roman" w:hint="eastAsia"/>
          <w:color w:val="000000"/>
          <w:sz w:val="20"/>
        </w:rPr>
        <w:t xml:space="preserve"> </w:t>
      </w:r>
      <w:r>
        <w:rPr>
          <w:rFonts w:ascii="LCARIW+CMR10"/>
          <w:color w:val="000000"/>
          <w:sz w:val="20"/>
        </w:rPr>
        <w:t>consumption</w:t>
      </w:r>
      <w:r>
        <w:rPr>
          <w:rFonts w:ascii="Times New Roman"/>
          <w:color w:val="000000"/>
          <w:spacing w:val="24"/>
          <w:sz w:val="20"/>
        </w:rPr>
        <w:t xml:space="preserve"> </w:t>
      </w:r>
      <w:r>
        <w:rPr>
          <w:rFonts w:ascii="LCARIW+CMR10"/>
          <w:color w:val="000000"/>
          <w:sz w:val="20"/>
        </w:rPr>
        <w:t>during</w:t>
      </w:r>
      <w:r>
        <w:rPr>
          <w:rFonts w:ascii="Times New Roman"/>
          <w:color w:val="000000"/>
          <w:spacing w:val="23"/>
          <w:sz w:val="20"/>
        </w:rPr>
        <w:t xml:space="preserve"> </w:t>
      </w:r>
      <w:r>
        <w:rPr>
          <w:rFonts w:ascii="LCARIW+CMR10"/>
          <w:color w:val="000000"/>
          <w:spacing w:val="1"/>
          <w:sz w:val="20"/>
        </w:rPr>
        <w:t>peaks,</w:t>
      </w:r>
      <w:r>
        <w:rPr>
          <w:rFonts w:ascii="Times New Roman"/>
          <w:color w:val="000000"/>
          <w:spacing w:val="24"/>
          <w:sz w:val="20"/>
        </w:rPr>
        <w:t xml:space="preserve"> </w:t>
      </w:r>
      <w:r>
        <w:rPr>
          <w:rFonts w:ascii="LCARIW+CMR10"/>
          <w:color w:val="000000"/>
          <w:sz w:val="20"/>
        </w:rPr>
        <w:t>leading</w:t>
      </w:r>
      <w:r>
        <w:rPr>
          <w:rFonts w:ascii="Times New Roman"/>
          <w:color w:val="000000"/>
          <w:spacing w:val="23"/>
          <w:sz w:val="20"/>
        </w:rPr>
        <w:t xml:space="preserve"> </w:t>
      </w:r>
      <w:r>
        <w:rPr>
          <w:rFonts w:ascii="LCARIW+CMR10"/>
          <w:color w:val="000000"/>
          <w:sz w:val="20"/>
        </w:rPr>
        <w:t>to</w:t>
      </w:r>
      <w:r>
        <w:rPr>
          <w:rFonts w:ascii="Times New Roman"/>
          <w:color w:val="000000"/>
          <w:spacing w:val="23"/>
          <w:sz w:val="20"/>
        </w:rPr>
        <w:t xml:space="preserve"> </w:t>
      </w:r>
      <w:r>
        <w:rPr>
          <w:rFonts w:ascii="LCARIW+CMR10"/>
          <w:color w:val="000000"/>
          <w:sz w:val="20"/>
        </w:rPr>
        <w:t>an</w:t>
      </w:r>
      <w:r>
        <w:rPr>
          <w:rFonts w:ascii="Times New Roman"/>
          <w:color w:val="000000"/>
          <w:spacing w:val="24"/>
          <w:sz w:val="20"/>
        </w:rPr>
        <w:t xml:space="preserve"> </w:t>
      </w:r>
      <w:r>
        <w:rPr>
          <w:rFonts w:ascii="LCARIW+CMR10"/>
          <w:color w:val="000000"/>
          <w:spacing w:val="-2"/>
          <w:sz w:val="20"/>
        </w:rPr>
        <w:t>overall</w:t>
      </w:r>
      <w:r>
        <w:rPr>
          <w:rFonts w:ascii="Times New Roman"/>
          <w:color w:val="000000"/>
          <w:spacing w:val="26"/>
          <w:sz w:val="20"/>
        </w:rPr>
        <w:t xml:space="preserve"> </w:t>
      </w:r>
      <w:r>
        <w:rPr>
          <w:rFonts w:ascii="LCARIW+CMR10"/>
          <w:color w:val="000000"/>
          <w:sz w:val="20"/>
        </w:rPr>
        <w:t>reduction</w:t>
      </w:r>
      <w:r>
        <w:rPr>
          <w:rFonts w:ascii="Times New Roman"/>
          <w:color w:val="000000"/>
          <w:spacing w:val="23"/>
          <w:sz w:val="20"/>
        </w:rPr>
        <w:t xml:space="preserve"> </w:t>
      </w:r>
      <w:r>
        <w:rPr>
          <w:rFonts w:ascii="LCARIW+CMR10"/>
          <w:color w:val="000000"/>
          <w:sz w:val="20"/>
        </w:rPr>
        <w:t>in</w:t>
      </w:r>
      <w:r>
        <w:rPr>
          <w:rFonts w:ascii="Times New Roman"/>
          <w:color w:val="000000"/>
          <w:spacing w:val="23"/>
          <w:sz w:val="20"/>
        </w:rPr>
        <w:t xml:space="preserve"> </w:t>
      </w:r>
      <w:r>
        <w:rPr>
          <w:rFonts w:ascii="LCARIW+CMR10"/>
          <w:color w:val="000000"/>
          <w:sz w:val="20"/>
        </w:rPr>
        <w:t>their</w:t>
      </w:r>
      <w:r>
        <w:rPr>
          <w:rFonts w:ascii="Times New Roman"/>
          <w:color w:val="000000"/>
          <w:spacing w:val="24"/>
          <w:sz w:val="20"/>
        </w:rPr>
        <w:t xml:space="preserve"> </w:t>
      </w:r>
      <w:r>
        <w:rPr>
          <w:rFonts w:ascii="LCARIW+CMR10"/>
          <w:color w:val="000000"/>
          <w:sz w:val="20"/>
        </w:rPr>
        <w:t>demand</w:t>
      </w:r>
      <w:r>
        <w:rPr>
          <w:rFonts w:ascii="Times New Roman"/>
          <w:color w:val="000000"/>
          <w:spacing w:val="24"/>
          <w:sz w:val="20"/>
        </w:rPr>
        <w:t xml:space="preserve"> </w:t>
      </w:r>
      <w:r>
        <w:rPr>
          <w:rFonts w:ascii="LCARIW+CMR10"/>
          <w:color w:val="000000"/>
          <w:sz w:val="20"/>
        </w:rPr>
        <w:t>for</w:t>
      </w:r>
      <w:r>
        <w:rPr>
          <w:rFonts w:ascii="Times New Roman"/>
          <w:color w:val="000000"/>
          <w:spacing w:val="24"/>
          <w:sz w:val="20"/>
        </w:rPr>
        <w:t xml:space="preserve"> </w:t>
      </w:r>
      <w:r>
        <w:rPr>
          <w:rFonts w:ascii="LCARIW+CMR10"/>
          <w:color w:val="000000"/>
          <w:spacing w:val="-2"/>
          <w:sz w:val="20"/>
        </w:rPr>
        <w:t>electricity.</w:t>
      </w:r>
      <w:r>
        <w:rPr>
          <w:rFonts w:ascii="Times New Roman"/>
          <w:color w:val="000000"/>
          <w:spacing w:val="62"/>
          <w:sz w:val="20"/>
        </w:rPr>
        <w:t xml:space="preserve"> </w:t>
      </w:r>
      <w:r>
        <w:rPr>
          <w:rFonts w:ascii="LCARIW+CMR10"/>
          <w:color w:val="000000"/>
          <w:sz w:val="20"/>
        </w:rPr>
        <w:t>Instead</w:t>
      </w:r>
      <w:r>
        <w:rPr>
          <w:rFonts w:ascii="Times New Roman"/>
          <w:color w:val="000000"/>
          <w:spacing w:val="23"/>
          <w:sz w:val="20"/>
        </w:rPr>
        <w:t xml:space="preserve"> </w:t>
      </w:r>
      <w:r>
        <w:rPr>
          <w:rFonts w:ascii="LCARIW+CMR10"/>
          <w:color w:val="000000"/>
          <w:sz w:val="20"/>
        </w:rPr>
        <w:t>of</w:t>
      </w:r>
      <w:r>
        <w:rPr>
          <w:rFonts w:ascii="Times New Roman"/>
          <w:color w:val="000000"/>
          <w:spacing w:val="24"/>
          <w:sz w:val="20"/>
        </w:rPr>
        <w:t xml:space="preserve"> </w:t>
      </w:r>
      <w:r>
        <w:rPr>
          <w:rFonts w:ascii="LCARIW+CMR10"/>
          <w:color w:val="000000"/>
          <w:sz w:val="20"/>
        </w:rPr>
        <w:t>reducing</w:t>
      </w:r>
      <w:r w:rsidR="00142BA0">
        <w:rPr>
          <w:rFonts w:ascii="Times New Roman" w:hint="eastAsia"/>
          <w:color w:val="000000"/>
          <w:sz w:val="20"/>
        </w:rPr>
        <w:t xml:space="preserve"> </w:t>
      </w:r>
      <w:r>
        <w:rPr>
          <w:rFonts w:ascii="LCARIW+CMR10"/>
          <w:color w:val="000000"/>
          <w:sz w:val="20"/>
        </w:rPr>
        <w:t>their</w:t>
      </w:r>
      <w:r>
        <w:rPr>
          <w:rFonts w:ascii="Times New Roman"/>
          <w:color w:val="000000"/>
          <w:spacing w:val="34"/>
          <w:sz w:val="20"/>
        </w:rPr>
        <w:t xml:space="preserve"> </w:t>
      </w:r>
      <w:r>
        <w:rPr>
          <w:rFonts w:ascii="LCARIW+CMR10"/>
          <w:color w:val="000000"/>
          <w:spacing w:val="-1"/>
          <w:sz w:val="20"/>
        </w:rPr>
        <w:t>electricity</w:t>
      </w:r>
      <w:r>
        <w:rPr>
          <w:rFonts w:ascii="Times New Roman"/>
          <w:color w:val="000000"/>
          <w:spacing w:val="34"/>
          <w:sz w:val="20"/>
        </w:rPr>
        <w:t xml:space="preserve"> </w:t>
      </w:r>
      <w:r>
        <w:rPr>
          <w:rFonts w:ascii="LCARIW+CMR10"/>
          <w:color w:val="000000"/>
          <w:sz w:val="20"/>
        </w:rPr>
        <w:t>consumption,</w:t>
      </w:r>
      <w:r>
        <w:rPr>
          <w:rFonts w:ascii="Times New Roman"/>
          <w:color w:val="000000"/>
          <w:spacing w:val="38"/>
          <w:sz w:val="20"/>
        </w:rPr>
        <w:t xml:space="preserve"> </w:t>
      </w:r>
      <w:r>
        <w:rPr>
          <w:rFonts w:ascii="LCARIW+CMR10"/>
          <w:color w:val="000000"/>
          <w:sz w:val="20"/>
        </w:rPr>
        <w:t>they</w:t>
      </w:r>
      <w:r>
        <w:rPr>
          <w:rFonts w:ascii="Times New Roman"/>
          <w:color w:val="000000"/>
          <w:spacing w:val="34"/>
          <w:sz w:val="20"/>
        </w:rPr>
        <w:t xml:space="preserve"> </w:t>
      </w:r>
      <w:r>
        <w:rPr>
          <w:rFonts w:ascii="LCARIW+CMR10"/>
          <w:color w:val="000000"/>
          <w:sz w:val="20"/>
        </w:rPr>
        <w:t>can</w:t>
      </w:r>
      <w:r>
        <w:rPr>
          <w:rFonts w:ascii="Times New Roman"/>
          <w:color w:val="000000"/>
          <w:spacing w:val="34"/>
          <w:sz w:val="20"/>
        </w:rPr>
        <w:t xml:space="preserve"> </w:t>
      </w:r>
      <w:r>
        <w:rPr>
          <w:rFonts w:ascii="LCARIW+CMR10"/>
          <w:color w:val="000000"/>
          <w:sz w:val="20"/>
        </w:rPr>
        <w:t>shift</w:t>
      </w:r>
      <w:r>
        <w:rPr>
          <w:rFonts w:ascii="Times New Roman"/>
          <w:color w:val="000000"/>
          <w:spacing w:val="34"/>
          <w:sz w:val="20"/>
        </w:rPr>
        <w:t xml:space="preserve"> </w:t>
      </w:r>
      <w:r>
        <w:rPr>
          <w:rFonts w:ascii="LCARIW+CMR10"/>
          <w:color w:val="000000"/>
          <w:sz w:val="20"/>
        </w:rPr>
        <w:t>it</w:t>
      </w:r>
      <w:r>
        <w:rPr>
          <w:rFonts w:ascii="Times New Roman"/>
          <w:color w:val="000000"/>
          <w:spacing w:val="34"/>
          <w:sz w:val="20"/>
        </w:rPr>
        <w:t xml:space="preserve"> </w:t>
      </w:r>
      <w:r>
        <w:rPr>
          <w:rFonts w:ascii="LCARIW+CMR10"/>
          <w:color w:val="000000"/>
          <w:sz w:val="20"/>
        </w:rPr>
        <w:t>to</w:t>
      </w:r>
      <w:r>
        <w:rPr>
          <w:rFonts w:ascii="Times New Roman"/>
          <w:color w:val="000000"/>
          <w:spacing w:val="34"/>
          <w:sz w:val="20"/>
        </w:rPr>
        <w:t xml:space="preserve"> </w:t>
      </w:r>
      <w:r>
        <w:rPr>
          <w:rFonts w:ascii="LCARIW+CMR10"/>
          <w:color w:val="000000"/>
          <w:sz w:val="20"/>
        </w:rPr>
        <w:t>o</w:t>
      </w:r>
      <w:r>
        <w:rPr>
          <w:rFonts w:ascii="LSPPBV+CMR10" w:hAnsi="LSPPBV+CMR10" w:cs="LSPPBV+CMR10"/>
          <w:color w:val="000000"/>
          <w:sz w:val="20"/>
        </w:rPr>
        <w:t>ﬀ</w:t>
      </w:r>
      <w:r>
        <w:rPr>
          <w:rFonts w:ascii="LCARIW+CMR10"/>
          <w:color w:val="000000"/>
          <w:spacing w:val="1"/>
          <w:sz w:val="20"/>
        </w:rPr>
        <w:t>-peak</w:t>
      </w:r>
      <w:r>
        <w:rPr>
          <w:rFonts w:ascii="Times New Roman"/>
          <w:color w:val="000000"/>
          <w:spacing w:val="32"/>
          <w:sz w:val="20"/>
        </w:rPr>
        <w:t xml:space="preserve"> </w:t>
      </w:r>
      <w:r>
        <w:rPr>
          <w:rFonts w:ascii="LCARIW+CMR10"/>
          <w:color w:val="000000"/>
          <w:sz w:val="20"/>
        </w:rPr>
        <w:t>hours</w:t>
      </w:r>
      <w:r>
        <w:rPr>
          <w:rFonts w:ascii="Times New Roman"/>
          <w:color w:val="000000"/>
          <w:spacing w:val="34"/>
          <w:sz w:val="20"/>
        </w:rPr>
        <w:t xml:space="preserve"> </w:t>
      </w:r>
      <w:r>
        <w:rPr>
          <w:rFonts w:ascii="LCARIW+CMR10"/>
          <w:color w:val="000000"/>
          <w:sz w:val="20"/>
        </w:rPr>
        <w:t>so</w:t>
      </w:r>
      <w:r>
        <w:rPr>
          <w:rFonts w:ascii="Times New Roman"/>
          <w:color w:val="000000"/>
          <w:spacing w:val="34"/>
          <w:sz w:val="20"/>
        </w:rPr>
        <w:t xml:space="preserve"> </w:t>
      </w:r>
      <w:r>
        <w:rPr>
          <w:rFonts w:ascii="LCARIW+CMR10"/>
          <w:color w:val="000000"/>
          <w:sz w:val="20"/>
        </w:rPr>
        <w:t>as</w:t>
      </w:r>
      <w:r>
        <w:rPr>
          <w:rFonts w:ascii="Times New Roman"/>
          <w:color w:val="000000"/>
          <w:spacing w:val="34"/>
          <w:sz w:val="20"/>
        </w:rPr>
        <w:t xml:space="preserve"> </w:t>
      </w:r>
      <w:r>
        <w:rPr>
          <w:rFonts w:ascii="LCARIW+CMR10"/>
          <w:color w:val="000000"/>
          <w:sz w:val="20"/>
        </w:rPr>
        <w:t>not</w:t>
      </w:r>
      <w:r>
        <w:rPr>
          <w:rFonts w:ascii="Times New Roman"/>
          <w:color w:val="000000"/>
          <w:spacing w:val="34"/>
          <w:sz w:val="20"/>
        </w:rPr>
        <w:t xml:space="preserve"> </w:t>
      </w:r>
      <w:r>
        <w:rPr>
          <w:rFonts w:ascii="LCARIW+CMR10"/>
          <w:color w:val="000000"/>
          <w:sz w:val="20"/>
        </w:rPr>
        <w:t>to</w:t>
      </w:r>
      <w:r>
        <w:rPr>
          <w:rFonts w:ascii="Times New Roman"/>
          <w:color w:val="000000"/>
          <w:spacing w:val="34"/>
          <w:sz w:val="20"/>
        </w:rPr>
        <w:t xml:space="preserve"> </w:t>
      </w:r>
      <w:r>
        <w:rPr>
          <w:rFonts w:ascii="LCARIW+CMR10"/>
          <w:color w:val="000000"/>
          <w:spacing w:val="5"/>
          <w:sz w:val="20"/>
        </w:rPr>
        <w:t>be</w:t>
      </w:r>
      <w:r>
        <w:rPr>
          <w:rFonts w:ascii="Times New Roman"/>
          <w:color w:val="000000"/>
          <w:spacing w:val="28"/>
          <w:sz w:val="20"/>
        </w:rPr>
        <w:t xml:space="preserve"> </w:t>
      </w:r>
      <w:r>
        <w:rPr>
          <w:rFonts w:ascii="LCARIW+CMR10"/>
          <w:color w:val="000000"/>
          <w:spacing w:val="2"/>
          <w:sz w:val="20"/>
        </w:rPr>
        <w:t>subject</w:t>
      </w:r>
      <w:r>
        <w:rPr>
          <w:rFonts w:ascii="Times New Roman"/>
          <w:color w:val="000000"/>
          <w:spacing w:val="32"/>
          <w:sz w:val="20"/>
        </w:rPr>
        <w:t xml:space="preserve"> </w:t>
      </w:r>
      <w:r>
        <w:rPr>
          <w:rFonts w:ascii="LCARIW+CMR10"/>
          <w:color w:val="000000"/>
          <w:sz w:val="20"/>
        </w:rPr>
        <w:t>to</w:t>
      </w:r>
      <w:r>
        <w:rPr>
          <w:rFonts w:ascii="Times New Roman"/>
          <w:color w:val="000000"/>
          <w:spacing w:val="34"/>
          <w:sz w:val="20"/>
        </w:rPr>
        <w:t xml:space="preserve"> </w:t>
      </w:r>
      <w:r>
        <w:rPr>
          <w:rFonts w:ascii="LCARIW+CMR10"/>
          <w:color w:val="000000"/>
          <w:sz w:val="20"/>
        </w:rPr>
        <w:t>the</w:t>
      </w:r>
      <w:r>
        <w:rPr>
          <w:rFonts w:ascii="Times New Roman"/>
          <w:color w:val="000000"/>
          <w:spacing w:val="34"/>
          <w:sz w:val="20"/>
        </w:rPr>
        <w:t xml:space="preserve"> </w:t>
      </w:r>
      <w:r>
        <w:rPr>
          <w:rFonts w:ascii="LCARIW+CMR10"/>
          <w:color w:val="000000"/>
          <w:spacing w:val="2"/>
          <w:sz w:val="20"/>
        </w:rPr>
        <w:t>peak</w:t>
      </w:r>
      <w:r>
        <w:rPr>
          <w:rFonts w:ascii="Times New Roman"/>
          <w:color w:val="000000"/>
          <w:spacing w:val="32"/>
          <w:sz w:val="20"/>
        </w:rPr>
        <w:t xml:space="preserve"> </w:t>
      </w:r>
      <w:r>
        <w:rPr>
          <w:rFonts w:ascii="LCARIW+CMR10"/>
          <w:color w:val="000000"/>
          <w:sz w:val="20"/>
        </w:rPr>
        <w:t>rate</w:t>
      </w:r>
      <w:r>
        <w:rPr>
          <w:rFonts w:ascii="Times New Roman"/>
          <w:color w:val="000000"/>
          <w:spacing w:val="34"/>
          <w:sz w:val="20"/>
        </w:rPr>
        <w:t xml:space="preserve"> </w:t>
      </w:r>
      <w:r>
        <w:rPr>
          <w:rFonts w:ascii="LCARIW+CMR10"/>
          <w:color w:val="000000"/>
          <w:sz w:val="20"/>
        </w:rPr>
        <w:t>as</w:t>
      </w:r>
      <w:r w:rsidR="00142BA0">
        <w:rPr>
          <w:rFonts w:ascii="Times New Roman" w:hint="eastAsia"/>
          <w:color w:val="000000"/>
          <w:sz w:val="20"/>
        </w:rPr>
        <w:t xml:space="preserve"> </w:t>
      </w:r>
      <w:r>
        <w:rPr>
          <w:rFonts w:ascii="LCARIW+CMR10"/>
          <w:color w:val="000000"/>
          <w:spacing w:val="-4"/>
          <w:sz w:val="20"/>
        </w:rPr>
        <w:t>much</w:t>
      </w:r>
      <w:r>
        <w:rPr>
          <w:rFonts w:ascii="Times New Roman"/>
          <w:color w:val="000000"/>
          <w:spacing w:val="35"/>
          <w:sz w:val="20"/>
        </w:rPr>
        <w:t xml:space="preserve"> </w:t>
      </w:r>
      <w:r>
        <w:rPr>
          <w:rFonts w:ascii="LCARIW+CMR10"/>
          <w:color w:val="000000"/>
          <w:sz w:val="20"/>
        </w:rPr>
        <w:t>as</w:t>
      </w:r>
      <w:r>
        <w:rPr>
          <w:rFonts w:ascii="Times New Roman"/>
          <w:color w:val="000000"/>
          <w:spacing w:val="31"/>
          <w:sz w:val="20"/>
        </w:rPr>
        <w:t xml:space="preserve"> </w:t>
      </w:r>
      <w:r>
        <w:rPr>
          <w:rFonts w:ascii="LCARIW+CMR10"/>
          <w:color w:val="000000"/>
          <w:sz w:val="20"/>
        </w:rPr>
        <w:t>possible.</w:t>
      </w:r>
      <w:r>
        <w:rPr>
          <w:rFonts w:ascii="Times New Roman"/>
          <w:color w:val="000000"/>
          <w:spacing w:val="82"/>
          <w:sz w:val="20"/>
        </w:rPr>
        <w:t xml:space="preserve"> </w:t>
      </w:r>
      <w:r>
        <w:rPr>
          <w:rFonts w:ascii="LCARIW+CMR10"/>
          <w:color w:val="000000"/>
          <w:sz w:val="20"/>
        </w:rPr>
        <w:t>In</w:t>
      </w:r>
      <w:r>
        <w:rPr>
          <w:rFonts w:ascii="Times New Roman"/>
          <w:color w:val="000000"/>
          <w:spacing w:val="31"/>
          <w:sz w:val="20"/>
        </w:rPr>
        <w:t xml:space="preserve"> </w:t>
      </w:r>
      <w:r>
        <w:rPr>
          <w:rFonts w:ascii="LCARIW+CMR10"/>
          <w:color w:val="000000"/>
          <w:sz w:val="20"/>
        </w:rPr>
        <w:t>this</w:t>
      </w:r>
      <w:r>
        <w:rPr>
          <w:rFonts w:ascii="Times New Roman"/>
          <w:color w:val="000000"/>
          <w:spacing w:val="31"/>
          <w:sz w:val="20"/>
        </w:rPr>
        <w:t xml:space="preserve"> </w:t>
      </w:r>
      <w:r>
        <w:rPr>
          <w:rFonts w:ascii="LCARIW+CMR10"/>
          <w:color w:val="000000"/>
          <w:sz w:val="20"/>
        </w:rPr>
        <w:t>case,</w:t>
      </w:r>
      <w:r>
        <w:rPr>
          <w:rFonts w:ascii="Times New Roman"/>
          <w:color w:val="000000"/>
          <w:spacing w:val="35"/>
          <w:sz w:val="20"/>
        </w:rPr>
        <w:t xml:space="preserve"> </w:t>
      </w:r>
      <w:r>
        <w:rPr>
          <w:rFonts w:ascii="LCARIW+CMR10"/>
          <w:color w:val="000000"/>
          <w:sz w:val="20"/>
        </w:rPr>
        <w:t>the</w:t>
      </w:r>
      <w:r>
        <w:rPr>
          <w:rFonts w:ascii="Times New Roman"/>
          <w:color w:val="000000"/>
          <w:spacing w:val="31"/>
          <w:sz w:val="20"/>
        </w:rPr>
        <w:t xml:space="preserve"> </w:t>
      </w:r>
      <w:r>
        <w:rPr>
          <w:rFonts w:ascii="LCARIW+CMR10"/>
          <w:color w:val="000000"/>
          <w:spacing w:val="-2"/>
          <w:sz w:val="20"/>
        </w:rPr>
        <w:t>level</w:t>
      </w:r>
      <w:r>
        <w:rPr>
          <w:rFonts w:ascii="Times New Roman"/>
          <w:color w:val="000000"/>
          <w:spacing w:val="33"/>
          <w:sz w:val="20"/>
        </w:rPr>
        <w:t xml:space="preserve"> </w:t>
      </w:r>
      <w:r>
        <w:rPr>
          <w:rFonts w:ascii="LCARIW+CMR10"/>
          <w:color w:val="000000"/>
          <w:sz w:val="20"/>
        </w:rPr>
        <w:t>of</w:t>
      </w:r>
      <w:r>
        <w:rPr>
          <w:rFonts w:ascii="Times New Roman"/>
          <w:color w:val="000000"/>
          <w:spacing w:val="31"/>
          <w:sz w:val="20"/>
        </w:rPr>
        <w:t xml:space="preserve"> </w:t>
      </w:r>
      <w:r>
        <w:rPr>
          <w:rFonts w:ascii="LCARIW+CMR10"/>
          <w:color w:val="000000"/>
          <w:sz w:val="20"/>
        </w:rPr>
        <w:t>their</w:t>
      </w:r>
      <w:r>
        <w:rPr>
          <w:rFonts w:ascii="Times New Roman"/>
          <w:color w:val="000000"/>
          <w:spacing w:val="31"/>
          <w:sz w:val="20"/>
        </w:rPr>
        <w:t xml:space="preserve"> </w:t>
      </w:r>
      <w:r>
        <w:rPr>
          <w:rFonts w:ascii="LCARIW+CMR10"/>
          <w:color w:val="000000"/>
          <w:sz w:val="20"/>
        </w:rPr>
        <w:t>net</w:t>
      </w:r>
      <w:r>
        <w:rPr>
          <w:rFonts w:ascii="Times New Roman"/>
          <w:color w:val="000000"/>
          <w:spacing w:val="31"/>
          <w:sz w:val="20"/>
        </w:rPr>
        <w:t xml:space="preserve"> </w:t>
      </w:r>
      <w:r>
        <w:rPr>
          <w:rFonts w:ascii="LCARIW+CMR10"/>
          <w:color w:val="000000"/>
          <w:spacing w:val="-1"/>
          <w:sz w:val="20"/>
        </w:rPr>
        <w:t>electricity</w:t>
      </w:r>
      <w:r>
        <w:rPr>
          <w:rFonts w:ascii="Times New Roman"/>
          <w:color w:val="000000"/>
          <w:spacing w:val="32"/>
          <w:sz w:val="20"/>
        </w:rPr>
        <w:t xml:space="preserve"> </w:t>
      </w:r>
      <w:r>
        <w:rPr>
          <w:rFonts w:ascii="LCARIW+CMR10"/>
          <w:color w:val="000000"/>
          <w:sz w:val="20"/>
        </w:rPr>
        <w:t>consumption</w:t>
      </w:r>
      <w:r>
        <w:rPr>
          <w:rFonts w:ascii="Times New Roman"/>
          <w:color w:val="000000"/>
          <w:spacing w:val="31"/>
          <w:sz w:val="20"/>
        </w:rPr>
        <w:t xml:space="preserve"> </w:t>
      </w:r>
      <w:r>
        <w:rPr>
          <w:rFonts w:ascii="LCARIW+CMR10"/>
          <w:color w:val="000000"/>
          <w:sz w:val="20"/>
        </w:rPr>
        <w:t>is</w:t>
      </w:r>
      <w:r>
        <w:rPr>
          <w:rFonts w:ascii="Times New Roman"/>
          <w:color w:val="000000"/>
          <w:spacing w:val="31"/>
          <w:sz w:val="20"/>
        </w:rPr>
        <w:t xml:space="preserve"> </w:t>
      </w:r>
      <w:r>
        <w:rPr>
          <w:rFonts w:ascii="LCARIW+CMR10"/>
          <w:color w:val="000000"/>
          <w:spacing w:val="-1"/>
          <w:sz w:val="20"/>
        </w:rPr>
        <w:t>maintained.</w:t>
      </w:r>
      <w:r>
        <w:rPr>
          <w:rFonts w:ascii="Times New Roman"/>
          <w:color w:val="000000"/>
          <w:spacing w:val="84"/>
          <w:sz w:val="20"/>
        </w:rPr>
        <w:t xml:space="preserve"> </w:t>
      </w:r>
      <w:r>
        <w:rPr>
          <w:rFonts w:ascii="LCARIW+CMR10"/>
          <w:color w:val="000000"/>
          <w:sz w:val="20"/>
        </w:rPr>
        <w:t>Of</w:t>
      </w:r>
      <w:r>
        <w:rPr>
          <w:rFonts w:ascii="Times New Roman"/>
          <w:color w:val="000000"/>
          <w:spacing w:val="32"/>
          <w:sz w:val="20"/>
        </w:rPr>
        <w:t xml:space="preserve"> </w:t>
      </w:r>
      <w:r>
        <w:rPr>
          <w:rFonts w:ascii="LCARIW+CMR10"/>
          <w:color w:val="000000"/>
          <w:sz w:val="20"/>
        </w:rPr>
        <w:t>course,</w:t>
      </w:r>
      <w:r>
        <w:rPr>
          <w:rFonts w:ascii="Times New Roman"/>
          <w:color w:val="000000"/>
          <w:spacing w:val="35"/>
          <w:sz w:val="20"/>
        </w:rPr>
        <w:t xml:space="preserve"> </w:t>
      </w:r>
      <w:r>
        <w:rPr>
          <w:rFonts w:ascii="LCARIW+CMR10"/>
          <w:color w:val="000000"/>
          <w:sz w:val="20"/>
        </w:rPr>
        <w:t>those</w:t>
      </w:r>
      <w:r w:rsidR="00142BA0">
        <w:rPr>
          <w:rFonts w:ascii="Times New Roman" w:hint="eastAsia"/>
          <w:color w:val="000000"/>
          <w:sz w:val="20"/>
        </w:rPr>
        <w:t xml:space="preserve"> </w:t>
      </w:r>
      <w:r>
        <w:rPr>
          <w:rFonts w:ascii="LCARIW+CMR10"/>
          <w:color w:val="000000"/>
          <w:spacing w:val="-6"/>
          <w:sz w:val="20"/>
        </w:rPr>
        <w:t>two</w:t>
      </w:r>
      <w:r>
        <w:rPr>
          <w:rFonts w:ascii="Times New Roman"/>
          <w:color w:val="000000"/>
          <w:spacing w:val="33"/>
          <w:sz w:val="20"/>
        </w:rPr>
        <w:t xml:space="preserve"> </w:t>
      </w:r>
      <w:r>
        <w:rPr>
          <w:rFonts w:ascii="LCARIW+CMR10"/>
          <w:color w:val="000000"/>
          <w:spacing w:val="-4"/>
          <w:sz w:val="20"/>
        </w:rPr>
        <w:t>ways</w:t>
      </w:r>
      <w:r>
        <w:rPr>
          <w:rFonts w:ascii="Times New Roman"/>
          <w:color w:val="000000"/>
          <w:spacing w:val="31"/>
          <w:sz w:val="20"/>
        </w:rPr>
        <w:t xml:space="preserve"> </w:t>
      </w:r>
      <w:r>
        <w:rPr>
          <w:rFonts w:ascii="LCARIW+CMR10"/>
          <w:color w:val="000000"/>
          <w:sz w:val="20"/>
        </w:rPr>
        <w:t>of</w:t>
      </w:r>
      <w:r>
        <w:rPr>
          <w:rFonts w:ascii="Times New Roman"/>
          <w:color w:val="000000"/>
          <w:spacing w:val="27"/>
          <w:sz w:val="20"/>
        </w:rPr>
        <w:t xml:space="preserve"> </w:t>
      </w:r>
      <w:r>
        <w:rPr>
          <w:rFonts w:ascii="LCARIW+CMR10"/>
          <w:color w:val="000000"/>
          <w:sz w:val="20"/>
        </w:rPr>
        <w:t>responding</w:t>
      </w:r>
      <w:r>
        <w:rPr>
          <w:rFonts w:ascii="Times New Roman"/>
          <w:color w:val="000000"/>
          <w:spacing w:val="26"/>
          <w:sz w:val="20"/>
        </w:rPr>
        <w:t xml:space="preserve"> </w:t>
      </w:r>
      <w:r>
        <w:rPr>
          <w:rFonts w:ascii="LCARIW+CMR10"/>
          <w:color w:val="000000"/>
          <w:sz w:val="20"/>
        </w:rPr>
        <w:t>to</w:t>
      </w:r>
      <w:r>
        <w:rPr>
          <w:rFonts w:ascii="Times New Roman"/>
          <w:color w:val="000000"/>
          <w:spacing w:val="27"/>
          <w:sz w:val="20"/>
        </w:rPr>
        <w:t xml:space="preserve"> </w:t>
      </w:r>
      <w:r>
        <w:rPr>
          <w:rFonts w:ascii="LCARIW+CMR10"/>
          <w:color w:val="000000"/>
          <w:sz w:val="20"/>
        </w:rPr>
        <w:t>the</w:t>
      </w:r>
      <w:r>
        <w:rPr>
          <w:rFonts w:ascii="Times New Roman"/>
          <w:color w:val="000000"/>
          <w:spacing w:val="27"/>
          <w:sz w:val="20"/>
        </w:rPr>
        <w:t xml:space="preserve"> </w:t>
      </w:r>
      <w:r>
        <w:rPr>
          <w:rFonts w:ascii="LCARIW+CMR10"/>
          <w:color w:val="000000"/>
          <w:spacing w:val="-1"/>
          <w:sz w:val="20"/>
        </w:rPr>
        <w:t>time-varying</w:t>
      </w:r>
      <w:r>
        <w:rPr>
          <w:rFonts w:ascii="Times New Roman"/>
          <w:color w:val="000000"/>
          <w:spacing w:val="28"/>
          <w:sz w:val="20"/>
        </w:rPr>
        <w:t xml:space="preserve"> </w:t>
      </w:r>
      <w:r>
        <w:rPr>
          <w:rFonts w:ascii="LCARIW+CMR10"/>
          <w:color w:val="000000"/>
          <w:sz w:val="20"/>
        </w:rPr>
        <w:t>price</w:t>
      </w:r>
      <w:r>
        <w:rPr>
          <w:rFonts w:ascii="Times New Roman"/>
          <w:color w:val="000000"/>
          <w:spacing w:val="27"/>
          <w:sz w:val="20"/>
        </w:rPr>
        <w:t xml:space="preserve"> </w:t>
      </w:r>
      <w:r>
        <w:rPr>
          <w:rFonts w:ascii="LCARIW+CMR10"/>
          <w:color w:val="000000"/>
          <w:sz w:val="20"/>
        </w:rPr>
        <w:t>structure</w:t>
      </w:r>
      <w:r>
        <w:rPr>
          <w:rFonts w:ascii="Times New Roman"/>
          <w:color w:val="000000"/>
          <w:spacing w:val="27"/>
          <w:sz w:val="20"/>
        </w:rPr>
        <w:t xml:space="preserve"> </w:t>
      </w:r>
      <w:r>
        <w:rPr>
          <w:rFonts w:ascii="LCARIW+CMR10"/>
          <w:color w:val="000000"/>
          <w:sz w:val="20"/>
        </w:rPr>
        <w:t>can</w:t>
      </w:r>
      <w:r>
        <w:rPr>
          <w:rFonts w:ascii="Times New Roman"/>
          <w:color w:val="000000"/>
          <w:spacing w:val="27"/>
          <w:sz w:val="20"/>
        </w:rPr>
        <w:t xml:space="preserve"> </w:t>
      </w:r>
      <w:r>
        <w:rPr>
          <w:rFonts w:ascii="LCARIW+CMR10"/>
          <w:color w:val="000000"/>
          <w:sz w:val="20"/>
        </w:rPr>
        <w:t>co-occur.</w:t>
      </w:r>
      <w:r>
        <w:rPr>
          <w:rFonts w:ascii="Times New Roman"/>
          <w:color w:val="000000"/>
          <w:spacing w:val="70"/>
          <w:sz w:val="20"/>
        </w:rPr>
        <w:t xml:space="preserve"> </w:t>
      </w:r>
      <w:r>
        <w:rPr>
          <w:rFonts w:ascii="LCARIW+CMR10"/>
          <w:color w:val="000000"/>
          <w:sz w:val="20"/>
        </w:rPr>
        <w:t>Because</w:t>
      </w:r>
      <w:r>
        <w:rPr>
          <w:rFonts w:ascii="Times New Roman"/>
          <w:color w:val="000000"/>
          <w:spacing w:val="27"/>
          <w:sz w:val="20"/>
        </w:rPr>
        <w:t xml:space="preserve"> </w:t>
      </w:r>
      <w:r>
        <w:rPr>
          <w:rFonts w:ascii="LCARIW+CMR10"/>
          <w:color w:val="000000"/>
          <w:sz w:val="20"/>
        </w:rPr>
        <w:t>those</w:t>
      </w:r>
      <w:r>
        <w:rPr>
          <w:rFonts w:ascii="Times New Roman"/>
          <w:color w:val="000000"/>
          <w:spacing w:val="27"/>
          <w:sz w:val="20"/>
        </w:rPr>
        <w:t xml:space="preserve"> </w:t>
      </w:r>
      <w:r>
        <w:rPr>
          <w:rFonts w:ascii="LCARIW+CMR10"/>
          <w:color w:val="000000"/>
          <w:spacing w:val="-6"/>
          <w:sz w:val="20"/>
        </w:rPr>
        <w:t>two</w:t>
      </w:r>
      <w:r>
        <w:rPr>
          <w:rFonts w:ascii="Times New Roman"/>
          <w:color w:val="000000"/>
          <w:spacing w:val="33"/>
          <w:sz w:val="20"/>
        </w:rPr>
        <w:t xml:space="preserve"> </w:t>
      </w:r>
      <w:r>
        <w:rPr>
          <w:rFonts w:ascii="LCARIW+CMR10"/>
          <w:color w:val="000000"/>
          <w:spacing w:val="-4"/>
          <w:sz w:val="20"/>
        </w:rPr>
        <w:t>ways</w:t>
      </w:r>
      <w:r>
        <w:rPr>
          <w:rFonts w:ascii="Times New Roman"/>
          <w:color w:val="000000"/>
          <w:spacing w:val="31"/>
          <w:sz w:val="20"/>
        </w:rPr>
        <w:t xml:space="preserve"> </w:t>
      </w:r>
      <w:r>
        <w:rPr>
          <w:rFonts w:ascii="LCARIW+CMR10"/>
          <w:color w:val="000000"/>
          <w:sz w:val="20"/>
        </w:rPr>
        <w:t>of</w:t>
      </w:r>
      <w:r>
        <w:rPr>
          <w:rFonts w:ascii="Times New Roman"/>
          <w:color w:val="000000"/>
          <w:spacing w:val="27"/>
          <w:sz w:val="20"/>
        </w:rPr>
        <w:t xml:space="preserve"> </w:t>
      </w:r>
      <w:r>
        <w:rPr>
          <w:rFonts w:ascii="LCARIW+CMR10"/>
          <w:color w:val="000000"/>
          <w:sz w:val="20"/>
        </w:rPr>
        <w:t>reacting</w:t>
      </w:r>
      <w:r w:rsidR="00142BA0">
        <w:rPr>
          <w:rFonts w:ascii="Times New Roman" w:hint="eastAsia"/>
          <w:color w:val="000000"/>
          <w:sz w:val="20"/>
        </w:rPr>
        <w:t xml:space="preserve"> </w:t>
      </w:r>
      <w:r>
        <w:rPr>
          <w:rFonts w:ascii="LCARIW+CMR10"/>
          <w:color w:val="000000"/>
          <w:sz w:val="20"/>
        </w:rPr>
        <w:t>to</w:t>
      </w:r>
      <w:r>
        <w:rPr>
          <w:rFonts w:ascii="Times New Roman"/>
          <w:color w:val="000000"/>
          <w:spacing w:val="37"/>
          <w:sz w:val="20"/>
        </w:rPr>
        <w:t xml:space="preserve"> </w:t>
      </w:r>
      <w:r>
        <w:rPr>
          <w:rFonts w:ascii="LCARIW+CMR10"/>
          <w:color w:val="000000"/>
          <w:sz w:val="20"/>
        </w:rPr>
        <w:t>the</w:t>
      </w:r>
      <w:r>
        <w:rPr>
          <w:rFonts w:ascii="Times New Roman"/>
          <w:color w:val="000000"/>
          <w:spacing w:val="37"/>
          <w:sz w:val="20"/>
        </w:rPr>
        <w:t xml:space="preserve"> </w:t>
      </w:r>
      <w:r>
        <w:rPr>
          <w:rFonts w:ascii="LCARIW+CMR10"/>
          <w:color w:val="000000"/>
          <w:spacing w:val="-1"/>
          <w:sz w:val="20"/>
        </w:rPr>
        <w:t>time-varying</w:t>
      </w:r>
      <w:r>
        <w:rPr>
          <w:rFonts w:ascii="Times New Roman"/>
          <w:color w:val="000000"/>
          <w:spacing w:val="38"/>
          <w:sz w:val="20"/>
        </w:rPr>
        <w:t xml:space="preserve"> </w:t>
      </w:r>
      <w:r>
        <w:rPr>
          <w:rFonts w:ascii="LCARIW+CMR10"/>
          <w:color w:val="000000"/>
          <w:sz w:val="20"/>
        </w:rPr>
        <w:t>tari</w:t>
      </w:r>
      <w:r>
        <w:rPr>
          <w:rFonts w:ascii="LSPPBV+CMR10" w:hAnsi="LSPPBV+CMR10" w:cs="LSPPBV+CMR10"/>
          <w:color w:val="000000"/>
          <w:sz w:val="20"/>
        </w:rPr>
        <w:t>ﬀ</w:t>
      </w:r>
      <w:r>
        <w:rPr>
          <w:rFonts w:ascii="Times New Roman"/>
          <w:color w:val="000000"/>
          <w:spacing w:val="37"/>
          <w:sz w:val="20"/>
        </w:rPr>
        <w:t xml:space="preserve"> </w:t>
      </w:r>
      <w:r>
        <w:rPr>
          <w:rFonts w:ascii="LCARIW+CMR10"/>
          <w:color w:val="000000"/>
          <w:spacing w:val="-1"/>
          <w:sz w:val="20"/>
        </w:rPr>
        <w:t>scheme</w:t>
      </w:r>
      <w:r>
        <w:rPr>
          <w:rFonts w:ascii="Times New Roman"/>
          <w:color w:val="000000"/>
          <w:spacing w:val="38"/>
          <w:sz w:val="20"/>
        </w:rPr>
        <w:t xml:space="preserve"> </w:t>
      </w:r>
      <w:r>
        <w:rPr>
          <w:rFonts w:ascii="LCARIW+CMR10"/>
          <w:color w:val="000000"/>
          <w:spacing w:val="1"/>
          <w:sz w:val="20"/>
        </w:rPr>
        <w:t>reshape</w:t>
      </w:r>
      <w:r>
        <w:rPr>
          <w:rFonts w:ascii="Times New Roman"/>
          <w:color w:val="000000"/>
          <w:spacing w:val="36"/>
          <w:sz w:val="20"/>
        </w:rPr>
        <w:t xml:space="preserve"> </w:t>
      </w:r>
      <w:r>
        <w:rPr>
          <w:rFonts w:ascii="LCARIW+CMR10"/>
          <w:color w:val="000000"/>
          <w:sz w:val="20"/>
        </w:rPr>
        <w:t>load</w:t>
      </w:r>
      <w:r>
        <w:rPr>
          <w:rFonts w:ascii="Times New Roman"/>
          <w:color w:val="000000"/>
          <w:spacing w:val="37"/>
          <w:sz w:val="20"/>
        </w:rPr>
        <w:t xml:space="preserve"> </w:t>
      </w:r>
      <w:r>
        <w:rPr>
          <w:rFonts w:ascii="LCARIW+CMR10"/>
          <w:color w:val="000000"/>
          <w:spacing w:val="-1"/>
          <w:sz w:val="20"/>
        </w:rPr>
        <w:t>curves</w:t>
      </w:r>
      <w:r>
        <w:rPr>
          <w:rFonts w:ascii="Times New Roman"/>
          <w:color w:val="000000"/>
          <w:spacing w:val="38"/>
          <w:sz w:val="20"/>
        </w:rPr>
        <w:t xml:space="preserve"> </w:t>
      </w:r>
      <w:r>
        <w:rPr>
          <w:rFonts w:ascii="LCARIW+CMR10"/>
          <w:color w:val="000000"/>
          <w:sz w:val="20"/>
        </w:rPr>
        <w:t>around</w:t>
      </w:r>
      <w:r>
        <w:rPr>
          <w:rFonts w:ascii="Times New Roman"/>
          <w:color w:val="000000"/>
          <w:spacing w:val="37"/>
          <w:sz w:val="20"/>
        </w:rPr>
        <w:t xml:space="preserve"> </w:t>
      </w:r>
      <w:r>
        <w:rPr>
          <w:rFonts w:ascii="LCARIW+CMR10"/>
          <w:color w:val="000000"/>
          <w:sz w:val="20"/>
        </w:rPr>
        <w:t>the</w:t>
      </w:r>
      <w:r>
        <w:rPr>
          <w:rFonts w:ascii="Times New Roman"/>
          <w:color w:val="000000"/>
          <w:spacing w:val="37"/>
          <w:sz w:val="20"/>
        </w:rPr>
        <w:t xml:space="preserve"> </w:t>
      </w:r>
      <w:r>
        <w:rPr>
          <w:rFonts w:ascii="LCARIW+CMR10"/>
          <w:color w:val="000000"/>
          <w:spacing w:val="2"/>
          <w:sz w:val="20"/>
        </w:rPr>
        <w:t>peak</w:t>
      </w:r>
      <w:r>
        <w:rPr>
          <w:rFonts w:ascii="Times New Roman"/>
          <w:color w:val="000000"/>
          <w:spacing w:val="35"/>
          <w:sz w:val="20"/>
        </w:rPr>
        <w:t xml:space="preserve"> </w:t>
      </w:r>
      <w:r>
        <w:rPr>
          <w:rFonts w:ascii="LCARIW+CMR10"/>
          <w:color w:val="000000"/>
          <w:sz w:val="20"/>
        </w:rPr>
        <w:t>rate</w:t>
      </w:r>
      <w:r>
        <w:rPr>
          <w:rFonts w:ascii="Times New Roman"/>
          <w:color w:val="000000"/>
          <w:spacing w:val="37"/>
          <w:sz w:val="20"/>
        </w:rPr>
        <w:t xml:space="preserve"> </w:t>
      </w:r>
      <w:r>
        <w:rPr>
          <w:rFonts w:ascii="LCARIW+CMR10"/>
          <w:color w:val="000000"/>
          <w:spacing w:val="2"/>
          <w:sz w:val="20"/>
        </w:rPr>
        <w:t>period,</w:t>
      </w:r>
      <w:r>
        <w:rPr>
          <w:rFonts w:ascii="Times New Roman"/>
          <w:color w:val="000000"/>
          <w:spacing w:val="41"/>
          <w:sz w:val="20"/>
        </w:rPr>
        <w:t xml:space="preserve"> </w:t>
      </w:r>
      <w:r>
        <w:rPr>
          <w:rFonts w:ascii="LCARIW+CMR10"/>
          <w:color w:val="000000"/>
          <w:sz w:val="20"/>
        </w:rPr>
        <w:t>it</w:t>
      </w:r>
      <w:r>
        <w:rPr>
          <w:rFonts w:ascii="Times New Roman"/>
          <w:color w:val="000000"/>
          <w:spacing w:val="37"/>
          <w:sz w:val="20"/>
        </w:rPr>
        <w:t xml:space="preserve"> </w:t>
      </w:r>
      <w:r>
        <w:rPr>
          <w:rFonts w:ascii="LCARIW+CMR10"/>
          <w:color w:val="000000"/>
          <w:sz w:val="20"/>
        </w:rPr>
        <w:t>is</w:t>
      </w:r>
      <w:r>
        <w:rPr>
          <w:rFonts w:ascii="Times New Roman"/>
          <w:color w:val="000000"/>
          <w:spacing w:val="37"/>
          <w:sz w:val="20"/>
        </w:rPr>
        <w:t xml:space="preserve"> </w:t>
      </w:r>
      <w:r>
        <w:rPr>
          <w:rFonts w:ascii="LCARIW+CMR10"/>
          <w:color w:val="000000"/>
          <w:sz w:val="20"/>
        </w:rPr>
        <w:t>natural</w:t>
      </w:r>
      <w:r>
        <w:rPr>
          <w:rFonts w:ascii="Times New Roman"/>
          <w:color w:val="000000"/>
          <w:spacing w:val="37"/>
          <w:sz w:val="20"/>
        </w:rPr>
        <w:t xml:space="preserve"> </w:t>
      </w:r>
      <w:r>
        <w:rPr>
          <w:rFonts w:ascii="LCARIW+CMR10"/>
          <w:color w:val="000000"/>
          <w:sz w:val="20"/>
        </w:rPr>
        <w:t>to</w:t>
      </w:r>
      <w:r>
        <w:rPr>
          <w:rFonts w:ascii="Times New Roman"/>
          <w:color w:val="000000"/>
          <w:spacing w:val="37"/>
          <w:sz w:val="20"/>
        </w:rPr>
        <w:t xml:space="preserve"> </w:t>
      </w:r>
      <w:r>
        <w:rPr>
          <w:rFonts w:ascii="LCARIW+CMR10"/>
          <w:color w:val="000000"/>
          <w:sz w:val="20"/>
        </w:rPr>
        <w:t>examine</w:t>
      </w:r>
      <w:r w:rsidR="00142BA0">
        <w:rPr>
          <w:rFonts w:ascii="Times New Roman" w:hint="eastAsia"/>
          <w:color w:val="000000"/>
          <w:sz w:val="20"/>
        </w:rPr>
        <w:t xml:space="preserve"> </w:t>
      </w:r>
      <w:r>
        <w:rPr>
          <w:rFonts w:ascii="LCARIW+CMR10"/>
          <w:color w:val="000000"/>
          <w:sz w:val="20"/>
        </w:rPr>
        <w:t>the</w:t>
      </w:r>
      <w:r>
        <w:rPr>
          <w:rFonts w:ascii="Times New Roman"/>
          <w:color w:val="000000"/>
          <w:spacing w:val="37"/>
          <w:sz w:val="20"/>
        </w:rPr>
        <w:t xml:space="preserve"> </w:t>
      </w:r>
      <w:r>
        <w:rPr>
          <w:rFonts w:ascii="LCARIW+CMR10"/>
          <w:color w:val="000000"/>
          <w:sz w:val="20"/>
        </w:rPr>
        <w:t>TOU-tari</w:t>
      </w:r>
      <w:r>
        <w:rPr>
          <w:rFonts w:ascii="LSPPBV+CMR10" w:hAnsi="LSPPBV+CMR10" w:cs="LSPPBV+CMR10"/>
          <w:color w:val="000000"/>
          <w:sz w:val="20"/>
        </w:rPr>
        <w:t>ﬀ</w:t>
      </w:r>
      <w:r>
        <w:rPr>
          <w:rFonts w:ascii="LCARIW+CMR10"/>
          <w:color w:val="000000"/>
          <w:sz w:val="20"/>
        </w:rPr>
        <w:t>-inducing</w:t>
      </w:r>
      <w:r>
        <w:rPr>
          <w:rFonts w:ascii="Times New Roman"/>
          <w:color w:val="000000"/>
          <w:spacing w:val="37"/>
          <w:sz w:val="20"/>
        </w:rPr>
        <w:t xml:space="preserve"> </w:t>
      </w:r>
      <w:r>
        <w:rPr>
          <w:rFonts w:ascii="LCARIW+CMR10"/>
          <w:color w:val="000000"/>
          <w:spacing w:val="-1"/>
          <w:sz w:val="20"/>
        </w:rPr>
        <w:t>electricity</w:t>
      </w:r>
      <w:r>
        <w:rPr>
          <w:rFonts w:ascii="Times New Roman"/>
          <w:color w:val="000000"/>
          <w:spacing w:val="37"/>
          <w:sz w:val="20"/>
        </w:rPr>
        <w:t xml:space="preserve"> </w:t>
      </w:r>
      <w:r>
        <w:rPr>
          <w:rFonts w:ascii="LCARIW+CMR10"/>
          <w:color w:val="000000"/>
          <w:spacing w:val="-1"/>
          <w:sz w:val="20"/>
        </w:rPr>
        <w:t>savings</w:t>
      </w:r>
      <w:r>
        <w:rPr>
          <w:rFonts w:ascii="Times New Roman"/>
          <w:color w:val="000000"/>
          <w:spacing w:val="38"/>
          <w:sz w:val="20"/>
        </w:rPr>
        <w:t xml:space="preserve"> </w:t>
      </w:r>
      <w:r>
        <w:rPr>
          <w:rFonts w:ascii="LCARIW+CMR10"/>
          <w:color w:val="000000"/>
          <w:sz w:val="20"/>
        </w:rPr>
        <w:t>as</w:t>
      </w:r>
      <w:r>
        <w:rPr>
          <w:rFonts w:ascii="Times New Roman"/>
          <w:color w:val="000000"/>
          <w:spacing w:val="37"/>
          <w:sz w:val="20"/>
        </w:rPr>
        <w:t xml:space="preserve"> </w:t>
      </w:r>
      <w:r>
        <w:rPr>
          <w:rFonts w:ascii="LCARIW+CMR10"/>
          <w:color w:val="000000"/>
          <w:sz w:val="20"/>
        </w:rPr>
        <w:t>a</w:t>
      </w:r>
      <w:r>
        <w:rPr>
          <w:rFonts w:ascii="Times New Roman"/>
          <w:color w:val="000000"/>
          <w:spacing w:val="37"/>
          <w:sz w:val="20"/>
        </w:rPr>
        <w:t xml:space="preserve"> </w:t>
      </w:r>
      <w:r>
        <w:rPr>
          <w:rFonts w:ascii="LCARIW+CMR10"/>
          <w:color w:val="000000"/>
          <w:sz w:val="20"/>
        </w:rPr>
        <w:t>whole</w:t>
      </w:r>
      <w:r>
        <w:rPr>
          <w:rFonts w:ascii="Times New Roman"/>
          <w:color w:val="000000"/>
          <w:spacing w:val="37"/>
          <w:sz w:val="20"/>
        </w:rPr>
        <w:t xml:space="preserve"> </w:t>
      </w:r>
      <w:r>
        <w:rPr>
          <w:rFonts w:ascii="LCARIW+CMR10"/>
          <w:color w:val="000000"/>
          <w:sz w:val="20"/>
        </w:rPr>
        <w:t>from</w:t>
      </w:r>
      <w:r>
        <w:rPr>
          <w:rFonts w:ascii="Times New Roman"/>
          <w:color w:val="000000"/>
          <w:spacing w:val="37"/>
          <w:sz w:val="20"/>
        </w:rPr>
        <w:t xml:space="preserve"> </w:t>
      </w:r>
      <w:r>
        <w:rPr>
          <w:rFonts w:ascii="LCARIW+CMR10"/>
          <w:color w:val="000000"/>
          <w:sz w:val="20"/>
        </w:rPr>
        <w:t>a</w:t>
      </w:r>
      <w:r>
        <w:rPr>
          <w:rFonts w:ascii="Times New Roman"/>
          <w:color w:val="000000"/>
          <w:spacing w:val="37"/>
          <w:sz w:val="20"/>
        </w:rPr>
        <w:t xml:space="preserve"> </w:t>
      </w:r>
      <w:r>
        <w:rPr>
          <w:rFonts w:ascii="LCARIW+CMR10"/>
          <w:color w:val="000000"/>
          <w:spacing w:val="-1"/>
          <w:sz w:val="20"/>
        </w:rPr>
        <w:t>time-moving</w:t>
      </w:r>
      <w:r>
        <w:rPr>
          <w:rFonts w:ascii="Times New Roman"/>
          <w:color w:val="000000"/>
          <w:spacing w:val="37"/>
          <w:sz w:val="20"/>
        </w:rPr>
        <w:t xml:space="preserve"> </w:t>
      </w:r>
      <w:r>
        <w:rPr>
          <w:rFonts w:ascii="LCARIW+CMR10"/>
          <w:color w:val="000000"/>
          <w:sz w:val="20"/>
        </w:rPr>
        <w:t>perspective</w:t>
      </w:r>
      <w:r>
        <w:rPr>
          <w:rFonts w:ascii="Times New Roman"/>
          <w:color w:val="000000"/>
          <w:spacing w:val="36"/>
          <w:sz w:val="20"/>
        </w:rPr>
        <w:t xml:space="preserve"> </w:t>
      </w:r>
      <w:r>
        <w:rPr>
          <w:rFonts w:ascii="LCARIW+CMR10"/>
          <w:color w:val="000000"/>
          <w:sz w:val="20"/>
        </w:rPr>
        <w:t>in</w:t>
      </w:r>
      <w:r>
        <w:rPr>
          <w:rFonts w:ascii="Times New Roman"/>
          <w:color w:val="000000"/>
          <w:spacing w:val="37"/>
          <w:sz w:val="20"/>
        </w:rPr>
        <w:t xml:space="preserve"> </w:t>
      </w:r>
      <w:r>
        <w:rPr>
          <w:rFonts w:ascii="LCARIW+CMR10"/>
          <w:color w:val="000000"/>
          <w:sz w:val="20"/>
        </w:rPr>
        <w:t>order</w:t>
      </w:r>
      <w:r>
        <w:rPr>
          <w:rFonts w:ascii="Times New Roman"/>
          <w:color w:val="000000"/>
          <w:spacing w:val="37"/>
          <w:sz w:val="20"/>
        </w:rPr>
        <w:t xml:space="preserve"> </w:t>
      </w:r>
      <w:r>
        <w:rPr>
          <w:rFonts w:ascii="LCARIW+CMR10"/>
          <w:color w:val="000000"/>
          <w:sz w:val="20"/>
        </w:rPr>
        <w:t>to</w:t>
      </w:r>
      <w:r>
        <w:rPr>
          <w:rFonts w:ascii="Times New Roman"/>
          <w:color w:val="000000"/>
          <w:spacing w:val="37"/>
          <w:sz w:val="20"/>
        </w:rPr>
        <w:t xml:space="preserve"> </w:t>
      </w:r>
      <w:r>
        <w:rPr>
          <w:rFonts w:ascii="LCARIW+CMR10"/>
          <w:color w:val="000000"/>
          <w:sz w:val="20"/>
        </w:rPr>
        <w:t>grasp</w:t>
      </w:r>
      <w:r>
        <w:rPr>
          <w:rFonts w:ascii="Times New Roman"/>
          <w:color w:val="000000"/>
          <w:spacing w:val="37"/>
          <w:sz w:val="20"/>
        </w:rPr>
        <w:t xml:space="preserve"> </w:t>
      </w:r>
      <w:r>
        <w:rPr>
          <w:rFonts w:ascii="LCARIW+CMR10"/>
          <w:color w:val="000000"/>
          <w:sz w:val="20"/>
        </w:rPr>
        <w:t>the</w:t>
      </w:r>
      <w:r w:rsidR="00142BA0">
        <w:rPr>
          <w:rFonts w:ascii="Times New Roman" w:hint="eastAsia"/>
          <w:color w:val="000000"/>
          <w:sz w:val="20"/>
        </w:rPr>
        <w:t xml:space="preserve"> </w:t>
      </w:r>
      <w:r>
        <w:rPr>
          <w:rFonts w:ascii="LCARIW+CMR10"/>
          <w:color w:val="000000"/>
          <w:sz w:val="20"/>
        </w:rPr>
        <w:t>dynamics</w:t>
      </w:r>
      <w:r>
        <w:rPr>
          <w:rFonts w:ascii="Times New Roman"/>
          <w:color w:val="000000"/>
          <w:spacing w:val="42"/>
          <w:sz w:val="20"/>
        </w:rPr>
        <w:t xml:space="preserve"> </w:t>
      </w:r>
      <w:r>
        <w:rPr>
          <w:rFonts w:ascii="LCARIW+CMR10"/>
          <w:color w:val="000000"/>
          <w:sz w:val="20"/>
        </w:rPr>
        <w:t>of</w:t>
      </w:r>
      <w:r>
        <w:rPr>
          <w:rFonts w:ascii="Times New Roman"/>
          <w:color w:val="000000"/>
          <w:spacing w:val="42"/>
          <w:sz w:val="20"/>
        </w:rPr>
        <w:t xml:space="preserve"> </w:t>
      </w:r>
      <w:r>
        <w:rPr>
          <w:rFonts w:ascii="LCARIW+CMR10" w:hAnsi="LCARIW+CMR10" w:cs="LCARIW+CMR10"/>
          <w:color w:val="000000"/>
          <w:sz w:val="20"/>
        </w:rPr>
        <w:t>households’</w:t>
      </w:r>
      <w:r>
        <w:rPr>
          <w:rFonts w:ascii="Times New Roman"/>
          <w:color w:val="000000"/>
          <w:spacing w:val="42"/>
          <w:sz w:val="20"/>
        </w:rPr>
        <w:t xml:space="preserve"> </w:t>
      </w:r>
      <w:r>
        <w:rPr>
          <w:rFonts w:ascii="LCARIW+CMR10"/>
          <w:color w:val="000000"/>
          <w:sz w:val="20"/>
        </w:rPr>
        <w:t>behavioral</w:t>
      </w:r>
      <w:r>
        <w:rPr>
          <w:rFonts w:ascii="Times New Roman"/>
          <w:color w:val="000000"/>
          <w:spacing w:val="42"/>
          <w:sz w:val="20"/>
        </w:rPr>
        <w:t xml:space="preserve"> </w:t>
      </w:r>
      <w:r>
        <w:rPr>
          <w:rFonts w:ascii="LCARIW+CMR10"/>
          <w:color w:val="000000"/>
          <w:spacing w:val="-1"/>
          <w:sz w:val="20"/>
        </w:rPr>
        <w:t>changes.</w:t>
      </w:r>
      <w:r>
        <w:rPr>
          <w:rFonts w:ascii="Times New Roman"/>
          <w:color w:val="000000"/>
          <w:spacing w:val="116"/>
          <w:sz w:val="20"/>
        </w:rPr>
        <w:t xml:space="preserve"> </w:t>
      </w:r>
      <w:r>
        <w:rPr>
          <w:rFonts w:ascii="LCARIW+CMR10"/>
          <w:color w:val="000000"/>
          <w:sz w:val="20"/>
        </w:rPr>
        <w:t>In</w:t>
      </w:r>
      <w:r>
        <w:rPr>
          <w:rFonts w:ascii="Times New Roman"/>
          <w:color w:val="000000"/>
          <w:spacing w:val="42"/>
          <w:sz w:val="20"/>
        </w:rPr>
        <w:t xml:space="preserve"> </w:t>
      </w:r>
      <w:r>
        <w:rPr>
          <w:rFonts w:ascii="LCARIW+CMR10"/>
          <w:color w:val="000000"/>
          <w:sz w:val="20"/>
        </w:rPr>
        <w:t>the</w:t>
      </w:r>
      <w:r>
        <w:rPr>
          <w:rFonts w:ascii="Times New Roman"/>
          <w:color w:val="000000"/>
          <w:spacing w:val="42"/>
          <w:sz w:val="20"/>
        </w:rPr>
        <w:t xml:space="preserve"> </w:t>
      </w:r>
      <w:r>
        <w:rPr>
          <w:rFonts w:ascii="LCARIW+CMR10"/>
          <w:color w:val="000000"/>
          <w:spacing w:val="-1"/>
          <w:sz w:val="20"/>
        </w:rPr>
        <w:t>following</w:t>
      </w:r>
      <w:r>
        <w:rPr>
          <w:rFonts w:ascii="Times New Roman"/>
          <w:color w:val="000000"/>
          <w:spacing w:val="43"/>
          <w:sz w:val="20"/>
        </w:rPr>
        <w:t xml:space="preserve"> </w:t>
      </w:r>
      <w:r>
        <w:rPr>
          <w:rFonts w:ascii="LCARIW+CMR10"/>
          <w:color w:val="000000"/>
          <w:sz w:val="20"/>
        </w:rPr>
        <w:t>paragraphs,</w:t>
      </w:r>
      <w:r>
        <w:rPr>
          <w:rFonts w:ascii="Times New Roman"/>
          <w:color w:val="000000"/>
          <w:spacing w:val="49"/>
          <w:sz w:val="20"/>
        </w:rPr>
        <w:t xml:space="preserve"> </w:t>
      </w:r>
      <w:r>
        <w:rPr>
          <w:rFonts w:ascii="LCARIW+CMR10"/>
          <w:color w:val="000000"/>
          <w:spacing w:val="-1"/>
          <w:sz w:val="20"/>
        </w:rPr>
        <w:t>interpretations</w:t>
      </w:r>
      <w:r>
        <w:rPr>
          <w:rFonts w:ascii="Times New Roman"/>
          <w:color w:val="000000"/>
          <w:spacing w:val="42"/>
          <w:sz w:val="20"/>
        </w:rPr>
        <w:t xml:space="preserve"> </w:t>
      </w:r>
      <w:r>
        <w:rPr>
          <w:rFonts w:ascii="LCARIW+CMR10"/>
          <w:color w:val="000000"/>
          <w:sz w:val="20"/>
        </w:rPr>
        <w:t>of</w:t>
      </w:r>
      <w:r>
        <w:rPr>
          <w:rFonts w:ascii="Times New Roman"/>
          <w:color w:val="000000"/>
          <w:spacing w:val="42"/>
          <w:sz w:val="20"/>
        </w:rPr>
        <w:t xml:space="preserve"> </w:t>
      </w:r>
      <w:r>
        <w:rPr>
          <w:rFonts w:ascii="LCARIW+CMR10"/>
          <w:color w:val="000000"/>
          <w:sz w:val="20"/>
        </w:rPr>
        <w:t>the</w:t>
      </w:r>
      <w:r>
        <w:rPr>
          <w:rFonts w:ascii="Times New Roman"/>
          <w:color w:val="000000"/>
          <w:spacing w:val="42"/>
          <w:sz w:val="20"/>
        </w:rPr>
        <w:t xml:space="preserve"> </w:t>
      </w:r>
      <w:r>
        <w:rPr>
          <w:rFonts w:ascii="LCARIW+CMR10"/>
          <w:color w:val="000000"/>
          <w:spacing w:val="-1"/>
          <w:sz w:val="20"/>
        </w:rPr>
        <w:t>changes</w:t>
      </w:r>
      <w:r>
        <w:rPr>
          <w:rFonts w:ascii="Times New Roman"/>
          <w:color w:val="000000"/>
          <w:spacing w:val="43"/>
          <w:sz w:val="20"/>
        </w:rPr>
        <w:t xml:space="preserve"> </w:t>
      </w:r>
      <w:r>
        <w:rPr>
          <w:rFonts w:ascii="LCARIW+CMR10"/>
          <w:color w:val="000000"/>
          <w:sz w:val="20"/>
        </w:rPr>
        <w:t>in</w:t>
      </w:r>
      <w:r w:rsidR="00AB65DF">
        <w:rPr>
          <w:rFonts w:ascii="Times New Roman" w:hint="eastAsia"/>
          <w:color w:val="000000"/>
          <w:sz w:val="20"/>
        </w:rPr>
        <w:t xml:space="preserve"> </w:t>
      </w:r>
      <w:r>
        <w:rPr>
          <w:rFonts w:ascii="LCARIW+CMR10" w:hAnsi="LCARIW+CMR10" w:cs="LCARIW+CMR10"/>
          <w:color w:val="000000"/>
          <w:sz w:val="20"/>
        </w:rPr>
        <w:t>households’</w:t>
      </w:r>
      <w:r>
        <w:rPr>
          <w:rFonts w:ascii="Times New Roman"/>
          <w:color w:val="000000"/>
          <w:spacing w:val="14"/>
          <w:sz w:val="20"/>
        </w:rPr>
        <w:t xml:space="preserve"> </w:t>
      </w:r>
      <w:r>
        <w:rPr>
          <w:rFonts w:ascii="LCARIW+CMR10"/>
          <w:color w:val="000000"/>
          <w:sz w:val="20"/>
        </w:rPr>
        <w:t>consumption</w:t>
      </w:r>
      <w:r>
        <w:rPr>
          <w:rFonts w:ascii="Times New Roman"/>
          <w:color w:val="000000"/>
          <w:spacing w:val="14"/>
          <w:sz w:val="20"/>
        </w:rPr>
        <w:t xml:space="preserve"> </w:t>
      </w:r>
      <w:r>
        <w:rPr>
          <w:rFonts w:ascii="LCARIW+CMR10"/>
          <w:color w:val="000000"/>
          <w:sz w:val="20"/>
        </w:rPr>
        <w:t>behavior</w:t>
      </w:r>
      <w:r>
        <w:rPr>
          <w:rFonts w:ascii="Times New Roman"/>
          <w:color w:val="000000"/>
          <w:spacing w:val="14"/>
          <w:sz w:val="20"/>
        </w:rPr>
        <w:t xml:space="preserve"> </w:t>
      </w:r>
      <w:r>
        <w:rPr>
          <w:rFonts w:ascii="LCARIW+CMR10"/>
          <w:color w:val="000000"/>
          <w:spacing w:val="-3"/>
          <w:sz w:val="20"/>
        </w:rPr>
        <w:t>relevant</w:t>
      </w:r>
      <w:r>
        <w:rPr>
          <w:rFonts w:ascii="Times New Roman"/>
          <w:color w:val="000000"/>
          <w:spacing w:val="16"/>
          <w:sz w:val="20"/>
        </w:rPr>
        <w:t xml:space="preserve"> </w:t>
      </w:r>
      <w:r>
        <w:rPr>
          <w:rFonts w:ascii="LCARIW+CMR10"/>
          <w:color w:val="000000"/>
          <w:sz w:val="20"/>
        </w:rPr>
        <w:t>to</w:t>
      </w:r>
      <w:r>
        <w:rPr>
          <w:rFonts w:ascii="Times New Roman"/>
          <w:color w:val="000000"/>
          <w:spacing w:val="13"/>
          <w:sz w:val="20"/>
        </w:rPr>
        <w:t xml:space="preserve"> </w:t>
      </w:r>
      <w:r>
        <w:rPr>
          <w:rFonts w:ascii="LCARIW+CMR10"/>
          <w:color w:val="000000"/>
          <w:spacing w:val="-2"/>
          <w:sz w:val="20"/>
        </w:rPr>
        <w:t>each</w:t>
      </w:r>
      <w:r>
        <w:rPr>
          <w:rFonts w:ascii="Times New Roman"/>
          <w:color w:val="000000"/>
          <w:spacing w:val="15"/>
          <w:sz w:val="20"/>
        </w:rPr>
        <w:t xml:space="preserve"> </w:t>
      </w:r>
      <w:r>
        <w:rPr>
          <w:rFonts w:ascii="LCARIW+CMR10"/>
          <w:color w:val="000000"/>
          <w:sz w:val="20"/>
        </w:rPr>
        <w:t>of</w:t>
      </w:r>
      <w:r>
        <w:rPr>
          <w:rFonts w:ascii="Times New Roman"/>
          <w:color w:val="000000"/>
          <w:spacing w:val="14"/>
          <w:sz w:val="20"/>
        </w:rPr>
        <w:t xml:space="preserve"> </w:t>
      </w:r>
      <w:r>
        <w:rPr>
          <w:rFonts w:ascii="LCARIW+CMR10"/>
          <w:color w:val="000000"/>
          <w:sz w:val="20"/>
        </w:rPr>
        <w:t>the</w:t>
      </w:r>
      <w:r>
        <w:rPr>
          <w:rFonts w:ascii="Times New Roman"/>
          <w:color w:val="000000"/>
          <w:spacing w:val="14"/>
          <w:sz w:val="20"/>
        </w:rPr>
        <w:t xml:space="preserve"> </w:t>
      </w:r>
      <w:r>
        <w:rPr>
          <w:rFonts w:ascii="LCARIW+CMR10"/>
          <w:color w:val="000000"/>
          <w:spacing w:val="-6"/>
          <w:sz w:val="20"/>
        </w:rPr>
        <w:t>two</w:t>
      </w:r>
      <w:r>
        <w:rPr>
          <w:rFonts w:ascii="Times New Roman"/>
          <w:color w:val="000000"/>
          <w:spacing w:val="19"/>
          <w:sz w:val="20"/>
        </w:rPr>
        <w:t xml:space="preserve"> </w:t>
      </w:r>
      <w:r>
        <w:rPr>
          <w:rFonts w:ascii="LCARIW+CMR10"/>
          <w:color w:val="000000"/>
          <w:sz w:val="20"/>
        </w:rPr>
        <w:t>broad</w:t>
      </w:r>
      <w:r>
        <w:rPr>
          <w:rFonts w:ascii="Times New Roman"/>
          <w:color w:val="000000"/>
          <w:spacing w:val="14"/>
          <w:sz w:val="20"/>
        </w:rPr>
        <w:t xml:space="preserve"> </w:t>
      </w:r>
      <w:r>
        <w:rPr>
          <w:rFonts w:ascii="LCARIW+CMR10"/>
          <w:color w:val="000000"/>
          <w:sz w:val="20"/>
        </w:rPr>
        <w:t>categories</w:t>
      </w:r>
      <w:r>
        <w:rPr>
          <w:rFonts w:ascii="Times New Roman"/>
          <w:color w:val="000000"/>
          <w:spacing w:val="14"/>
          <w:sz w:val="20"/>
        </w:rPr>
        <w:t xml:space="preserve"> </w:t>
      </w:r>
      <w:r>
        <w:rPr>
          <w:rFonts w:ascii="LCARIW+CMR10"/>
          <w:color w:val="000000"/>
          <w:sz w:val="20"/>
        </w:rPr>
        <w:t>of</w:t>
      </w:r>
      <w:r>
        <w:rPr>
          <w:rFonts w:ascii="Times New Roman"/>
          <w:color w:val="000000"/>
          <w:spacing w:val="14"/>
          <w:sz w:val="20"/>
        </w:rPr>
        <w:t xml:space="preserve"> </w:t>
      </w:r>
      <w:r>
        <w:rPr>
          <w:rFonts w:ascii="LCARIW+CMR10"/>
          <w:color w:val="000000"/>
          <w:spacing w:val="-1"/>
          <w:sz w:val="20"/>
        </w:rPr>
        <w:t>electricity</w:t>
      </w:r>
      <w:r>
        <w:rPr>
          <w:rFonts w:ascii="Times New Roman"/>
          <w:color w:val="000000"/>
          <w:spacing w:val="14"/>
          <w:sz w:val="20"/>
        </w:rPr>
        <w:t xml:space="preserve"> </w:t>
      </w:r>
      <w:r>
        <w:rPr>
          <w:rFonts w:ascii="LCARIW+CMR10"/>
          <w:color w:val="000000"/>
          <w:sz w:val="20"/>
        </w:rPr>
        <w:t>use</w:t>
      </w:r>
      <w:r>
        <w:rPr>
          <w:rFonts w:ascii="Times New Roman"/>
          <w:color w:val="000000"/>
          <w:spacing w:val="14"/>
          <w:sz w:val="20"/>
        </w:rPr>
        <w:t xml:space="preserve"> </w:t>
      </w:r>
      <w:r>
        <w:rPr>
          <w:rFonts w:ascii="LCARIW+CMR10"/>
          <w:color w:val="000000"/>
          <w:sz w:val="20"/>
        </w:rPr>
        <w:t>are</w:t>
      </w:r>
      <w:r>
        <w:rPr>
          <w:rFonts w:ascii="Times New Roman"/>
          <w:color w:val="000000"/>
          <w:spacing w:val="14"/>
          <w:sz w:val="20"/>
        </w:rPr>
        <w:t xml:space="preserve"> </w:t>
      </w:r>
      <w:r>
        <w:rPr>
          <w:rFonts w:ascii="LCARIW+CMR10"/>
          <w:color w:val="000000"/>
          <w:spacing w:val="-2"/>
          <w:sz w:val="20"/>
        </w:rPr>
        <w:t>followed</w:t>
      </w:r>
      <w:r>
        <w:rPr>
          <w:rFonts w:ascii="Times New Roman"/>
          <w:color w:val="000000"/>
          <w:spacing w:val="15"/>
          <w:sz w:val="20"/>
        </w:rPr>
        <w:t xml:space="preserve"> </w:t>
      </w:r>
      <w:r>
        <w:rPr>
          <w:rFonts w:ascii="LCARIW+CMR10"/>
          <w:color w:val="000000"/>
          <w:spacing w:val="-6"/>
          <w:sz w:val="20"/>
        </w:rPr>
        <w:t>by</w:t>
      </w:r>
      <w:r w:rsidR="00AB65DF">
        <w:rPr>
          <w:rFonts w:ascii="Times New Roman" w:hint="eastAsia"/>
          <w:color w:val="000000"/>
          <w:sz w:val="20"/>
        </w:rPr>
        <w:t xml:space="preserve"> </w:t>
      </w:r>
      <w:r>
        <w:rPr>
          <w:rFonts w:ascii="LCARIW+CMR10"/>
          <w:color w:val="000000"/>
          <w:spacing w:val="1"/>
          <w:sz w:val="20"/>
        </w:rPr>
        <w:t>policy</w:t>
      </w:r>
      <w:r>
        <w:rPr>
          <w:rFonts w:ascii="Times New Roman"/>
          <w:color w:val="000000"/>
          <w:spacing w:val="15"/>
          <w:sz w:val="20"/>
        </w:rPr>
        <w:t xml:space="preserve"> </w:t>
      </w:r>
      <w:r>
        <w:rPr>
          <w:rFonts w:ascii="LCARIW+CMR10"/>
          <w:color w:val="000000"/>
          <w:sz w:val="20"/>
        </w:rPr>
        <w:t>implications</w:t>
      </w:r>
      <w:r>
        <w:rPr>
          <w:rFonts w:ascii="Times New Roman"/>
          <w:color w:val="000000"/>
          <w:spacing w:val="16"/>
          <w:sz w:val="20"/>
        </w:rPr>
        <w:t xml:space="preserve"> </w:t>
      </w:r>
      <w:r>
        <w:rPr>
          <w:rFonts w:ascii="LCARIW+CMR10"/>
          <w:color w:val="000000"/>
          <w:spacing w:val="-2"/>
          <w:sz w:val="20"/>
        </w:rPr>
        <w:t>drawn</w:t>
      </w:r>
      <w:r>
        <w:rPr>
          <w:rFonts w:ascii="Times New Roman"/>
          <w:color w:val="000000"/>
          <w:spacing w:val="18"/>
          <w:sz w:val="20"/>
        </w:rPr>
        <w:t xml:space="preserve"> </w:t>
      </w:r>
      <w:r>
        <w:rPr>
          <w:rFonts w:ascii="LCARIW+CMR10"/>
          <w:color w:val="000000"/>
          <w:sz w:val="20"/>
        </w:rPr>
        <w:t>from</w:t>
      </w:r>
      <w:r>
        <w:rPr>
          <w:rFonts w:ascii="Times New Roman"/>
          <w:color w:val="000000"/>
          <w:spacing w:val="16"/>
          <w:sz w:val="20"/>
        </w:rPr>
        <w:t xml:space="preserve"> </w:t>
      </w:r>
      <w:r>
        <w:rPr>
          <w:rFonts w:ascii="LCARIW+CMR10"/>
          <w:color w:val="000000"/>
          <w:sz w:val="20"/>
        </w:rPr>
        <w:t>them</w:t>
      </w:r>
      <w:r>
        <w:rPr>
          <w:rFonts w:ascii="Times New Roman"/>
          <w:color w:val="000000"/>
          <w:spacing w:val="16"/>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pacing w:val="-1"/>
          <w:sz w:val="20"/>
        </w:rPr>
        <w:t>subsequent</w:t>
      </w:r>
      <w:r>
        <w:rPr>
          <w:rFonts w:ascii="Times New Roman"/>
          <w:color w:val="000000"/>
          <w:spacing w:val="17"/>
          <w:sz w:val="20"/>
        </w:rPr>
        <w:t xml:space="preserve"> </w:t>
      </w:r>
      <w:r>
        <w:rPr>
          <w:rFonts w:ascii="LCARIW+CMR10"/>
          <w:color w:val="000000"/>
          <w:sz w:val="20"/>
        </w:rPr>
        <w:t>sections.</w:t>
      </w:r>
    </w:p>
    <w:p w14:paraId="49F8A0BA" w14:textId="3F81C83F" w:rsidR="003820C6" w:rsidRPr="000D705D" w:rsidRDefault="0076004A" w:rsidP="000D705D">
      <w:pPr>
        <w:spacing w:before="278" w:after="0" w:line="360" w:lineRule="auto"/>
        <w:ind w:firstLine="708"/>
        <w:rPr>
          <w:rFonts w:ascii="Times New Roman"/>
          <w:color w:val="000000"/>
          <w:sz w:val="20"/>
        </w:rPr>
      </w:pPr>
      <w:r>
        <w:rPr>
          <w:rFonts w:ascii="LCARIW+CMR10"/>
          <w:color w:val="000000"/>
          <w:sz w:val="20"/>
        </w:rPr>
        <w:t>Regarding</w:t>
      </w:r>
      <w:r>
        <w:rPr>
          <w:rFonts w:ascii="Times New Roman"/>
          <w:color w:val="000000"/>
          <w:spacing w:val="10"/>
          <w:sz w:val="20"/>
        </w:rPr>
        <w:t xml:space="preserve"> </w:t>
      </w:r>
      <w:r>
        <w:rPr>
          <w:rFonts w:ascii="LCARIW+CMR10"/>
          <w:color w:val="000000"/>
          <w:spacing w:val="-1"/>
          <w:sz w:val="20"/>
        </w:rPr>
        <w:t>residential</w:t>
      </w:r>
      <w:r>
        <w:rPr>
          <w:rFonts w:ascii="Times New Roman"/>
          <w:color w:val="000000"/>
          <w:spacing w:val="10"/>
          <w:sz w:val="20"/>
        </w:rPr>
        <w:t xml:space="preserve"> </w:t>
      </w:r>
      <w:r>
        <w:rPr>
          <w:rFonts w:ascii="LCARIW+CMR10"/>
          <w:color w:val="000000"/>
          <w:spacing w:val="-1"/>
          <w:sz w:val="20"/>
        </w:rPr>
        <w:t>electricity</w:t>
      </w:r>
      <w:r>
        <w:rPr>
          <w:rFonts w:ascii="Times New Roman"/>
          <w:color w:val="000000"/>
          <w:spacing w:val="10"/>
          <w:sz w:val="20"/>
        </w:rPr>
        <w:t xml:space="preserve"> </w:t>
      </w:r>
      <w:r>
        <w:rPr>
          <w:rFonts w:ascii="LCARIW+CMR10"/>
          <w:color w:val="000000"/>
          <w:sz w:val="20"/>
        </w:rPr>
        <w:t>demand</w:t>
      </w:r>
      <w:r>
        <w:rPr>
          <w:rFonts w:ascii="Times New Roman"/>
          <w:color w:val="000000"/>
          <w:spacing w:val="10"/>
          <w:sz w:val="20"/>
        </w:rPr>
        <w:t xml:space="preserve"> </w:t>
      </w:r>
      <w:r>
        <w:rPr>
          <w:rFonts w:ascii="LCARIW+CMR10"/>
          <w:color w:val="000000"/>
          <w:sz w:val="20"/>
        </w:rPr>
        <w:t>for</w:t>
      </w:r>
      <w:r>
        <w:rPr>
          <w:rFonts w:ascii="Times New Roman"/>
          <w:color w:val="000000"/>
          <w:spacing w:val="10"/>
          <w:sz w:val="20"/>
        </w:rPr>
        <w:t xml:space="preserve"> </w:t>
      </w:r>
      <w:r>
        <w:rPr>
          <w:rFonts w:ascii="LCARIW+CMR10"/>
          <w:color w:val="000000"/>
          <w:sz w:val="20"/>
        </w:rPr>
        <w:t>non-temperature-control</w:t>
      </w:r>
      <w:r>
        <w:rPr>
          <w:rFonts w:ascii="Times New Roman"/>
          <w:color w:val="000000"/>
          <w:spacing w:val="10"/>
          <w:sz w:val="20"/>
        </w:rPr>
        <w:t xml:space="preserve"> </w:t>
      </w:r>
      <w:r>
        <w:rPr>
          <w:rFonts w:ascii="LCARIW+CMR10"/>
          <w:color w:val="000000"/>
          <w:sz w:val="20"/>
        </w:rPr>
        <w:t>use,</w:t>
      </w:r>
      <w:r>
        <w:rPr>
          <w:rFonts w:ascii="Times New Roman"/>
          <w:color w:val="000000"/>
          <w:spacing w:val="11"/>
          <w:sz w:val="20"/>
        </w:rPr>
        <w:t xml:space="preserve"> </w:t>
      </w:r>
      <w:r>
        <w:rPr>
          <w:rFonts w:ascii="LCARIW+CMR10"/>
          <w:color w:val="000000"/>
          <w:sz w:val="20"/>
        </w:rPr>
        <w:t>the</w:t>
      </w:r>
      <w:r>
        <w:rPr>
          <w:rFonts w:ascii="Times New Roman"/>
          <w:color w:val="000000"/>
          <w:spacing w:val="10"/>
          <w:sz w:val="20"/>
        </w:rPr>
        <w:t xml:space="preserve"> </w:t>
      </w:r>
      <w:r>
        <w:rPr>
          <w:rFonts w:ascii="LCARIW+CMR10"/>
          <w:color w:val="000000"/>
          <w:sz w:val="20"/>
        </w:rPr>
        <w:t>leading</w:t>
      </w:r>
      <w:r>
        <w:rPr>
          <w:rFonts w:ascii="Times New Roman"/>
          <w:color w:val="000000"/>
          <w:spacing w:val="10"/>
          <w:sz w:val="20"/>
        </w:rPr>
        <w:t xml:space="preserve"> </w:t>
      </w:r>
      <w:r>
        <w:rPr>
          <w:rFonts w:ascii="LCARIW+CMR10"/>
          <w:color w:val="000000"/>
          <w:sz w:val="20"/>
        </w:rPr>
        <w:t>reaction</w:t>
      </w:r>
      <w:r>
        <w:rPr>
          <w:rFonts w:ascii="Times New Roman"/>
          <w:color w:val="000000"/>
          <w:spacing w:val="10"/>
          <w:sz w:val="20"/>
        </w:rPr>
        <w:t xml:space="preserve"> </w:t>
      </w:r>
      <w:r>
        <w:rPr>
          <w:rFonts w:ascii="LCARIW+CMR10"/>
          <w:color w:val="000000"/>
          <w:sz w:val="20"/>
        </w:rPr>
        <w:t>of</w:t>
      </w:r>
      <w:r>
        <w:rPr>
          <w:rFonts w:ascii="Times New Roman"/>
          <w:color w:val="000000"/>
          <w:spacing w:val="10"/>
          <w:sz w:val="20"/>
        </w:rPr>
        <w:t xml:space="preserve"> </w:t>
      </w:r>
      <w:r>
        <w:rPr>
          <w:rFonts w:ascii="LCARIW+CMR10"/>
          <w:color w:val="000000"/>
          <w:sz w:val="20"/>
        </w:rPr>
        <w:t>the</w:t>
      </w:r>
      <w:r>
        <w:rPr>
          <w:rFonts w:ascii="Times New Roman"/>
          <w:color w:val="000000"/>
          <w:spacing w:val="10"/>
          <w:sz w:val="20"/>
        </w:rPr>
        <w:t xml:space="preserve"> </w:t>
      </w:r>
      <w:r>
        <w:rPr>
          <w:rFonts w:ascii="LCARIW+CMR10"/>
          <w:color w:val="000000"/>
          <w:sz w:val="20"/>
        </w:rPr>
        <w:t>treated</w:t>
      </w:r>
      <w:r w:rsidR="00AB65DF">
        <w:rPr>
          <w:rFonts w:ascii="Times New Roman" w:hint="eastAsia"/>
          <w:color w:val="000000"/>
          <w:sz w:val="20"/>
        </w:rPr>
        <w:t xml:space="preserve"> </w:t>
      </w:r>
      <w:r>
        <w:rPr>
          <w:rFonts w:ascii="LCARIW+CMR10"/>
          <w:color w:val="000000"/>
          <w:sz w:val="20"/>
        </w:rPr>
        <w:t>households</w:t>
      </w:r>
      <w:r>
        <w:rPr>
          <w:rFonts w:ascii="Times New Roman"/>
          <w:color w:val="000000"/>
          <w:spacing w:val="16"/>
          <w:sz w:val="20"/>
        </w:rPr>
        <w:t xml:space="preserve"> </w:t>
      </w:r>
      <w:r>
        <w:rPr>
          <w:rFonts w:ascii="LCARIW+CMR10"/>
          <w:color w:val="000000"/>
          <w:sz w:val="20"/>
        </w:rPr>
        <w:t>to</w:t>
      </w:r>
      <w:r>
        <w:rPr>
          <w:rFonts w:ascii="Times New Roman"/>
          <w:color w:val="000000"/>
          <w:spacing w:val="15"/>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TOU</w:t>
      </w:r>
      <w:r>
        <w:rPr>
          <w:rFonts w:ascii="Times New Roman"/>
          <w:color w:val="000000"/>
          <w:spacing w:val="15"/>
          <w:sz w:val="20"/>
        </w:rPr>
        <w:t xml:space="preserve"> </w:t>
      </w:r>
      <w:r>
        <w:rPr>
          <w:rFonts w:ascii="LCARIW+CMR10"/>
          <w:color w:val="000000"/>
          <w:sz w:val="20"/>
        </w:rPr>
        <w:t>tari</w:t>
      </w:r>
      <w:r>
        <w:rPr>
          <w:rFonts w:ascii="LSPPBV+CMR10" w:hAnsi="LSPPBV+CMR10" w:cs="LSPPBV+CMR10"/>
          <w:color w:val="000000"/>
          <w:sz w:val="20"/>
        </w:rPr>
        <w:t>ﬀ</w:t>
      </w:r>
      <w:r>
        <w:rPr>
          <w:rFonts w:ascii="LCARIW+CMR10"/>
          <w:color w:val="000000"/>
          <w:sz w:val="20"/>
        </w:rPr>
        <w:t>s</w:t>
      </w:r>
      <w:r>
        <w:rPr>
          <w:rFonts w:ascii="Times New Roman"/>
          <w:color w:val="000000"/>
          <w:spacing w:val="15"/>
          <w:sz w:val="20"/>
        </w:rPr>
        <w:t xml:space="preserve"> </w:t>
      </w:r>
      <w:r>
        <w:rPr>
          <w:rFonts w:ascii="LCARIW+CMR10"/>
          <w:color w:val="000000"/>
          <w:spacing w:val="-3"/>
          <w:sz w:val="20"/>
        </w:rPr>
        <w:t>was</w:t>
      </w:r>
      <w:r>
        <w:rPr>
          <w:rFonts w:ascii="Times New Roman"/>
          <w:color w:val="000000"/>
          <w:spacing w:val="19"/>
          <w:sz w:val="20"/>
        </w:rPr>
        <w:t xml:space="preserve"> </w:t>
      </w:r>
      <w:r>
        <w:rPr>
          <w:rFonts w:ascii="LCARIW+CMR10"/>
          <w:color w:val="000000"/>
          <w:sz w:val="20"/>
        </w:rPr>
        <w:t>to</w:t>
      </w:r>
      <w:r>
        <w:rPr>
          <w:rFonts w:ascii="Times New Roman"/>
          <w:color w:val="000000"/>
          <w:spacing w:val="15"/>
          <w:sz w:val="20"/>
        </w:rPr>
        <w:t xml:space="preserve"> </w:t>
      </w:r>
      <w:r>
        <w:rPr>
          <w:rFonts w:ascii="LCARIW+CMR10"/>
          <w:color w:val="000000"/>
          <w:sz w:val="20"/>
        </w:rPr>
        <w:t>reduce</w:t>
      </w:r>
      <w:r>
        <w:rPr>
          <w:rFonts w:ascii="Times New Roman"/>
          <w:color w:val="000000"/>
          <w:spacing w:val="16"/>
          <w:sz w:val="20"/>
        </w:rPr>
        <w:t xml:space="preserve"> </w:t>
      </w:r>
      <w:r>
        <w:rPr>
          <w:rFonts w:ascii="LCARIW+CMR10"/>
          <w:color w:val="000000"/>
          <w:sz w:val="20"/>
        </w:rPr>
        <w:t>their</w:t>
      </w:r>
      <w:r>
        <w:rPr>
          <w:rFonts w:ascii="Times New Roman"/>
          <w:color w:val="000000"/>
          <w:spacing w:val="16"/>
          <w:sz w:val="20"/>
        </w:rPr>
        <w:t xml:space="preserve"> </w:t>
      </w:r>
      <w:r>
        <w:rPr>
          <w:rFonts w:ascii="LCARIW+CMR10"/>
          <w:color w:val="000000"/>
          <w:spacing w:val="-1"/>
          <w:sz w:val="20"/>
        </w:rPr>
        <w:t>heating-irrelevant</w:t>
      </w:r>
      <w:r>
        <w:rPr>
          <w:rFonts w:ascii="Times New Roman"/>
          <w:color w:val="000000"/>
          <w:spacing w:val="17"/>
          <w:sz w:val="20"/>
        </w:rPr>
        <w:t xml:space="preserve"> </w:t>
      </w:r>
      <w:r>
        <w:rPr>
          <w:rFonts w:ascii="LCARIW+CMR10"/>
          <w:color w:val="000000"/>
          <w:sz w:val="20"/>
        </w:rPr>
        <w:t>consumption</w:t>
      </w:r>
      <w:r>
        <w:rPr>
          <w:rFonts w:ascii="Times New Roman"/>
          <w:color w:val="000000"/>
          <w:spacing w:val="16"/>
          <w:sz w:val="20"/>
        </w:rPr>
        <w:t xml:space="preserve"> </w:t>
      </w:r>
      <w:r>
        <w:rPr>
          <w:rFonts w:ascii="LCARIW+CMR10"/>
          <w:color w:val="000000"/>
          <w:sz w:val="20"/>
        </w:rPr>
        <w:t>around</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pacing w:val="2"/>
          <w:sz w:val="20"/>
        </w:rPr>
        <w:t>peak</w:t>
      </w:r>
      <w:r>
        <w:rPr>
          <w:rFonts w:ascii="Times New Roman"/>
          <w:color w:val="000000"/>
          <w:spacing w:val="14"/>
          <w:sz w:val="20"/>
        </w:rPr>
        <w:t xml:space="preserve"> </w:t>
      </w:r>
      <w:r>
        <w:rPr>
          <w:rFonts w:ascii="LCARIW+CMR10"/>
          <w:color w:val="000000"/>
          <w:sz w:val="20"/>
        </w:rPr>
        <w:t>rate</w:t>
      </w:r>
      <w:r>
        <w:rPr>
          <w:rFonts w:ascii="Times New Roman"/>
          <w:color w:val="000000"/>
          <w:spacing w:val="16"/>
          <w:sz w:val="20"/>
        </w:rPr>
        <w:t xml:space="preserve"> </w:t>
      </w:r>
      <w:r>
        <w:rPr>
          <w:rFonts w:ascii="LCARIW+CMR10"/>
          <w:color w:val="000000"/>
          <w:spacing w:val="2"/>
          <w:sz w:val="20"/>
        </w:rPr>
        <w:t>period.</w:t>
      </w:r>
      <w:r w:rsidR="00AB65DF">
        <w:rPr>
          <w:rFonts w:ascii="Times New Roman" w:hint="eastAsia"/>
          <w:color w:val="000000"/>
          <w:sz w:val="20"/>
        </w:rPr>
        <w:t xml:space="preserve"> </w:t>
      </w:r>
      <w:r>
        <w:rPr>
          <w:rFonts w:ascii="LCARIW+CMR10"/>
          <w:color w:val="000000"/>
          <w:sz w:val="20"/>
        </w:rPr>
        <w:t>According</w:t>
      </w:r>
      <w:r>
        <w:rPr>
          <w:rFonts w:ascii="Times New Roman"/>
          <w:color w:val="000000"/>
          <w:spacing w:val="18"/>
          <w:sz w:val="20"/>
        </w:rPr>
        <w:t xml:space="preserve"> </w:t>
      </w:r>
      <w:r>
        <w:rPr>
          <w:rFonts w:ascii="LCARIW+CMR10"/>
          <w:color w:val="000000"/>
          <w:sz w:val="20"/>
        </w:rPr>
        <w:t>to</w:t>
      </w:r>
      <w:r>
        <w:rPr>
          <w:rFonts w:ascii="Times New Roman"/>
          <w:color w:val="000000"/>
          <w:spacing w:val="18"/>
          <w:sz w:val="20"/>
        </w:rPr>
        <w:t xml:space="preserve"> </w:t>
      </w:r>
      <w:r>
        <w:rPr>
          <w:rFonts w:ascii="LCARIW+CMR10"/>
          <w:color w:val="000000"/>
          <w:spacing w:val="-6"/>
          <w:sz w:val="20"/>
        </w:rPr>
        <w:t>my</w:t>
      </w:r>
      <w:r>
        <w:rPr>
          <w:rFonts w:ascii="Times New Roman"/>
          <w:color w:val="000000"/>
          <w:spacing w:val="24"/>
          <w:sz w:val="20"/>
        </w:rPr>
        <w:t xml:space="preserve"> </w:t>
      </w:r>
      <w:r>
        <w:rPr>
          <w:rFonts w:ascii="LCARIW+CMR10"/>
          <w:color w:val="000000"/>
          <w:sz w:val="20"/>
        </w:rPr>
        <w:t>empirical</w:t>
      </w:r>
      <w:r>
        <w:rPr>
          <w:rFonts w:ascii="Times New Roman"/>
          <w:color w:val="000000"/>
          <w:spacing w:val="19"/>
          <w:sz w:val="20"/>
        </w:rPr>
        <w:t xml:space="preserve"> </w:t>
      </w:r>
      <w:r>
        <w:rPr>
          <w:rFonts w:ascii="LCARIW+CMR10"/>
          <w:color w:val="000000"/>
          <w:sz w:val="20"/>
        </w:rPr>
        <w:t>analysis,</w:t>
      </w:r>
      <w:r>
        <w:rPr>
          <w:rFonts w:ascii="Times New Roman"/>
          <w:color w:val="000000"/>
          <w:spacing w:val="19"/>
          <w:sz w:val="20"/>
        </w:rPr>
        <w:t xml:space="preserve"> </w:t>
      </w:r>
      <w:r>
        <w:rPr>
          <w:rFonts w:ascii="LCARIW+CMR10"/>
          <w:color w:val="000000"/>
          <w:sz w:val="20"/>
        </w:rPr>
        <w:t>as</w:t>
      </w:r>
      <w:r>
        <w:rPr>
          <w:rFonts w:ascii="Times New Roman"/>
          <w:color w:val="000000"/>
          <w:spacing w:val="19"/>
          <w:sz w:val="20"/>
        </w:rPr>
        <w:t xml:space="preserve"> </w:t>
      </w:r>
      <w:r>
        <w:rPr>
          <w:rFonts w:ascii="LCARIW+CMR10"/>
          <w:color w:val="000000"/>
          <w:sz w:val="20"/>
        </w:rPr>
        <w:t>the</w:t>
      </w:r>
      <w:r>
        <w:rPr>
          <w:rFonts w:ascii="Times New Roman"/>
          <w:color w:val="000000"/>
          <w:spacing w:val="18"/>
          <w:sz w:val="20"/>
        </w:rPr>
        <w:t xml:space="preserve"> </w:t>
      </w:r>
      <w:r>
        <w:rPr>
          <w:rFonts w:ascii="LCARIW+CMR10"/>
          <w:color w:val="000000"/>
          <w:sz w:val="20"/>
        </w:rPr>
        <w:t>magnitude</w:t>
      </w:r>
      <w:r>
        <w:rPr>
          <w:rFonts w:ascii="Times New Roman"/>
          <w:color w:val="000000"/>
          <w:spacing w:val="19"/>
          <w:sz w:val="20"/>
        </w:rPr>
        <w:t xml:space="preserve"> </w:t>
      </w:r>
      <w:r>
        <w:rPr>
          <w:rFonts w:ascii="LCARIW+CMR10"/>
          <w:color w:val="000000"/>
          <w:sz w:val="20"/>
        </w:rPr>
        <w:t>of</w:t>
      </w:r>
      <w:r>
        <w:rPr>
          <w:rFonts w:ascii="Times New Roman"/>
          <w:color w:val="000000"/>
          <w:spacing w:val="19"/>
          <w:sz w:val="20"/>
        </w:rPr>
        <w:t xml:space="preserve"> </w:t>
      </w:r>
      <w:r>
        <w:rPr>
          <w:rFonts w:ascii="LCARIW+CMR10"/>
          <w:color w:val="000000"/>
          <w:sz w:val="20"/>
        </w:rPr>
        <w:t>the</w:t>
      </w:r>
      <w:r>
        <w:rPr>
          <w:rFonts w:ascii="Times New Roman"/>
          <w:color w:val="000000"/>
          <w:spacing w:val="18"/>
          <w:sz w:val="20"/>
        </w:rPr>
        <w:t xml:space="preserve"> </w:t>
      </w:r>
      <w:r>
        <w:rPr>
          <w:rFonts w:ascii="LCARIW+CMR10"/>
          <w:color w:val="000000"/>
          <w:sz w:val="20"/>
        </w:rPr>
        <w:t>peak-hour</w:t>
      </w:r>
      <w:r>
        <w:rPr>
          <w:rFonts w:ascii="Times New Roman"/>
          <w:color w:val="000000"/>
          <w:spacing w:val="18"/>
          <w:sz w:val="20"/>
        </w:rPr>
        <w:t xml:space="preserve"> </w:t>
      </w:r>
      <w:r>
        <w:rPr>
          <w:rFonts w:ascii="LCARIW+CMR10"/>
          <w:color w:val="000000"/>
          <w:sz w:val="20"/>
        </w:rPr>
        <w:t>price</w:t>
      </w:r>
      <w:r>
        <w:rPr>
          <w:rFonts w:ascii="Times New Roman"/>
          <w:color w:val="000000"/>
          <w:spacing w:val="18"/>
          <w:sz w:val="20"/>
        </w:rPr>
        <w:t xml:space="preserve"> </w:t>
      </w:r>
      <w:r>
        <w:rPr>
          <w:rFonts w:ascii="LCARIW+CMR10"/>
          <w:color w:val="000000"/>
          <w:spacing w:val="-1"/>
          <w:sz w:val="20"/>
        </w:rPr>
        <w:t>changes</w:t>
      </w:r>
      <w:r>
        <w:rPr>
          <w:rFonts w:ascii="Times New Roman"/>
          <w:color w:val="000000"/>
          <w:spacing w:val="19"/>
          <w:sz w:val="20"/>
        </w:rPr>
        <w:t xml:space="preserve"> </w:t>
      </w:r>
      <w:r>
        <w:rPr>
          <w:rFonts w:ascii="LCARIW+CMR10"/>
          <w:color w:val="000000"/>
          <w:sz w:val="20"/>
        </w:rPr>
        <w:t>under</w:t>
      </w:r>
      <w:r>
        <w:rPr>
          <w:rFonts w:ascii="Times New Roman"/>
          <w:color w:val="000000"/>
          <w:spacing w:val="19"/>
          <w:sz w:val="20"/>
        </w:rPr>
        <w:t xml:space="preserve"> </w:t>
      </w:r>
      <w:r>
        <w:rPr>
          <w:rFonts w:ascii="LCARIW+CMR10"/>
          <w:color w:val="000000"/>
          <w:sz w:val="20"/>
        </w:rPr>
        <w:t>the</w:t>
      </w:r>
      <w:r>
        <w:rPr>
          <w:rFonts w:ascii="Times New Roman"/>
          <w:color w:val="000000"/>
          <w:spacing w:val="18"/>
          <w:sz w:val="20"/>
        </w:rPr>
        <w:t xml:space="preserve"> </w:t>
      </w:r>
      <w:r>
        <w:rPr>
          <w:rFonts w:ascii="LCARIW+CMR10"/>
          <w:color w:val="000000"/>
          <w:sz w:val="20"/>
        </w:rPr>
        <w:t>TOU</w:t>
      </w:r>
      <w:r>
        <w:rPr>
          <w:rFonts w:ascii="Times New Roman"/>
          <w:color w:val="000000"/>
          <w:spacing w:val="18"/>
          <w:sz w:val="20"/>
        </w:rPr>
        <w:t xml:space="preserve"> </w:t>
      </w:r>
      <w:r>
        <w:rPr>
          <w:rFonts w:ascii="LCARIW+CMR10"/>
          <w:color w:val="000000"/>
          <w:sz w:val="20"/>
        </w:rPr>
        <w:t>program</w:t>
      </w:r>
      <w:r w:rsidR="00AB65DF">
        <w:rPr>
          <w:rFonts w:ascii="Times New Roman" w:hint="eastAsia"/>
          <w:color w:val="000000"/>
          <w:sz w:val="20"/>
        </w:rPr>
        <w:t xml:space="preserve"> </w:t>
      </w:r>
      <w:r>
        <w:rPr>
          <w:rFonts w:ascii="LCARIW+CMR10"/>
          <w:color w:val="000000"/>
          <w:sz w:val="20"/>
        </w:rPr>
        <w:t>grew,</w:t>
      </w:r>
      <w:r>
        <w:rPr>
          <w:rFonts w:ascii="Times New Roman"/>
          <w:color w:val="000000"/>
          <w:spacing w:val="7"/>
          <w:sz w:val="20"/>
        </w:rPr>
        <w:t xml:space="preserve"> </w:t>
      </w:r>
      <w:r>
        <w:rPr>
          <w:rFonts w:ascii="LCARIW+CMR10"/>
          <w:color w:val="000000"/>
          <w:sz w:val="20"/>
        </w:rPr>
        <w:t>the</w:t>
      </w:r>
      <w:r>
        <w:rPr>
          <w:rFonts w:ascii="Times New Roman"/>
          <w:color w:val="000000"/>
          <w:spacing w:val="4"/>
          <w:sz w:val="20"/>
        </w:rPr>
        <w:t xml:space="preserve"> </w:t>
      </w:r>
      <w:r>
        <w:rPr>
          <w:rFonts w:ascii="LCARIW+CMR10"/>
          <w:color w:val="000000"/>
          <w:spacing w:val="-1"/>
          <w:sz w:val="20"/>
        </w:rPr>
        <w:t>savings</w:t>
      </w:r>
      <w:r>
        <w:rPr>
          <w:rFonts w:ascii="Times New Roman"/>
          <w:color w:val="000000"/>
          <w:spacing w:val="5"/>
          <w:sz w:val="20"/>
        </w:rPr>
        <w:t xml:space="preserve"> </w:t>
      </w:r>
      <w:r>
        <w:rPr>
          <w:rFonts w:ascii="LCARIW+CMR10"/>
          <w:color w:val="000000"/>
          <w:sz w:val="20"/>
        </w:rPr>
        <w:t>from</w:t>
      </w:r>
      <w:r>
        <w:rPr>
          <w:rFonts w:ascii="Times New Roman"/>
          <w:color w:val="000000"/>
          <w:spacing w:val="4"/>
          <w:sz w:val="20"/>
        </w:rPr>
        <w:t xml:space="preserve"> </w:t>
      </w:r>
      <w:r>
        <w:rPr>
          <w:rFonts w:ascii="LCARIW+CMR10"/>
          <w:color w:val="000000"/>
          <w:sz w:val="20"/>
        </w:rPr>
        <w:t>the</w:t>
      </w:r>
      <w:r>
        <w:rPr>
          <w:rFonts w:ascii="Times New Roman"/>
          <w:color w:val="000000"/>
          <w:spacing w:val="4"/>
          <w:sz w:val="20"/>
        </w:rPr>
        <w:t xml:space="preserve"> </w:t>
      </w:r>
      <w:r>
        <w:rPr>
          <w:rFonts w:ascii="LCARIW+CMR10"/>
          <w:color w:val="000000"/>
          <w:sz w:val="20"/>
        </w:rPr>
        <w:t>not-for-heating</w:t>
      </w:r>
      <w:r>
        <w:rPr>
          <w:rFonts w:ascii="Times New Roman"/>
          <w:color w:val="000000"/>
          <w:spacing w:val="4"/>
          <w:sz w:val="20"/>
        </w:rPr>
        <w:t xml:space="preserve"> </w:t>
      </w:r>
      <w:r>
        <w:rPr>
          <w:rFonts w:ascii="LCARIW+CMR10"/>
          <w:color w:val="000000"/>
          <w:spacing w:val="-1"/>
          <w:sz w:val="20"/>
        </w:rPr>
        <w:t>electricity</w:t>
      </w:r>
      <w:r>
        <w:rPr>
          <w:rFonts w:ascii="Times New Roman"/>
          <w:color w:val="000000"/>
          <w:spacing w:val="5"/>
          <w:sz w:val="20"/>
        </w:rPr>
        <w:t xml:space="preserve"> </w:t>
      </w:r>
      <w:r>
        <w:rPr>
          <w:rFonts w:ascii="LCARIW+CMR10"/>
          <w:color w:val="000000"/>
          <w:sz w:val="20"/>
        </w:rPr>
        <w:t>use</w:t>
      </w:r>
      <w:r>
        <w:rPr>
          <w:rFonts w:ascii="Times New Roman"/>
          <w:color w:val="000000"/>
          <w:spacing w:val="4"/>
          <w:sz w:val="20"/>
        </w:rPr>
        <w:t xml:space="preserve"> </w:t>
      </w:r>
      <w:r>
        <w:rPr>
          <w:rFonts w:ascii="LCARIW+CMR10"/>
          <w:color w:val="000000"/>
          <w:sz w:val="20"/>
        </w:rPr>
        <w:t>increased,</w:t>
      </w:r>
      <w:r>
        <w:rPr>
          <w:rFonts w:ascii="Times New Roman"/>
          <w:color w:val="000000"/>
          <w:spacing w:val="7"/>
          <w:sz w:val="20"/>
        </w:rPr>
        <w:t xml:space="preserve"> </w:t>
      </w:r>
      <w:r>
        <w:rPr>
          <w:rFonts w:ascii="LCARIW+CMR10"/>
          <w:color w:val="000000"/>
          <w:sz w:val="20"/>
        </w:rPr>
        <w:t>while</w:t>
      </w:r>
      <w:r>
        <w:rPr>
          <w:rFonts w:ascii="Times New Roman"/>
          <w:color w:val="000000"/>
          <w:spacing w:val="4"/>
          <w:sz w:val="20"/>
        </w:rPr>
        <w:t xml:space="preserve"> </w:t>
      </w:r>
      <w:r>
        <w:rPr>
          <w:rFonts w:ascii="LCARIW+CMR10"/>
          <w:color w:val="000000"/>
          <w:sz w:val="20"/>
        </w:rPr>
        <w:t>it</w:t>
      </w:r>
      <w:r>
        <w:rPr>
          <w:rFonts w:ascii="Times New Roman"/>
          <w:color w:val="000000"/>
          <w:spacing w:val="4"/>
          <w:sz w:val="20"/>
        </w:rPr>
        <w:t xml:space="preserve"> </w:t>
      </w:r>
      <w:r>
        <w:rPr>
          <w:rFonts w:ascii="LCARIW+CMR10"/>
          <w:color w:val="000000"/>
          <w:sz w:val="20"/>
        </w:rPr>
        <w:t>diminished</w:t>
      </w:r>
      <w:r>
        <w:rPr>
          <w:rFonts w:ascii="Times New Roman"/>
          <w:color w:val="000000"/>
          <w:spacing w:val="4"/>
          <w:sz w:val="20"/>
        </w:rPr>
        <w:t xml:space="preserve"> </w:t>
      </w:r>
      <w:r>
        <w:rPr>
          <w:rFonts w:ascii="LCARIW+CMR10"/>
          <w:color w:val="000000"/>
          <w:sz w:val="20"/>
        </w:rPr>
        <w:t>in</w:t>
      </w:r>
      <w:r>
        <w:rPr>
          <w:rFonts w:ascii="Times New Roman"/>
          <w:color w:val="000000"/>
          <w:spacing w:val="4"/>
          <w:sz w:val="20"/>
        </w:rPr>
        <w:t xml:space="preserve"> </w:t>
      </w:r>
      <w:r>
        <w:rPr>
          <w:rFonts w:ascii="LCARIW+CMR10"/>
          <w:color w:val="000000"/>
          <w:sz w:val="20"/>
        </w:rPr>
        <w:t>the</w:t>
      </w:r>
      <w:r>
        <w:rPr>
          <w:rFonts w:ascii="Times New Roman"/>
          <w:color w:val="000000"/>
          <w:spacing w:val="4"/>
          <w:sz w:val="20"/>
        </w:rPr>
        <w:t xml:space="preserve"> </w:t>
      </w:r>
      <w:r>
        <w:rPr>
          <w:rFonts w:ascii="LCARIW+CMR10"/>
          <w:color w:val="000000"/>
          <w:sz w:val="20"/>
        </w:rPr>
        <w:t>pre-</w:t>
      </w:r>
      <w:r>
        <w:rPr>
          <w:rFonts w:ascii="Times New Roman"/>
          <w:color w:val="000000"/>
          <w:spacing w:val="4"/>
          <w:sz w:val="20"/>
        </w:rPr>
        <w:t xml:space="preserve"> </w:t>
      </w:r>
      <w:r>
        <w:rPr>
          <w:rFonts w:ascii="LCARIW+CMR10"/>
          <w:color w:val="000000"/>
          <w:sz w:val="20"/>
        </w:rPr>
        <w:t>and</w:t>
      </w:r>
      <w:r>
        <w:rPr>
          <w:rFonts w:ascii="Times New Roman"/>
          <w:color w:val="000000"/>
          <w:spacing w:val="4"/>
          <w:sz w:val="20"/>
        </w:rPr>
        <w:t xml:space="preserve"> </w:t>
      </w:r>
      <w:r>
        <w:rPr>
          <w:rFonts w:ascii="LCARIW+CMR10"/>
          <w:color w:val="000000"/>
          <w:spacing w:val="1"/>
          <w:sz w:val="20"/>
        </w:rPr>
        <w:t>post-peak</w:t>
      </w:r>
      <w:r w:rsidR="00AB65DF">
        <w:rPr>
          <w:rFonts w:ascii="Times New Roman" w:hint="eastAsia"/>
          <w:color w:val="000000"/>
          <w:sz w:val="20"/>
        </w:rPr>
        <w:t xml:space="preserve"> </w:t>
      </w:r>
      <w:r>
        <w:rPr>
          <w:rFonts w:ascii="LCARIW+CMR10"/>
          <w:color w:val="000000"/>
          <w:spacing w:val="-2"/>
          <w:sz w:val="20"/>
        </w:rPr>
        <w:t>intervals.</w:t>
      </w:r>
      <w:r>
        <w:rPr>
          <w:rFonts w:ascii="Times New Roman"/>
          <w:color w:val="000000"/>
          <w:spacing w:val="45"/>
          <w:sz w:val="20"/>
        </w:rPr>
        <w:t xml:space="preserve"> </w:t>
      </w:r>
      <w:r>
        <w:rPr>
          <w:rFonts w:ascii="LCARIW+CMR10"/>
          <w:color w:val="000000"/>
          <w:sz w:val="20"/>
        </w:rPr>
        <w:t>In</w:t>
      </w:r>
      <w:r>
        <w:rPr>
          <w:rFonts w:ascii="Times New Roman"/>
          <w:color w:val="000000"/>
          <w:spacing w:val="18"/>
          <w:sz w:val="20"/>
        </w:rPr>
        <w:t xml:space="preserve"> </w:t>
      </w:r>
      <w:r>
        <w:rPr>
          <w:rFonts w:ascii="LCARIW+CMR10"/>
          <w:color w:val="000000"/>
          <w:sz w:val="20"/>
        </w:rPr>
        <w:t>the</w:t>
      </w:r>
      <w:r>
        <w:rPr>
          <w:rFonts w:ascii="Times New Roman"/>
          <w:color w:val="000000"/>
          <w:spacing w:val="18"/>
          <w:sz w:val="20"/>
        </w:rPr>
        <w:t xml:space="preserve"> </w:t>
      </w:r>
      <w:r>
        <w:rPr>
          <w:rFonts w:ascii="LCARIW+CMR10"/>
          <w:color w:val="000000"/>
          <w:sz w:val="20"/>
        </w:rPr>
        <w:t>case</w:t>
      </w:r>
      <w:r>
        <w:rPr>
          <w:rFonts w:ascii="Times New Roman"/>
          <w:color w:val="000000"/>
          <w:spacing w:val="18"/>
          <w:sz w:val="20"/>
        </w:rPr>
        <w:t xml:space="preserve"> </w:t>
      </w:r>
      <w:r>
        <w:rPr>
          <w:rFonts w:ascii="LCARIW+CMR10"/>
          <w:color w:val="000000"/>
          <w:sz w:val="20"/>
        </w:rPr>
        <w:t>of</w:t>
      </w:r>
      <w:r>
        <w:rPr>
          <w:rFonts w:ascii="Times New Roman"/>
          <w:color w:val="000000"/>
          <w:spacing w:val="18"/>
          <w:sz w:val="20"/>
        </w:rPr>
        <w:t xml:space="preserve"> </w:t>
      </w:r>
      <w:r>
        <w:rPr>
          <w:rFonts w:ascii="LCARIW+CMR10"/>
          <w:color w:val="000000"/>
          <w:spacing w:val="-4"/>
          <w:sz w:val="20"/>
        </w:rPr>
        <w:t>Tari</w:t>
      </w:r>
      <w:r>
        <w:rPr>
          <w:rFonts w:ascii="LSPPBV+CMR10" w:hAnsi="LSPPBV+CMR10" w:cs="LSPPBV+CMR10"/>
          <w:color w:val="000000"/>
          <w:sz w:val="20"/>
        </w:rPr>
        <w:t>ﬀ</w:t>
      </w:r>
      <w:r>
        <w:rPr>
          <w:rFonts w:ascii="Times New Roman"/>
          <w:color w:val="000000"/>
          <w:spacing w:val="18"/>
          <w:sz w:val="20"/>
        </w:rPr>
        <w:t xml:space="preserve"> </w:t>
      </w:r>
      <w:r>
        <w:rPr>
          <w:rFonts w:ascii="LCARIW+CMR10"/>
          <w:color w:val="000000"/>
          <w:sz w:val="20"/>
        </w:rPr>
        <w:t>Group</w:t>
      </w:r>
      <w:r>
        <w:rPr>
          <w:rFonts w:ascii="Times New Roman"/>
          <w:color w:val="000000"/>
          <w:spacing w:val="18"/>
          <w:sz w:val="20"/>
        </w:rPr>
        <w:t xml:space="preserve"> </w:t>
      </w:r>
      <w:r>
        <w:rPr>
          <w:rFonts w:ascii="LCARIW+CMR10"/>
          <w:color w:val="000000"/>
          <w:spacing w:val="-1"/>
          <w:sz w:val="20"/>
        </w:rPr>
        <w:t>A,</w:t>
      </w:r>
      <w:r>
        <w:rPr>
          <w:rFonts w:ascii="Times New Roman"/>
          <w:color w:val="000000"/>
          <w:spacing w:val="18"/>
          <w:sz w:val="20"/>
        </w:rPr>
        <w:t xml:space="preserve"> </w:t>
      </w:r>
      <w:r>
        <w:rPr>
          <w:rFonts w:ascii="LCARIW+CMR10"/>
          <w:color w:val="000000"/>
          <w:sz w:val="20"/>
        </w:rPr>
        <w:t>although</w:t>
      </w:r>
      <w:r>
        <w:rPr>
          <w:rFonts w:ascii="Times New Roman"/>
          <w:color w:val="000000"/>
          <w:spacing w:val="18"/>
          <w:sz w:val="20"/>
        </w:rPr>
        <w:t xml:space="preserve"> </w:t>
      </w:r>
      <w:r>
        <w:rPr>
          <w:rFonts w:ascii="LCARIW+CMR10"/>
          <w:color w:val="000000"/>
          <w:sz w:val="20"/>
        </w:rPr>
        <w:t>there</w:t>
      </w:r>
      <w:r>
        <w:rPr>
          <w:rFonts w:ascii="Times New Roman"/>
          <w:color w:val="000000"/>
          <w:spacing w:val="18"/>
          <w:sz w:val="20"/>
        </w:rPr>
        <w:t xml:space="preserve"> </w:t>
      </w:r>
      <w:r>
        <w:rPr>
          <w:rFonts w:ascii="LCARIW+CMR10"/>
          <w:color w:val="000000"/>
          <w:spacing w:val="-3"/>
          <w:sz w:val="20"/>
        </w:rPr>
        <w:t>was</w:t>
      </w:r>
      <w:r>
        <w:rPr>
          <w:rFonts w:ascii="Times New Roman"/>
          <w:color w:val="000000"/>
          <w:spacing w:val="21"/>
          <w:sz w:val="20"/>
        </w:rPr>
        <w:t xml:space="preserve"> </w:t>
      </w:r>
      <w:r>
        <w:rPr>
          <w:rFonts w:ascii="LCARIW+CMR10"/>
          <w:color w:val="000000"/>
          <w:sz w:val="20"/>
        </w:rPr>
        <w:t>almost</w:t>
      </w:r>
      <w:r>
        <w:rPr>
          <w:rFonts w:ascii="Times New Roman"/>
          <w:color w:val="000000"/>
          <w:spacing w:val="18"/>
          <w:sz w:val="20"/>
        </w:rPr>
        <w:t xml:space="preserve"> </w:t>
      </w:r>
      <w:r>
        <w:rPr>
          <w:rFonts w:ascii="LCARIW+CMR10"/>
          <w:color w:val="000000"/>
          <w:sz w:val="20"/>
        </w:rPr>
        <w:t>zero</w:t>
      </w:r>
      <w:r>
        <w:rPr>
          <w:rFonts w:ascii="Times New Roman"/>
          <w:color w:val="000000"/>
          <w:spacing w:val="18"/>
          <w:sz w:val="20"/>
        </w:rPr>
        <w:t xml:space="preserve"> </w:t>
      </w:r>
      <w:r>
        <w:rPr>
          <w:rFonts w:ascii="LCARIW+CMR10"/>
          <w:color w:val="000000"/>
          <w:sz w:val="20"/>
        </w:rPr>
        <w:t>price</w:t>
      </w:r>
      <w:r>
        <w:rPr>
          <w:rFonts w:ascii="Times New Roman"/>
          <w:color w:val="000000"/>
          <w:spacing w:val="18"/>
          <w:sz w:val="20"/>
        </w:rPr>
        <w:t xml:space="preserve"> </w:t>
      </w:r>
      <w:r>
        <w:rPr>
          <w:rFonts w:ascii="LCARIW+CMR10"/>
          <w:color w:val="000000"/>
          <w:spacing w:val="-2"/>
          <w:sz w:val="20"/>
        </w:rPr>
        <w:t>variation</w:t>
      </w:r>
      <w:r>
        <w:rPr>
          <w:rFonts w:ascii="Times New Roman"/>
          <w:color w:val="000000"/>
          <w:spacing w:val="19"/>
          <w:sz w:val="20"/>
        </w:rPr>
        <w:t xml:space="preserve"> </w:t>
      </w:r>
      <w:r>
        <w:rPr>
          <w:rFonts w:ascii="LCARIW+CMR10"/>
          <w:color w:val="000000"/>
          <w:spacing w:val="-1"/>
          <w:sz w:val="20"/>
        </w:rPr>
        <w:t>relative</w:t>
      </w:r>
      <w:r>
        <w:rPr>
          <w:rFonts w:ascii="Times New Roman"/>
          <w:color w:val="000000"/>
          <w:spacing w:val="19"/>
          <w:sz w:val="20"/>
        </w:rPr>
        <w:t xml:space="preserve"> </w:t>
      </w:r>
      <w:r>
        <w:rPr>
          <w:rFonts w:ascii="LCARIW+CMR10"/>
          <w:color w:val="000000"/>
          <w:sz w:val="20"/>
        </w:rPr>
        <w:t>to</w:t>
      </w:r>
      <w:r>
        <w:rPr>
          <w:rFonts w:ascii="Times New Roman"/>
          <w:color w:val="000000"/>
          <w:spacing w:val="18"/>
          <w:sz w:val="20"/>
        </w:rPr>
        <w:t xml:space="preserve"> </w:t>
      </w:r>
      <w:r>
        <w:rPr>
          <w:rFonts w:ascii="LCARIW+CMR10"/>
          <w:color w:val="000000"/>
          <w:sz w:val="20"/>
        </w:rPr>
        <w:t>the</w:t>
      </w:r>
      <w:r>
        <w:rPr>
          <w:rFonts w:ascii="Times New Roman"/>
          <w:color w:val="000000"/>
          <w:spacing w:val="18"/>
          <w:sz w:val="20"/>
        </w:rPr>
        <w:t xml:space="preserve"> </w:t>
      </w:r>
      <w:r>
        <w:rPr>
          <w:rFonts w:ascii="LCARIW+CMR10" w:hAnsi="LCARIW+CMR10" w:cs="LCARIW+CMR10"/>
          <w:color w:val="000000"/>
          <w:sz w:val="20"/>
        </w:rPr>
        <w:t>ﬂat</w:t>
      </w:r>
      <w:r>
        <w:rPr>
          <w:rFonts w:ascii="Times New Roman"/>
          <w:color w:val="000000"/>
          <w:spacing w:val="18"/>
          <w:sz w:val="20"/>
        </w:rPr>
        <w:t xml:space="preserve"> </w:t>
      </w:r>
      <w:r>
        <w:rPr>
          <w:rFonts w:ascii="LCARIW+CMR10"/>
          <w:color w:val="000000"/>
          <w:sz w:val="20"/>
        </w:rPr>
        <w:t>rate</w:t>
      </w:r>
      <w:r w:rsidR="00AB65DF">
        <w:rPr>
          <w:rFonts w:ascii="Times New Roman" w:hint="eastAsia"/>
          <w:color w:val="000000"/>
          <w:sz w:val="20"/>
        </w:rPr>
        <w:t xml:space="preserve"> </w:t>
      </w:r>
      <w:r>
        <w:rPr>
          <w:rFonts w:ascii="LCARIW+CMR10"/>
          <w:color w:val="000000"/>
          <w:sz w:val="20"/>
        </w:rPr>
        <w:t>(i.e.,</w:t>
      </w:r>
      <w:r>
        <w:rPr>
          <w:rFonts w:ascii="Times New Roman"/>
          <w:color w:val="000000"/>
          <w:spacing w:val="20"/>
          <w:sz w:val="20"/>
        </w:rPr>
        <w:t xml:space="preserve"> </w:t>
      </w:r>
      <w:r>
        <w:rPr>
          <w:rFonts w:ascii="LCARIW+CMR10"/>
          <w:color w:val="000000"/>
          <w:sz w:val="20"/>
        </w:rPr>
        <w:t>only</w:t>
      </w:r>
      <w:r>
        <w:rPr>
          <w:rFonts w:ascii="Times New Roman"/>
          <w:color w:val="000000"/>
          <w:spacing w:val="19"/>
          <w:sz w:val="20"/>
        </w:rPr>
        <w:t xml:space="preserve"> </w:t>
      </w:r>
      <w:r>
        <w:rPr>
          <w:rFonts w:ascii="LCARIW+CMR10"/>
          <w:color w:val="000000"/>
          <w:sz w:val="20"/>
        </w:rPr>
        <w:t>0.1</w:t>
      </w:r>
      <w:r>
        <w:rPr>
          <w:rFonts w:ascii="Times New Roman"/>
          <w:color w:val="000000"/>
          <w:spacing w:val="19"/>
          <w:sz w:val="20"/>
        </w:rPr>
        <w:t xml:space="preserve"> </w:t>
      </w:r>
      <w:r>
        <w:rPr>
          <w:rFonts w:ascii="LCARIW+CMR10"/>
          <w:color w:val="000000"/>
          <w:spacing w:val="-2"/>
          <w:sz w:val="20"/>
        </w:rPr>
        <w:t>cents</w:t>
      </w:r>
      <w:r>
        <w:rPr>
          <w:rFonts w:ascii="Times New Roman"/>
          <w:color w:val="000000"/>
          <w:spacing w:val="21"/>
          <w:sz w:val="20"/>
        </w:rPr>
        <w:t xml:space="preserve"> </w:t>
      </w:r>
      <w:r>
        <w:rPr>
          <w:rFonts w:ascii="LCARIW+CMR10"/>
          <w:color w:val="000000"/>
          <w:spacing w:val="2"/>
          <w:sz w:val="20"/>
        </w:rPr>
        <w:t>per</w:t>
      </w:r>
      <w:r>
        <w:rPr>
          <w:rFonts w:ascii="Times New Roman"/>
          <w:color w:val="000000"/>
          <w:spacing w:val="17"/>
          <w:sz w:val="20"/>
        </w:rPr>
        <w:t xml:space="preserve"> </w:t>
      </w:r>
      <w:r>
        <w:rPr>
          <w:rFonts w:ascii="LCARIW+CMR10"/>
          <w:color w:val="000000"/>
          <w:sz w:val="20"/>
        </w:rPr>
        <w:t>kWh)</w:t>
      </w:r>
      <w:r>
        <w:rPr>
          <w:rFonts w:ascii="Times New Roman"/>
          <w:color w:val="000000"/>
          <w:spacing w:val="20"/>
          <w:sz w:val="20"/>
        </w:rPr>
        <w:t xml:space="preserve"> </w:t>
      </w:r>
      <w:r>
        <w:rPr>
          <w:rFonts w:ascii="LCARIW+CMR10"/>
          <w:color w:val="000000"/>
          <w:sz w:val="20"/>
        </w:rPr>
        <w:t>in</w:t>
      </w:r>
      <w:r>
        <w:rPr>
          <w:rFonts w:ascii="Times New Roman"/>
          <w:color w:val="000000"/>
          <w:spacing w:val="19"/>
          <w:sz w:val="20"/>
        </w:rPr>
        <w:t xml:space="preserve"> </w:t>
      </w:r>
      <w:r>
        <w:rPr>
          <w:rFonts w:ascii="LCARIW+CMR10"/>
          <w:color w:val="000000"/>
          <w:sz w:val="20"/>
        </w:rPr>
        <w:t>the</w:t>
      </w:r>
      <w:r>
        <w:rPr>
          <w:rFonts w:ascii="Times New Roman"/>
          <w:color w:val="000000"/>
          <w:spacing w:val="19"/>
          <w:sz w:val="20"/>
        </w:rPr>
        <w:t xml:space="preserve"> </w:t>
      </w:r>
      <w:r>
        <w:rPr>
          <w:rFonts w:ascii="LCARIW+CMR10"/>
          <w:color w:val="000000"/>
          <w:spacing w:val="1"/>
          <w:sz w:val="20"/>
        </w:rPr>
        <w:t>before-</w:t>
      </w:r>
      <w:r>
        <w:rPr>
          <w:rFonts w:ascii="Times New Roman"/>
          <w:color w:val="000000"/>
          <w:spacing w:val="19"/>
          <w:sz w:val="20"/>
        </w:rPr>
        <w:t xml:space="preserve"> </w:t>
      </w:r>
      <w:r>
        <w:rPr>
          <w:rFonts w:ascii="LCARIW+CMR10"/>
          <w:color w:val="000000"/>
          <w:sz w:val="20"/>
        </w:rPr>
        <w:t>and</w:t>
      </w:r>
      <w:r>
        <w:rPr>
          <w:rFonts w:ascii="Times New Roman"/>
          <w:color w:val="000000"/>
          <w:spacing w:val="19"/>
          <w:sz w:val="20"/>
        </w:rPr>
        <w:t xml:space="preserve"> </w:t>
      </w:r>
      <w:r>
        <w:rPr>
          <w:rFonts w:ascii="LCARIW+CMR10"/>
          <w:color w:val="000000"/>
          <w:sz w:val="20"/>
        </w:rPr>
        <w:t>after-peak</w:t>
      </w:r>
      <w:r>
        <w:rPr>
          <w:rFonts w:ascii="Times New Roman"/>
          <w:color w:val="000000"/>
          <w:spacing w:val="19"/>
          <w:sz w:val="20"/>
        </w:rPr>
        <w:t xml:space="preserve"> </w:t>
      </w:r>
      <w:r>
        <w:rPr>
          <w:rFonts w:ascii="LCARIW+CMR10"/>
          <w:color w:val="000000"/>
          <w:spacing w:val="-2"/>
          <w:sz w:val="20"/>
        </w:rPr>
        <w:t>intervals,</w:t>
      </w:r>
      <w:r>
        <w:rPr>
          <w:rFonts w:ascii="Times New Roman"/>
          <w:color w:val="000000"/>
          <w:spacing w:val="22"/>
          <w:sz w:val="20"/>
        </w:rPr>
        <w:t xml:space="preserve"> </w:t>
      </w:r>
      <w:r>
        <w:rPr>
          <w:rFonts w:ascii="LCARIW+CMR10"/>
          <w:color w:val="000000"/>
          <w:sz w:val="20"/>
        </w:rPr>
        <w:t>the</w:t>
      </w:r>
      <w:r>
        <w:rPr>
          <w:rFonts w:ascii="Times New Roman"/>
          <w:color w:val="000000"/>
          <w:spacing w:val="19"/>
          <w:sz w:val="20"/>
        </w:rPr>
        <w:t xml:space="preserve"> </w:t>
      </w:r>
      <w:r>
        <w:rPr>
          <w:rFonts w:ascii="LCARIW+CMR10"/>
          <w:color w:val="000000"/>
          <w:spacing w:val="-1"/>
          <w:sz w:val="20"/>
        </w:rPr>
        <w:t>amount</w:t>
      </w:r>
      <w:r>
        <w:rPr>
          <w:rFonts w:ascii="Times New Roman"/>
          <w:color w:val="000000"/>
          <w:spacing w:val="21"/>
          <w:sz w:val="20"/>
        </w:rPr>
        <w:t xml:space="preserve"> </w:t>
      </w:r>
      <w:r>
        <w:rPr>
          <w:rFonts w:ascii="LCARIW+CMR10"/>
          <w:color w:val="000000"/>
          <w:sz w:val="20"/>
        </w:rPr>
        <w:t>of</w:t>
      </w:r>
      <w:r>
        <w:rPr>
          <w:rFonts w:ascii="Times New Roman"/>
          <w:color w:val="000000"/>
          <w:spacing w:val="20"/>
          <w:sz w:val="20"/>
        </w:rPr>
        <w:t xml:space="preserve"> </w:t>
      </w:r>
      <w:r>
        <w:rPr>
          <w:rFonts w:ascii="LCARIW+CMR10"/>
          <w:color w:val="000000"/>
          <w:spacing w:val="-1"/>
          <w:sz w:val="20"/>
        </w:rPr>
        <w:t>electricity</w:t>
      </w:r>
      <w:r>
        <w:rPr>
          <w:rFonts w:ascii="Times New Roman"/>
          <w:color w:val="000000"/>
          <w:spacing w:val="20"/>
          <w:sz w:val="20"/>
        </w:rPr>
        <w:t xml:space="preserve"> </w:t>
      </w:r>
      <w:r>
        <w:rPr>
          <w:rFonts w:ascii="LCARIW+CMR10"/>
          <w:color w:val="000000"/>
          <w:spacing w:val="-1"/>
          <w:sz w:val="20"/>
        </w:rPr>
        <w:t>savings</w:t>
      </w:r>
      <w:r>
        <w:rPr>
          <w:rFonts w:ascii="Times New Roman"/>
          <w:color w:val="000000"/>
          <w:spacing w:val="20"/>
          <w:sz w:val="20"/>
        </w:rPr>
        <w:t xml:space="preserve"> </w:t>
      </w:r>
      <w:r>
        <w:rPr>
          <w:rFonts w:ascii="LCARIW+CMR10"/>
          <w:color w:val="000000"/>
          <w:sz w:val="20"/>
        </w:rPr>
        <w:t>for</w:t>
      </w:r>
      <w:r>
        <w:rPr>
          <w:rFonts w:ascii="Times New Roman"/>
          <w:color w:val="000000"/>
          <w:spacing w:val="20"/>
          <w:sz w:val="20"/>
        </w:rPr>
        <w:t xml:space="preserve"> </w:t>
      </w:r>
      <w:r>
        <w:rPr>
          <w:rFonts w:ascii="LCARIW+CMR10"/>
          <w:color w:val="000000"/>
          <w:sz w:val="20"/>
        </w:rPr>
        <w:t>that</w:t>
      </w:r>
      <w:r w:rsidR="00AB65DF">
        <w:rPr>
          <w:rFonts w:ascii="Times New Roman" w:hint="eastAsia"/>
          <w:color w:val="000000"/>
          <w:sz w:val="20"/>
        </w:rPr>
        <w:t xml:space="preserve"> </w:t>
      </w:r>
      <w:r>
        <w:rPr>
          <w:rFonts w:ascii="LCARIW+CMR10"/>
          <w:color w:val="000000"/>
          <w:sz w:val="20"/>
        </w:rPr>
        <w:t>group</w:t>
      </w:r>
      <w:r>
        <w:rPr>
          <w:rFonts w:ascii="Times New Roman"/>
          <w:color w:val="000000"/>
          <w:spacing w:val="28"/>
          <w:sz w:val="20"/>
        </w:rPr>
        <w:t xml:space="preserve"> </w:t>
      </w:r>
      <w:r>
        <w:rPr>
          <w:rFonts w:ascii="LCARIW+CMR10"/>
          <w:color w:val="000000"/>
          <w:spacing w:val="-3"/>
          <w:sz w:val="20"/>
        </w:rPr>
        <w:t>was</w:t>
      </w:r>
      <w:r>
        <w:rPr>
          <w:rFonts w:ascii="Times New Roman"/>
          <w:color w:val="000000"/>
          <w:spacing w:val="31"/>
          <w:sz w:val="20"/>
        </w:rPr>
        <w:t xml:space="preserve"> </w:t>
      </w:r>
      <w:r>
        <w:rPr>
          <w:rFonts w:ascii="LCARIW+CMR10"/>
          <w:color w:val="000000"/>
          <w:sz w:val="20"/>
        </w:rPr>
        <w:t>nearly</w:t>
      </w:r>
      <w:r>
        <w:rPr>
          <w:rFonts w:ascii="Times New Roman"/>
          <w:color w:val="000000"/>
          <w:spacing w:val="28"/>
          <w:sz w:val="20"/>
        </w:rPr>
        <w:t xml:space="preserve"> </w:t>
      </w:r>
      <w:r>
        <w:rPr>
          <w:rFonts w:ascii="LCARIW+CMR10"/>
          <w:color w:val="000000"/>
          <w:sz w:val="20"/>
        </w:rPr>
        <w:t>the</w:t>
      </w:r>
      <w:r>
        <w:rPr>
          <w:rFonts w:ascii="Times New Roman"/>
          <w:color w:val="000000"/>
          <w:spacing w:val="28"/>
          <w:sz w:val="20"/>
        </w:rPr>
        <w:t xml:space="preserve"> </w:t>
      </w:r>
      <w:r>
        <w:rPr>
          <w:rFonts w:ascii="LCARIW+CMR10"/>
          <w:color w:val="000000"/>
          <w:sz w:val="20"/>
        </w:rPr>
        <w:t>same</w:t>
      </w:r>
      <w:r>
        <w:rPr>
          <w:rFonts w:ascii="Times New Roman"/>
          <w:color w:val="000000"/>
          <w:spacing w:val="28"/>
          <w:sz w:val="20"/>
        </w:rPr>
        <w:t xml:space="preserve"> </w:t>
      </w:r>
      <w:r>
        <w:rPr>
          <w:rFonts w:ascii="LCARIW+CMR10"/>
          <w:color w:val="000000"/>
          <w:sz w:val="20"/>
        </w:rPr>
        <w:t>in</w:t>
      </w:r>
      <w:r>
        <w:rPr>
          <w:rFonts w:ascii="Times New Roman"/>
          <w:color w:val="000000"/>
          <w:spacing w:val="28"/>
          <w:sz w:val="20"/>
        </w:rPr>
        <w:t xml:space="preserve"> </w:t>
      </w:r>
      <w:r>
        <w:rPr>
          <w:rFonts w:ascii="LCARIW+CMR10"/>
          <w:color w:val="000000"/>
          <w:sz w:val="20"/>
        </w:rPr>
        <w:t>all</w:t>
      </w:r>
      <w:r>
        <w:rPr>
          <w:rFonts w:ascii="Times New Roman"/>
          <w:color w:val="000000"/>
          <w:spacing w:val="28"/>
          <w:sz w:val="20"/>
        </w:rPr>
        <w:t xml:space="preserve"> </w:t>
      </w:r>
      <w:r>
        <w:rPr>
          <w:rFonts w:ascii="LCARIW+CMR10"/>
          <w:color w:val="000000"/>
          <w:sz w:val="20"/>
        </w:rPr>
        <w:t>three</w:t>
      </w:r>
      <w:r>
        <w:rPr>
          <w:rFonts w:ascii="Times New Roman"/>
          <w:color w:val="000000"/>
          <w:spacing w:val="28"/>
          <w:sz w:val="20"/>
        </w:rPr>
        <w:t xml:space="preserve"> </w:t>
      </w:r>
      <w:r>
        <w:rPr>
          <w:rFonts w:ascii="LCARIW+CMR10"/>
          <w:color w:val="000000"/>
          <w:spacing w:val="-2"/>
          <w:sz w:val="20"/>
        </w:rPr>
        <w:t>intervals.</w:t>
      </w:r>
      <w:r>
        <w:rPr>
          <w:rFonts w:ascii="Times New Roman"/>
          <w:color w:val="000000"/>
          <w:spacing w:val="76"/>
          <w:sz w:val="20"/>
        </w:rPr>
        <w:t xml:space="preserve"> </w:t>
      </w:r>
      <w:r>
        <w:rPr>
          <w:rFonts w:ascii="LCARIW+CMR10"/>
          <w:color w:val="000000"/>
          <w:spacing w:val="-1"/>
          <w:sz w:val="20"/>
        </w:rPr>
        <w:t>Meanwhile,</w:t>
      </w:r>
      <w:r>
        <w:rPr>
          <w:rFonts w:ascii="Times New Roman"/>
          <w:color w:val="000000"/>
          <w:spacing w:val="32"/>
          <w:sz w:val="20"/>
        </w:rPr>
        <w:t xml:space="preserve"> </w:t>
      </w:r>
      <w:r>
        <w:rPr>
          <w:rFonts w:ascii="LCARIW+CMR10"/>
          <w:color w:val="000000"/>
          <w:sz w:val="20"/>
        </w:rPr>
        <w:t>despite</w:t>
      </w:r>
      <w:r>
        <w:rPr>
          <w:rFonts w:ascii="Times New Roman"/>
          <w:color w:val="000000"/>
          <w:spacing w:val="28"/>
          <w:sz w:val="20"/>
        </w:rPr>
        <w:t xml:space="preserve"> </w:t>
      </w:r>
      <w:r>
        <w:rPr>
          <w:rFonts w:ascii="LCARIW+CMR10"/>
          <w:color w:val="000000"/>
          <w:sz w:val="20"/>
        </w:rPr>
        <w:t>the</w:t>
      </w:r>
      <w:r>
        <w:rPr>
          <w:rFonts w:ascii="Times New Roman"/>
          <w:color w:val="000000"/>
          <w:spacing w:val="28"/>
          <w:sz w:val="20"/>
        </w:rPr>
        <w:t xml:space="preserve"> </w:t>
      </w:r>
      <w:r>
        <w:rPr>
          <w:rFonts w:ascii="LCARIW+CMR10"/>
          <w:color w:val="000000"/>
          <w:sz w:val="20"/>
        </w:rPr>
        <w:t>price</w:t>
      </w:r>
      <w:r>
        <w:rPr>
          <w:rFonts w:ascii="Times New Roman"/>
          <w:color w:val="000000"/>
          <w:spacing w:val="28"/>
          <w:sz w:val="20"/>
        </w:rPr>
        <w:t xml:space="preserve"> </w:t>
      </w:r>
      <w:r>
        <w:rPr>
          <w:rFonts w:ascii="LCARIW+CMR10"/>
          <w:color w:val="000000"/>
          <w:sz w:val="20"/>
        </w:rPr>
        <w:t>decreases,</w:t>
      </w:r>
      <w:r>
        <w:rPr>
          <w:rFonts w:ascii="Times New Roman"/>
          <w:color w:val="000000"/>
          <w:spacing w:val="31"/>
          <w:sz w:val="20"/>
        </w:rPr>
        <w:t xml:space="preserve"> </w:t>
      </w:r>
      <w:r>
        <w:rPr>
          <w:rFonts w:ascii="LCARIW+CMR10"/>
          <w:color w:val="000000"/>
          <w:sz w:val="20"/>
        </w:rPr>
        <w:t>the</w:t>
      </w:r>
      <w:r>
        <w:rPr>
          <w:rFonts w:ascii="Times New Roman"/>
          <w:color w:val="000000"/>
          <w:spacing w:val="28"/>
          <w:sz w:val="20"/>
        </w:rPr>
        <w:t xml:space="preserve"> </w:t>
      </w:r>
      <w:r>
        <w:rPr>
          <w:rFonts w:ascii="LCARIW+CMR10"/>
          <w:color w:val="000000"/>
          <w:sz w:val="20"/>
        </w:rPr>
        <w:t>remaining</w:t>
      </w:r>
      <w:r>
        <w:rPr>
          <w:rFonts w:ascii="Times New Roman"/>
          <w:color w:val="000000"/>
          <w:spacing w:val="28"/>
          <w:sz w:val="20"/>
        </w:rPr>
        <w:t xml:space="preserve"> </w:t>
      </w:r>
      <w:r>
        <w:rPr>
          <w:rFonts w:ascii="LCARIW+CMR10"/>
          <w:color w:val="000000"/>
          <w:sz w:val="20"/>
        </w:rPr>
        <w:t>tari</w:t>
      </w:r>
      <w:r>
        <w:rPr>
          <w:rFonts w:ascii="LSPPBV+CMR10" w:hAnsi="LSPPBV+CMR10" w:cs="LSPPBV+CMR10"/>
          <w:color w:val="000000"/>
          <w:sz w:val="20"/>
        </w:rPr>
        <w:t>ﬀ</w:t>
      </w:r>
      <w:r w:rsidR="00AB65DF">
        <w:rPr>
          <w:rFonts w:ascii="Times New Roman" w:hint="eastAsia"/>
          <w:color w:val="000000"/>
          <w:sz w:val="20"/>
        </w:rPr>
        <w:t xml:space="preserve"> </w:t>
      </w:r>
      <w:r>
        <w:rPr>
          <w:rFonts w:ascii="LCARIW+CMR10"/>
          <w:color w:val="000000"/>
          <w:sz w:val="20"/>
        </w:rPr>
        <w:t>groups</w:t>
      </w:r>
      <w:r>
        <w:rPr>
          <w:rFonts w:ascii="Times New Roman"/>
          <w:color w:val="000000"/>
          <w:spacing w:val="27"/>
          <w:sz w:val="20"/>
        </w:rPr>
        <w:t xml:space="preserve"> </w:t>
      </w:r>
      <w:r>
        <w:rPr>
          <w:rFonts w:ascii="LCARIW+CMR10"/>
          <w:color w:val="000000"/>
          <w:spacing w:val="-1"/>
          <w:sz w:val="20"/>
        </w:rPr>
        <w:t>(maintained</w:t>
      </w:r>
      <w:r>
        <w:rPr>
          <w:rFonts w:ascii="Times New Roman"/>
          <w:color w:val="000000"/>
          <w:spacing w:val="27"/>
          <w:sz w:val="20"/>
        </w:rPr>
        <w:t xml:space="preserve"> </w:t>
      </w:r>
      <w:r>
        <w:rPr>
          <w:rFonts w:ascii="LCARIW+CMR10"/>
          <w:color w:val="000000"/>
          <w:sz w:val="20"/>
        </w:rPr>
        <w:t>or)</w:t>
      </w:r>
      <w:r>
        <w:rPr>
          <w:rFonts w:ascii="Times New Roman"/>
          <w:color w:val="000000"/>
          <w:spacing w:val="27"/>
          <w:sz w:val="20"/>
        </w:rPr>
        <w:t xml:space="preserve"> </w:t>
      </w:r>
      <w:r>
        <w:rPr>
          <w:rFonts w:ascii="LCARIW+CMR10"/>
          <w:color w:val="000000"/>
          <w:spacing w:val="-1"/>
          <w:sz w:val="20"/>
        </w:rPr>
        <w:t>conserved</w:t>
      </w:r>
      <w:r>
        <w:rPr>
          <w:rFonts w:ascii="Times New Roman"/>
          <w:color w:val="000000"/>
          <w:spacing w:val="28"/>
          <w:sz w:val="20"/>
        </w:rPr>
        <w:t xml:space="preserve"> </w:t>
      </w:r>
      <w:r>
        <w:rPr>
          <w:rFonts w:ascii="LCARIW+CMR10"/>
          <w:color w:val="000000"/>
          <w:sz w:val="20"/>
        </w:rPr>
        <w:t>their</w:t>
      </w:r>
      <w:r>
        <w:rPr>
          <w:rFonts w:ascii="Times New Roman"/>
          <w:color w:val="000000"/>
          <w:spacing w:val="27"/>
          <w:sz w:val="20"/>
        </w:rPr>
        <w:t xml:space="preserve"> </w:t>
      </w:r>
      <w:r>
        <w:rPr>
          <w:rFonts w:ascii="LCARIW+CMR10"/>
          <w:color w:val="000000"/>
          <w:sz w:val="20"/>
        </w:rPr>
        <w:t>consumption</w:t>
      </w:r>
      <w:r>
        <w:rPr>
          <w:rFonts w:ascii="Times New Roman"/>
          <w:color w:val="000000"/>
          <w:spacing w:val="27"/>
          <w:sz w:val="20"/>
        </w:rPr>
        <w:t xml:space="preserve"> </w:t>
      </w:r>
      <w:r>
        <w:rPr>
          <w:rFonts w:ascii="LCARIW+CMR10"/>
          <w:color w:val="000000"/>
          <w:sz w:val="20"/>
        </w:rPr>
        <w:t>in</w:t>
      </w:r>
      <w:r>
        <w:rPr>
          <w:rFonts w:ascii="Times New Roman"/>
          <w:color w:val="000000"/>
          <w:spacing w:val="27"/>
          <w:sz w:val="20"/>
        </w:rPr>
        <w:t xml:space="preserve"> </w:t>
      </w:r>
      <w:r>
        <w:rPr>
          <w:rFonts w:ascii="LCARIW+CMR10"/>
          <w:color w:val="000000"/>
          <w:spacing w:val="2"/>
          <w:sz w:val="20"/>
        </w:rPr>
        <w:t>both</w:t>
      </w:r>
      <w:r>
        <w:rPr>
          <w:rFonts w:ascii="Times New Roman"/>
          <w:color w:val="000000"/>
          <w:spacing w:val="25"/>
          <w:sz w:val="20"/>
        </w:rPr>
        <w:t xml:space="preserve"> </w:t>
      </w:r>
      <w:r>
        <w:rPr>
          <w:rFonts w:ascii="LCARIW+CMR10"/>
          <w:color w:val="000000"/>
          <w:spacing w:val="-2"/>
          <w:sz w:val="20"/>
        </w:rPr>
        <w:t>intervals.</w:t>
      </w:r>
      <w:r>
        <w:rPr>
          <w:rFonts w:ascii="Times New Roman"/>
          <w:color w:val="000000"/>
          <w:spacing w:val="72"/>
          <w:sz w:val="20"/>
        </w:rPr>
        <w:t xml:space="preserve"> </w:t>
      </w:r>
      <w:r>
        <w:rPr>
          <w:rFonts w:ascii="LCARIW+CMR10"/>
          <w:color w:val="000000"/>
          <w:sz w:val="20"/>
        </w:rPr>
        <w:t>In</w:t>
      </w:r>
      <w:r>
        <w:rPr>
          <w:rFonts w:ascii="Times New Roman"/>
          <w:color w:val="000000"/>
          <w:spacing w:val="27"/>
          <w:sz w:val="20"/>
        </w:rPr>
        <w:t xml:space="preserve"> </w:t>
      </w:r>
      <w:r>
        <w:rPr>
          <w:rFonts w:ascii="LCARIW+CMR10"/>
          <w:color w:val="000000"/>
          <w:sz w:val="20"/>
        </w:rPr>
        <w:t>sum,</w:t>
      </w:r>
      <w:r>
        <w:rPr>
          <w:rFonts w:ascii="Times New Roman"/>
          <w:color w:val="000000"/>
          <w:spacing w:val="30"/>
          <w:sz w:val="20"/>
        </w:rPr>
        <w:t xml:space="preserve"> </w:t>
      </w:r>
      <w:r>
        <w:rPr>
          <w:rFonts w:ascii="LCARIW+CMR10"/>
          <w:color w:val="000000"/>
          <w:sz w:val="20"/>
        </w:rPr>
        <w:t>the</w:t>
      </w:r>
      <w:r>
        <w:rPr>
          <w:rFonts w:ascii="Times New Roman"/>
          <w:color w:val="000000"/>
          <w:spacing w:val="27"/>
          <w:sz w:val="20"/>
        </w:rPr>
        <w:t xml:space="preserve"> </w:t>
      </w:r>
      <w:r>
        <w:rPr>
          <w:rFonts w:ascii="LCARIW+CMR10"/>
          <w:color w:val="000000"/>
          <w:sz w:val="20"/>
        </w:rPr>
        <w:t>price</w:t>
      </w:r>
      <w:r>
        <w:rPr>
          <w:rFonts w:ascii="Times New Roman"/>
          <w:color w:val="000000"/>
          <w:spacing w:val="27"/>
          <w:sz w:val="20"/>
        </w:rPr>
        <w:t xml:space="preserve"> </w:t>
      </w:r>
      <w:r>
        <w:rPr>
          <w:rFonts w:ascii="LCARIW+CMR10"/>
          <w:color w:val="000000"/>
          <w:spacing w:val="-1"/>
          <w:sz w:val="20"/>
        </w:rPr>
        <w:t>changes</w:t>
      </w:r>
      <w:r>
        <w:rPr>
          <w:rFonts w:ascii="Times New Roman"/>
          <w:color w:val="000000"/>
          <w:spacing w:val="28"/>
          <w:sz w:val="20"/>
        </w:rPr>
        <w:t xml:space="preserve"> </w:t>
      </w:r>
      <w:r>
        <w:rPr>
          <w:rFonts w:ascii="LCARIW+CMR10"/>
          <w:color w:val="000000"/>
          <w:sz w:val="20"/>
        </w:rPr>
        <w:t>in</w:t>
      </w:r>
      <w:r>
        <w:rPr>
          <w:rFonts w:ascii="Times New Roman"/>
          <w:color w:val="000000"/>
          <w:spacing w:val="27"/>
          <w:sz w:val="20"/>
        </w:rPr>
        <w:t xml:space="preserve"> </w:t>
      </w:r>
      <w:r>
        <w:rPr>
          <w:rFonts w:ascii="LCARIW+CMR10"/>
          <w:color w:val="000000"/>
          <w:sz w:val="20"/>
        </w:rPr>
        <w:t>the</w:t>
      </w:r>
      <w:r>
        <w:rPr>
          <w:rFonts w:ascii="Times New Roman"/>
          <w:color w:val="000000"/>
          <w:spacing w:val="27"/>
          <w:sz w:val="20"/>
        </w:rPr>
        <w:t xml:space="preserve"> </w:t>
      </w:r>
      <w:r>
        <w:rPr>
          <w:rFonts w:ascii="LCARIW+CMR10"/>
          <w:color w:val="000000"/>
          <w:spacing w:val="2"/>
          <w:sz w:val="20"/>
        </w:rPr>
        <w:t>peak</w:t>
      </w:r>
      <w:r w:rsidR="00AB65DF">
        <w:rPr>
          <w:rFonts w:ascii="Times New Roman" w:hint="eastAsia"/>
          <w:color w:val="000000"/>
          <w:sz w:val="20"/>
        </w:rPr>
        <w:t xml:space="preserve"> </w:t>
      </w:r>
      <w:r>
        <w:rPr>
          <w:rFonts w:ascii="LCARIW+CMR10"/>
          <w:color w:val="000000"/>
          <w:sz w:val="20"/>
        </w:rPr>
        <w:t>rate</w:t>
      </w:r>
      <w:r>
        <w:rPr>
          <w:rFonts w:ascii="Times New Roman"/>
          <w:color w:val="000000"/>
          <w:spacing w:val="15"/>
          <w:sz w:val="20"/>
        </w:rPr>
        <w:t xml:space="preserve"> </w:t>
      </w:r>
      <w:r>
        <w:rPr>
          <w:rFonts w:ascii="LCARIW+CMR10"/>
          <w:color w:val="000000"/>
          <w:spacing w:val="2"/>
          <w:sz w:val="20"/>
        </w:rPr>
        <w:t>period</w:t>
      </w:r>
      <w:r>
        <w:rPr>
          <w:rFonts w:ascii="Times New Roman"/>
          <w:color w:val="000000"/>
          <w:spacing w:val="12"/>
          <w:sz w:val="20"/>
        </w:rPr>
        <w:t xml:space="preserve"> </w:t>
      </w:r>
      <w:r>
        <w:rPr>
          <w:rFonts w:ascii="LCARIW+CMR10"/>
          <w:color w:val="000000"/>
          <w:sz w:val="20"/>
        </w:rPr>
        <w:t>caused</w:t>
      </w:r>
      <w:r>
        <w:rPr>
          <w:rFonts w:ascii="Times New Roman"/>
          <w:color w:val="000000"/>
          <w:spacing w:val="15"/>
          <w:sz w:val="20"/>
        </w:rPr>
        <w:t xml:space="preserve"> </w:t>
      </w:r>
      <w:r>
        <w:rPr>
          <w:rFonts w:ascii="LCARIW+CMR10"/>
          <w:color w:val="000000"/>
          <w:sz w:val="20"/>
        </w:rPr>
        <w:t>a</w:t>
      </w:r>
      <w:r>
        <w:rPr>
          <w:rFonts w:ascii="Times New Roman"/>
          <w:color w:val="000000"/>
          <w:spacing w:val="14"/>
          <w:sz w:val="20"/>
        </w:rPr>
        <w:t xml:space="preserve"> </w:t>
      </w:r>
      <w:r>
        <w:rPr>
          <w:rFonts w:ascii="LCARIW+CMR10"/>
          <w:color w:val="000000"/>
          <w:spacing w:val="-2"/>
          <w:sz w:val="20"/>
        </w:rPr>
        <w:t>spillover</w:t>
      </w:r>
      <w:r>
        <w:rPr>
          <w:rFonts w:ascii="Times New Roman"/>
          <w:color w:val="000000"/>
          <w:spacing w:val="16"/>
          <w:sz w:val="20"/>
        </w:rPr>
        <w:t xml:space="preserve"> </w:t>
      </w:r>
      <w:r>
        <w:rPr>
          <w:rFonts w:ascii="LCARIW+CMR10"/>
          <w:color w:val="000000"/>
          <w:sz w:val="20"/>
        </w:rPr>
        <w:t>e</w:t>
      </w:r>
      <w:r>
        <w:rPr>
          <w:rFonts w:ascii="LSPPBV+CMR10" w:hAnsi="LSPPBV+CMR10" w:cs="LSPPBV+CMR10"/>
          <w:color w:val="000000"/>
          <w:sz w:val="20"/>
        </w:rPr>
        <w:t>ﬀ</w:t>
      </w:r>
      <w:r>
        <w:rPr>
          <w:rFonts w:ascii="LCARIW+CMR10"/>
          <w:color w:val="000000"/>
          <w:sz w:val="20"/>
        </w:rPr>
        <w:t>ect</w:t>
      </w:r>
      <w:r>
        <w:rPr>
          <w:rFonts w:ascii="Times New Roman"/>
          <w:color w:val="000000"/>
          <w:spacing w:val="15"/>
          <w:sz w:val="20"/>
        </w:rPr>
        <w:t xml:space="preserve"> </w:t>
      </w:r>
      <w:r>
        <w:rPr>
          <w:rFonts w:ascii="LCARIW+CMR10"/>
          <w:color w:val="000000"/>
          <w:sz w:val="20"/>
        </w:rPr>
        <w:t>in</w:t>
      </w:r>
      <w:r>
        <w:rPr>
          <w:rFonts w:ascii="Times New Roman"/>
          <w:color w:val="000000"/>
          <w:spacing w:val="14"/>
          <w:sz w:val="20"/>
        </w:rPr>
        <w:t xml:space="preserve"> </w:t>
      </w:r>
      <w:r>
        <w:rPr>
          <w:rFonts w:ascii="LCARIW+CMR10"/>
          <w:color w:val="000000"/>
          <w:sz w:val="20"/>
        </w:rPr>
        <w:t>those</w:t>
      </w:r>
      <w:r>
        <w:rPr>
          <w:rFonts w:ascii="Times New Roman"/>
          <w:color w:val="000000"/>
          <w:spacing w:val="15"/>
          <w:sz w:val="20"/>
        </w:rPr>
        <w:t xml:space="preserve"> </w:t>
      </w:r>
      <w:r>
        <w:rPr>
          <w:rFonts w:ascii="LCARIW+CMR10"/>
          <w:color w:val="000000"/>
          <w:sz w:val="20"/>
        </w:rPr>
        <w:t>pre-</w:t>
      </w:r>
      <w:r>
        <w:rPr>
          <w:rFonts w:ascii="Times New Roman"/>
          <w:color w:val="000000"/>
          <w:spacing w:val="15"/>
          <w:sz w:val="20"/>
        </w:rPr>
        <w:t xml:space="preserve"> </w:t>
      </w:r>
      <w:r>
        <w:rPr>
          <w:rFonts w:ascii="LCARIW+CMR10"/>
          <w:color w:val="000000"/>
          <w:sz w:val="20"/>
        </w:rPr>
        <w:t>and</w:t>
      </w:r>
      <w:r>
        <w:rPr>
          <w:rFonts w:ascii="Times New Roman"/>
          <w:color w:val="000000"/>
          <w:spacing w:val="15"/>
          <w:sz w:val="20"/>
        </w:rPr>
        <w:t xml:space="preserve"> </w:t>
      </w:r>
      <w:r>
        <w:rPr>
          <w:rFonts w:ascii="LCARIW+CMR10"/>
          <w:color w:val="000000"/>
          <w:spacing w:val="1"/>
          <w:sz w:val="20"/>
        </w:rPr>
        <w:t>post-peak</w:t>
      </w:r>
      <w:r>
        <w:rPr>
          <w:rFonts w:ascii="Times New Roman"/>
          <w:color w:val="000000"/>
          <w:spacing w:val="13"/>
          <w:sz w:val="20"/>
        </w:rPr>
        <w:t xml:space="preserve"> </w:t>
      </w:r>
      <w:r>
        <w:rPr>
          <w:rFonts w:ascii="LCARIW+CMR10"/>
          <w:color w:val="000000"/>
          <w:spacing w:val="-2"/>
          <w:sz w:val="20"/>
        </w:rPr>
        <w:t>intervals:</w:t>
      </w:r>
      <w:r>
        <w:rPr>
          <w:rFonts w:ascii="Times New Roman"/>
          <w:color w:val="000000"/>
          <w:spacing w:val="40"/>
          <w:sz w:val="20"/>
        </w:rPr>
        <w:t xml:space="preserve"> </w:t>
      </w:r>
      <w:r>
        <w:rPr>
          <w:rFonts w:ascii="LCARIW+CMR10"/>
          <w:color w:val="000000"/>
          <w:sz w:val="20"/>
        </w:rPr>
        <w:t>reductions</w:t>
      </w:r>
      <w:r>
        <w:rPr>
          <w:rFonts w:ascii="Times New Roman"/>
          <w:color w:val="000000"/>
          <w:spacing w:val="15"/>
          <w:sz w:val="20"/>
        </w:rPr>
        <w:t xml:space="preserve"> </w:t>
      </w:r>
      <w:r>
        <w:rPr>
          <w:rFonts w:ascii="LCARIW+CMR10"/>
          <w:color w:val="000000"/>
          <w:sz w:val="20"/>
        </w:rPr>
        <w:t>in</w:t>
      </w:r>
      <w:r>
        <w:rPr>
          <w:rFonts w:ascii="Times New Roman"/>
          <w:color w:val="000000"/>
          <w:spacing w:val="14"/>
          <w:sz w:val="20"/>
        </w:rPr>
        <w:t xml:space="preserve"> </w:t>
      </w:r>
      <w:r>
        <w:rPr>
          <w:rFonts w:ascii="LCARIW+CMR10"/>
          <w:color w:val="000000"/>
          <w:spacing w:val="-1"/>
          <w:sz w:val="20"/>
        </w:rPr>
        <w:t>electricity</w:t>
      </w:r>
      <w:r>
        <w:rPr>
          <w:rFonts w:ascii="Times New Roman"/>
          <w:color w:val="000000"/>
          <w:spacing w:val="15"/>
          <w:sz w:val="20"/>
        </w:rPr>
        <w:t xml:space="preserve"> </w:t>
      </w:r>
      <w:r>
        <w:rPr>
          <w:rFonts w:ascii="LCARIW+CMR10"/>
          <w:color w:val="000000"/>
          <w:sz w:val="20"/>
        </w:rPr>
        <w:t>consumption</w:t>
      </w:r>
      <w:r w:rsidR="00AB65DF">
        <w:rPr>
          <w:rFonts w:ascii="Times New Roman" w:hint="eastAsia"/>
          <w:color w:val="000000"/>
          <w:sz w:val="20"/>
        </w:rPr>
        <w:t xml:space="preserve"> </w:t>
      </w:r>
      <w:r>
        <w:rPr>
          <w:rFonts w:ascii="LCARIW+CMR10"/>
          <w:color w:val="000000"/>
          <w:sz w:val="20"/>
        </w:rPr>
        <w:t>for</w:t>
      </w:r>
      <w:r>
        <w:rPr>
          <w:rFonts w:ascii="Times New Roman"/>
          <w:color w:val="000000"/>
          <w:spacing w:val="38"/>
          <w:sz w:val="20"/>
        </w:rPr>
        <w:t xml:space="preserve"> </w:t>
      </w:r>
      <w:r>
        <w:rPr>
          <w:rFonts w:ascii="LCARIW+CMR10"/>
          <w:color w:val="000000"/>
          <w:sz w:val="20"/>
        </w:rPr>
        <w:t>non-temperature-control</w:t>
      </w:r>
      <w:r>
        <w:rPr>
          <w:rFonts w:ascii="Times New Roman"/>
          <w:color w:val="000000"/>
          <w:spacing w:val="38"/>
          <w:sz w:val="20"/>
        </w:rPr>
        <w:t xml:space="preserve"> </w:t>
      </w:r>
      <w:r>
        <w:rPr>
          <w:rFonts w:ascii="LCARIW+CMR10"/>
          <w:color w:val="000000"/>
          <w:sz w:val="20"/>
        </w:rPr>
        <w:t>uses.</w:t>
      </w:r>
      <w:r>
        <w:rPr>
          <w:rFonts w:ascii="Times New Roman"/>
          <w:color w:val="000000"/>
          <w:spacing w:val="102"/>
          <w:sz w:val="20"/>
        </w:rPr>
        <w:t xml:space="preserve"> </w:t>
      </w:r>
      <w:r>
        <w:rPr>
          <w:rFonts w:ascii="LCARIW+CMR10"/>
          <w:color w:val="000000"/>
          <w:sz w:val="20"/>
        </w:rPr>
        <w:t>In</w:t>
      </w:r>
      <w:r>
        <w:rPr>
          <w:rFonts w:ascii="Times New Roman"/>
          <w:color w:val="000000"/>
          <w:spacing w:val="37"/>
          <w:sz w:val="20"/>
        </w:rPr>
        <w:t xml:space="preserve"> </w:t>
      </w:r>
      <w:r>
        <w:rPr>
          <w:rFonts w:ascii="LCARIW+CMR10"/>
          <w:color w:val="000000"/>
          <w:sz w:val="20"/>
        </w:rPr>
        <w:t>other</w:t>
      </w:r>
      <w:r>
        <w:rPr>
          <w:rFonts w:ascii="Times New Roman"/>
          <w:color w:val="000000"/>
          <w:spacing w:val="38"/>
          <w:sz w:val="20"/>
        </w:rPr>
        <w:t xml:space="preserve"> </w:t>
      </w:r>
      <w:r>
        <w:rPr>
          <w:rFonts w:ascii="LCARIW+CMR10"/>
          <w:color w:val="000000"/>
          <w:spacing w:val="-1"/>
          <w:sz w:val="20"/>
        </w:rPr>
        <w:t>words,</w:t>
      </w:r>
      <w:r>
        <w:rPr>
          <w:rFonts w:ascii="Times New Roman"/>
          <w:color w:val="000000"/>
          <w:spacing w:val="44"/>
          <w:sz w:val="20"/>
        </w:rPr>
        <w:t xml:space="preserve"> </w:t>
      </w:r>
      <w:r>
        <w:rPr>
          <w:rFonts w:ascii="LCARIW+CMR10"/>
          <w:color w:val="000000"/>
          <w:sz w:val="20"/>
        </w:rPr>
        <w:t>with</w:t>
      </w:r>
      <w:r>
        <w:rPr>
          <w:rFonts w:ascii="Times New Roman"/>
          <w:color w:val="000000"/>
          <w:spacing w:val="37"/>
          <w:sz w:val="20"/>
        </w:rPr>
        <w:t xml:space="preserve"> </w:t>
      </w:r>
      <w:r>
        <w:rPr>
          <w:rFonts w:ascii="LCARIW+CMR10"/>
          <w:color w:val="000000"/>
          <w:spacing w:val="1"/>
          <w:sz w:val="20"/>
        </w:rPr>
        <w:t>respect</w:t>
      </w:r>
      <w:r>
        <w:rPr>
          <w:rFonts w:ascii="Times New Roman"/>
          <w:color w:val="000000"/>
          <w:spacing w:val="37"/>
          <w:sz w:val="20"/>
        </w:rPr>
        <w:t xml:space="preserve"> </w:t>
      </w:r>
      <w:r>
        <w:rPr>
          <w:rFonts w:ascii="LCARIW+CMR10"/>
          <w:color w:val="000000"/>
          <w:sz w:val="20"/>
        </w:rPr>
        <w:t>to</w:t>
      </w:r>
      <w:r>
        <w:rPr>
          <w:rFonts w:ascii="Times New Roman"/>
          <w:color w:val="000000"/>
          <w:spacing w:val="37"/>
          <w:sz w:val="20"/>
        </w:rPr>
        <w:t xml:space="preserve"> </w:t>
      </w:r>
      <w:r>
        <w:rPr>
          <w:rFonts w:ascii="LCARIW+CMR10"/>
          <w:color w:val="000000"/>
          <w:sz w:val="20"/>
        </w:rPr>
        <w:t>non-temperature-control-driven</w:t>
      </w:r>
      <w:r>
        <w:rPr>
          <w:rFonts w:ascii="Times New Roman"/>
          <w:color w:val="000000"/>
          <w:spacing w:val="38"/>
          <w:sz w:val="20"/>
        </w:rPr>
        <w:t xml:space="preserve"> </w:t>
      </w:r>
      <w:r>
        <w:rPr>
          <w:rFonts w:ascii="LCARIW+CMR10"/>
          <w:color w:val="000000"/>
          <w:spacing w:val="-1"/>
          <w:sz w:val="20"/>
        </w:rPr>
        <w:t>electricity</w:t>
      </w:r>
      <w:r w:rsidR="00AB65DF">
        <w:rPr>
          <w:rFonts w:ascii="Times New Roman" w:hint="eastAsia"/>
          <w:color w:val="000000"/>
          <w:sz w:val="20"/>
        </w:rPr>
        <w:t xml:space="preserve"> </w:t>
      </w:r>
      <w:r>
        <w:rPr>
          <w:rFonts w:ascii="LCARIW+CMR10"/>
          <w:color w:val="000000"/>
          <w:sz w:val="20"/>
        </w:rPr>
        <w:t>consumption,</w:t>
      </w:r>
      <w:r>
        <w:rPr>
          <w:rFonts w:ascii="Times New Roman"/>
          <w:color w:val="000000"/>
          <w:spacing w:val="25"/>
          <w:sz w:val="20"/>
        </w:rPr>
        <w:t xml:space="preserve"> </w:t>
      </w:r>
      <w:r>
        <w:rPr>
          <w:rFonts w:ascii="LCARIW+CMR10"/>
          <w:color w:val="000000"/>
          <w:sz w:val="20"/>
        </w:rPr>
        <w:t>the</w:t>
      </w:r>
      <w:r>
        <w:rPr>
          <w:rFonts w:ascii="Times New Roman"/>
          <w:color w:val="000000"/>
          <w:spacing w:val="23"/>
          <w:sz w:val="20"/>
        </w:rPr>
        <w:t xml:space="preserve"> </w:t>
      </w:r>
      <w:r>
        <w:rPr>
          <w:rFonts w:ascii="LCARIW+CMR10"/>
          <w:color w:val="000000"/>
          <w:sz w:val="20"/>
        </w:rPr>
        <w:t>households</w:t>
      </w:r>
      <w:r>
        <w:rPr>
          <w:rFonts w:ascii="Times New Roman"/>
          <w:color w:val="000000"/>
          <w:spacing w:val="23"/>
          <w:sz w:val="20"/>
        </w:rPr>
        <w:t xml:space="preserve"> </w:t>
      </w:r>
      <w:r>
        <w:rPr>
          <w:rFonts w:ascii="LCARIW+CMR10"/>
          <w:color w:val="000000"/>
          <w:sz w:val="20"/>
        </w:rPr>
        <w:t>allocated</w:t>
      </w:r>
      <w:r>
        <w:rPr>
          <w:rFonts w:ascii="Times New Roman"/>
          <w:color w:val="000000"/>
          <w:spacing w:val="23"/>
          <w:sz w:val="20"/>
        </w:rPr>
        <w:t xml:space="preserve"> </w:t>
      </w:r>
      <w:r>
        <w:rPr>
          <w:rFonts w:ascii="LCARIW+CMR10"/>
          <w:color w:val="000000"/>
          <w:sz w:val="20"/>
        </w:rPr>
        <w:t>to</w:t>
      </w:r>
      <w:r>
        <w:rPr>
          <w:rFonts w:ascii="Times New Roman"/>
          <w:color w:val="000000"/>
          <w:spacing w:val="23"/>
          <w:sz w:val="20"/>
        </w:rPr>
        <w:t xml:space="preserve"> </w:t>
      </w:r>
      <w:r>
        <w:rPr>
          <w:rFonts w:ascii="LCARIW+CMR10"/>
          <w:color w:val="000000"/>
          <w:sz w:val="20"/>
        </w:rPr>
        <w:t>the</w:t>
      </w:r>
      <w:r>
        <w:rPr>
          <w:rFonts w:ascii="Times New Roman"/>
          <w:color w:val="000000"/>
          <w:spacing w:val="23"/>
          <w:sz w:val="20"/>
        </w:rPr>
        <w:t xml:space="preserve"> </w:t>
      </w:r>
      <w:r>
        <w:rPr>
          <w:rFonts w:ascii="LCARIW+CMR10"/>
          <w:color w:val="000000"/>
          <w:spacing w:val="-1"/>
          <w:sz w:val="20"/>
        </w:rPr>
        <w:t>treatment</w:t>
      </w:r>
      <w:r>
        <w:rPr>
          <w:rFonts w:ascii="Times New Roman"/>
          <w:color w:val="000000"/>
          <w:spacing w:val="24"/>
          <w:sz w:val="20"/>
        </w:rPr>
        <w:t xml:space="preserve"> </w:t>
      </w:r>
      <w:r>
        <w:rPr>
          <w:rFonts w:ascii="LCARIW+CMR10"/>
          <w:color w:val="000000"/>
          <w:sz w:val="20"/>
        </w:rPr>
        <w:t>group</w:t>
      </w:r>
      <w:r>
        <w:rPr>
          <w:rFonts w:ascii="Times New Roman"/>
          <w:color w:val="000000"/>
          <w:spacing w:val="23"/>
          <w:sz w:val="20"/>
        </w:rPr>
        <w:t xml:space="preserve"> </w:t>
      </w:r>
      <w:r>
        <w:rPr>
          <w:rFonts w:ascii="LCARIW+CMR10"/>
          <w:color w:val="000000"/>
          <w:sz w:val="20"/>
        </w:rPr>
        <w:t>responded</w:t>
      </w:r>
      <w:r>
        <w:rPr>
          <w:rFonts w:ascii="Times New Roman"/>
          <w:color w:val="000000"/>
          <w:spacing w:val="23"/>
          <w:sz w:val="20"/>
        </w:rPr>
        <w:t xml:space="preserve"> </w:t>
      </w:r>
      <w:r>
        <w:rPr>
          <w:rFonts w:ascii="LCARIW+CMR10"/>
          <w:color w:val="000000"/>
          <w:sz w:val="20"/>
        </w:rPr>
        <w:t>to</w:t>
      </w:r>
      <w:r>
        <w:rPr>
          <w:rFonts w:ascii="Times New Roman"/>
          <w:color w:val="000000"/>
          <w:spacing w:val="23"/>
          <w:sz w:val="20"/>
        </w:rPr>
        <w:t xml:space="preserve"> </w:t>
      </w:r>
      <w:r>
        <w:rPr>
          <w:rFonts w:ascii="LCARIW+CMR10"/>
          <w:color w:val="000000"/>
          <w:sz w:val="20"/>
        </w:rPr>
        <w:t>the</w:t>
      </w:r>
      <w:r>
        <w:rPr>
          <w:rFonts w:ascii="Times New Roman"/>
          <w:color w:val="000000"/>
          <w:spacing w:val="23"/>
          <w:sz w:val="20"/>
        </w:rPr>
        <w:t xml:space="preserve"> </w:t>
      </w:r>
      <w:r>
        <w:rPr>
          <w:rFonts w:ascii="LCARIW+CMR10"/>
          <w:color w:val="000000"/>
          <w:sz w:val="20"/>
        </w:rPr>
        <w:t>TOU</w:t>
      </w:r>
      <w:r>
        <w:rPr>
          <w:rFonts w:ascii="Times New Roman"/>
          <w:color w:val="000000"/>
          <w:spacing w:val="23"/>
          <w:sz w:val="20"/>
        </w:rPr>
        <w:t xml:space="preserve"> </w:t>
      </w:r>
      <w:r>
        <w:rPr>
          <w:rFonts w:ascii="LCARIW+CMR10"/>
          <w:color w:val="000000"/>
          <w:sz w:val="20"/>
        </w:rPr>
        <w:t>program,</w:t>
      </w:r>
      <w:r>
        <w:rPr>
          <w:rFonts w:ascii="Times New Roman"/>
          <w:color w:val="000000"/>
          <w:spacing w:val="25"/>
          <w:sz w:val="20"/>
        </w:rPr>
        <w:t xml:space="preserve"> </w:t>
      </w:r>
      <w:r>
        <w:rPr>
          <w:rFonts w:ascii="LCARIW+CMR10"/>
          <w:color w:val="000000"/>
          <w:sz w:val="20"/>
        </w:rPr>
        <w:t>on</w:t>
      </w:r>
      <w:r>
        <w:rPr>
          <w:rFonts w:ascii="Times New Roman"/>
          <w:color w:val="000000"/>
          <w:spacing w:val="23"/>
          <w:sz w:val="20"/>
        </w:rPr>
        <w:t xml:space="preserve"> </w:t>
      </w:r>
      <w:r>
        <w:rPr>
          <w:rFonts w:ascii="LCARIW+CMR10"/>
          <w:color w:val="000000"/>
          <w:sz w:val="20"/>
        </w:rPr>
        <w:t>the</w:t>
      </w:r>
      <w:r>
        <w:rPr>
          <w:rFonts w:ascii="Times New Roman"/>
          <w:color w:val="000000"/>
          <w:spacing w:val="23"/>
          <w:sz w:val="20"/>
        </w:rPr>
        <w:t xml:space="preserve"> </w:t>
      </w:r>
      <w:r>
        <w:rPr>
          <w:rFonts w:ascii="LCARIW+CMR10"/>
          <w:color w:val="000000"/>
          <w:sz w:val="20"/>
        </w:rPr>
        <w:t>whole,</w:t>
      </w:r>
      <w:r w:rsidR="00AB65DF">
        <w:rPr>
          <w:rFonts w:ascii="Times New Roman" w:hint="eastAsia"/>
          <w:color w:val="000000"/>
          <w:sz w:val="18"/>
        </w:rPr>
        <w:t xml:space="preserve"> </w:t>
      </w:r>
      <w:r>
        <w:rPr>
          <w:rFonts w:ascii="LCARIW+CMR10"/>
          <w:color w:val="000000"/>
          <w:sz w:val="20"/>
        </w:rPr>
        <w:t>via</w:t>
      </w:r>
      <w:r>
        <w:rPr>
          <w:rFonts w:ascii="Times New Roman"/>
          <w:color w:val="000000"/>
          <w:spacing w:val="16"/>
          <w:sz w:val="20"/>
        </w:rPr>
        <w:t xml:space="preserve"> </w:t>
      </w:r>
      <w:r>
        <w:rPr>
          <w:rFonts w:ascii="LCARIW+CMR10"/>
          <w:color w:val="000000"/>
          <w:sz w:val="20"/>
        </w:rPr>
        <w:t>not</w:t>
      </w:r>
      <w:r>
        <w:rPr>
          <w:rFonts w:ascii="Times New Roman"/>
          <w:color w:val="000000"/>
          <w:spacing w:val="17"/>
          <w:sz w:val="20"/>
        </w:rPr>
        <w:t xml:space="preserve"> </w:t>
      </w:r>
      <w:r>
        <w:rPr>
          <w:rFonts w:ascii="LCARIW+CMR10"/>
          <w:color w:val="000000"/>
          <w:sz w:val="20"/>
        </w:rPr>
        <w:t>load-shifting</w:t>
      </w:r>
      <w:r>
        <w:rPr>
          <w:rFonts w:ascii="Times New Roman"/>
          <w:color w:val="000000"/>
          <w:spacing w:val="16"/>
          <w:sz w:val="20"/>
        </w:rPr>
        <w:t xml:space="preserve"> </w:t>
      </w:r>
      <w:r>
        <w:rPr>
          <w:rFonts w:ascii="LCARIW+CMR10"/>
          <w:color w:val="000000"/>
          <w:sz w:val="20"/>
        </w:rPr>
        <w:t>but</w:t>
      </w:r>
      <w:r>
        <w:rPr>
          <w:rFonts w:ascii="Times New Roman"/>
          <w:color w:val="000000"/>
          <w:spacing w:val="17"/>
          <w:sz w:val="20"/>
        </w:rPr>
        <w:t xml:space="preserve"> </w:t>
      </w:r>
      <w:r>
        <w:rPr>
          <w:rFonts w:ascii="LCARIW+CMR10"/>
          <w:color w:val="000000"/>
          <w:sz w:val="20"/>
        </w:rPr>
        <w:t>load-shedding.</w:t>
      </w:r>
    </w:p>
    <w:p w14:paraId="659A2A0D" w14:textId="1F0C6B7F" w:rsidR="003820C6" w:rsidRDefault="0076004A" w:rsidP="0029728F">
      <w:pPr>
        <w:spacing w:before="149" w:after="0" w:line="360" w:lineRule="auto"/>
        <w:ind w:firstLine="708"/>
        <w:rPr>
          <w:rFonts w:ascii="Times New Roman"/>
          <w:color w:val="000000"/>
          <w:sz w:val="20"/>
        </w:rPr>
      </w:pPr>
      <w:r>
        <w:rPr>
          <w:rFonts w:ascii="LCARIW+CMR10"/>
          <w:color w:val="000000"/>
          <w:sz w:val="20"/>
        </w:rPr>
        <w:t>With</w:t>
      </w:r>
      <w:r>
        <w:rPr>
          <w:rFonts w:ascii="Times New Roman"/>
          <w:color w:val="000000"/>
          <w:spacing w:val="5"/>
          <w:sz w:val="20"/>
        </w:rPr>
        <w:t xml:space="preserve"> </w:t>
      </w:r>
      <w:r>
        <w:rPr>
          <w:rFonts w:ascii="LCARIW+CMR10"/>
          <w:color w:val="000000"/>
          <w:spacing w:val="1"/>
          <w:sz w:val="20"/>
        </w:rPr>
        <w:t>respect</w:t>
      </w:r>
      <w:r>
        <w:rPr>
          <w:rFonts w:ascii="Times New Roman"/>
          <w:color w:val="000000"/>
          <w:spacing w:val="4"/>
          <w:sz w:val="20"/>
        </w:rPr>
        <w:t xml:space="preserve"> </w:t>
      </w:r>
      <w:r>
        <w:rPr>
          <w:rFonts w:ascii="LCARIW+CMR10"/>
          <w:color w:val="000000"/>
          <w:sz w:val="20"/>
        </w:rPr>
        <w:t>to</w:t>
      </w:r>
      <w:r>
        <w:rPr>
          <w:rFonts w:ascii="Times New Roman"/>
          <w:color w:val="000000"/>
          <w:spacing w:val="5"/>
          <w:sz w:val="20"/>
        </w:rPr>
        <w:t xml:space="preserve"> </w:t>
      </w:r>
      <w:r>
        <w:rPr>
          <w:rFonts w:ascii="LCARIW+CMR10"/>
          <w:color w:val="000000"/>
          <w:sz w:val="20"/>
        </w:rPr>
        <w:t>temperature-control-use-related</w:t>
      </w:r>
      <w:r>
        <w:rPr>
          <w:rFonts w:ascii="Times New Roman"/>
          <w:color w:val="000000"/>
          <w:spacing w:val="5"/>
          <w:sz w:val="20"/>
        </w:rPr>
        <w:t xml:space="preserve"> </w:t>
      </w:r>
      <w:r>
        <w:rPr>
          <w:rFonts w:ascii="LCARIW+CMR10"/>
          <w:color w:val="000000"/>
          <w:sz w:val="20"/>
        </w:rPr>
        <w:t>household</w:t>
      </w:r>
      <w:r>
        <w:rPr>
          <w:rFonts w:ascii="Times New Roman"/>
          <w:color w:val="000000"/>
          <w:spacing w:val="5"/>
          <w:sz w:val="20"/>
        </w:rPr>
        <w:t xml:space="preserve"> </w:t>
      </w:r>
      <w:r>
        <w:rPr>
          <w:rFonts w:ascii="LCARIW+CMR10"/>
          <w:color w:val="000000"/>
          <w:spacing w:val="-1"/>
          <w:sz w:val="20"/>
        </w:rPr>
        <w:t>electricity</w:t>
      </w:r>
      <w:r>
        <w:rPr>
          <w:rFonts w:ascii="Times New Roman"/>
          <w:color w:val="000000"/>
          <w:spacing w:val="5"/>
          <w:sz w:val="20"/>
        </w:rPr>
        <w:t xml:space="preserve"> </w:t>
      </w:r>
      <w:r>
        <w:rPr>
          <w:rFonts w:ascii="LCARIW+CMR10"/>
          <w:color w:val="000000"/>
          <w:sz w:val="20"/>
        </w:rPr>
        <w:t>consumption,</w:t>
      </w:r>
      <w:r>
        <w:rPr>
          <w:rFonts w:ascii="Times New Roman"/>
          <w:color w:val="000000"/>
          <w:spacing w:val="7"/>
          <w:sz w:val="20"/>
        </w:rPr>
        <w:t xml:space="preserve"> </w:t>
      </w:r>
      <w:r>
        <w:rPr>
          <w:rFonts w:ascii="LCARIW+CMR10"/>
          <w:color w:val="000000"/>
          <w:sz w:val="20"/>
        </w:rPr>
        <w:t>Figure</w:t>
      </w:r>
      <w:r>
        <w:rPr>
          <w:rFonts w:ascii="Times New Roman"/>
          <w:color w:val="000000"/>
          <w:spacing w:val="5"/>
          <w:sz w:val="20"/>
        </w:rPr>
        <w:t xml:space="preserve"> </w:t>
      </w:r>
      <w:hyperlink w:anchor="br31" w:history="1">
        <w:r>
          <w:rPr>
            <w:rFonts w:ascii="LCARIW+CMR10"/>
            <w:color w:val="000000"/>
            <w:sz w:val="20"/>
          </w:rPr>
          <w:t>8</w:t>
        </w:r>
      </w:hyperlink>
      <w:hyperlink w:anchor="br31" w:history="1">
        <w:r>
          <w:rPr>
            <w:rFonts w:ascii="Times New Roman"/>
            <w:color w:val="000000"/>
            <w:spacing w:val="4"/>
            <w:sz w:val="20"/>
          </w:rPr>
          <w:t xml:space="preserve"> </w:t>
        </w:r>
      </w:hyperlink>
      <w:r>
        <w:rPr>
          <w:rFonts w:ascii="LCARIW+CMR10"/>
          <w:color w:val="000000"/>
          <w:sz w:val="20"/>
        </w:rPr>
        <w:t>depicts</w:t>
      </w:r>
      <w:r>
        <w:rPr>
          <w:rFonts w:ascii="Times New Roman"/>
          <w:color w:val="000000"/>
          <w:spacing w:val="5"/>
          <w:sz w:val="20"/>
        </w:rPr>
        <w:t xml:space="preserve"> </w:t>
      </w:r>
      <w:r>
        <w:rPr>
          <w:rFonts w:ascii="LCARIW+CMR10"/>
          <w:color w:val="000000"/>
          <w:sz w:val="20"/>
        </w:rPr>
        <w:t>that</w:t>
      </w:r>
      <w:r>
        <w:rPr>
          <w:rFonts w:ascii="Times New Roman"/>
          <w:color w:val="000000"/>
          <w:spacing w:val="5"/>
          <w:sz w:val="20"/>
        </w:rPr>
        <w:t xml:space="preserve"> </w:t>
      </w:r>
      <w:r>
        <w:rPr>
          <w:rFonts w:ascii="LCARIW+CMR10"/>
          <w:color w:val="000000"/>
          <w:sz w:val="20"/>
        </w:rPr>
        <w:t>the</w:t>
      </w:r>
      <w:r w:rsidR="00AB65DF">
        <w:rPr>
          <w:rFonts w:ascii="Times New Roman" w:hint="eastAsia"/>
          <w:color w:val="000000"/>
          <w:sz w:val="20"/>
        </w:rPr>
        <w:t xml:space="preserve"> </w:t>
      </w:r>
      <w:r>
        <w:rPr>
          <w:rFonts w:ascii="LCARIW+CMR10"/>
          <w:color w:val="000000"/>
          <w:sz w:val="20"/>
        </w:rPr>
        <w:t>treated</w:t>
      </w:r>
      <w:r>
        <w:rPr>
          <w:rFonts w:ascii="Times New Roman"/>
          <w:color w:val="000000"/>
          <w:spacing w:val="7"/>
          <w:sz w:val="20"/>
        </w:rPr>
        <w:t xml:space="preserve"> </w:t>
      </w:r>
      <w:r>
        <w:rPr>
          <w:rFonts w:ascii="LCARIW+CMR10" w:hAnsi="LCARIW+CMR10" w:cs="LCARIW+CMR10"/>
          <w:color w:val="000000"/>
          <w:sz w:val="20"/>
        </w:rPr>
        <w:t>households’</w:t>
      </w:r>
      <w:r>
        <w:rPr>
          <w:rFonts w:ascii="Times New Roman"/>
          <w:color w:val="000000"/>
          <w:spacing w:val="7"/>
          <w:sz w:val="20"/>
        </w:rPr>
        <w:t xml:space="preserve"> </w:t>
      </w:r>
      <w:r>
        <w:rPr>
          <w:rFonts w:ascii="LCARIW+CMR10"/>
          <w:color w:val="000000"/>
          <w:sz w:val="20"/>
        </w:rPr>
        <w:t>primary</w:t>
      </w:r>
      <w:r>
        <w:rPr>
          <w:rFonts w:ascii="Times New Roman"/>
          <w:color w:val="000000"/>
          <w:spacing w:val="7"/>
          <w:sz w:val="20"/>
        </w:rPr>
        <w:t xml:space="preserve"> </w:t>
      </w:r>
      <w:r>
        <w:rPr>
          <w:rFonts w:ascii="LCARIW+CMR10"/>
          <w:color w:val="000000"/>
          <w:spacing w:val="1"/>
          <w:sz w:val="20"/>
        </w:rPr>
        <w:t>response</w:t>
      </w:r>
      <w:r>
        <w:rPr>
          <w:rFonts w:ascii="Times New Roman"/>
          <w:color w:val="000000"/>
          <w:spacing w:val="6"/>
          <w:sz w:val="20"/>
        </w:rPr>
        <w:t xml:space="preserve"> </w:t>
      </w:r>
      <w:r>
        <w:rPr>
          <w:rFonts w:ascii="LCARIW+CMR10"/>
          <w:color w:val="000000"/>
          <w:sz w:val="20"/>
        </w:rPr>
        <w:t>to</w:t>
      </w:r>
      <w:r>
        <w:rPr>
          <w:rFonts w:ascii="Times New Roman"/>
          <w:color w:val="000000"/>
          <w:spacing w:val="7"/>
          <w:sz w:val="20"/>
        </w:rPr>
        <w:t xml:space="preserve"> </w:t>
      </w:r>
      <w:r>
        <w:rPr>
          <w:rFonts w:ascii="LCARIW+CMR10"/>
          <w:color w:val="000000"/>
          <w:sz w:val="20"/>
        </w:rPr>
        <w:t>the</w:t>
      </w:r>
      <w:r>
        <w:rPr>
          <w:rFonts w:ascii="Times New Roman"/>
          <w:color w:val="000000"/>
          <w:spacing w:val="7"/>
          <w:sz w:val="20"/>
        </w:rPr>
        <w:t xml:space="preserve"> </w:t>
      </w:r>
      <w:r>
        <w:rPr>
          <w:rFonts w:ascii="LCARIW+CMR10"/>
          <w:color w:val="000000"/>
          <w:sz w:val="20"/>
        </w:rPr>
        <w:t>TOU</w:t>
      </w:r>
      <w:r>
        <w:rPr>
          <w:rFonts w:ascii="Times New Roman"/>
          <w:color w:val="000000"/>
          <w:spacing w:val="7"/>
          <w:sz w:val="20"/>
        </w:rPr>
        <w:t xml:space="preserve"> </w:t>
      </w:r>
      <w:r>
        <w:rPr>
          <w:rFonts w:ascii="LCARIW+CMR10"/>
          <w:color w:val="000000"/>
          <w:sz w:val="20"/>
        </w:rPr>
        <w:t>program</w:t>
      </w:r>
      <w:r>
        <w:rPr>
          <w:rFonts w:ascii="Times New Roman"/>
          <w:color w:val="000000"/>
          <w:spacing w:val="7"/>
          <w:sz w:val="20"/>
        </w:rPr>
        <w:t xml:space="preserve"> </w:t>
      </w:r>
      <w:r>
        <w:rPr>
          <w:rFonts w:ascii="LCARIW+CMR10"/>
          <w:color w:val="000000"/>
          <w:spacing w:val="-3"/>
          <w:sz w:val="20"/>
        </w:rPr>
        <w:t>was</w:t>
      </w:r>
      <w:r>
        <w:rPr>
          <w:rFonts w:ascii="Times New Roman"/>
          <w:color w:val="000000"/>
          <w:spacing w:val="10"/>
          <w:sz w:val="20"/>
        </w:rPr>
        <w:t xml:space="preserve"> </w:t>
      </w:r>
      <w:r>
        <w:rPr>
          <w:rFonts w:ascii="LCARIW+CMR10"/>
          <w:color w:val="000000"/>
          <w:sz w:val="20"/>
        </w:rPr>
        <w:t>also</w:t>
      </w:r>
      <w:r>
        <w:rPr>
          <w:rFonts w:ascii="Times New Roman"/>
          <w:color w:val="000000"/>
          <w:spacing w:val="7"/>
          <w:sz w:val="20"/>
        </w:rPr>
        <w:t xml:space="preserve"> </w:t>
      </w:r>
      <w:r>
        <w:rPr>
          <w:rFonts w:ascii="LCARIW+CMR10"/>
          <w:color w:val="000000"/>
          <w:sz w:val="20"/>
        </w:rPr>
        <w:t>load-shedding.</w:t>
      </w:r>
      <w:r>
        <w:rPr>
          <w:rFonts w:ascii="Times New Roman"/>
          <w:color w:val="000000"/>
          <w:spacing w:val="36"/>
          <w:sz w:val="20"/>
        </w:rPr>
        <w:t xml:space="preserve"> </w:t>
      </w:r>
      <w:r>
        <w:rPr>
          <w:rFonts w:ascii="LCARIW+CMR10"/>
          <w:color w:val="000000"/>
          <w:sz w:val="20"/>
        </w:rPr>
        <w:t>The</w:t>
      </w:r>
      <w:r>
        <w:rPr>
          <w:rFonts w:ascii="Times New Roman"/>
          <w:color w:val="000000"/>
          <w:spacing w:val="7"/>
          <w:sz w:val="20"/>
        </w:rPr>
        <w:t xml:space="preserve"> </w:t>
      </w:r>
      <w:r>
        <w:rPr>
          <w:rFonts w:ascii="LCARIW+CMR10"/>
          <w:color w:val="000000"/>
          <w:sz w:val="20"/>
        </w:rPr>
        <w:t>program</w:t>
      </w:r>
      <w:r>
        <w:rPr>
          <w:rFonts w:ascii="Times New Roman"/>
          <w:color w:val="000000"/>
          <w:spacing w:val="7"/>
          <w:sz w:val="20"/>
        </w:rPr>
        <w:t xml:space="preserve"> </w:t>
      </w:r>
      <w:r>
        <w:rPr>
          <w:rFonts w:ascii="LCARIW+CMR10"/>
          <w:color w:val="000000"/>
          <w:sz w:val="20"/>
        </w:rPr>
        <w:t>caused</w:t>
      </w:r>
      <w:r>
        <w:rPr>
          <w:rFonts w:ascii="Times New Roman"/>
          <w:color w:val="000000"/>
          <w:spacing w:val="7"/>
          <w:sz w:val="20"/>
        </w:rPr>
        <w:t xml:space="preserve"> </w:t>
      </w:r>
      <w:r>
        <w:rPr>
          <w:rFonts w:ascii="LCARIW+CMR10"/>
          <w:color w:val="000000"/>
          <w:spacing w:val="-1"/>
          <w:sz w:val="20"/>
        </w:rPr>
        <w:t>savings</w:t>
      </w:r>
      <w:r w:rsidR="00AB65DF">
        <w:rPr>
          <w:rFonts w:ascii="Times New Roman" w:hint="eastAsia"/>
          <w:color w:val="000000"/>
          <w:sz w:val="20"/>
        </w:rPr>
        <w:t xml:space="preserve"> </w:t>
      </w:r>
      <w:r>
        <w:rPr>
          <w:rFonts w:ascii="LCARIW+CMR10"/>
          <w:color w:val="000000"/>
          <w:sz w:val="20"/>
        </w:rPr>
        <w:t>in</w:t>
      </w:r>
      <w:r>
        <w:rPr>
          <w:rFonts w:ascii="Times New Roman"/>
          <w:color w:val="000000"/>
          <w:spacing w:val="17"/>
          <w:sz w:val="20"/>
        </w:rPr>
        <w:t xml:space="preserve"> </w:t>
      </w:r>
      <w:r>
        <w:rPr>
          <w:rFonts w:ascii="LCARIW+CMR10"/>
          <w:color w:val="000000"/>
          <w:sz w:val="20"/>
        </w:rPr>
        <w:t>for-heating</w:t>
      </w:r>
      <w:r>
        <w:rPr>
          <w:rFonts w:ascii="Times New Roman"/>
          <w:color w:val="000000"/>
          <w:spacing w:val="17"/>
          <w:sz w:val="20"/>
        </w:rPr>
        <w:t xml:space="preserve"> </w:t>
      </w:r>
      <w:r>
        <w:rPr>
          <w:rFonts w:ascii="LCARIW+CMR10"/>
          <w:color w:val="000000"/>
          <w:spacing w:val="-1"/>
          <w:sz w:val="20"/>
        </w:rPr>
        <w:t>electricity</w:t>
      </w:r>
      <w:r>
        <w:rPr>
          <w:rFonts w:ascii="Times New Roman"/>
          <w:color w:val="000000"/>
          <w:spacing w:val="18"/>
          <w:sz w:val="20"/>
        </w:rPr>
        <w:t xml:space="preserve"> </w:t>
      </w:r>
      <w:r>
        <w:rPr>
          <w:rFonts w:ascii="LCARIW+CMR10"/>
          <w:color w:val="000000"/>
          <w:sz w:val="20"/>
        </w:rPr>
        <w:t>use</w:t>
      </w:r>
      <w:r>
        <w:rPr>
          <w:rFonts w:ascii="Times New Roman"/>
          <w:color w:val="000000"/>
          <w:spacing w:val="17"/>
          <w:sz w:val="20"/>
        </w:rPr>
        <w:t xml:space="preserve"> </w:t>
      </w:r>
      <w:r>
        <w:rPr>
          <w:rFonts w:ascii="LCARIW+CMR10"/>
          <w:color w:val="000000"/>
          <w:sz w:val="20"/>
        </w:rPr>
        <w:t>during</w:t>
      </w:r>
      <w:r>
        <w:rPr>
          <w:rFonts w:ascii="Times New Roman"/>
          <w:color w:val="000000"/>
          <w:spacing w:val="17"/>
          <w:sz w:val="20"/>
        </w:rPr>
        <w:t xml:space="preserve"> </w:t>
      </w:r>
      <w:r>
        <w:rPr>
          <w:rFonts w:ascii="LCARIW+CMR10"/>
          <w:color w:val="000000"/>
          <w:sz w:val="20"/>
        </w:rPr>
        <w:t>the</w:t>
      </w:r>
      <w:r>
        <w:rPr>
          <w:rFonts w:ascii="Times New Roman"/>
          <w:color w:val="000000"/>
          <w:spacing w:val="17"/>
          <w:sz w:val="20"/>
        </w:rPr>
        <w:t xml:space="preserve"> </w:t>
      </w:r>
      <w:r>
        <w:rPr>
          <w:rFonts w:ascii="LCARIW+CMR10"/>
          <w:color w:val="000000"/>
          <w:spacing w:val="2"/>
          <w:sz w:val="20"/>
        </w:rPr>
        <w:t>peak</w:t>
      </w:r>
      <w:r>
        <w:rPr>
          <w:rFonts w:ascii="Times New Roman"/>
          <w:color w:val="000000"/>
          <w:spacing w:val="16"/>
          <w:sz w:val="20"/>
        </w:rPr>
        <w:t xml:space="preserve"> </w:t>
      </w:r>
      <w:r>
        <w:rPr>
          <w:rFonts w:ascii="LCARIW+CMR10"/>
          <w:color w:val="000000"/>
          <w:sz w:val="20"/>
        </w:rPr>
        <w:t>rate</w:t>
      </w:r>
      <w:r>
        <w:rPr>
          <w:rFonts w:ascii="Times New Roman"/>
          <w:color w:val="000000"/>
          <w:spacing w:val="17"/>
          <w:sz w:val="20"/>
        </w:rPr>
        <w:t xml:space="preserve"> </w:t>
      </w:r>
      <w:r>
        <w:rPr>
          <w:rFonts w:ascii="LCARIW+CMR10"/>
          <w:color w:val="000000"/>
          <w:spacing w:val="2"/>
          <w:sz w:val="20"/>
        </w:rPr>
        <w:t>period,</w:t>
      </w:r>
      <w:r>
        <w:rPr>
          <w:rFonts w:ascii="Times New Roman"/>
          <w:color w:val="000000"/>
          <w:spacing w:val="16"/>
          <w:sz w:val="20"/>
        </w:rPr>
        <w:t xml:space="preserve"> </w:t>
      </w:r>
      <w:r>
        <w:rPr>
          <w:rFonts w:ascii="LCARIW+CMR10"/>
          <w:color w:val="000000"/>
          <w:sz w:val="20"/>
        </w:rPr>
        <w:t>especially</w:t>
      </w:r>
      <w:r>
        <w:rPr>
          <w:rFonts w:ascii="Times New Roman"/>
          <w:color w:val="000000"/>
          <w:spacing w:val="17"/>
          <w:sz w:val="20"/>
        </w:rPr>
        <w:t xml:space="preserve"> </w:t>
      </w:r>
      <w:r>
        <w:rPr>
          <w:rFonts w:ascii="LCARIW+CMR10"/>
          <w:color w:val="000000"/>
          <w:sz w:val="20"/>
        </w:rPr>
        <w:t>around</w:t>
      </w:r>
      <w:r>
        <w:rPr>
          <w:rFonts w:ascii="Times New Roman"/>
          <w:color w:val="000000"/>
          <w:spacing w:val="17"/>
          <w:sz w:val="20"/>
        </w:rPr>
        <w:t xml:space="preserve"> </w:t>
      </w:r>
      <w:r>
        <w:rPr>
          <w:rFonts w:ascii="LCARIW+CMR10"/>
          <w:color w:val="000000"/>
          <w:sz w:val="20"/>
        </w:rPr>
        <w:t>moderate</w:t>
      </w:r>
      <w:r>
        <w:rPr>
          <w:rFonts w:ascii="Times New Roman"/>
          <w:color w:val="000000"/>
          <w:spacing w:val="17"/>
          <w:sz w:val="20"/>
        </w:rPr>
        <w:t xml:space="preserve"> </w:t>
      </w:r>
      <w:r>
        <w:rPr>
          <w:rFonts w:ascii="LCARIW+CMR10"/>
          <w:color w:val="000000"/>
          <w:spacing w:val="-2"/>
          <w:sz w:val="20"/>
        </w:rPr>
        <w:t>values</w:t>
      </w:r>
      <w:r>
        <w:rPr>
          <w:rFonts w:ascii="Times New Roman"/>
          <w:color w:val="000000"/>
          <w:spacing w:val="20"/>
          <w:sz w:val="20"/>
        </w:rPr>
        <w:t xml:space="preserve"> </w:t>
      </w:r>
      <w:r>
        <w:rPr>
          <w:rFonts w:ascii="LCARIW+CMR10"/>
          <w:color w:val="000000"/>
          <w:sz w:val="20"/>
        </w:rPr>
        <w:lastRenderedPageBreak/>
        <w:t>of</w:t>
      </w:r>
      <w:r>
        <w:rPr>
          <w:rFonts w:ascii="Times New Roman"/>
          <w:color w:val="000000"/>
          <w:spacing w:val="18"/>
          <w:sz w:val="20"/>
        </w:rPr>
        <w:t xml:space="preserve"> </w:t>
      </w:r>
      <w:r>
        <w:rPr>
          <w:rFonts w:ascii="LCARIW+CMR10"/>
          <w:color w:val="000000"/>
          <w:sz w:val="20"/>
        </w:rPr>
        <w:t>daily</w:t>
      </w:r>
      <w:r>
        <w:rPr>
          <w:rFonts w:ascii="Times New Roman"/>
          <w:color w:val="000000"/>
          <w:spacing w:val="17"/>
          <w:sz w:val="20"/>
        </w:rPr>
        <w:t xml:space="preserve"> </w:t>
      </w:r>
      <w:r>
        <w:rPr>
          <w:rFonts w:ascii="LCARIW+CMR10"/>
          <w:color w:val="000000"/>
          <w:sz w:val="20"/>
        </w:rPr>
        <w:t>HDDs.</w:t>
      </w:r>
      <w:r>
        <w:rPr>
          <w:rFonts w:ascii="Times New Roman"/>
          <w:color w:val="000000"/>
          <w:spacing w:val="42"/>
          <w:sz w:val="20"/>
        </w:rPr>
        <w:t xml:space="preserve"> </w:t>
      </w:r>
      <w:r>
        <w:rPr>
          <w:rFonts w:ascii="LCARIW+CMR10"/>
          <w:color w:val="000000"/>
          <w:sz w:val="20"/>
        </w:rPr>
        <w:t>In</w:t>
      </w:r>
      <w:r w:rsidR="00AB65DF">
        <w:rPr>
          <w:rFonts w:ascii="Times New Roman" w:hint="eastAsia"/>
          <w:color w:val="000000"/>
          <w:sz w:val="20"/>
        </w:rPr>
        <w:t xml:space="preserve"> </w:t>
      </w:r>
      <w:r>
        <w:rPr>
          <w:rFonts w:ascii="LCARIW+CMR10"/>
          <w:color w:val="000000"/>
          <w:sz w:val="20"/>
        </w:rPr>
        <w:t>the</w:t>
      </w:r>
      <w:r>
        <w:rPr>
          <w:rFonts w:ascii="Times New Roman"/>
          <w:color w:val="000000"/>
          <w:spacing w:val="30"/>
          <w:sz w:val="20"/>
        </w:rPr>
        <w:t xml:space="preserve"> </w:t>
      </w:r>
      <w:r>
        <w:rPr>
          <w:rFonts w:ascii="LCARIW+CMR10"/>
          <w:color w:val="000000"/>
          <w:spacing w:val="1"/>
          <w:sz w:val="20"/>
        </w:rPr>
        <w:t>pre-peak</w:t>
      </w:r>
      <w:r>
        <w:rPr>
          <w:rFonts w:ascii="Times New Roman"/>
          <w:color w:val="000000"/>
          <w:spacing w:val="30"/>
          <w:sz w:val="20"/>
        </w:rPr>
        <w:t xml:space="preserve"> </w:t>
      </w:r>
      <w:r>
        <w:rPr>
          <w:rFonts w:ascii="LCARIW+CMR10"/>
          <w:color w:val="000000"/>
          <w:spacing w:val="-2"/>
          <w:sz w:val="20"/>
        </w:rPr>
        <w:t>interval,</w:t>
      </w:r>
      <w:r>
        <w:rPr>
          <w:rFonts w:ascii="Times New Roman"/>
          <w:color w:val="000000"/>
          <w:spacing w:val="36"/>
          <w:sz w:val="20"/>
        </w:rPr>
        <w:t xml:space="preserve"> </w:t>
      </w:r>
      <w:r>
        <w:rPr>
          <w:rFonts w:ascii="LCARIW+CMR10"/>
          <w:color w:val="000000"/>
          <w:sz w:val="20"/>
        </w:rPr>
        <w:t>heating-associated</w:t>
      </w:r>
      <w:r>
        <w:rPr>
          <w:rFonts w:ascii="Times New Roman"/>
          <w:color w:val="000000"/>
          <w:spacing w:val="30"/>
          <w:sz w:val="20"/>
        </w:rPr>
        <w:t xml:space="preserve"> </w:t>
      </w:r>
      <w:r>
        <w:rPr>
          <w:rFonts w:ascii="LCARIW+CMR10"/>
          <w:color w:val="000000"/>
          <w:spacing w:val="-1"/>
          <w:sz w:val="20"/>
        </w:rPr>
        <w:t>electricity</w:t>
      </w:r>
      <w:r>
        <w:rPr>
          <w:rFonts w:ascii="Times New Roman"/>
          <w:color w:val="000000"/>
          <w:spacing w:val="31"/>
          <w:sz w:val="20"/>
        </w:rPr>
        <w:t xml:space="preserve"> </w:t>
      </w:r>
      <w:r>
        <w:rPr>
          <w:rFonts w:ascii="LCARIW+CMR10"/>
          <w:color w:val="000000"/>
          <w:spacing w:val="-1"/>
          <w:sz w:val="20"/>
        </w:rPr>
        <w:t>savings</w:t>
      </w:r>
      <w:r>
        <w:rPr>
          <w:rFonts w:ascii="Times New Roman"/>
          <w:color w:val="000000"/>
          <w:spacing w:val="31"/>
          <w:sz w:val="20"/>
        </w:rPr>
        <w:t xml:space="preserve"> </w:t>
      </w:r>
      <w:r>
        <w:rPr>
          <w:rFonts w:ascii="LCARIW+CMR10"/>
          <w:color w:val="000000"/>
          <w:sz w:val="20"/>
        </w:rPr>
        <w:t>only</w:t>
      </w:r>
      <w:r>
        <w:rPr>
          <w:rFonts w:ascii="Times New Roman"/>
          <w:color w:val="000000"/>
          <w:spacing w:val="30"/>
          <w:sz w:val="20"/>
        </w:rPr>
        <w:t xml:space="preserve"> </w:t>
      </w:r>
      <w:r>
        <w:rPr>
          <w:rFonts w:ascii="LCARIW+CMR10"/>
          <w:color w:val="000000"/>
          <w:spacing w:val="1"/>
          <w:sz w:val="20"/>
        </w:rPr>
        <w:t>occurred</w:t>
      </w:r>
      <w:r>
        <w:rPr>
          <w:rFonts w:ascii="Times New Roman"/>
          <w:color w:val="000000"/>
          <w:spacing w:val="30"/>
          <w:sz w:val="20"/>
        </w:rPr>
        <w:t xml:space="preserve"> </w:t>
      </w:r>
      <w:r>
        <w:rPr>
          <w:rFonts w:ascii="LCARIW+CMR10"/>
          <w:color w:val="000000"/>
          <w:sz w:val="20"/>
        </w:rPr>
        <w:t>on</w:t>
      </w:r>
      <w:r>
        <w:rPr>
          <w:rFonts w:ascii="Times New Roman"/>
          <w:color w:val="000000"/>
          <w:spacing w:val="31"/>
          <w:sz w:val="20"/>
        </w:rPr>
        <w:t xml:space="preserve"> </w:t>
      </w:r>
      <w:r>
        <w:rPr>
          <w:rFonts w:ascii="LCARIW+CMR10"/>
          <w:color w:val="000000"/>
          <w:spacing w:val="-2"/>
          <w:sz w:val="20"/>
        </w:rPr>
        <w:t>days</w:t>
      </w:r>
      <w:r>
        <w:rPr>
          <w:rFonts w:ascii="Times New Roman"/>
          <w:color w:val="000000"/>
          <w:spacing w:val="32"/>
          <w:sz w:val="20"/>
        </w:rPr>
        <w:t xml:space="preserve"> </w:t>
      </w:r>
      <w:r>
        <w:rPr>
          <w:rFonts w:ascii="LCARIW+CMR10"/>
          <w:color w:val="000000"/>
          <w:sz w:val="20"/>
        </w:rPr>
        <w:t>with</w:t>
      </w:r>
      <w:r>
        <w:rPr>
          <w:rFonts w:ascii="Times New Roman"/>
          <w:color w:val="000000"/>
          <w:spacing w:val="30"/>
          <w:sz w:val="20"/>
        </w:rPr>
        <w:t xml:space="preserve"> </w:t>
      </w:r>
      <w:r>
        <w:rPr>
          <w:rFonts w:ascii="LCARIW+CMR10"/>
          <w:color w:val="000000"/>
          <w:spacing w:val="-3"/>
          <w:sz w:val="20"/>
        </w:rPr>
        <w:t>low</w:t>
      </w:r>
      <w:r>
        <w:rPr>
          <w:rFonts w:ascii="Times New Roman"/>
          <w:color w:val="000000"/>
          <w:spacing w:val="33"/>
          <w:sz w:val="20"/>
        </w:rPr>
        <w:t xml:space="preserve"> </w:t>
      </w:r>
      <w:r>
        <w:rPr>
          <w:rFonts w:ascii="LCARIW+CMR10"/>
          <w:color w:val="000000"/>
          <w:sz w:val="20"/>
        </w:rPr>
        <w:t>temperatures.</w:t>
      </w:r>
      <w:r>
        <w:rPr>
          <w:rFonts w:ascii="Times New Roman"/>
          <w:color w:val="000000"/>
          <w:spacing w:val="80"/>
          <w:sz w:val="20"/>
        </w:rPr>
        <w:t xml:space="preserve"> </w:t>
      </w:r>
      <w:r>
        <w:rPr>
          <w:rFonts w:ascii="LCARIW+CMR10"/>
          <w:color w:val="000000"/>
          <w:sz w:val="20"/>
        </w:rPr>
        <w:t>In</w:t>
      </w:r>
      <w:r w:rsidR="00AB65DF">
        <w:rPr>
          <w:rFonts w:ascii="Times New Roman" w:hint="eastAsia"/>
          <w:color w:val="000000"/>
          <w:sz w:val="20"/>
        </w:rPr>
        <w:t xml:space="preserve"> </w:t>
      </w:r>
      <w:r>
        <w:rPr>
          <w:rFonts w:ascii="LCARIW+CMR10"/>
          <w:color w:val="000000"/>
          <w:sz w:val="20"/>
        </w:rPr>
        <w:t>the</w:t>
      </w:r>
      <w:r>
        <w:rPr>
          <w:rFonts w:ascii="Times New Roman"/>
          <w:color w:val="000000"/>
          <w:spacing w:val="17"/>
          <w:sz w:val="20"/>
        </w:rPr>
        <w:t xml:space="preserve"> </w:t>
      </w:r>
      <w:r>
        <w:rPr>
          <w:rFonts w:ascii="LCARIW+CMR10"/>
          <w:color w:val="000000"/>
          <w:spacing w:val="1"/>
          <w:sz w:val="20"/>
        </w:rPr>
        <w:t>post-peak</w:t>
      </w:r>
      <w:r>
        <w:rPr>
          <w:rFonts w:ascii="Times New Roman"/>
          <w:color w:val="000000"/>
          <w:spacing w:val="15"/>
          <w:sz w:val="20"/>
        </w:rPr>
        <w:t xml:space="preserve"> </w:t>
      </w:r>
      <w:r>
        <w:rPr>
          <w:rFonts w:ascii="LCARIW+CMR10"/>
          <w:color w:val="000000"/>
          <w:spacing w:val="-2"/>
          <w:sz w:val="20"/>
        </w:rPr>
        <w:t>interval,</w:t>
      </w:r>
      <w:r>
        <w:rPr>
          <w:rFonts w:ascii="Times New Roman"/>
          <w:color w:val="000000"/>
          <w:spacing w:val="19"/>
          <w:sz w:val="20"/>
        </w:rPr>
        <w:t xml:space="preserve"> </w:t>
      </w:r>
      <w:r>
        <w:rPr>
          <w:rFonts w:ascii="LCARIW+CMR10"/>
          <w:color w:val="000000"/>
          <w:sz w:val="20"/>
        </w:rPr>
        <w:t>although</w:t>
      </w:r>
      <w:r>
        <w:rPr>
          <w:rFonts w:ascii="Times New Roman"/>
          <w:color w:val="000000"/>
          <w:spacing w:val="17"/>
          <w:sz w:val="20"/>
        </w:rPr>
        <w:t xml:space="preserve"> </w:t>
      </w:r>
      <w:r>
        <w:rPr>
          <w:rFonts w:ascii="LCARIW+CMR10"/>
          <w:color w:val="000000"/>
          <w:sz w:val="20"/>
        </w:rPr>
        <w:t>high</w:t>
      </w:r>
      <w:r>
        <w:rPr>
          <w:rFonts w:ascii="Times New Roman"/>
          <w:color w:val="000000"/>
          <w:spacing w:val="17"/>
          <w:sz w:val="20"/>
        </w:rPr>
        <w:t xml:space="preserve"> </w:t>
      </w:r>
      <w:r>
        <w:rPr>
          <w:rFonts w:ascii="LCARIW+CMR10"/>
          <w:color w:val="000000"/>
          <w:sz w:val="20"/>
        </w:rPr>
        <w:t>daily</w:t>
      </w:r>
      <w:r>
        <w:rPr>
          <w:rFonts w:ascii="Times New Roman"/>
          <w:color w:val="000000"/>
          <w:spacing w:val="17"/>
          <w:sz w:val="20"/>
        </w:rPr>
        <w:t xml:space="preserve"> </w:t>
      </w:r>
      <w:r>
        <w:rPr>
          <w:rFonts w:ascii="LCARIW+CMR10"/>
          <w:color w:val="000000"/>
          <w:sz w:val="20"/>
        </w:rPr>
        <w:t>HDDs</w:t>
      </w:r>
      <w:r>
        <w:rPr>
          <w:rFonts w:ascii="Times New Roman"/>
          <w:color w:val="000000"/>
          <w:spacing w:val="17"/>
          <w:sz w:val="20"/>
        </w:rPr>
        <w:t xml:space="preserve"> </w:t>
      </w:r>
      <w:r>
        <w:rPr>
          <w:rFonts w:ascii="LCARIW+CMR10"/>
          <w:color w:val="000000"/>
          <w:sz w:val="20"/>
        </w:rPr>
        <w:t>incurred</w:t>
      </w:r>
      <w:r>
        <w:rPr>
          <w:rFonts w:ascii="Times New Roman"/>
          <w:color w:val="000000"/>
          <w:spacing w:val="16"/>
          <w:sz w:val="20"/>
        </w:rPr>
        <w:t xml:space="preserve"> </w:t>
      </w:r>
      <w:r>
        <w:rPr>
          <w:rFonts w:ascii="LCARIW+CMR10"/>
          <w:color w:val="000000"/>
          <w:sz w:val="20"/>
        </w:rPr>
        <w:t>additional</w:t>
      </w:r>
      <w:r>
        <w:rPr>
          <w:rFonts w:ascii="Times New Roman"/>
          <w:color w:val="000000"/>
          <w:spacing w:val="17"/>
          <w:sz w:val="20"/>
        </w:rPr>
        <w:t xml:space="preserve"> </w:t>
      </w:r>
      <w:r>
        <w:rPr>
          <w:rFonts w:ascii="LCARIW+CMR10"/>
          <w:color w:val="000000"/>
          <w:spacing w:val="-1"/>
          <w:sz w:val="20"/>
        </w:rPr>
        <w:t>electricity</w:t>
      </w:r>
      <w:r>
        <w:rPr>
          <w:rFonts w:ascii="Times New Roman"/>
          <w:color w:val="000000"/>
          <w:spacing w:val="17"/>
          <w:sz w:val="20"/>
        </w:rPr>
        <w:t xml:space="preserve"> </w:t>
      </w:r>
      <w:r>
        <w:rPr>
          <w:rFonts w:ascii="LCARIW+CMR10"/>
          <w:color w:val="000000"/>
          <w:sz w:val="20"/>
        </w:rPr>
        <w:t>consumption</w:t>
      </w:r>
      <w:r>
        <w:rPr>
          <w:rFonts w:ascii="Times New Roman"/>
          <w:color w:val="000000"/>
          <w:spacing w:val="17"/>
          <w:sz w:val="20"/>
        </w:rPr>
        <w:t xml:space="preserve"> </w:t>
      </w:r>
      <w:r>
        <w:rPr>
          <w:rFonts w:ascii="LCARIW+CMR10"/>
          <w:color w:val="000000"/>
          <w:sz w:val="20"/>
        </w:rPr>
        <w:t>after</w:t>
      </w:r>
      <w:r>
        <w:rPr>
          <w:rFonts w:ascii="Times New Roman"/>
          <w:color w:val="000000"/>
          <w:spacing w:val="17"/>
          <w:sz w:val="20"/>
        </w:rPr>
        <w:t xml:space="preserve"> </w:t>
      </w:r>
      <w:r>
        <w:rPr>
          <w:rFonts w:ascii="LCARIW+CMR10"/>
          <w:color w:val="000000"/>
          <w:sz w:val="20"/>
        </w:rPr>
        <w:t>introducing</w:t>
      </w:r>
      <w:r w:rsidR="00AB65DF">
        <w:rPr>
          <w:rFonts w:ascii="Times New Roman" w:hint="eastAsia"/>
          <w:color w:val="000000"/>
          <w:sz w:val="20"/>
        </w:rPr>
        <w:t xml:space="preserve"> </w:t>
      </w:r>
      <w:r>
        <w:rPr>
          <w:rFonts w:ascii="LCARIW+CMR10"/>
          <w:color w:val="000000"/>
          <w:sz w:val="20"/>
        </w:rPr>
        <w:t>TOU</w:t>
      </w:r>
      <w:r>
        <w:rPr>
          <w:rFonts w:ascii="Times New Roman"/>
          <w:color w:val="000000"/>
          <w:spacing w:val="17"/>
          <w:sz w:val="20"/>
        </w:rPr>
        <w:t xml:space="preserve"> </w:t>
      </w:r>
      <w:r>
        <w:rPr>
          <w:rFonts w:ascii="LCARIW+CMR10"/>
          <w:color w:val="000000"/>
          <w:sz w:val="20"/>
        </w:rPr>
        <w:t>tari</w:t>
      </w:r>
      <w:r>
        <w:rPr>
          <w:rFonts w:ascii="LSPPBV+CMR10" w:hAnsi="LSPPBV+CMR10" w:cs="LSPPBV+CMR10"/>
          <w:color w:val="000000"/>
          <w:sz w:val="20"/>
        </w:rPr>
        <w:t>ﬀ</w:t>
      </w:r>
      <w:r>
        <w:rPr>
          <w:rFonts w:ascii="LCARIW+CMR10"/>
          <w:color w:val="000000"/>
          <w:sz w:val="20"/>
        </w:rPr>
        <w:t>s,</w:t>
      </w:r>
      <w:r>
        <w:rPr>
          <w:rFonts w:ascii="Times New Roman"/>
          <w:color w:val="000000"/>
          <w:spacing w:val="17"/>
          <w:sz w:val="20"/>
        </w:rPr>
        <w:t xml:space="preserve"> </w:t>
      </w:r>
      <w:r>
        <w:rPr>
          <w:rFonts w:ascii="LCARIW+CMR10"/>
          <w:color w:val="000000"/>
          <w:spacing w:val="-2"/>
          <w:sz w:val="20"/>
        </w:rPr>
        <w:t>which</w:t>
      </w:r>
      <w:r>
        <w:rPr>
          <w:rFonts w:ascii="Times New Roman"/>
          <w:color w:val="000000"/>
          <w:spacing w:val="18"/>
          <w:sz w:val="20"/>
        </w:rPr>
        <w:t xml:space="preserve"> </w:t>
      </w:r>
      <w:r>
        <w:rPr>
          <w:rFonts w:ascii="LCARIW+CMR10"/>
          <w:color w:val="000000"/>
          <w:spacing w:val="-2"/>
          <w:sz w:val="20"/>
        </w:rPr>
        <w:t>might</w:t>
      </w:r>
      <w:r>
        <w:rPr>
          <w:rFonts w:ascii="Times New Roman"/>
          <w:color w:val="000000"/>
          <w:spacing w:val="18"/>
          <w:sz w:val="20"/>
        </w:rPr>
        <w:t xml:space="preserve"> </w:t>
      </w:r>
      <w:r>
        <w:rPr>
          <w:rFonts w:ascii="LCARIW+CMR10"/>
          <w:color w:val="000000"/>
          <w:spacing w:val="5"/>
          <w:sz w:val="20"/>
        </w:rPr>
        <w:t>be</w:t>
      </w:r>
      <w:r>
        <w:rPr>
          <w:rFonts w:ascii="Times New Roman"/>
          <w:color w:val="000000"/>
          <w:spacing w:val="11"/>
          <w:sz w:val="20"/>
        </w:rPr>
        <w:t xml:space="preserve"> </w:t>
      </w:r>
      <w:r>
        <w:rPr>
          <w:rFonts w:ascii="LCARIW+CMR10"/>
          <w:color w:val="000000"/>
          <w:sz w:val="20"/>
        </w:rPr>
        <w:t>a</w:t>
      </w:r>
      <w:r>
        <w:rPr>
          <w:rFonts w:ascii="Times New Roman"/>
          <w:color w:val="000000"/>
          <w:spacing w:val="16"/>
          <w:sz w:val="20"/>
        </w:rPr>
        <w:t xml:space="preserve"> </w:t>
      </w:r>
      <w:r>
        <w:rPr>
          <w:rFonts w:ascii="LCARIW+CMR10"/>
          <w:color w:val="000000"/>
          <w:sz w:val="20"/>
        </w:rPr>
        <w:t>consequence</w:t>
      </w:r>
      <w:r>
        <w:rPr>
          <w:rFonts w:ascii="Times New Roman"/>
          <w:color w:val="000000"/>
          <w:spacing w:val="17"/>
          <w:sz w:val="20"/>
        </w:rPr>
        <w:t xml:space="preserve"> </w:t>
      </w:r>
      <w:r>
        <w:rPr>
          <w:rFonts w:ascii="LCARIW+CMR10"/>
          <w:color w:val="000000"/>
          <w:sz w:val="20"/>
        </w:rPr>
        <w:t>of</w:t>
      </w:r>
      <w:r>
        <w:rPr>
          <w:rFonts w:ascii="Times New Roman"/>
          <w:color w:val="000000"/>
          <w:spacing w:val="17"/>
          <w:sz w:val="20"/>
        </w:rPr>
        <w:t xml:space="preserve"> </w:t>
      </w:r>
      <w:r>
        <w:rPr>
          <w:rFonts w:ascii="LCARIW+CMR10"/>
          <w:color w:val="000000"/>
          <w:sz w:val="20"/>
        </w:rPr>
        <w:t>load-shifting</w:t>
      </w:r>
      <w:r>
        <w:rPr>
          <w:rFonts w:ascii="Times New Roman"/>
          <w:color w:val="000000"/>
          <w:spacing w:val="17"/>
          <w:sz w:val="20"/>
        </w:rPr>
        <w:t xml:space="preserve"> </w:t>
      </w:r>
      <w:r>
        <w:rPr>
          <w:rFonts w:ascii="LCARIW+CMR10"/>
          <w:color w:val="000000"/>
          <w:sz w:val="20"/>
        </w:rPr>
        <w:t>or</w:t>
      </w:r>
      <w:r>
        <w:rPr>
          <w:rFonts w:ascii="Times New Roman"/>
          <w:color w:val="000000"/>
          <w:spacing w:val="17"/>
          <w:sz w:val="20"/>
        </w:rPr>
        <w:t xml:space="preserve"> </w:t>
      </w:r>
      <w:r>
        <w:rPr>
          <w:rFonts w:ascii="LCARIW+CMR10"/>
          <w:color w:val="000000"/>
          <w:sz w:val="20"/>
        </w:rPr>
        <w:t>rate</w:t>
      </w:r>
      <w:r>
        <w:rPr>
          <w:rFonts w:ascii="Times New Roman"/>
          <w:color w:val="000000"/>
          <w:spacing w:val="17"/>
          <w:sz w:val="20"/>
        </w:rPr>
        <w:t xml:space="preserve"> </w:t>
      </w:r>
      <w:r>
        <w:rPr>
          <w:rFonts w:ascii="LCARIW+CMR10"/>
          <w:color w:val="000000"/>
          <w:sz w:val="20"/>
        </w:rPr>
        <w:t>decline,</w:t>
      </w:r>
      <w:r>
        <w:rPr>
          <w:rFonts w:ascii="Times New Roman"/>
          <w:color w:val="000000"/>
          <w:spacing w:val="17"/>
          <w:sz w:val="20"/>
        </w:rPr>
        <w:t xml:space="preserve"> </w:t>
      </w:r>
      <w:r>
        <w:rPr>
          <w:rFonts w:ascii="LCARIW+CMR10"/>
          <w:color w:val="000000"/>
          <w:sz w:val="20"/>
        </w:rPr>
        <w:t>its</w:t>
      </w:r>
      <w:r>
        <w:rPr>
          <w:rFonts w:ascii="Times New Roman"/>
          <w:color w:val="000000"/>
          <w:spacing w:val="17"/>
          <w:sz w:val="20"/>
        </w:rPr>
        <w:t xml:space="preserve"> </w:t>
      </w:r>
      <w:r>
        <w:rPr>
          <w:rFonts w:ascii="LCARIW+CMR10"/>
          <w:color w:val="000000"/>
          <w:spacing w:val="-1"/>
          <w:sz w:val="20"/>
        </w:rPr>
        <w:t>amount</w:t>
      </w:r>
      <w:r>
        <w:rPr>
          <w:rFonts w:ascii="Times New Roman"/>
          <w:color w:val="000000"/>
          <w:spacing w:val="18"/>
          <w:sz w:val="20"/>
        </w:rPr>
        <w:t xml:space="preserve"> </w:t>
      </w:r>
      <w:r>
        <w:rPr>
          <w:rFonts w:ascii="LCARIW+CMR10"/>
          <w:color w:val="000000"/>
          <w:spacing w:val="-3"/>
          <w:sz w:val="20"/>
        </w:rPr>
        <w:t>was</w:t>
      </w:r>
      <w:r>
        <w:rPr>
          <w:rFonts w:ascii="Times New Roman"/>
          <w:color w:val="000000"/>
          <w:spacing w:val="20"/>
          <w:sz w:val="20"/>
        </w:rPr>
        <w:t xml:space="preserve"> </w:t>
      </w:r>
      <w:r>
        <w:rPr>
          <w:rFonts w:ascii="LCARIW+CMR10"/>
          <w:color w:val="000000"/>
          <w:sz w:val="20"/>
        </w:rPr>
        <w:t>not</w:t>
      </w:r>
      <w:r>
        <w:rPr>
          <w:rFonts w:ascii="Times New Roman"/>
          <w:color w:val="000000"/>
          <w:spacing w:val="17"/>
          <w:sz w:val="20"/>
        </w:rPr>
        <w:t xml:space="preserve"> </w:t>
      </w:r>
      <w:r>
        <w:rPr>
          <w:rFonts w:ascii="LCARIW+CMR10"/>
          <w:color w:val="000000"/>
          <w:sz w:val="20"/>
        </w:rPr>
        <w:t>large</w:t>
      </w:r>
      <w:r>
        <w:rPr>
          <w:rFonts w:ascii="Times New Roman"/>
          <w:color w:val="000000"/>
          <w:spacing w:val="17"/>
          <w:sz w:val="20"/>
        </w:rPr>
        <w:t xml:space="preserve"> </w:t>
      </w:r>
      <w:r>
        <w:rPr>
          <w:rFonts w:ascii="LCARIW+CMR10"/>
          <w:color w:val="000000"/>
          <w:sz w:val="20"/>
        </w:rPr>
        <w:t>enough</w:t>
      </w:r>
      <w:r>
        <w:rPr>
          <w:rFonts w:ascii="Times New Roman"/>
          <w:color w:val="000000"/>
          <w:spacing w:val="17"/>
          <w:sz w:val="20"/>
        </w:rPr>
        <w:t xml:space="preserve"> </w:t>
      </w:r>
      <w:r>
        <w:rPr>
          <w:rFonts w:ascii="LCARIW+CMR10"/>
          <w:color w:val="000000"/>
          <w:sz w:val="20"/>
        </w:rPr>
        <w:t>to</w:t>
      </w:r>
      <w:r w:rsidR="00AB65DF">
        <w:rPr>
          <w:rFonts w:ascii="Times New Roman" w:hint="eastAsia"/>
          <w:color w:val="000000"/>
          <w:sz w:val="20"/>
        </w:rPr>
        <w:t xml:space="preserve"> </w:t>
      </w:r>
      <w:r>
        <w:rPr>
          <w:rFonts w:ascii="LCARIW+CMR10"/>
          <w:color w:val="000000"/>
          <w:sz w:val="20"/>
        </w:rPr>
        <w:t>o</w:t>
      </w:r>
      <w:r>
        <w:rPr>
          <w:rFonts w:ascii="LSPPBV+CMR10" w:hAnsi="LSPPBV+CMR10" w:cs="LSPPBV+CMR10"/>
          <w:color w:val="000000"/>
          <w:sz w:val="20"/>
        </w:rPr>
        <w:t>ﬀ</w:t>
      </w:r>
      <w:r>
        <w:rPr>
          <w:rFonts w:ascii="LCARIW+CMR10"/>
          <w:color w:val="000000"/>
          <w:sz w:val="20"/>
        </w:rPr>
        <w:t>set,</w:t>
      </w:r>
      <w:r>
        <w:rPr>
          <w:rFonts w:ascii="Times New Roman"/>
          <w:color w:val="000000"/>
          <w:spacing w:val="17"/>
          <w:sz w:val="20"/>
        </w:rPr>
        <w:t xml:space="preserve"> </w:t>
      </w:r>
      <w:r>
        <w:rPr>
          <w:rFonts w:ascii="LCARIW+CMR10"/>
          <w:color w:val="000000"/>
          <w:sz w:val="20"/>
        </w:rPr>
        <w:t>for</w:t>
      </w:r>
      <w:r>
        <w:rPr>
          <w:rFonts w:ascii="Times New Roman"/>
          <w:color w:val="000000"/>
          <w:spacing w:val="17"/>
          <w:sz w:val="20"/>
        </w:rPr>
        <w:t xml:space="preserve"> </w:t>
      </w:r>
      <w:r>
        <w:rPr>
          <w:rFonts w:ascii="LCARIW+CMR10"/>
          <w:color w:val="000000"/>
          <w:spacing w:val="-2"/>
          <w:sz w:val="20"/>
        </w:rPr>
        <w:t>given</w:t>
      </w:r>
      <w:r>
        <w:rPr>
          <w:rFonts w:ascii="Times New Roman"/>
          <w:color w:val="000000"/>
          <w:spacing w:val="18"/>
          <w:sz w:val="20"/>
        </w:rPr>
        <w:t xml:space="preserve"> </w:t>
      </w:r>
      <w:r>
        <w:rPr>
          <w:rFonts w:ascii="LCARIW+CMR10"/>
          <w:color w:val="000000"/>
          <w:sz w:val="20"/>
        </w:rPr>
        <w:t>heating</w:t>
      </w:r>
      <w:r>
        <w:rPr>
          <w:rFonts w:ascii="Times New Roman"/>
          <w:color w:val="000000"/>
          <w:spacing w:val="16"/>
          <w:sz w:val="20"/>
        </w:rPr>
        <w:t xml:space="preserve"> </w:t>
      </w:r>
      <w:r>
        <w:rPr>
          <w:rFonts w:ascii="LCARIW+CMR10"/>
          <w:color w:val="000000"/>
          <w:sz w:val="20"/>
        </w:rPr>
        <w:t>needs</w:t>
      </w:r>
      <w:r>
        <w:rPr>
          <w:rFonts w:ascii="Times New Roman"/>
          <w:color w:val="000000"/>
          <w:spacing w:val="16"/>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z w:val="20"/>
        </w:rPr>
        <w:t>a</w:t>
      </w:r>
      <w:r>
        <w:rPr>
          <w:rFonts w:ascii="Times New Roman"/>
          <w:color w:val="000000"/>
          <w:spacing w:val="16"/>
          <w:sz w:val="20"/>
        </w:rPr>
        <w:t xml:space="preserve"> </w:t>
      </w:r>
      <w:r>
        <w:rPr>
          <w:rFonts w:ascii="LCARIW+CMR10"/>
          <w:color w:val="000000"/>
          <w:spacing w:val="-8"/>
          <w:sz w:val="20"/>
        </w:rPr>
        <w:t>day,</w:t>
      </w:r>
      <w:r>
        <w:rPr>
          <w:rFonts w:ascii="Times New Roman"/>
          <w:color w:val="000000"/>
          <w:spacing w:val="24"/>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pacing w:val="-1"/>
          <w:sz w:val="20"/>
        </w:rPr>
        <w:t>savings</w:t>
      </w:r>
      <w:r>
        <w:rPr>
          <w:rFonts w:ascii="Times New Roman"/>
          <w:color w:val="000000"/>
          <w:spacing w:val="17"/>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preceding</w:t>
      </w:r>
      <w:r>
        <w:rPr>
          <w:rFonts w:ascii="Times New Roman"/>
          <w:color w:val="000000"/>
          <w:spacing w:val="16"/>
          <w:sz w:val="20"/>
        </w:rPr>
        <w:t xml:space="preserve"> </w:t>
      </w:r>
      <w:r>
        <w:rPr>
          <w:rFonts w:ascii="LCARIW+CMR10"/>
          <w:color w:val="000000"/>
          <w:spacing w:val="-2"/>
          <w:sz w:val="20"/>
        </w:rPr>
        <w:t>intervals.</w:t>
      </w:r>
    </w:p>
    <w:p w14:paraId="2F19F5D3" w14:textId="3362CE40" w:rsidR="003820C6" w:rsidRDefault="0076004A" w:rsidP="0029728F">
      <w:pPr>
        <w:spacing w:before="149" w:after="0" w:line="360" w:lineRule="auto"/>
        <w:ind w:firstLine="708"/>
        <w:rPr>
          <w:rFonts w:ascii="Times New Roman"/>
          <w:color w:val="000000"/>
          <w:sz w:val="20"/>
        </w:rPr>
      </w:pPr>
      <w:r>
        <w:rPr>
          <w:rFonts w:ascii="LCARIW+CMR10"/>
          <w:color w:val="000000"/>
          <w:sz w:val="20"/>
        </w:rPr>
        <w:t>Measuring</w:t>
      </w:r>
      <w:r>
        <w:rPr>
          <w:rFonts w:ascii="Times New Roman"/>
          <w:color w:val="000000"/>
          <w:spacing w:val="28"/>
          <w:sz w:val="20"/>
        </w:rPr>
        <w:t xml:space="preserve"> </w:t>
      </w:r>
      <w:r>
        <w:rPr>
          <w:rFonts w:ascii="LCARIW+CMR10"/>
          <w:color w:val="000000"/>
          <w:sz w:val="20"/>
        </w:rPr>
        <w:t>the</w:t>
      </w:r>
      <w:r>
        <w:rPr>
          <w:rFonts w:ascii="Times New Roman"/>
          <w:color w:val="000000"/>
          <w:spacing w:val="28"/>
          <w:sz w:val="20"/>
        </w:rPr>
        <w:t xml:space="preserve"> </w:t>
      </w:r>
      <w:r>
        <w:rPr>
          <w:rFonts w:ascii="LCARIW+CMR10"/>
          <w:color w:val="000000"/>
          <w:spacing w:val="-1"/>
          <w:sz w:val="20"/>
        </w:rPr>
        <w:t>electricity</w:t>
      </w:r>
      <w:r>
        <w:rPr>
          <w:rFonts w:ascii="Times New Roman"/>
          <w:color w:val="000000"/>
          <w:spacing w:val="28"/>
          <w:sz w:val="20"/>
        </w:rPr>
        <w:t xml:space="preserve"> </w:t>
      </w:r>
      <w:r>
        <w:rPr>
          <w:rFonts w:ascii="LCARIW+CMR10"/>
          <w:color w:val="000000"/>
          <w:spacing w:val="-1"/>
          <w:sz w:val="20"/>
        </w:rPr>
        <w:t>savings</w:t>
      </w:r>
      <w:r>
        <w:rPr>
          <w:rFonts w:ascii="Times New Roman"/>
          <w:color w:val="000000"/>
          <w:spacing w:val="29"/>
          <w:sz w:val="20"/>
        </w:rPr>
        <w:t xml:space="preserve"> </w:t>
      </w:r>
      <w:r>
        <w:rPr>
          <w:rFonts w:ascii="LCARIW+CMR10"/>
          <w:color w:val="000000"/>
          <w:sz w:val="20"/>
        </w:rPr>
        <w:t>of</w:t>
      </w:r>
      <w:r>
        <w:rPr>
          <w:rFonts w:ascii="Times New Roman"/>
          <w:color w:val="000000"/>
          <w:spacing w:val="28"/>
          <w:sz w:val="20"/>
        </w:rPr>
        <w:t xml:space="preserve"> </w:t>
      </w:r>
      <w:r>
        <w:rPr>
          <w:rFonts w:ascii="LCARIW+CMR10"/>
          <w:color w:val="000000"/>
          <w:sz w:val="20"/>
        </w:rPr>
        <w:t>the</w:t>
      </w:r>
      <w:r>
        <w:rPr>
          <w:rFonts w:ascii="Times New Roman"/>
          <w:color w:val="000000"/>
          <w:spacing w:val="28"/>
          <w:sz w:val="20"/>
        </w:rPr>
        <w:t xml:space="preserve"> </w:t>
      </w:r>
      <w:r>
        <w:rPr>
          <w:rFonts w:ascii="LCARIW+CMR10"/>
          <w:color w:val="000000"/>
          <w:sz w:val="20"/>
        </w:rPr>
        <w:t>households</w:t>
      </w:r>
      <w:r>
        <w:rPr>
          <w:rFonts w:ascii="Times New Roman"/>
          <w:color w:val="000000"/>
          <w:spacing w:val="28"/>
          <w:sz w:val="20"/>
        </w:rPr>
        <w:t xml:space="preserve"> </w:t>
      </w:r>
      <w:r>
        <w:rPr>
          <w:rFonts w:ascii="LCARIW+CMR10"/>
          <w:color w:val="000000"/>
          <w:sz w:val="20"/>
        </w:rPr>
        <w:t>in</w:t>
      </w:r>
      <w:r>
        <w:rPr>
          <w:rFonts w:ascii="Times New Roman"/>
          <w:color w:val="000000"/>
          <w:spacing w:val="27"/>
          <w:sz w:val="20"/>
        </w:rPr>
        <w:t xml:space="preserve"> </w:t>
      </w:r>
      <w:r>
        <w:rPr>
          <w:rFonts w:ascii="LCARIW+CMR10"/>
          <w:color w:val="000000"/>
          <w:spacing w:val="-4"/>
          <w:sz w:val="20"/>
        </w:rPr>
        <w:t>Tari</w:t>
      </w:r>
      <w:r>
        <w:rPr>
          <w:rFonts w:ascii="LSPPBV+CMR10" w:hAnsi="LSPPBV+CMR10" w:cs="LSPPBV+CMR10"/>
          <w:color w:val="000000"/>
          <w:sz w:val="20"/>
        </w:rPr>
        <w:t>ﬀ</w:t>
      </w:r>
      <w:r>
        <w:rPr>
          <w:rFonts w:ascii="Times New Roman"/>
          <w:color w:val="000000"/>
          <w:spacing w:val="27"/>
          <w:sz w:val="20"/>
        </w:rPr>
        <w:t xml:space="preserve"> </w:t>
      </w:r>
      <w:r>
        <w:rPr>
          <w:rFonts w:ascii="LCARIW+CMR10"/>
          <w:color w:val="000000"/>
          <w:sz w:val="20"/>
        </w:rPr>
        <w:t>Group</w:t>
      </w:r>
      <w:r>
        <w:rPr>
          <w:rFonts w:ascii="Times New Roman"/>
          <w:color w:val="000000"/>
          <w:spacing w:val="28"/>
          <w:sz w:val="20"/>
        </w:rPr>
        <w:t xml:space="preserve"> </w:t>
      </w:r>
      <w:r>
        <w:rPr>
          <w:rFonts w:ascii="LCARIW+CMR10"/>
          <w:color w:val="000000"/>
          <w:sz w:val="20"/>
        </w:rPr>
        <w:t>D</w:t>
      </w:r>
      <w:r>
        <w:rPr>
          <w:rFonts w:ascii="Times New Roman"/>
          <w:color w:val="000000"/>
          <w:spacing w:val="27"/>
          <w:sz w:val="20"/>
        </w:rPr>
        <w:t xml:space="preserve"> </w:t>
      </w:r>
      <w:r>
        <w:rPr>
          <w:rFonts w:ascii="LCARIW+CMR10"/>
          <w:color w:val="000000"/>
          <w:spacing w:val="-1"/>
          <w:sz w:val="20"/>
        </w:rPr>
        <w:t>relative</w:t>
      </w:r>
      <w:r>
        <w:rPr>
          <w:rFonts w:ascii="Times New Roman"/>
          <w:color w:val="000000"/>
          <w:spacing w:val="28"/>
          <w:sz w:val="20"/>
        </w:rPr>
        <w:t xml:space="preserve"> </w:t>
      </w:r>
      <w:r>
        <w:rPr>
          <w:rFonts w:ascii="LCARIW+CMR10"/>
          <w:color w:val="000000"/>
          <w:sz w:val="20"/>
        </w:rPr>
        <w:t>to</w:t>
      </w:r>
      <w:r>
        <w:rPr>
          <w:rFonts w:ascii="Times New Roman"/>
          <w:color w:val="000000"/>
          <w:spacing w:val="27"/>
          <w:sz w:val="20"/>
        </w:rPr>
        <w:t xml:space="preserve"> </w:t>
      </w:r>
      <w:r>
        <w:rPr>
          <w:rFonts w:ascii="LCARIW+CMR10"/>
          <w:color w:val="000000"/>
          <w:spacing w:val="-4"/>
          <w:sz w:val="20"/>
        </w:rPr>
        <w:t>Tari</w:t>
      </w:r>
      <w:r>
        <w:rPr>
          <w:rFonts w:ascii="LSPPBV+CMR10" w:hAnsi="LSPPBV+CMR10" w:cs="LSPPBV+CMR10"/>
          <w:color w:val="000000"/>
          <w:sz w:val="20"/>
        </w:rPr>
        <w:t>ﬀ</w:t>
      </w:r>
      <w:r>
        <w:rPr>
          <w:rFonts w:ascii="Times New Roman"/>
          <w:color w:val="000000"/>
          <w:spacing w:val="27"/>
          <w:sz w:val="20"/>
        </w:rPr>
        <w:t xml:space="preserve"> </w:t>
      </w:r>
      <w:r>
        <w:rPr>
          <w:rFonts w:ascii="LCARIW+CMR10"/>
          <w:color w:val="000000"/>
          <w:sz w:val="20"/>
        </w:rPr>
        <w:t>Group</w:t>
      </w:r>
      <w:r>
        <w:rPr>
          <w:rFonts w:ascii="Times New Roman"/>
          <w:color w:val="000000"/>
          <w:spacing w:val="28"/>
          <w:sz w:val="20"/>
        </w:rPr>
        <w:t xml:space="preserve"> </w:t>
      </w:r>
      <w:r>
        <w:rPr>
          <w:rFonts w:ascii="LCARIW+CMR10"/>
          <w:color w:val="000000"/>
          <w:sz w:val="20"/>
        </w:rPr>
        <w:t>A</w:t>
      </w:r>
      <w:r>
        <w:rPr>
          <w:rFonts w:ascii="Times New Roman"/>
          <w:color w:val="000000"/>
          <w:spacing w:val="27"/>
          <w:sz w:val="20"/>
        </w:rPr>
        <w:t xml:space="preserve"> </w:t>
      </w:r>
      <w:r>
        <w:rPr>
          <w:rFonts w:ascii="LCARIW+CMR10"/>
          <w:color w:val="000000"/>
          <w:spacing w:val="-2"/>
          <w:sz w:val="20"/>
        </w:rPr>
        <w:t>validates</w:t>
      </w:r>
      <w:r w:rsidR="00AB65DF">
        <w:rPr>
          <w:rFonts w:ascii="Times New Roman" w:hint="eastAsia"/>
          <w:color w:val="000000"/>
          <w:sz w:val="20"/>
        </w:rPr>
        <w:t xml:space="preserve"> </w:t>
      </w:r>
      <w:r>
        <w:rPr>
          <w:rFonts w:ascii="LCARIW+CMR10"/>
          <w:color w:val="000000"/>
          <w:sz w:val="20"/>
        </w:rPr>
        <w:t>the</w:t>
      </w:r>
      <w:r>
        <w:rPr>
          <w:rFonts w:ascii="Times New Roman"/>
          <w:color w:val="000000"/>
          <w:spacing w:val="10"/>
          <w:sz w:val="20"/>
        </w:rPr>
        <w:t xml:space="preserve"> </w:t>
      </w:r>
      <w:r>
        <w:rPr>
          <w:rFonts w:ascii="LCARIW+CMR10"/>
          <w:color w:val="000000"/>
          <w:sz w:val="20"/>
        </w:rPr>
        <w:t>load-shedding</w:t>
      </w:r>
      <w:r>
        <w:rPr>
          <w:rFonts w:ascii="Times New Roman"/>
          <w:color w:val="000000"/>
          <w:spacing w:val="10"/>
          <w:sz w:val="20"/>
        </w:rPr>
        <w:t xml:space="preserve"> </w:t>
      </w:r>
      <w:r>
        <w:rPr>
          <w:rFonts w:ascii="LCARIW+CMR10"/>
          <w:color w:val="000000"/>
          <w:spacing w:val="-1"/>
          <w:sz w:val="20"/>
        </w:rPr>
        <w:t>interpretations.</w:t>
      </w:r>
      <w:r>
        <w:rPr>
          <w:rFonts w:ascii="Times New Roman"/>
          <w:color w:val="000000"/>
          <w:spacing w:val="37"/>
          <w:sz w:val="20"/>
        </w:rPr>
        <w:t xml:space="preserve"> </w:t>
      </w:r>
      <w:r>
        <w:rPr>
          <w:rFonts w:ascii="LCARIW+CMR10"/>
          <w:color w:val="000000"/>
          <w:spacing w:val="1"/>
          <w:sz w:val="20"/>
        </w:rPr>
        <w:t>Suppose</w:t>
      </w:r>
      <w:r>
        <w:rPr>
          <w:rFonts w:ascii="Times New Roman"/>
          <w:color w:val="000000"/>
          <w:spacing w:val="9"/>
          <w:sz w:val="20"/>
        </w:rPr>
        <w:t xml:space="preserve"> </w:t>
      </w:r>
      <w:r>
        <w:rPr>
          <w:rFonts w:ascii="LCARIW+CMR10"/>
          <w:color w:val="000000"/>
          <w:sz w:val="20"/>
        </w:rPr>
        <w:t>that</w:t>
      </w:r>
      <w:r>
        <w:rPr>
          <w:rFonts w:ascii="Times New Roman"/>
          <w:color w:val="000000"/>
          <w:spacing w:val="10"/>
          <w:sz w:val="20"/>
        </w:rPr>
        <w:t xml:space="preserve"> </w:t>
      </w:r>
      <w:r>
        <w:rPr>
          <w:rFonts w:ascii="LCARIW+CMR10"/>
          <w:color w:val="000000"/>
          <w:sz w:val="20"/>
        </w:rPr>
        <w:t>for</w:t>
      </w:r>
      <w:r>
        <w:rPr>
          <w:rFonts w:ascii="Times New Roman"/>
          <w:color w:val="000000"/>
          <w:spacing w:val="10"/>
          <w:sz w:val="20"/>
        </w:rPr>
        <w:t xml:space="preserve"> </w:t>
      </w:r>
      <w:r>
        <w:rPr>
          <w:rFonts w:ascii="LCARIW+CMR10"/>
          <w:color w:val="000000"/>
          <w:sz w:val="20"/>
        </w:rPr>
        <w:t>the</w:t>
      </w:r>
      <w:r>
        <w:rPr>
          <w:rFonts w:ascii="Times New Roman"/>
          <w:color w:val="000000"/>
          <w:spacing w:val="10"/>
          <w:sz w:val="20"/>
        </w:rPr>
        <w:t xml:space="preserve"> </w:t>
      </w:r>
      <w:r>
        <w:rPr>
          <w:rFonts w:ascii="LCARIW+CMR10"/>
          <w:color w:val="000000"/>
          <w:sz w:val="20"/>
        </w:rPr>
        <w:t>treated</w:t>
      </w:r>
      <w:r>
        <w:rPr>
          <w:rFonts w:ascii="Times New Roman"/>
          <w:color w:val="000000"/>
          <w:spacing w:val="10"/>
          <w:sz w:val="20"/>
        </w:rPr>
        <w:t xml:space="preserve"> </w:t>
      </w:r>
      <w:r>
        <w:rPr>
          <w:rFonts w:ascii="LCARIW+CMR10"/>
          <w:color w:val="000000"/>
          <w:spacing w:val="-1"/>
          <w:sz w:val="20"/>
        </w:rPr>
        <w:t>residential</w:t>
      </w:r>
      <w:r>
        <w:rPr>
          <w:rFonts w:ascii="Times New Roman"/>
          <w:color w:val="000000"/>
          <w:spacing w:val="11"/>
          <w:sz w:val="20"/>
        </w:rPr>
        <w:t xml:space="preserve"> </w:t>
      </w:r>
      <w:r>
        <w:rPr>
          <w:rFonts w:ascii="LCARIW+CMR10"/>
          <w:color w:val="000000"/>
          <w:sz w:val="20"/>
        </w:rPr>
        <w:t>consumers,</w:t>
      </w:r>
      <w:r>
        <w:rPr>
          <w:rFonts w:ascii="Times New Roman"/>
          <w:color w:val="000000"/>
          <w:spacing w:val="12"/>
          <w:sz w:val="20"/>
        </w:rPr>
        <w:t xml:space="preserve"> </w:t>
      </w:r>
      <w:r>
        <w:rPr>
          <w:rFonts w:ascii="LCARIW+CMR10"/>
          <w:color w:val="000000"/>
          <w:sz w:val="20"/>
        </w:rPr>
        <w:t>load-shifting</w:t>
      </w:r>
      <w:r>
        <w:rPr>
          <w:rFonts w:ascii="Times New Roman"/>
          <w:color w:val="000000"/>
          <w:spacing w:val="10"/>
          <w:sz w:val="20"/>
        </w:rPr>
        <w:t xml:space="preserve"> </w:t>
      </w:r>
      <w:r>
        <w:rPr>
          <w:rFonts w:ascii="LCARIW+CMR10"/>
          <w:color w:val="000000"/>
          <w:sz w:val="20"/>
        </w:rPr>
        <w:t>is</w:t>
      </w:r>
      <w:r>
        <w:rPr>
          <w:rFonts w:ascii="Times New Roman"/>
          <w:color w:val="000000"/>
          <w:spacing w:val="10"/>
          <w:sz w:val="20"/>
        </w:rPr>
        <w:t xml:space="preserve"> </w:t>
      </w:r>
      <w:r>
        <w:rPr>
          <w:rFonts w:ascii="LCARIW+CMR10"/>
          <w:color w:val="000000"/>
          <w:sz w:val="20"/>
        </w:rPr>
        <w:t>a</w:t>
      </w:r>
      <w:r>
        <w:rPr>
          <w:rFonts w:ascii="Times New Roman"/>
          <w:color w:val="000000"/>
          <w:spacing w:val="10"/>
          <w:sz w:val="20"/>
        </w:rPr>
        <w:t xml:space="preserve"> </w:t>
      </w:r>
      <w:r>
        <w:rPr>
          <w:rFonts w:ascii="LCARIW+CMR10"/>
          <w:color w:val="000000"/>
          <w:sz w:val="20"/>
        </w:rPr>
        <w:t>primary</w:t>
      </w:r>
      <w:r w:rsidR="00AB65DF">
        <w:rPr>
          <w:rFonts w:ascii="Times New Roman" w:hint="eastAsia"/>
          <w:color w:val="000000"/>
          <w:sz w:val="20"/>
        </w:rPr>
        <w:t xml:space="preserve"> </w:t>
      </w:r>
      <w:r>
        <w:rPr>
          <w:rFonts w:ascii="LCARIW+CMR10"/>
          <w:color w:val="000000"/>
          <w:spacing w:val="-1"/>
          <w:sz w:val="20"/>
        </w:rPr>
        <w:t>countermeasure</w:t>
      </w:r>
      <w:r>
        <w:rPr>
          <w:rFonts w:ascii="Times New Roman"/>
          <w:color w:val="000000"/>
          <w:spacing w:val="36"/>
          <w:sz w:val="20"/>
        </w:rPr>
        <w:t xml:space="preserve"> </w:t>
      </w:r>
      <w:r>
        <w:rPr>
          <w:rFonts w:ascii="LCARIW+CMR10"/>
          <w:color w:val="000000"/>
          <w:sz w:val="20"/>
        </w:rPr>
        <w:t>against</w:t>
      </w:r>
      <w:r>
        <w:rPr>
          <w:rFonts w:ascii="Times New Roman"/>
          <w:color w:val="000000"/>
          <w:spacing w:val="35"/>
          <w:sz w:val="20"/>
        </w:rPr>
        <w:t xml:space="preserve"> </w:t>
      </w:r>
      <w:r>
        <w:rPr>
          <w:rFonts w:ascii="LCARIW+CMR10"/>
          <w:color w:val="000000"/>
          <w:sz w:val="20"/>
        </w:rPr>
        <w:t>the</w:t>
      </w:r>
      <w:r>
        <w:rPr>
          <w:rFonts w:ascii="Times New Roman"/>
          <w:color w:val="000000"/>
          <w:spacing w:val="35"/>
          <w:sz w:val="20"/>
        </w:rPr>
        <w:t xml:space="preserve"> </w:t>
      </w:r>
      <w:r>
        <w:rPr>
          <w:rFonts w:ascii="LCARIW+CMR10"/>
          <w:color w:val="000000"/>
          <w:sz w:val="20"/>
        </w:rPr>
        <w:t>TOU</w:t>
      </w:r>
      <w:r>
        <w:rPr>
          <w:rFonts w:ascii="Times New Roman"/>
          <w:color w:val="000000"/>
          <w:spacing w:val="35"/>
          <w:sz w:val="20"/>
        </w:rPr>
        <w:t xml:space="preserve"> </w:t>
      </w:r>
      <w:r>
        <w:rPr>
          <w:rFonts w:ascii="LCARIW+CMR10"/>
          <w:color w:val="000000"/>
          <w:sz w:val="20"/>
        </w:rPr>
        <w:t>program.</w:t>
      </w:r>
      <w:r>
        <w:rPr>
          <w:rFonts w:ascii="Times New Roman"/>
          <w:color w:val="000000"/>
          <w:spacing w:val="95"/>
          <w:sz w:val="20"/>
        </w:rPr>
        <w:t xml:space="preserve"> </w:t>
      </w:r>
      <w:r>
        <w:rPr>
          <w:rFonts w:ascii="LCARIW+CMR10"/>
          <w:color w:val="000000"/>
          <w:sz w:val="20"/>
        </w:rPr>
        <w:t>Then</w:t>
      </w:r>
      <w:r>
        <w:rPr>
          <w:rFonts w:ascii="Times New Roman"/>
          <w:color w:val="000000"/>
          <w:spacing w:val="35"/>
          <w:sz w:val="20"/>
        </w:rPr>
        <w:t xml:space="preserve"> </w:t>
      </w:r>
      <w:r>
        <w:rPr>
          <w:rFonts w:ascii="LCARIW+CMR10"/>
          <w:color w:val="000000"/>
          <w:sz w:val="20"/>
        </w:rPr>
        <w:t>the</w:t>
      </w:r>
      <w:r>
        <w:rPr>
          <w:rFonts w:ascii="Times New Roman"/>
          <w:color w:val="000000"/>
          <w:spacing w:val="35"/>
          <w:sz w:val="20"/>
        </w:rPr>
        <w:t xml:space="preserve"> </w:t>
      </w:r>
      <w:r>
        <w:rPr>
          <w:rFonts w:ascii="LCARIW+CMR10"/>
          <w:color w:val="000000"/>
          <w:spacing w:val="-1"/>
          <w:sz w:val="20"/>
        </w:rPr>
        <w:t>residential</w:t>
      </w:r>
      <w:r>
        <w:rPr>
          <w:rFonts w:ascii="Times New Roman"/>
          <w:color w:val="000000"/>
          <w:spacing w:val="36"/>
          <w:sz w:val="20"/>
        </w:rPr>
        <w:t xml:space="preserve"> </w:t>
      </w:r>
      <w:r>
        <w:rPr>
          <w:rFonts w:ascii="LCARIW+CMR10"/>
          <w:color w:val="000000"/>
          <w:sz w:val="20"/>
        </w:rPr>
        <w:t>consumers</w:t>
      </w:r>
      <w:r>
        <w:rPr>
          <w:rFonts w:ascii="Times New Roman"/>
          <w:color w:val="000000"/>
          <w:spacing w:val="35"/>
          <w:sz w:val="20"/>
        </w:rPr>
        <w:t xml:space="preserve"> </w:t>
      </w:r>
      <w:r>
        <w:rPr>
          <w:rFonts w:ascii="LCARIW+CMR10"/>
          <w:color w:val="000000"/>
          <w:sz w:val="20"/>
        </w:rPr>
        <w:t>in</w:t>
      </w:r>
      <w:r>
        <w:rPr>
          <w:rFonts w:ascii="Times New Roman"/>
          <w:color w:val="000000"/>
          <w:spacing w:val="35"/>
          <w:sz w:val="20"/>
        </w:rPr>
        <w:t xml:space="preserve"> </w:t>
      </w:r>
      <w:r>
        <w:rPr>
          <w:rFonts w:ascii="LCARIW+CMR10"/>
          <w:color w:val="000000"/>
          <w:spacing w:val="-4"/>
          <w:sz w:val="20"/>
        </w:rPr>
        <w:t>Tari</w:t>
      </w:r>
      <w:r>
        <w:rPr>
          <w:rFonts w:ascii="LSPPBV+CMR10" w:hAnsi="LSPPBV+CMR10" w:cs="LSPPBV+CMR10"/>
          <w:color w:val="000000"/>
          <w:sz w:val="20"/>
        </w:rPr>
        <w:t>ﬀ</w:t>
      </w:r>
      <w:r>
        <w:rPr>
          <w:rFonts w:ascii="Times New Roman"/>
          <w:color w:val="000000"/>
          <w:spacing w:val="35"/>
          <w:sz w:val="20"/>
        </w:rPr>
        <w:t xml:space="preserve"> </w:t>
      </w:r>
      <w:r>
        <w:rPr>
          <w:rFonts w:ascii="LCARIW+CMR10"/>
          <w:color w:val="000000"/>
          <w:sz w:val="20"/>
        </w:rPr>
        <w:t>Group</w:t>
      </w:r>
      <w:r>
        <w:rPr>
          <w:rFonts w:ascii="Times New Roman"/>
          <w:color w:val="000000"/>
          <w:spacing w:val="35"/>
          <w:sz w:val="20"/>
        </w:rPr>
        <w:t xml:space="preserve"> </w:t>
      </w:r>
      <w:r>
        <w:rPr>
          <w:rFonts w:ascii="LCARIW+CMR10"/>
          <w:color w:val="000000"/>
          <w:sz w:val="20"/>
        </w:rPr>
        <w:t>D,</w:t>
      </w:r>
      <w:r>
        <w:rPr>
          <w:rFonts w:ascii="Times New Roman"/>
          <w:color w:val="000000"/>
          <w:spacing w:val="35"/>
          <w:sz w:val="20"/>
        </w:rPr>
        <w:t xml:space="preserve"> </w:t>
      </w:r>
      <w:r>
        <w:rPr>
          <w:rFonts w:ascii="LCARIW+CMR10"/>
          <w:color w:val="000000"/>
          <w:sz w:val="20"/>
        </w:rPr>
        <w:t>compared</w:t>
      </w:r>
      <w:r>
        <w:rPr>
          <w:rFonts w:ascii="Times New Roman"/>
          <w:color w:val="000000"/>
          <w:spacing w:val="35"/>
          <w:sz w:val="20"/>
        </w:rPr>
        <w:t xml:space="preserve"> </w:t>
      </w:r>
      <w:r>
        <w:rPr>
          <w:rFonts w:ascii="LCARIW+CMR10"/>
          <w:color w:val="000000"/>
          <w:sz w:val="20"/>
        </w:rPr>
        <w:t>to</w:t>
      </w:r>
      <w:r w:rsidR="00AB65DF">
        <w:rPr>
          <w:rFonts w:ascii="Times New Roman" w:hint="eastAsia"/>
          <w:color w:val="000000"/>
          <w:sz w:val="20"/>
        </w:rPr>
        <w:t xml:space="preserve"> </w:t>
      </w:r>
      <w:r>
        <w:rPr>
          <w:rFonts w:ascii="LCARIW+CMR10"/>
          <w:color w:val="000000"/>
          <w:sz w:val="20"/>
        </w:rPr>
        <w:t>those</w:t>
      </w:r>
      <w:r>
        <w:rPr>
          <w:rFonts w:ascii="Times New Roman"/>
          <w:color w:val="000000"/>
          <w:spacing w:val="42"/>
          <w:sz w:val="20"/>
        </w:rPr>
        <w:t xml:space="preserve"> </w:t>
      </w:r>
      <w:r>
        <w:rPr>
          <w:rFonts w:ascii="LCARIW+CMR10"/>
          <w:color w:val="000000"/>
          <w:sz w:val="20"/>
        </w:rPr>
        <w:t>in</w:t>
      </w:r>
      <w:r>
        <w:rPr>
          <w:rFonts w:ascii="Times New Roman"/>
          <w:color w:val="000000"/>
          <w:spacing w:val="42"/>
          <w:sz w:val="20"/>
        </w:rPr>
        <w:t xml:space="preserve"> </w:t>
      </w:r>
      <w:r>
        <w:rPr>
          <w:rFonts w:ascii="LCARIW+CMR10"/>
          <w:color w:val="000000"/>
          <w:spacing w:val="-4"/>
          <w:sz w:val="20"/>
        </w:rPr>
        <w:t>Tari</w:t>
      </w:r>
      <w:r>
        <w:rPr>
          <w:rFonts w:ascii="LSPPBV+CMR10" w:hAnsi="LSPPBV+CMR10" w:cs="LSPPBV+CMR10"/>
          <w:color w:val="000000"/>
          <w:sz w:val="20"/>
        </w:rPr>
        <w:t>ﬀ</w:t>
      </w:r>
      <w:r>
        <w:rPr>
          <w:rFonts w:ascii="Times New Roman"/>
          <w:color w:val="000000"/>
          <w:spacing w:val="42"/>
          <w:sz w:val="20"/>
        </w:rPr>
        <w:t xml:space="preserve"> </w:t>
      </w:r>
      <w:r>
        <w:rPr>
          <w:rFonts w:ascii="LCARIW+CMR10"/>
          <w:color w:val="000000"/>
          <w:sz w:val="20"/>
        </w:rPr>
        <w:t>Group</w:t>
      </w:r>
      <w:r>
        <w:rPr>
          <w:rFonts w:ascii="Times New Roman"/>
          <w:color w:val="000000"/>
          <w:spacing w:val="42"/>
          <w:sz w:val="20"/>
        </w:rPr>
        <w:t xml:space="preserve"> </w:t>
      </w:r>
      <w:r>
        <w:rPr>
          <w:rFonts w:ascii="LCARIW+CMR10"/>
          <w:color w:val="000000"/>
          <w:spacing w:val="-1"/>
          <w:sz w:val="20"/>
        </w:rPr>
        <w:t>A,</w:t>
      </w:r>
      <w:r>
        <w:rPr>
          <w:rFonts w:ascii="Times New Roman"/>
          <w:color w:val="000000"/>
          <w:spacing w:val="43"/>
          <w:sz w:val="20"/>
        </w:rPr>
        <w:t xml:space="preserve"> </w:t>
      </w:r>
      <w:r>
        <w:rPr>
          <w:rFonts w:ascii="LCARIW+CMR10"/>
          <w:color w:val="000000"/>
          <w:sz w:val="20"/>
        </w:rPr>
        <w:t>had</w:t>
      </w:r>
      <w:r>
        <w:rPr>
          <w:rFonts w:ascii="Times New Roman"/>
          <w:color w:val="000000"/>
          <w:spacing w:val="42"/>
          <w:sz w:val="20"/>
        </w:rPr>
        <w:t xml:space="preserve"> </w:t>
      </w:r>
      <w:r>
        <w:rPr>
          <w:rFonts w:ascii="LCARIW+CMR10"/>
          <w:color w:val="000000"/>
          <w:sz w:val="20"/>
        </w:rPr>
        <w:t>more</w:t>
      </w:r>
      <w:r>
        <w:rPr>
          <w:rFonts w:ascii="Times New Roman"/>
          <w:color w:val="000000"/>
          <w:spacing w:val="42"/>
          <w:sz w:val="20"/>
        </w:rPr>
        <w:t xml:space="preserve"> </w:t>
      </w:r>
      <w:r>
        <w:rPr>
          <w:rFonts w:ascii="LCARIW+CMR10"/>
          <w:color w:val="000000"/>
          <w:spacing w:val="-2"/>
          <w:sz w:val="20"/>
        </w:rPr>
        <w:t>incentive</w:t>
      </w:r>
      <w:r>
        <w:rPr>
          <w:rFonts w:ascii="Times New Roman"/>
          <w:color w:val="000000"/>
          <w:spacing w:val="44"/>
          <w:sz w:val="20"/>
        </w:rPr>
        <w:t xml:space="preserve"> </w:t>
      </w:r>
      <w:r>
        <w:rPr>
          <w:rFonts w:ascii="LCARIW+CMR10"/>
          <w:color w:val="000000"/>
          <w:sz w:val="20"/>
        </w:rPr>
        <w:t>to</w:t>
      </w:r>
      <w:r>
        <w:rPr>
          <w:rFonts w:ascii="Times New Roman"/>
          <w:color w:val="000000"/>
          <w:spacing w:val="42"/>
          <w:sz w:val="20"/>
        </w:rPr>
        <w:t xml:space="preserve"> </w:t>
      </w:r>
      <w:r>
        <w:rPr>
          <w:rFonts w:ascii="LCARIW+CMR10"/>
          <w:color w:val="000000"/>
          <w:sz w:val="20"/>
        </w:rPr>
        <w:t>reallocate</w:t>
      </w:r>
      <w:r>
        <w:rPr>
          <w:rFonts w:ascii="Times New Roman"/>
          <w:color w:val="000000"/>
          <w:spacing w:val="42"/>
          <w:sz w:val="20"/>
        </w:rPr>
        <w:t xml:space="preserve"> </w:t>
      </w:r>
      <w:r>
        <w:rPr>
          <w:rFonts w:ascii="LCARIW+CMR10"/>
          <w:color w:val="000000"/>
          <w:sz w:val="20"/>
        </w:rPr>
        <w:t>a</w:t>
      </w:r>
      <w:r>
        <w:rPr>
          <w:rFonts w:ascii="Times New Roman"/>
          <w:color w:val="000000"/>
          <w:spacing w:val="42"/>
          <w:sz w:val="20"/>
        </w:rPr>
        <w:t xml:space="preserve"> </w:t>
      </w:r>
      <w:r>
        <w:rPr>
          <w:rFonts w:ascii="LCARIW+CMR10"/>
          <w:color w:val="000000"/>
          <w:spacing w:val="1"/>
          <w:sz w:val="20"/>
        </w:rPr>
        <w:t>portion</w:t>
      </w:r>
      <w:r>
        <w:rPr>
          <w:rFonts w:ascii="Times New Roman"/>
          <w:color w:val="000000"/>
          <w:spacing w:val="41"/>
          <w:sz w:val="20"/>
        </w:rPr>
        <w:t xml:space="preserve"> </w:t>
      </w:r>
      <w:r>
        <w:rPr>
          <w:rFonts w:ascii="LCARIW+CMR10"/>
          <w:color w:val="000000"/>
          <w:sz w:val="20"/>
        </w:rPr>
        <w:t>of</w:t>
      </w:r>
      <w:r>
        <w:rPr>
          <w:rFonts w:ascii="Times New Roman"/>
          <w:color w:val="000000"/>
          <w:spacing w:val="42"/>
          <w:sz w:val="20"/>
        </w:rPr>
        <w:t xml:space="preserve"> </w:t>
      </w:r>
      <w:r>
        <w:rPr>
          <w:rFonts w:ascii="LCARIW+CMR10"/>
          <w:color w:val="000000"/>
          <w:sz w:val="20"/>
        </w:rPr>
        <w:t>their</w:t>
      </w:r>
      <w:r>
        <w:rPr>
          <w:rFonts w:ascii="Times New Roman"/>
          <w:color w:val="000000"/>
          <w:spacing w:val="42"/>
          <w:sz w:val="20"/>
        </w:rPr>
        <w:t xml:space="preserve"> </w:t>
      </w:r>
      <w:r>
        <w:rPr>
          <w:rFonts w:ascii="LCARIW+CMR10"/>
          <w:color w:val="000000"/>
          <w:spacing w:val="-1"/>
          <w:sz w:val="20"/>
        </w:rPr>
        <w:t>electricity</w:t>
      </w:r>
      <w:r>
        <w:rPr>
          <w:rFonts w:ascii="Times New Roman"/>
          <w:color w:val="000000"/>
          <w:spacing w:val="43"/>
          <w:sz w:val="20"/>
        </w:rPr>
        <w:t xml:space="preserve"> </w:t>
      </w:r>
      <w:r>
        <w:rPr>
          <w:rFonts w:ascii="LCARIW+CMR10"/>
          <w:color w:val="000000"/>
          <w:sz w:val="20"/>
        </w:rPr>
        <w:t>consumption</w:t>
      </w:r>
      <w:r>
        <w:rPr>
          <w:rFonts w:ascii="Times New Roman"/>
          <w:color w:val="000000"/>
          <w:spacing w:val="42"/>
          <w:sz w:val="20"/>
        </w:rPr>
        <w:t xml:space="preserve"> </w:t>
      </w:r>
      <w:r>
        <w:rPr>
          <w:rFonts w:ascii="LCARIW+CMR10"/>
          <w:color w:val="000000"/>
          <w:sz w:val="20"/>
        </w:rPr>
        <w:t>to</w:t>
      </w:r>
      <w:r>
        <w:rPr>
          <w:rFonts w:ascii="Times New Roman"/>
          <w:color w:val="000000"/>
          <w:spacing w:val="42"/>
          <w:sz w:val="20"/>
        </w:rPr>
        <w:t xml:space="preserve"> </w:t>
      </w:r>
      <w:r>
        <w:rPr>
          <w:rFonts w:ascii="LCARIW+CMR10"/>
          <w:color w:val="000000"/>
          <w:sz w:val="20"/>
        </w:rPr>
        <w:t>o</w:t>
      </w:r>
      <w:r>
        <w:rPr>
          <w:rFonts w:ascii="LSPPBV+CMR10" w:hAnsi="LSPPBV+CMR10" w:cs="LSPPBV+CMR10"/>
          <w:color w:val="000000"/>
          <w:sz w:val="20"/>
        </w:rPr>
        <w:t>ﬀ</w:t>
      </w:r>
      <w:r>
        <w:rPr>
          <w:rFonts w:ascii="LCARIW+CMR10"/>
          <w:color w:val="000000"/>
          <w:sz w:val="20"/>
        </w:rPr>
        <w:t>-</w:t>
      </w:r>
      <w:r w:rsidR="00AB65DF">
        <w:rPr>
          <w:rFonts w:ascii="Times New Roman" w:hint="eastAsia"/>
          <w:color w:val="000000"/>
          <w:sz w:val="20"/>
        </w:rPr>
        <w:t xml:space="preserve"> </w:t>
      </w:r>
      <w:r>
        <w:rPr>
          <w:rFonts w:ascii="LCARIW+CMR10"/>
          <w:color w:val="000000"/>
          <w:spacing w:val="2"/>
          <w:sz w:val="20"/>
        </w:rPr>
        <w:t>peak</w:t>
      </w:r>
      <w:r>
        <w:rPr>
          <w:rFonts w:ascii="Times New Roman"/>
          <w:color w:val="000000"/>
          <w:spacing w:val="38"/>
          <w:sz w:val="20"/>
        </w:rPr>
        <w:t xml:space="preserve"> </w:t>
      </w:r>
      <w:r>
        <w:rPr>
          <w:rFonts w:ascii="LCARIW+CMR10"/>
          <w:color w:val="000000"/>
          <w:sz w:val="20"/>
        </w:rPr>
        <w:t>hours</w:t>
      </w:r>
      <w:r>
        <w:rPr>
          <w:rFonts w:ascii="Times New Roman"/>
          <w:color w:val="000000"/>
          <w:spacing w:val="40"/>
          <w:sz w:val="20"/>
        </w:rPr>
        <w:t xml:space="preserve"> </w:t>
      </w:r>
      <w:r>
        <w:rPr>
          <w:rFonts w:ascii="LCARIW+CMR10"/>
          <w:color w:val="000000"/>
          <w:spacing w:val="1"/>
          <w:sz w:val="20"/>
        </w:rPr>
        <w:t>because</w:t>
      </w:r>
      <w:r>
        <w:rPr>
          <w:rFonts w:ascii="Times New Roman"/>
          <w:color w:val="000000"/>
          <w:spacing w:val="39"/>
          <w:sz w:val="20"/>
        </w:rPr>
        <w:t xml:space="preserve"> </w:t>
      </w:r>
      <w:r>
        <w:rPr>
          <w:rFonts w:ascii="LCARIW+CMR10"/>
          <w:color w:val="000000"/>
          <w:sz w:val="20"/>
        </w:rPr>
        <w:t>they</w:t>
      </w:r>
      <w:r>
        <w:rPr>
          <w:rFonts w:ascii="Times New Roman"/>
          <w:color w:val="000000"/>
          <w:spacing w:val="40"/>
          <w:sz w:val="20"/>
        </w:rPr>
        <w:t xml:space="preserve"> </w:t>
      </w:r>
      <w:r>
        <w:rPr>
          <w:rFonts w:ascii="LCARIW+CMR10"/>
          <w:color w:val="000000"/>
          <w:sz w:val="20"/>
        </w:rPr>
        <w:t>faced</w:t>
      </w:r>
      <w:r>
        <w:rPr>
          <w:rFonts w:ascii="Times New Roman"/>
          <w:color w:val="000000"/>
          <w:spacing w:val="40"/>
          <w:sz w:val="20"/>
        </w:rPr>
        <w:t xml:space="preserve"> </w:t>
      </w:r>
      <w:r>
        <w:rPr>
          <w:rFonts w:ascii="LCARIW+CMR10"/>
          <w:color w:val="000000"/>
          <w:sz w:val="20"/>
        </w:rPr>
        <w:t>a</w:t>
      </w:r>
      <w:r>
        <w:rPr>
          <w:rFonts w:ascii="Times New Roman"/>
          <w:color w:val="000000"/>
          <w:spacing w:val="40"/>
          <w:sz w:val="20"/>
        </w:rPr>
        <w:t xml:space="preserve"> </w:t>
      </w:r>
      <w:r>
        <w:rPr>
          <w:rFonts w:ascii="LCARIW+CMR10"/>
          <w:color w:val="000000"/>
          <w:spacing w:val="-4"/>
          <w:sz w:val="20"/>
        </w:rPr>
        <w:t>much</w:t>
      </w:r>
      <w:r>
        <w:rPr>
          <w:rFonts w:ascii="Times New Roman"/>
          <w:color w:val="000000"/>
          <w:spacing w:val="44"/>
          <w:sz w:val="20"/>
        </w:rPr>
        <w:t xml:space="preserve"> </w:t>
      </w:r>
      <w:r>
        <w:rPr>
          <w:rFonts w:ascii="LCARIW+CMR10"/>
          <w:color w:val="000000"/>
          <w:sz w:val="20"/>
        </w:rPr>
        <w:t>larger</w:t>
      </w:r>
      <w:r>
        <w:rPr>
          <w:rFonts w:ascii="Times New Roman"/>
          <w:color w:val="000000"/>
          <w:spacing w:val="40"/>
          <w:sz w:val="20"/>
        </w:rPr>
        <w:t xml:space="preserve"> </w:t>
      </w:r>
      <w:r>
        <w:rPr>
          <w:rFonts w:ascii="LCARIW+CMR10"/>
          <w:color w:val="000000"/>
          <w:sz w:val="20"/>
        </w:rPr>
        <w:t>price</w:t>
      </w:r>
      <w:r>
        <w:rPr>
          <w:rFonts w:ascii="Times New Roman"/>
          <w:color w:val="000000"/>
          <w:spacing w:val="40"/>
          <w:sz w:val="20"/>
        </w:rPr>
        <w:t xml:space="preserve"> </w:t>
      </w:r>
      <w:r>
        <w:rPr>
          <w:rFonts w:ascii="LCARIW+CMR10"/>
          <w:color w:val="000000"/>
          <w:sz w:val="20"/>
        </w:rPr>
        <w:t>increase</w:t>
      </w:r>
      <w:r>
        <w:rPr>
          <w:rFonts w:ascii="Times New Roman"/>
          <w:color w:val="000000"/>
          <w:spacing w:val="40"/>
          <w:sz w:val="20"/>
        </w:rPr>
        <w:t xml:space="preserve"> </w:t>
      </w:r>
      <w:r>
        <w:rPr>
          <w:rFonts w:ascii="LCARIW+CMR10"/>
          <w:color w:val="000000"/>
          <w:sz w:val="20"/>
        </w:rPr>
        <w:t>in</w:t>
      </w:r>
      <w:r>
        <w:rPr>
          <w:rFonts w:ascii="Times New Roman"/>
          <w:color w:val="000000"/>
          <w:spacing w:val="40"/>
          <w:sz w:val="20"/>
        </w:rPr>
        <w:t xml:space="preserve"> </w:t>
      </w:r>
      <w:r>
        <w:rPr>
          <w:rFonts w:ascii="LCARIW+CMR10"/>
          <w:color w:val="000000"/>
          <w:sz w:val="20"/>
        </w:rPr>
        <w:t>the</w:t>
      </w:r>
      <w:r>
        <w:rPr>
          <w:rFonts w:ascii="Times New Roman"/>
          <w:color w:val="000000"/>
          <w:spacing w:val="40"/>
          <w:sz w:val="20"/>
        </w:rPr>
        <w:t xml:space="preserve"> </w:t>
      </w:r>
      <w:r>
        <w:rPr>
          <w:rFonts w:ascii="LCARIW+CMR10"/>
          <w:color w:val="000000"/>
          <w:spacing w:val="2"/>
          <w:sz w:val="20"/>
        </w:rPr>
        <w:t>peak</w:t>
      </w:r>
      <w:r>
        <w:rPr>
          <w:rFonts w:ascii="Times New Roman"/>
          <w:color w:val="000000"/>
          <w:spacing w:val="38"/>
          <w:sz w:val="20"/>
        </w:rPr>
        <w:t xml:space="preserve"> </w:t>
      </w:r>
      <w:r>
        <w:rPr>
          <w:rFonts w:ascii="LCARIW+CMR10"/>
          <w:color w:val="000000"/>
          <w:sz w:val="20"/>
        </w:rPr>
        <w:t>rate</w:t>
      </w:r>
      <w:r>
        <w:rPr>
          <w:rFonts w:ascii="Times New Roman"/>
          <w:color w:val="000000"/>
          <w:spacing w:val="40"/>
          <w:sz w:val="20"/>
        </w:rPr>
        <w:t xml:space="preserve"> </w:t>
      </w:r>
      <w:r>
        <w:rPr>
          <w:rFonts w:ascii="LCARIW+CMR10"/>
          <w:color w:val="000000"/>
          <w:spacing w:val="2"/>
          <w:sz w:val="20"/>
        </w:rPr>
        <w:t>period.</w:t>
      </w:r>
      <w:r>
        <w:rPr>
          <w:rFonts w:ascii="Times New Roman"/>
          <w:color w:val="000000"/>
          <w:spacing w:val="108"/>
          <w:sz w:val="20"/>
        </w:rPr>
        <w:t xml:space="preserve"> </w:t>
      </w:r>
      <w:r>
        <w:rPr>
          <w:rFonts w:ascii="LCARIW+CMR10"/>
          <w:color w:val="000000"/>
          <w:sz w:val="20"/>
        </w:rPr>
        <w:t>So</w:t>
      </w:r>
      <w:r>
        <w:rPr>
          <w:rFonts w:ascii="Times New Roman"/>
          <w:color w:val="000000"/>
          <w:spacing w:val="40"/>
          <w:sz w:val="20"/>
        </w:rPr>
        <w:t xml:space="preserve"> </w:t>
      </w:r>
      <w:r>
        <w:rPr>
          <w:rFonts w:ascii="LCARIW+CMR10"/>
          <w:color w:val="000000"/>
          <w:sz w:val="20"/>
        </w:rPr>
        <w:t>in</w:t>
      </w:r>
      <w:r>
        <w:rPr>
          <w:rFonts w:ascii="Times New Roman"/>
          <w:color w:val="000000"/>
          <w:spacing w:val="40"/>
          <w:sz w:val="20"/>
        </w:rPr>
        <w:t xml:space="preserve"> </w:t>
      </w:r>
      <w:r>
        <w:rPr>
          <w:rFonts w:ascii="LCARIW+CMR10"/>
          <w:color w:val="000000"/>
          <w:spacing w:val="2"/>
          <w:sz w:val="20"/>
        </w:rPr>
        <w:t>both</w:t>
      </w:r>
      <w:r>
        <w:rPr>
          <w:rFonts w:ascii="Times New Roman"/>
          <w:color w:val="000000"/>
          <w:spacing w:val="38"/>
          <w:sz w:val="20"/>
        </w:rPr>
        <w:t xml:space="preserve"> </w:t>
      </w:r>
      <w:r>
        <w:rPr>
          <w:rFonts w:ascii="LCARIW+CMR10"/>
          <w:color w:val="000000"/>
          <w:sz w:val="20"/>
        </w:rPr>
        <w:t>near-peak</w:t>
      </w:r>
      <w:r w:rsidR="00AB65DF">
        <w:rPr>
          <w:rFonts w:ascii="Times New Roman" w:hint="eastAsia"/>
          <w:color w:val="000000"/>
          <w:sz w:val="20"/>
        </w:rPr>
        <w:t xml:space="preserve"> </w:t>
      </w:r>
      <w:r>
        <w:rPr>
          <w:rFonts w:ascii="LCARIW+CMR10"/>
          <w:color w:val="000000"/>
          <w:spacing w:val="-2"/>
          <w:sz w:val="20"/>
        </w:rPr>
        <w:t>intervals,</w:t>
      </w:r>
      <w:r>
        <w:rPr>
          <w:rFonts w:ascii="Times New Roman"/>
          <w:color w:val="000000"/>
          <w:spacing w:val="21"/>
          <w:sz w:val="20"/>
        </w:rPr>
        <w:t xml:space="preserve"> </w:t>
      </w:r>
      <w:r>
        <w:rPr>
          <w:rFonts w:ascii="LCARIW+CMR10"/>
          <w:color w:val="000000"/>
          <w:sz w:val="20"/>
        </w:rPr>
        <w:t>the</w:t>
      </w:r>
      <w:r>
        <w:rPr>
          <w:rFonts w:ascii="Times New Roman"/>
          <w:color w:val="000000"/>
          <w:spacing w:val="18"/>
          <w:sz w:val="20"/>
        </w:rPr>
        <w:t xml:space="preserve"> </w:t>
      </w:r>
      <w:r>
        <w:rPr>
          <w:rFonts w:ascii="LCARIW+CMR10"/>
          <w:color w:val="000000"/>
          <w:spacing w:val="-1"/>
          <w:sz w:val="20"/>
        </w:rPr>
        <w:t>savings</w:t>
      </w:r>
      <w:r>
        <w:rPr>
          <w:rFonts w:ascii="Times New Roman"/>
          <w:color w:val="000000"/>
          <w:spacing w:val="19"/>
          <w:sz w:val="20"/>
        </w:rPr>
        <w:t xml:space="preserve"> </w:t>
      </w:r>
      <w:r>
        <w:rPr>
          <w:rFonts w:ascii="LCARIW+CMR10"/>
          <w:color w:val="000000"/>
          <w:sz w:val="20"/>
        </w:rPr>
        <w:t>for</w:t>
      </w:r>
      <w:r>
        <w:rPr>
          <w:rFonts w:ascii="Times New Roman"/>
          <w:color w:val="000000"/>
          <w:spacing w:val="19"/>
          <w:sz w:val="20"/>
        </w:rPr>
        <w:t xml:space="preserve"> </w:t>
      </w:r>
      <w:r>
        <w:rPr>
          <w:rFonts w:ascii="LCARIW+CMR10"/>
          <w:color w:val="000000"/>
          <w:spacing w:val="-4"/>
          <w:sz w:val="20"/>
        </w:rPr>
        <w:t>Tari</w:t>
      </w:r>
      <w:r>
        <w:rPr>
          <w:rFonts w:ascii="LSPPBV+CMR10" w:hAnsi="LSPPBV+CMR10" w:cs="LSPPBV+CMR10"/>
          <w:color w:val="000000"/>
          <w:sz w:val="20"/>
        </w:rPr>
        <w:t>ﬀ</w:t>
      </w:r>
      <w:r>
        <w:rPr>
          <w:rFonts w:ascii="Times New Roman"/>
          <w:color w:val="000000"/>
          <w:spacing w:val="18"/>
          <w:sz w:val="20"/>
        </w:rPr>
        <w:t xml:space="preserve"> </w:t>
      </w:r>
      <w:r>
        <w:rPr>
          <w:rFonts w:ascii="LCARIW+CMR10"/>
          <w:color w:val="000000"/>
          <w:sz w:val="20"/>
        </w:rPr>
        <w:t>Group</w:t>
      </w:r>
      <w:r>
        <w:rPr>
          <w:rFonts w:ascii="Times New Roman"/>
          <w:color w:val="000000"/>
          <w:spacing w:val="18"/>
          <w:sz w:val="20"/>
        </w:rPr>
        <w:t xml:space="preserve"> </w:t>
      </w:r>
      <w:r>
        <w:rPr>
          <w:rFonts w:ascii="LCARIW+CMR10"/>
          <w:color w:val="000000"/>
          <w:sz w:val="20"/>
        </w:rPr>
        <w:t>D</w:t>
      </w:r>
      <w:r>
        <w:rPr>
          <w:rFonts w:ascii="Times New Roman"/>
          <w:color w:val="000000"/>
          <w:spacing w:val="18"/>
          <w:sz w:val="20"/>
        </w:rPr>
        <w:t xml:space="preserve"> </w:t>
      </w:r>
      <w:r>
        <w:rPr>
          <w:rFonts w:ascii="LCARIW+CMR10"/>
          <w:color w:val="000000"/>
          <w:spacing w:val="-2"/>
          <w:sz w:val="20"/>
        </w:rPr>
        <w:t>must</w:t>
      </w:r>
      <w:r>
        <w:rPr>
          <w:rFonts w:ascii="Times New Roman"/>
          <w:color w:val="000000"/>
          <w:spacing w:val="21"/>
          <w:sz w:val="20"/>
        </w:rPr>
        <w:t xml:space="preserve"> </w:t>
      </w:r>
      <w:r>
        <w:rPr>
          <w:rFonts w:ascii="LCARIW+CMR10"/>
          <w:color w:val="000000"/>
          <w:spacing w:val="5"/>
          <w:sz w:val="20"/>
        </w:rPr>
        <w:t>be</w:t>
      </w:r>
      <w:r>
        <w:rPr>
          <w:rFonts w:ascii="Times New Roman"/>
          <w:color w:val="000000"/>
          <w:spacing w:val="13"/>
          <w:sz w:val="20"/>
        </w:rPr>
        <w:t xml:space="preserve"> </w:t>
      </w:r>
      <w:r>
        <w:rPr>
          <w:rFonts w:ascii="LCARIW+CMR10" w:hAnsi="LCARIW+CMR10" w:cs="LCARIW+CMR10"/>
          <w:color w:val="000000"/>
          <w:spacing w:val="-1"/>
          <w:sz w:val="20"/>
        </w:rPr>
        <w:t>signiﬁcantly</w:t>
      </w:r>
      <w:r>
        <w:rPr>
          <w:rFonts w:ascii="Times New Roman"/>
          <w:color w:val="000000"/>
          <w:spacing w:val="19"/>
          <w:sz w:val="20"/>
        </w:rPr>
        <w:t xml:space="preserve"> </w:t>
      </w:r>
      <w:r>
        <w:rPr>
          <w:rFonts w:ascii="LCARIW+CMR10"/>
          <w:color w:val="000000"/>
          <w:sz w:val="20"/>
        </w:rPr>
        <w:t>smaller</w:t>
      </w:r>
      <w:r>
        <w:rPr>
          <w:rFonts w:ascii="Times New Roman"/>
          <w:color w:val="000000"/>
          <w:spacing w:val="19"/>
          <w:sz w:val="20"/>
        </w:rPr>
        <w:t xml:space="preserve"> </w:t>
      </w:r>
      <w:r>
        <w:rPr>
          <w:rFonts w:ascii="LCARIW+CMR10"/>
          <w:color w:val="000000"/>
          <w:sz w:val="20"/>
        </w:rPr>
        <w:t>than</w:t>
      </w:r>
      <w:r>
        <w:rPr>
          <w:rFonts w:ascii="Times New Roman"/>
          <w:color w:val="000000"/>
          <w:spacing w:val="18"/>
          <w:sz w:val="20"/>
        </w:rPr>
        <w:t xml:space="preserve"> </w:t>
      </w:r>
      <w:r>
        <w:rPr>
          <w:rFonts w:ascii="LCARIW+CMR10"/>
          <w:color w:val="000000"/>
          <w:sz w:val="20"/>
        </w:rPr>
        <w:t>those</w:t>
      </w:r>
      <w:r>
        <w:rPr>
          <w:rFonts w:ascii="Times New Roman"/>
          <w:color w:val="000000"/>
          <w:spacing w:val="18"/>
          <w:sz w:val="20"/>
        </w:rPr>
        <w:t xml:space="preserve"> </w:t>
      </w:r>
      <w:r>
        <w:rPr>
          <w:rFonts w:ascii="LCARIW+CMR10"/>
          <w:color w:val="000000"/>
          <w:sz w:val="20"/>
        </w:rPr>
        <w:t>for</w:t>
      </w:r>
      <w:r>
        <w:rPr>
          <w:rFonts w:ascii="Times New Roman"/>
          <w:color w:val="000000"/>
          <w:spacing w:val="18"/>
          <w:sz w:val="20"/>
        </w:rPr>
        <w:t xml:space="preserve"> </w:t>
      </w:r>
      <w:r>
        <w:rPr>
          <w:rFonts w:ascii="LCARIW+CMR10"/>
          <w:color w:val="000000"/>
          <w:spacing w:val="-4"/>
          <w:sz w:val="20"/>
        </w:rPr>
        <w:t>Tari</w:t>
      </w:r>
      <w:r>
        <w:rPr>
          <w:rFonts w:ascii="LSPPBV+CMR10" w:hAnsi="LSPPBV+CMR10" w:cs="LSPPBV+CMR10"/>
          <w:color w:val="000000"/>
          <w:sz w:val="20"/>
        </w:rPr>
        <w:t>ﬀ</w:t>
      </w:r>
      <w:r>
        <w:rPr>
          <w:rFonts w:ascii="Times New Roman"/>
          <w:color w:val="000000"/>
          <w:spacing w:val="18"/>
          <w:sz w:val="20"/>
        </w:rPr>
        <w:t xml:space="preserve"> </w:t>
      </w:r>
      <w:r>
        <w:rPr>
          <w:rFonts w:ascii="LCARIW+CMR10"/>
          <w:color w:val="000000"/>
          <w:sz w:val="20"/>
        </w:rPr>
        <w:t>Group</w:t>
      </w:r>
      <w:r>
        <w:rPr>
          <w:rFonts w:ascii="Times New Roman"/>
          <w:color w:val="000000"/>
          <w:spacing w:val="18"/>
          <w:sz w:val="20"/>
        </w:rPr>
        <w:t xml:space="preserve"> </w:t>
      </w:r>
      <w:r>
        <w:rPr>
          <w:rFonts w:ascii="LCARIW+CMR10"/>
          <w:color w:val="000000"/>
          <w:spacing w:val="-1"/>
          <w:sz w:val="20"/>
        </w:rPr>
        <w:t>A.</w:t>
      </w:r>
      <w:r>
        <w:rPr>
          <w:rFonts w:ascii="Times New Roman"/>
          <w:color w:val="000000"/>
          <w:spacing w:val="19"/>
          <w:sz w:val="20"/>
        </w:rPr>
        <w:t xml:space="preserve"> </w:t>
      </w:r>
      <w:r>
        <w:rPr>
          <w:rFonts w:ascii="LCARIW+CMR10"/>
          <w:color w:val="000000"/>
          <w:spacing w:val="-3"/>
          <w:sz w:val="20"/>
        </w:rPr>
        <w:t>However,</w:t>
      </w:r>
      <w:r w:rsidR="00AB65DF">
        <w:rPr>
          <w:rFonts w:ascii="Times New Roman" w:hint="eastAsia"/>
          <w:color w:val="000000"/>
          <w:sz w:val="20"/>
        </w:rPr>
        <w:t xml:space="preserve"> </w:t>
      </w:r>
      <w:r>
        <w:rPr>
          <w:rFonts w:ascii="LCARIW+CMR10"/>
          <w:color w:val="000000"/>
          <w:sz w:val="20"/>
        </w:rPr>
        <w:t>Figure</w:t>
      </w:r>
      <w:r>
        <w:rPr>
          <w:rFonts w:ascii="Times New Roman"/>
          <w:color w:val="000000"/>
          <w:spacing w:val="15"/>
          <w:sz w:val="20"/>
        </w:rPr>
        <w:t xml:space="preserve"> </w:t>
      </w:r>
      <w:hyperlink w:anchor="br32" w:history="1">
        <w:r>
          <w:rPr>
            <w:rFonts w:ascii="LCARIW+CMR10"/>
            <w:color w:val="000000"/>
            <w:sz w:val="20"/>
          </w:rPr>
          <w:t>9</w:t>
        </w:r>
      </w:hyperlink>
      <w:r>
        <w:rPr>
          <w:rFonts w:ascii="LCARIW+CMR10"/>
          <w:color w:val="000000"/>
          <w:sz w:val="20"/>
        </w:rPr>
        <w:t>,</w:t>
      </w:r>
      <w:r>
        <w:rPr>
          <w:rFonts w:ascii="Times New Roman"/>
          <w:color w:val="000000"/>
          <w:spacing w:val="15"/>
          <w:sz w:val="20"/>
        </w:rPr>
        <w:t xml:space="preserve"> </w:t>
      </w:r>
      <w:r>
        <w:rPr>
          <w:rFonts w:ascii="LCARIW+CMR10"/>
          <w:color w:val="000000"/>
          <w:spacing w:val="-2"/>
          <w:sz w:val="20"/>
        </w:rPr>
        <w:t>which</w:t>
      </w:r>
      <w:r>
        <w:rPr>
          <w:rFonts w:ascii="Times New Roman"/>
          <w:color w:val="000000"/>
          <w:spacing w:val="17"/>
          <w:sz w:val="20"/>
        </w:rPr>
        <w:t xml:space="preserve"> </w:t>
      </w:r>
      <w:r>
        <w:rPr>
          <w:rFonts w:ascii="LCARIW+CMR10"/>
          <w:color w:val="000000"/>
          <w:spacing w:val="-2"/>
          <w:sz w:val="20"/>
        </w:rPr>
        <w:t>shows</w:t>
      </w:r>
      <w:r>
        <w:rPr>
          <w:rFonts w:ascii="Times New Roman"/>
          <w:color w:val="000000"/>
          <w:spacing w:val="17"/>
          <w:sz w:val="20"/>
        </w:rPr>
        <w:t xml:space="preserve"> </w:t>
      </w:r>
      <w:r>
        <w:rPr>
          <w:rFonts w:ascii="LCARIW+CMR10"/>
          <w:color w:val="000000"/>
          <w:sz w:val="20"/>
        </w:rPr>
        <w:t>point</w:t>
      </w:r>
      <w:r>
        <w:rPr>
          <w:rFonts w:ascii="Times New Roman"/>
          <w:color w:val="000000"/>
          <w:spacing w:val="15"/>
          <w:sz w:val="20"/>
        </w:rPr>
        <w:t xml:space="preserve"> </w:t>
      </w:r>
      <w:r>
        <w:rPr>
          <w:rFonts w:ascii="LCARIW+CMR10"/>
          <w:color w:val="000000"/>
          <w:sz w:val="20"/>
        </w:rPr>
        <w:t>estimates</w:t>
      </w:r>
      <w:r>
        <w:rPr>
          <w:rFonts w:ascii="Times New Roman"/>
          <w:color w:val="000000"/>
          <w:spacing w:val="15"/>
          <w:sz w:val="20"/>
        </w:rPr>
        <w:t xml:space="preserve"> </w:t>
      </w:r>
      <w:r>
        <w:rPr>
          <w:rFonts w:ascii="LCARIW+CMR10"/>
          <w:color w:val="000000"/>
          <w:sz w:val="20"/>
        </w:rPr>
        <w:t>obtained</w:t>
      </w:r>
      <w:r>
        <w:rPr>
          <w:rFonts w:ascii="Times New Roman"/>
          <w:color w:val="000000"/>
          <w:spacing w:val="15"/>
          <w:sz w:val="20"/>
        </w:rPr>
        <w:t xml:space="preserve"> </w:t>
      </w:r>
      <w:r>
        <w:rPr>
          <w:rFonts w:ascii="LCARIW+CMR10"/>
          <w:color w:val="000000"/>
          <w:spacing w:val="-6"/>
          <w:sz w:val="20"/>
        </w:rPr>
        <w:t>by</w:t>
      </w:r>
      <w:r>
        <w:rPr>
          <w:rFonts w:ascii="Times New Roman"/>
          <w:color w:val="000000"/>
          <w:spacing w:val="21"/>
          <w:sz w:val="20"/>
        </w:rPr>
        <w:t xml:space="preserve"> </w:t>
      </w:r>
      <w:r>
        <w:rPr>
          <w:rFonts w:ascii="LCARIW+CMR10"/>
          <w:color w:val="000000"/>
          <w:sz w:val="20"/>
        </w:rPr>
        <w:t>setting</w:t>
      </w:r>
      <w:r>
        <w:rPr>
          <w:rFonts w:ascii="Times New Roman"/>
          <w:color w:val="000000"/>
          <w:spacing w:val="15"/>
          <w:sz w:val="20"/>
        </w:rPr>
        <w:t xml:space="preserve"> </w:t>
      </w:r>
      <w:r>
        <w:rPr>
          <w:rFonts w:ascii="LCARIW+CMR10"/>
          <w:color w:val="000000"/>
          <w:spacing w:val="-4"/>
          <w:sz w:val="20"/>
        </w:rPr>
        <w:t>Tari</w:t>
      </w:r>
      <w:r>
        <w:rPr>
          <w:rFonts w:ascii="LSPPBV+CMR10" w:hAnsi="LSPPBV+CMR10" w:cs="LSPPBV+CMR10"/>
          <w:color w:val="000000"/>
          <w:sz w:val="20"/>
        </w:rPr>
        <w:t>ﬀ</w:t>
      </w:r>
      <w:r>
        <w:rPr>
          <w:rFonts w:ascii="Times New Roman"/>
          <w:color w:val="000000"/>
          <w:spacing w:val="15"/>
          <w:sz w:val="20"/>
        </w:rPr>
        <w:t xml:space="preserve"> </w:t>
      </w:r>
      <w:r>
        <w:rPr>
          <w:rFonts w:ascii="LCARIW+CMR10"/>
          <w:color w:val="000000"/>
          <w:sz w:val="20"/>
        </w:rPr>
        <w:t>Groups</w:t>
      </w:r>
      <w:r>
        <w:rPr>
          <w:rFonts w:ascii="Times New Roman"/>
          <w:color w:val="000000"/>
          <w:spacing w:val="15"/>
          <w:sz w:val="20"/>
        </w:rPr>
        <w:t xml:space="preserve"> </w:t>
      </w:r>
      <w:r>
        <w:rPr>
          <w:rFonts w:ascii="LCARIW+CMR10"/>
          <w:color w:val="000000"/>
          <w:sz w:val="20"/>
        </w:rPr>
        <w:t>A</w:t>
      </w:r>
      <w:r>
        <w:rPr>
          <w:rFonts w:ascii="Times New Roman"/>
          <w:color w:val="000000"/>
          <w:spacing w:val="15"/>
          <w:sz w:val="20"/>
        </w:rPr>
        <w:t xml:space="preserve"> </w:t>
      </w:r>
      <w:r>
        <w:rPr>
          <w:rFonts w:ascii="LCARIW+CMR10"/>
          <w:color w:val="000000"/>
          <w:sz w:val="20"/>
        </w:rPr>
        <w:t>and</w:t>
      </w:r>
      <w:r>
        <w:rPr>
          <w:rFonts w:ascii="Times New Roman"/>
          <w:color w:val="000000"/>
          <w:spacing w:val="15"/>
          <w:sz w:val="20"/>
        </w:rPr>
        <w:t xml:space="preserve"> </w:t>
      </w:r>
      <w:r>
        <w:rPr>
          <w:rFonts w:ascii="LCARIW+CMR10"/>
          <w:color w:val="000000"/>
          <w:sz w:val="20"/>
        </w:rPr>
        <w:t>D</w:t>
      </w:r>
      <w:r>
        <w:rPr>
          <w:rFonts w:ascii="Times New Roman"/>
          <w:color w:val="000000"/>
          <w:spacing w:val="15"/>
          <w:sz w:val="20"/>
        </w:rPr>
        <w:t xml:space="preserve"> </w:t>
      </w:r>
      <w:r>
        <w:rPr>
          <w:rFonts w:ascii="LCARIW+CMR10"/>
          <w:color w:val="000000"/>
          <w:sz w:val="20"/>
        </w:rPr>
        <w:t>as</w:t>
      </w:r>
      <w:r>
        <w:rPr>
          <w:rFonts w:ascii="Times New Roman"/>
          <w:color w:val="000000"/>
          <w:spacing w:val="15"/>
          <w:sz w:val="20"/>
        </w:rPr>
        <w:t xml:space="preserve"> </w:t>
      </w:r>
      <w:r>
        <w:rPr>
          <w:rFonts w:ascii="LCARIW+CMR10"/>
          <w:color w:val="000000"/>
          <w:sz w:val="20"/>
        </w:rPr>
        <w:t>the</w:t>
      </w:r>
      <w:r>
        <w:rPr>
          <w:rFonts w:ascii="Times New Roman"/>
          <w:color w:val="000000"/>
          <w:spacing w:val="15"/>
          <w:sz w:val="20"/>
        </w:rPr>
        <w:t xml:space="preserve"> </w:t>
      </w:r>
      <w:r>
        <w:rPr>
          <w:rFonts w:ascii="LCARIW+CMR10"/>
          <w:color w:val="000000"/>
          <w:spacing w:val="-1"/>
          <w:sz w:val="20"/>
        </w:rPr>
        <w:t>control</w:t>
      </w:r>
      <w:r>
        <w:rPr>
          <w:rFonts w:ascii="Times New Roman"/>
          <w:color w:val="000000"/>
          <w:spacing w:val="16"/>
          <w:sz w:val="20"/>
        </w:rPr>
        <w:t xml:space="preserve"> </w:t>
      </w:r>
      <w:r>
        <w:rPr>
          <w:rFonts w:ascii="LCARIW+CMR10"/>
          <w:color w:val="000000"/>
          <w:sz w:val="20"/>
        </w:rPr>
        <w:t>and</w:t>
      </w:r>
      <w:r>
        <w:rPr>
          <w:rFonts w:ascii="Times New Roman"/>
          <w:color w:val="000000"/>
          <w:spacing w:val="15"/>
          <w:sz w:val="20"/>
        </w:rPr>
        <w:t xml:space="preserve"> </w:t>
      </w:r>
      <w:r>
        <w:rPr>
          <w:rFonts w:ascii="LCARIW+CMR10"/>
          <w:color w:val="000000"/>
          <w:spacing w:val="-1"/>
          <w:sz w:val="20"/>
        </w:rPr>
        <w:t>treatment</w:t>
      </w:r>
      <w:r w:rsidR="00AB65DF">
        <w:rPr>
          <w:rFonts w:ascii="Times New Roman" w:hint="eastAsia"/>
          <w:color w:val="000000"/>
          <w:sz w:val="20"/>
        </w:rPr>
        <w:t xml:space="preserve"> </w:t>
      </w:r>
      <w:r>
        <w:rPr>
          <w:rFonts w:ascii="LCARIW+CMR10"/>
          <w:color w:val="000000"/>
          <w:sz w:val="20"/>
        </w:rPr>
        <w:t>groups,</w:t>
      </w:r>
      <w:r>
        <w:rPr>
          <w:rFonts w:ascii="Times New Roman"/>
          <w:color w:val="000000"/>
          <w:spacing w:val="20"/>
          <w:sz w:val="20"/>
        </w:rPr>
        <w:t xml:space="preserve"> </w:t>
      </w:r>
      <w:r>
        <w:rPr>
          <w:rFonts w:ascii="LCARIW+CMR10"/>
          <w:color w:val="000000"/>
          <w:spacing w:val="-2"/>
          <w:sz w:val="20"/>
        </w:rPr>
        <w:t>respectively,</w:t>
      </w:r>
      <w:r>
        <w:rPr>
          <w:rFonts w:ascii="Times New Roman"/>
          <w:color w:val="000000"/>
          <w:spacing w:val="21"/>
          <w:sz w:val="20"/>
        </w:rPr>
        <w:t xml:space="preserve"> </w:t>
      </w:r>
      <w:r>
        <w:rPr>
          <w:rFonts w:ascii="LCARIW+CMR10"/>
          <w:color w:val="000000"/>
          <w:spacing w:val="2"/>
          <w:sz w:val="20"/>
        </w:rPr>
        <w:t>does</w:t>
      </w:r>
      <w:r>
        <w:rPr>
          <w:rFonts w:ascii="Times New Roman"/>
          <w:color w:val="000000"/>
          <w:spacing w:val="17"/>
          <w:sz w:val="20"/>
        </w:rPr>
        <w:t xml:space="preserve"> </w:t>
      </w:r>
      <w:r>
        <w:rPr>
          <w:rFonts w:ascii="LCARIW+CMR10"/>
          <w:color w:val="000000"/>
          <w:sz w:val="20"/>
        </w:rPr>
        <w:t>not</w:t>
      </w:r>
      <w:r>
        <w:rPr>
          <w:rFonts w:ascii="Times New Roman"/>
          <w:color w:val="000000"/>
          <w:spacing w:val="19"/>
          <w:sz w:val="20"/>
        </w:rPr>
        <w:t xml:space="preserve"> </w:t>
      </w:r>
      <w:r>
        <w:rPr>
          <w:rFonts w:ascii="LCARIW+CMR10"/>
          <w:color w:val="000000"/>
          <w:sz w:val="20"/>
        </w:rPr>
        <w:t>demonstrate</w:t>
      </w:r>
      <w:r>
        <w:rPr>
          <w:rFonts w:ascii="Times New Roman"/>
          <w:color w:val="000000"/>
          <w:spacing w:val="19"/>
          <w:sz w:val="20"/>
        </w:rPr>
        <w:t xml:space="preserve"> </w:t>
      </w:r>
      <w:r>
        <w:rPr>
          <w:rFonts w:ascii="LCARIW+CMR10"/>
          <w:color w:val="000000"/>
          <w:sz w:val="20"/>
        </w:rPr>
        <w:t>a</w:t>
      </w:r>
      <w:r>
        <w:rPr>
          <w:rFonts w:ascii="Times New Roman"/>
          <w:color w:val="000000"/>
          <w:spacing w:val="19"/>
          <w:sz w:val="20"/>
        </w:rPr>
        <w:t xml:space="preserve"> </w:t>
      </w:r>
      <w:r>
        <w:rPr>
          <w:rFonts w:ascii="LCARIW+CMR10"/>
          <w:color w:val="000000"/>
          <w:sz w:val="20"/>
        </w:rPr>
        <w:t>meaningful</w:t>
      </w:r>
      <w:r>
        <w:rPr>
          <w:rFonts w:ascii="Times New Roman"/>
          <w:color w:val="000000"/>
          <w:spacing w:val="19"/>
          <w:sz w:val="20"/>
        </w:rPr>
        <w:t xml:space="preserve"> </w:t>
      </w:r>
      <w:r>
        <w:rPr>
          <w:rFonts w:ascii="LCARIW+CMR10"/>
          <w:color w:val="000000"/>
          <w:sz w:val="20"/>
        </w:rPr>
        <w:t>di</w:t>
      </w:r>
      <w:r>
        <w:rPr>
          <w:rFonts w:ascii="LSPPBV+CMR10" w:hAnsi="LSPPBV+CMR10" w:cs="LSPPBV+CMR10"/>
          <w:color w:val="000000"/>
          <w:sz w:val="20"/>
        </w:rPr>
        <w:t>ﬀ</w:t>
      </w:r>
      <w:r>
        <w:rPr>
          <w:rFonts w:ascii="LCARIW+CMR10"/>
          <w:color w:val="000000"/>
          <w:sz w:val="20"/>
        </w:rPr>
        <w:t>erence</w:t>
      </w:r>
      <w:r>
        <w:rPr>
          <w:rFonts w:ascii="Times New Roman"/>
          <w:color w:val="000000"/>
          <w:spacing w:val="19"/>
          <w:sz w:val="20"/>
        </w:rPr>
        <w:t xml:space="preserve"> </w:t>
      </w:r>
      <w:r>
        <w:rPr>
          <w:rFonts w:ascii="LCARIW+CMR10"/>
          <w:color w:val="000000"/>
          <w:spacing w:val="-1"/>
          <w:sz w:val="20"/>
        </w:rPr>
        <w:t>between</w:t>
      </w:r>
      <w:r>
        <w:rPr>
          <w:rFonts w:ascii="Times New Roman"/>
          <w:color w:val="000000"/>
          <w:spacing w:val="20"/>
          <w:sz w:val="20"/>
        </w:rPr>
        <w:t xml:space="preserve"> </w:t>
      </w:r>
      <w:r>
        <w:rPr>
          <w:rFonts w:ascii="LCARIW+CMR10"/>
          <w:color w:val="000000"/>
          <w:sz w:val="20"/>
        </w:rPr>
        <w:t>them</w:t>
      </w:r>
      <w:r>
        <w:rPr>
          <w:rFonts w:ascii="Times New Roman"/>
          <w:color w:val="000000"/>
          <w:spacing w:val="19"/>
          <w:sz w:val="20"/>
        </w:rPr>
        <w:t xml:space="preserve"> </w:t>
      </w:r>
      <w:r>
        <w:rPr>
          <w:rFonts w:ascii="LCARIW+CMR10"/>
          <w:color w:val="000000"/>
          <w:sz w:val="20"/>
        </w:rPr>
        <w:t>in</w:t>
      </w:r>
      <w:r>
        <w:rPr>
          <w:rFonts w:ascii="Times New Roman"/>
          <w:color w:val="000000"/>
          <w:spacing w:val="19"/>
          <w:sz w:val="20"/>
        </w:rPr>
        <w:t xml:space="preserve"> </w:t>
      </w:r>
      <w:r>
        <w:rPr>
          <w:rFonts w:ascii="LCARIW+CMR10"/>
          <w:color w:val="000000"/>
          <w:sz w:val="20"/>
        </w:rPr>
        <w:t>the</w:t>
      </w:r>
      <w:r>
        <w:rPr>
          <w:rFonts w:ascii="Times New Roman"/>
          <w:color w:val="000000"/>
          <w:spacing w:val="19"/>
          <w:sz w:val="20"/>
        </w:rPr>
        <w:t xml:space="preserve"> </w:t>
      </w:r>
      <w:r>
        <w:rPr>
          <w:rFonts w:ascii="LCARIW+CMR10"/>
          <w:color w:val="000000"/>
          <w:spacing w:val="-6"/>
          <w:sz w:val="20"/>
        </w:rPr>
        <w:t>two</w:t>
      </w:r>
      <w:r>
        <w:rPr>
          <w:rFonts w:ascii="Times New Roman"/>
          <w:color w:val="000000"/>
          <w:spacing w:val="24"/>
          <w:sz w:val="20"/>
        </w:rPr>
        <w:t xml:space="preserve"> </w:t>
      </w:r>
      <w:r>
        <w:rPr>
          <w:rFonts w:ascii="LCARIW+CMR10"/>
          <w:color w:val="000000"/>
          <w:spacing w:val="-2"/>
          <w:sz w:val="20"/>
        </w:rPr>
        <w:t>intervals.</w:t>
      </w:r>
      <w:r>
        <w:rPr>
          <w:rFonts w:ascii="Times New Roman"/>
          <w:color w:val="000000"/>
          <w:spacing w:val="48"/>
          <w:sz w:val="20"/>
        </w:rPr>
        <w:t xml:space="preserve"> </w:t>
      </w:r>
      <w:r>
        <w:rPr>
          <w:rFonts w:ascii="LCARIW+CMR10"/>
          <w:color w:val="000000"/>
          <w:sz w:val="20"/>
        </w:rPr>
        <w:t>That</w:t>
      </w:r>
      <w:r>
        <w:rPr>
          <w:rFonts w:ascii="Times New Roman"/>
          <w:color w:val="000000"/>
          <w:spacing w:val="19"/>
          <w:sz w:val="20"/>
        </w:rPr>
        <w:t xml:space="preserve"> </w:t>
      </w:r>
      <w:r>
        <w:rPr>
          <w:rFonts w:ascii="LCARIW+CMR10"/>
          <w:color w:val="000000"/>
          <w:sz w:val="20"/>
        </w:rPr>
        <w:t>is,</w:t>
      </w:r>
      <w:r w:rsidR="00AB65DF">
        <w:rPr>
          <w:rFonts w:ascii="Times New Roman" w:hint="eastAsia"/>
          <w:color w:val="000000"/>
          <w:sz w:val="20"/>
        </w:rPr>
        <w:t xml:space="preserve"> </w:t>
      </w:r>
      <w:r>
        <w:rPr>
          <w:rFonts w:ascii="LCARIW+CMR10"/>
          <w:color w:val="000000"/>
          <w:sz w:val="20"/>
        </w:rPr>
        <w:t>load-shifting</w:t>
      </w:r>
      <w:r>
        <w:rPr>
          <w:rFonts w:ascii="Times New Roman"/>
          <w:color w:val="000000"/>
          <w:spacing w:val="16"/>
          <w:sz w:val="20"/>
        </w:rPr>
        <w:t xml:space="preserve"> </w:t>
      </w:r>
      <w:r>
        <w:rPr>
          <w:rFonts w:ascii="LCARIW+CMR10"/>
          <w:color w:val="000000"/>
          <w:sz w:val="20"/>
        </w:rPr>
        <w:t>did</w:t>
      </w:r>
      <w:r>
        <w:rPr>
          <w:rFonts w:ascii="Times New Roman"/>
          <w:color w:val="000000"/>
          <w:spacing w:val="16"/>
          <w:sz w:val="20"/>
        </w:rPr>
        <w:t xml:space="preserve"> </w:t>
      </w:r>
      <w:r>
        <w:rPr>
          <w:rFonts w:ascii="LCARIW+CMR10"/>
          <w:color w:val="000000"/>
          <w:sz w:val="20"/>
        </w:rPr>
        <w:t>not</w:t>
      </w:r>
      <w:r>
        <w:rPr>
          <w:rFonts w:ascii="Times New Roman"/>
          <w:color w:val="000000"/>
          <w:spacing w:val="17"/>
          <w:sz w:val="20"/>
        </w:rPr>
        <w:t xml:space="preserve"> </w:t>
      </w:r>
      <w:r>
        <w:rPr>
          <w:rFonts w:ascii="LCARIW+CMR10"/>
          <w:color w:val="000000"/>
          <w:spacing w:val="-2"/>
          <w:sz w:val="20"/>
        </w:rPr>
        <w:t>play</w:t>
      </w:r>
      <w:r>
        <w:rPr>
          <w:rFonts w:ascii="Times New Roman"/>
          <w:color w:val="000000"/>
          <w:spacing w:val="18"/>
          <w:sz w:val="20"/>
        </w:rPr>
        <w:t xml:space="preserve"> </w:t>
      </w:r>
      <w:r>
        <w:rPr>
          <w:rFonts w:ascii="LCARIW+CMR10"/>
          <w:color w:val="000000"/>
          <w:sz w:val="20"/>
        </w:rPr>
        <w:t>a</w:t>
      </w:r>
      <w:r>
        <w:rPr>
          <w:rFonts w:ascii="Times New Roman"/>
          <w:color w:val="000000"/>
          <w:spacing w:val="16"/>
          <w:sz w:val="20"/>
        </w:rPr>
        <w:t xml:space="preserve"> </w:t>
      </w:r>
      <w:r>
        <w:rPr>
          <w:rFonts w:ascii="LCARIW+CMR10"/>
          <w:color w:val="000000"/>
          <w:sz w:val="20"/>
        </w:rPr>
        <w:t>role</w:t>
      </w:r>
      <w:r>
        <w:rPr>
          <w:rFonts w:ascii="Times New Roman"/>
          <w:color w:val="000000"/>
          <w:spacing w:val="16"/>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z w:val="20"/>
        </w:rPr>
        <w:t>reshaping</w:t>
      </w:r>
      <w:r>
        <w:rPr>
          <w:rFonts w:ascii="Times New Roman"/>
          <w:color w:val="000000"/>
          <w:spacing w:val="16"/>
          <w:sz w:val="20"/>
        </w:rPr>
        <w:t xml:space="preserve"> </w:t>
      </w:r>
      <w:r>
        <w:rPr>
          <w:rFonts w:ascii="LCARIW+CMR10" w:hAnsi="LCARIW+CMR10" w:cs="LCARIW+CMR10"/>
          <w:color w:val="000000"/>
          <w:sz w:val="20"/>
        </w:rPr>
        <w:t>households’</w:t>
      </w:r>
      <w:r>
        <w:rPr>
          <w:rFonts w:ascii="Times New Roman"/>
          <w:color w:val="000000"/>
          <w:spacing w:val="17"/>
          <w:sz w:val="20"/>
        </w:rPr>
        <w:t xml:space="preserve"> </w:t>
      </w:r>
      <w:r>
        <w:rPr>
          <w:rFonts w:ascii="LCARIW+CMR10"/>
          <w:color w:val="000000"/>
          <w:sz w:val="20"/>
        </w:rPr>
        <w:t>load</w:t>
      </w:r>
      <w:r>
        <w:rPr>
          <w:rFonts w:ascii="Times New Roman"/>
          <w:color w:val="000000"/>
          <w:spacing w:val="16"/>
          <w:sz w:val="20"/>
        </w:rPr>
        <w:t xml:space="preserve"> </w:t>
      </w:r>
      <w:r>
        <w:rPr>
          <w:rFonts w:ascii="LCARIW+CMR10" w:hAnsi="LCARIW+CMR10" w:cs="LCARIW+CMR10"/>
          <w:color w:val="000000"/>
          <w:sz w:val="20"/>
        </w:rPr>
        <w:t>proﬁles</w:t>
      </w:r>
      <w:r>
        <w:rPr>
          <w:rFonts w:ascii="Times New Roman"/>
          <w:color w:val="000000"/>
          <w:spacing w:val="16"/>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z w:val="20"/>
        </w:rPr>
        <w:t>and</w:t>
      </w:r>
      <w:r>
        <w:rPr>
          <w:rFonts w:ascii="Times New Roman"/>
          <w:color w:val="000000"/>
          <w:spacing w:val="16"/>
          <w:sz w:val="20"/>
        </w:rPr>
        <w:t xml:space="preserve"> </w:t>
      </w:r>
      <w:r>
        <w:rPr>
          <w:rFonts w:ascii="LCARIW+CMR10"/>
          <w:color w:val="000000"/>
          <w:sz w:val="20"/>
        </w:rPr>
        <w:t>near</w:t>
      </w:r>
      <w:r>
        <w:rPr>
          <w:rFonts w:ascii="Times New Roman"/>
          <w:color w:val="000000"/>
          <w:spacing w:val="17"/>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pacing w:val="2"/>
          <w:sz w:val="20"/>
        </w:rPr>
        <w:t>peak</w:t>
      </w:r>
      <w:r>
        <w:rPr>
          <w:rFonts w:ascii="Times New Roman"/>
          <w:color w:val="000000"/>
          <w:spacing w:val="15"/>
          <w:sz w:val="20"/>
        </w:rPr>
        <w:t xml:space="preserve"> </w:t>
      </w:r>
      <w:r>
        <w:rPr>
          <w:rFonts w:ascii="LCARIW+CMR10"/>
          <w:color w:val="000000"/>
          <w:sz w:val="20"/>
        </w:rPr>
        <w:t>rate</w:t>
      </w:r>
      <w:r>
        <w:rPr>
          <w:rFonts w:ascii="Times New Roman"/>
          <w:color w:val="000000"/>
          <w:spacing w:val="16"/>
          <w:sz w:val="20"/>
        </w:rPr>
        <w:t xml:space="preserve"> </w:t>
      </w:r>
      <w:r>
        <w:rPr>
          <w:rFonts w:ascii="LCARIW+CMR10"/>
          <w:color w:val="000000"/>
          <w:spacing w:val="2"/>
          <w:sz w:val="20"/>
        </w:rPr>
        <w:t>period.</w:t>
      </w:r>
    </w:p>
    <w:p w14:paraId="2F236495" w14:textId="65AE30A8" w:rsidR="003820C6" w:rsidRDefault="0076004A" w:rsidP="0029728F">
      <w:pPr>
        <w:spacing w:before="149" w:after="0" w:line="360" w:lineRule="auto"/>
        <w:ind w:firstLine="708"/>
        <w:rPr>
          <w:rFonts w:ascii="Times New Roman"/>
          <w:color w:val="000000"/>
          <w:sz w:val="20"/>
        </w:rPr>
      </w:pPr>
      <w:r>
        <w:rPr>
          <w:rFonts w:ascii="LCARIW+CMR10"/>
          <w:color w:val="000000"/>
          <w:sz w:val="20"/>
        </w:rPr>
        <w:t>Going</w:t>
      </w:r>
      <w:r>
        <w:rPr>
          <w:rFonts w:ascii="Times New Roman"/>
          <w:color w:val="000000"/>
          <w:spacing w:val="45"/>
          <w:sz w:val="20"/>
        </w:rPr>
        <w:t xml:space="preserve"> </w:t>
      </w:r>
      <w:r>
        <w:rPr>
          <w:rFonts w:ascii="LCARIW+CMR10"/>
          <w:color w:val="000000"/>
          <w:sz w:val="20"/>
        </w:rPr>
        <w:t>through</w:t>
      </w:r>
      <w:r>
        <w:rPr>
          <w:rFonts w:ascii="Times New Roman"/>
          <w:color w:val="000000"/>
          <w:spacing w:val="45"/>
          <w:sz w:val="20"/>
        </w:rPr>
        <w:t xml:space="preserve"> </w:t>
      </w:r>
      <w:r>
        <w:rPr>
          <w:rFonts w:ascii="LCARIW+CMR10"/>
          <w:color w:val="000000"/>
          <w:sz w:val="20"/>
        </w:rPr>
        <w:t>the</w:t>
      </w:r>
      <w:r>
        <w:rPr>
          <w:rFonts w:ascii="Times New Roman"/>
          <w:color w:val="000000"/>
          <w:spacing w:val="45"/>
          <w:sz w:val="20"/>
        </w:rPr>
        <w:t xml:space="preserve"> </w:t>
      </w:r>
      <w:r>
        <w:rPr>
          <w:rFonts w:ascii="LCARIW+CMR10"/>
          <w:color w:val="000000"/>
          <w:spacing w:val="-1"/>
          <w:sz w:val="20"/>
        </w:rPr>
        <w:t>curves</w:t>
      </w:r>
      <w:r>
        <w:rPr>
          <w:rFonts w:ascii="Times New Roman"/>
          <w:color w:val="000000"/>
          <w:spacing w:val="46"/>
          <w:sz w:val="20"/>
        </w:rPr>
        <w:t xml:space="preserve"> </w:t>
      </w:r>
      <w:r>
        <w:rPr>
          <w:rFonts w:ascii="LCARIW+CMR10"/>
          <w:color w:val="000000"/>
          <w:sz w:val="20"/>
        </w:rPr>
        <w:t>of</w:t>
      </w:r>
      <w:r>
        <w:rPr>
          <w:rFonts w:ascii="Times New Roman"/>
          <w:color w:val="000000"/>
          <w:spacing w:val="45"/>
          <w:sz w:val="20"/>
        </w:rPr>
        <w:t xml:space="preserve"> </w:t>
      </w:r>
      <w:r>
        <w:rPr>
          <w:rFonts w:ascii="LCARIW+CMR10"/>
          <w:color w:val="000000"/>
          <w:sz w:val="20"/>
        </w:rPr>
        <w:t>the</w:t>
      </w:r>
      <w:r>
        <w:rPr>
          <w:rFonts w:ascii="Times New Roman"/>
          <w:color w:val="000000"/>
          <w:spacing w:val="45"/>
          <w:sz w:val="20"/>
        </w:rPr>
        <w:t xml:space="preserve"> </w:t>
      </w:r>
      <w:r>
        <w:rPr>
          <w:rFonts w:ascii="LCARIW+CMR10"/>
          <w:color w:val="000000"/>
          <w:sz w:val="20"/>
        </w:rPr>
        <w:t>predicted</w:t>
      </w:r>
      <w:r>
        <w:rPr>
          <w:rFonts w:ascii="Times New Roman"/>
          <w:color w:val="000000"/>
          <w:spacing w:val="45"/>
          <w:sz w:val="20"/>
        </w:rPr>
        <w:t xml:space="preserve"> </w:t>
      </w:r>
      <w:r>
        <w:rPr>
          <w:rFonts w:ascii="LCARIW+CMR10"/>
          <w:color w:val="000000"/>
          <w:spacing w:val="-1"/>
          <w:sz w:val="20"/>
        </w:rPr>
        <w:t>savings</w:t>
      </w:r>
      <w:r>
        <w:rPr>
          <w:rFonts w:ascii="Times New Roman"/>
          <w:color w:val="000000"/>
          <w:spacing w:val="46"/>
          <w:sz w:val="20"/>
        </w:rPr>
        <w:t xml:space="preserve"> </w:t>
      </w:r>
      <w:r>
        <w:rPr>
          <w:rFonts w:ascii="LCARIW+CMR10"/>
          <w:color w:val="000000"/>
          <w:sz w:val="20"/>
        </w:rPr>
        <w:t>related</w:t>
      </w:r>
      <w:r>
        <w:rPr>
          <w:rFonts w:ascii="Times New Roman"/>
          <w:color w:val="000000"/>
          <w:spacing w:val="45"/>
          <w:sz w:val="20"/>
        </w:rPr>
        <w:t xml:space="preserve"> </w:t>
      </w:r>
      <w:r>
        <w:rPr>
          <w:rFonts w:ascii="LCARIW+CMR10"/>
          <w:color w:val="000000"/>
          <w:sz w:val="20"/>
        </w:rPr>
        <w:t>to</w:t>
      </w:r>
      <w:r>
        <w:rPr>
          <w:rFonts w:ascii="Times New Roman"/>
          <w:color w:val="000000"/>
          <w:spacing w:val="45"/>
          <w:sz w:val="20"/>
        </w:rPr>
        <w:t xml:space="preserve"> </w:t>
      </w:r>
      <w:r>
        <w:rPr>
          <w:rFonts w:ascii="LCARIW+CMR10"/>
          <w:color w:val="000000"/>
          <w:sz w:val="20"/>
        </w:rPr>
        <w:t>temperature-control</w:t>
      </w:r>
      <w:r>
        <w:rPr>
          <w:rFonts w:ascii="Times New Roman"/>
          <w:color w:val="000000"/>
          <w:spacing w:val="45"/>
          <w:sz w:val="20"/>
        </w:rPr>
        <w:t xml:space="preserve"> </w:t>
      </w:r>
      <w:r>
        <w:rPr>
          <w:rFonts w:ascii="LCARIW+CMR10"/>
          <w:color w:val="000000"/>
          <w:spacing w:val="-1"/>
          <w:sz w:val="20"/>
        </w:rPr>
        <w:t>electricity</w:t>
      </w:r>
      <w:r>
        <w:rPr>
          <w:rFonts w:ascii="Times New Roman"/>
          <w:color w:val="000000"/>
          <w:spacing w:val="46"/>
          <w:sz w:val="20"/>
        </w:rPr>
        <w:t xml:space="preserve"> </w:t>
      </w:r>
      <w:r>
        <w:rPr>
          <w:rFonts w:ascii="LCARIW+CMR10"/>
          <w:color w:val="000000"/>
          <w:sz w:val="20"/>
        </w:rPr>
        <w:t>use</w:t>
      </w:r>
      <w:r>
        <w:rPr>
          <w:rFonts w:ascii="Times New Roman"/>
          <w:color w:val="000000"/>
          <w:spacing w:val="45"/>
          <w:sz w:val="20"/>
        </w:rPr>
        <w:t xml:space="preserve"> </w:t>
      </w:r>
      <w:r>
        <w:rPr>
          <w:rFonts w:ascii="LCARIW+CMR10"/>
          <w:color w:val="000000"/>
          <w:sz w:val="20"/>
        </w:rPr>
        <w:t>for</w:t>
      </w:r>
      <w:r>
        <w:rPr>
          <w:rFonts w:ascii="Times New Roman"/>
          <w:color w:val="000000"/>
          <w:spacing w:val="45"/>
          <w:sz w:val="20"/>
        </w:rPr>
        <w:t xml:space="preserve"> </w:t>
      </w:r>
      <w:r>
        <w:rPr>
          <w:rFonts w:ascii="LCARIW+CMR10"/>
          <w:color w:val="000000"/>
          <w:sz w:val="20"/>
        </w:rPr>
        <w:t>the</w:t>
      </w:r>
      <w:r w:rsidR="00AB65DF">
        <w:rPr>
          <w:rFonts w:ascii="Times New Roman" w:hint="eastAsia"/>
          <w:color w:val="000000"/>
          <w:sz w:val="20"/>
        </w:rPr>
        <w:t xml:space="preserve"> </w:t>
      </w:r>
      <w:r>
        <w:rPr>
          <w:rFonts w:ascii="LCARIW+CMR10"/>
          <w:color w:val="000000"/>
          <w:sz w:val="20"/>
        </w:rPr>
        <w:t>three</w:t>
      </w:r>
      <w:r>
        <w:rPr>
          <w:rFonts w:ascii="Times New Roman"/>
          <w:color w:val="000000"/>
          <w:spacing w:val="30"/>
          <w:sz w:val="20"/>
        </w:rPr>
        <w:t xml:space="preserve"> </w:t>
      </w:r>
      <w:r>
        <w:rPr>
          <w:rFonts w:ascii="LCARIW+CMR10"/>
          <w:color w:val="000000"/>
          <w:spacing w:val="-2"/>
          <w:sz w:val="20"/>
        </w:rPr>
        <w:t>intervals</w:t>
      </w:r>
      <w:r>
        <w:rPr>
          <w:rFonts w:ascii="Times New Roman"/>
          <w:color w:val="000000"/>
          <w:spacing w:val="32"/>
          <w:sz w:val="20"/>
        </w:rPr>
        <w:t xml:space="preserve"> </w:t>
      </w:r>
      <w:r>
        <w:rPr>
          <w:rFonts w:ascii="LCARIW+CMR10"/>
          <w:color w:val="000000"/>
          <w:spacing w:val="-1"/>
          <w:sz w:val="20"/>
        </w:rPr>
        <w:t>simultaneously</w:t>
      </w:r>
      <w:r>
        <w:rPr>
          <w:rFonts w:ascii="Times New Roman"/>
          <w:color w:val="000000"/>
          <w:spacing w:val="30"/>
          <w:sz w:val="20"/>
        </w:rPr>
        <w:t xml:space="preserve"> </w:t>
      </w:r>
      <w:r>
        <w:rPr>
          <w:rFonts w:ascii="LCARIW+CMR10"/>
          <w:color w:val="000000"/>
          <w:sz w:val="20"/>
        </w:rPr>
        <w:t>but</w:t>
      </w:r>
      <w:r>
        <w:rPr>
          <w:rFonts w:ascii="Times New Roman"/>
          <w:color w:val="000000"/>
          <w:spacing w:val="30"/>
          <w:sz w:val="20"/>
        </w:rPr>
        <w:t xml:space="preserve"> </w:t>
      </w:r>
      <w:r>
        <w:rPr>
          <w:rFonts w:ascii="LCARIW+CMR10"/>
          <w:color w:val="000000"/>
          <w:spacing w:val="-6"/>
          <w:sz w:val="20"/>
        </w:rPr>
        <w:t>by</w:t>
      </w:r>
      <w:r>
        <w:rPr>
          <w:rFonts w:ascii="Times New Roman"/>
          <w:color w:val="000000"/>
          <w:spacing w:val="35"/>
          <w:sz w:val="20"/>
        </w:rPr>
        <w:t xml:space="preserve"> </w:t>
      </w:r>
      <w:r>
        <w:rPr>
          <w:rFonts w:ascii="LCARIW+CMR10"/>
          <w:color w:val="000000"/>
          <w:sz w:val="20"/>
        </w:rPr>
        <w:t>taking</w:t>
      </w:r>
      <w:r>
        <w:rPr>
          <w:rFonts w:ascii="Times New Roman"/>
          <w:color w:val="000000"/>
          <w:spacing w:val="30"/>
          <w:sz w:val="20"/>
        </w:rPr>
        <w:t xml:space="preserve"> </w:t>
      </w:r>
      <w:r>
        <w:rPr>
          <w:rFonts w:ascii="LCARIW+CMR10"/>
          <w:color w:val="000000"/>
          <w:spacing w:val="-1"/>
          <w:sz w:val="20"/>
        </w:rPr>
        <w:t>account</w:t>
      </w:r>
      <w:r>
        <w:rPr>
          <w:rFonts w:ascii="Times New Roman"/>
          <w:color w:val="000000"/>
          <w:spacing w:val="31"/>
          <w:sz w:val="20"/>
        </w:rPr>
        <w:t xml:space="preserve"> </w:t>
      </w:r>
      <w:r>
        <w:rPr>
          <w:rFonts w:ascii="LCARIW+CMR10"/>
          <w:color w:val="000000"/>
          <w:sz w:val="20"/>
        </w:rPr>
        <w:t>of</w:t>
      </w:r>
      <w:r>
        <w:rPr>
          <w:rFonts w:ascii="Times New Roman"/>
          <w:color w:val="000000"/>
          <w:spacing w:val="30"/>
          <w:sz w:val="20"/>
        </w:rPr>
        <w:t xml:space="preserve"> </w:t>
      </w:r>
      <w:r>
        <w:rPr>
          <w:rFonts w:ascii="LCARIW+CMR10"/>
          <w:color w:val="000000"/>
          <w:sz w:val="20"/>
        </w:rPr>
        <w:t>their</w:t>
      </w:r>
      <w:r>
        <w:rPr>
          <w:rFonts w:ascii="Times New Roman"/>
          <w:color w:val="000000"/>
          <w:spacing w:val="30"/>
          <w:sz w:val="20"/>
        </w:rPr>
        <w:t xml:space="preserve"> </w:t>
      </w:r>
      <w:r>
        <w:rPr>
          <w:rFonts w:ascii="LCARIW+CMR10"/>
          <w:color w:val="000000"/>
          <w:sz w:val="20"/>
        </w:rPr>
        <w:t>time</w:t>
      </w:r>
      <w:r>
        <w:rPr>
          <w:rFonts w:ascii="Times New Roman"/>
          <w:color w:val="000000"/>
          <w:spacing w:val="30"/>
          <w:sz w:val="20"/>
        </w:rPr>
        <w:t xml:space="preserve"> </w:t>
      </w:r>
      <w:r>
        <w:rPr>
          <w:rFonts w:ascii="LCARIW+CMR10"/>
          <w:color w:val="000000"/>
          <w:sz w:val="20"/>
        </w:rPr>
        <w:t>sequence</w:t>
      </w:r>
      <w:r>
        <w:rPr>
          <w:rFonts w:ascii="Times New Roman"/>
          <w:color w:val="000000"/>
          <w:spacing w:val="30"/>
          <w:sz w:val="20"/>
        </w:rPr>
        <w:t xml:space="preserve"> </w:t>
      </w:r>
      <w:r>
        <w:rPr>
          <w:rFonts w:ascii="LCARIW+CMR10"/>
          <w:color w:val="000000"/>
          <w:sz w:val="20"/>
        </w:rPr>
        <w:t>suggests</w:t>
      </w:r>
      <w:r>
        <w:rPr>
          <w:rFonts w:ascii="Times New Roman"/>
          <w:color w:val="000000"/>
          <w:spacing w:val="30"/>
          <w:sz w:val="20"/>
        </w:rPr>
        <w:t xml:space="preserve"> </w:t>
      </w:r>
      <w:r>
        <w:rPr>
          <w:rFonts w:ascii="LCARIW+CMR10"/>
          <w:color w:val="000000"/>
          <w:sz w:val="20"/>
        </w:rPr>
        <w:t>a</w:t>
      </w:r>
      <w:r>
        <w:rPr>
          <w:rFonts w:ascii="Times New Roman"/>
          <w:color w:val="000000"/>
          <w:spacing w:val="29"/>
          <w:sz w:val="20"/>
        </w:rPr>
        <w:t xml:space="preserve"> </w:t>
      </w:r>
      <w:r>
        <w:rPr>
          <w:rFonts w:ascii="LCARIW+CMR10" w:hAnsi="LCARIW+CMR10" w:cs="LCARIW+CMR10"/>
          <w:color w:val="000000"/>
          <w:spacing w:val="-1"/>
          <w:sz w:val="20"/>
        </w:rPr>
        <w:t>signiﬁcant</w:t>
      </w:r>
      <w:r>
        <w:rPr>
          <w:rFonts w:ascii="Times New Roman"/>
          <w:color w:val="000000"/>
          <w:spacing w:val="30"/>
          <w:sz w:val="20"/>
        </w:rPr>
        <w:t xml:space="preserve"> </w:t>
      </w:r>
      <w:r>
        <w:rPr>
          <w:rFonts w:ascii="LCARIW+CMR10"/>
          <w:color w:val="000000"/>
          <w:sz w:val="20"/>
        </w:rPr>
        <w:t>implication</w:t>
      </w:r>
      <w:r w:rsidR="00AB65DF">
        <w:rPr>
          <w:rFonts w:ascii="Times New Roman" w:hint="eastAsia"/>
          <w:color w:val="000000"/>
          <w:sz w:val="20"/>
        </w:rPr>
        <w:t xml:space="preserve"> </w:t>
      </w:r>
      <w:r>
        <w:rPr>
          <w:rFonts w:ascii="LCARIW+CMR10"/>
          <w:color w:val="000000"/>
          <w:sz w:val="20"/>
        </w:rPr>
        <w:t>of</w:t>
      </w:r>
      <w:r>
        <w:rPr>
          <w:rFonts w:ascii="Times New Roman"/>
          <w:color w:val="000000"/>
          <w:spacing w:val="36"/>
          <w:sz w:val="20"/>
        </w:rPr>
        <w:t xml:space="preserve"> </w:t>
      </w:r>
      <w:r>
        <w:rPr>
          <w:rFonts w:ascii="LCARIW+CMR10"/>
          <w:color w:val="000000"/>
          <w:sz w:val="20"/>
        </w:rPr>
        <w:t>the</w:t>
      </w:r>
      <w:r>
        <w:rPr>
          <w:rFonts w:ascii="Times New Roman"/>
          <w:color w:val="000000"/>
          <w:spacing w:val="36"/>
          <w:sz w:val="20"/>
        </w:rPr>
        <w:t xml:space="preserve"> </w:t>
      </w:r>
      <w:r>
        <w:rPr>
          <w:rFonts w:ascii="LCARIW+CMR10"/>
          <w:color w:val="000000"/>
          <w:sz w:val="20"/>
        </w:rPr>
        <w:t>e</w:t>
      </w:r>
      <w:r>
        <w:rPr>
          <w:rFonts w:ascii="LSPPBV+CMR10" w:hAnsi="LSPPBV+CMR10" w:cs="LSPPBV+CMR10"/>
          <w:color w:val="000000"/>
          <w:sz w:val="20"/>
        </w:rPr>
        <w:t>ﬀ</w:t>
      </w:r>
      <w:r>
        <w:rPr>
          <w:rFonts w:ascii="LCARIW+CMR10"/>
          <w:color w:val="000000"/>
          <w:spacing w:val="-1"/>
          <w:sz w:val="20"/>
        </w:rPr>
        <w:t>ectiveness</w:t>
      </w:r>
      <w:r>
        <w:rPr>
          <w:rFonts w:ascii="Times New Roman"/>
          <w:color w:val="000000"/>
          <w:spacing w:val="36"/>
          <w:sz w:val="20"/>
        </w:rPr>
        <w:t xml:space="preserve"> </w:t>
      </w:r>
      <w:r>
        <w:rPr>
          <w:rFonts w:ascii="LCARIW+CMR10"/>
          <w:color w:val="000000"/>
          <w:sz w:val="20"/>
        </w:rPr>
        <w:t>of</w:t>
      </w:r>
      <w:r>
        <w:rPr>
          <w:rFonts w:ascii="Times New Roman"/>
          <w:color w:val="000000"/>
          <w:spacing w:val="36"/>
          <w:sz w:val="20"/>
        </w:rPr>
        <w:t xml:space="preserve"> </w:t>
      </w:r>
      <w:r>
        <w:rPr>
          <w:rFonts w:ascii="LCARIW+CMR10"/>
          <w:color w:val="000000"/>
          <w:sz w:val="20"/>
        </w:rPr>
        <w:t>the</w:t>
      </w:r>
      <w:r>
        <w:rPr>
          <w:rFonts w:ascii="Times New Roman"/>
          <w:color w:val="000000"/>
          <w:spacing w:val="36"/>
          <w:sz w:val="20"/>
        </w:rPr>
        <w:t xml:space="preserve"> </w:t>
      </w:r>
      <w:r>
        <w:rPr>
          <w:rFonts w:ascii="LCARIW+CMR10"/>
          <w:color w:val="000000"/>
          <w:sz w:val="20"/>
        </w:rPr>
        <w:t>TOU</w:t>
      </w:r>
      <w:r>
        <w:rPr>
          <w:rFonts w:ascii="Times New Roman"/>
          <w:color w:val="000000"/>
          <w:spacing w:val="35"/>
          <w:sz w:val="20"/>
        </w:rPr>
        <w:t xml:space="preserve"> </w:t>
      </w:r>
      <w:r>
        <w:rPr>
          <w:rFonts w:ascii="LCARIW+CMR10"/>
          <w:color w:val="000000"/>
          <w:sz w:val="20"/>
        </w:rPr>
        <w:t>prices</w:t>
      </w:r>
      <w:r>
        <w:rPr>
          <w:rFonts w:ascii="Times New Roman"/>
          <w:color w:val="000000"/>
          <w:spacing w:val="36"/>
          <w:sz w:val="20"/>
        </w:rPr>
        <w:t xml:space="preserve"> </w:t>
      </w:r>
      <w:r>
        <w:rPr>
          <w:rFonts w:ascii="LCARIW+CMR10"/>
          <w:color w:val="000000"/>
          <w:sz w:val="20"/>
        </w:rPr>
        <w:t>in</w:t>
      </w:r>
      <w:r>
        <w:rPr>
          <w:rFonts w:ascii="Times New Roman"/>
          <w:color w:val="000000"/>
          <w:spacing w:val="35"/>
          <w:sz w:val="20"/>
        </w:rPr>
        <w:t xml:space="preserve"> </w:t>
      </w:r>
      <w:r>
        <w:rPr>
          <w:rFonts w:ascii="LCARIW+CMR10"/>
          <w:color w:val="000000"/>
          <w:sz w:val="20"/>
        </w:rPr>
        <w:t>the</w:t>
      </w:r>
      <w:r>
        <w:rPr>
          <w:rFonts w:ascii="Times New Roman"/>
          <w:color w:val="000000"/>
          <w:spacing w:val="36"/>
          <w:sz w:val="20"/>
        </w:rPr>
        <w:t xml:space="preserve"> </w:t>
      </w:r>
      <w:r>
        <w:rPr>
          <w:rFonts w:ascii="LCARIW+CMR10"/>
          <w:color w:val="000000"/>
          <w:spacing w:val="2"/>
          <w:sz w:val="20"/>
        </w:rPr>
        <w:t>peak</w:t>
      </w:r>
      <w:r>
        <w:rPr>
          <w:rFonts w:ascii="Times New Roman"/>
          <w:color w:val="000000"/>
          <w:spacing w:val="34"/>
          <w:sz w:val="20"/>
        </w:rPr>
        <w:t xml:space="preserve"> </w:t>
      </w:r>
      <w:r>
        <w:rPr>
          <w:rFonts w:ascii="LCARIW+CMR10"/>
          <w:color w:val="000000"/>
          <w:sz w:val="20"/>
        </w:rPr>
        <w:t>rate</w:t>
      </w:r>
      <w:r>
        <w:rPr>
          <w:rFonts w:ascii="Times New Roman"/>
          <w:color w:val="000000"/>
          <w:spacing w:val="36"/>
          <w:sz w:val="20"/>
        </w:rPr>
        <w:t xml:space="preserve"> </w:t>
      </w:r>
      <w:r>
        <w:rPr>
          <w:rFonts w:ascii="LCARIW+CMR10"/>
          <w:color w:val="000000"/>
          <w:spacing w:val="2"/>
          <w:sz w:val="20"/>
        </w:rPr>
        <w:t>period.</w:t>
      </w:r>
      <w:r>
        <w:rPr>
          <w:rFonts w:ascii="Times New Roman"/>
          <w:color w:val="000000"/>
          <w:spacing w:val="95"/>
          <w:sz w:val="20"/>
        </w:rPr>
        <w:t xml:space="preserve"> </w:t>
      </w:r>
      <w:r>
        <w:rPr>
          <w:rFonts w:ascii="LCARIW+CMR10"/>
          <w:color w:val="000000"/>
          <w:sz w:val="20"/>
        </w:rPr>
        <w:t>According</w:t>
      </w:r>
      <w:r>
        <w:rPr>
          <w:rFonts w:ascii="Times New Roman"/>
          <w:color w:val="000000"/>
          <w:spacing w:val="36"/>
          <w:sz w:val="20"/>
        </w:rPr>
        <w:t xml:space="preserve"> </w:t>
      </w:r>
      <w:r>
        <w:rPr>
          <w:rFonts w:ascii="LCARIW+CMR10"/>
          <w:color w:val="000000"/>
          <w:sz w:val="20"/>
        </w:rPr>
        <w:t>to</w:t>
      </w:r>
      <w:r>
        <w:rPr>
          <w:rFonts w:ascii="Times New Roman"/>
          <w:color w:val="000000"/>
          <w:spacing w:val="35"/>
          <w:sz w:val="20"/>
        </w:rPr>
        <w:t xml:space="preserve"> </w:t>
      </w:r>
      <w:r>
        <w:rPr>
          <w:rFonts w:ascii="LCARIW+CMR10"/>
          <w:color w:val="000000"/>
          <w:sz w:val="20"/>
        </w:rPr>
        <w:t>Figure</w:t>
      </w:r>
      <w:r>
        <w:rPr>
          <w:rFonts w:ascii="Times New Roman"/>
          <w:color w:val="000000"/>
          <w:spacing w:val="36"/>
          <w:sz w:val="20"/>
        </w:rPr>
        <w:t xml:space="preserve"> </w:t>
      </w:r>
      <w:hyperlink w:anchor="br31" w:history="1">
        <w:r>
          <w:rPr>
            <w:rFonts w:ascii="LCARIW+CMR10"/>
            <w:color w:val="000000"/>
            <w:sz w:val="20"/>
          </w:rPr>
          <w:t>8</w:t>
        </w:r>
      </w:hyperlink>
      <w:r>
        <w:rPr>
          <w:rFonts w:ascii="LCARIW+CMR10"/>
          <w:color w:val="000000"/>
          <w:sz w:val="20"/>
        </w:rPr>
        <w:t>,</w:t>
      </w:r>
      <w:r>
        <w:rPr>
          <w:rFonts w:ascii="Times New Roman"/>
          <w:color w:val="000000"/>
          <w:spacing w:val="40"/>
          <w:sz w:val="20"/>
        </w:rPr>
        <w:t xml:space="preserve"> </w:t>
      </w:r>
      <w:r>
        <w:rPr>
          <w:rFonts w:ascii="LCARIW+CMR10"/>
          <w:color w:val="000000"/>
          <w:sz w:val="20"/>
        </w:rPr>
        <w:t>as</w:t>
      </w:r>
      <w:r>
        <w:rPr>
          <w:rFonts w:ascii="Times New Roman"/>
          <w:color w:val="000000"/>
          <w:spacing w:val="36"/>
          <w:sz w:val="20"/>
        </w:rPr>
        <w:t xml:space="preserve"> </w:t>
      </w:r>
      <w:r>
        <w:rPr>
          <w:rFonts w:ascii="LCARIW+CMR10"/>
          <w:color w:val="000000"/>
          <w:sz w:val="20"/>
        </w:rPr>
        <w:t>the</w:t>
      </w:r>
      <w:r>
        <w:rPr>
          <w:rFonts w:ascii="Times New Roman"/>
          <w:color w:val="000000"/>
          <w:spacing w:val="36"/>
          <w:sz w:val="20"/>
        </w:rPr>
        <w:t xml:space="preserve"> </w:t>
      </w:r>
      <w:r>
        <w:rPr>
          <w:rFonts w:ascii="LCARIW+CMR10"/>
          <w:color w:val="000000"/>
          <w:sz w:val="20"/>
        </w:rPr>
        <w:t>magnitude</w:t>
      </w:r>
      <w:r>
        <w:rPr>
          <w:rFonts w:ascii="Times New Roman"/>
          <w:color w:val="000000"/>
          <w:spacing w:val="36"/>
          <w:sz w:val="20"/>
        </w:rPr>
        <w:t xml:space="preserve"> </w:t>
      </w:r>
      <w:r>
        <w:rPr>
          <w:rFonts w:ascii="LCARIW+CMR10"/>
          <w:color w:val="000000"/>
          <w:sz w:val="20"/>
        </w:rPr>
        <w:t>of</w:t>
      </w:r>
      <w:r w:rsidR="00AB65DF">
        <w:rPr>
          <w:rFonts w:ascii="Times New Roman" w:hint="eastAsia"/>
          <w:color w:val="000000"/>
          <w:sz w:val="20"/>
        </w:rPr>
        <w:t xml:space="preserve"> </w:t>
      </w:r>
      <w:r>
        <w:rPr>
          <w:rFonts w:ascii="LCARIW+CMR10"/>
          <w:color w:val="000000"/>
          <w:sz w:val="20"/>
        </w:rPr>
        <w:t>the</w:t>
      </w:r>
      <w:r>
        <w:rPr>
          <w:rFonts w:ascii="Times New Roman"/>
          <w:color w:val="000000"/>
          <w:spacing w:val="38"/>
          <w:sz w:val="20"/>
        </w:rPr>
        <w:t xml:space="preserve"> </w:t>
      </w:r>
      <w:r>
        <w:rPr>
          <w:rFonts w:ascii="LCARIW+CMR10"/>
          <w:color w:val="000000"/>
          <w:sz w:val="20"/>
        </w:rPr>
        <w:t>peak-hour</w:t>
      </w:r>
      <w:r>
        <w:rPr>
          <w:rFonts w:ascii="Times New Roman"/>
          <w:color w:val="000000"/>
          <w:spacing w:val="38"/>
          <w:sz w:val="20"/>
        </w:rPr>
        <w:t xml:space="preserve"> </w:t>
      </w:r>
      <w:r>
        <w:rPr>
          <w:rFonts w:ascii="LCARIW+CMR10"/>
          <w:color w:val="000000"/>
          <w:sz w:val="20"/>
        </w:rPr>
        <w:t>price</w:t>
      </w:r>
      <w:r>
        <w:rPr>
          <w:rFonts w:ascii="Times New Roman"/>
          <w:color w:val="000000"/>
          <w:spacing w:val="38"/>
          <w:sz w:val="20"/>
        </w:rPr>
        <w:t xml:space="preserve"> </w:t>
      </w:r>
      <w:r>
        <w:rPr>
          <w:rFonts w:ascii="LCARIW+CMR10"/>
          <w:color w:val="000000"/>
          <w:sz w:val="20"/>
        </w:rPr>
        <w:t>escalations</w:t>
      </w:r>
      <w:r>
        <w:rPr>
          <w:rFonts w:ascii="Times New Roman"/>
          <w:color w:val="000000"/>
          <w:spacing w:val="38"/>
          <w:sz w:val="20"/>
        </w:rPr>
        <w:t xml:space="preserve"> </w:t>
      </w:r>
      <w:r>
        <w:rPr>
          <w:rFonts w:ascii="LCARIW+CMR10"/>
          <w:color w:val="000000"/>
          <w:sz w:val="20"/>
        </w:rPr>
        <w:t>increased,</w:t>
      </w:r>
      <w:r>
        <w:rPr>
          <w:rFonts w:ascii="Times New Roman"/>
          <w:color w:val="000000"/>
          <w:spacing w:val="44"/>
          <w:sz w:val="20"/>
        </w:rPr>
        <w:t xml:space="preserve"> </w:t>
      </w:r>
      <w:r>
        <w:rPr>
          <w:rFonts w:ascii="LCARIW+CMR10"/>
          <w:color w:val="000000"/>
          <w:sz w:val="20"/>
        </w:rPr>
        <w:t>the</w:t>
      </w:r>
      <w:r>
        <w:rPr>
          <w:rFonts w:ascii="Times New Roman"/>
          <w:color w:val="000000"/>
          <w:spacing w:val="38"/>
          <w:sz w:val="20"/>
        </w:rPr>
        <w:t xml:space="preserve"> </w:t>
      </w:r>
      <w:r>
        <w:rPr>
          <w:rFonts w:ascii="LCARIW+CMR10"/>
          <w:color w:val="000000"/>
          <w:sz w:val="20"/>
        </w:rPr>
        <w:t>temperature-control-related</w:t>
      </w:r>
      <w:r>
        <w:rPr>
          <w:rFonts w:ascii="Times New Roman"/>
          <w:color w:val="000000"/>
          <w:spacing w:val="38"/>
          <w:sz w:val="20"/>
        </w:rPr>
        <w:t xml:space="preserve"> </w:t>
      </w:r>
      <w:r>
        <w:rPr>
          <w:rFonts w:ascii="LCARIW+CMR10"/>
          <w:color w:val="000000"/>
          <w:spacing w:val="-1"/>
          <w:sz w:val="20"/>
        </w:rPr>
        <w:t>electricity</w:t>
      </w:r>
      <w:r>
        <w:rPr>
          <w:rFonts w:ascii="Times New Roman"/>
          <w:color w:val="000000"/>
          <w:spacing w:val="39"/>
          <w:sz w:val="20"/>
        </w:rPr>
        <w:t xml:space="preserve"> </w:t>
      </w:r>
      <w:r>
        <w:rPr>
          <w:rFonts w:ascii="LCARIW+CMR10"/>
          <w:color w:val="000000"/>
          <w:spacing w:val="-1"/>
          <w:sz w:val="20"/>
        </w:rPr>
        <w:t>savings</w:t>
      </w:r>
      <w:r>
        <w:rPr>
          <w:rFonts w:ascii="Times New Roman"/>
          <w:color w:val="000000"/>
          <w:spacing w:val="39"/>
          <w:sz w:val="20"/>
        </w:rPr>
        <w:t xml:space="preserve"> </w:t>
      </w:r>
      <w:r>
        <w:rPr>
          <w:rFonts w:ascii="LCARIW+CMR10"/>
          <w:color w:val="000000"/>
          <w:sz w:val="20"/>
        </w:rPr>
        <w:t>in</w:t>
      </w:r>
      <w:r>
        <w:rPr>
          <w:rFonts w:ascii="Times New Roman"/>
          <w:color w:val="000000"/>
          <w:spacing w:val="38"/>
          <w:sz w:val="20"/>
        </w:rPr>
        <w:t xml:space="preserve"> </w:t>
      </w:r>
      <w:r>
        <w:rPr>
          <w:rFonts w:ascii="LCARIW+CMR10"/>
          <w:color w:val="000000"/>
          <w:sz w:val="20"/>
        </w:rPr>
        <w:t>the</w:t>
      </w:r>
      <w:r>
        <w:rPr>
          <w:rFonts w:ascii="Times New Roman"/>
          <w:color w:val="000000"/>
          <w:spacing w:val="38"/>
          <w:sz w:val="20"/>
        </w:rPr>
        <w:t xml:space="preserve"> </w:t>
      </w:r>
      <w:r>
        <w:rPr>
          <w:rFonts w:ascii="LCARIW+CMR10"/>
          <w:color w:val="000000"/>
          <w:spacing w:val="1"/>
          <w:sz w:val="20"/>
        </w:rPr>
        <w:t>pre-peak</w:t>
      </w:r>
      <w:r w:rsidR="00AB65DF">
        <w:rPr>
          <w:rFonts w:ascii="Times New Roman" w:hint="eastAsia"/>
          <w:color w:val="000000"/>
          <w:sz w:val="20"/>
        </w:rPr>
        <w:t xml:space="preserve"> </w:t>
      </w:r>
      <w:r>
        <w:rPr>
          <w:rFonts w:ascii="LCARIW+CMR10"/>
          <w:color w:val="000000"/>
          <w:spacing w:val="-3"/>
          <w:sz w:val="20"/>
        </w:rPr>
        <w:t>interval</w:t>
      </w:r>
      <w:r>
        <w:rPr>
          <w:rFonts w:ascii="Times New Roman"/>
          <w:color w:val="000000"/>
          <w:spacing w:val="14"/>
          <w:sz w:val="20"/>
        </w:rPr>
        <w:t xml:space="preserve"> </w:t>
      </w:r>
      <w:r>
        <w:rPr>
          <w:rFonts w:ascii="LCARIW+CMR10"/>
          <w:color w:val="000000"/>
          <w:sz w:val="20"/>
        </w:rPr>
        <w:t>expanded,</w:t>
      </w:r>
      <w:r>
        <w:rPr>
          <w:rFonts w:ascii="Times New Roman"/>
          <w:color w:val="000000"/>
          <w:spacing w:val="13"/>
          <w:sz w:val="20"/>
        </w:rPr>
        <w:t xml:space="preserve"> </w:t>
      </w:r>
      <w:r>
        <w:rPr>
          <w:rFonts w:ascii="LCARIW+CMR10"/>
          <w:color w:val="000000"/>
          <w:sz w:val="20"/>
        </w:rPr>
        <w:t>while</w:t>
      </w:r>
      <w:r>
        <w:rPr>
          <w:rFonts w:ascii="Times New Roman"/>
          <w:color w:val="000000"/>
          <w:spacing w:val="11"/>
          <w:sz w:val="20"/>
        </w:rPr>
        <w:t xml:space="preserve"> </w:t>
      </w:r>
      <w:r>
        <w:rPr>
          <w:rFonts w:ascii="LCARIW+CMR10"/>
          <w:color w:val="000000"/>
          <w:sz w:val="20"/>
        </w:rPr>
        <w:t>those</w:t>
      </w:r>
      <w:r>
        <w:rPr>
          <w:rFonts w:ascii="Times New Roman"/>
          <w:color w:val="000000"/>
          <w:spacing w:val="11"/>
          <w:sz w:val="20"/>
        </w:rPr>
        <w:t xml:space="preserve"> </w:t>
      </w:r>
      <w:r>
        <w:rPr>
          <w:rFonts w:ascii="LCARIW+CMR10"/>
          <w:color w:val="000000"/>
          <w:sz w:val="20"/>
        </w:rPr>
        <w:t>in</w:t>
      </w:r>
      <w:r>
        <w:rPr>
          <w:rFonts w:ascii="Times New Roman"/>
          <w:color w:val="000000"/>
          <w:spacing w:val="11"/>
          <w:sz w:val="20"/>
        </w:rPr>
        <w:t xml:space="preserve"> </w:t>
      </w:r>
      <w:r>
        <w:rPr>
          <w:rFonts w:ascii="LCARIW+CMR10"/>
          <w:color w:val="000000"/>
          <w:sz w:val="20"/>
        </w:rPr>
        <w:t>the</w:t>
      </w:r>
      <w:r>
        <w:rPr>
          <w:rFonts w:ascii="Times New Roman"/>
          <w:color w:val="000000"/>
          <w:spacing w:val="11"/>
          <w:sz w:val="20"/>
        </w:rPr>
        <w:t xml:space="preserve"> </w:t>
      </w:r>
      <w:r>
        <w:rPr>
          <w:rFonts w:ascii="LCARIW+CMR10"/>
          <w:color w:val="000000"/>
          <w:spacing w:val="2"/>
          <w:sz w:val="20"/>
        </w:rPr>
        <w:t>peak</w:t>
      </w:r>
      <w:r>
        <w:rPr>
          <w:rFonts w:ascii="Times New Roman"/>
          <w:color w:val="000000"/>
          <w:spacing w:val="10"/>
          <w:sz w:val="20"/>
        </w:rPr>
        <w:t xml:space="preserve"> </w:t>
      </w:r>
      <w:r>
        <w:rPr>
          <w:rFonts w:ascii="LCARIW+CMR10"/>
          <w:color w:val="000000"/>
          <w:sz w:val="20"/>
        </w:rPr>
        <w:t>rate</w:t>
      </w:r>
      <w:r>
        <w:rPr>
          <w:rFonts w:ascii="Times New Roman"/>
          <w:color w:val="000000"/>
          <w:spacing w:val="11"/>
          <w:sz w:val="20"/>
        </w:rPr>
        <w:t xml:space="preserve"> </w:t>
      </w:r>
      <w:r>
        <w:rPr>
          <w:rFonts w:ascii="LCARIW+CMR10"/>
          <w:color w:val="000000"/>
          <w:spacing w:val="2"/>
          <w:sz w:val="20"/>
        </w:rPr>
        <w:t>period</w:t>
      </w:r>
      <w:r>
        <w:rPr>
          <w:rFonts w:ascii="Times New Roman"/>
          <w:color w:val="000000"/>
          <w:spacing w:val="9"/>
          <w:sz w:val="20"/>
        </w:rPr>
        <w:t xml:space="preserve"> </w:t>
      </w:r>
      <w:r>
        <w:rPr>
          <w:rFonts w:ascii="LCARIW+CMR10"/>
          <w:color w:val="000000"/>
          <w:sz w:val="20"/>
        </w:rPr>
        <w:t>decreased</w:t>
      </w:r>
      <w:r>
        <w:rPr>
          <w:rFonts w:ascii="Times New Roman"/>
          <w:color w:val="000000"/>
          <w:spacing w:val="11"/>
          <w:sz w:val="20"/>
        </w:rPr>
        <w:t xml:space="preserve"> </w:t>
      </w:r>
      <w:r>
        <w:rPr>
          <w:rFonts w:ascii="LCARIW+CMR10"/>
          <w:color w:val="000000"/>
          <w:spacing w:val="-2"/>
          <w:sz w:val="20"/>
        </w:rPr>
        <w:t>gradually.</w:t>
      </w:r>
      <w:r>
        <w:rPr>
          <w:rFonts w:ascii="Times New Roman"/>
          <w:color w:val="000000"/>
          <w:spacing w:val="39"/>
          <w:sz w:val="20"/>
        </w:rPr>
        <w:t xml:space="preserve"> </w:t>
      </w:r>
      <w:r>
        <w:rPr>
          <w:rFonts w:ascii="LCARIW+CMR10"/>
          <w:color w:val="000000"/>
          <w:spacing w:val="-2"/>
          <w:sz w:val="20"/>
        </w:rPr>
        <w:t>Collectively,</w:t>
      </w:r>
      <w:r>
        <w:rPr>
          <w:rFonts w:ascii="Times New Roman"/>
          <w:color w:val="000000"/>
          <w:spacing w:val="14"/>
          <w:sz w:val="20"/>
        </w:rPr>
        <w:t xml:space="preserve"> </w:t>
      </w:r>
      <w:r>
        <w:rPr>
          <w:rFonts w:ascii="LCARIW+CMR10"/>
          <w:color w:val="000000"/>
          <w:sz w:val="20"/>
        </w:rPr>
        <w:t>it</w:t>
      </w:r>
      <w:r>
        <w:rPr>
          <w:rFonts w:ascii="Times New Roman"/>
          <w:color w:val="000000"/>
          <w:spacing w:val="11"/>
          <w:sz w:val="20"/>
        </w:rPr>
        <w:t xml:space="preserve"> </w:t>
      </w:r>
      <w:r>
        <w:rPr>
          <w:rFonts w:ascii="LCARIW+CMR10"/>
          <w:color w:val="000000"/>
          <w:sz w:val="20"/>
        </w:rPr>
        <w:t>is</w:t>
      </w:r>
      <w:r>
        <w:rPr>
          <w:rFonts w:ascii="Times New Roman"/>
          <w:color w:val="000000"/>
          <w:spacing w:val="11"/>
          <w:sz w:val="20"/>
        </w:rPr>
        <w:t xml:space="preserve"> </w:t>
      </w:r>
      <w:r>
        <w:rPr>
          <w:rFonts w:ascii="LCARIW+CMR10"/>
          <w:color w:val="000000"/>
          <w:spacing w:val="-1"/>
          <w:sz w:val="20"/>
        </w:rPr>
        <w:t>likely</w:t>
      </w:r>
      <w:r>
        <w:rPr>
          <w:rFonts w:ascii="Times New Roman"/>
          <w:color w:val="000000"/>
          <w:spacing w:val="12"/>
          <w:sz w:val="20"/>
        </w:rPr>
        <w:t xml:space="preserve"> </w:t>
      </w:r>
      <w:r>
        <w:rPr>
          <w:rFonts w:ascii="LCARIW+CMR10"/>
          <w:color w:val="000000"/>
          <w:sz w:val="20"/>
        </w:rPr>
        <w:t>that</w:t>
      </w:r>
      <w:r>
        <w:rPr>
          <w:rFonts w:ascii="Times New Roman"/>
          <w:color w:val="000000"/>
          <w:spacing w:val="11"/>
          <w:sz w:val="20"/>
        </w:rPr>
        <w:t xml:space="preserve"> </w:t>
      </w:r>
      <w:r>
        <w:rPr>
          <w:rFonts w:ascii="LCARIW+CMR10"/>
          <w:color w:val="000000"/>
          <w:sz w:val="20"/>
        </w:rPr>
        <w:t>a</w:t>
      </w:r>
      <w:r>
        <w:rPr>
          <w:rFonts w:ascii="Times New Roman"/>
          <w:color w:val="000000"/>
          <w:spacing w:val="11"/>
          <w:sz w:val="20"/>
        </w:rPr>
        <w:t xml:space="preserve"> </w:t>
      </w:r>
      <w:r>
        <w:rPr>
          <w:rFonts w:ascii="LCARIW+CMR10"/>
          <w:color w:val="000000"/>
          <w:sz w:val="20"/>
        </w:rPr>
        <w:t>larger</w:t>
      </w:r>
      <w:r w:rsidR="00AB65DF">
        <w:rPr>
          <w:rFonts w:ascii="Times New Roman" w:hint="eastAsia"/>
          <w:color w:val="000000"/>
          <w:sz w:val="20"/>
        </w:rPr>
        <w:t xml:space="preserve"> </w:t>
      </w:r>
      <w:r>
        <w:rPr>
          <w:rFonts w:ascii="LCARIW+CMR10"/>
          <w:color w:val="000000"/>
          <w:spacing w:val="-1"/>
          <w:sz w:val="20"/>
        </w:rPr>
        <w:t>pre-adjustment</w:t>
      </w:r>
      <w:r>
        <w:rPr>
          <w:rFonts w:ascii="Times New Roman"/>
          <w:color w:val="000000"/>
          <w:spacing w:val="13"/>
          <w:sz w:val="20"/>
        </w:rPr>
        <w:t xml:space="preserve"> </w:t>
      </w:r>
      <w:r>
        <w:rPr>
          <w:rFonts w:ascii="LCARIW+CMR10"/>
          <w:color w:val="000000"/>
          <w:sz w:val="20"/>
        </w:rPr>
        <w:t>leads</w:t>
      </w:r>
      <w:r>
        <w:rPr>
          <w:rFonts w:ascii="Times New Roman"/>
          <w:color w:val="000000"/>
          <w:spacing w:val="12"/>
          <w:sz w:val="20"/>
        </w:rPr>
        <w:t xml:space="preserve"> </w:t>
      </w:r>
      <w:r>
        <w:rPr>
          <w:rFonts w:ascii="LCARIW+CMR10"/>
          <w:color w:val="000000"/>
          <w:sz w:val="20"/>
        </w:rPr>
        <w:t>to</w:t>
      </w:r>
      <w:r>
        <w:rPr>
          <w:rFonts w:ascii="Times New Roman"/>
          <w:color w:val="000000"/>
          <w:spacing w:val="12"/>
          <w:sz w:val="20"/>
        </w:rPr>
        <w:t xml:space="preserve"> </w:t>
      </w:r>
      <w:r>
        <w:rPr>
          <w:rFonts w:ascii="LCARIW+CMR10"/>
          <w:color w:val="000000"/>
          <w:sz w:val="20"/>
        </w:rPr>
        <w:t>smaller</w:t>
      </w:r>
      <w:r>
        <w:rPr>
          <w:rFonts w:ascii="Times New Roman"/>
          <w:color w:val="000000"/>
          <w:spacing w:val="12"/>
          <w:sz w:val="20"/>
        </w:rPr>
        <w:t xml:space="preserve"> </w:t>
      </w:r>
      <w:r>
        <w:rPr>
          <w:rFonts w:ascii="LCARIW+CMR10"/>
          <w:color w:val="000000"/>
          <w:sz w:val="20"/>
        </w:rPr>
        <w:t>reductions</w:t>
      </w:r>
      <w:r>
        <w:rPr>
          <w:rFonts w:ascii="Times New Roman"/>
          <w:color w:val="000000"/>
          <w:spacing w:val="12"/>
          <w:sz w:val="20"/>
        </w:rPr>
        <w:t xml:space="preserve"> </w:t>
      </w:r>
      <w:r>
        <w:rPr>
          <w:rFonts w:ascii="LCARIW+CMR10"/>
          <w:color w:val="000000"/>
          <w:sz w:val="20"/>
        </w:rPr>
        <w:t>in</w:t>
      </w:r>
      <w:r>
        <w:rPr>
          <w:rFonts w:ascii="Times New Roman"/>
          <w:color w:val="000000"/>
          <w:spacing w:val="12"/>
          <w:sz w:val="20"/>
        </w:rPr>
        <w:t xml:space="preserve"> </w:t>
      </w:r>
      <w:r>
        <w:rPr>
          <w:rFonts w:ascii="LCARIW+CMR10"/>
          <w:color w:val="000000"/>
          <w:spacing w:val="-1"/>
          <w:sz w:val="20"/>
        </w:rPr>
        <w:t>electricity</w:t>
      </w:r>
      <w:r>
        <w:rPr>
          <w:rFonts w:ascii="Times New Roman"/>
          <w:color w:val="000000"/>
          <w:spacing w:val="13"/>
          <w:sz w:val="20"/>
        </w:rPr>
        <w:t xml:space="preserve"> </w:t>
      </w:r>
      <w:r>
        <w:rPr>
          <w:rFonts w:ascii="LCARIW+CMR10"/>
          <w:color w:val="000000"/>
          <w:sz w:val="20"/>
        </w:rPr>
        <w:t>demand</w:t>
      </w:r>
      <w:r>
        <w:rPr>
          <w:rFonts w:ascii="Times New Roman"/>
          <w:color w:val="000000"/>
          <w:spacing w:val="12"/>
          <w:sz w:val="20"/>
        </w:rPr>
        <w:t xml:space="preserve"> </w:t>
      </w:r>
      <w:r>
        <w:rPr>
          <w:rFonts w:ascii="LCARIW+CMR10"/>
          <w:color w:val="000000"/>
          <w:sz w:val="20"/>
        </w:rPr>
        <w:t>for</w:t>
      </w:r>
      <w:r>
        <w:rPr>
          <w:rFonts w:ascii="Times New Roman"/>
          <w:color w:val="000000"/>
          <w:spacing w:val="12"/>
          <w:sz w:val="20"/>
        </w:rPr>
        <w:t xml:space="preserve"> </w:t>
      </w:r>
      <w:r>
        <w:rPr>
          <w:rFonts w:ascii="LCARIW+CMR10"/>
          <w:color w:val="000000"/>
          <w:sz w:val="20"/>
        </w:rPr>
        <w:t>heating</w:t>
      </w:r>
      <w:r>
        <w:rPr>
          <w:rFonts w:ascii="Times New Roman"/>
          <w:color w:val="000000"/>
          <w:spacing w:val="12"/>
          <w:sz w:val="20"/>
        </w:rPr>
        <w:t xml:space="preserve"> </w:t>
      </w:r>
      <w:r>
        <w:rPr>
          <w:rFonts w:ascii="LCARIW+CMR10"/>
          <w:color w:val="000000"/>
          <w:sz w:val="20"/>
        </w:rPr>
        <w:t>during</w:t>
      </w:r>
      <w:r>
        <w:rPr>
          <w:rFonts w:ascii="Times New Roman"/>
          <w:color w:val="000000"/>
          <w:spacing w:val="12"/>
          <w:sz w:val="20"/>
        </w:rPr>
        <w:t xml:space="preserve"> </w:t>
      </w:r>
      <w:r>
        <w:rPr>
          <w:rFonts w:ascii="LCARIW+CMR10"/>
          <w:color w:val="000000"/>
          <w:spacing w:val="1"/>
          <w:sz w:val="20"/>
        </w:rPr>
        <w:t>peaks,</w:t>
      </w:r>
      <w:r>
        <w:rPr>
          <w:rFonts w:ascii="Times New Roman"/>
          <w:color w:val="000000"/>
          <w:spacing w:val="12"/>
          <w:sz w:val="20"/>
        </w:rPr>
        <w:t xml:space="preserve"> </w:t>
      </w:r>
      <w:r>
        <w:rPr>
          <w:rFonts w:ascii="LCARIW+CMR10"/>
          <w:color w:val="000000"/>
          <w:spacing w:val="-2"/>
          <w:sz w:val="20"/>
        </w:rPr>
        <w:t>which</w:t>
      </w:r>
      <w:r>
        <w:rPr>
          <w:rFonts w:ascii="Times New Roman"/>
          <w:color w:val="000000"/>
          <w:spacing w:val="13"/>
          <w:sz w:val="20"/>
        </w:rPr>
        <w:t xml:space="preserve"> </w:t>
      </w:r>
      <w:r>
        <w:rPr>
          <w:rFonts w:ascii="LCARIW+CMR10"/>
          <w:color w:val="000000"/>
          <w:sz w:val="20"/>
        </w:rPr>
        <w:t>in</w:t>
      </w:r>
      <w:r>
        <w:rPr>
          <w:rFonts w:ascii="Times New Roman"/>
          <w:color w:val="000000"/>
          <w:spacing w:val="12"/>
          <w:sz w:val="20"/>
        </w:rPr>
        <w:t xml:space="preserve"> </w:t>
      </w:r>
      <w:r>
        <w:rPr>
          <w:rFonts w:ascii="LCARIW+CMR10"/>
          <w:color w:val="000000"/>
          <w:sz w:val="20"/>
        </w:rPr>
        <w:t>turn</w:t>
      </w:r>
      <w:r>
        <w:rPr>
          <w:rFonts w:ascii="Times New Roman"/>
          <w:color w:val="000000"/>
          <w:spacing w:val="12"/>
          <w:sz w:val="20"/>
        </w:rPr>
        <w:t xml:space="preserve"> </w:t>
      </w:r>
      <w:r>
        <w:rPr>
          <w:rFonts w:ascii="LCARIW+CMR10"/>
          <w:color w:val="000000"/>
          <w:sz w:val="20"/>
        </w:rPr>
        <w:t>results</w:t>
      </w:r>
      <w:r w:rsidR="00AB65DF">
        <w:rPr>
          <w:rFonts w:ascii="Times New Roman" w:hint="eastAsia"/>
          <w:color w:val="000000"/>
          <w:sz w:val="20"/>
        </w:rPr>
        <w:t xml:space="preserve"> </w:t>
      </w:r>
      <w:r>
        <w:rPr>
          <w:rFonts w:ascii="LCARIW+CMR10"/>
          <w:color w:val="000000"/>
          <w:sz w:val="20"/>
        </w:rPr>
        <w:t>in</w:t>
      </w:r>
      <w:r>
        <w:rPr>
          <w:rFonts w:ascii="Times New Roman"/>
          <w:color w:val="000000"/>
          <w:spacing w:val="22"/>
          <w:sz w:val="20"/>
        </w:rPr>
        <w:t xml:space="preserve"> </w:t>
      </w:r>
      <w:r>
        <w:rPr>
          <w:rFonts w:ascii="LCARIW+CMR10"/>
          <w:color w:val="000000"/>
          <w:sz w:val="20"/>
        </w:rPr>
        <w:t>limited</w:t>
      </w:r>
      <w:r>
        <w:rPr>
          <w:rFonts w:ascii="Times New Roman"/>
          <w:color w:val="000000"/>
          <w:spacing w:val="22"/>
          <w:sz w:val="20"/>
        </w:rPr>
        <w:t xml:space="preserve"> </w:t>
      </w:r>
      <w:r>
        <w:rPr>
          <w:rFonts w:ascii="LCARIW+CMR10"/>
          <w:color w:val="000000"/>
          <w:sz w:val="20"/>
        </w:rPr>
        <w:t>additional</w:t>
      </w:r>
      <w:r>
        <w:rPr>
          <w:rFonts w:ascii="Times New Roman"/>
          <w:color w:val="000000"/>
          <w:spacing w:val="22"/>
          <w:sz w:val="20"/>
        </w:rPr>
        <w:t xml:space="preserve"> </w:t>
      </w:r>
      <w:r>
        <w:rPr>
          <w:rFonts w:ascii="LCARIW+CMR10"/>
          <w:color w:val="000000"/>
          <w:sz w:val="20"/>
        </w:rPr>
        <w:t>consumption</w:t>
      </w:r>
      <w:r>
        <w:rPr>
          <w:rFonts w:ascii="Times New Roman"/>
          <w:color w:val="000000"/>
          <w:spacing w:val="22"/>
          <w:sz w:val="20"/>
        </w:rPr>
        <w:t xml:space="preserve"> </w:t>
      </w:r>
      <w:r>
        <w:rPr>
          <w:rFonts w:ascii="LCARIW+CMR10"/>
          <w:color w:val="000000"/>
          <w:sz w:val="20"/>
        </w:rPr>
        <w:t>in</w:t>
      </w:r>
      <w:r>
        <w:rPr>
          <w:rFonts w:ascii="Times New Roman"/>
          <w:color w:val="000000"/>
          <w:spacing w:val="22"/>
          <w:sz w:val="20"/>
        </w:rPr>
        <w:t xml:space="preserve"> </w:t>
      </w:r>
      <w:r>
        <w:rPr>
          <w:rFonts w:ascii="LCARIW+CMR10"/>
          <w:color w:val="000000"/>
          <w:sz w:val="20"/>
        </w:rPr>
        <w:t>the</w:t>
      </w:r>
      <w:r>
        <w:rPr>
          <w:rFonts w:ascii="Times New Roman"/>
          <w:color w:val="000000"/>
          <w:spacing w:val="22"/>
          <w:sz w:val="20"/>
        </w:rPr>
        <w:t xml:space="preserve"> </w:t>
      </w:r>
      <w:r>
        <w:rPr>
          <w:rFonts w:ascii="LCARIW+CMR10"/>
          <w:color w:val="000000"/>
          <w:spacing w:val="1"/>
          <w:sz w:val="20"/>
        </w:rPr>
        <w:t>post-peak</w:t>
      </w:r>
      <w:r>
        <w:rPr>
          <w:rFonts w:ascii="Times New Roman"/>
          <w:color w:val="000000"/>
          <w:spacing w:val="21"/>
          <w:sz w:val="20"/>
        </w:rPr>
        <w:t xml:space="preserve"> </w:t>
      </w:r>
      <w:r>
        <w:rPr>
          <w:rFonts w:ascii="LCARIW+CMR10"/>
          <w:color w:val="000000"/>
          <w:spacing w:val="-2"/>
          <w:sz w:val="20"/>
        </w:rPr>
        <w:t>interval.</w:t>
      </w:r>
      <w:r>
        <w:rPr>
          <w:rFonts w:ascii="Times New Roman"/>
          <w:color w:val="000000"/>
          <w:spacing w:val="58"/>
          <w:sz w:val="20"/>
        </w:rPr>
        <w:t xml:space="preserve"> </w:t>
      </w:r>
      <w:r>
        <w:rPr>
          <w:rFonts w:ascii="LCARIW+CMR10"/>
          <w:color w:val="000000"/>
          <w:sz w:val="20"/>
        </w:rPr>
        <w:t>Considering</w:t>
      </w:r>
      <w:r>
        <w:rPr>
          <w:rFonts w:ascii="Times New Roman"/>
          <w:color w:val="000000"/>
          <w:spacing w:val="22"/>
          <w:sz w:val="20"/>
        </w:rPr>
        <w:t xml:space="preserve"> </w:t>
      </w:r>
      <w:r>
        <w:rPr>
          <w:rFonts w:ascii="LCARIW+CMR10"/>
          <w:color w:val="000000"/>
          <w:sz w:val="20"/>
        </w:rPr>
        <w:t>that</w:t>
      </w:r>
      <w:r>
        <w:rPr>
          <w:rFonts w:ascii="Times New Roman"/>
          <w:color w:val="000000"/>
          <w:spacing w:val="22"/>
          <w:sz w:val="20"/>
        </w:rPr>
        <w:t xml:space="preserve"> </w:t>
      </w:r>
      <w:r>
        <w:rPr>
          <w:rFonts w:ascii="LCARIW+CMR10"/>
          <w:color w:val="000000"/>
          <w:sz w:val="20"/>
        </w:rPr>
        <w:t>the</w:t>
      </w:r>
      <w:r>
        <w:rPr>
          <w:rFonts w:ascii="Times New Roman"/>
          <w:color w:val="000000"/>
          <w:spacing w:val="22"/>
          <w:sz w:val="20"/>
        </w:rPr>
        <w:t xml:space="preserve"> </w:t>
      </w:r>
      <w:r>
        <w:rPr>
          <w:rFonts w:ascii="LCARIW+CMR10"/>
          <w:color w:val="000000"/>
          <w:sz w:val="20"/>
        </w:rPr>
        <w:t>TOU</w:t>
      </w:r>
      <w:r>
        <w:rPr>
          <w:rFonts w:ascii="Times New Roman"/>
          <w:color w:val="000000"/>
          <w:spacing w:val="22"/>
          <w:sz w:val="20"/>
        </w:rPr>
        <w:t xml:space="preserve"> </w:t>
      </w:r>
      <w:r>
        <w:rPr>
          <w:rFonts w:ascii="LCARIW+CMR10"/>
          <w:color w:val="000000"/>
          <w:sz w:val="20"/>
        </w:rPr>
        <w:t>tari</w:t>
      </w:r>
      <w:r>
        <w:rPr>
          <w:rFonts w:ascii="LSPPBV+CMR10" w:hAnsi="LSPPBV+CMR10" w:cs="LSPPBV+CMR10"/>
          <w:color w:val="000000"/>
          <w:sz w:val="20"/>
        </w:rPr>
        <w:t>ﬀ</w:t>
      </w:r>
      <w:r>
        <w:rPr>
          <w:rFonts w:ascii="LCARIW+CMR10"/>
          <w:color w:val="000000"/>
          <w:sz w:val="20"/>
        </w:rPr>
        <w:t>s</w:t>
      </w:r>
      <w:r>
        <w:rPr>
          <w:rFonts w:ascii="Times New Roman"/>
          <w:color w:val="000000"/>
          <w:spacing w:val="22"/>
          <w:sz w:val="20"/>
        </w:rPr>
        <w:t xml:space="preserve"> </w:t>
      </w:r>
      <w:r>
        <w:rPr>
          <w:rFonts w:ascii="LCARIW+CMR10"/>
          <w:color w:val="000000"/>
          <w:sz w:val="20"/>
        </w:rPr>
        <w:t>are</w:t>
      </w:r>
      <w:r>
        <w:rPr>
          <w:rFonts w:ascii="Times New Roman"/>
          <w:color w:val="000000"/>
          <w:spacing w:val="22"/>
          <w:sz w:val="20"/>
        </w:rPr>
        <w:t xml:space="preserve"> </w:t>
      </w:r>
      <w:r>
        <w:rPr>
          <w:rFonts w:ascii="LCARIW+CMR10"/>
          <w:color w:val="000000"/>
          <w:spacing w:val="-1"/>
          <w:sz w:val="20"/>
        </w:rPr>
        <w:t>intended</w:t>
      </w:r>
      <w:r>
        <w:rPr>
          <w:rFonts w:ascii="Times New Roman"/>
          <w:color w:val="000000"/>
          <w:spacing w:val="23"/>
          <w:sz w:val="20"/>
        </w:rPr>
        <w:t xml:space="preserve"> </w:t>
      </w:r>
      <w:r>
        <w:rPr>
          <w:rFonts w:ascii="LCARIW+CMR10"/>
          <w:color w:val="000000"/>
          <w:sz w:val="20"/>
        </w:rPr>
        <w:t>to</w:t>
      </w:r>
      <w:r w:rsidR="00AB65DF">
        <w:rPr>
          <w:rFonts w:ascii="Times New Roman" w:hint="eastAsia"/>
          <w:color w:val="000000"/>
          <w:sz w:val="20"/>
        </w:rPr>
        <w:t xml:space="preserve"> </w:t>
      </w:r>
      <w:r>
        <w:rPr>
          <w:rFonts w:ascii="LCARIW+CMR10"/>
          <w:color w:val="000000"/>
          <w:spacing w:val="-1"/>
          <w:sz w:val="20"/>
        </w:rPr>
        <w:t>conserve</w:t>
      </w:r>
      <w:r>
        <w:rPr>
          <w:rFonts w:ascii="Times New Roman"/>
          <w:color w:val="000000"/>
          <w:spacing w:val="30"/>
          <w:sz w:val="20"/>
        </w:rPr>
        <w:t xml:space="preserve"> </w:t>
      </w:r>
      <w:r>
        <w:rPr>
          <w:rFonts w:ascii="LCARIW+CMR10"/>
          <w:color w:val="000000"/>
          <w:spacing w:val="-1"/>
          <w:sz w:val="20"/>
        </w:rPr>
        <w:t>electricity</w:t>
      </w:r>
      <w:r>
        <w:rPr>
          <w:rFonts w:ascii="Times New Roman"/>
          <w:color w:val="000000"/>
          <w:spacing w:val="29"/>
          <w:sz w:val="20"/>
        </w:rPr>
        <w:t xml:space="preserve"> </w:t>
      </w:r>
      <w:r>
        <w:rPr>
          <w:rFonts w:ascii="LCARIW+CMR10"/>
          <w:color w:val="000000"/>
          <w:sz w:val="20"/>
        </w:rPr>
        <w:t>consumption</w:t>
      </w:r>
      <w:r>
        <w:rPr>
          <w:rFonts w:ascii="Times New Roman"/>
          <w:color w:val="000000"/>
          <w:spacing w:val="29"/>
          <w:sz w:val="20"/>
        </w:rPr>
        <w:t xml:space="preserve"> </w:t>
      </w:r>
      <w:r>
        <w:rPr>
          <w:rFonts w:ascii="LCARIW+CMR10"/>
          <w:color w:val="000000"/>
          <w:sz w:val="20"/>
        </w:rPr>
        <w:t>during</w:t>
      </w:r>
      <w:r>
        <w:rPr>
          <w:rFonts w:ascii="Times New Roman"/>
          <w:color w:val="000000"/>
          <w:spacing w:val="29"/>
          <w:sz w:val="20"/>
        </w:rPr>
        <w:t xml:space="preserve"> </w:t>
      </w:r>
      <w:r>
        <w:rPr>
          <w:rFonts w:ascii="LCARIW+CMR10"/>
          <w:color w:val="000000"/>
          <w:sz w:val="20"/>
        </w:rPr>
        <w:t>the</w:t>
      </w:r>
      <w:r>
        <w:rPr>
          <w:rFonts w:ascii="Times New Roman"/>
          <w:color w:val="000000"/>
          <w:spacing w:val="29"/>
          <w:sz w:val="20"/>
        </w:rPr>
        <w:t xml:space="preserve"> </w:t>
      </w:r>
      <w:r>
        <w:rPr>
          <w:rFonts w:ascii="LCARIW+CMR10"/>
          <w:color w:val="000000"/>
          <w:spacing w:val="2"/>
          <w:sz w:val="20"/>
        </w:rPr>
        <w:t>peak</w:t>
      </w:r>
      <w:r>
        <w:rPr>
          <w:rFonts w:ascii="Times New Roman"/>
          <w:color w:val="000000"/>
          <w:spacing w:val="27"/>
          <w:sz w:val="20"/>
        </w:rPr>
        <w:t xml:space="preserve"> </w:t>
      </w:r>
      <w:r>
        <w:rPr>
          <w:rFonts w:ascii="LCARIW+CMR10"/>
          <w:color w:val="000000"/>
          <w:sz w:val="20"/>
        </w:rPr>
        <w:t>rate</w:t>
      </w:r>
      <w:r>
        <w:rPr>
          <w:rFonts w:ascii="Times New Roman"/>
          <w:color w:val="000000"/>
          <w:spacing w:val="29"/>
          <w:sz w:val="20"/>
        </w:rPr>
        <w:t xml:space="preserve"> </w:t>
      </w:r>
      <w:r>
        <w:rPr>
          <w:rFonts w:ascii="LCARIW+CMR10"/>
          <w:color w:val="000000"/>
          <w:spacing w:val="2"/>
          <w:sz w:val="20"/>
        </w:rPr>
        <w:t>period,</w:t>
      </w:r>
      <w:r>
        <w:rPr>
          <w:rFonts w:ascii="Times New Roman"/>
          <w:color w:val="000000"/>
          <w:spacing w:val="30"/>
          <w:sz w:val="20"/>
        </w:rPr>
        <w:t xml:space="preserve"> </w:t>
      </w:r>
      <w:r>
        <w:rPr>
          <w:rFonts w:ascii="LCARIW+CMR10"/>
          <w:color w:val="000000"/>
          <w:sz w:val="20"/>
        </w:rPr>
        <w:t>it</w:t>
      </w:r>
      <w:r>
        <w:rPr>
          <w:rFonts w:ascii="Times New Roman"/>
          <w:color w:val="000000"/>
          <w:spacing w:val="29"/>
          <w:sz w:val="20"/>
        </w:rPr>
        <w:t xml:space="preserve"> </w:t>
      </w:r>
      <w:r>
        <w:rPr>
          <w:rFonts w:ascii="LCARIW+CMR10"/>
          <w:color w:val="000000"/>
          <w:sz w:val="20"/>
        </w:rPr>
        <w:t>is</w:t>
      </w:r>
      <w:r>
        <w:rPr>
          <w:rFonts w:ascii="Times New Roman"/>
          <w:color w:val="000000"/>
          <w:spacing w:val="29"/>
          <w:sz w:val="20"/>
        </w:rPr>
        <w:t xml:space="preserve"> </w:t>
      </w:r>
      <w:r>
        <w:rPr>
          <w:rFonts w:ascii="LCARIW+CMR10"/>
          <w:color w:val="000000"/>
          <w:sz w:val="20"/>
        </w:rPr>
        <w:t>inferable</w:t>
      </w:r>
      <w:r>
        <w:rPr>
          <w:rFonts w:ascii="Times New Roman"/>
          <w:color w:val="000000"/>
          <w:spacing w:val="29"/>
          <w:sz w:val="20"/>
        </w:rPr>
        <w:t xml:space="preserve"> </w:t>
      </w:r>
      <w:r>
        <w:rPr>
          <w:rFonts w:ascii="LCARIW+CMR10"/>
          <w:color w:val="000000"/>
          <w:sz w:val="20"/>
        </w:rPr>
        <w:t>that</w:t>
      </w:r>
      <w:r>
        <w:rPr>
          <w:rFonts w:ascii="Times New Roman"/>
          <w:color w:val="000000"/>
          <w:spacing w:val="29"/>
          <w:sz w:val="20"/>
        </w:rPr>
        <w:t xml:space="preserve"> </w:t>
      </w:r>
      <w:r>
        <w:rPr>
          <w:rFonts w:ascii="LCARIW+CMR10"/>
          <w:color w:val="000000"/>
          <w:spacing w:val="-2"/>
          <w:sz w:val="20"/>
        </w:rPr>
        <w:t>fewer</w:t>
      </w:r>
      <w:r>
        <w:rPr>
          <w:rFonts w:ascii="Times New Roman"/>
          <w:color w:val="000000"/>
          <w:spacing w:val="30"/>
          <w:sz w:val="20"/>
        </w:rPr>
        <w:t xml:space="preserve"> </w:t>
      </w:r>
      <w:r>
        <w:rPr>
          <w:rFonts w:ascii="LCARIW+CMR10"/>
          <w:color w:val="000000"/>
          <w:spacing w:val="-1"/>
          <w:sz w:val="20"/>
        </w:rPr>
        <w:t>savings</w:t>
      </w:r>
      <w:r>
        <w:rPr>
          <w:rFonts w:ascii="Times New Roman"/>
          <w:color w:val="000000"/>
          <w:spacing w:val="30"/>
          <w:sz w:val="20"/>
        </w:rPr>
        <w:t xml:space="preserve"> </w:t>
      </w:r>
      <w:r>
        <w:rPr>
          <w:rFonts w:ascii="LCARIW+CMR10"/>
          <w:color w:val="000000"/>
          <w:sz w:val="20"/>
        </w:rPr>
        <w:t>caused</w:t>
      </w:r>
      <w:r>
        <w:rPr>
          <w:rFonts w:ascii="Times New Roman"/>
          <w:color w:val="000000"/>
          <w:spacing w:val="29"/>
          <w:sz w:val="20"/>
        </w:rPr>
        <w:t xml:space="preserve"> </w:t>
      </w:r>
      <w:r>
        <w:rPr>
          <w:rFonts w:ascii="LCARIW+CMR10"/>
          <w:color w:val="000000"/>
          <w:spacing w:val="-6"/>
          <w:sz w:val="20"/>
        </w:rPr>
        <w:t>by</w:t>
      </w:r>
      <w:r>
        <w:rPr>
          <w:rFonts w:ascii="Times New Roman"/>
          <w:color w:val="000000"/>
          <w:spacing w:val="34"/>
          <w:sz w:val="20"/>
        </w:rPr>
        <w:t xml:space="preserve"> </w:t>
      </w:r>
      <w:r>
        <w:rPr>
          <w:rFonts w:ascii="LCARIW+CMR10"/>
          <w:color w:val="000000"/>
          <w:spacing w:val="3"/>
          <w:sz w:val="20"/>
        </w:rPr>
        <w:t>too</w:t>
      </w:r>
      <w:r w:rsidR="00AB65DF">
        <w:rPr>
          <w:rFonts w:ascii="Times New Roman" w:hint="eastAsia"/>
          <w:color w:val="000000"/>
          <w:sz w:val="20"/>
        </w:rPr>
        <w:t xml:space="preserve"> </w:t>
      </w:r>
      <w:r>
        <w:rPr>
          <w:rFonts w:ascii="LCARIW+CMR10"/>
          <w:color w:val="000000"/>
          <w:sz w:val="20"/>
        </w:rPr>
        <w:t>large</w:t>
      </w:r>
      <w:r>
        <w:rPr>
          <w:rFonts w:ascii="Times New Roman"/>
          <w:color w:val="000000"/>
          <w:spacing w:val="16"/>
          <w:sz w:val="20"/>
        </w:rPr>
        <w:t xml:space="preserve"> </w:t>
      </w:r>
      <w:r>
        <w:rPr>
          <w:rFonts w:ascii="LCARIW+CMR10"/>
          <w:color w:val="000000"/>
          <w:spacing w:val="-1"/>
          <w:sz w:val="20"/>
        </w:rPr>
        <w:t>pre-adjustment</w:t>
      </w:r>
      <w:r>
        <w:rPr>
          <w:rFonts w:ascii="Times New Roman"/>
          <w:color w:val="000000"/>
          <w:spacing w:val="17"/>
          <w:sz w:val="20"/>
        </w:rPr>
        <w:t xml:space="preserve"> </w:t>
      </w:r>
      <w:r>
        <w:rPr>
          <w:rFonts w:ascii="LCARIW+CMR10"/>
          <w:color w:val="000000"/>
          <w:sz w:val="20"/>
        </w:rPr>
        <w:t>deteriorate</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performance</w:t>
      </w:r>
      <w:r>
        <w:rPr>
          <w:rFonts w:ascii="Times New Roman"/>
          <w:color w:val="000000"/>
          <w:spacing w:val="16"/>
          <w:sz w:val="20"/>
        </w:rPr>
        <w:t xml:space="preserve"> </w:t>
      </w:r>
      <w:r>
        <w:rPr>
          <w:rFonts w:ascii="LCARIW+CMR10"/>
          <w:color w:val="000000"/>
          <w:sz w:val="20"/>
        </w:rPr>
        <w:t>of</w:t>
      </w:r>
      <w:r>
        <w:rPr>
          <w:rFonts w:ascii="Times New Roman"/>
          <w:color w:val="000000"/>
          <w:spacing w:val="17"/>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TOU</w:t>
      </w:r>
      <w:r>
        <w:rPr>
          <w:rFonts w:ascii="Times New Roman"/>
          <w:color w:val="000000"/>
          <w:spacing w:val="16"/>
          <w:sz w:val="20"/>
        </w:rPr>
        <w:t xml:space="preserve"> </w:t>
      </w:r>
      <w:r>
        <w:rPr>
          <w:rFonts w:ascii="LCARIW+CMR10"/>
          <w:color w:val="000000"/>
          <w:sz w:val="20"/>
        </w:rPr>
        <w:t>tari</w:t>
      </w:r>
      <w:r>
        <w:rPr>
          <w:rFonts w:ascii="LSPPBV+CMR10" w:hAnsi="LSPPBV+CMR10" w:cs="LSPPBV+CMR10"/>
          <w:color w:val="000000"/>
          <w:sz w:val="20"/>
        </w:rPr>
        <w:t>ﬀ</w:t>
      </w:r>
      <w:r>
        <w:rPr>
          <w:rFonts w:ascii="LCARIW+CMR10"/>
          <w:color w:val="000000"/>
          <w:sz w:val="20"/>
        </w:rPr>
        <w:t>s.</w:t>
      </w:r>
    </w:p>
    <w:p w14:paraId="7BD66A36" w14:textId="77777777" w:rsidR="003820C6" w:rsidRDefault="0076004A">
      <w:pPr>
        <w:spacing w:before="424" w:after="0" w:line="209" w:lineRule="exact"/>
        <w:jc w:val="left"/>
        <w:rPr>
          <w:rFonts w:ascii="Times New Roman"/>
          <w:color w:val="000000"/>
          <w:sz w:val="20"/>
        </w:rPr>
      </w:pPr>
      <w:r>
        <w:rPr>
          <w:rFonts w:ascii="HRODMK+CMBX10"/>
          <w:color w:val="000000"/>
          <w:sz w:val="20"/>
        </w:rPr>
        <w:t>4.1.2</w:t>
      </w:r>
      <w:r>
        <w:rPr>
          <w:rFonts w:ascii="Times New Roman"/>
          <w:color w:val="000000"/>
          <w:spacing w:val="179"/>
          <w:sz w:val="20"/>
        </w:rPr>
        <w:t xml:space="preserve"> </w:t>
      </w:r>
      <w:r>
        <w:rPr>
          <w:rFonts w:ascii="HRODMK+CMBX10"/>
          <w:color w:val="000000"/>
          <w:sz w:val="20"/>
        </w:rPr>
        <w:t>Household</w:t>
      </w:r>
      <w:r>
        <w:rPr>
          <w:rFonts w:ascii="Times New Roman"/>
          <w:color w:val="000000"/>
          <w:spacing w:val="26"/>
          <w:sz w:val="20"/>
        </w:rPr>
        <w:t xml:space="preserve"> </w:t>
      </w:r>
      <w:r>
        <w:rPr>
          <w:rFonts w:ascii="HRODMK+CMBX10"/>
          <w:color w:val="000000"/>
          <w:sz w:val="20"/>
        </w:rPr>
        <w:t>Consumption</w:t>
      </w:r>
      <w:r>
        <w:rPr>
          <w:rFonts w:ascii="Times New Roman"/>
          <w:color w:val="000000"/>
          <w:spacing w:val="26"/>
          <w:sz w:val="20"/>
        </w:rPr>
        <w:t xml:space="preserve"> </w:t>
      </w:r>
      <w:r>
        <w:rPr>
          <w:rFonts w:ascii="HRODMK+CMBX10"/>
          <w:color w:val="000000"/>
          <w:spacing w:val="-1"/>
          <w:sz w:val="20"/>
        </w:rPr>
        <w:t>Behavior</w:t>
      </w:r>
      <w:r>
        <w:rPr>
          <w:rFonts w:ascii="Times New Roman"/>
          <w:color w:val="000000"/>
          <w:spacing w:val="27"/>
          <w:sz w:val="20"/>
        </w:rPr>
        <w:t xml:space="preserve"> </w:t>
      </w:r>
      <w:r>
        <w:rPr>
          <w:rFonts w:ascii="HRODMK+CMBX10"/>
          <w:color w:val="000000"/>
          <w:spacing w:val="-5"/>
          <w:sz w:val="20"/>
        </w:rPr>
        <w:t>over</w:t>
      </w:r>
      <w:r>
        <w:rPr>
          <w:rFonts w:ascii="Times New Roman"/>
          <w:color w:val="000000"/>
          <w:spacing w:val="31"/>
          <w:sz w:val="20"/>
        </w:rPr>
        <w:t xml:space="preserve"> </w:t>
      </w:r>
      <w:r>
        <w:rPr>
          <w:rFonts w:ascii="HRODMK+CMBX10"/>
          <w:color w:val="000000"/>
          <w:sz w:val="20"/>
        </w:rPr>
        <w:t>Daily</w:t>
      </w:r>
      <w:r>
        <w:rPr>
          <w:rFonts w:ascii="Times New Roman"/>
          <w:color w:val="000000"/>
          <w:spacing w:val="26"/>
          <w:sz w:val="20"/>
        </w:rPr>
        <w:t xml:space="preserve"> </w:t>
      </w:r>
      <w:r>
        <w:rPr>
          <w:rFonts w:ascii="HRODMK+CMBX10"/>
          <w:color w:val="000000"/>
          <w:sz w:val="20"/>
        </w:rPr>
        <w:t>Heating</w:t>
      </w:r>
      <w:r>
        <w:rPr>
          <w:rFonts w:ascii="Times New Roman"/>
          <w:color w:val="000000"/>
          <w:spacing w:val="26"/>
          <w:sz w:val="20"/>
        </w:rPr>
        <w:t xml:space="preserve"> </w:t>
      </w:r>
      <w:r>
        <w:rPr>
          <w:rFonts w:ascii="HRODMK+CMBX10"/>
          <w:color w:val="000000"/>
          <w:sz w:val="20"/>
        </w:rPr>
        <w:t>Degree</w:t>
      </w:r>
      <w:r>
        <w:rPr>
          <w:rFonts w:ascii="Times New Roman"/>
          <w:color w:val="000000"/>
          <w:spacing w:val="26"/>
          <w:sz w:val="20"/>
        </w:rPr>
        <w:t xml:space="preserve"> </w:t>
      </w:r>
      <w:r>
        <w:rPr>
          <w:rFonts w:ascii="HRODMK+CMBX10"/>
          <w:color w:val="000000"/>
          <w:spacing w:val="-3"/>
          <w:sz w:val="20"/>
        </w:rPr>
        <w:t>Days</w:t>
      </w:r>
    </w:p>
    <w:p w14:paraId="4A54C5CB" w14:textId="77777777" w:rsidR="001050EB" w:rsidRDefault="0076004A" w:rsidP="001050EB">
      <w:pPr>
        <w:spacing w:before="278" w:after="0" w:line="360" w:lineRule="auto"/>
        <w:rPr>
          <w:rFonts w:ascii="Cambria" w:hAnsi="Cambria"/>
          <w:color w:val="000000"/>
          <w:sz w:val="18"/>
        </w:rPr>
      </w:pPr>
      <w:r>
        <w:rPr>
          <w:rFonts w:ascii="LCARIW+CMR10"/>
          <w:color w:val="000000"/>
          <w:spacing w:val="-1"/>
          <w:sz w:val="20"/>
        </w:rPr>
        <w:t>My</w:t>
      </w:r>
      <w:r>
        <w:rPr>
          <w:rFonts w:ascii="Times New Roman"/>
          <w:color w:val="000000"/>
          <w:spacing w:val="22"/>
          <w:sz w:val="20"/>
        </w:rPr>
        <w:t xml:space="preserve"> </w:t>
      </w:r>
      <w:r>
        <w:rPr>
          <w:rFonts w:ascii="LCARIW+CMR10"/>
          <w:color w:val="000000"/>
          <w:sz w:val="20"/>
        </w:rPr>
        <w:t>empirical</w:t>
      </w:r>
      <w:r>
        <w:rPr>
          <w:rFonts w:ascii="Times New Roman"/>
          <w:color w:val="000000"/>
          <w:spacing w:val="22"/>
          <w:sz w:val="20"/>
        </w:rPr>
        <w:t xml:space="preserve"> </w:t>
      </w:r>
      <w:r>
        <w:rPr>
          <w:rFonts w:ascii="LCARIW+CMR10"/>
          <w:color w:val="000000"/>
          <w:sz w:val="20"/>
        </w:rPr>
        <w:t>results</w:t>
      </w:r>
      <w:r>
        <w:rPr>
          <w:rFonts w:ascii="Times New Roman"/>
          <w:color w:val="000000"/>
          <w:spacing w:val="22"/>
          <w:sz w:val="20"/>
        </w:rPr>
        <w:t xml:space="preserve"> </w:t>
      </w:r>
      <w:r>
        <w:rPr>
          <w:rFonts w:ascii="LCARIW+CMR10"/>
          <w:color w:val="000000"/>
          <w:spacing w:val="-1"/>
          <w:sz w:val="20"/>
        </w:rPr>
        <w:t>obviously</w:t>
      </w:r>
      <w:r>
        <w:rPr>
          <w:rFonts w:ascii="Times New Roman"/>
          <w:color w:val="000000"/>
          <w:spacing w:val="23"/>
          <w:sz w:val="20"/>
        </w:rPr>
        <w:t xml:space="preserve"> </w:t>
      </w:r>
      <w:r>
        <w:rPr>
          <w:rFonts w:ascii="LCARIW+CMR10"/>
          <w:color w:val="000000"/>
          <w:sz w:val="20"/>
        </w:rPr>
        <w:t>illustrate</w:t>
      </w:r>
      <w:r>
        <w:rPr>
          <w:rFonts w:ascii="Times New Roman"/>
          <w:color w:val="000000"/>
          <w:spacing w:val="22"/>
          <w:sz w:val="20"/>
        </w:rPr>
        <w:t xml:space="preserve"> </w:t>
      </w:r>
      <w:r>
        <w:rPr>
          <w:rFonts w:ascii="LCARIW+CMR10"/>
          <w:color w:val="000000"/>
          <w:sz w:val="20"/>
        </w:rPr>
        <w:t>that</w:t>
      </w:r>
      <w:r>
        <w:rPr>
          <w:rFonts w:ascii="Times New Roman"/>
          <w:color w:val="000000"/>
          <w:spacing w:val="22"/>
          <w:sz w:val="20"/>
        </w:rPr>
        <w:t xml:space="preserve"> </w:t>
      </w:r>
      <w:r>
        <w:rPr>
          <w:rFonts w:ascii="LCARIW+CMR10"/>
          <w:color w:val="000000"/>
          <w:sz w:val="20"/>
        </w:rPr>
        <w:t>the</w:t>
      </w:r>
      <w:r>
        <w:rPr>
          <w:rFonts w:ascii="Times New Roman"/>
          <w:color w:val="000000"/>
          <w:spacing w:val="22"/>
          <w:sz w:val="20"/>
        </w:rPr>
        <w:t xml:space="preserve"> </w:t>
      </w:r>
      <w:r>
        <w:rPr>
          <w:rFonts w:ascii="LCARIW+CMR10"/>
          <w:color w:val="000000"/>
          <w:sz w:val="20"/>
        </w:rPr>
        <w:t>e</w:t>
      </w:r>
      <w:r>
        <w:rPr>
          <w:rFonts w:ascii="LSPPBV+CMR10" w:hAnsi="LSPPBV+CMR10" w:cs="LSPPBV+CMR10"/>
          <w:color w:val="000000"/>
          <w:sz w:val="20"/>
        </w:rPr>
        <w:t>ﬀ</w:t>
      </w:r>
      <w:r>
        <w:rPr>
          <w:rFonts w:ascii="LCARIW+CMR10"/>
          <w:color w:val="000000"/>
          <w:spacing w:val="-1"/>
          <w:sz w:val="20"/>
        </w:rPr>
        <w:t>ectiveness</w:t>
      </w:r>
      <w:r>
        <w:rPr>
          <w:rFonts w:ascii="Times New Roman"/>
          <w:color w:val="000000"/>
          <w:spacing w:val="23"/>
          <w:sz w:val="20"/>
        </w:rPr>
        <w:t xml:space="preserve"> </w:t>
      </w:r>
      <w:r>
        <w:rPr>
          <w:rFonts w:ascii="LCARIW+CMR10"/>
          <w:color w:val="000000"/>
          <w:sz w:val="20"/>
        </w:rPr>
        <w:t>of</w:t>
      </w:r>
      <w:r>
        <w:rPr>
          <w:rFonts w:ascii="Times New Roman"/>
          <w:color w:val="000000"/>
          <w:spacing w:val="22"/>
          <w:sz w:val="20"/>
        </w:rPr>
        <w:t xml:space="preserve"> </w:t>
      </w:r>
      <w:r>
        <w:rPr>
          <w:rFonts w:ascii="LCARIW+CMR10"/>
          <w:color w:val="000000"/>
          <w:sz w:val="20"/>
        </w:rPr>
        <w:t>the</w:t>
      </w:r>
      <w:r>
        <w:rPr>
          <w:rFonts w:ascii="Times New Roman"/>
          <w:color w:val="000000"/>
          <w:spacing w:val="22"/>
          <w:sz w:val="20"/>
        </w:rPr>
        <w:t xml:space="preserve"> </w:t>
      </w:r>
      <w:r>
        <w:rPr>
          <w:rFonts w:ascii="LCARIW+CMR10"/>
          <w:color w:val="000000"/>
          <w:sz w:val="20"/>
        </w:rPr>
        <w:t>TOU</w:t>
      </w:r>
      <w:r>
        <w:rPr>
          <w:rFonts w:ascii="Times New Roman"/>
          <w:color w:val="000000"/>
          <w:spacing w:val="22"/>
          <w:sz w:val="20"/>
        </w:rPr>
        <w:t xml:space="preserve"> </w:t>
      </w:r>
      <w:r>
        <w:rPr>
          <w:rFonts w:ascii="LCARIW+CMR10"/>
          <w:color w:val="000000"/>
          <w:sz w:val="20"/>
        </w:rPr>
        <w:t>tari</w:t>
      </w:r>
      <w:r>
        <w:rPr>
          <w:rFonts w:ascii="LSPPBV+CMR10" w:hAnsi="LSPPBV+CMR10" w:cs="LSPPBV+CMR10"/>
          <w:color w:val="000000"/>
          <w:sz w:val="20"/>
        </w:rPr>
        <w:t>ﬀ</w:t>
      </w:r>
      <w:r>
        <w:rPr>
          <w:rFonts w:ascii="LCARIW+CMR10"/>
          <w:color w:val="000000"/>
          <w:sz w:val="20"/>
        </w:rPr>
        <w:t>s,</w:t>
      </w:r>
      <w:r>
        <w:rPr>
          <w:rFonts w:ascii="Times New Roman"/>
          <w:color w:val="000000"/>
          <w:spacing w:val="23"/>
          <w:sz w:val="20"/>
        </w:rPr>
        <w:t xml:space="preserve"> </w:t>
      </w:r>
      <w:r>
        <w:rPr>
          <w:rFonts w:ascii="LCARIW+CMR10"/>
          <w:color w:val="000000"/>
          <w:sz w:val="20"/>
        </w:rPr>
        <w:t>as</w:t>
      </w:r>
      <w:r>
        <w:rPr>
          <w:rFonts w:ascii="Times New Roman"/>
          <w:color w:val="000000"/>
          <w:spacing w:val="22"/>
          <w:sz w:val="20"/>
        </w:rPr>
        <w:t xml:space="preserve"> </w:t>
      </w:r>
      <w:r>
        <w:rPr>
          <w:rFonts w:ascii="LCARIW+CMR10"/>
          <w:color w:val="000000"/>
          <w:sz w:val="20"/>
        </w:rPr>
        <w:t>measured</w:t>
      </w:r>
      <w:r>
        <w:rPr>
          <w:rFonts w:ascii="Times New Roman"/>
          <w:color w:val="000000"/>
          <w:spacing w:val="22"/>
          <w:sz w:val="20"/>
        </w:rPr>
        <w:t xml:space="preserve"> </w:t>
      </w:r>
      <w:r>
        <w:rPr>
          <w:rFonts w:ascii="LCARIW+CMR10"/>
          <w:color w:val="000000"/>
          <w:spacing w:val="-6"/>
          <w:sz w:val="20"/>
        </w:rPr>
        <w:t>by</w:t>
      </w:r>
      <w:r>
        <w:rPr>
          <w:rFonts w:ascii="Times New Roman"/>
          <w:color w:val="000000"/>
          <w:spacing w:val="28"/>
          <w:sz w:val="20"/>
        </w:rPr>
        <w:t xml:space="preserve"> </w:t>
      </w:r>
      <w:r>
        <w:rPr>
          <w:rFonts w:ascii="LCARIW+CMR10"/>
          <w:color w:val="000000"/>
          <w:sz w:val="20"/>
        </w:rPr>
        <w:t>the</w:t>
      </w:r>
      <w:r>
        <w:rPr>
          <w:rFonts w:ascii="Times New Roman"/>
          <w:color w:val="000000"/>
          <w:spacing w:val="22"/>
          <w:sz w:val="20"/>
        </w:rPr>
        <w:t xml:space="preserve"> </w:t>
      </w:r>
      <w:r>
        <w:rPr>
          <w:rFonts w:ascii="LCARIW+CMR10"/>
          <w:color w:val="000000"/>
          <w:spacing w:val="-1"/>
          <w:sz w:val="20"/>
        </w:rPr>
        <w:t>amount</w:t>
      </w:r>
      <w:r w:rsidR="001050EB">
        <w:rPr>
          <w:rFonts w:ascii="Times New Roman" w:hint="eastAsia"/>
          <w:color w:val="000000"/>
          <w:sz w:val="20"/>
        </w:rPr>
        <w:t xml:space="preserve"> </w:t>
      </w:r>
      <w:r>
        <w:rPr>
          <w:rFonts w:ascii="LCARIW+CMR10"/>
          <w:color w:val="000000"/>
          <w:sz w:val="20"/>
        </w:rPr>
        <w:t>of</w:t>
      </w:r>
      <w:r>
        <w:rPr>
          <w:rFonts w:ascii="Times New Roman"/>
          <w:color w:val="000000"/>
          <w:spacing w:val="11"/>
          <w:sz w:val="20"/>
        </w:rPr>
        <w:t xml:space="preserve"> </w:t>
      </w:r>
      <w:r>
        <w:rPr>
          <w:rFonts w:ascii="LCARIW+CMR10"/>
          <w:color w:val="000000"/>
          <w:sz w:val="20"/>
        </w:rPr>
        <w:t>the</w:t>
      </w:r>
      <w:r>
        <w:rPr>
          <w:rFonts w:ascii="Times New Roman"/>
          <w:color w:val="000000"/>
          <w:spacing w:val="10"/>
          <w:sz w:val="20"/>
        </w:rPr>
        <w:t xml:space="preserve"> </w:t>
      </w:r>
      <w:r>
        <w:rPr>
          <w:rFonts w:ascii="LCARIW+CMR10"/>
          <w:color w:val="000000"/>
          <w:sz w:val="20"/>
        </w:rPr>
        <w:t>induced</w:t>
      </w:r>
      <w:r>
        <w:rPr>
          <w:rFonts w:ascii="Times New Roman"/>
          <w:color w:val="000000"/>
          <w:spacing w:val="10"/>
          <w:sz w:val="20"/>
        </w:rPr>
        <w:t xml:space="preserve"> </w:t>
      </w:r>
      <w:r>
        <w:rPr>
          <w:rFonts w:ascii="LCARIW+CMR10"/>
          <w:color w:val="000000"/>
          <w:spacing w:val="-1"/>
          <w:sz w:val="20"/>
        </w:rPr>
        <w:t>electricity</w:t>
      </w:r>
      <w:r>
        <w:rPr>
          <w:rFonts w:ascii="Times New Roman"/>
          <w:color w:val="000000"/>
          <w:spacing w:val="11"/>
          <w:sz w:val="20"/>
        </w:rPr>
        <w:t xml:space="preserve"> </w:t>
      </w:r>
      <w:r>
        <w:rPr>
          <w:rFonts w:ascii="LCARIW+CMR10"/>
          <w:color w:val="000000"/>
          <w:spacing w:val="-1"/>
          <w:sz w:val="20"/>
        </w:rPr>
        <w:t>savings,</w:t>
      </w:r>
      <w:r>
        <w:rPr>
          <w:rFonts w:ascii="Times New Roman"/>
          <w:color w:val="000000"/>
          <w:spacing w:val="13"/>
          <w:sz w:val="20"/>
        </w:rPr>
        <w:t xml:space="preserve"> </w:t>
      </w:r>
      <w:r>
        <w:rPr>
          <w:rFonts w:ascii="LCARIW+CMR10"/>
          <w:color w:val="000000"/>
          <w:sz w:val="20"/>
        </w:rPr>
        <w:t>nonlinearly</w:t>
      </w:r>
      <w:r>
        <w:rPr>
          <w:rFonts w:ascii="Times New Roman"/>
          <w:color w:val="000000"/>
          <w:spacing w:val="10"/>
          <w:sz w:val="20"/>
        </w:rPr>
        <w:t xml:space="preserve"> </w:t>
      </w:r>
      <w:r>
        <w:rPr>
          <w:rFonts w:ascii="LCARIW+CMR10"/>
          <w:color w:val="000000"/>
          <w:spacing w:val="-2"/>
          <w:sz w:val="20"/>
        </w:rPr>
        <w:t>varies</w:t>
      </w:r>
      <w:r>
        <w:rPr>
          <w:rFonts w:ascii="Times New Roman"/>
          <w:color w:val="000000"/>
          <w:spacing w:val="13"/>
          <w:sz w:val="20"/>
        </w:rPr>
        <w:t xml:space="preserve"> </w:t>
      </w:r>
      <w:r>
        <w:rPr>
          <w:rFonts w:ascii="LCARIW+CMR10"/>
          <w:color w:val="000000"/>
          <w:sz w:val="20"/>
        </w:rPr>
        <w:t>with</w:t>
      </w:r>
      <w:r>
        <w:rPr>
          <w:rFonts w:ascii="Times New Roman"/>
          <w:color w:val="000000"/>
          <w:spacing w:val="10"/>
          <w:sz w:val="20"/>
        </w:rPr>
        <w:t xml:space="preserve"> </w:t>
      </w:r>
      <w:r>
        <w:rPr>
          <w:rFonts w:ascii="LCARIW+CMR10"/>
          <w:color w:val="000000"/>
          <w:sz w:val="20"/>
        </w:rPr>
        <w:t>daily</w:t>
      </w:r>
      <w:r>
        <w:rPr>
          <w:rFonts w:ascii="Times New Roman"/>
          <w:color w:val="000000"/>
          <w:spacing w:val="10"/>
          <w:sz w:val="20"/>
        </w:rPr>
        <w:t xml:space="preserve"> </w:t>
      </w:r>
      <w:r>
        <w:rPr>
          <w:rFonts w:ascii="LCARIW+CMR10"/>
          <w:color w:val="000000"/>
          <w:sz w:val="20"/>
        </w:rPr>
        <w:t>HDDs.</w:t>
      </w:r>
      <w:r>
        <w:rPr>
          <w:rFonts w:ascii="Times New Roman"/>
          <w:color w:val="000000"/>
          <w:spacing w:val="37"/>
          <w:sz w:val="20"/>
        </w:rPr>
        <w:t xml:space="preserve"> </w:t>
      </w:r>
      <w:r>
        <w:rPr>
          <w:rFonts w:ascii="LCARIW+CMR10"/>
          <w:color w:val="000000"/>
          <w:spacing w:val="-1"/>
          <w:sz w:val="20"/>
        </w:rPr>
        <w:t>As</w:t>
      </w:r>
      <w:r>
        <w:rPr>
          <w:rFonts w:ascii="Times New Roman"/>
          <w:color w:val="000000"/>
          <w:spacing w:val="11"/>
          <w:sz w:val="20"/>
        </w:rPr>
        <w:t xml:space="preserve"> </w:t>
      </w:r>
      <w:r>
        <w:rPr>
          <w:rFonts w:ascii="LCARIW+CMR10"/>
          <w:color w:val="000000"/>
          <w:sz w:val="20"/>
        </w:rPr>
        <w:t>discussed,</w:t>
      </w:r>
      <w:r>
        <w:rPr>
          <w:rFonts w:ascii="Times New Roman"/>
          <w:color w:val="000000"/>
          <w:spacing w:val="12"/>
          <w:sz w:val="20"/>
        </w:rPr>
        <w:t xml:space="preserve"> </w:t>
      </w:r>
      <w:r>
        <w:rPr>
          <w:rFonts w:ascii="LCARIW+CMR10"/>
          <w:color w:val="000000"/>
          <w:sz w:val="20"/>
        </w:rPr>
        <w:t>the</w:t>
      </w:r>
      <w:r>
        <w:rPr>
          <w:rFonts w:ascii="Times New Roman"/>
          <w:color w:val="000000"/>
          <w:spacing w:val="10"/>
          <w:sz w:val="20"/>
        </w:rPr>
        <w:t xml:space="preserve"> </w:t>
      </w:r>
      <w:r>
        <w:rPr>
          <w:rFonts w:ascii="LCARIW+CMR10"/>
          <w:color w:val="000000"/>
          <w:sz w:val="20"/>
        </w:rPr>
        <w:t>total</w:t>
      </w:r>
      <w:r>
        <w:rPr>
          <w:rFonts w:ascii="Times New Roman"/>
          <w:color w:val="000000"/>
          <w:spacing w:val="11"/>
          <w:sz w:val="20"/>
        </w:rPr>
        <w:t xml:space="preserve"> </w:t>
      </w:r>
      <w:r>
        <w:rPr>
          <w:rFonts w:ascii="LCARIW+CMR10"/>
          <w:color w:val="000000"/>
          <w:spacing w:val="-1"/>
          <w:sz w:val="20"/>
        </w:rPr>
        <w:t>electricity</w:t>
      </w:r>
      <w:r>
        <w:rPr>
          <w:rFonts w:ascii="Times New Roman"/>
          <w:color w:val="000000"/>
          <w:spacing w:val="11"/>
          <w:sz w:val="20"/>
        </w:rPr>
        <w:t xml:space="preserve"> </w:t>
      </w:r>
      <w:r>
        <w:rPr>
          <w:rFonts w:ascii="LCARIW+CMR10"/>
          <w:color w:val="000000"/>
          <w:spacing w:val="-1"/>
          <w:sz w:val="20"/>
        </w:rPr>
        <w:t>savings</w:t>
      </w:r>
      <w:r w:rsidR="001050EB">
        <w:rPr>
          <w:rFonts w:ascii="Times New Roman" w:hint="eastAsia"/>
          <w:color w:val="000000"/>
          <w:sz w:val="20"/>
        </w:rPr>
        <w:t xml:space="preserve"> </w:t>
      </w:r>
      <w:r>
        <w:rPr>
          <w:rFonts w:ascii="LCARIW+CMR10"/>
          <w:color w:val="000000"/>
          <w:sz w:val="20"/>
        </w:rPr>
        <w:t>caused</w:t>
      </w:r>
      <w:r>
        <w:rPr>
          <w:rFonts w:ascii="Times New Roman"/>
          <w:color w:val="000000"/>
          <w:spacing w:val="9"/>
          <w:sz w:val="20"/>
        </w:rPr>
        <w:t xml:space="preserve"> </w:t>
      </w:r>
      <w:r>
        <w:rPr>
          <w:rFonts w:ascii="LCARIW+CMR10"/>
          <w:color w:val="000000"/>
          <w:spacing w:val="-6"/>
          <w:sz w:val="20"/>
        </w:rPr>
        <w:t>by</w:t>
      </w:r>
      <w:r>
        <w:rPr>
          <w:rFonts w:ascii="Times New Roman"/>
          <w:color w:val="000000"/>
          <w:spacing w:val="15"/>
          <w:sz w:val="20"/>
        </w:rPr>
        <w:t xml:space="preserve"> </w:t>
      </w:r>
      <w:r>
        <w:rPr>
          <w:rFonts w:ascii="LCARIW+CMR10"/>
          <w:color w:val="000000"/>
          <w:sz w:val="20"/>
        </w:rPr>
        <w:t>the</w:t>
      </w:r>
      <w:r>
        <w:rPr>
          <w:rFonts w:ascii="Times New Roman"/>
          <w:color w:val="000000"/>
          <w:spacing w:val="9"/>
          <w:sz w:val="20"/>
        </w:rPr>
        <w:t xml:space="preserve"> </w:t>
      </w:r>
      <w:r>
        <w:rPr>
          <w:rFonts w:ascii="LCARIW+CMR10"/>
          <w:color w:val="000000"/>
          <w:spacing w:val="-2"/>
          <w:sz w:val="20"/>
        </w:rPr>
        <w:t>deployment</w:t>
      </w:r>
      <w:r>
        <w:rPr>
          <w:rFonts w:ascii="Times New Roman"/>
          <w:color w:val="000000"/>
          <w:spacing w:val="11"/>
          <w:sz w:val="20"/>
        </w:rPr>
        <w:t xml:space="preserve"> </w:t>
      </w:r>
      <w:r>
        <w:rPr>
          <w:rFonts w:ascii="LCARIW+CMR10"/>
          <w:color w:val="000000"/>
          <w:sz w:val="20"/>
        </w:rPr>
        <w:t>of</w:t>
      </w:r>
      <w:r>
        <w:rPr>
          <w:rFonts w:ascii="Times New Roman"/>
          <w:color w:val="000000"/>
          <w:spacing w:val="9"/>
          <w:sz w:val="20"/>
        </w:rPr>
        <w:t xml:space="preserve"> </w:t>
      </w:r>
      <w:r>
        <w:rPr>
          <w:rFonts w:ascii="LCARIW+CMR10"/>
          <w:color w:val="000000"/>
          <w:sz w:val="20"/>
        </w:rPr>
        <w:t>TOU</w:t>
      </w:r>
      <w:r>
        <w:rPr>
          <w:rFonts w:ascii="Times New Roman"/>
          <w:color w:val="000000"/>
          <w:spacing w:val="9"/>
          <w:sz w:val="20"/>
        </w:rPr>
        <w:t xml:space="preserve"> </w:t>
      </w:r>
      <w:r>
        <w:rPr>
          <w:rFonts w:ascii="LCARIW+CMR10"/>
          <w:color w:val="000000"/>
          <w:sz w:val="20"/>
        </w:rPr>
        <w:t>pricing</w:t>
      </w:r>
      <w:r>
        <w:rPr>
          <w:rFonts w:ascii="Times New Roman"/>
          <w:color w:val="000000"/>
          <w:spacing w:val="9"/>
          <w:sz w:val="20"/>
        </w:rPr>
        <w:t xml:space="preserve"> </w:t>
      </w:r>
      <w:r>
        <w:rPr>
          <w:rFonts w:ascii="LCARIW+CMR10"/>
          <w:color w:val="000000"/>
          <w:sz w:val="20"/>
        </w:rPr>
        <w:t>consists</w:t>
      </w:r>
      <w:r>
        <w:rPr>
          <w:rFonts w:ascii="Times New Roman"/>
          <w:color w:val="000000"/>
          <w:spacing w:val="9"/>
          <w:sz w:val="20"/>
        </w:rPr>
        <w:t xml:space="preserve"> </w:t>
      </w:r>
      <w:r>
        <w:rPr>
          <w:rFonts w:ascii="LCARIW+CMR10"/>
          <w:color w:val="000000"/>
          <w:sz w:val="20"/>
        </w:rPr>
        <w:t>of</w:t>
      </w:r>
      <w:r>
        <w:rPr>
          <w:rFonts w:ascii="Times New Roman"/>
          <w:color w:val="000000"/>
          <w:spacing w:val="9"/>
          <w:sz w:val="20"/>
        </w:rPr>
        <w:t xml:space="preserve"> </w:t>
      </w:r>
      <w:r>
        <w:rPr>
          <w:rFonts w:ascii="LCARIW+CMR10"/>
          <w:color w:val="000000"/>
          <w:spacing w:val="-6"/>
          <w:sz w:val="20"/>
        </w:rPr>
        <w:t>two</w:t>
      </w:r>
      <w:r>
        <w:rPr>
          <w:rFonts w:ascii="Times New Roman"/>
          <w:color w:val="000000"/>
          <w:spacing w:val="15"/>
          <w:sz w:val="20"/>
        </w:rPr>
        <w:t xml:space="preserve"> </w:t>
      </w:r>
      <w:r>
        <w:rPr>
          <w:rFonts w:ascii="LCARIW+CMR10"/>
          <w:color w:val="000000"/>
          <w:spacing w:val="-1"/>
          <w:sz w:val="20"/>
        </w:rPr>
        <w:t>elements:</w:t>
      </w:r>
      <w:r>
        <w:rPr>
          <w:rFonts w:ascii="Times New Roman"/>
          <w:color w:val="000000"/>
          <w:spacing w:val="36"/>
          <w:sz w:val="20"/>
        </w:rPr>
        <w:t xml:space="preserve"> </w:t>
      </w:r>
      <w:r>
        <w:rPr>
          <w:rFonts w:ascii="LCARIW+CMR10"/>
          <w:color w:val="000000"/>
          <w:sz w:val="20"/>
        </w:rPr>
        <w:t>the</w:t>
      </w:r>
      <w:r>
        <w:rPr>
          <w:rFonts w:ascii="Times New Roman"/>
          <w:color w:val="000000"/>
          <w:spacing w:val="9"/>
          <w:sz w:val="20"/>
        </w:rPr>
        <w:t xml:space="preserve"> </w:t>
      </w:r>
      <w:r>
        <w:rPr>
          <w:rFonts w:ascii="LCARIW+CMR10"/>
          <w:color w:val="000000"/>
          <w:spacing w:val="-1"/>
          <w:sz w:val="20"/>
        </w:rPr>
        <w:t>savings</w:t>
      </w:r>
      <w:r>
        <w:rPr>
          <w:rFonts w:ascii="Times New Roman"/>
          <w:color w:val="000000"/>
          <w:spacing w:val="10"/>
          <w:sz w:val="20"/>
        </w:rPr>
        <w:t xml:space="preserve"> </w:t>
      </w:r>
      <w:r>
        <w:rPr>
          <w:rFonts w:ascii="LCARIW+CMR10"/>
          <w:color w:val="000000"/>
          <w:sz w:val="20"/>
        </w:rPr>
        <w:t>from</w:t>
      </w:r>
      <w:r>
        <w:rPr>
          <w:rFonts w:ascii="Times New Roman"/>
          <w:color w:val="000000"/>
          <w:spacing w:val="9"/>
          <w:sz w:val="20"/>
        </w:rPr>
        <w:t xml:space="preserve"> </w:t>
      </w:r>
      <w:r>
        <w:rPr>
          <w:rFonts w:ascii="LCARIW+CMR10"/>
          <w:color w:val="000000"/>
          <w:spacing w:val="-1"/>
          <w:sz w:val="20"/>
        </w:rPr>
        <w:t>electricity</w:t>
      </w:r>
      <w:r>
        <w:rPr>
          <w:rFonts w:ascii="Times New Roman"/>
          <w:color w:val="000000"/>
          <w:spacing w:val="10"/>
          <w:sz w:val="20"/>
        </w:rPr>
        <w:t xml:space="preserve"> </w:t>
      </w:r>
      <w:r>
        <w:rPr>
          <w:rFonts w:ascii="LCARIW+CMR10"/>
          <w:color w:val="000000"/>
          <w:sz w:val="20"/>
        </w:rPr>
        <w:t>consumption</w:t>
      </w:r>
      <w:r>
        <w:rPr>
          <w:rFonts w:ascii="Times New Roman"/>
          <w:color w:val="000000"/>
          <w:spacing w:val="9"/>
          <w:sz w:val="20"/>
        </w:rPr>
        <w:t xml:space="preserve"> </w:t>
      </w:r>
      <w:r>
        <w:rPr>
          <w:rFonts w:ascii="LCARIW+CMR10"/>
          <w:color w:val="000000"/>
          <w:sz w:val="20"/>
        </w:rPr>
        <w:t>for</w:t>
      </w:r>
      <w:r w:rsidR="001050EB">
        <w:rPr>
          <w:rFonts w:ascii="Times New Roman" w:hint="eastAsia"/>
          <w:color w:val="000000"/>
          <w:sz w:val="20"/>
        </w:rPr>
        <w:t xml:space="preserve"> </w:t>
      </w:r>
      <w:r>
        <w:rPr>
          <w:rFonts w:ascii="LCARIW+CMR10"/>
          <w:color w:val="000000"/>
          <w:sz w:val="20"/>
        </w:rPr>
        <w:t>non-temperature-control</w:t>
      </w:r>
      <w:r>
        <w:rPr>
          <w:rFonts w:ascii="Times New Roman"/>
          <w:color w:val="000000"/>
          <w:spacing w:val="13"/>
          <w:sz w:val="20"/>
        </w:rPr>
        <w:t xml:space="preserve"> </w:t>
      </w:r>
      <w:r>
        <w:rPr>
          <w:rFonts w:ascii="LCARIW+CMR10"/>
          <w:color w:val="000000"/>
          <w:sz w:val="20"/>
        </w:rPr>
        <w:t>use</w:t>
      </w:r>
      <w:r>
        <w:rPr>
          <w:rFonts w:ascii="Times New Roman"/>
          <w:color w:val="000000"/>
          <w:spacing w:val="12"/>
          <w:sz w:val="20"/>
        </w:rPr>
        <w:t xml:space="preserve"> </w:t>
      </w:r>
      <w:r>
        <w:rPr>
          <w:rFonts w:ascii="LCARIW+CMR10"/>
          <w:color w:val="000000"/>
          <w:sz w:val="20"/>
        </w:rPr>
        <w:t>and</w:t>
      </w:r>
      <w:r>
        <w:rPr>
          <w:rFonts w:ascii="Times New Roman"/>
          <w:color w:val="000000"/>
          <w:spacing w:val="12"/>
          <w:sz w:val="20"/>
        </w:rPr>
        <w:t xml:space="preserve"> </w:t>
      </w:r>
      <w:r>
        <w:rPr>
          <w:rFonts w:ascii="LCARIW+CMR10"/>
          <w:color w:val="000000"/>
          <w:sz w:val="20"/>
        </w:rPr>
        <w:t>those</w:t>
      </w:r>
      <w:r>
        <w:rPr>
          <w:rFonts w:ascii="Times New Roman"/>
          <w:color w:val="000000"/>
          <w:spacing w:val="12"/>
          <w:sz w:val="20"/>
        </w:rPr>
        <w:t xml:space="preserve"> </w:t>
      </w:r>
      <w:r>
        <w:rPr>
          <w:rFonts w:ascii="LCARIW+CMR10"/>
          <w:color w:val="000000"/>
          <w:sz w:val="20"/>
        </w:rPr>
        <w:t>from</w:t>
      </w:r>
      <w:r>
        <w:rPr>
          <w:rFonts w:ascii="Times New Roman"/>
          <w:color w:val="000000"/>
          <w:spacing w:val="12"/>
          <w:sz w:val="20"/>
        </w:rPr>
        <w:t xml:space="preserve"> </w:t>
      </w:r>
      <w:r>
        <w:rPr>
          <w:rFonts w:ascii="LCARIW+CMR10"/>
          <w:color w:val="000000"/>
          <w:spacing w:val="-1"/>
          <w:sz w:val="20"/>
        </w:rPr>
        <w:t>electricity</w:t>
      </w:r>
      <w:r>
        <w:rPr>
          <w:rFonts w:ascii="Times New Roman"/>
          <w:color w:val="000000"/>
          <w:spacing w:val="13"/>
          <w:sz w:val="20"/>
        </w:rPr>
        <w:t xml:space="preserve"> </w:t>
      </w:r>
      <w:r>
        <w:rPr>
          <w:rFonts w:ascii="LCARIW+CMR10"/>
          <w:color w:val="000000"/>
          <w:sz w:val="20"/>
        </w:rPr>
        <w:t>consumption</w:t>
      </w:r>
      <w:r>
        <w:rPr>
          <w:rFonts w:ascii="Times New Roman"/>
          <w:color w:val="000000"/>
          <w:spacing w:val="12"/>
          <w:sz w:val="20"/>
        </w:rPr>
        <w:t xml:space="preserve"> </w:t>
      </w:r>
      <w:r>
        <w:rPr>
          <w:rFonts w:ascii="LCARIW+CMR10"/>
          <w:color w:val="000000"/>
          <w:sz w:val="20"/>
        </w:rPr>
        <w:t>for</w:t>
      </w:r>
      <w:r>
        <w:rPr>
          <w:rFonts w:ascii="Times New Roman"/>
          <w:color w:val="000000"/>
          <w:spacing w:val="12"/>
          <w:sz w:val="20"/>
        </w:rPr>
        <w:t xml:space="preserve"> </w:t>
      </w:r>
      <w:r>
        <w:rPr>
          <w:rFonts w:ascii="LCARIW+CMR10"/>
          <w:color w:val="000000"/>
          <w:sz w:val="20"/>
        </w:rPr>
        <w:t>temperature-control</w:t>
      </w:r>
      <w:r>
        <w:rPr>
          <w:rFonts w:ascii="Times New Roman"/>
          <w:color w:val="000000"/>
          <w:spacing w:val="13"/>
          <w:sz w:val="20"/>
        </w:rPr>
        <w:t xml:space="preserve"> </w:t>
      </w:r>
      <w:r>
        <w:rPr>
          <w:rFonts w:ascii="LCARIW+CMR10"/>
          <w:color w:val="000000"/>
          <w:sz w:val="20"/>
        </w:rPr>
        <w:t>use.</w:t>
      </w:r>
      <w:r>
        <w:rPr>
          <w:rFonts w:ascii="Times New Roman"/>
          <w:color w:val="000000"/>
          <w:spacing w:val="37"/>
          <w:sz w:val="20"/>
        </w:rPr>
        <w:t xml:space="preserve"> </w:t>
      </w:r>
      <w:r>
        <w:rPr>
          <w:rFonts w:ascii="LCARIW+CMR10"/>
          <w:color w:val="000000"/>
          <w:sz w:val="20"/>
        </w:rPr>
        <w:t>By</w:t>
      </w:r>
      <w:r>
        <w:rPr>
          <w:rFonts w:ascii="Times New Roman"/>
          <w:color w:val="000000"/>
          <w:spacing w:val="13"/>
          <w:sz w:val="20"/>
        </w:rPr>
        <w:t xml:space="preserve"> </w:t>
      </w:r>
      <w:r>
        <w:rPr>
          <w:rFonts w:ascii="LCARIW+CMR10" w:hAnsi="LCARIW+CMR10" w:cs="LCARIW+CMR10"/>
          <w:color w:val="000000"/>
          <w:sz w:val="20"/>
        </w:rPr>
        <w:t>deﬁnition,</w:t>
      </w:r>
      <w:r w:rsidR="001050EB">
        <w:rPr>
          <w:rFonts w:ascii="Times New Roman" w:hint="eastAsia"/>
          <w:color w:val="000000"/>
          <w:sz w:val="20"/>
        </w:rPr>
        <w:t xml:space="preserve"> </w:t>
      </w:r>
      <w:r>
        <w:rPr>
          <w:rFonts w:ascii="LCARIW+CMR10"/>
          <w:color w:val="000000"/>
          <w:sz w:val="20"/>
        </w:rPr>
        <w:t>the</w:t>
      </w:r>
      <w:r>
        <w:rPr>
          <w:rFonts w:ascii="Times New Roman"/>
          <w:color w:val="000000"/>
          <w:spacing w:val="8"/>
          <w:sz w:val="20"/>
        </w:rPr>
        <w:t xml:space="preserve"> </w:t>
      </w:r>
      <w:r>
        <w:rPr>
          <w:rFonts w:ascii="LCARIW+CMR10"/>
          <w:color w:val="000000"/>
          <w:spacing w:val="-1"/>
          <w:sz w:val="20"/>
        </w:rPr>
        <w:t>savings</w:t>
      </w:r>
      <w:r>
        <w:rPr>
          <w:rFonts w:ascii="Times New Roman"/>
          <w:color w:val="000000"/>
          <w:spacing w:val="9"/>
          <w:sz w:val="20"/>
        </w:rPr>
        <w:t xml:space="preserve"> </w:t>
      </w:r>
      <w:r>
        <w:rPr>
          <w:rFonts w:ascii="LCARIW+CMR10"/>
          <w:color w:val="000000"/>
          <w:sz w:val="20"/>
        </w:rPr>
        <w:t>originating</w:t>
      </w:r>
      <w:r>
        <w:rPr>
          <w:rFonts w:ascii="Times New Roman"/>
          <w:color w:val="000000"/>
          <w:spacing w:val="8"/>
          <w:sz w:val="20"/>
        </w:rPr>
        <w:t xml:space="preserve"> </w:t>
      </w:r>
      <w:r>
        <w:rPr>
          <w:rFonts w:ascii="LCARIW+CMR10"/>
          <w:color w:val="000000"/>
          <w:sz w:val="20"/>
        </w:rPr>
        <w:t>from</w:t>
      </w:r>
      <w:r>
        <w:rPr>
          <w:rFonts w:ascii="Times New Roman"/>
          <w:color w:val="000000"/>
          <w:spacing w:val="8"/>
          <w:sz w:val="20"/>
        </w:rPr>
        <w:t xml:space="preserve"> </w:t>
      </w:r>
      <w:r>
        <w:rPr>
          <w:rFonts w:ascii="LCARIW+CMR10"/>
          <w:color w:val="000000"/>
          <w:sz w:val="20"/>
        </w:rPr>
        <w:t>non-for-heating</w:t>
      </w:r>
      <w:r>
        <w:rPr>
          <w:rFonts w:ascii="Times New Roman"/>
          <w:color w:val="000000"/>
          <w:spacing w:val="8"/>
          <w:sz w:val="20"/>
        </w:rPr>
        <w:t xml:space="preserve"> </w:t>
      </w:r>
      <w:r>
        <w:rPr>
          <w:rFonts w:ascii="LCARIW+CMR10"/>
          <w:color w:val="000000"/>
          <w:spacing w:val="-1"/>
          <w:sz w:val="20"/>
        </w:rPr>
        <w:t>electricity</w:t>
      </w:r>
      <w:r>
        <w:rPr>
          <w:rFonts w:ascii="Times New Roman"/>
          <w:color w:val="000000"/>
          <w:spacing w:val="9"/>
          <w:sz w:val="20"/>
        </w:rPr>
        <w:t xml:space="preserve"> </w:t>
      </w:r>
      <w:r>
        <w:rPr>
          <w:rFonts w:ascii="LCARIW+CMR10"/>
          <w:color w:val="000000"/>
          <w:sz w:val="20"/>
        </w:rPr>
        <w:t>consumption</w:t>
      </w:r>
      <w:r>
        <w:rPr>
          <w:rFonts w:ascii="Times New Roman"/>
          <w:color w:val="000000"/>
          <w:spacing w:val="8"/>
          <w:sz w:val="20"/>
        </w:rPr>
        <w:t xml:space="preserve"> </w:t>
      </w:r>
      <w:r>
        <w:rPr>
          <w:rFonts w:ascii="LCARIW+CMR10"/>
          <w:color w:val="000000"/>
          <w:sz w:val="20"/>
        </w:rPr>
        <w:t>are</w:t>
      </w:r>
      <w:r>
        <w:rPr>
          <w:rFonts w:ascii="Times New Roman"/>
          <w:color w:val="000000"/>
          <w:spacing w:val="8"/>
          <w:sz w:val="20"/>
        </w:rPr>
        <w:t xml:space="preserve"> </w:t>
      </w:r>
      <w:r>
        <w:rPr>
          <w:rFonts w:ascii="LCARIW+CMR10"/>
          <w:color w:val="000000"/>
          <w:sz w:val="20"/>
        </w:rPr>
        <w:t>independent</w:t>
      </w:r>
      <w:r>
        <w:rPr>
          <w:rFonts w:ascii="Times New Roman"/>
          <w:color w:val="000000"/>
          <w:spacing w:val="8"/>
          <w:sz w:val="20"/>
        </w:rPr>
        <w:t xml:space="preserve"> </w:t>
      </w:r>
      <w:r>
        <w:rPr>
          <w:rFonts w:ascii="LCARIW+CMR10"/>
          <w:color w:val="000000"/>
          <w:sz w:val="20"/>
        </w:rPr>
        <w:t>of</w:t>
      </w:r>
      <w:r>
        <w:rPr>
          <w:rFonts w:ascii="Times New Roman"/>
          <w:color w:val="000000"/>
          <w:spacing w:val="9"/>
          <w:sz w:val="20"/>
        </w:rPr>
        <w:t xml:space="preserve"> </w:t>
      </w:r>
      <w:r>
        <w:rPr>
          <w:rFonts w:ascii="LCARIW+CMR10"/>
          <w:color w:val="000000"/>
          <w:sz w:val="20"/>
        </w:rPr>
        <w:t>daily</w:t>
      </w:r>
      <w:r>
        <w:rPr>
          <w:rFonts w:ascii="Times New Roman"/>
          <w:color w:val="000000"/>
          <w:spacing w:val="8"/>
          <w:sz w:val="20"/>
        </w:rPr>
        <w:t xml:space="preserve"> </w:t>
      </w:r>
      <w:r>
        <w:rPr>
          <w:rFonts w:ascii="LCARIW+CMR10"/>
          <w:color w:val="000000"/>
          <w:sz w:val="20"/>
        </w:rPr>
        <w:t>HDDs.</w:t>
      </w:r>
      <w:r>
        <w:rPr>
          <w:rFonts w:ascii="Times New Roman"/>
          <w:color w:val="000000"/>
          <w:spacing w:val="36"/>
          <w:sz w:val="20"/>
        </w:rPr>
        <w:t xml:space="preserve"> </w:t>
      </w:r>
      <w:r>
        <w:rPr>
          <w:rFonts w:ascii="LCARIW+CMR10"/>
          <w:color w:val="000000"/>
          <w:sz w:val="20"/>
        </w:rPr>
        <w:t>Hence,</w:t>
      </w:r>
      <w:r>
        <w:rPr>
          <w:rFonts w:ascii="Times New Roman"/>
          <w:color w:val="000000"/>
          <w:spacing w:val="10"/>
          <w:sz w:val="20"/>
        </w:rPr>
        <w:t xml:space="preserve"> </w:t>
      </w:r>
      <w:r>
        <w:rPr>
          <w:rFonts w:ascii="LCARIW+CMR10"/>
          <w:color w:val="000000"/>
          <w:sz w:val="20"/>
        </w:rPr>
        <w:t>the</w:t>
      </w:r>
      <w:r w:rsidR="001050EB">
        <w:rPr>
          <w:rFonts w:ascii="Times New Roman" w:hint="eastAsia"/>
          <w:color w:val="000000"/>
          <w:sz w:val="20"/>
        </w:rPr>
        <w:t xml:space="preserve"> </w:t>
      </w:r>
      <w:r>
        <w:rPr>
          <w:rFonts w:ascii="LCARIW+CMR10"/>
          <w:color w:val="000000"/>
          <w:spacing w:val="-1"/>
          <w:sz w:val="20"/>
        </w:rPr>
        <w:t>nonlinearity</w:t>
      </w:r>
      <w:r>
        <w:rPr>
          <w:rFonts w:ascii="Times New Roman"/>
          <w:color w:val="000000"/>
          <w:spacing w:val="33"/>
          <w:sz w:val="20"/>
        </w:rPr>
        <w:t xml:space="preserve"> </w:t>
      </w:r>
      <w:r>
        <w:rPr>
          <w:rFonts w:ascii="LCARIW+CMR10"/>
          <w:color w:val="000000"/>
          <w:sz w:val="20"/>
        </w:rPr>
        <w:t>in</w:t>
      </w:r>
      <w:r>
        <w:rPr>
          <w:rFonts w:ascii="Times New Roman"/>
          <w:color w:val="000000"/>
          <w:spacing w:val="32"/>
          <w:sz w:val="20"/>
        </w:rPr>
        <w:t xml:space="preserve"> </w:t>
      </w:r>
      <w:r>
        <w:rPr>
          <w:rFonts w:ascii="LCARIW+CMR10"/>
          <w:color w:val="000000"/>
          <w:sz w:val="20"/>
        </w:rPr>
        <w:t>the</w:t>
      </w:r>
      <w:r>
        <w:rPr>
          <w:rFonts w:ascii="Times New Roman"/>
          <w:color w:val="000000"/>
          <w:spacing w:val="33"/>
          <w:sz w:val="20"/>
        </w:rPr>
        <w:t xml:space="preserve"> </w:t>
      </w:r>
      <w:r>
        <w:rPr>
          <w:rFonts w:ascii="LCARIW+CMR10"/>
          <w:color w:val="000000"/>
          <w:sz w:val="20"/>
        </w:rPr>
        <w:t>e</w:t>
      </w:r>
      <w:r>
        <w:rPr>
          <w:rFonts w:ascii="LSPPBV+CMR10" w:hAnsi="LSPPBV+CMR10" w:cs="LSPPBV+CMR10"/>
          <w:color w:val="000000"/>
          <w:sz w:val="20"/>
        </w:rPr>
        <w:t>ﬀ</w:t>
      </w:r>
      <w:r>
        <w:rPr>
          <w:rFonts w:ascii="LCARIW+CMR10"/>
          <w:color w:val="000000"/>
          <w:spacing w:val="-1"/>
          <w:sz w:val="20"/>
        </w:rPr>
        <w:t>ectiveness</w:t>
      </w:r>
      <w:r>
        <w:rPr>
          <w:rFonts w:ascii="Times New Roman"/>
          <w:color w:val="000000"/>
          <w:spacing w:val="33"/>
          <w:sz w:val="20"/>
        </w:rPr>
        <w:t xml:space="preserve"> </w:t>
      </w:r>
      <w:r>
        <w:rPr>
          <w:rFonts w:ascii="LCARIW+CMR10"/>
          <w:color w:val="000000"/>
          <w:sz w:val="20"/>
        </w:rPr>
        <w:t>of</w:t>
      </w:r>
      <w:r>
        <w:rPr>
          <w:rFonts w:ascii="Times New Roman"/>
          <w:color w:val="000000"/>
          <w:spacing w:val="33"/>
          <w:sz w:val="20"/>
        </w:rPr>
        <w:t xml:space="preserve"> </w:t>
      </w:r>
      <w:r>
        <w:rPr>
          <w:rFonts w:ascii="LCARIW+CMR10"/>
          <w:color w:val="000000"/>
          <w:sz w:val="20"/>
        </w:rPr>
        <w:t>the</w:t>
      </w:r>
      <w:r>
        <w:rPr>
          <w:rFonts w:ascii="Times New Roman"/>
          <w:color w:val="000000"/>
          <w:spacing w:val="33"/>
          <w:sz w:val="20"/>
        </w:rPr>
        <w:t xml:space="preserve"> </w:t>
      </w:r>
      <w:r>
        <w:rPr>
          <w:rFonts w:ascii="LCARIW+CMR10"/>
          <w:color w:val="000000"/>
          <w:sz w:val="20"/>
        </w:rPr>
        <w:t>TOU</w:t>
      </w:r>
      <w:r>
        <w:rPr>
          <w:rFonts w:ascii="Times New Roman"/>
          <w:color w:val="000000"/>
          <w:spacing w:val="33"/>
          <w:sz w:val="20"/>
        </w:rPr>
        <w:t xml:space="preserve"> </w:t>
      </w:r>
      <w:r>
        <w:rPr>
          <w:rFonts w:ascii="LCARIW+CMR10"/>
          <w:color w:val="000000"/>
          <w:sz w:val="20"/>
        </w:rPr>
        <w:t>structures</w:t>
      </w:r>
      <w:r>
        <w:rPr>
          <w:rFonts w:ascii="Times New Roman"/>
          <w:color w:val="000000"/>
          <w:spacing w:val="33"/>
          <w:sz w:val="20"/>
        </w:rPr>
        <w:t xml:space="preserve"> </w:t>
      </w:r>
      <w:r>
        <w:rPr>
          <w:rFonts w:ascii="LCARIW+CMR10"/>
          <w:color w:val="000000"/>
          <w:sz w:val="20"/>
        </w:rPr>
        <w:t>is</w:t>
      </w:r>
      <w:r>
        <w:rPr>
          <w:rFonts w:ascii="Times New Roman"/>
          <w:color w:val="000000"/>
          <w:spacing w:val="32"/>
          <w:sz w:val="20"/>
        </w:rPr>
        <w:t xml:space="preserve"> </w:t>
      </w:r>
      <w:r>
        <w:rPr>
          <w:rFonts w:ascii="LCARIW+CMR10"/>
          <w:color w:val="000000"/>
          <w:sz w:val="20"/>
        </w:rPr>
        <w:t>utterly</w:t>
      </w:r>
      <w:r>
        <w:rPr>
          <w:rFonts w:ascii="Times New Roman"/>
          <w:color w:val="000000"/>
          <w:spacing w:val="33"/>
          <w:sz w:val="20"/>
        </w:rPr>
        <w:t xml:space="preserve"> </w:t>
      </w:r>
      <w:r>
        <w:rPr>
          <w:rFonts w:ascii="LCARIW+CMR10"/>
          <w:color w:val="000000"/>
          <w:sz w:val="20"/>
        </w:rPr>
        <w:t>attributable</w:t>
      </w:r>
      <w:r>
        <w:rPr>
          <w:rFonts w:ascii="Times New Roman"/>
          <w:color w:val="000000"/>
          <w:spacing w:val="33"/>
          <w:sz w:val="20"/>
        </w:rPr>
        <w:t xml:space="preserve"> </w:t>
      </w:r>
      <w:r>
        <w:rPr>
          <w:rFonts w:ascii="LCARIW+CMR10"/>
          <w:color w:val="000000"/>
          <w:sz w:val="20"/>
        </w:rPr>
        <w:t>to</w:t>
      </w:r>
      <w:r>
        <w:rPr>
          <w:rFonts w:ascii="Times New Roman"/>
          <w:color w:val="000000"/>
          <w:spacing w:val="32"/>
          <w:sz w:val="20"/>
        </w:rPr>
        <w:t xml:space="preserve"> </w:t>
      </w:r>
      <w:r>
        <w:rPr>
          <w:rFonts w:ascii="LCARIW+CMR10"/>
          <w:color w:val="000000"/>
          <w:sz w:val="20"/>
        </w:rPr>
        <w:t>the</w:t>
      </w:r>
      <w:r>
        <w:rPr>
          <w:rFonts w:ascii="Times New Roman"/>
          <w:color w:val="000000"/>
          <w:spacing w:val="33"/>
          <w:sz w:val="20"/>
        </w:rPr>
        <w:t xml:space="preserve"> </w:t>
      </w:r>
      <w:r>
        <w:rPr>
          <w:rFonts w:ascii="LCARIW+CMR10"/>
          <w:color w:val="000000"/>
          <w:sz w:val="20"/>
        </w:rPr>
        <w:t>other</w:t>
      </w:r>
      <w:r>
        <w:rPr>
          <w:rFonts w:ascii="Times New Roman"/>
          <w:color w:val="000000"/>
          <w:spacing w:val="33"/>
          <w:sz w:val="20"/>
        </w:rPr>
        <w:t xml:space="preserve"> </w:t>
      </w:r>
      <w:r>
        <w:rPr>
          <w:rFonts w:ascii="LCARIW+CMR10"/>
          <w:color w:val="000000"/>
          <w:sz w:val="20"/>
        </w:rPr>
        <w:t>type</w:t>
      </w:r>
      <w:r>
        <w:rPr>
          <w:rFonts w:ascii="Times New Roman"/>
          <w:color w:val="000000"/>
          <w:spacing w:val="33"/>
          <w:sz w:val="20"/>
        </w:rPr>
        <w:t xml:space="preserve"> </w:t>
      </w:r>
      <w:r>
        <w:rPr>
          <w:rFonts w:ascii="LCARIW+CMR10"/>
          <w:color w:val="000000"/>
          <w:sz w:val="20"/>
        </w:rPr>
        <w:t>of</w:t>
      </w:r>
      <w:r>
        <w:rPr>
          <w:rFonts w:ascii="Times New Roman"/>
          <w:color w:val="000000"/>
          <w:spacing w:val="33"/>
          <w:sz w:val="20"/>
        </w:rPr>
        <w:t xml:space="preserve"> </w:t>
      </w:r>
      <w:r>
        <w:rPr>
          <w:rFonts w:ascii="LCARIW+CMR10"/>
          <w:color w:val="000000"/>
          <w:spacing w:val="-1"/>
          <w:sz w:val="20"/>
        </w:rPr>
        <w:t>electricity</w:t>
      </w:r>
      <w:r w:rsidR="001050EB">
        <w:rPr>
          <w:rFonts w:ascii="Times New Roman" w:hint="eastAsia"/>
          <w:color w:val="000000"/>
          <w:sz w:val="20"/>
        </w:rPr>
        <w:t xml:space="preserve"> </w:t>
      </w:r>
      <w:r>
        <w:rPr>
          <w:rFonts w:ascii="LCARIW+CMR10"/>
          <w:color w:val="000000"/>
          <w:sz w:val="20"/>
        </w:rPr>
        <w:t>consumption,</w:t>
      </w:r>
      <w:r>
        <w:rPr>
          <w:rFonts w:ascii="Times New Roman"/>
          <w:color w:val="000000"/>
          <w:spacing w:val="17"/>
          <w:sz w:val="20"/>
        </w:rPr>
        <w:t xml:space="preserve"> </w:t>
      </w:r>
      <w:r>
        <w:rPr>
          <w:rFonts w:ascii="LCARIW+CMR10"/>
          <w:color w:val="000000"/>
          <w:sz w:val="20"/>
        </w:rPr>
        <w:t>that</w:t>
      </w:r>
      <w:r>
        <w:rPr>
          <w:rFonts w:ascii="Times New Roman"/>
          <w:color w:val="000000"/>
          <w:spacing w:val="17"/>
          <w:sz w:val="20"/>
        </w:rPr>
        <w:t xml:space="preserve"> </w:t>
      </w:r>
      <w:r>
        <w:rPr>
          <w:rFonts w:ascii="LCARIW+CMR10"/>
          <w:color w:val="000000"/>
          <w:sz w:val="20"/>
        </w:rPr>
        <w:t>for</w:t>
      </w:r>
      <w:r>
        <w:rPr>
          <w:rFonts w:ascii="Times New Roman"/>
          <w:color w:val="000000"/>
          <w:spacing w:val="17"/>
          <w:sz w:val="20"/>
        </w:rPr>
        <w:t xml:space="preserve"> </w:t>
      </w:r>
      <w:r>
        <w:rPr>
          <w:rFonts w:ascii="LCARIW+CMR10"/>
          <w:color w:val="000000"/>
          <w:sz w:val="20"/>
        </w:rPr>
        <w:t>heating</w:t>
      </w:r>
      <w:r>
        <w:rPr>
          <w:rFonts w:ascii="Times New Roman"/>
          <w:color w:val="000000"/>
          <w:spacing w:val="16"/>
          <w:sz w:val="20"/>
        </w:rPr>
        <w:t xml:space="preserve"> </w:t>
      </w:r>
      <w:r>
        <w:rPr>
          <w:rFonts w:ascii="LCARIW+CMR10"/>
          <w:color w:val="000000"/>
          <w:spacing w:val="-2"/>
          <w:sz w:val="20"/>
        </w:rPr>
        <w:t>which</w:t>
      </w:r>
      <w:r>
        <w:rPr>
          <w:rFonts w:ascii="Times New Roman"/>
          <w:color w:val="000000"/>
          <w:spacing w:val="18"/>
          <w:sz w:val="20"/>
        </w:rPr>
        <w:t xml:space="preserve"> </w:t>
      </w:r>
      <w:r>
        <w:rPr>
          <w:rFonts w:ascii="LCARIW+CMR10"/>
          <w:color w:val="000000"/>
          <w:sz w:val="20"/>
        </w:rPr>
        <w:t>Figure</w:t>
      </w:r>
      <w:r>
        <w:rPr>
          <w:rFonts w:ascii="Times New Roman"/>
          <w:color w:val="000000"/>
          <w:spacing w:val="16"/>
          <w:sz w:val="20"/>
        </w:rPr>
        <w:t xml:space="preserve"> </w:t>
      </w:r>
      <w:hyperlink w:anchor="br31" w:history="1">
        <w:r>
          <w:rPr>
            <w:rFonts w:ascii="LCARIW+CMR10"/>
            <w:color w:val="000000"/>
            <w:sz w:val="20"/>
          </w:rPr>
          <w:t>8</w:t>
        </w:r>
      </w:hyperlink>
      <w:hyperlink w:anchor="br31" w:history="1">
        <w:r>
          <w:rPr>
            <w:rFonts w:ascii="Times New Roman"/>
            <w:color w:val="000000"/>
            <w:spacing w:val="16"/>
            <w:sz w:val="20"/>
          </w:rPr>
          <w:t xml:space="preserve"> </w:t>
        </w:r>
      </w:hyperlink>
      <w:r>
        <w:rPr>
          <w:rFonts w:ascii="LCARIW+CMR10" w:hAnsi="LCARIW+CMR10" w:cs="LCARIW+CMR10"/>
          <w:color w:val="000000"/>
          <w:sz w:val="20"/>
        </w:rPr>
        <w:t>conﬁrms.</w:t>
      </w:r>
    </w:p>
    <w:p w14:paraId="1A2BC334" w14:textId="2D2F97DD" w:rsidR="003820C6" w:rsidRPr="001050EB" w:rsidRDefault="0076004A" w:rsidP="001F2F07">
      <w:pPr>
        <w:spacing w:before="278" w:after="0" w:line="360" w:lineRule="auto"/>
        <w:ind w:firstLine="708"/>
        <w:rPr>
          <w:rFonts w:ascii="Cambria" w:hAnsi="Cambria"/>
          <w:color w:val="000000"/>
          <w:sz w:val="18"/>
        </w:rPr>
      </w:pPr>
      <w:r>
        <w:rPr>
          <w:rFonts w:ascii="LCARIW+CMR10"/>
          <w:color w:val="000000"/>
          <w:sz w:val="20"/>
        </w:rPr>
        <w:t>The</w:t>
      </w:r>
      <w:r>
        <w:rPr>
          <w:rFonts w:ascii="Times New Roman"/>
          <w:color w:val="000000"/>
          <w:spacing w:val="35"/>
          <w:sz w:val="20"/>
        </w:rPr>
        <w:t xml:space="preserve"> </w:t>
      </w:r>
      <w:r>
        <w:rPr>
          <w:rFonts w:ascii="LCARIW+CMR10"/>
          <w:color w:val="000000"/>
          <w:sz w:val="20"/>
        </w:rPr>
        <w:t>nonlinear</w:t>
      </w:r>
      <w:r>
        <w:rPr>
          <w:rFonts w:ascii="Times New Roman"/>
          <w:color w:val="000000"/>
          <w:spacing w:val="35"/>
          <w:sz w:val="20"/>
        </w:rPr>
        <w:t xml:space="preserve"> </w:t>
      </w:r>
      <w:r>
        <w:rPr>
          <w:rFonts w:ascii="LCARIW+CMR10"/>
          <w:color w:val="000000"/>
          <w:sz w:val="20"/>
        </w:rPr>
        <w:t>relationship</w:t>
      </w:r>
      <w:r>
        <w:rPr>
          <w:rFonts w:ascii="Times New Roman"/>
          <w:color w:val="000000"/>
          <w:spacing w:val="35"/>
          <w:sz w:val="20"/>
        </w:rPr>
        <w:t xml:space="preserve"> </w:t>
      </w:r>
      <w:r>
        <w:rPr>
          <w:rFonts w:ascii="LCARIW+CMR10"/>
          <w:color w:val="000000"/>
          <w:spacing w:val="-1"/>
          <w:sz w:val="20"/>
        </w:rPr>
        <w:t>between</w:t>
      </w:r>
      <w:r>
        <w:rPr>
          <w:rFonts w:ascii="Times New Roman"/>
          <w:color w:val="000000"/>
          <w:spacing w:val="36"/>
          <w:sz w:val="20"/>
        </w:rPr>
        <w:t xml:space="preserve"> </w:t>
      </w:r>
      <w:r>
        <w:rPr>
          <w:rFonts w:ascii="LCARIW+CMR10"/>
          <w:color w:val="000000"/>
          <w:sz w:val="20"/>
        </w:rPr>
        <w:t>the</w:t>
      </w:r>
      <w:r>
        <w:rPr>
          <w:rFonts w:ascii="Times New Roman"/>
          <w:color w:val="000000"/>
          <w:spacing w:val="35"/>
          <w:sz w:val="20"/>
        </w:rPr>
        <w:t xml:space="preserve"> </w:t>
      </w:r>
      <w:r>
        <w:rPr>
          <w:rFonts w:ascii="LCARIW+CMR10"/>
          <w:color w:val="000000"/>
          <w:spacing w:val="-1"/>
          <w:sz w:val="20"/>
        </w:rPr>
        <w:t>amount</w:t>
      </w:r>
      <w:r>
        <w:rPr>
          <w:rFonts w:ascii="Times New Roman"/>
          <w:color w:val="000000"/>
          <w:spacing w:val="36"/>
          <w:sz w:val="20"/>
        </w:rPr>
        <w:t xml:space="preserve"> </w:t>
      </w:r>
      <w:r>
        <w:rPr>
          <w:rFonts w:ascii="LCARIW+CMR10"/>
          <w:color w:val="000000"/>
          <w:sz w:val="20"/>
        </w:rPr>
        <w:t>of</w:t>
      </w:r>
      <w:r>
        <w:rPr>
          <w:rFonts w:ascii="Times New Roman"/>
          <w:color w:val="000000"/>
          <w:spacing w:val="35"/>
          <w:sz w:val="20"/>
        </w:rPr>
        <w:t xml:space="preserve"> </w:t>
      </w:r>
      <w:r>
        <w:rPr>
          <w:rFonts w:ascii="LCARIW+CMR10"/>
          <w:color w:val="000000"/>
          <w:sz w:val="20"/>
        </w:rPr>
        <w:t>TOU-price-causing</w:t>
      </w:r>
      <w:r>
        <w:rPr>
          <w:rFonts w:ascii="Times New Roman"/>
          <w:color w:val="000000"/>
          <w:spacing w:val="35"/>
          <w:sz w:val="20"/>
        </w:rPr>
        <w:t xml:space="preserve"> </w:t>
      </w:r>
      <w:r>
        <w:rPr>
          <w:rFonts w:ascii="LCARIW+CMR10"/>
          <w:color w:val="000000"/>
          <w:spacing w:val="-1"/>
          <w:sz w:val="20"/>
        </w:rPr>
        <w:t>electricity</w:t>
      </w:r>
      <w:r>
        <w:rPr>
          <w:rFonts w:ascii="Times New Roman"/>
          <w:color w:val="000000"/>
          <w:spacing w:val="35"/>
          <w:sz w:val="20"/>
        </w:rPr>
        <w:t xml:space="preserve"> </w:t>
      </w:r>
      <w:r>
        <w:rPr>
          <w:rFonts w:ascii="LCARIW+CMR10"/>
          <w:color w:val="000000"/>
          <w:spacing w:val="-1"/>
          <w:sz w:val="20"/>
        </w:rPr>
        <w:t>savings</w:t>
      </w:r>
      <w:r>
        <w:rPr>
          <w:rFonts w:ascii="Times New Roman"/>
          <w:color w:val="000000"/>
          <w:spacing w:val="36"/>
          <w:sz w:val="20"/>
        </w:rPr>
        <w:t xml:space="preserve"> </w:t>
      </w:r>
      <w:r>
        <w:rPr>
          <w:rFonts w:ascii="LCARIW+CMR10"/>
          <w:color w:val="000000"/>
          <w:sz w:val="20"/>
        </w:rPr>
        <w:t>and</w:t>
      </w:r>
      <w:r>
        <w:rPr>
          <w:rFonts w:ascii="Times New Roman"/>
          <w:color w:val="000000"/>
          <w:spacing w:val="35"/>
          <w:sz w:val="20"/>
        </w:rPr>
        <w:t xml:space="preserve"> </w:t>
      </w:r>
      <w:r>
        <w:rPr>
          <w:rFonts w:ascii="LCARIW+CMR10"/>
          <w:color w:val="000000"/>
          <w:sz w:val="20"/>
        </w:rPr>
        <w:t>daily</w:t>
      </w:r>
      <w:r>
        <w:rPr>
          <w:rFonts w:ascii="Times New Roman"/>
          <w:color w:val="000000"/>
          <w:spacing w:val="35"/>
          <w:sz w:val="20"/>
        </w:rPr>
        <w:t xml:space="preserve"> </w:t>
      </w:r>
      <w:r>
        <w:rPr>
          <w:rFonts w:ascii="LCARIW+CMR10"/>
          <w:color w:val="000000"/>
          <w:sz w:val="20"/>
        </w:rPr>
        <w:t>HDDs</w:t>
      </w:r>
      <w:r w:rsidR="001050EB">
        <w:rPr>
          <w:rFonts w:ascii="Cambria" w:hAnsi="Cambria" w:hint="eastAsia"/>
          <w:color w:val="000000"/>
          <w:sz w:val="18"/>
        </w:rPr>
        <w:t xml:space="preserve"> </w:t>
      </w:r>
      <w:r>
        <w:rPr>
          <w:rFonts w:ascii="LCARIW+CMR10"/>
          <w:color w:val="000000"/>
          <w:sz w:val="20"/>
        </w:rPr>
        <w:t>indicates</w:t>
      </w:r>
      <w:r>
        <w:rPr>
          <w:rFonts w:ascii="Times New Roman"/>
          <w:color w:val="000000"/>
          <w:spacing w:val="1"/>
          <w:sz w:val="20"/>
        </w:rPr>
        <w:t xml:space="preserve"> </w:t>
      </w:r>
      <w:r>
        <w:rPr>
          <w:rFonts w:ascii="LCARIW+CMR10"/>
          <w:color w:val="000000"/>
          <w:sz w:val="20"/>
        </w:rPr>
        <w:t>an</w:t>
      </w:r>
      <w:r>
        <w:rPr>
          <w:rFonts w:ascii="Times New Roman"/>
          <w:color w:val="000000"/>
          <w:spacing w:val="1"/>
          <w:sz w:val="20"/>
        </w:rPr>
        <w:t xml:space="preserve"> </w:t>
      </w:r>
      <w:r>
        <w:rPr>
          <w:rFonts w:ascii="LCARIW+CMR10"/>
          <w:color w:val="000000"/>
          <w:spacing w:val="-1"/>
          <w:sz w:val="20"/>
        </w:rPr>
        <w:t>interesting</w:t>
      </w:r>
      <w:r>
        <w:rPr>
          <w:rFonts w:ascii="Times New Roman"/>
          <w:color w:val="000000"/>
          <w:spacing w:val="1"/>
          <w:sz w:val="20"/>
        </w:rPr>
        <w:t xml:space="preserve"> </w:t>
      </w:r>
      <w:r>
        <w:rPr>
          <w:rFonts w:ascii="LCARIW+CMR10"/>
          <w:color w:val="000000"/>
          <w:spacing w:val="-1"/>
          <w:sz w:val="20"/>
        </w:rPr>
        <w:t>characteristic</w:t>
      </w:r>
      <w:r>
        <w:rPr>
          <w:rFonts w:ascii="Times New Roman"/>
          <w:color w:val="000000"/>
          <w:spacing w:val="1"/>
          <w:sz w:val="20"/>
        </w:rPr>
        <w:t xml:space="preserve"> </w:t>
      </w:r>
      <w:r>
        <w:rPr>
          <w:rFonts w:ascii="LCARIW+CMR10"/>
          <w:color w:val="000000"/>
          <w:sz w:val="20"/>
        </w:rPr>
        <w:t>of</w:t>
      </w:r>
      <w:r>
        <w:rPr>
          <w:rFonts w:ascii="Times New Roman"/>
          <w:color w:val="000000"/>
          <w:spacing w:val="1"/>
          <w:sz w:val="20"/>
        </w:rPr>
        <w:t xml:space="preserve"> </w:t>
      </w:r>
      <w:r>
        <w:rPr>
          <w:rFonts w:ascii="LCARIW+CMR10"/>
          <w:color w:val="000000"/>
          <w:sz w:val="20"/>
        </w:rPr>
        <w:t>the</w:t>
      </w:r>
      <w:r>
        <w:rPr>
          <w:rFonts w:ascii="Times New Roman"/>
          <w:color w:val="000000"/>
          <w:spacing w:val="1"/>
          <w:sz w:val="20"/>
        </w:rPr>
        <w:t xml:space="preserve"> </w:t>
      </w:r>
      <w:r>
        <w:rPr>
          <w:rFonts w:ascii="LCARIW+CMR10"/>
          <w:color w:val="000000"/>
          <w:sz w:val="20"/>
        </w:rPr>
        <w:t>tari</w:t>
      </w:r>
      <w:r>
        <w:rPr>
          <w:rFonts w:ascii="LSPPBV+CMR10" w:hAnsi="LSPPBV+CMR10" w:cs="LSPPBV+CMR10"/>
          <w:color w:val="000000"/>
          <w:sz w:val="20"/>
        </w:rPr>
        <w:t>ﬀ</w:t>
      </w:r>
      <w:r>
        <w:rPr>
          <w:rFonts w:ascii="Times New Roman"/>
          <w:color w:val="000000"/>
          <w:sz w:val="20"/>
        </w:rPr>
        <w:t xml:space="preserve"> </w:t>
      </w:r>
      <w:r>
        <w:rPr>
          <w:rFonts w:ascii="LCARIW+CMR10"/>
          <w:color w:val="000000"/>
          <w:sz w:val="20"/>
        </w:rPr>
        <w:t>structure:</w:t>
      </w:r>
      <w:r>
        <w:rPr>
          <w:rFonts w:ascii="Times New Roman"/>
          <w:color w:val="000000"/>
          <w:spacing w:val="31"/>
          <w:sz w:val="20"/>
        </w:rPr>
        <w:t xml:space="preserve"> </w:t>
      </w:r>
      <w:r>
        <w:rPr>
          <w:rFonts w:ascii="LCARIW+CMR10"/>
          <w:color w:val="000000"/>
          <w:sz w:val="20"/>
        </w:rPr>
        <w:t>the</w:t>
      </w:r>
      <w:r>
        <w:rPr>
          <w:rFonts w:ascii="Times New Roman"/>
          <w:color w:val="000000"/>
          <w:spacing w:val="1"/>
          <w:sz w:val="20"/>
        </w:rPr>
        <w:t xml:space="preserve"> </w:t>
      </w:r>
      <w:r>
        <w:rPr>
          <w:rFonts w:ascii="LCARIW+CMR10"/>
          <w:color w:val="000000"/>
          <w:spacing w:val="-2"/>
          <w:sz w:val="20"/>
        </w:rPr>
        <w:t>day-varying</w:t>
      </w:r>
      <w:r>
        <w:rPr>
          <w:rFonts w:ascii="Times New Roman"/>
          <w:color w:val="000000"/>
          <w:spacing w:val="2"/>
          <w:sz w:val="20"/>
        </w:rPr>
        <w:t xml:space="preserve"> </w:t>
      </w:r>
      <w:r>
        <w:rPr>
          <w:rFonts w:ascii="LCARIW+CMR10"/>
          <w:color w:val="000000"/>
          <w:sz w:val="20"/>
        </w:rPr>
        <w:t>e</w:t>
      </w:r>
      <w:r>
        <w:rPr>
          <w:rFonts w:ascii="LSPPBV+CMR10" w:hAnsi="LSPPBV+CMR10" w:cs="LSPPBV+CMR10"/>
          <w:color w:val="000000"/>
          <w:sz w:val="20"/>
        </w:rPr>
        <w:t>ﬀ</w:t>
      </w:r>
      <w:r>
        <w:rPr>
          <w:rFonts w:ascii="LCARIW+CMR10"/>
          <w:color w:val="000000"/>
          <w:sz w:val="20"/>
        </w:rPr>
        <w:t>ects</w:t>
      </w:r>
      <w:r>
        <w:rPr>
          <w:rFonts w:ascii="Times New Roman"/>
          <w:color w:val="000000"/>
          <w:spacing w:val="1"/>
          <w:sz w:val="20"/>
        </w:rPr>
        <w:t xml:space="preserve"> </w:t>
      </w:r>
      <w:r>
        <w:rPr>
          <w:rFonts w:ascii="LCARIW+CMR10"/>
          <w:color w:val="000000"/>
          <w:sz w:val="20"/>
        </w:rPr>
        <w:t>of</w:t>
      </w:r>
      <w:r>
        <w:rPr>
          <w:rFonts w:ascii="Times New Roman"/>
          <w:color w:val="000000"/>
          <w:spacing w:val="1"/>
          <w:sz w:val="20"/>
        </w:rPr>
        <w:t xml:space="preserve"> </w:t>
      </w:r>
      <w:r>
        <w:rPr>
          <w:rFonts w:ascii="LCARIW+CMR10"/>
          <w:color w:val="000000"/>
          <w:sz w:val="20"/>
        </w:rPr>
        <w:t>TOU</w:t>
      </w:r>
      <w:r>
        <w:rPr>
          <w:rFonts w:ascii="Times New Roman"/>
          <w:color w:val="000000"/>
          <w:sz w:val="20"/>
        </w:rPr>
        <w:t xml:space="preserve"> </w:t>
      </w:r>
      <w:r>
        <w:rPr>
          <w:rFonts w:ascii="LCARIW+CMR10"/>
          <w:color w:val="000000"/>
          <w:sz w:val="20"/>
        </w:rPr>
        <w:t>pricing</w:t>
      </w:r>
      <w:r>
        <w:rPr>
          <w:rFonts w:ascii="Times New Roman"/>
          <w:color w:val="000000"/>
          <w:sz w:val="20"/>
        </w:rPr>
        <w:t xml:space="preserve"> </w:t>
      </w:r>
      <w:r>
        <w:rPr>
          <w:rFonts w:ascii="LCARIW+CMR10"/>
          <w:color w:val="000000"/>
          <w:sz w:val="20"/>
        </w:rPr>
        <w:t>on</w:t>
      </w:r>
      <w:r>
        <w:rPr>
          <w:rFonts w:ascii="Times New Roman"/>
          <w:color w:val="000000"/>
          <w:spacing w:val="1"/>
          <w:sz w:val="20"/>
        </w:rPr>
        <w:t xml:space="preserve"> </w:t>
      </w:r>
      <w:r>
        <w:rPr>
          <w:rFonts w:ascii="LCARIW+CMR10"/>
          <w:color w:val="000000"/>
          <w:spacing w:val="-1"/>
          <w:sz w:val="20"/>
        </w:rPr>
        <w:t>residential</w:t>
      </w:r>
      <w:r w:rsidR="001050EB">
        <w:rPr>
          <w:rFonts w:ascii="Cambria" w:hAnsi="Cambria" w:hint="eastAsia"/>
          <w:color w:val="000000"/>
          <w:sz w:val="18"/>
        </w:rPr>
        <w:t xml:space="preserve"> </w:t>
      </w:r>
      <w:r>
        <w:rPr>
          <w:rFonts w:ascii="LCARIW+CMR10"/>
          <w:color w:val="000000"/>
          <w:spacing w:val="-1"/>
          <w:sz w:val="20"/>
        </w:rPr>
        <w:t>electricity</w:t>
      </w:r>
      <w:r>
        <w:rPr>
          <w:rFonts w:ascii="Times New Roman"/>
          <w:color w:val="000000"/>
          <w:spacing w:val="6"/>
          <w:sz w:val="20"/>
        </w:rPr>
        <w:t xml:space="preserve"> </w:t>
      </w:r>
      <w:r>
        <w:rPr>
          <w:rFonts w:ascii="LCARIW+CMR10"/>
          <w:color w:val="000000"/>
          <w:sz w:val="20"/>
        </w:rPr>
        <w:t>consumption.</w:t>
      </w:r>
      <w:r>
        <w:rPr>
          <w:rFonts w:ascii="Times New Roman"/>
          <w:color w:val="000000"/>
          <w:spacing w:val="35"/>
          <w:sz w:val="20"/>
        </w:rPr>
        <w:t xml:space="preserve"> </w:t>
      </w:r>
      <w:r>
        <w:rPr>
          <w:rFonts w:ascii="LCARIW+CMR10"/>
          <w:color w:val="000000"/>
          <w:sz w:val="20"/>
        </w:rPr>
        <w:t>Daily</w:t>
      </w:r>
      <w:r>
        <w:rPr>
          <w:rFonts w:ascii="Times New Roman"/>
          <w:color w:val="000000"/>
          <w:spacing w:val="5"/>
          <w:sz w:val="20"/>
        </w:rPr>
        <w:t xml:space="preserve"> </w:t>
      </w:r>
      <w:r>
        <w:rPr>
          <w:rFonts w:ascii="LCARIW+CMR10"/>
          <w:color w:val="000000"/>
          <w:sz w:val="20"/>
        </w:rPr>
        <w:t>HDDs,</w:t>
      </w:r>
      <w:r>
        <w:rPr>
          <w:rFonts w:ascii="Times New Roman"/>
          <w:color w:val="000000"/>
          <w:spacing w:val="8"/>
          <w:sz w:val="20"/>
        </w:rPr>
        <w:t xml:space="preserve"> </w:t>
      </w:r>
      <w:r>
        <w:rPr>
          <w:rFonts w:ascii="LCARIW+CMR10"/>
          <w:color w:val="000000"/>
          <w:sz w:val="20"/>
        </w:rPr>
        <w:t>one</w:t>
      </w:r>
      <w:r>
        <w:rPr>
          <w:rFonts w:ascii="Times New Roman"/>
          <w:color w:val="000000"/>
          <w:spacing w:val="5"/>
          <w:sz w:val="20"/>
        </w:rPr>
        <w:t xml:space="preserve"> </w:t>
      </w:r>
      <w:r>
        <w:rPr>
          <w:rFonts w:ascii="LCARIW+CMR10"/>
          <w:color w:val="000000"/>
          <w:sz w:val="20"/>
        </w:rPr>
        <w:t>of</w:t>
      </w:r>
      <w:r>
        <w:rPr>
          <w:rFonts w:ascii="Times New Roman"/>
          <w:color w:val="000000"/>
          <w:spacing w:val="6"/>
          <w:sz w:val="20"/>
        </w:rPr>
        <w:t xml:space="preserve"> </w:t>
      </w:r>
      <w:r>
        <w:rPr>
          <w:rFonts w:ascii="LCARIW+CMR10"/>
          <w:color w:val="000000"/>
          <w:sz w:val="20"/>
        </w:rPr>
        <w:t>the</w:t>
      </w:r>
      <w:r>
        <w:rPr>
          <w:rFonts w:ascii="Times New Roman"/>
          <w:color w:val="000000"/>
          <w:spacing w:val="5"/>
          <w:sz w:val="20"/>
        </w:rPr>
        <w:t xml:space="preserve"> </w:t>
      </w:r>
      <w:r>
        <w:rPr>
          <w:rFonts w:ascii="LCARIW+CMR10"/>
          <w:color w:val="000000"/>
          <w:sz w:val="20"/>
        </w:rPr>
        <w:t>critical</w:t>
      </w:r>
      <w:r>
        <w:rPr>
          <w:rFonts w:ascii="Times New Roman"/>
          <w:color w:val="000000"/>
          <w:spacing w:val="5"/>
          <w:sz w:val="20"/>
        </w:rPr>
        <w:t xml:space="preserve"> </w:t>
      </w:r>
      <w:r>
        <w:rPr>
          <w:rFonts w:ascii="LCARIW+CMR10"/>
          <w:color w:val="000000"/>
          <w:spacing w:val="-1"/>
          <w:sz w:val="20"/>
        </w:rPr>
        <w:t>determinants</w:t>
      </w:r>
      <w:r>
        <w:rPr>
          <w:rFonts w:ascii="Times New Roman"/>
          <w:color w:val="000000"/>
          <w:spacing w:val="6"/>
          <w:sz w:val="20"/>
        </w:rPr>
        <w:t xml:space="preserve"> </w:t>
      </w:r>
      <w:r>
        <w:rPr>
          <w:rFonts w:ascii="LCARIW+CMR10"/>
          <w:color w:val="000000"/>
          <w:sz w:val="20"/>
        </w:rPr>
        <w:t>of</w:t>
      </w:r>
      <w:r>
        <w:rPr>
          <w:rFonts w:ascii="Times New Roman"/>
          <w:color w:val="000000"/>
          <w:spacing w:val="6"/>
          <w:sz w:val="20"/>
        </w:rPr>
        <w:t xml:space="preserve"> </w:t>
      </w:r>
      <w:r>
        <w:rPr>
          <w:rFonts w:ascii="LCARIW+CMR10"/>
          <w:color w:val="000000"/>
          <w:spacing w:val="-1"/>
          <w:sz w:val="20"/>
        </w:rPr>
        <w:t>temperature-control-relevant</w:t>
      </w:r>
      <w:r>
        <w:rPr>
          <w:rFonts w:ascii="Times New Roman"/>
          <w:color w:val="000000"/>
          <w:spacing w:val="6"/>
          <w:sz w:val="20"/>
        </w:rPr>
        <w:t xml:space="preserve"> </w:t>
      </w:r>
      <w:r>
        <w:rPr>
          <w:rFonts w:ascii="LCARIW+CMR10"/>
          <w:color w:val="000000"/>
          <w:spacing w:val="-1"/>
          <w:sz w:val="20"/>
        </w:rPr>
        <w:t>electricity</w:t>
      </w:r>
      <w:r w:rsidR="001050EB">
        <w:rPr>
          <w:rFonts w:ascii="Cambria" w:hAnsi="Cambria" w:hint="eastAsia"/>
          <w:color w:val="000000"/>
          <w:sz w:val="18"/>
        </w:rPr>
        <w:t xml:space="preserve"> </w:t>
      </w:r>
      <w:r>
        <w:rPr>
          <w:rFonts w:ascii="LCARIW+CMR10"/>
          <w:color w:val="000000"/>
          <w:sz w:val="20"/>
        </w:rPr>
        <w:t>consumption,</w:t>
      </w:r>
      <w:r>
        <w:rPr>
          <w:rFonts w:ascii="Times New Roman"/>
          <w:color w:val="000000"/>
          <w:spacing w:val="5"/>
          <w:sz w:val="20"/>
        </w:rPr>
        <w:t xml:space="preserve"> </w:t>
      </w:r>
      <w:r>
        <w:rPr>
          <w:rFonts w:ascii="LCARIW+CMR10" w:hAnsi="LCARIW+CMR10" w:cs="LCARIW+CMR10"/>
          <w:color w:val="000000"/>
          <w:sz w:val="20"/>
        </w:rPr>
        <w:t>ﬂuctuate</w:t>
      </w:r>
      <w:r>
        <w:rPr>
          <w:rFonts w:ascii="Times New Roman"/>
          <w:color w:val="000000"/>
          <w:spacing w:val="1"/>
          <w:sz w:val="20"/>
        </w:rPr>
        <w:t xml:space="preserve"> </w:t>
      </w:r>
      <w:r>
        <w:rPr>
          <w:rFonts w:ascii="LCARIW+CMR10"/>
          <w:color w:val="000000"/>
          <w:spacing w:val="-3"/>
          <w:sz w:val="20"/>
        </w:rPr>
        <w:t>day</w:t>
      </w:r>
      <w:r>
        <w:rPr>
          <w:rFonts w:ascii="Times New Roman"/>
          <w:color w:val="000000"/>
          <w:spacing w:val="4"/>
          <w:sz w:val="20"/>
        </w:rPr>
        <w:t xml:space="preserve"> </w:t>
      </w:r>
      <w:r>
        <w:rPr>
          <w:rFonts w:ascii="LCARIW+CMR10"/>
          <w:color w:val="000000"/>
          <w:spacing w:val="-6"/>
          <w:sz w:val="20"/>
        </w:rPr>
        <w:t>by</w:t>
      </w:r>
      <w:r>
        <w:rPr>
          <w:rFonts w:ascii="Times New Roman"/>
          <w:color w:val="000000"/>
          <w:spacing w:val="7"/>
          <w:sz w:val="20"/>
        </w:rPr>
        <w:t xml:space="preserve"> </w:t>
      </w:r>
      <w:r>
        <w:rPr>
          <w:rFonts w:ascii="LCARIW+CMR10"/>
          <w:color w:val="000000"/>
          <w:spacing w:val="-8"/>
          <w:sz w:val="20"/>
        </w:rPr>
        <w:t>day.</w:t>
      </w:r>
      <w:r>
        <w:rPr>
          <w:rFonts w:ascii="Times New Roman"/>
          <w:color w:val="000000"/>
          <w:spacing w:val="41"/>
          <w:sz w:val="20"/>
        </w:rPr>
        <w:t xml:space="preserve"> </w:t>
      </w:r>
      <w:r>
        <w:rPr>
          <w:rFonts w:ascii="LCARIW+CMR10"/>
          <w:color w:val="000000"/>
          <w:sz w:val="20"/>
        </w:rPr>
        <w:t>Therefore,</w:t>
      </w:r>
      <w:r>
        <w:rPr>
          <w:rFonts w:ascii="Times New Roman"/>
          <w:color w:val="000000"/>
          <w:spacing w:val="5"/>
          <w:sz w:val="20"/>
        </w:rPr>
        <w:t xml:space="preserve"> </w:t>
      </w:r>
      <w:r>
        <w:rPr>
          <w:rFonts w:ascii="LCARIW+CMR10"/>
          <w:color w:val="000000"/>
          <w:sz w:val="20"/>
        </w:rPr>
        <w:t>it</w:t>
      </w:r>
      <w:r>
        <w:rPr>
          <w:rFonts w:ascii="Times New Roman"/>
          <w:color w:val="000000"/>
          <w:spacing w:val="1"/>
          <w:sz w:val="20"/>
        </w:rPr>
        <w:t xml:space="preserve"> </w:t>
      </w:r>
      <w:r>
        <w:rPr>
          <w:rFonts w:ascii="LCARIW+CMR10"/>
          <w:color w:val="000000"/>
          <w:sz w:val="20"/>
        </w:rPr>
        <w:t>is</w:t>
      </w:r>
      <w:r>
        <w:rPr>
          <w:rFonts w:ascii="Times New Roman"/>
          <w:color w:val="000000"/>
          <w:spacing w:val="1"/>
          <w:sz w:val="20"/>
        </w:rPr>
        <w:t xml:space="preserve"> </w:t>
      </w:r>
      <w:r>
        <w:rPr>
          <w:rFonts w:ascii="LCARIW+CMR10"/>
          <w:color w:val="000000"/>
          <w:spacing w:val="-2"/>
          <w:sz w:val="20"/>
        </w:rPr>
        <w:t>intuitive</w:t>
      </w:r>
      <w:r>
        <w:rPr>
          <w:rFonts w:ascii="Times New Roman"/>
          <w:color w:val="000000"/>
          <w:spacing w:val="3"/>
          <w:sz w:val="20"/>
        </w:rPr>
        <w:t xml:space="preserve"> </w:t>
      </w:r>
      <w:r>
        <w:rPr>
          <w:rFonts w:ascii="LCARIW+CMR10"/>
          <w:color w:val="000000"/>
          <w:sz w:val="20"/>
        </w:rPr>
        <w:t>that</w:t>
      </w:r>
      <w:r>
        <w:rPr>
          <w:rFonts w:ascii="Times New Roman"/>
          <w:color w:val="000000"/>
          <w:spacing w:val="1"/>
          <w:sz w:val="20"/>
        </w:rPr>
        <w:t xml:space="preserve"> </w:t>
      </w:r>
      <w:r>
        <w:rPr>
          <w:rFonts w:ascii="LCARIW+CMR10"/>
          <w:color w:val="000000"/>
          <w:sz w:val="20"/>
        </w:rPr>
        <w:t>in</w:t>
      </w:r>
      <w:r>
        <w:rPr>
          <w:rFonts w:ascii="Times New Roman"/>
          <w:color w:val="000000"/>
          <w:spacing w:val="1"/>
          <w:sz w:val="20"/>
        </w:rPr>
        <w:t xml:space="preserve"> </w:t>
      </w:r>
      <w:r>
        <w:rPr>
          <w:rFonts w:ascii="LCARIW+CMR10"/>
          <w:color w:val="000000"/>
          <w:spacing w:val="1"/>
          <w:sz w:val="20"/>
        </w:rPr>
        <w:t>response</w:t>
      </w:r>
      <w:r>
        <w:rPr>
          <w:rFonts w:ascii="Times New Roman"/>
          <w:color w:val="000000"/>
          <w:spacing w:val="1"/>
          <w:sz w:val="20"/>
        </w:rPr>
        <w:t xml:space="preserve"> </w:t>
      </w:r>
      <w:r>
        <w:rPr>
          <w:rFonts w:ascii="LCARIW+CMR10"/>
          <w:color w:val="000000"/>
          <w:sz w:val="20"/>
        </w:rPr>
        <w:t>to</w:t>
      </w:r>
      <w:r>
        <w:rPr>
          <w:rFonts w:ascii="Times New Roman"/>
          <w:color w:val="000000"/>
          <w:spacing w:val="1"/>
          <w:sz w:val="20"/>
        </w:rPr>
        <w:t xml:space="preserve"> </w:t>
      </w:r>
      <w:r>
        <w:rPr>
          <w:rFonts w:ascii="LCARIW+CMR10"/>
          <w:color w:val="000000"/>
          <w:sz w:val="20"/>
        </w:rPr>
        <w:t>daily</w:t>
      </w:r>
      <w:r>
        <w:rPr>
          <w:rFonts w:ascii="Times New Roman"/>
          <w:color w:val="000000"/>
          <w:spacing w:val="1"/>
          <w:sz w:val="20"/>
        </w:rPr>
        <w:t xml:space="preserve"> </w:t>
      </w:r>
      <w:r>
        <w:rPr>
          <w:rFonts w:ascii="LCARIW+CMR10"/>
          <w:color w:val="000000"/>
          <w:spacing w:val="-1"/>
          <w:sz w:val="20"/>
        </w:rPr>
        <w:t>changing</w:t>
      </w:r>
      <w:r>
        <w:rPr>
          <w:rFonts w:ascii="Times New Roman"/>
          <w:color w:val="000000"/>
          <w:spacing w:val="2"/>
          <w:sz w:val="20"/>
        </w:rPr>
        <w:t xml:space="preserve"> </w:t>
      </w:r>
      <w:r>
        <w:rPr>
          <w:rFonts w:ascii="LCARIW+CMR10"/>
          <w:color w:val="000000"/>
          <w:sz w:val="20"/>
        </w:rPr>
        <w:t>household</w:t>
      </w:r>
      <w:r>
        <w:rPr>
          <w:rFonts w:ascii="Times New Roman"/>
          <w:color w:val="000000"/>
          <w:spacing w:val="1"/>
          <w:sz w:val="20"/>
        </w:rPr>
        <w:t xml:space="preserve"> </w:t>
      </w:r>
      <w:r>
        <w:rPr>
          <w:rFonts w:ascii="LCARIW+CMR10"/>
          <w:color w:val="000000"/>
          <w:sz w:val="20"/>
        </w:rPr>
        <w:t>heating</w:t>
      </w:r>
      <w:r w:rsidR="001050EB">
        <w:rPr>
          <w:rFonts w:ascii="Cambria" w:hAnsi="Cambria" w:hint="eastAsia"/>
          <w:color w:val="000000"/>
          <w:sz w:val="18"/>
        </w:rPr>
        <w:t xml:space="preserve"> </w:t>
      </w:r>
      <w:r>
        <w:rPr>
          <w:rFonts w:ascii="LCARIW+CMR10"/>
          <w:color w:val="000000"/>
          <w:sz w:val="20"/>
        </w:rPr>
        <w:t>needs,</w:t>
      </w:r>
      <w:r>
        <w:rPr>
          <w:rFonts w:ascii="Times New Roman"/>
          <w:color w:val="000000"/>
          <w:spacing w:val="17"/>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total</w:t>
      </w:r>
      <w:r>
        <w:rPr>
          <w:rFonts w:ascii="Times New Roman"/>
          <w:color w:val="000000"/>
          <w:spacing w:val="17"/>
          <w:sz w:val="20"/>
        </w:rPr>
        <w:t xml:space="preserve"> </w:t>
      </w:r>
      <w:r>
        <w:rPr>
          <w:rFonts w:ascii="LCARIW+CMR10"/>
          <w:color w:val="000000"/>
          <w:spacing w:val="-1"/>
          <w:sz w:val="20"/>
        </w:rPr>
        <w:t>amount</w:t>
      </w:r>
      <w:r>
        <w:rPr>
          <w:rFonts w:ascii="Times New Roman"/>
          <w:color w:val="000000"/>
          <w:spacing w:val="18"/>
          <w:sz w:val="20"/>
        </w:rPr>
        <w:t xml:space="preserve"> </w:t>
      </w:r>
      <w:r>
        <w:rPr>
          <w:rFonts w:ascii="LCARIW+CMR10"/>
          <w:color w:val="000000"/>
          <w:sz w:val="20"/>
        </w:rPr>
        <w:t>of</w:t>
      </w:r>
      <w:r>
        <w:rPr>
          <w:rFonts w:ascii="Times New Roman"/>
          <w:color w:val="000000"/>
          <w:spacing w:val="17"/>
          <w:sz w:val="20"/>
        </w:rPr>
        <w:t xml:space="preserve"> </w:t>
      </w:r>
      <w:r>
        <w:rPr>
          <w:rFonts w:ascii="LCARIW+CMR10"/>
          <w:color w:val="000000"/>
          <w:sz w:val="20"/>
        </w:rPr>
        <w:t>TOU-price-inducing</w:t>
      </w:r>
      <w:r>
        <w:rPr>
          <w:rFonts w:ascii="Times New Roman"/>
          <w:color w:val="000000"/>
          <w:spacing w:val="16"/>
          <w:sz w:val="20"/>
        </w:rPr>
        <w:t xml:space="preserve"> </w:t>
      </w:r>
      <w:r>
        <w:rPr>
          <w:rFonts w:ascii="LCARIW+CMR10"/>
          <w:color w:val="000000"/>
          <w:spacing w:val="-1"/>
          <w:sz w:val="20"/>
        </w:rPr>
        <w:t>electricity</w:t>
      </w:r>
      <w:r>
        <w:rPr>
          <w:rFonts w:ascii="Times New Roman"/>
          <w:color w:val="000000"/>
          <w:spacing w:val="17"/>
          <w:sz w:val="20"/>
        </w:rPr>
        <w:t xml:space="preserve"> </w:t>
      </w:r>
      <w:r>
        <w:rPr>
          <w:rFonts w:ascii="LCARIW+CMR10"/>
          <w:color w:val="000000"/>
          <w:spacing w:val="-1"/>
          <w:sz w:val="20"/>
        </w:rPr>
        <w:t>savings</w:t>
      </w:r>
      <w:r>
        <w:rPr>
          <w:rFonts w:ascii="Times New Roman"/>
          <w:color w:val="000000"/>
          <w:spacing w:val="17"/>
          <w:sz w:val="20"/>
        </w:rPr>
        <w:t xml:space="preserve"> </w:t>
      </w:r>
      <w:r>
        <w:rPr>
          <w:rFonts w:ascii="LCARIW+CMR10"/>
          <w:color w:val="000000"/>
          <w:sz w:val="20"/>
        </w:rPr>
        <w:t>also</w:t>
      </w:r>
      <w:r>
        <w:rPr>
          <w:rFonts w:ascii="Times New Roman"/>
          <w:color w:val="000000"/>
          <w:spacing w:val="16"/>
          <w:sz w:val="20"/>
        </w:rPr>
        <w:t xml:space="preserve"> </w:t>
      </w:r>
      <w:r>
        <w:rPr>
          <w:rFonts w:ascii="LCARIW+CMR10"/>
          <w:color w:val="000000"/>
          <w:sz w:val="20"/>
        </w:rPr>
        <w:t>alters</w:t>
      </w:r>
      <w:r>
        <w:rPr>
          <w:rFonts w:ascii="Times New Roman"/>
          <w:color w:val="000000"/>
          <w:spacing w:val="16"/>
          <w:sz w:val="20"/>
        </w:rPr>
        <w:t xml:space="preserve"> </w:t>
      </w:r>
      <w:r>
        <w:rPr>
          <w:rFonts w:ascii="LCARIW+CMR10"/>
          <w:color w:val="000000"/>
          <w:spacing w:val="-2"/>
          <w:sz w:val="20"/>
        </w:rPr>
        <w:t>every</w:t>
      </w:r>
      <w:r>
        <w:rPr>
          <w:rFonts w:ascii="Times New Roman"/>
          <w:color w:val="000000"/>
          <w:spacing w:val="18"/>
          <w:sz w:val="20"/>
        </w:rPr>
        <w:t xml:space="preserve"> </w:t>
      </w:r>
      <w:r>
        <w:rPr>
          <w:rFonts w:ascii="LCARIW+CMR10"/>
          <w:color w:val="000000"/>
          <w:spacing w:val="-8"/>
          <w:sz w:val="20"/>
        </w:rPr>
        <w:t>day.</w:t>
      </w:r>
    </w:p>
    <w:p w14:paraId="3E042AA7" w14:textId="082DAE80" w:rsidR="003820C6" w:rsidRDefault="0076004A" w:rsidP="001F2F07">
      <w:pPr>
        <w:spacing w:before="149" w:after="0" w:line="360" w:lineRule="auto"/>
        <w:ind w:firstLine="708"/>
        <w:rPr>
          <w:rFonts w:ascii="Times New Roman"/>
          <w:color w:val="000000"/>
          <w:sz w:val="20"/>
        </w:rPr>
      </w:pPr>
      <w:r>
        <w:rPr>
          <w:rFonts w:ascii="LCARIW+CMR10"/>
          <w:color w:val="000000"/>
          <w:sz w:val="20"/>
        </w:rPr>
        <w:lastRenderedPageBreak/>
        <w:t>The</w:t>
      </w:r>
      <w:r>
        <w:rPr>
          <w:rFonts w:ascii="Times New Roman"/>
          <w:color w:val="000000"/>
          <w:spacing w:val="-2"/>
          <w:sz w:val="20"/>
        </w:rPr>
        <w:t xml:space="preserve"> </w:t>
      </w:r>
      <w:r>
        <w:rPr>
          <w:rFonts w:ascii="LCARIW+CMR10"/>
          <w:color w:val="000000"/>
          <w:spacing w:val="-2"/>
          <w:sz w:val="20"/>
        </w:rPr>
        <w:t>day-varying</w:t>
      </w:r>
      <w:r>
        <w:rPr>
          <w:rFonts w:ascii="Times New Roman"/>
          <w:color w:val="000000"/>
          <w:spacing w:val="-1"/>
          <w:sz w:val="20"/>
        </w:rPr>
        <w:t xml:space="preserve"> </w:t>
      </w:r>
      <w:r>
        <w:rPr>
          <w:rFonts w:ascii="LCARIW+CMR10"/>
          <w:color w:val="000000"/>
          <w:sz w:val="20"/>
        </w:rPr>
        <w:t>e</w:t>
      </w:r>
      <w:r>
        <w:rPr>
          <w:rFonts w:ascii="LSPPBV+CMR10" w:hAnsi="LSPPBV+CMR10" w:cs="LSPPBV+CMR10"/>
          <w:color w:val="000000"/>
          <w:sz w:val="20"/>
        </w:rPr>
        <w:t>ﬀ</w:t>
      </w:r>
      <w:r>
        <w:rPr>
          <w:rFonts w:ascii="LCARIW+CMR10"/>
          <w:color w:val="000000"/>
          <w:spacing w:val="-1"/>
          <w:sz w:val="20"/>
        </w:rPr>
        <w:t>ectiveness</w:t>
      </w:r>
      <w:r>
        <w:rPr>
          <w:rFonts w:ascii="Times New Roman"/>
          <w:color w:val="000000"/>
          <w:spacing w:val="-2"/>
          <w:sz w:val="20"/>
        </w:rPr>
        <w:t xml:space="preserve"> </w:t>
      </w:r>
      <w:r>
        <w:rPr>
          <w:rFonts w:ascii="LCARIW+CMR10"/>
          <w:color w:val="000000"/>
          <w:sz w:val="20"/>
        </w:rPr>
        <w:t>of</w:t>
      </w:r>
      <w:r>
        <w:rPr>
          <w:rFonts w:ascii="Times New Roman"/>
          <w:color w:val="000000"/>
          <w:spacing w:val="-2"/>
          <w:sz w:val="20"/>
        </w:rPr>
        <w:t xml:space="preserve"> </w:t>
      </w:r>
      <w:r>
        <w:rPr>
          <w:rFonts w:ascii="LCARIW+CMR10"/>
          <w:color w:val="000000"/>
          <w:sz w:val="20"/>
        </w:rPr>
        <w:t>TOU</w:t>
      </w:r>
      <w:r>
        <w:rPr>
          <w:rFonts w:ascii="Times New Roman"/>
          <w:color w:val="000000"/>
          <w:spacing w:val="-3"/>
          <w:sz w:val="20"/>
        </w:rPr>
        <w:t xml:space="preserve"> </w:t>
      </w:r>
      <w:r>
        <w:rPr>
          <w:rFonts w:ascii="LCARIW+CMR10"/>
          <w:color w:val="000000"/>
          <w:spacing w:val="-1"/>
          <w:sz w:val="20"/>
        </w:rPr>
        <w:t>electricity</w:t>
      </w:r>
      <w:r>
        <w:rPr>
          <w:rFonts w:ascii="Times New Roman"/>
          <w:color w:val="000000"/>
          <w:spacing w:val="-2"/>
          <w:sz w:val="20"/>
        </w:rPr>
        <w:t xml:space="preserve"> </w:t>
      </w:r>
      <w:r>
        <w:rPr>
          <w:rFonts w:ascii="LCARIW+CMR10"/>
          <w:color w:val="000000"/>
          <w:sz w:val="20"/>
        </w:rPr>
        <w:t>pricing</w:t>
      </w:r>
      <w:r>
        <w:rPr>
          <w:rFonts w:ascii="Times New Roman"/>
          <w:color w:val="000000"/>
          <w:spacing w:val="-3"/>
          <w:sz w:val="20"/>
        </w:rPr>
        <w:t xml:space="preserve"> </w:t>
      </w:r>
      <w:r>
        <w:rPr>
          <w:rFonts w:ascii="LCARIW+CMR10"/>
          <w:color w:val="000000"/>
          <w:sz w:val="20"/>
        </w:rPr>
        <w:t>suggests</w:t>
      </w:r>
      <w:r>
        <w:rPr>
          <w:rFonts w:ascii="Times New Roman"/>
          <w:color w:val="000000"/>
          <w:spacing w:val="-2"/>
          <w:sz w:val="20"/>
        </w:rPr>
        <w:t xml:space="preserve"> </w:t>
      </w:r>
      <w:r>
        <w:rPr>
          <w:rFonts w:ascii="LCARIW+CMR10"/>
          <w:color w:val="000000"/>
          <w:sz w:val="20"/>
        </w:rPr>
        <w:t>an</w:t>
      </w:r>
      <w:r>
        <w:rPr>
          <w:rFonts w:ascii="Times New Roman"/>
          <w:color w:val="000000"/>
          <w:spacing w:val="-2"/>
          <w:sz w:val="20"/>
        </w:rPr>
        <w:t xml:space="preserve"> </w:t>
      </w:r>
      <w:r>
        <w:rPr>
          <w:rFonts w:ascii="LCARIW+CMR10"/>
          <w:color w:val="000000"/>
          <w:sz w:val="20"/>
        </w:rPr>
        <w:t>implication</w:t>
      </w:r>
      <w:r>
        <w:rPr>
          <w:rFonts w:ascii="Times New Roman"/>
          <w:color w:val="000000"/>
          <w:spacing w:val="-3"/>
          <w:sz w:val="20"/>
        </w:rPr>
        <w:t xml:space="preserve"> </w:t>
      </w:r>
      <w:r>
        <w:rPr>
          <w:rFonts w:ascii="LCARIW+CMR10"/>
          <w:color w:val="000000"/>
          <w:sz w:val="20"/>
        </w:rPr>
        <w:t>in</w:t>
      </w:r>
      <w:r>
        <w:rPr>
          <w:rFonts w:ascii="Times New Roman"/>
          <w:color w:val="000000"/>
          <w:spacing w:val="-3"/>
          <w:sz w:val="20"/>
        </w:rPr>
        <w:t xml:space="preserve"> </w:t>
      </w:r>
      <w:r>
        <w:rPr>
          <w:rFonts w:ascii="LCARIW+CMR10"/>
          <w:color w:val="000000"/>
          <w:sz w:val="20"/>
        </w:rPr>
        <w:t>connection</w:t>
      </w:r>
      <w:r>
        <w:rPr>
          <w:rFonts w:ascii="Times New Roman"/>
          <w:color w:val="000000"/>
          <w:spacing w:val="-2"/>
          <w:sz w:val="20"/>
        </w:rPr>
        <w:t xml:space="preserve"> </w:t>
      </w:r>
      <w:r>
        <w:rPr>
          <w:rFonts w:ascii="LCARIW+CMR10"/>
          <w:color w:val="000000"/>
          <w:sz w:val="20"/>
        </w:rPr>
        <w:t>with</w:t>
      </w:r>
      <w:r>
        <w:rPr>
          <w:rFonts w:ascii="Times New Roman"/>
          <w:color w:val="000000"/>
          <w:spacing w:val="-3"/>
          <w:sz w:val="20"/>
        </w:rPr>
        <w:t xml:space="preserve"> </w:t>
      </w:r>
      <w:r>
        <w:rPr>
          <w:rFonts w:ascii="LCARIW+CMR10"/>
          <w:color w:val="000000"/>
          <w:sz w:val="20"/>
        </w:rPr>
        <w:t>Real-Time</w:t>
      </w:r>
      <w:r w:rsidR="001050EB">
        <w:rPr>
          <w:rFonts w:ascii="Times New Roman" w:hint="eastAsia"/>
          <w:color w:val="000000"/>
          <w:sz w:val="20"/>
        </w:rPr>
        <w:t xml:space="preserve"> </w:t>
      </w:r>
      <w:r>
        <w:rPr>
          <w:rFonts w:ascii="LCARIW+CMR10"/>
          <w:color w:val="000000"/>
          <w:sz w:val="20"/>
        </w:rPr>
        <w:t>Pricing</w:t>
      </w:r>
      <w:r>
        <w:rPr>
          <w:rFonts w:ascii="Times New Roman"/>
          <w:color w:val="000000"/>
          <w:spacing w:val="30"/>
          <w:sz w:val="20"/>
        </w:rPr>
        <w:t xml:space="preserve"> </w:t>
      </w:r>
      <w:r>
        <w:rPr>
          <w:rFonts w:ascii="LCARIW+CMR10"/>
          <w:color w:val="000000"/>
          <w:spacing w:val="-4"/>
          <w:sz w:val="20"/>
        </w:rPr>
        <w:t>(RTP),</w:t>
      </w:r>
      <w:r>
        <w:rPr>
          <w:rFonts w:ascii="Times New Roman"/>
          <w:color w:val="000000"/>
          <w:spacing w:val="34"/>
          <w:sz w:val="20"/>
        </w:rPr>
        <w:t xml:space="preserve"> </w:t>
      </w:r>
      <w:r>
        <w:rPr>
          <w:rFonts w:ascii="LCARIW+CMR10"/>
          <w:color w:val="000000"/>
          <w:sz w:val="20"/>
        </w:rPr>
        <w:t>a</w:t>
      </w:r>
      <w:r>
        <w:rPr>
          <w:rFonts w:ascii="Times New Roman"/>
          <w:color w:val="000000"/>
          <w:spacing w:val="30"/>
          <w:sz w:val="20"/>
        </w:rPr>
        <w:t xml:space="preserve"> </w:t>
      </w:r>
      <w:r>
        <w:rPr>
          <w:rFonts w:ascii="LCARIW+CMR10"/>
          <w:color w:val="000000"/>
          <w:sz w:val="20"/>
        </w:rPr>
        <w:t>type</w:t>
      </w:r>
      <w:r>
        <w:rPr>
          <w:rFonts w:ascii="Times New Roman"/>
          <w:color w:val="000000"/>
          <w:spacing w:val="30"/>
          <w:sz w:val="20"/>
        </w:rPr>
        <w:t xml:space="preserve"> </w:t>
      </w:r>
      <w:r>
        <w:rPr>
          <w:rFonts w:ascii="LCARIW+CMR10"/>
          <w:color w:val="000000"/>
          <w:sz w:val="20"/>
        </w:rPr>
        <w:t>of</w:t>
      </w:r>
      <w:r>
        <w:rPr>
          <w:rFonts w:ascii="Times New Roman"/>
          <w:color w:val="000000"/>
          <w:spacing w:val="31"/>
          <w:sz w:val="20"/>
        </w:rPr>
        <w:t xml:space="preserve"> </w:t>
      </w:r>
      <w:r>
        <w:rPr>
          <w:rFonts w:ascii="LCARIW+CMR10"/>
          <w:color w:val="000000"/>
          <w:spacing w:val="-1"/>
          <w:sz w:val="20"/>
        </w:rPr>
        <w:t>time-varying</w:t>
      </w:r>
      <w:r>
        <w:rPr>
          <w:rFonts w:ascii="Times New Roman"/>
          <w:color w:val="000000"/>
          <w:spacing w:val="31"/>
          <w:sz w:val="20"/>
        </w:rPr>
        <w:t xml:space="preserve"> </w:t>
      </w:r>
      <w:r>
        <w:rPr>
          <w:rFonts w:ascii="LCARIW+CMR10"/>
          <w:color w:val="000000"/>
          <w:spacing w:val="-1"/>
          <w:sz w:val="20"/>
        </w:rPr>
        <w:t>electricity</w:t>
      </w:r>
      <w:r>
        <w:rPr>
          <w:rFonts w:ascii="Times New Roman"/>
          <w:color w:val="000000"/>
          <w:spacing w:val="31"/>
          <w:sz w:val="20"/>
        </w:rPr>
        <w:t xml:space="preserve"> </w:t>
      </w:r>
      <w:r>
        <w:rPr>
          <w:rFonts w:ascii="LCARIW+CMR10"/>
          <w:color w:val="000000"/>
          <w:sz w:val="20"/>
        </w:rPr>
        <w:t>tari</w:t>
      </w:r>
      <w:r>
        <w:rPr>
          <w:rFonts w:ascii="LSPPBV+CMR10" w:hAnsi="LSPPBV+CMR10" w:cs="LSPPBV+CMR10"/>
          <w:color w:val="000000"/>
          <w:sz w:val="20"/>
        </w:rPr>
        <w:t>ﬀ</w:t>
      </w:r>
      <w:r>
        <w:rPr>
          <w:rFonts w:ascii="Times New Roman"/>
          <w:color w:val="000000"/>
          <w:spacing w:val="30"/>
          <w:sz w:val="20"/>
        </w:rPr>
        <w:t xml:space="preserve"> </w:t>
      </w:r>
      <w:r>
        <w:rPr>
          <w:rFonts w:ascii="LCARIW+CMR10"/>
          <w:color w:val="000000"/>
          <w:sz w:val="20"/>
        </w:rPr>
        <w:t>structure.</w:t>
      </w:r>
      <w:r w:rsidR="00401FA1">
        <w:rPr>
          <w:rStyle w:val="FootnoteReference"/>
          <w:rFonts w:ascii="LCARIW+CMR10"/>
          <w:color w:val="000000"/>
          <w:sz w:val="20"/>
        </w:rPr>
        <w:footnoteReference w:id="3"/>
      </w:r>
      <w:r w:rsidR="00401FA1">
        <w:rPr>
          <w:rFonts w:ascii="LCARIW+CMR10"/>
          <w:color w:val="000000"/>
          <w:spacing w:val="-1"/>
          <w:sz w:val="20"/>
        </w:rPr>
        <w:t xml:space="preserve"> </w:t>
      </w:r>
      <w:r>
        <w:rPr>
          <w:rFonts w:ascii="LCARIW+CMR10"/>
          <w:color w:val="000000"/>
          <w:spacing w:val="-1"/>
          <w:sz w:val="20"/>
        </w:rPr>
        <w:t>Contrary</w:t>
      </w:r>
      <w:r>
        <w:rPr>
          <w:rFonts w:ascii="Times New Roman"/>
          <w:color w:val="000000"/>
          <w:spacing w:val="31"/>
          <w:sz w:val="20"/>
        </w:rPr>
        <w:t xml:space="preserve"> </w:t>
      </w:r>
      <w:r>
        <w:rPr>
          <w:rFonts w:ascii="LCARIW+CMR10"/>
          <w:color w:val="000000"/>
          <w:sz w:val="20"/>
        </w:rPr>
        <w:t>to</w:t>
      </w:r>
      <w:r>
        <w:rPr>
          <w:rFonts w:ascii="Times New Roman"/>
          <w:color w:val="000000"/>
          <w:spacing w:val="30"/>
          <w:sz w:val="20"/>
        </w:rPr>
        <w:t xml:space="preserve"> </w:t>
      </w:r>
      <w:r>
        <w:rPr>
          <w:rFonts w:ascii="LCARIW+CMR10"/>
          <w:color w:val="000000"/>
          <w:sz w:val="20"/>
        </w:rPr>
        <w:t>TOU</w:t>
      </w:r>
      <w:r>
        <w:rPr>
          <w:rFonts w:ascii="Times New Roman"/>
          <w:color w:val="000000"/>
          <w:spacing w:val="30"/>
          <w:sz w:val="20"/>
        </w:rPr>
        <w:t xml:space="preserve"> </w:t>
      </w:r>
      <w:r>
        <w:rPr>
          <w:rFonts w:ascii="LCARIW+CMR10"/>
          <w:color w:val="000000"/>
          <w:sz w:val="20"/>
        </w:rPr>
        <w:t>pricing,</w:t>
      </w:r>
      <w:r>
        <w:rPr>
          <w:rFonts w:ascii="Times New Roman"/>
          <w:color w:val="000000"/>
          <w:spacing w:val="34"/>
          <w:sz w:val="20"/>
        </w:rPr>
        <w:t xml:space="preserve"> </w:t>
      </w:r>
      <w:r>
        <w:rPr>
          <w:rFonts w:ascii="LCARIW+CMR10"/>
          <w:color w:val="000000"/>
          <w:sz w:val="20"/>
        </w:rPr>
        <w:t>rates</w:t>
      </w:r>
      <w:r>
        <w:rPr>
          <w:rFonts w:ascii="Times New Roman"/>
          <w:color w:val="000000"/>
          <w:spacing w:val="30"/>
          <w:sz w:val="20"/>
        </w:rPr>
        <w:t xml:space="preserve"> </w:t>
      </w:r>
      <w:r>
        <w:rPr>
          <w:rFonts w:ascii="LCARIW+CMR10"/>
          <w:color w:val="000000"/>
          <w:spacing w:val="-1"/>
          <w:sz w:val="20"/>
        </w:rPr>
        <w:t>typically</w:t>
      </w:r>
      <w:r w:rsidR="001050EB">
        <w:rPr>
          <w:rFonts w:ascii="Times New Roman" w:hint="eastAsia"/>
          <w:color w:val="000000"/>
          <w:sz w:val="20"/>
        </w:rPr>
        <w:t xml:space="preserve"> </w:t>
      </w:r>
      <w:r>
        <w:rPr>
          <w:rFonts w:ascii="LCARIW+CMR10"/>
          <w:color w:val="000000"/>
          <w:spacing w:val="-1"/>
          <w:sz w:val="20"/>
        </w:rPr>
        <w:t>change</w:t>
      </w:r>
      <w:r>
        <w:rPr>
          <w:rFonts w:ascii="Times New Roman"/>
          <w:color w:val="000000"/>
          <w:spacing w:val="25"/>
          <w:sz w:val="20"/>
        </w:rPr>
        <w:t xml:space="preserve"> </w:t>
      </w:r>
      <w:r>
        <w:rPr>
          <w:rFonts w:ascii="LCARIW+CMR10"/>
          <w:color w:val="000000"/>
          <w:sz w:val="20"/>
        </w:rPr>
        <w:t>hourly</w:t>
      </w:r>
      <w:r>
        <w:rPr>
          <w:rFonts w:ascii="Times New Roman"/>
          <w:color w:val="000000"/>
          <w:spacing w:val="24"/>
          <w:sz w:val="20"/>
        </w:rPr>
        <w:t xml:space="preserve"> </w:t>
      </w:r>
      <w:r>
        <w:rPr>
          <w:rFonts w:ascii="LCARIW+CMR10"/>
          <w:color w:val="000000"/>
          <w:sz w:val="20"/>
        </w:rPr>
        <w:t>under</w:t>
      </w:r>
      <w:r>
        <w:rPr>
          <w:rFonts w:ascii="Times New Roman"/>
          <w:color w:val="000000"/>
          <w:spacing w:val="24"/>
          <w:sz w:val="20"/>
        </w:rPr>
        <w:t xml:space="preserve"> </w:t>
      </w:r>
      <w:r>
        <w:rPr>
          <w:rFonts w:ascii="LCARIW+CMR10"/>
          <w:color w:val="000000"/>
          <w:spacing w:val="-12"/>
          <w:sz w:val="20"/>
        </w:rPr>
        <w:t>RTP.</w:t>
      </w:r>
      <w:r>
        <w:rPr>
          <w:rFonts w:ascii="Times New Roman"/>
          <w:color w:val="000000"/>
          <w:spacing w:val="35"/>
          <w:sz w:val="20"/>
        </w:rPr>
        <w:t xml:space="preserve"> </w:t>
      </w:r>
      <w:r>
        <w:rPr>
          <w:rFonts w:ascii="LCARIW+CMR10"/>
          <w:color w:val="000000"/>
          <w:sz w:val="20"/>
        </w:rPr>
        <w:t>So</w:t>
      </w:r>
      <w:r>
        <w:rPr>
          <w:rFonts w:ascii="Times New Roman"/>
          <w:color w:val="000000"/>
          <w:spacing w:val="24"/>
          <w:sz w:val="20"/>
        </w:rPr>
        <w:t xml:space="preserve"> </w:t>
      </w:r>
      <w:r>
        <w:rPr>
          <w:rFonts w:ascii="LCARIW+CMR10"/>
          <w:color w:val="000000"/>
          <w:sz w:val="20"/>
        </w:rPr>
        <w:t>compared</w:t>
      </w:r>
      <w:r>
        <w:rPr>
          <w:rFonts w:ascii="Times New Roman"/>
          <w:color w:val="000000"/>
          <w:spacing w:val="24"/>
          <w:sz w:val="20"/>
        </w:rPr>
        <w:t xml:space="preserve"> </w:t>
      </w:r>
      <w:r>
        <w:rPr>
          <w:rFonts w:ascii="LCARIW+CMR10"/>
          <w:color w:val="000000"/>
          <w:sz w:val="20"/>
        </w:rPr>
        <w:t>to</w:t>
      </w:r>
      <w:r>
        <w:rPr>
          <w:rFonts w:ascii="Times New Roman"/>
          <w:color w:val="000000"/>
          <w:spacing w:val="23"/>
          <w:sz w:val="20"/>
        </w:rPr>
        <w:t xml:space="preserve"> </w:t>
      </w:r>
      <w:r>
        <w:rPr>
          <w:rFonts w:ascii="LCARIW+CMR10"/>
          <w:color w:val="000000"/>
          <w:sz w:val="20"/>
        </w:rPr>
        <w:t>TOU</w:t>
      </w:r>
      <w:r>
        <w:rPr>
          <w:rFonts w:ascii="Times New Roman"/>
          <w:color w:val="000000"/>
          <w:spacing w:val="24"/>
          <w:sz w:val="20"/>
        </w:rPr>
        <w:t xml:space="preserve"> </w:t>
      </w:r>
      <w:r>
        <w:rPr>
          <w:rFonts w:ascii="LCARIW+CMR10"/>
          <w:color w:val="000000"/>
          <w:sz w:val="20"/>
        </w:rPr>
        <w:t>pricing,</w:t>
      </w:r>
      <w:r>
        <w:rPr>
          <w:rFonts w:ascii="Times New Roman"/>
          <w:color w:val="000000"/>
          <w:spacing w:val="26"/>
          <w:sz w:val="20"/>
        </w:rPr>
        <w:t xml:space="preserve"> </w:t>
      </w:r>
      <w:r>
        <w:rPr>
          <w:rFonts w:ascii="LCARIW+CMR10"/>
          <w:color w:val="000000"/>
          <w:spacing w:val="-9"/>
          <w:sz w:val="20"/>
        </w:rPr>
        <w:t>RTP</w:t>
      </w:r>
      <w:r>
        <w:rPr>
          <w:rFonts w:ascii="Times New Roman"/>
          <w:color w:val="000000"/>
          <w:spacing w:val="32"/>
          <w:sz w:val="20"/>
        </w:rPr>
        <w:t xml:space="preserve"> </w:t>
      </w:r>
      <w:r>
        <w:rPr>
          <w:rFonts w:ascii="LCARIW+CMR10"/>
          <w:color w:val="000000"/>
          <w:sz w:val="20"/>
        </w:rPr>
        <w:t>has</w:t>
      </w:r>
      <w:r>
        <w:rPr>
          <w:rFonts w:ascii="Times New Roman"/>
          <w:color w:val="000000"/>
          <w:spacing w:val="24"/>
          <w:sz w:val="20"/>
        </w:rPr>
        <w:t xml:space="preserve"> </w:t>
      </w:r>
      <w:r>
        <w:rPr>
          <w:rFonts w:ascii="LCARIW+CMR10"/>
          <w:color w:val="000000"/>
          <w:sz w:val="20"/>
        </w:rPr>
        <w:t>an</w:t>
      </w:r>
      <w:r>
        <w:rPr>
          <w:rFonts w:ascii="Times New Roman"/>
          <w:color w:val="000000"/>
          <w:spacing w:val="24"/>
          <w:sz w:val="20"/>
        </w:rPr>
        <w:t xml:space="preserve"> </w:t>
      </w:r>
      <w:r>
        <w:rPr>
          <w:rFonts w:ascii="LCARIW+CMR10"/>
          <w:color w:val="000000"/>
          <w:spacing w:val="-2"/>
          <w:sz w:val="20"/>
        </w:rPr>
        <w:t>advantage</w:t>
      </w:r>
      <w:r>
        <w:rPr>
          <w:rFonts w:ascii="Times New Roman"/>
          <w:color w:val="000000"/>
          <w:spacing w:val="26"/>
          <w:sz w:val="20"/>
        </w:rPr>
        <w:t xml:space="preserve"> </w:t>
      </w:r>
      <w:r>
        <w:rPr>
          <w:rFonts w:ascii="LCARIW+CMR10"/>
          <w:color w:val="000000"/>
          <w:sz w:val="20"/>
        </w:rPr>
        <w:t>in</w:t>
      </w:r>
      <w:r>
        <w:rPr>
          <w:rFonts w:ascii="Times New Roman"/>
          <w:color w:val="000000"/>
          <w:spacing w:val="23"/>
          <w:sz w:val="20"/>
        </w:rPr>
        <w:t xml:space="preserve"> </w:t>
      </w:r>
      <w:r>
        <w:rPr>
          <w:rFonts w:ascii="LCARIW+CMR10" w:hAnsi="LCARIW+CMR10" w:cs="LCARIW+CMR10"/>
          <w:color w:val="000000"/>
          <w:sz w:val="20"/>
        </w:rPr>
        <w:t>reﬂecting</w:t>
      </w:r>
      <w:r>
        <w:rPr>
          <w:rFonts w:ascii="Times New Roman"/>
          <w:color w:val="000000"/>
          <w:spacing w:val="24"/>
          <w:sz w:val="20"/>
        </w:rPr>
        <w:t xml:space="preserve"> </w:t>
      </w:r>
      <w:r>
        <w:rPr>
          <w:rFonts w:ascii="LCARIW+CMR10"/>
          <w:color w:val="000000"/>
          <w:sz w:val="20"/>
        </w:rPr>
        <w:t>generation</w:t>
      </w:r>
      <w:r>
        <w:rPr>
          <w:rFonts w:ascii="Times New Roman"/>
          <w:color w:val="000000"/>
          <w:spacing w:val="24"/>
          <w:sz w:val="20"/>
        </w:rPr>
        <w:t xml:space="preserve"> </w:t>
      </w:r>
      <w:r>
        <w:rPr>
          <w:rFonts w:ascii="LCARIW+CMR10"/>
          <w:color w:val="000000"/>
          <w:sz w:val="20"/>
        </w:rPr>
        <w:t>costs</w:t>
      </w:r>
      <w:r w:rsidR="001050EB">
        <w:rPr>
          <w:rFonts w:ascii="Times New Roman" w:hint="eastAsia"/>
          <w:color w:val="000000"/>
          <w:sz w:val="20"/>
        </w:rPr>
        <w:t xml:space="preserve"> </w:t>
      </w:r>
      <w:r>
        <w:rPr>
          <w:rFonts w:ascii="LCARIW+CMR10"/>
          <w:color w:val="000000"/>
          <w:spacing w:val="-1"/>
          <w:sz w:val="20"/>
        </w:rPr>
        <w:t>contemporaneously.</w:t>
      </w:r>
      <w:r>
        <w:rPr>
          <w:rFonts w:ascii="Times New Roman"/>
          <w:color w:val="000000"/>
          <w:spacing w:val="135"/>
          <w:sz w:val="20"/>
        </w:rPr>
        <w:t xml:space="preserve"> </w:t>
      </w:r>
      <w:r>
        <w:rPr>
          <w:rFonts w:ascii="LCARIW+CMR10"/>
          <w:color w:val="000000"/>
          <w:sz w:val="20"/>
        </w:rPr>
        <w:t>Economists,</w:t>
      </w:r>
      <w:r>
        <w:rPr>
          <w:rFonts w:ascii="Times New Roman"/>
          <w:color w:val="000000"/>
          <w:spacing w:val="56"/>
          <w:sz w:val="20"/>
        </w:rPr>
        <w:t xml:space="preserve"> </w:t>
      </w:r>
      <w:r>
        <w:rPr>
          <w:rFonts w:ascii="LCARIW+CMR10"/>
          <w:color w:val="000000"/>
          <w:sz w:val="20"/>
        </w:rPr>
        <w:t>therefore,</w:t>
      </w:r>
      <w:r>
        <w:rPr>
          <w:rFonts w:ascii="Times New Roman"/>
          <w:color w:val="000000"/>
          <w:spacing w:val="56"/>
          <w:sz w:val="20"/>
        </w:rPr>
        <w:t xml:space="preserve"> </w:t>
      </w:r>
      <w:r>
        <w:rPr>
          <w:rFonts w:ascii="LCARIW+CMR10"/>
          <w:color w:val="000000"/>
          <w:sz w:val="20"/>
        </w:rPr>
        <w:t>prefer</w:t>
      </w:r>
      <w:r>
        <w:rPr>
          <w:rFonts w:ascii="Times New Roman"/>
          <w:color w:val="000000"/>
          <w:spacing w:val="48"/>
          <w:sz w:val="20"/>
        </w:rPr>
        <w:t xml:space="preserve"> </w:t>
      </w:r>
      <w:r>
        <w:rPr>
          <w:rFonts w:ascii="LCARIW+CMR10"/>
          <w:color w:val="000000"/>
          <w:spacing w:val="-9"/>
          <w:sz w:val="20"/>
        </w:rPr>
        <w:t>RTP</w:t>
      </w:r>
      <w:r>
        <w:rPr>
          <w:rFonts w:ascii="Times New Roman"/>
          <w:color w:val="000000"/>
          <w:spacing w:val="56"/>
          <w:sz w:val="20"/>
        </w:rPr>
        <w:t xml:space="preserve"> </w:t>
      </w:r>
      <w:r>
        <w:rPr>
          <w:rFonts w:ascii="LCARIW+CMR10"/>
          <w:color w:val="000000"/>
          <w:sz w:val="20"/>
        </w:rPr>
        <w:t>to</w:t>
      </w:r>
      <w:r>
        <w:rPr>
          <w:rFonts w:ascii="Times New Roman"/>
          <w:color w:val="000000"/>
          <w:spacing w:val="48"/>
          <w:sz w:val="20"/>
        </w:rPr>
        <w:t xml:space="preserve"> </w:t>
      </w:r>
      <w:r>
        <w:rPr>
          <w:rFonts w:ascii="LCARIW+CMR10"/>
          <w:color w:val="000000"/>
          <w:sz w:val="20"/>
        </w:rPr>
        <w:t>TOU</w:t>
      </w:r>
      <w:r>
        <w:rPr>
          <w:rFonts w:ascii="Times New Roman"/>
          <w:color w:val="000000"/>
          <w:spacing w:val="48"/>
          <w:sz w:val="20"/>
        </w:rPr>
        <w:t xml:space="preserve"> </w:t>
      </w:r>
      <w:r>
        <w:rPr>
          <w:rFonts w:ascii="LCARIW+CMR10"/>
          <w:color w:val="000000"/>
          <w:sz w:val="20"/>
        </w:rPr>
        <w:t>pricing.</w:t>
      </w:r>
      <w:r>
        <w:rPr>
          <w:rFonts w:ascii="Times New Roman"/>
          <w:color w:val="000000"/>
          <w:spacing w:val="134"/>
          <w:sz w:val="20"/>
        </w:rPr>
        <w:t xml:space="preserve"> </w:t>
      </w:r>
      <w:r>
        <w:rPr>
          <w:rFonts w:ascii="LCARIW+CMR10"/>
          <w:color w:val="000000"/>
          <w:sz w:val="20"/>
        </w:rPr>
        <w:t>But</w:t>
      </w:r>
      <w:r>
        <w:rPr>
          <w:rFonts w:ascii="Times New Roman"/>
          <w:color w:val="000000"/>
          <w:spacing w:val="48"/>
          <w:sz w:val="20"/>
        </w:rPr>
        <w:t xml:space="preserve"> </w:t>
      </w:r>
      <w:r>
        <w:rPr>
          <w:rFonts w:ascii="LCARIW+CMR10"/>
          <w:color w:val="000000"/>
          <w:spacing w:val="1"/>
          <w:sz w:val="20"/>
        </w:rPr>
        <w:t>because</w:t>
      </w:r>
      <w:r>
        <w:rPr>
          <w:rFonts w:ascii="Times New Roman"/>
          <w:color w:val="000000"/>
          <w:spacing w:val="47"/>
          <w:sz w:val="20"/>
        </w:rPr>
        <w:t xml:space="preserve"> </w:t>
      </w:r>
      <w:r>
        <w:rPr>
          <w:rFonts w:ascii="LCARIW+CMR10"/>
          <w:color w:val="000000"/>
          <w:sz w:val="20"/>
        </w:rPr>
        <w:t>TOU-tari</w:t>
      </w:r>
      <w:r>
        <w:rPr>
          <w:rFonts w:ascii="LSPPBV+CMR10" w:hAnsi="LSPPBV+CMR10" w:cs="LSPPBV+CMR10"/>
          <w:color w:val="000000"/>
          <w:sz w:val="20"/>
        </w:rPr>
        <w:t>ﬀ</w:t>
      </w:r>
      <w:r>
        <w:rPr>
          <w:rFonts w:ascii="LCARIW+CMR10"/>
          <w:color w:val="000000"/>
          <w:sz w:val="20"/>
        </w:rPr>
        <w:t>-inducing</w:t>
      </w:r>
      <w:r w:rsidR="001050EB">
        <w:rPr>
          <w:rFonts w:ascii="Times New Roman" w:hint="eastAsia"/>
          <w:color w:val="000000"/>
          <w:sz w:val="20"/>
        </w:rPr>
        <w:t xml:space="preserve"> </w:t>
      </w:r>
      <w:r>
        <w:rPr>
          <w:rFonts w:ascii="LCARIW+CMR10"/>
          <w:color w:val="000000"/>
          <w:spacing w:val="-1"/>
          <w:sz w:val="20"/>
        </w:rPr>
        <w:t>electricity</w:t>
      </w:r>
      <w:r>
        <w:rPr>
          <w:rFonts w:ascii="Times New Roman"/>
          <w:color w:val="000000"/>
          <w:spacing w:val="45"/>
          <w:sz w:val="20"/>
        </w:rPr>
        <w:t xml:space="preserve"> </w:t>
      </w:r>
      <w:r>
        <w:rPr>
          <w:rFonts w:ascii="LCARIW+CMR10"/>
          <w:color w:val="000000"/>
          <w:spacing w:val="-1"/>
          <w:sz w:val="20"/>
        </w:rPr>
        <w:t>savings</w:t>
      </w:r>
      <w:r>
        <w:rPr>
          <w:rFonts w:ascii="Times New Roman"/>
          <w:color w:val="000000"/>
          <w:spacing w:val="45"/>
          <w:sz w:val="20"/>
        </w:rPr>
        <w:t xml:space="preserve"> </w:t>
      </w:r>
      <w:r>
        <w:rPr>
          <w:rFonts w:ascii="LCARIW+CMR10"/>
          <w:color w:val="000000"/>
          <w:spacing w:val="-2"/>
          <w:sz w:val="20"/>
        </w:rPr>
        <w:t>covariate</w:t>
      </w:r>
      <w:r>
        <w:rPr>
          <w:rFonts w:ascii="Times New Roman"/>
          <w:color w:val="000000"/>
          <w:spacing w:val="46"/>
          <w:sz w:val="20"/>
        </w:rPr>
        <w:t xml:space="preserve"> </w:t>
      </w:r>
      <w:r>
        <w:rPr>
          <w:rFonts w:ascii="LCARIW+CMR10"/>
          <w:color w:val="000000"/>
          <w:sz w:val="20"/>
        </w:rPr>
        <w:t>with</w:t>
      </w:r>
      <w:r>
        <w:rPr>
          <w:rFonts w:ascii="Times New Roman"/>
          <w:color w:val="000000"/>
          <w:spacing w:val="44"/>
          <w:sz w:val="20"/>
        </w:rPr>
        <w:t xml:space="preserve"> </w:t>
      </w:r>
      <w:r>
        <w:rPr>
          <w:rFonts w:ascii="LCARIW+CMR10"/>
          <w:color w:val="000000"/>
          <w:sz w:val="20"/>
        </w:rPr>
        <w:t>daily</w:t>
      </w:r>
      <w:r>
        <w:rPr>
          <w:rFonts w:ascii="Times New Roman"/>
          <w:color w:val="000000"/>
          <w:spacing w:val="44"/>
          <w:sz w:val="20"/>
        </w:rPr>
        <w:t xml:space="preserve"> </w:t>
      </w:r>
      <w:r>
        <w:rPr>
          <w:rFonts w:ascii="LCARIW+CMR10"/>
          <w:color w:val="000000"/>
          <w:sz w:val="20"/>
        </w:rPr>
        <w:t>HDDs,</w:t>
      </w:r>
      <w:r>
        <w:rPr>
          <w:rFonts w:ascii="Times New Roman"/>
          <w:color w:val="000000"/>
          <w:spacing w:val="51"/>
          <w:sz w:val="20"/>
        </w:rPr>
        <w:t xml:space="preserve"> </w:t>
      </w:r>
      <w:r>
        <w:rPr>
          <w:rFonts w:ascii="LCARIW+CMR10"/>
          <w:color w:val="000000"/>
          <w:sz w:val="20"/>
        </w:rPr>
        <w:t>TOU</w:t>
      </w:r>
      <w:r>
        <w:rPr>
          <w:rFonts w:ascii="Times New Roman"/>
          <w:color w:val="000000"/>
          <w:spacing w:val="44"/>
          <w:sz w:val="20"/>
        </w:rPr>
        <w:t xml:space="preserve"> </w:t>
      </w:r>
      <w:r>
        <w:rPr>
          <w:rFonts w:ascii="LCARIW+CMR10"/>
          <w:color w:val="000000"/>
          <w:spacing w:val="-1"/>
          <w:sz w:val="20"/>
        </w:rPr>
        <w:t>electricity</w:t>
      </w:r>
      <w:r>
        <w:rPr>
          <w:rFonts w:ascii="Times New Roman"/>
          <w:color w:val="000000"/>
          <w:spacing w:val="45"/>
          <w:sz w:val="20"/>
        </w:rPr>
        <w:t xml:space="preserve"> </w:t>
      </w:r>
      <w:r>
        <w:rPr>
          <w:rFonts w:ascii="LCARIW+CMR10"/>
          <w:color w:val="000000"/>
          <w:sz w:val="20"/>
        </w:rPr>
        <w:t>pricing</w:t>
      </w:r>
      <w:r>
        <w:rPr>
          <w:rFonts w:ascii="Times New Roman"/>
          <w:color w:val="000000"/>
          <w:spacing w:val="44"/>
          <w:sz w:val="20"/>
        </w:rPr>
        <w:t xml:space="preserve"> </w:t>
      </w:r>
      <w:r>
        <w:rPr>
          <w:rFonts w:ascii="LCARIW+CMR10"/>
          <w:color w:val="000000"/>
          <w:sz w:val="20"/>
        </w:rPr>
        <w:t>can</w:t>
      </w:r>
      <w:r>
        <w:rPr>
          <w:rFonts w:ascii="Times New Roman"/>
          <w:color w:val="000000"/>
          <w:spacing w:val="44"/>
          <w:sz w:val="20"/>
        </w:rPr>
        <w:t xml:space="preserve"> </w:t>
      </w:r>
      <w:r>
        <w:rPr>
          <w:rFonts w:ascii="LCARIW+CMR10"/>
          <w:color w:val="000000"/>
          <w:sz w:val="20"/>
        </w:rPr>
        <w:t>somewhat</w:t>
      </w:r>
      <w:r>
        <w:rPr>
          <w:rFonts w:ascii="Times New Roman"/>
          <w:color w:val="000000"/>
          <w:spacing w:val="44"/>
          <w:sz w:val="20"/>
        </w:rPr>
        <w:t xml:space="preserve"> </w:t>
      </w:r>
      <w:r>
        <w:rPr>
          <w:rFonts w:ascii="LCARIW+CMR10"/>
          <w:color w:val="000000"/>
          <w:spacing w:val="-1"/>
          <w:sz w:val="20"/>
        </w:rPr>
        <w:t>emulate</w:t>
      </w:r>
      <w:r>
        <w:rPr>
          <w:rFonts w:ascii="Times New Roman"/>
          <w:color w:val="000000"/>
          <w:spacing w:val="45"/>
          <w:sz w:val="20"/>
        </w:rPr>
        <w:t xml:space="preserve"> </w:t>
      </w:r>
      <w:r>
        <w:rPr>
          <w:rFonts w:ascii="LCARIW+CMR10"/>
          <w:color w:val="000000"/>
          <w:sz w:val="20"/>
        </w:rPr>
        <w:t>the</w:t>
      </w:r>
      <w:r>
        <w:rPr>
          <w:rFonts w:ascii="Times New Roman"/>
          <w:color w:val="000000"/>
          <w:spacing w:val="44"/>
          <w:sz w:val="20"/>
        </w:rPr>
        <w:t xml:space="preserve"> </w:t>
      </w:r>
      <w:r>
        <w:rPr>
          <w:rFonts w:ascii="LCARIW+CMR10"/>
          <w:color w:val="000000"/>
          <w:spacing w:val="-2"/>
          <w:sz w:val="20"/>
        </w:rPr>
        <w:t>favorable</w:t>
      </w:r>
      <w:r w:rsidR="001050EB">
        <w:rPr>
          <w:rFonts w:ascii="Times New Roman" w:hint="eastAsia"/>
          <w:color w:val="000000"/>
          <w:sz w:val="20"/>
        </w:rPr>
        <w:t xml:space="preserve"> </w:t>
      </w:r>
      <w:r>
        <w:rPr>
          <w:rFonts w:ascii="LCARIW+CMR10"/>
          <w:color w:val="000000"/>
          <w:sz w:val="20"/>
        </w:rPr>
        <w:t>feature</w:t>
      </w:r>
      <w:r>
        <w:rPr>
          <w:rFonts w:ascii="Times New Roman"/>
          <w:color w:val="000000"/>
          <w:spacing w:val="11"/>
          <w:sz w:val="20"/>
        </w:rPr>
        <w:t xml:space="preserve"> </w:t>
      </w:r>
      <w:r>
        <w:rPr>
          <w:rFonts w:ascii="LCARIW+CMR10"/>
          <w:color w:val="000000"/>
          <w:sz w:val="20"/>
        </w:rPr>
        <w:t>of</w:t>
      </w:r>
      <w:r>
        <w:rPr>
          <w:rFonts w:ascii="Times New Roman"/>
          <w:color w:val="000000"/>
          <w:spacing w:val="12"/>
          <w:sz w:val="20"/>
        </w:rPr>
        <w:t xml:space="preserve"> </w:t>
      </w:r>
      <w:r>
        <w:rPr>
          <w:rFonts w:ascii="LCARIW+CMR10"/>
          <w:color w:val="000000"/>
          <w:spacing w:val="-12"/>
          <w:sz w:val="20"/>
        </w:rPr>
        <w:t>RTP,</w:t>
      </w:r>
      <w:r>
        <w:rPr>
          <w:rFonts w:ascii="Times New Roman"/>
          <w:color w:val="000000"/>
          <w:spacing w:val="23"/>
          <w:sz w:val="20"/>
        </w:rPr>
        <w:t xml:space="preserve"> </w:t>
      </w:r>
      <w:r>
        <w:rPr>
          <w:rFonts w:ascii="LCARIW+CMR10"/>
          <w:color w:val="000000"/>
          <w:sz w:val="20"/>
        </w:rPr>
        <w:t>especially</w:t>
      </w:r>
      <w:r>
        <w:rPr>
          <w:rFonts w:ascii="Times New Roman"/>
          <w:color w:val="000000"/>
          <w:spacing w:val="11"/>
          <w:sz w:val="20"/>
        </w:rPr>
        <w:t xml:space="preserve"> </w:t>
      </w:r>
      <w:r>
        <w:rPr>
          <w:rFonts w:ascii="LCARIW+CMR10"/>
          <w:color w:val="000000"/>
          <w:sz w:val="20"/>
        </w:rPr>
        <w:t>on</w:t>
      </w:r>
      <w:r>
        <w:rPr>
          <w:rFonts w:ascii="Times New Roman"/>
          <w:color w:val="000000"/>
          <w:spacing w:val="12"/>
          <w:sz w:val="20"/>
        </w:rPr>
        <w:t xml:space="preserve"> </w:t>
      </w:r>
      <w:r>
        <w:rPr>
          <w:rFonts w:ascii="LCARIW+CMR10"/>
          <w:color w:val="000000"/>
          <w:spacing w:val="-2"/>
          <w:sz w:val="20"/>
        </w:rPr>
        <w:t>days</w:t>
      </w:r>
      <w:r>
        <w:rPr>
          <w:rFonts w:ascii="Times New Roman"/>
          <w:color w:val="000000"/>
          <w:spacing w:val="13"/>
          <w:sz w:val="20"/>
        </w:rPr>
        <w:t xml:space="preserve"> </w:t>
      </w:r>
      <w:r>
        <w:rPr>
          <w:rFonts w:ascii="LCARIW+CMR10"/>
          <w:color w:val="000000"/>
          <w:sz w:val="20"/>
        </w:rPr>
        <w:t>with</w:t>
      </w:r>
      <w:r>
        <w:rPr>
          <w:rFonts w:ascii="Times New Roman"/>
          <w:color w:val="000000"/>
          <w:spacing w:val="11"/>
          <w:sz w:val="20"/>
        </w:rPr>
        <w:t xml:space="preserve"> </w:t>
      </w:r>
      <w:r>
        <w:rPr>
          <w:rFonts w:ascii="LCARIW+CMR10"/>
          <w:color w:val="000000"/>
          <w:sz w:val="20"/>
        </w:rPr>
        <w:t>moderate</w:t>
      </w:r>
      <w:r>
        <w:rPr>
          <w:rFonts w:ascii="Times New Roman"/>
          <w:color w:val="000000"/>
          <w:spacing w:val="11"/>
          <w:sz w:val="20"/>
        </w:rPr>
        <w:t xml:space="preserve"> </w:t>
      </w:r>
      <w:r>
        <w:rPr>
          <w:rFonts w:ascii="LCARIW+CMR10"/>
          <w:color w:val="000000"/>
          <w:sz w:val="20"/>
        </w:rPr>
        <w:t>temperatures.</w:t>
      </w:r>
      <w:r>
        <w:rPr>
          <w:rFonts w:ascii="Times New Roman"/>
          <w:color w:val="000000"/>
          <w:spacing w:val="37"/>
          <w:sz w:val="20"/>
        </w:rPr>
        <w:t xml:space="preserve"> </w:t>
      </w:r>
      <w:r>
        <w:rPr>
          <w:rFonts w:ascii="LCARIW+CMR10"/>
          <w:color w:val="000000"/>
          <w:spacing w:val="-9"/>
          <w:sz w:val="20"/>
        </w:rPr>
        <w:t>For</w:t>
      </w:r>
      <w:r>
        <w:rPr>
          <w:rFonts w:ascii="Times New Roman"/>
          <w:color w:val="000000"/>
          <w:spacing w:val="20"/>
          <w:sz w:val="20"/>
        </w:rPr>
        <w:t xml:space="preserve"> </w:t>
      </w:r>
      <w:r>
        <w:rPr>
          <w:rFonts w:ascii="LCARIW+CMR10"/>
          <w:color w:val="000000"/>
          <w:sz w:val="20"/>
        </w:rPr>
        <w:t>example,</w:t>
      </w:r>
      <w:r>
        <w:rPr>
          <w:rFonts w:ascii="Times New Roman"/>
          <w:color w:val="000000"/>
          <w:spacing w:val="13"/>
          <w:sz w:val="20"/>
        </w:rPr>
        <w:t xml:space="preserve"> </w:t>
      </w:r>
      <w:r>
        <w:rPr>
          <w:rFonts w:ascii="LCARIW+CMR10"/>
          <w:color w:val="000000"/>
          <w:sz w:val="20"/>
        </w:rPr>
        <w:t>on</w:t>
      </w:r>
      <w:r>
        <w:rPr>
          <w:rFonts w:ascii="Times New Roman"/>
          <w:color w:val="000000"/>
          <w:spacing w:val="12"/>
          <w:sz w:val="20"/>
        </w:rPr>
        <w:t xml:space="preserve"> </w:t>
      </w:r>
      <w:r>
        <w:rPr>
          <w:rFonts w:ascii="LCARIW+CMR10"/>
          <w:color w:val="000000"/>
          <w:spacing w:val="-1"/>
          <w:sz w:val="20"/>
        </w:rPr>
        <w:t>typical</w:t>
      </w:r>
      <w:r>
        <w:rPr>
          <w:rFonts w:ascii="Times New Roman"/>
          <w:color w:val="000000"/>
          <w:spacing w:val="13"/>
          <w:sz w:val="20"/>
        </w:rPr>
        <w:t xml:space="preserve"> </w:t>
      </w:r>
      <w:r>
        <w:rPr>
          <w:rFonts w:ascii="LCARIW+CMR10"/>
          <w:color w:val="000000"/>
          <w:spacing w:val="-1"/>
          <w:sz w:val="20"/>
        </w:rPr>
        <w:t>winter</w:t>
      </w:r>
      <w:r>
        <w:rPr>
          <w:rFonts w:ascii="Times New Roman"/>
          <w:color w:val="000000"/>
          <w:spacing w:val="13"/>
          <w:sz w:val="20"/>
        </w:rPr>
        <w:t xml:space="preserve"> </w:t>
      </w:r>
      <w:r>
        <w:rPr>
          <w:rFonts w:ascii="LCARIW+CMR10"/>
          <w:color w:val="000000"/>
          <w:spacing w:val="-2"/>
          <w:sz w:val="20"/>
        </w:rPr>
        <w:t>days</w:t>
      </w:r>
      <w:r>
        <w:rPr>
          <w:rFonts w:ascii="Times New Roman"/>
          <w:color w:val="000000"/>
          <w:spacing w:val="13"/>
          <w:sz w:val="20"/>
        </w:rPr>
        <w:t xml:space="preserve"> </w:t>
      </w:r>
      <w:r>
        <w:rPr>
          <w:rFonts w:ascii="LCARIW+CMR10"/>
          <w:color w:val="000000"/>
          <w:sz w:val="20"/>
        </w:rPr>
        <w:t>in</w:t>
      </w:r>
      <w:r>
        <w:rPr>
          <w:rFonts w:ascii="Times New Roman"/>
          <w:color w:val="000000"/>
          <w:spacing w:val="11"/>
          <w:sz w:val="20"/>
        </w:rPr>
        <w:t xml:space="preserve"> </w:t>
      </w:r>
      <w:r>
        <w:rPr>
          <w:rFonts w:ascii="LCARIW+CMR10"/>
          <w:color w:val="000000"/>
          <w:sz w:val="20"/>
        </w:rPr>
        <w:t>Ireland,</w:t>
      </w:r>
      <w:r w:rsidR="001050EB">
        <w:rPr>
          <w:rFonts w:ascii="Times New Roman" w:hint="eastAsia"/>
          <w:color w:val="000000"/>
          <w:sz w:val="20"/>
        </w:rPr>
        <w:t xml:space="preserve"> </w:t>
      </w:r>
      <w:r>
        <w:rPr>
          <w:rFonts w:ascii="LCARIW+CMR10"/>
          <w:color w:val="000000"/>
          <w:spacing w:val="-4"/>
          <w:sz w:val="20"/>
        </w:rPr>
        <w:t>Tari</w:t>
      </w:r>
      <w:r>
        <w:rPr>
          <w:rFonts w:ascii="LSPPBV+CMR10" w:hAnsi="LSPPBV+CMR10" w:cs="LSPPBV+CMR10"/>
          <w:color w:val="000000"/>
          <w:sz w:val="20"/>
        </w:rPr>
        <w:t>ﬀ</w:t>
      </w:r>
      <w:r>
        <w:rPr>
          <w:rFonts w:ascii="Times New Roman"/>
          <w:color w:val="000000"/>
          <w:spacing w:val="18"/>
          <w:sz w:val="20"/>
        </w:rPr>
        <w:t xml:space="preserve"> </w:t>
      </w:r>
      <w:r>
        <w:rPr>
          <w:rFonts w:ascii="LCARIW+CMR10"/>
          <w:color w:val="000000"/>
          <w:sz w:val="20"/>
        </w:rPr>
        <w:t>Group</w:t>
      </w:r>
      <w:r>
        <w:rPr>
          <w:rFonts w:ascii="Times New Roman"/>
          <w:color w:val="000000"/>
          <w:spacing w:val="18"/>
          <w:sz w:val="20"/>
        </w:rPr>
        <w:t xml:space="preserve"> </w:t>
      </w:r>
      <w:r>
        <w:rPr>
          <w:rFonts w:ascii="LCARIW+CMR10" w:hAnsi="LCARIW+CMR10" w:cs="LCARIW+CMR10"/>
          <w:color w:val="000000"/>
          <w:sz w:val="20"/>
        </w:rPr>
        <w:t>A’s</w:t>
      </w:r>
      <w:r>
        <w:rPr>
          <w:rFonts w:ascii="Times New Roman"/>
          <w:color w:val="000000"/>
          <w:spacing w:val="18"/>
          <w:sz w:val="20"/>
        </w:rPr>
        <w:t xml:space="preserve"> </w:t>
      </w:r>
      <w:r>
        <w:rPr>
          <w:rFonts w:ascii="LCARIW+CMR10"/>
          <w:color w:val="000000"/>
          <w:sz w:val="20"/>
        </w:rPr>
        <w:t>heating-associated</w:t>
      </w:r>
      <w:r>
        <w:rPr>
          <w:rFonts w:ascii="Times New Roman"/>
          <w:color w:val="000000"/>
          <w:spacing w:val="18"/>
          <w:sz w:val="20"/>
        </w:rPr>
        <w:t xml:space="preserve"> </w:t>
      </w:r>
      <w:r>
        <w:rPr>
          <w:rFonts w:ascii="LCARIW+CMR10"/>
          <w:color w:val="000000"/>
          <w:spacing w:val="-1"/>
          <w:sz w:val="20"/>
        </w:rPr>
        <w:t>electricity</w:t>
      </w:r>
      <w:r>
        <w:rPr>
          <w:rFonts w:ascii="Times New Roman"/>
          <w:color w:val="000000"/>
          <w:spacing w:val="19"/>
          <w:sz w:val="20"/>
        </w:rPr>
        <w:t xml:space="preserve"> </w:t>
      </w:r>
      <w:r>
        <w:rPr>
          <w:rFonts w:ascii="LCARIW+CMR10"/>
          <w:color w:val="000000"/>
          <w:spacing w:val="-1"/>
          <w:sz w:val="20"/>
        </w:rPr>
        <w:t>savings</w:t>
      </w:r>
      <w:r>
        <w:rPr>
          <w:rFonts w:ascii="Times New Roman"/>
          <w:color w:val="000000"/>
          <w:spacing w:val="19"/>
          <w:sz w:val="20"/>
        </w:rPr>
        <w:t xml:space="preserve"> </w:t>
      </w:r>
      <w:r>
        <w:rPr>
          <w:rFonts w:ascii="LCARIW+CMR10"/>
          <w:color w:val="000000"/>
          <w:sz w:val="20"/>
        </w:rPr>
        <w:t>in</w:t>
      </w:r>
      <w:r>
        <w:rPr>
          <w:rFonts w:ascii="Times New Roman"/>
          <w:color w:val="000000"/>
          <w:spacing w:val="18"/>
          <w:sz w:val="20"/>
        </w:rPr>
        <w:t xml:space="preserve"> </w:t>
      </w:r>
      <w:r>
        <w:rPr>
          <w:rFonts w:ascii="LCARIW+CMR10"/>
          <w:color w:val="000000"/>
          <w:sz w:val="20"/>
        </w:rPr>
        <w:t>the</w:t>
      </w:r>
      <w:r>
        <w:rPr>
          <w:rFonts w:ascii="Times New Roman"/>
          <w:color w:val="000000"/>
          <w:spacing w:val="18"/>
          <w:sz w:val="20"/>
        </w:rPr>
        <w:t xml:space="preserve"> </w:t>
      </w:r>
      <w:r>
        <w:rPr>
          <w:rFonts w:ascii="LCARIW+CMR10"/>
          <w:color w:val="000000"/>
          <w:spacing w:val="2"/>
          <w:sz w:val="20"/>
        </w:rPr>
        <w:t>peak</w:t>
      </w:r>
      <w:r>
        <w:rPr>
          <w:rFonts w:ascii="Times New Roman"/>
          <w:color w:val="000000"/>
          <w:spacing w:val="16"/>
          <w:sz w:val="20"/>
        </w:rPr>
        <w:t xml:space="preserve"> </w:t>
      </w:r>
      <w:r>
        <w:rPr>
          <w:rFonts w:ascii="LCARIW+CMR10"/>
          <w:color w:val="000000"/>
          <w:sz w:val="20"/>
        </w:rPr>
        <w:t>rate</w:t>
      </w:r>
      <w:r>
        <w:rPr>
          <w:rFonts w:ascii="Times New Roman"/>
          <w:color w:val="000000"/>
          <w:spacing w:val="18"/>
          <w:sz w:val="20"/>
        </w:rPr>
        <w:t xml:space="preserve"> </w:t>
      </w:r>
      <w:r>
        <w:rPr>
          <w:rFonts w:ascii="LCARIW+CMR10"/>
          <w:color w:val="000000"/>
          <w:spacing w:val="2"/>
          <w:sz w:val="20"/>
        </w:rPr>
        <w:t>period</w:t>
      </w:r>
      <w:r>
        <w:rPr>
          <w:rFonts w:ascii="Times New Roman"/>
          <w:color w:val="000000"/>
          <w:spacing w:val="16"/>
          <w:sz w:val="20"/>
        </w:rPr>
        <w:t xml:space="preserve"> </w:t>
      </w:r>
      <w:r>
        <w:rPr>
          <w:rFonts w:ascii="LCARIW+CMR10"/>
          <w:color w:val="000000"/>
          <w:spacing w:val="-2"/>
          <w:sz w:val="20"/>
        </w:rPr>
        <w:t>were</w:t>
      </w:r>
      <w:r>
        <w:rPr>
          <w:rFonts w:ascii="Times New Roman"/>
          <w:color w:val="000000"/>
          <w:spacing w:val="20"/>
          <w:sz w:val="20"/>
        </w:rPr>
        <w:t xml:space="preserve"> </w:t>
      </w:r>
      <w:r>
        <w:rPr>
          <w:rFonts w:ascii="LCARIW+CMR10"/>
          <w:color w:val="000000"/>
          <w:sz w:val="20"/>
        </w:rPr>
        <w:t>more</w:t>
      </w:r>
      <w:r>
        <w:rPr>
          <w:rFonts w:ascii="Times New Roman"/>
          <w:color w:val="000000"/>
          <w:spacing w:val="18"/>
          <w:sz w:val="20"/>
        </w:rPr>
        <w:t xml:space="preserve"> </w:t>
      </w:r>
      <w:r>
        <w:rPr>
          <w:rFonts w:ascii="LCARIW+CMR10"/>
          <w:color w:val="000000"/>
          <w:sz w:val="20"/>
        </w:rPr>
        <w:t>than</w:t>
      </w:r>
      <w:r>
        <w:rPr>
          <w:rFonts w:ascii="Times New Roman"/>
          <w:color w:val="000000"/>
          <w:spacing w:val="18"/>
          <w:sz w:val="20"/>
        </w:rPr>
        <w:t xml:space="preserve"> </w:t>
      </w:r>
      <w:r>
        <w:rPr>
          <w:rFonts w:ascii="LCARIW+CMR10"/>
          <w:color w:val="000000"/>
          <w:sz w:val="20"/>
        </w:rPr>
        <w:t>half</w:t>
      </w:r>
      <w:r>
        <w:rPr>
          <w:rFonts w:ascii="Times New Roman"/>
          <w:color w:val="000000"/>
          <w:spacing w:val="18"/>
          <w:sz w:val="20"/>
        </w:rPr>
        <w:t xml:space="preserve"> </w:t>
      </w:r>
      <w:r>
        <w:rPr>
          <w:rFonts w:ascii="LCARIW+CMR10"/>
          <w:color w:val="000000"/>
          <w:sz w:val="20"/>
        </w:rPr>
        <w:t>of</w:t>
      </w:r>
      <w:r>
        <w:rPr>
          <w:rFonts w:ascii="Times New Roman"/>
          <w:color w:val="000000"/>
          <w:spacing w:val="18"/>
          <w:sz w:val="20"/>
        </w:rPr>
        <w:t xml:space="preserve"> </w:t>
      </w:r>
      <w:r>
        <w:rPr>
          <w:rFonts w:ascii="LCARIW+CMR10"/>
          <w:color w:val="000000"/>
          <w:sz w:val="20"/>
        </w:rPr>
        <w:t>the</w:t>
      </w:r>
      <w:r>
        <w:rPr>
          <w:rFonts w:ascii="Times New Roman"/>
          <w:color w:val="000000"/>
          <w:spacing w:val="18"/>
          <w:sz w:val="20"/>
        </w:rPr>
        <w:t xml:space="preserve"> </w:t>
      </w:r>
      <w:r>
        <w:rPr>
          <w:rFonts w:ascii="LCARIW+CMR10"/>
          <w:color w:val="000000"/>
          <w:sz w:val="20"/>
        </w:rPr>
        <w:t>total</w:t>
      </w:r>
      <w:r w:rsidR="001050EB">
        <w:rPr>
          <w:rFonts w:ascii="Times New Roman" w:hint="eastAsia"/>
          <w:color w:val="000000"/>
          <w:sz w:val="20"/>
        </w:rPr>
        <w:t xml:space="preserve"> </w:t>
      </w:r>
      <w:r>
        <w:rPr>
          <w:rFonts w:ascii="LCARIW+CMR10"/>
          <w:color w:val="000000"/>
          <w:spacing w:val="-1"/>
          <w:sz w:val="20"/>
        </w:rPr>
        <w:t>savings</w:t>
      </w:r>
      <w:r>
        <w:rPr>
          <w:rFonts w:ascii="Times New Roman"/>
          <w:color w:val="000000"/>
          <w:spacing w:val="26"/>
          <w:sz w:val="20"/>
        </w:rPr>
        <w:t xml:space="preserve"> </w:t>
      </w:r>
      <w:r>
        <w:rPr>
          <w:rFonts w:ascii="LCARIW+CMR10"/>
          <w:color w:val="000000"/>
          <w:sz w:val="20"/>
        </w:rPr>
        <w:t>under</w:t>
      </w:r>
      <w:r>
        <w:rPr>
          <w:rFonts w:ascii="Times New Roman"/>
          <w:color w:val="000000"/>
          <w:spacing w:val="25"/>
          <w:sz w:val="20"/>
        </w:rPr>
        <w:t xml:space="preserve"> </w:t>
      </w:r>
      <w:r>
        <w:rPr>
          <w:rFonts w:ascii="LCARIW+CMR10"/>
          <w:color w:val="000000"/>
          <w:sz w:val="20"/>
        </w:rPr>
        <w:t>the</w:t>
      </w:r>
      <w:r>
        <w:rPr>
          <w:rFonts w:ascii="Times New Roman"/>
          <w:color w:val="000000"/>
          <w:spacing w:val="25"/>
          <w:sz w:val="20"/>
        </w:rPr>
        <w:t xml:space="preserve"> </w:t>
      </w:r>
      <w:r>
        <w:rPr>
          <w:rFonts w:ascii="LCARIW+CMR10"/>
          <w:color w:val="000000"/>
          <w:sz w:val="20"/>
        </w:rPr>
        <w:t>TOU</w:t>
      </w:r>
      <w:r>
        <w:rPr>
          <w:rFonts w:ascii="Times New Roman"/>
          <w:color w:val="000000"/>
          <w:spacing w:val="25"/>
          <w:sz w:val="20"/>
        </w:rPr>
        <w:t xml:space="preserve"> </w:t>
      </w:r>
      <w:r>
        <w:rPr>
          <w:rFonts w:ascii="LCARIW+CMR10"/>
          <w:color w:val="000000"/>
          <w:sz w:val="20"/>
        </w:rPr>
        <w:t>program.</w:t>
      </w:r>
      <w:r>
        <w:rPr>
          <w:rFonts w:ascii="Times New Roman"/>
          <w:color w:val="000000"/>
          <w:spacing w:val="65"/>
          <w:sz w:val="20"/>
        </w:rPr>
        <w:t xml:space="preserve"> </w:t>
      </w:r>
      <w:r>
        <w:rPr>
          <w:rFonts w:ascii="LCARIW+CMR10"/>
          <w:color w:val="000000"/>
          <w:sz w:val="20"/>
        </w:rPr>
        <w:t>In</w:t>
      </w:r>
      <w:r>
        <w:rPr>
          <w:rFonts w:ascii="Times New Roman"/>
          <w:color w:val="000000"/>
          <w:spacing w:val="25"/>
          <w:sz w:val="20"/>
        </w:rPr>
        <w:t xml:space="preserve"> </w:t>
      </w:r>
      <w:r>
        <w:rPr>
          <w:rFonts w:ascii="LCARIW+CMR10"/>
          <w:color w:val="000000"/>
          <w:sz w:val="20"/>
        </w:rPr>
        <w:t>other</w:t>
      </w:r>
      <w:r>
        <w:rPr>
          <w:rFonts w:ascii="Times New Roman"/>
          <w:color w:val="000000"/>
          <w:spacing w:val="25"/>
          <w:sz w:val="20"/>
        </w:rPr>
        <w:t xml:space="preserve"> </w:t>
      </w:r>
      <w:r>
        <w:rPr>
          <w:rFonts w:ascii="LCARIW+CMR10"/>
          <w:color w:val="000000"/>
          <w:spacing w:val="-1"/>
          <w:sz w:val="20"/>
        </w:rPr>
        <w:t>words,</w:t>
      </w:r>
      <w:r>
        <w:rPr>
          <w:rFonts w:ascii="Times New Roman"/>
          <w:color w:val="000000"/>
          <w:spacing w:val="29"/>
          <w:sz w:val="20"/>
        </w:rPr>
        <w:t xml:space="preserve"> </w:t>
      </w:r>
      <w:r>
        <w:rPr>
          <w:rFonts w:ascii="LCARIW+CMR10"/>
          <w:color w:val="000000"/>
          <w:sz w:val="20"/>
        </w:rPr>
        <w:t>the</w:t>
      </w:r>
      <w:r>
        <w:rPr>
          <w:rFonts w:ascii="Times New Roman"/>
          <w:color w:val="000000"/>
          <w:spacing w:val="25"/>
          <w:sz w:val="20"/>
        </w:rPr>
        <w:t xml:space="preserve"> </w:t>
      </w:r>
      <w:r>
        <w:rPr>
          <w:rFonts w:ascii="LCARIW+CMR10"/>
          <w:color w:val="000000"/>
          <w:spacing w:val="-1"/>
          <w:sz w:val="20"/>
        </w:rPr>
        <w:t>time-varying</w:t>
      </w:r>
      <w:r>
        <w:rPr>
          <w:rFonts w:ascii="Times New Roman"/>
          <w:color w:val="000000"/>
          <w:spacing w:val="26"/>
          <w:sz w:val="20"/>
        </w:rPr>
        <w:t xml:space="preserve"> </w:t>
      </w:r>
      <w:r>
        <w:rPr>
          <w:rFonts w:ascii="LCARIW+CMR10"/>
          <w:color w:val="000000"/>
          <w:sz w:val="20"/>
        </w:rPr>
        <w:t>rate</w:t>
      </w:r>
      <w:r>
        <w:rPr>
          <w:rFonts w:ascii="Times New Roman"/>
          <w:color w:val="000000"/>
          <w:spacing w:val="25"/>
          <w:sz w:val="20"/>
        </w:rPr>
        <w:t xml:space="preserve"> </w:t>
      </w:r>
      <w:r>
        <w:rPr>
          <w:rFonts w:ascii="LCARIW+CMR10"/>
          <w:color w:val="000000"/>
          <w:sz w:val="20"/>
        </w:rPr>
        <w:t>structure</w:t>
      </w:r>
      <w:r>
        <w:rPr>
          <w:rFonts w:ascii="Times New Roman"/>
          <w:color w:val="000000"/>
          <w:spacing w:val="25"/>
          <w:sz w:val="20"/>
        </w:rPr>
        <w:t xml:space="preserve"> </w:t>
      </w:r>
      <w:r>
        <w:rPr>
          <w:rFonts w:ascii="LCARIW+CMR10"/>
          <w:color w:val="000000"/>
          <w:sz w:val="20"/>
        </w:rPr>
        <w:t>already</w:t>
      </w:r>
      <w:r>
        <w:rPr>
          <w:rFonts w:ascii="Times New Roman"/>
          <w:color w:val="000000"/>
          <w:spacing w:val="25"/>
          <w:sz w:val="20"/>
        </w:rPr>
        <w:t xml:space="preserve"> </w:t>
      </w:r>
      <w:r>
        <w:rPr>
          <w:rFonts w:ascii="LCARIW+CMR10"/>
          <w:color w:val="000000"/>
          <w:sz w:val="20"/>
        </w:rPr>
        <w:t>induced</w:t>
      </w:r>
      <w:r>
        <w:rPr>
          <w:rFonts w:ascii="Times New Roman"/>
          <w:color w:val="000000"/>
          <w:spacing w:val="25"/>
          <w:sz w:val="20"/>
        </w:rPr>
        <w:t xml:space="preserve"> </w:t>
      </w:r>
      <w:r>
        <w:rPr>
          <w:rFonts w:ascii="LCARIW+CMR10"/>
          <w:color w:val="000000"/>
          <w:spacing w:val="-1"/>
          <w:sz w:val="20"/>
        </w:rPr>
        <w:t>substantial</w:t>
      </w:r>
      <w:r w:rsidR="001050EB">
        <w:rPr>
          <w:rFonts w:ascii="Times New Roman" w:hint="eastAsia"/>
          <w:color w:val="000000"/>
          <w:sz w:val="20"/>
        </w:rPr>
        <w:t xml:space="preserve"> </w:t>
      </w:r>
      <w:r>
        <w:rPr>
          <w:rFonts w:ascii="LCARIW+CMR10"/>
          <w:color w:val="000000"/>
          <w:sz w:val="20"/>
        </w:rPr>
        <w:t>reductions</w:t>
      </w:r>
      <w:r>
        <w:rPr>
          <w:rFonts w:ascii="Times New Roman"/>
          <w:color w:val="000000"/>
          <w:spacing w:val="20"/>
          <w:sz w:val="20"/>
        </w:rPr>
        <w:t xml:space="preserve"> </w:t>
      </w:r>
      <w:r>
        <w:rPr>
          <w:rFonts w:ascii="LCARIW+CMR10"/>
          <w:color w:val="000000"/>
          <w:sz w:val="20"/>
        </w:rPr>
        <w:t>in</w:t>
      </w:r>
      <w:r>
        <w:rPr>
          <w:rFonts w:ascii="Times New Roman"/>
          <w:color w:val="000000"/>
          <w:spacing w:val="20"/>
          <w:sz w:val="20"/>
        </w:rPr>
        <w:t xml:space="preserve"> </w:t>
      </w:r>
      <w:r>
        <w:rPr>
          <w:rFonts w:ascii="LCARIW+CMR10"/>
          <w:color w:val="000000"/>
          <w:spacing w:val="-1"/>
          <w:sz w:val="20"/>
        </w:rPr>
        <w:t>electricity</w:t>
      </w:r>
      <w:r>
        <w:rPr>
          <w:rFonts w:ascii="Times New Roman"/>
          <w:color w:val="000000"/>
          <w:spacing w:val="21"/>
          <w:sz w:val="20"/>
        </w:rPr>
        <w:t xml:space="preserve"> </w:t>
      </w:r>
      <w:r>
        <w:rPr>
          <w:rFonts w:ascii="LCARIW+CMR10"/>
          <w:color w:val="000000"/>
          <w:sz w:val="20"/>
        </w:rPr>
        <w:t>consumption</w:t>
      </w:r>
      <w:r>
        <w:rPr>
          <w:rFonts w:ascii="Times New Roman"/>
          <w:color w:val="000000"/>
          <w:spacing w:val="20"/>
          <w:sz w:val="20"/>
        </w:rPr>
        <w:t xml:space="preserve"> </w:t>
      </w:r>
      <w:r>
        <w:rPr>
          <w:rFonts w:ascii="LCARIW+CMR10"/>
          <w:color w:val="000000"/>
          <w:sz w:val="20"/>
        </w:rPr>
        <w:t>according</w:t>
      </w:r>
      <w:r>
        <w:rPr>
          <w:rFonts w:ascii="Times New Roman"/>
          <w:color w:val="000000"/>
          <w:spacing w:val="20"/>
          <w:sz w:val="20"/>
        </w:rPr>
        <w:t xml:space="preserve"> </w:t>
      </w:r>
      <w:r>
        <w:rPr>
          <w:rFonts w:ascii="LCARIW+CMR10"/>
          <w:color w:val="000000"/>
          <w:sz w:val="20"/>
        </w:rPr>
        <w:t>to</w:t>
      </w:r>
      <w:r>
        <w:rPr>
          <w:rFonts w:ascii="Times New Roman"/>
          <w:color w:val="000000"/>
          <w:spacing w:val="20"/>
          <w:sz w:val="20"/>
        </w:rPr>
        <w:t xml:space="preserve"> </w:t>
      </w:r>
      <w:proofErr w:type="spellStart"/>
      <w:r>
        <w:rPr>
          <w:rFonts w:ascii="LCARIW+CMR10"/>
          <w:color w:val="000000"/>
          <w:spacing w:val="-1"/>
          <w:sz w:val="20"/>
        </w:rPr>
        <w:t>across</w:t>
      </w:r>
      <w:proofErr w:type="spellEnd"/>
      <w:r>
        <w:rPr>
          <w:rFonts w:ascii="LCARIW+CMR10"/>
          <w:color w:val="000000"/>
          <w:spacing w:val="-1"/>
          <w:sz w:val="20"/>
        </w:rPr>
        <w:t>-day</w:t>
      </w:r>
      <w:r>
        <w:rPr>
          <w:rFonts w:ascii="Times New Roman"/>
          <w:color w:val="000000"/>
          <w:spacing w:val="21"/>
          <w:sz w:val="20"/>
        </w:rPr>
        <w:t xml:space="preserve"> </w:t>
      </w:r>
      <w:r>
        <w:rPr>
          <w:rFonts w:ascii="LCARIW+CMR10"/>
          <w:color w:val="000000"/>
          <w:spacing w:val="-1"/>
          <w:sz w:val="20"/>
        </w:rPr>
        <w:t>variations</w:t>
      </w:r>
      <w:r>
        <w:rPr>
          <w:rFonts w:ascii="Times New Roman"/>
          <w:color w:val="000000"/>
          <w:spacing w:val="22"/>
          <w:sz w:val="20"/>
        </w:rPr>
        <w:t xml:space="preserve"> </w:t>
      </w:r>
      <w:r>
        <w:rPr>
          <w:rFonts w:ascii="LCARIW+CMR10"/>
          <w:color w:val="000000"/>
          <w:sz w:val="20"/>
        </w:rPr>
        <w:t>in</w:t>
      </w:r>
      <w:r>
        <w:rPr>
          <w:rFonts w:ascii="Times New Roman"/>
          <w:color w:val="000000"/>
          <w:spacing w:val="20"/>
          <w:sz w:val="20"/>
        </w:rPr>
        <w:t xml:space="preserve"> </w:t>
      </w:r>
      <w:r>
        <w:rPr>
          <w:rFonts w:ascii="LCARIW+CMR10"/>
          <w:color w:val="000000"/>
          <w:sz w:val="20"/>
        </w:rPr>
        <w:t>generation</w:t>
      </w:r>
      <w:r>
        <w:rPr>
          <w:rFonts w:ascii="Times New Roman"/>
          <w:color w:val="000000"/>
          <w:spacing w:val="20"/>
          <w:sz w:val="20"/>
        </w:rPr>
        <w:t xml:space="preserve"> </w:t>
      </w:r>
      <w:r>
        <w:rPr>
          <w:rFonts w:ascii="LCARIW+CMR10"/>
          <w:color w:val="000000"/>
          <w:sz w:val="20"/>
        </w:rPr>
        <w:t>costs,</w:t>
      </w:r>
      <w:r>
        <w:rPr>
          <w:rFonts w:ascii="Times New Roman"/>
          <w:color w:val="000000"/>
          <w:spacing w:val="22"/>
          <w:sz w:val="20"/>
        </w:rPr>
        <w:t xml:space="preserve"> </w:t>
      </w:r>
      <w:r>
        <w:rPr>
          <w:rFonts w:ascii="LCARIW+CMR10"/>
          <w:color w:val="000000"/>
          <w:spacing w:val="-2"/>
          <w:sz w:val="20"/>
        </w:rPr>
        <w:t>even</w:t>
      </w:r>
      <w:r>
        <w:rPr>
          <w:rFonts w:ascii="Times New Roman"/>
          <w:color w:val="000000"/>
          <w:spacing w:val="22"/>
          <w:sz w:val="20"/>
        </w:rPr>
        <w:t xml:space="preserve"> </w:t>
      </w:r>
      <w:r>
        <w:rPr>
          <w:rFonts w:ascii="LCARIW+CMR10"/>
          <w:color w:val="000000"/>
          <w:sz w:val="20"/>
        </w:rPr>
        <w:t>though</w:t>
      </w:r>
      <w:r>
        <w:rPr>
          <w:rFonts w:ascii="Times New Roman"/>
          <w:color w:val="000000"/>
          <w:spacing w:val="20"/>
          <w:sz w:val="20"/>
        </w:rPr>
        <w:t xml:space="preserve"> </w:t>
      </w:r>
      <w:r>
        <w:rPr>
          <w:rFonts w:ascii="LCARIW+CMR10"/>
          <w:color w:val="000000"/>
          <w:sz w:val="20"/>
        </w:rPr>
        <w:t>there</w:t>
      </w:r>
      <w:r w:rsidR="001050EB">
        <w:rPr>
          <w:rFonts w:ascii="Times New Roman" w:hint="eastAsia"/>
          <w:color w:val="000000"/>
          <w:sz w:val="20"/>
        </w:rPr>
        <w:t xml:space="preserve"> </w:t>
      </w:r>
      <w:r>
        <w:rPr>
          <w:rFonts w:ascii="LCARIW+CMR10"/>
          <w:color w:val="000000"/>
          <w:spacing w:val="-2"/>
          <w:sz w:val="20"/>
        </w:rPr>
        <w:t>were</w:t>
      </w:r>
      <w:r>
        <w:rPr>
          <w:rFonts w:ascii="Times New Roman"/>
          <w:color w:val="000000"/>
          <w:spacing w:val="13"/>
          <w:sz w:val="20"/>
        </w:rPr>
        <w:t xml:space="preserve"> </w:t>
      </w:r>
      <w:r>
        <w:rPr>
          <w:rFonts w:ascii="LCARIW+CMR10"/>
          <w:color w:val="000000"/>
          <w:sz w:val="20"/>
        </w:rPr>
        <w:t>only</w:t>
      </w:r>
      <w:r>
        <w:rPr>
          <w:rFonts w:ascii="Times New Roman"/>
          <w:color w:val="000000"/>
          <w:spacing w:val="11"/>
          <w:sz w:val="20"/>
        </w:rPr>
        <w:t xml:space="preserve"> </w:t>
      </w:r>
      <w:r>
        <w:rPr>
          <w:rFonts w:ascii="LCARIW+CMR10"/>
          <w:color w:val="000000"/>
          <w:spacing w:val="-1"/>
          <w:sz w:val="20"/>
        </w:rPr>
        <w:t>within-day</w:t>
      </w:r>
      <w:r>
        <w:rPr>
          <w:rFonts w:ascii="Times New Roman"/>
          <w:color w:val="000000"/>
          <w:spacing w:val="11"/>
          <w:sz w:val="20"/>
        </w:rPr>
        <w:t xml:space="preserve"> </w:t>
      </w:r>
      <w:r>
        <w:rPr>
          <w:rFonts w:ascii="LCARIW+CMR10"/>
          <w:color w:val="000000"/>
          <w:sz w:val="20"/>
        </w:rPr>
        <w:t>price</w:t>
      </w:r>
      <w:r>
        <w:rPr>
          <w:rFonts w:ascii="Times New Roman"/>
          <w:color w:val="000000"/>
          <w:spacing w:val="11"/>
          <w:sz w:val="20"/>
        </w:rPr>
        <w:t xml:space="preserve"> </w:t>
      </w:r>
      <w:r>
        <w:rPr>
          <w:rFonts w:ascii="LCARIW+CMR10"/>
          <w:color w:val="000000"/>
          <w:spacing w:val="-1"/>
          <w:sz w:val="20"/>
        </w:rPr>
        <w:t>variations</w:t>
      </w:r>
      <w:r>
        <w:rPr>
          <w:rFonts w:ascii="Times New Roman"/>
          <w:color w:val="000000"/>
          <w:spacing w:val="12"/>
          <w:sz w:val="20"/>
        </w:rPr>
        <w:t xml:space="preserve"> </w:t>
      </w:r>
      <w:r>
        <w:rPr>
          <w:rFonts w:ascii="LCARIW+CMR10"/>
          <w:color w:val="000000"/>
          <w:sz w:val="20"/>
        </w:rPr>
        <w:t>under</w:t>
      </w:r>
      <w:r>
        <w:rPr>
          <w:rFonts w:ascii="Times New Roman"/>
          <w:color w:val="000000"/>
          <w:spacing w:val="11"/>
          <w:sz w:val="20"/>
        </w:rPr>
        <w:t xml:space="preserve"> </w:t>
      </w:r>
      <w:r>
        <w:rPr>
          <w:rFonts w:ascii="LCARIW+CMR10"/>
          <w:color w:val="000000"/>
          <w:sz w:val="20"/>
        </w:rPr>
        <w:t>the</w:t>
      </w:r>
      <w:r>
        <w:rPr>
          <w:rFonts w:ascii="Times New Roman"/>
          <w:color w:val="000000"/>
          <w:spacing w:val="11"/>
          <w:sz w:val="20"/>
        </w:rPr>
        <w:t xml:space="preserve"> </w:t>
      </w:r>
      <w:r>
        <w:rPr>
          <w:rFonts w:ascii="LCARIW+CMR10"/>
          <w:color w:val="000000"/>
          <w:sz w:val="20"/>
        </w:rPr>
        <w:t>price</w:t>
      </w:r>
      <w:r>
        <w:rPr>
          <w:rFonts w:ascii="Times New Roman"/>
          <w:color w:val="000000"/>
          <w:spacing w:val="11"/>
          <w:sz w:val="20"/>
        </w:rPr>
        <w:t xml:space="preserve"> </w:t>
      </w:r>
      <w:r>
        <w:rPr>
          <w:rFonts w:ascii="LCARIW+CMR10"/>
          <w:color w:val="000000"/>
          <w:sz w:val="20"/>
        </w:rPr>
        <w:t>structure.</w:t>
      </w:r>
      <w:r>
        <w:rPr>
          <w:rFonts w:ascii="Times New Roman"/>
          <w:color w:val="000000"/>
          <w:spacing w:val="37"/>
          <w:sz w:val="20"/>
        </w:rPr>
        <w:t xml:space="preserve"> </w:t>
      </w:r>
      <w:r>
        <w:rPr>
          <w:rFonts w:ascii="LCARIW+CMR10"/>
          <w:color w:val="000000"/>
          <w:spacing w:val="-2"/>
          <w:sz w:val="20"/>
        </w:rPr>
        <w:t>Consequently,</w:t>
      </w:r>
      <w:r>
        <w:rPr>
          <w:rFonts w:ascii="Times New Roman"/>
          <w:color w:val="000000"/>
          <w:spacing w:val="14"/>
          <w:sz w:val="20"/>
        </w:rPr>
        <w:t xml:space="preserve"> </w:t>
      </w:r>
      <w:r>
        <w:rPr>
          <w:rFonts w:ascii="LCARIW+CMR10"/>
          <w:color w:val="000000"/>
          <w:sz w:val="20"/>
        </w:rPr>
        <w:t>in</w:t>
      </w:r>
      <w:r>
        <w:rPr>
          <w:rFonts w:ascii="Times New Roman"/>
          <w:color w:val="000000"/>
          <w:spacing w:val="11"/>
          <w:sz w:val="20"/>
        </w:rPr>
        <w:t xml:space="preserve"> </w:t>
      </w:r>
      <w:r>
        <w:rPr>
          <w:rFonts w:ascii="LCARIW+CMR10"/>
          <w:color w:val="000000"/>
          <w:sz w:val="20"/>
        </w:rPr>
        <w:t>that</w:t>
      </w:r>
      <w:r>
        <w:rPr>
          <w:rFonts w:ascii="Times New Roman"/>
          <w:color w:val="000000"/>
          <w:spacing w:val="11"/>
          <w:sz w:val="20"/>
        </w:rPr>
        <w:t xml:space="preserve"> </w:t>
      </w:r>
      <w:r>
        <w:rPr>
          <w:rFonts w:ascii="LCARIW+CMR10"/>
          <w:color w:val="000000"/>
          <w:sz w:val="20"/>
        </w:rPr>
        <w:t>case,</w:t>
      </w:r>
      <w:r>
        <w:rPr>
          <w:rFonts w:ascii="Times New Roman"/>
          <w:color w:val="000000"/>
          <w:spacing w:val="12"/>
          <w:sz w:val="20"/>
        </w:rPr>
        <w:t xml:space="preserve"> </w:t>
      </w:r>
      <w:r>
        <w:rPr>
          <w:rFonts w:ascii="LCARIW+CMR10"/>
          <w:color w:val="000000"/>
          <w:sz w:val="20"/>
        </w:rPr>
        <w:t>the</w:t>
      </w:r>
      <w:r>
        <w:rPr>
          <w:rFonts w:ascii="Times New Roman"/>
          <w:color w:val="000000"/>
          <w:spacing w:val="11"/>
          <w:sz w:val="20"/>
        </w:rPr>
        <w:t xml:space="preserve"> </w:t>
      </w:r>
      <w:r>
        <w:rPr>
          <w:rFonts w:ascii="LCARIW+CMR10"/>
          <w:color w:val="000000"/>
          <w:sz w:val="20"/>
        </w:rPr>
        <w:t>additional</w:t>
      </w:r>
      <w:r>
        <w:rPr>
          <w:rFonts w:ascii="Times New Roman"/>
          <w:color w:val="000000"/>
          <w:spacing w:val="11"/>
          <w:sz w:val="20"/>
        </w:rPr>
        <w:t xml:space="preserve"> </w:t>
      </w:r>
      <w:r>
        <w:rPr>
          <w:rFonts w:ascii="LCARIW+CMR10"/>
          <w:color w:val="000000"/>
          <w:sz w:val="20"/>
        </w:rPr>
        <w:t>gains</w:t>
      </w:r>
      <w:r w:rsidR="001050EB">
        <w:rPr>
          <w:rFonts w:ascii="Times New Roman" w:hint="eastAsia"/>
          <w:color w:val="000000"/>
          <w:sz w:val="20"/>
        </w:rPr>
        <w:t xml:space="preserve"> </w:t>
      </w:r>
      <w:r>
        <w:rPr>
          <w:rFonts w:ascii="LCARIW+CMR10"/>
          <w:color w:val="000000"/>
          <w:sz w:val="20"/>
        </w:rPr>
        <w:t>obtained</w:t>
      </w:r>
      <w:r>
        <w:rPr>
          <w:rFonts w:ascii="Times New Roman"/>
          <w:color w:val="000000"/>
          <w:spacing w:val="16"/>
          <w:sz w:val="20"/>
        </w:rPr>
        <w:t xml:space="preserve"> </w:t>
      </w:r>
      <w:r>
        <w:rPr>
          <w:rFonts w:ascii="LCARIW+CMR10"/>
          <w:color w:val="000000"/>
          <w:spacing w:val="-6"/>
          <w:sz w:val="20"/>
        </w:rPr>
        <w:t>by</w:t>
      </w:r>
      <w:r>
        <w:rPr>
          <w:rFonts w:ascii="Times New Roman"/>
          <w:color w:val="000000"/>
          <w:spacing w:val="22"/>
          <w:sz w:val="20"/>
        </w:rPr>
        <w:t xml:space="preserve"> </w:t>
      </w:r>
      <w:r>
        <w:rPr>
          <w:rFonts w:ascii="LCARIW+CMR10"/>
          <w:color w:val="000000"/>
          <w:spacing w:val="-1"/>
          <w:sz w:val="20"/>
        </w:rPr>
        <w:t>switching</w:t>
      </w:r>
      <w:r>
        <w:rPr>
          <w:rFonts w:ascii="Times New Roman"/>
          <w:color w:val="000000"/>
          <w:spacing w:val="17"/>
          <w:sz w:val="20"/>
        </w:rPr>
        <w:t xml:space="preserve"> </w:t>
      </w:r>
      <w:r>
        <w:rPr>
          <w:rFonts w:ascii="LCARIW+CMR10"/>
          <w:color w:val="000000"/>
          <w:sz w:val="20"/>
        </w:rPr>
        <w:t>to</w:t>
      </w:r>
      <w:r>
        <w:rPr>
          <w:rFonts w:ascii="Times New Roman"/>
          <w:color w:val="000000"/>
          <w:spacing w:val="16"/>
          <w:sz w:val="20"/>
        </w:rPr>
        <w:t xml:space="preserve"> </w:t>
      </w:r>
      <w:r>
        <w:rPr>
          <w:rFonts w:ascii="LCARIW+CMR10"/>
          <w:color w:val="000000"/>
          <w:spacing w:val="-9"/>
          <w:sz w:val="20"/>
        </w:rPr>
        <w:t>RTP</w:t>
      </w:r>
      <w:r>
        <w:rPr>
          <w:rFonts w:ascii="Times New Roman"/>
          <w:color w:val="000000"/>
          <w:spacing w:val="25"/>
          <w:sz w:val="20"/>
        </w:rPr>
        <w:t xml:space="preserve"> </w:t>
      </w:r>
      <w:r>
        <w:rPr>
          <w:rFonts w:ascii="LCARIW+CMR10"/>
          <w:color w:val="000000"/>
          <w:spacing w:val="-2"/>
          <w:sz w:val="20"/>
        </w:rPr>
        <w:t>might</w:t>
      </w:r>
      <w:r>
        <w:rPr>
          <w:rFonts w:ascii="Times New Roman"/>
          <w:color w:val="000000"/>
          <w:spacing w:val="18"/>
          <w:sz w:val="20"/>
        </w:rPr>
        <w:t xml:space="preserve"> </w:t>
      </w:r>
      <w:r>
        <w:rPr>
          <w:rFonts w:ascii="LCARIW+CMR10"/>
          <w:color w:val="000000"/>
          <w:sz w:val="20"/>
        </w:rPr>
        <w:t>not</w:t>
      </w:r>
      <w:r>
        <w:rPr>
          <w:rFonts w:ascii="Times New Roman"/>
          <w:color w:val="000000"/>
          <w:spacing w:val="17"/>
          <w:sz w:val="20"/>
        </w:rPr>
        <w:t xml:space="preserve"> </w:t>
      </w:r>
      <w:r>
        <w:rPr>
          <w:rFonts w:ascii="LCARIW+CMR10"/>
          <w:color w:val="000000"/>
          <w:spacing w:val="5"/>
          <w:sz w:val="20"/>
        </w:rPr>
        <w:t>be</w:t>
      </w:r>
      <w:r>
        <w:rPr>
          <w:rFonts w:ascii="Times New Roman"/>
          <w:color w:val="000000"/>
          <w:spacing w:val="11"/>
          <w:sz w:val="20"/>
        </w:rPr>
        <w:t xml:space="preserve"> </w:t>
      </w:r>
      <w:r>
        <w:rPr>
          <w:rFonts w:ascii="LCARIW+CMR10" w:hAnsi="LCARIW+CMR10" w:cs="LCARIW+CMR10"/>
          <w:color w:val="000000"/>
          <w:spacing w:val="-1"/>
          <w:sz w:val="20"/>
        </w:rPr>
        <w:t>signiﬁcant</w:t>
      </w:r>
      <w:r>
        <w:rPr>
          <w:rFonts w:ascii="Times New Roman"/>
          <w:color w:val="000000"/>
          <w:spacing w:val="17"/>
          <w:sz w:val="20"/>
        </w:rPr>
        <w:t xml:space="preserve"> </w:t>
      </w:r>
      <w:r>
        <w:rPr>
          <w:rFonts w:ascii="LCARIW+CMR10"/>
          <w:color w:val="000000"/>
          <w:sz w:val="20"/>
        </w:rPr>
        <w:t>as</w:t>
      </w:r>
      <w:r>
        <w:rPr>
          <w:rFonts w:ascii="Times New Roman"/>
          <w:color w:val="000000"/>
          <w:spacing w:val="17"/>
          <w:sz w:val="20"/>
        </w:rPr>
        <w:t xml:space="preserve"> </w:t>
      </w:r>
      <w:r>
        <w:rPr>
          <w:rFonts w:ascii="LCARIW+CMR10"/>
          <w:color w:val="000000"/>
          <w:sz w:val="20"/>
        </w:rPr>
        <w:t>economists</w:t>
      </w:r>
      <w:r>
        <w:rPr>
          <w:rFonts w:ascii="Times New Roman"/>
          <w:color w:val="000000"/>
          <w:spacing w:val="16"/>
          <w:sz w:val="20"/>
        </w:rPr>
        <w:t xml:space="preserve"> </w:t>
      </w:r>
      <w:r>
        <w:rPr>
          <w:rFonts w:ascii="LCARIW+CMR10"/>
          <w:color w:val="000000"/>
          <w:spacing w:val="-4"/>
          <w:sz w:val="20"/>
        </w:rPr>
        <w:t>have</w:t>
      </w:r>
      <w:r>
        <w:rPr>
          <w:rFonts w:ascii="Times New Roman"/>
          <w:color w:val="000000"/>
          <w:spacing w:val="20"/>
          <w:sz w:val="20"/>
        </w:rPr>
        <w:t xml:space="preserve"> </w:t>
      </w:r>
      <w:r>
        <w:rPr>
          <w:rFonts w:ascii="LCARIW+CMR10"/>
          <w:color w:val="000000"/>
          <w:sz w:val="20"/>
        </w:rPr>
        <w:t>expected.</w:t>
      </w:r>
    </w:p>
    <w:p w14:paraId="40E5220F" w14:textId="77777777" w:rsidR="003820C6" w:rsidRDefault="0076004A">
      <w:pPr>
        <w:spacing w:before="458" w:after="0" w:line="249" w:lineRule="exact"/>
        <w:jc w:val="left"/>
        <w:rPr>
          <w:rFonts w:ascii="Times New Roman"/>
          <w:color w:val="000000"/>
          <w:sz w:val="24"/>
        </w:rPr>
      </w:pPr>
      <w:r>
        <w:rPr>
          <w:rFonts w:ascii="EHJSOV+CMBX12"/>
          <w:color w:val="000000"/>
          <w:sz w:val="24"/>
        </w:rPr>
        <w:t>4.2</w:t>
      </w:r>
      <w:r>
        <w:rPr>
          <w:rFonts w:ascii="Times New Roman"/>
          <w:color w:val="000000"/>
          <w:spacing w:val="209"/>
          <w:sz w:val="24"/>
        </w:rPr>
        <w:t xml:space="preserve"> </w:t>
      </w:r>
      <w:r>
        <w:rPr>
          <w:rFonts w:ascii="EHJSOV+CMBX12"/>
          <w:color w:val="000000"/>
          <w:spacing w:val="-2"/>
          <w:sz w:val="24"/>
        </w:rPr>
        <w:t>Policy</w:t>
      </w:r>
      <w:r>
        <w:rPr>
          <w:rFonts w:ascii="Times New Roman"/>
          <w:color w:val="000000"/>
          <w:spacing w:val="31"/>
          <w:sz w:val="24"/>
        </w:rPr>
        <w:t xml:space="preserve"> </w:t>
      </w:r>
      <w:r>
        <w:rPr>
          <w:rFonts w:ascii="EHJSOV+CMBX12"/>
          <w:color w:val="000000"/>
          <w:sz w:val="24"/>
        </w:rPr>
        <w:t>Implications</w:t>
      </w:r>
    </w:p>
    <w:p w14:paraId="315867AD" w14:textId="77777777" w:rsidR="003820C6" w:rsidRDefault="0076004A">
      <w:pPr>
        <w:spacing w:before="268" w:after="0" w:line="209" w:lineRule="exact"/>
        <w:jc w:val="left"/>
        <w:rPr>
          <w:rFonts w:ascii="Times New Roman"/>
          <w:color w:val="000000"/>
          <w:sz w:val="20"/>
        </w:rPr>
      </w:pPr>
      <w:r>
        <w:rPr>
          <w:rFonts w:ascii="HRODMK+CMBX10"/>
          <w:color w:val="000000"/>
          <w:sz w:val="20"/>
        </w:rPr>
        <w:t>4.2.1</w:t>
      </w:r>
      <w:r>
        <w:rPr>
          <w:rFonts w:ascii="Times New Roman"/>
          <w:color w:val="000000"/>
          <w:spacing w:val="179"/>
          <w:sz w:val="20"/>
        </w:rPr>
        <w:t xml:space="preserve"> </w:t>
      </w:r>
      <w:r>
        <w:rPr>
          <w:rFonts w:ascii="HRODMK+CMBX10"/>
          <w:color w:val="000000"/>
          <w:sz w:val="20"/>
        </w:rPr>
        <w:t>Time-Of-Use</w:t>
      </w:r>
      <w:r>
        <w:rPr>
          <w:rFonts w:ascii="Times New Roman"/>
          <w:color w:val="000000"/>
          <w:spacing w:val="26"/>
          <w:sz w:val="20"/>
        </w:rPr>
        <w:t xml:space="preserve"> </w:t>
      </w:r>
      <w:r>
        <w:rPr>
          <w:rFonts w:ascii="HRODMK+CMBX10"/>
          <w:color w:val="000000"/>
          <w:sz w:val="20"/>
        </w:rPr>
        <w:t>Pricing</w:t>
      </w:r>
      <w:r>
        <w:rPr>
          <w:rFonts w:ascii="Times New Roman"/>
          <w:color w:val="000000"/>
          <w:spacing w:val="26"/>
          <w:sz w:val="20"/>
        </w:rPr>
        <w:t xml:space="preserve"> </w:t>
      </w:r>
      <w:r>
        <w:rPr>
          <w:rFonts w:ascii="HRODMK+CMBX10"/>
          <w:color w:val="000000"/>
          <w:sz w:val="20"/>
        </w:rPr>
        <w:t>with</w:t>
      </w:r>
      <w:r>
        <w:rPr>
          <w:rFonts w:ascii="Times New Roman"/>
          <w:color w:val="000000"/>
          <w:spacing w:val="26"/>
          <w:sz w:val="20"/>
        </w:rPr>
        <w:t xml:space="preserve"> </w:t>
      </w:r>
      <w:r>
        <w:rPr>
          <w:rFonts w:ascii="HRODMK+CMBX10"/>
          <w:color w:val="000000"/>
          <w:sz w:val="20"/>
        </w:rPr>
        <w:t>Additional</w:t>
      </w:r>
      <w:r>
        <w:rPr>
          <w:rFonts w:ascii="Times New Roman"/>
          <w:color w:val="000000"/>
          <w:spacing w:val="27"/>
          <w:sz w:val="20"/>
        </w:rPr>
        <w:t xml:space="preserve"> </w:t>
      </w:r>
      <w:r>
        <w:rPr>
          <w:rFonts w:ascii="HRODMK+CMBX10"/>
          <w:color w:val="000000"/>
          <w:sz w:val="20"/>
        </w:rPr>
        <w:t>Dynamics</w:t>
      </w:r>
      <w:r>
        <w:rPr>
          <w:rFonts w:ascii="Times New Roman"/>
          <w:color w:val="000000"/>
          <w:spacing w:val="27"/>
          <w:sz w:val="20"/>
        </w:rPr>
        <w:t xml:space="preserve"> </w:t>
      </w:r>
      <w:r>
        <w:rPr>
          <w:rFonts w:ascii="HRODMK+CMBX10"/>
          <w:color w:val="000000"/>
          <w:spacing w:val="-5"/>
          <w:sz w:val="20"/>
        </w:rPr>
        <w:t>over</w:t>
      </w:r>
      <w:r>
        <w:rPr>
          <w:rFonts w:ascii="Times New Roman"/>
          <w:color w:val="000000"/>
          <w:spacing w:val="31"/>
          <w:sz w:val="20"/>
        </w:rPr>
        <w:t xml:space="preserve"> </w:t>
      </w:r>
      <w:r>
        <w:rPr>
          <w:rFonts w:ascii="HRODMK+CMBX10"/>
          <w:color w:val="000000"/>
          <w:sz w:val="20"/>
        </w:rPr>
        <w:t>Daily</w:t>
      </w:r>
      <w:r>
        <w:rPr>
          <w:rFonts w:ascii="Times New Roman"/>
          <w:color w:val="000000"/>
          <w:spacing w:val="26"/>
          <w:sz w:val="20"/>
        </w:rPr>
        <w:t xml:space="preserve"> </w:t>
      </w:r>
      <w:r>
        <w:rPr>
          <w:rFonts w:ascii="HRODMK+CMBX10"/>
          <w:color w:val="000000"/>
          <w:sz w:val="20"/>
        </w:rPr>
        <w:t>Heating</w:t>
      </w:r>
      <w:r>
        <w:rPr>
          <w:rFonts w:ascii="Times New Roman"/>
          <w:color w:val="000000"/>
          <w:spacing w:val="26"/>
          <w:sz w:val="20"/>
        </w:rPr>
        <w:t xml:space="preserve"> </w:t>
      </w:r>
      <w:r>
        <w:rPr>
          <w:rFonts w:ascii="HRODMK+CMBX10"/>
          <w:color w:val="000000"/>
          <w:sz w:val="20"/>
        </w:rPr>
        <w:t>Degree</w:t>
      </w:r>
      <w:r>
        <w:rPr>
          <w:rFonts w:ascii="Times New Roman"/>
          <w:color w:val="000000"/>
          <w:spacing w:val="26"/>
          <w:sz w:val="20"/>
        </w:rPr>
        <w:t xml:space="preserve"> </w:t>
      </w:r>
      <w:r>
        <w:rPr>
          <w:rFonts w:ascii="HRODMK+CMBX10"/>
          <w:color w:val="000000"/>
          <w:spacing w:val="-3"/>
          <w:sz w:val="20"/>
        </w:rPr>
        <w:t>Days</w:t>
      </w:r>
    </w:p>
    <w:p w14:paraId="3E4AA544" w14:textId="0B7C7EEE" w:rsidR="003820C6" w:rsidRDefault="0076004A" w:rsidP="00D77EF4">
      <w:pPr>
        <w:spacing w:before="278" w:after="0" w:line="360" w:lineRule="auto"/>
        <w:rPr>
          <w:rFonts w:ascii="Times New Roman"/>
          <w:color w:val="000000"/>
          <w:sz w:val="20"/>
        </w:rPr>
      </w:pPr>
      <w:r>
        <w:rPr>
          <w:rFonts w:ascii="LCARIW+CMR10"/>
          <w:color w:val="000000"/>
          <w:sz w:val="20"/>
        </w:rPr>
        <w:t>The</w:t>
      </w:r>
      <w:r>
        <w:rPr>
          <w:rFonts w:ascii="Times New Roman"/>
          <w:color w:val="000000"/>
          <w:spacing w:val="30"/>
          <w:sz w:val="20"/>
        </w:rPr>
        <w:t xml:space="preserve"> </w:t>
      </w:r>
      <w:r>
        <w:rPr>
          <w:rFonts w:ascii="LCARIW+CMR10"/>
          <w:color w:val="000000"/>
          <w:sz w:val="20"/>
        </w:rPr>
        <w:t>U-shaped</w:t>
      </w:r>
      <w:r>
        <w:rPr>
          <w:rFonts w:ascii="Times New Roman"/>
          <w:color w:val="000000"/>
          <w:spacing w:val="29"/>
          <w:sz w:val="20"/>
        </w:rPr>
        <w:t xml:space="preserve"> </w:t>
      </w:r>
      <w:r>
        <w:rPr>
          <w:rFonts w:ascii="LCARIW+CMR10"/>
          <w:color w:val="000000"/>
          <w:spacing w:val="-2"/>
          <w:sz w:val="20"/>
        </w:rPr>
        <w:t>curve</w:t>
      </w:r>
      <w:r>
        <w:rPr>
          <w:rFonts w:ascii="Times New Roman"/>
          <w:color w:val="000000"/>
          <w:spacing w:val="31"/>
          <w:sz w:val="20"/>
        </w:rPr>
        <w:t xml:space="preserve"> </w:t>
      </w:r>
      <w:r>
        <w:rPr>
          <w:rFonts w:ascii="LCARIW+CMR10"/>
          <w:color w:val="000000"/>
          <w:sz w:val="20"/>
        </w:rPr>
        <w:t>of</w:t>
      </w:r>
      <w:r>
        <w:rPr>
          <w:rFonts w:ascii="Times New Roman"/>
          <w:color w:val="000000"/>
          <w:spacing w:val="30"/>
          <w:sz w:val="20"/>
        </w:rPr>
        <w:t xml:space="preserve"> </w:t>
      </w:r>
      <w:r>
        <w:rPr>
          <w:rFonts w:ascii="LCARIW+CMR10"/>
          <w:color w:val="000000"/>
          <w:sz w:val="20"/>
        </w:rPr>
        <w:t>temperature-control-use-associated</w:t>
      </w:r>
      <w:r>
        <w:rPr>
          <w:rFonts w:ascii="Times New Roman"/>
          <w:color w:val="000000"/>
          <w:spacing w:val="30"/>
          <w:sz w:val="20"/>
        </w:rPr>
        <w:t xml:space="preserve"> </w:t>
      </w:r>
      <w:r>
        <w:rPr>
          <w:rFonts w:ascii="LCARIW+CMR10"/>
          <w:color w:val="000000"/>
          <w:spacing w:val="-1"/>
          <w:sz w:val="20"/>
        </w:rPr>
        <w:t>electricity</w:t>
      </w:r>
      <w:r>
        <w:rPr>
          <w:rFonts w:ascii="Times New Roman"/>
          <w:color w:val="000000"/>
          <w:spacing w:val="30"/>
          <w:sz w:val="20"/>
        </w:rPr>
        <w:t xml:space="preserve"> </w:t>
      </w:r>
      <w:r>
        <w:rPr>
          <w:rFonts w:ascii="LCARIW+CMR10"/>
          <w:color w:val="000000"/>
          <w:spacing w:val="-1"/>
          <w:sz w:val="20"/>
        </w:rPr>
        <w:t>savings</w:t>
      </w:r>
      <w:r>
        <w:rPr>
          <w:rFonts w:ascii="Times New Roman"/>
          <w:color w:val="000000"/>
          <w:spacing w:val="31"/>
          <w:sz w:val="20"/>
        </w:rPr>
        <w:t xml:space="preserve"> </w:t>
      </w:r>
      <w:r>
        <w:rPr>
          <w:rFonts w:ascii="LCARIW+CMR10"/>
          <w:color w:val="000000"/>
          <w:sz w:val="20"/>
        </w:rPr>
        <w:t>in</w:t>
      </w:r>
      <w:r>
        <w:rPr>
          <w:rFonts w:ascii="Times New Roman"/>
          <w:color w:val="000000"/>
          <w:spacing w:val="30"/>
          <w:sz w:val="20"/>
        </w:rPr>
        <w:t xml:space="preserve"> </w:t>
      </w:r>
      <w:r>
        <w:rPr>
          <w:rFonts w:ascii="LCARIW+CMR10"/>
          <w:color w:val="000000"/>
          <w:sz w:val="20"/>
        </w:rPr>
        <w:t>the</w:t>
      </w:r>
      <w:r>
        <w:rPr>
          <w:rFonts w:ascii="Times New Roman"/>
          <w:color w:val="000000"/>
          <w:spacing w:val="30"/>
          <w:sz w:val="20"/>
        </w:rPr>
        <w:t xml:space="preserve"> </w:t>
      </w:r>
      <w:r>
        <w:rPr>
          <w:rFonts w:ascii="LCARIW+CMR10"/>
          <w:color w:val="000000"/>
          <w:spacing w:val="2"/>
          <w:sz w:val="20"/>
        </w:rPr>
        <w:t>peak</w:t>
      </w:r>
      <w:r>
        <w:rPr>
          <w:rFonts w:ascii="Times New Roman"/>
          <w:color w:val="000000"/>
          <w:spacing w:val="28"/>
          <w:sz w:val="20"/>
        </w:rPr>
        <w:t xml:space="preserve"> </w:t>
      </w:r>
      <w:r>
        <w:rPr>
          <w:rFonts w:ascii="LCARIW+CMR10"/>
          <w:color w:val="000000"/>
          <w:sz w:val="20"/>
        </w:rPr>
        <w:t>rate</w:t>
      </w:r>
      <w:r>
        <w:rPr>
          <w:rFonts w:ascii="Times New Roman"/>
          <w:color w:val="000000"/>
          <w:spacing w:val="30"/>
          <w:sz w:val="20"/>
        </w:rPr>
        <w:t xml:space="preserve"> </w:t>
      </w:r>
      <w:r>
        <w:rPr>
          <w:rFonts w:ascii="LCARIW+CMR10"/>
          <w:color w:val="000000"/>
          <w:spacing w:val="2"/>
          <w:sz w:val="20"/>
        </w:rPr>
        <w:t>period</w:t>
      </w:r>
      <w:r>
        <w:rPr>
          <w:rFonts w:ascii="Times New Roman"/>
          <w:color w:val="000000"/>
          <w:spacing w:val="28"/>
          <w:sz w:val="20"/>
        </w:rPr>
        <w:t xml:space="preserve"> </w:t>
      </w:r>
      <w:r>
        <w:rPr>
          <w:rFonts w:ascii="LCARIW+CMR10"/>
          <w:color w:val="000000"/>
          <w:sz w:val="20"/>
        </w:rPr>
        <w:t>is</w:t>
      </w:r>
      <w:r>
        <w:rPr>
          <w:rFonts w:ascii="Times New Roman"/>
          <w:color w:val="000000"/>
          <w:spacing w:val="30"/>
          <w:sz w:val="20"/>
        </w:rPr>
        <w:t xml:space="preserve"> </w:t>
      </w:r>
      <w:r>
        <w:rPr>
          <w:rFonts w:ascii="LCARIW+CMR10"/>
          <w:color w:val="000000"/>
          <w:sz w:val="20"/>
        </w:rPr>
        <w:t>not</w:t>
      </w:r>
      <w:r>
        <w:rPr>
          <w:rFonts w:ascii="Times New Roman"/>
          <w:color w:val="000000"/>
          <w:spacing w:val="30"/>
          <w:sz w:val="20"/>
        </w:rPr>
        <w:t xml:space="preserve"> </w:t>
      </w:r>
      <w:r>
        <w:rPr>
          <w:rFonts w:ascii="LCARIW+CMR10"/>
          <w:color w:val="000000"/>
          <w:sz w:val="20"/>
        </w:rPr>
        <w:t>a</w:t>
      </w:r>
      <w:r w:rsidR="00401FA1">
        <w:rPr>
          <w:rFonts w:ascii="Times New Roman" w:hint="eastAsia"/>
          <w:color w:val="000000"/>
          <w:sz w:val="20"/>
        </w:rPr>
        <w:t xml:space="preserve"> </w:t>
      </w:r>
      <w:r>
        <w:rPr>
          <w:rFonts w:ascii="LCARIW+CMR10"/>
          <w:color w:val="000000"/>
          <w:sz w:val="20"/>
        </w:rPr>
        <w:t>desirable</w:t>
      </w:r>
      <w:r>
        <w:rPr>
          <w:rFonts w:ascii="Times New Roman"/>
          <w:color w:val="000000"/>
          <w:spacing w:val="7"/>
          <w:sz w:val="20"/>
        </w:rPr>
        <w:t xml:space="preserve"> </w:t>
      </w:r>
      <w:r>
        <w:rPr>
          <w:rFonts w:ascii="LCARIW+CMR10"/>
          <w:color w:val="000000"/>
          <w:sz w:val="20"/>
        </w:rPr>
        <w:t>feature</w:t>
      </w:r>
      <w:r>
        <w:rPr>
          <w:rFonts w:ascii="Times New Roman"/>
          <w:color w:val="000000"/>
          <w:spacing w:val="7"/>
          <w:sz w:val="20"/>
        </w:rPr>
        <w:t xml:space="preserve"> </w:t>
      </w:r>
      <w:r>
        <w:rPr>
          <w:rFonts w:ascii="LCARIW+CMR10"/>
          <w:color w:val="000000"/>
          <w:sz w:val="20"/>
        </w:rPr>
        <w:t>of</w:t>
      </w:r>
      <w:r>
        <w:rPr>
          <w:rFonts w:ascii="Times New Roman"/>
          <w:color w:val="000000"/>
          <w:spacing w:val="7"/>
          <w:sz w:val="20"/>
        </w:rPr>
        <w:t xml:space="preserve"> </w:t>
      </w:r>
      <w:r>
        <w:rPr>
          <w:rFonts w:ascii="LCARIW+CMR10"/>
          <w:color w:val="000000"/>
          <w:sz w:val="20"/>
        </w:rPr>
        <w:t>TOU</w:t>
      </w:r>
      <w:r>
        <w:rPr>
          <w:rFonts w:ascii="Times New Roman"/>
          <w:color w:val="000000"/>
          <w:spacing w:val="7"/>
          <w:sz w:val="20"/>
        </w:rPr>
        <w:t xml:space="preserve"> </w:t>
      </w:r>
      <w:r>
        <w:rPr>
          <w:rFonts w:ascii="LCARIW+CMR10"/>
          <w:color w:val="000000"/>
          <w:sz w:val="20"/>
        </w:rPr>
        <w:t>pricing.</w:t>
      </w:r>
      <w:r>
        <w:rPr>
          <w:rFonts w:ascii="Times New Roman"/>
          <w:color w:val="000000"/>
          <w:spacing w:val="36"/>
          <w:sz w:val="20"/>
        </w:rPr>
        <w:t xml:space="preserve"> </w:t>
      </w:r>
      <w:r>
        <w:rPr>
          <w:rFonts w:ascii="LCARIW+CMR10"/>
          <w:color w:val="000000"/>
          <w:sz w:val="20"/>
        </w:rPr>
        <w:t>The</w:t>
      </w:r>
      <w:r>
        <w:rPr>
          <w:rFonts w:ascii="Times New Roman"/>
          <w:color w:val="000000"/>
          <w:spacing w:val="7"/>
          <w:sz w:val="20"/>
        </w:rPr>
        <w:t xml:space="preserve"> </w:t>
      </w:r>
      <w:r>
        <w:rPr>
          <w:rFonts w:ascii="LCARIW+CMR10"/>
          <w:color w:val="000000"/>
          <w:spacing w:val="-1"/>
          <w:sz w:val="20"/>
        </w:rPr>
        <w:t>fundamental</w:t>
      </w:r>
      <w:r>
        <w:rPr>
          <w:rFonts w:ascii="Times New Roman"/>
          <w:color w:val="000000"/>
          <w:spacing w:val="8"/>
          <w:sz w:val="20"/>
        </w:rPr>
        <w:t xml:space="preserve"> </w:t>
      </w:r>
      <w:r>
        <w:rPr>
          <w:rFonts w:ascii="LCARIW+CMR10"/>
          <w:color w:val="000000"/>
          <w:spacing w:val="-2"/>
          <w:sz w:val="20"/>
        </w:rPr>
        <w:t>intention</w:t>
      </w:r>
      <w:r>
        <w:rPr>
          <w:rFonts w:ascii="Times New Roman"/>
          <w:color w:val="000000"/>
          <w:spacing w:val="8"/>
          <w:sz w:val="20"/>
        </w:rPr>
        <w:t xml:space="preserve"> </w:t>
      </w:r>
      <w:r>
        <w:rPr>
          <w:rFonts w:ascii="LCARIW+CMR10"/>
          <w:color w:val="000000"/>
          <w:sz w:val="20"/>
        </w:rPr>
        <w:t>of</w:t>
      </w:r>
      <w:r>
        <w:rPr>
          <w:rFonts w:ascii="Times New Roman"/>
          <w:color w:val="000000"/>
          <w:spacing w:val="7"/>
          <w:sz w:val="20"/>
        </w:rPr>
        <w:t xml:space="preserve"> </w:t>
      </w:r>
      <w:r>
        <w:rPr>
          <w:rFonts w:ascii="LCARIW+CMR10"/>
          <w:color w:val="000000"/>
          <w:sz w:val="20"/>
        </w:rPr>
        <w:t>the</w:t>
      </w:r>
      <w:r>
        <w:rPr>
          <w:rFonts w:ascii="Times New Roman"/>
          <w:color w:val="000000"/>
          <w:spacing w:val="7"/>
          <w:sz w:val="20"/>
        </w:rPr>
        <w:t xml:space="preserve"> </w:t>
      </w:r>
      <w:r>
        <w:rPr>
          <w:rFonts w:ascii="LCARIW+CMR10"/>
          <w:color w:val="000000"/>
          <w:spacing w:val="-1"/>
          <w:sz w:val="20"/>
        </w:rPr>
        <w:t>time-varying</w:t>
      </w:r>
      <w:r>
        <w:rPr>
          <w:rFonts w:ascii="Times New Roman"/>
          <w:color w:val="000000"/>
          <w:spacing w:val="8"/>
          <w:sz w:val="20"/>
        </w:rPr>
        <w:t xml:space="preserve"> </w:t>
      </w:r>
      <w:r>
        <w:rPr>
          <w:rFonts w:ascii="LCARIW+CMR10"/>
          <w:color w:val="000000"/>
          <w:sz w:val="20"/>
        </w:rPr>
        <w:t>tari</w:t>
      </w:r>
      <w:r>
        <w:rPr>
          <w:rFonts w:ascii="LSPPBV+CMR10" w:hAnsi="LSPPBV+CMR10" w:cs="LSPPBV+CMR10"/>
          <w:color w:val="000000"/>
          <w:sz w:val="20"/>
        </w:rPr>
        <w:t>ﬀ</w:t>
      </w:r>
      <w:r>
        <w:rPr>
          <w:rFonts w:ascii="Times New Roman"/>
          <w:color w:val="000000"/>
          <w:spacing w:val="7"/>
          <w:sz w:val="20"/>
        </w:rPr>
        <w:t xml:space="preserve"> </w:t>
      </w:r>
      <w:r>
        <w:rPr>
          <w:rFonts w:ascii="LCARIW+CMR10"/>
          <w:color w:val="000000"/>
          <w:spacing w:val="-1"/>
          <w:sz w:val="20"/>
        </w:rPr>
        <w:t>scheme</w:t>
      </w:r>
      <w:r>
        <w:rPr>
          <w:rFonts w:ascii="Times New Roman"/>
          <w:color w:val="000000"/>
          <w:spacing w:val="8"/>
          <w:sz w:val="20"/>
        </w:rPr>
        <w:t xml:space="preserve"> </w:t>
      </w:r>
      <w:r>
        <w:rPr>
          <w:rFonts w:ascii="LCARIW+CMR10"/>
          <w:color w:val="000000"/>
          <w:sz w:val="20"/>
        </w:rPr>
        <w:t>is</w:t>
      </w:r>
      <w:r>
        <w:rPr>
          <w:rFonts w:ascii="Times New Roman"/>
          <w:color w:val="000000"/>
          <w:spacing w:val="7"/>
          <w:sz w:val="20"/>
        </w:rPr>
        <w:t xml:space="preserve"> </w:t>
      </w:r>
      <w:r>
        <w:rPr>
          <w:rFonts w:ascii="LCARIW+CMR10"/>
          <w:color w:val="000000"/>
          <w:sz w:val="20"/>
        </w:rPr>
        <w:t>to</w:t>
      </w:r>
      <w:r>
        <w:rPr>
          <w:rFonts w:ascii="Times New Roman"/>
          <w:color w:val="000000"/>
          <w:spacing w:val="7"/>
          <w:sz w:val="20"/>
        </w:rPr>
        <w:t xml:space="preserve"> </w:t>
      </w:r>
      <w:r>
        <w:rPr>
          <w:rFonts w:ascii="LCARIW+CMR10"/>
          <w:color w:val="000000"/>
          <w:spacing w:val="1"/>
          <w:sz w:val="20"/>
        </w:rPr>
        <w:t>reshape</w:t>
      </w:r>
      <w:r>
        <w:rPr>
          <w:rFonts w:ascii="Times New Roman"/>
          <w:color w:val="000000"/>
          <w:spacing w:val="6"/>
          <w:sz w:val="20"/>
        </w:rPr>
        <w:t xml:space="preserve"> </w:t>
      </w:r>
      <w:r>
        <w:rPr>
          <w:rFonts w:ascii="LCARIW+CMR10"/>
          <w:color w:val="000000"/>
          <w:sz w:val="20"/>
        </w:rPr>
        <w:t>load</w:t>
      </w:r>
      <w:r w:rsidR="00401FA1">
        <w:rPr>
          <w:rFonts w:ascii="Times New Roman" w:hint="eastAsia"/>
          <w:color w:val="000000"/>
          <w:sz w:val="20"/>
        </w:rPr>
        <w:t xml:space="preserve"> </w:t>
      </w:r>
      <w:r>
        <w:rPr>
          <w:rFonts w:ascii="LCARIW+CMR10" w:hAnsi="LCARIW+CMR10" w:cs="LCARIW+CMR10"/>
          <w:color w:val="000000"/>
          <w:sz w:val="20"/>
        </w:rPr>
        <w:t>proﬁles,</w:t>
      </w:r>
      <w:r>
        <w:rPr>
          <w:rFonts w:ascii="Times New Roman"/>
          <w:color w:val="000000"/>
          <w:spacing w:val="13"/>
          <w:sz w:val="20"/>
        </w:rPr>
        <w:t xml:space="preserve"> </w:t>
      </w:r>
      <w:r>
        <w:rPr>
          <w:rFonts w:ascii="LCARIW+CMR10"/>
          <w:color w:val="000000"/>
          <w:sz w:val="20"/>
        </w:rPr>
        <w:t>especially</w:t>
      </w:r>
      <w:r>
        <w:rPr>
          <w:rFonts w:ascii="Times New Roman"/>
          <w:color w:val="000000"/>
          <w:spacing w:val="11"/>
          <w:sz w:val="20"/>
        </w:rPr>
        <w:t xml:space="preserve"> </w:t>
      </w:r>
      <w:r>
        <w:rPr>
          <w:rFonts w:ascii="LCARIW+CMR10"/>
          <w:color w:val="000000"/>
          <w:sz w:val="20"/>
        </w:rPr>
        <w:t>in</w:t>
      </w:r>
      <w:r>
        <w:rPr>
          <w:rFonts w:ascii="Times New Roman"/>
          <w:color w:val="000000"/>
          <w:spacing w:val="12"/>
          <w:sz w:val="20"/>
        </w:rPr>
        <w:t xml:space="preserve"> </w:t>
      </w:r>
      <w:r>
        <w:rPr>
          <w:rFonts w:ascii="LCARIW+CMR10"/>
          <w:color w:val="000000"/>
          <w:sz w:val="20"/>
        </w:rPr>
        <w:t>the</w:t>
      </w:r>
      <w:r>
        <w:rPr>
          <w:rFonts w:ascii="Times New Roman"/>
          <w:color w:val="000000"/>
          <w:spacing w:val="12"/>
          <w:sz w:val="20"/>
        </w:rPr>
        <w:t xml:space="preserve"> </w:t>
      </w:r>
      <w:r>
        <w:rPr>
          <w:rFonts w:ascii="LCARIW+CMR10"/>
          <w:color w:val="000000"/>
          <w:sz w:val="20"/>
        </w:rPr>
        <w:t>peak-demand</w:t>
      </w:r>
      <w:r>
        <w:rPr>
          <w:rFonts w:ascii="Times New Roman"/>
          <w:color w:val="000000"/>
          <w:spacing w:val="12"/>
          <w:sz w:val="20"/>
        </w:rPr>
        <w:t xml:space="preserve"> </w:t>
      </w:r>
      <w:r>
        <w:rPr>
          <w:rFonts w:ascii="LCARIW+CMR10"/>
          <w:color w:val="000000"/>
          <w:spacing w:val="2"/>
          <w:sz w:val="20"/>
        </w:rPr>
        <w:t>period,</w:t>
      </w:r>
      <w:r>
        <w:rPr>
          <w:rFonts w:ascii="Times New Roman"/>
          <w:color w:val="000000"/>
          <w:spacing w:val="11"/>
          <w:sz w:val="20"/>
        </w:rPr>
        <w:t xml:space="preserve"> </w:t>
      </w:r>
      <w:r>
        <w:rPr>
          <w:rFonts w:ascii="LCARIW+CMR10"/>
          <w:color w:val="000000"/>
          <w:sz w:val="20"/>
        </w:rPr>
        <w:t>to</w:t>
      </w:r>
      <w:r>
        <w:rPr>
          <w:rFonts w:ascii="Times New Roman"/>
          <w:color w:val="000000"/>
          <w:spacing w:val="12"/>
          <w:sz w:val="20"/>
        </w:rPr>
        <w:t xml:space="preserve"> </w:t>
      </w:r>
      <w:r>
        <w:rPr>
          <w:rFonts w:ascii="LCARIW+CMR10"/>
          <w:color w:val="000000"/>
          <w:spacing w:val="-3"/>
          <w:sz w:val="20"/>
        </w:rPr>
        <w:t>avoid</w:t>
      </w:r>
      <w:r>
        <w:rPr>
          <w:rFonts w:ascii="Times New Roman"/>
          <w:color w:val="000000"/>
          <w:spacing w:val="15"/>
          <w:sz w:val="20"/>
        </w:rPr>
        <w:t xml:space="preserve"> </w:t>
      </w:r>
      <w:r>
        <w:rPr>
          <w:rFonts w:ascii="LCARIW+CMR10"/>
          <w:color w:val="000000"/>
          <w:spacing w:val="-1"/>
          <w:sz w:val="20"/>
        </w:rPr>
        <w:t>excessive</w:t>
      </w:r>
      <w:r>
        <w:rPr>
          <w:rFonts w:ascii="Times New Roman"/>
          <w:color w:val="000000"/>
          <w:spacing w:val="13"/>
          <w:sz w:val="20"/>
        </w:rPr>
        <w:t xml:space="preserve"> </w:t>
      </w:r>
      <w:r>
        <w:rPr>
          <w:rFonts w:ascii="LCARIW+CMR10"/>
          <w:color w:val="000000"/>
          <w:spacing w:val="-2"/>
          <w:sz w:val="20"/>
        </w:rPr>
        <w:t>investment</w:t>
      </w:r>
      <w:r>
        <w:rPr>
          <w:rFonts w:ascii="Times New Roman"/>
          <w:color w:val="000000"/>
          <w:spacing w:val="14"/>
          <w:sz w:val="20"/>
        </w:rPr>
        <w:t xml:space="preserve"> </w:t>
      </w:r>
      <w:r>
        <w:rPr>
          <w:rFonts w:ascii="LCARIW+CMR10"/>
          <w:color w:val="000000"/>
          <w:sz w:val="20"/>
        </w:rPr>
        <w:t>in</w:t>
      </w:r>
      <w:r>
        <w:rPr>
          <w:rFonts w:ascii="Times New Roman"/>
          <w:color w:val="000000"/>
          <w:spacing w:val="12"/>
          <w:sz w:val="20"/>
        </w:rPr>
        <w:t xml:space="preserve"> </w:t>
      </w:r>
      <w:r>
        <w:rPr>
          <w:rFonts w:ascii="LCARIW+CMR10"/>
          <w:color w:val="000000"/>
          <w:spacing w:val="-2"/>
          <w:sz w:val="20"/>
        </w:rPr>
        <w:t>power</w:t>
      </w:r>
      <w:r>
        <w:rPr>
          <w:rFonts w:ascii="Times New Roman"/>
          <w:color w:val="000000"/>
          <w:spacing w:val="14"/>
          <w:sz w:val="20"/>
        </w:rPr>
        <w:t xml:space="preserve"> </w:t>
      </w:r>
      <w:r>
        <w:rPr>
          <w:rFonts w:ascii="LCARIW+CMR10"/>
          <w:color w:val="000000"/>
          <w:sz w:val="20"/>
        </w:rPr>
        <w:t>generation</w:t>
      </w:r>
      <w:r>
        <w:rPr>
          <w:rFonts w:ascii="Times New Roman"/>
          <w:color w:val="000000"/>
          <w:spacing w:val="12"/>
          <w:sz w:val="20"/>
        </w:rPr>
        <w:t xml:space="preserve"> </w:t>
      </w:r>
      <w:r>
        <w:rPr>
          <w:rFonts w:ascii="LCARIW+CMR10"/>
          <w:color w:val="000000"/>
          <w:spacing w:val="-3"/>
          <w:sz w:val="20"/>
        </w:rPr>
        <w:t>capacity.</w:t>
      </w:r>
      <w:r>
        <w:rPr>
          <w:rFonts w:ascii="Times New Roman"/>
          <w:color w:val="000000"/>
          <w:spacing w:val="40"/>
          <w:sz w:val="20"/>
        </w:rPr>
        <w:t xml:space="preserve"> </w:t>
      </w:r>
      <w:r>
        <w:rPr>
          <w:rFonts w:ascii="LCARIW+CMR10"/>
          <w:color w:val="000000"/>
          <w:sz w:val="20"/>
        </w:rPr>
        <w:t>So</w:t>
      </w:r>
      <w:r>
        <w:rPr>
          <w:rFonts w:ascii="Times New Roman"/>
          <w:color w:val="000000"/>
          <w:spacing w:val="12"/>
          <w:sz w:val="20"/>
        </w:rPr>
        <w:t xml:space="preserve"> </w:t>
      </w:r>
      <w:r>
        <w:rPr>
          <w:rFonts w:ascii="LCARIW+CMR10"/>
          <w:color w:val="000000"/>
          <w:sz w:val="20"/>
        </w:rPr>
        <w:t>a</w:t>
      </w:r>
      <w:r w:rsidR="00401FA1">
        <w:rPr>
          <w:rFonts w:ascii="Times New Roman" w:hint="eastAsia"/>
          <w:color w:val="000000"/>
          <w:sz w:val="20"/>
        </w:rPr>
        <w:t xml:space="preserve"> </w:t>
      </w:r>
      <w:r>
        <w:rPr>
          <w:rFonts w:ascii="LCARIW+CMR10"/>
          <w:color w:val="000000"/>
          <w:sz w:val="20"/>
        </w:rPr>
        <w:t>higher</w:t>
      </w:r>
      <w:r>
        <w:rPr>
          <w:rFonts w:ascii="Times New Roman"/>
          <w:color w:val="000000"/>
          <w:spacing w:val="14"/>
          <w:sz w:val="20"/>
        </w:rPr>
        <w:t xml:space="preserve"> </w:t>
      </w:r>
      <w:r>
        <w:rPr>
          <w:rFonts w:ascii="LCARIW+CMR10"/>
          <w:color w:val="000000"/>
          <w:spacing w:val="-1"/>
          <w:sz w:val="20"/>
        </w:rPr>
        <w:t>amount</w:t>
      </w:r>
      <w:r>
        <w:rPr>
          <w:rFonts w:ascii="Times New Roman"/>
          <w:color w:val="000000"/>
          <w:spacing w:val="15"/>
          <w:sz w:val="20"/>
        </w:rPr>
        <w:t xml:space="preserve"> </w:t>
      </w:r>
      <w:r>
        <w:rPr>
          <w:rFonts w:ascii="LCARIW+CMR10"/>
          <w:color w:val="000000"/>
          <w:sz w:val="20"/>
        </w:rPr>
        <w:t>of</w:t>
      </w:r>
      <w:r>
        <w:rPr>
          <w:rFonts w:ascii="Times New Roman"/>
          <w:color w:val="000000"/>
          <w:spacing w:val="14"/>
          <w:sz w:val="20"/>
        </w:rPr>
        <w:t xml:space="preserve"> </w:t>
      </w:r>
      <w:r>
        <w:rPr>
          <w:rFonts w:ascii="LCARIW+CMR10"/>
          <w:color w:val="000000"/>
          <w:spacing w:val="-1"/>
          <w:sz w:val="20"/>
        </w:rPr>
        <w:t>savings</w:t>
      </w:r>
      <w:r>
        <w:rPr>
          <w:rFonts w:ascii="Times New Roman"/>
          <w:color w:val="000000"/>
          <w:spacing w:val="15"/>
          <w:sz w:val="20"/>
        </w:rPr>
        <w:t xml:space="preserve"> </w:t>
      </w:r>
      <w:r>
        <w:rPr>
          <w:rFonts w:ascii="LCARIW+CMR10"/>
          <w:color w:val="000000"/>
          <w:sz w:val="20"/>
        </w:rPr>
        <w:t>in</w:t>
      </w:r>
      <w:r>
        <w:rPr>
          <w:rFonts w:ascii="Times New Roman"/>
          <w:color w:val="000000"/>
          <w:spacing w:val="14"/>
          <w:sz w:val="20"/>
        </w:rPr>
        <w:t xml:space="preserve"> </w:t>
      </w:r>
      <w:r>
        <w:rPr>
          <w:rFonts w:ascii="LCARIW+CMR10"/>
          <w:color w:val="000000"/>
          <w:spacing w:val="-1"/>
          <w:sz w:val="20"/>
        </w:rPr>
        <w:t>electricity</w:t>
      </w:r>
      <w:r>
        <w:rPr>
          <w:rFonts w:ascii="Times New Roman"/>
          <w:color w:val="000000"/>
          <w:spacing w:val="14"/>
          <w:sz w:val="20"/>
        </w:rPr>
        <w:t xml:space="preserve"> </w:t>
      </w:r>
      <w:r>
        <w:rPr>
          <w:rFonts w:ascii="LCARIW+CMR10"/>
          <w:color w:val="000000"/>
          <w:sz w:val="20"/>
        </w:rPr>
        <w:t>consumption</w:t>
      </w:r>
      <w:r>
        <w:rPr>
          <w:rFonts w:ascii="Times New Roman"/>
          <w:color w:val="000000"/>
          <w:spacing w:val="14"/>
          <w:sz w:val="20"/>
        </w:rPr>
        <w:t xml:space="preserve"> </w:t>
      </w:r>
      <w:r>
        <w:rPr>
          <w:rFonts w:ascii="LCARIW+CMR10"/>
          <w:color w:val="000000"/>
          <w:sz w:val="20"/>
        </w:rPr>
        <w:t>for</w:t>
      </w:r>
      <w:r>
        <w:rPr>
          <w:rFonts w:ascii="Times New Roman"/>
          <w:color w:val="000000"/>
          <w:spacing w:val="14"/>
          <w:sz w:val="20"/>
        </w:rPr>
        <w:t xml:space="preserve"> </w:t>
      </w:r>
      <w:r>
        <w:rPr>
          <w:rFonts w:ascii="LCARIW+CMR10"/>
          <w:color w:val="000000"/>
          <w:sz w:val="20"/>
        </w:rPr>
        <w:t>heating</w:t>
      </w:r>
      <w:r>
        <w:rPr>
          <w:rFonts w:ascii="Times New Roman"/>
          <w:color w:val="000000"/>
          <w:spacing w:val="14"/>
          <w:sz w:val="20"/>
        </w:rPr>
        <w:t xml:space="preserve"> </w:t>
      </w:r>
      <w:r>
        <w:rPr>
          <w:rFonts w:ascii="LCARIW+CMR10"/>
          <w:color w:val="000000"/>
          <w:sz w:val="20"/>
        </w:rPr>
        <w:t>on</w:t>
      </w:r>
      <w:r>
        <w:rPr>
          <w:rFonts w:ascii="Times New Roman"/>
          <w:color w:val="000000"/>
          <w:spacing w:val="14"/>
          <w:sz w:val="20"/>
        </w:rPr>
        <w:t xml:space="preserve"> </w:t>
      </w:r>
      <w:r>
        <w:rPr>
          <w:rFonts w:ascii="LCARIW+CMR10"/>
          <w:color w:val="000000"/>
          <w:sz w:val="20"/>
        </w:rPr>
        <w:t>freezing</w:t>
      </w:r>
      <w:r>
        <w:rPr>
          <w:rFonts w:ascii="Times New Roman"/>
          <w:color w:val="000000"/>
          <w:spacing w:val="14"/>
          <w:sz w:val="20"/>
        </w:rPr>
        <w:t xml:space="preserve"> </w:t>
      </w:r>
      <w:r>
        <w:rPr>
          <w:rFonts w:ascii="LCARIW+CMR10"/>
          <w:color w:val="000000"/>
          <w:spacing w:val="-2"/>
          <w:sz w:val="20"/>
        </w:rPr>
        <w:t>days</w:t>
      </w:r>
      <w:r>
        <w:rPr>
          <w:rFonts w:ascii="Times New Roman"/>
          <w:color w:val="000000"/>
          <w:spacing w:val="16"/>
          <w:sz w:val="20"/>
        </w:rPr>
        <w:t xml:space="preserve"> </w:t>
      </w:r>
      <w:r>
        <w:rPr>
          <w:rFonts w:ascii="LCARIW+CMR10"/>
          <w:color w:val="000000"/>
          <w:sz w:val="20"/>
        </w:rPr>
        <w:t>(i.e.,</w:t>
      </w:r>
      <w:r>
        <w:rPr>
          <w:rFonts w:ascii="Times New Roman"/>
          <w:color w:val="000000"/>
          <w:spacing w:val="14"/>
          <w:sz w:val="20"/>
        </w:rPr>
        <w:t xml:space="preserve"> </w:t>
      </w:r>
      <w:r>
        <w:rPr>
          <w:rFonts w:ascii="LCARIW+CMR10"/>
          <w:color w:val="000000"/>
          <w:sz w:val="20"/>
        </w:rPr>
        <w:t>on</w:t>
      </w:r>
      <w:r>
        <w:rPr>
          <w:rFonts w:ascii="Times New Roman"/>
          <w:color w:val="000000"/>
          <w:spacing w:val="14"/>
          <w:sz w:val="20"/>
        </w:rPr>
        <w:t xml:space="preserve"> </w:t>
      </w:r>
      <w:r>
        <w:rPr>
          <w:rFonts w:ascii="LCARIW+CMR10"/>
          <w:color w:val="000000"/>
          <w:spacing w:val="-2"/>
          <w:sz w:val="20"/>
        </w:rPr>
        <w:t>days</w:t>
      </w:r>
      <w:r>
        <w:rPr>
          <w:rFonts w:ascii="Times New Roman"/>
          <w:color w:val="000000"/>
          <w:spacing w:val="16"/>
          <w:sz w:val="20"/>
        </w:rPr>
        <w:t xml:space="preserve"> </w:t>
      </w:r>
      <w:r>
        <w:rPr>
          <w:rFonts w:ascii="LCARIW+CMR10"/>
          <w:color w:val="000000"/>
          <w:sz w:val="20"/>
        </w:rPr>
        <w:t>in</w:t>
      </w:r>
      <w:r>
        <w:rPr>
          <w:rFonts w:ascii="Times New Roman"/>
          <w:color w:val="000000"/>
          <w:spacing w:val="14"/>
          <w:sz w:val="20"/>
        </w:rPr>
        <w:t xml:space="preserve"> </w:t>
      </w:r>
      <w:r>
        <w:rPr>
          <w:rFonts w:ascii="LCARIW+CMR10"/>
          <w:color w:val="000000"/>
          <w:spacing w:val="-2"/>
          <w:sz w:val="20"/>
        </w:rPr>
        <w:t>which</w:t>
      </w:r>
      <w:r>
        <w:rPr>
          <w:rFonts w:ascii="Times New Roman"/>
          <w:color w:val="000000"/>
          <w:spacing w:val="15"/>
          <w:sz w:val="20"/>
        </w:rPr>
        <w:t xml:space="preserve"> </w:t>
      </w:r>
      <w:r>
        <w:rPr>
          <w:rFonts w:ascii="LCARIW+CMR10"/>
          <w:color w:val="000000"/>
          <w:sz w:val="20"/>
        </w:rPr>
        <w:t>the</w:t>
      </w:r>
      <w:r>
        <w:rPr>
          <w:rFonts w:ascii="Times New Roman"/>
          <w:color w:val="000000"/>
          <w:spacing w:val="14"/>
          <w:sz w:val="20"/>
        </w:rPr>
        <w:t xml:space="preserve"> </w:t>
      </w:r>
      <w:r>
        <w:rPr>
          <w:rFonts w:ascii="LCARIW+CMR10"/>
          <w:color w:val="000000"/>
          <w:sz w:val="20"/>
        </w:rPr>
        <w:t>grid</w:t>
      </w:r>
      <w:r w:rsidR="00401FA1">
        <w:rPr>
          <w:rFonts w:ascii="Times New Roman" w:hint="eastAsia"/>
          <w:color w:val="000000"/>
          <w:sz w:val="20"/>
        </w:rPr>
        <w:t xml:space="preserve"> </w:t>
      </w:r>
      <w:r>
        <w:rPr>
          <w:rFonts w:ascii="LCARIW+CMR10"/>
          <w:color w:val="000000"/>
          <w:sz w:val="20"/>
        </w:rPr>
        <w:t>is</w:t>
      </w:r>
      <w:r>
        <w:rPr>
          <w:rFonts w:ascii="Times New Roman"/>
          <w:color w:val="000000"/>
          <w:spacing w:val="12"/>
          <w:sz w:val="20"/>
        </w:rPr>
        <w:t xml:space="preserve"> </w:t>
      </w:r>
      <w:r>
        <w:rPr>
          <w:rFonts w:ascii="LCARIW+CMR10"/>
          <w:color w:val="000000"/>
          <w:sz w:val="20"/>
        </w:rPr>
        <w:t>most</w:t>
      </w:r>
      <w:r>
        <w:rPr>
          <w:rFonts w:ascii="Times New Roman"/>
          <w:color w:val="000000"/>
          <w:spacing w:val="12"/>
          <w:sz w:val="20"/>
        </w:rPr>
        <w:t xml:space="preserve"> </w:t>
      </w:r>
      <w:r>
        <w:rPr>
          <w:rFonts w:ascii="LCARIW+CMR10"/>
          <w:color w:val="000000"/>
          <w:sz w:val="20"/>
        </w:rPr>
        <w:t>burdened)</w:t>
      </w:r>
      <w:r>
        <w:rPr>
          <w:rFonts w:ascii="Times New Roman"/>
          <w:color w:val="000000"/>
          <w:spacing w:val="12"/>
          <w:sz w:val="20"/>
        </w:rPr>
        <w:t xml:space="preserve"> </w:t>
      </w:r>
      <w:r>
        <w:rPr>
          <w:rFonts w:ascii="LCARIW+CMR10"/>
          <w:color w:val="000000"/>
          <w:spacing w:val="-1"/>
          <w:sz w:val="20"/>
        </w:rPr>
        <w:t>serves</w:t>
      </w:r>
      <w:r>
        <w:rPr>
          <w:rFonts w:ascii="Times New Roman"/>
          <w:color w:val="000000"/>
          <w:spacing w:val="13"/>
          <w:sz w:val="20"/>
        </w:rPr>
        <w:t xml:space="preserve"> </w:t>
      </w:r>
      <w:r>
        <w:rPr>
          <w:rFonts w:ascii="LCARIW+CMR10"/>
          <w:color w:val="000000"/>
          <w:sz w:val="20"/>
        </w:rPr>
        <w:t>the</w:t>
      </w:r>
      <w:r>
        <w:rPr>
          <w:rFonts w:ascii="Times New Roman"/>
          <w:color w:val="000000"/>
          <w:spacing w:val="12"/>
          <w:sz w:val="20"/>
        </w:rPr>
        <w:t xml:space="preserve"> </w:t>
      </w:r>
      <w:r>
        <w:rPr>
          <w:rFonts w:ascii="LCARIW+CMR10"/>
          <w:color w:val="000000"/>
          <w:spacing w:val="1"/>
          <w:sz w:val="20"/>
        </w:rPr>
        <w:t>purpose</w:t>
      </w:r>
      <w:r>
        <w:rPr>
          <w:rFonts w:ascii="Times New Roman"/>
          <w:color w:val="000000"/>
          <w:spacing w:val="11"/>
          <w:sz w:val="20"/>
        </w:rPr>
        <w:t xml:space="preserve"> </w:t>
      </w:r>
      <w:r>
        <w:rPr>
          <w:rFonts w:ascii="LCARIW+CMR10"/>
          <w:color w:val="000000"/>
          <w:sz w:val="20"/>
        </w:rPr>
        <w:t>of</w:t>
      </w:r>
      <w:r>
        <w:rPr>
          <w:rFonts w:ascii="Times New Roman"/>
          <w:color w:val="000000"/>
          <w:spacing w:val="12"/>
          <w:sz w:val="20"/>
        </w:rPr>
        <w:t xml:space="preserve"> </w:t>
      </w:r>
      <w:r>
        <w:rPr>
          <w:rFonts w:ascii="LCARIW+CMR10"/>
          <w:color w:val="000000"/>
          <w:sz w:val="20"/>
        </w:rPr>
        <w:t>the</w:t>
      </w:r>
      <w:r>
        <w:rPr>
          <w:rFonts w:ascii="Times New Roman"/>
          <w:color w:val="000000"/>
          <w:spacing w:val="12"/>
          <w:sz w:val="20"/>
        </w:rPr>
        <w:t xml:space="preserve"> </w:t>
      </w:r>
      <w:r>
        <w:rPr>
          <w:rFonts w:ascii="LCARIW+CMR10"/>
          <w:color w:val="000000"/>
          <w:sz w:val="20"/>
        </w:rPr>
        <w:t>price</w:t>
      </w:r>
      <w:r>
        <w:rPr>
          <w:rFonts w:ascii="Times New Roman"/>
          <w:color w:val="000000"/>
          <w:spacing w:val="12"/>
          <w:sz w:val="20"/>
        </w:rPr>
        <w:t xml:space="preserve"> </w:t>
      </w:r>
      <w:r>
        <w:rPr>
          <w:rFonts w:ascii="LCARIW+CMR10"/>
          <w:color w:val="000000"/>
          <w:spacing w:val="-1"/>
          <w:sz w:val="20"/>
        </w:rPr>
        <w:t>scheme.</w:t>
      </w:r>
      <w:r>
        <w:rPr>
          <w:rFonts w:ascii="Times New Roman"/>
          <w:color w:val="000000"/>
          <w:spacing w:val="38"/>
          <w:sz w:val="20"/>
        </w:rPr>
        <w:t xml:space="preserve"> </w:t>
      </w:r>
      <w:r>
        <w:rPr>
          <w:rFonts w:ascii="LCARIW+CMR10"/>
          <w:color w:val="000000"/>
          <w:sz w:val="20"/>
        </w:rPr>
        <w:t>In</w:t>
      </w:r>
      <w:r>
        <w:rPr>
          <w:rFonts w:ascii="Times New Roman"/>
          <w:color w:val="000000"/>
          <w:spacing w:val="12"/>
          <w:sz w:val="20"/>
        </w:rPr>
        <w:t xml:space="preserve"> </w:t>
      </w:r>
      <w:r>
        <w:rPr>
          <w:rFonts w:ascii="LCARIW+CMR10"/>
          <w:color w:val="000000"/>
          <w:spacing w:val="-2"/>
          <w:sz w:val="20"/>
        </w:rPr>
        <w:t>light</w:t>
      </w:r>
      <w:r>
        <w:rPr>
          <w:rFonts w:ascii="Times New Roman"/>
          <w:color w:val="000000"/>
          <w:spacing w:val="13"/>
          <w:sz w:val="20"/>
        </w:rPr>
        <w:t xml:space="preserve"> </w:t>
      </w:r>
      <w:r>
        <w:rPr>
          <w:rFonts w:ascii="LCARIW+CMR10"/>
          <w:color w:val="000000"/>
          <w:sz w:val="20"/>
        </w:rPr>
        <w:t>of</w:t>
      </w:r>
      <w:r>
        <w:rPr>
          <w:rFonts w:ascii="Times New Roman"/>
          <w:color w:val="000000"/>
          <w:spacing w:val="12"/>
          <w:sz w:val="20"/>
        </w:rPr>
        <w:t xml:space="preserve"> </w:t>
      </w:r>
      <w:r>
        <w:rPr>
          <w:rFonts w:ascii="LCARIW+CMR10"/>
          <w:color w:val="000000"/>
          <w:sz w:val="20"/>
        </w:rPr>
        <w:t>that,</w:t>
      </w:r>
      <w:r>
        <w:rPr>
          <w:rFonts w:ascii="Times New Roman"/>
          <w:color w:val="000000"/>
          <w:spacing w:val="13"/>
          <w:sz w:val="20"/>
        </w:rPr>
        <w:t xml:space="preserve"> </w:t>
      </w:r>
      <w:r>
        <w:rPr>
          <w:rFonts w:ascii="LCARIW+CMR10"/>
          <w:color w:val="000000"/>
          <w:sz w:val="20"/>
        </w:rPr>
        <w:t>the</w:t>
      </w:r>
      <w:r>
        <w:rPr>
          <w:rFonts w:ascii="Times New Roman"/>
          <w:color w:val="000000"/>
          <w:spacing w:val="12"/>
          <w:sz w:val="20"/>
        </w:rPr>
        <w:t xml:space="preserve"> </w:t>
      </w:r>
      <w:r>
        <w:rPr>
          <w:rFonts w:ascii="LCARIW+CMR10"/>
          <w:color w:val="000000"/>
          <w:sz w:val="20"/>
        </w:rPr>
        <w:t>U-shaped</w:t>
      </w:r>
      <w:r>
        <w:rPr>
          <w:rFonts w:ascii="Times New Roman"/>
          <w:color w:val="000000"/>
          <w:spacing w:val="11"/>
          <w:sz w:val="20"/>
        </w:rPr>
        <w:t xml:space="preserve"> </w:t>
      </w:r>
      <w:r>
        <w:rPr>
          <w:rFonts w:ascii="LCARIW+CMR10"/>
          <w:color w:val="000000"/>
          <w:spacing w:val="-1"/>
          <w:sz w:val="20"/>
        </w:rPr>
        <w:t>evolving</w:t>
      </w:r>
      <w:r>
        <w:rPr>
          <w:rFonts w:ascii="Times New Roman"/>
          <w:color w:val="000000"/>
          <w:spacing w:val="12"/>
          <w:sz w:val="20"/>
        </w:rPr>
        <w:t xml:space="preserve"> </w:t>
      </w:r>
      <w:r>
        <w:rPr>
          <w:rFonts w:ascii="LCARIW+CMR10"/>
          <w:color w:val="000000"/>
          <w:sz w:val="20"/>
        </w:rPr>
        <w:t>pattern</w:t>
      </w:r>
      <w:r>
        <w:rPr>
          <w:rFonts w:ascii="Times New Roman"/>
          <w:color w:val="000000"/>
          <w:spacing w:val="12"/>
          <w:sz w:val="20"/>
        </w:rPr>
        <w:t xml:space="preserve"> </w:t>
      </w:r>
      <w:r>
        <w:rPr>
          <w:rFonts w:ascii="LCARIW+CMR10"/>
          <w:color w:val="000000"/>
          <w:sz w:val="20"/>
        </w:rPr>
        <w:t>of</w:t>
      </w:r>
      <w:r>
        <w:rPr>
          <w:rFonts w:ascii="Times New Roman"/>
          <w:color w:val="000000"/>
          <w:spacing w:val="12"/>
          <w:sz w:val="20"/>
        </w:rPr>
        <w:t xml:space="preserve"> </w:t>
      </w:r>
      <w:r>
        <w:rPr>
          <w:rFonts w:ascii="LCARIW+CMR10"/>
          <w:color w:val="000000"/>
          <w:sz w:val="20"/>
        </w:rPr>
        <w:t>the</w:t>
      </w:r>
      <w:r w:rsidR="00401FA1">
        <w:rPr>
          <w:rFonts w:ascii="Times New Roman" w:hint="eastAsia"/>
          <w:color w:val="000000"/>
          <w:sz w:val="20"/>
        </w:rPr>
        <w:t xml:space="preserve"> </w:t>
      </w:r>
      <w:r>
        <w:rPr>
          <w:rFonts w:ascii="LCARIW+CMR10"/>
          <w:color w:val="000000"/>
          <w:spacing w:val="-1"/>
          <w:sz w:val="20"/>
        </w:rPr>
        <w:t>savings</w:t>
      </w:r>
      <w:r>
        <w:rPr>
          <w:rFonts w:ascii="Times New Roman"/>
          <w:color w:val="000000"/>
          <w:spacing w:val="27"/>
          <w:sz w:val="20"/>
        </w:rPr>
        <w:t xml:space="preserve"> </w:t>
      </w:r>
      <w:r>
        <w:rPr>
          <w:rFonts w:ascii="LCARIW+CMR10"/>
          <w:color w:val="000000"/>
          <w:spacing w:val="-4"/>
          <w:sz w:val="20"/>
        </w:rPr>
        <w:t>over</w:t>
      </w:r>
      <w:r>
        <w:rPr>
          <w:rFonts w:ascii="Times New Roman"/>
          <w:color w:val="000000"/>
          <w:spacing w:val="30"/>
          <w:sz w:val="20"/>
        </w:rPr>
        <w:t xml:space="preserve"> </w:t>
      </w:r>
      <w:r>
        <w:rPr>
          <w:rFonts w:ascii="LCARIW+CMR10"/>
          <w:color w:val="000000"/>
          <w:sz w:val="20"/>
        </w:rPr>
        <w:t>daily</w:t>
      </w:r>
      <w:r>
        <w:rPr>
          <w:rFonts w:ascii="Times New Roman"/>
          <w:color w:val="000000"/>
          <w:spacing w:val="26"/>
          <w:sz w:val="20"/>
        </w:rPr>
        <w:t xml:space="preserve"> </w:t>
      </w:r>
      <w:r>
        <w:rPr>
          <w:rFonts w:ascii="LCARIW+CMR10"/>
          <w:color w:val="000000"/>
          <w:sz w:val="20"/>
        </w:rPr>
        <w:t>HDDs</w:t>
      </w:r>
      <w:r>
        <w:rPr>
          <w:rFonts w:ascii="Times New Roman"/>
          <w:color w:val="000000"/>
          <w:spacing w:val="26"/>
          <w:sz w:val="20"/>
        </w:rPr>
        <w:t xml:space="preserve"> </w:t>
      </w:r>
      <w:r>
        <w:rPr>
          <w:rFonts w:ascii="LCARIW+CMR10"/>
          <w:color w:val="000000"/>
          <w:sz w:val="20"/>
        </w:rPr>
        <w:t>is</w:t>
      </w:r>
      <w:r>
        <w:rPr>
          <w:rFonts w:ascii="Times New Roman"/>
          <w:color w:val="000000"/>
          <w:spacing w:val="26"/>
          <w:sz w:val="20"/>
        </w:rPr>
        <w:t xml:space="preserve"> </w:t>
      </w:r>
      <w:r>
        <w:rPr>
          <w:rFonts w:ascii="LCARIW+CMR10"/>
          <w:color w:val="000000"/>
          <w:spacing w:val="-1"/>
          <w:sz w:val="20"/>
        </w:rPr>
        <w:t>unattractive</w:t>
      </w:r>
      <w:r>
        <w:rPr>
          <w:rFonts w:ascii="Times New Roman"/>
          <w:color w:val="000000"/>
          <w:spacing w:val="26"/>
          <w:sz w:val="20"/>
        </w:rPr>
        <w:t xml:space="preserve"> </w:t>
      </w:r>
      <w:r>
        <w:rPr>
          <w:rFonts w:ascii="LCARIW+CMR10"/>
          <w:color w:val="000000"/>
          <w:spacing w:val="1"/>
          <w:sz w:val="20"/>
        </w:rPr>
        <w:t>because</w:t>
      </w:r>
      <w:r>
        <w:rPr>
          <w:rFonts w:ascii="Times New Roman"/>
          <w:color w:val="000000"/>
          <w:spacing w:val="25"/>
          <w:sz w:val="20"/>
        </w:rPr>
        <w:t xml:space="preserve"> </w:t>
      </w:r>
      <w:r>
        <w:rPr>
          <w:rFonts w:ascii="LCARIW+CMR10"/>
          <w:color w:val="000000"/>
          <w:sz w:val="20"/>
        </w:rPr>
        <w:t>on</w:t>
      </w:r>
      <w:r>
        <w:rPr>
          <w:rFonts w:ascii="Times New Roman"/>
          <w:color w:val="000000"/>
          <w:spacing w:val="26"/>
          <w:sz w:val="20"/>
        </w:rPr>
        <w:t xml:space="preserve"> </w:t>
      </w:r>
      <w:r>
        <w:rPr>
          <w:rFonts w:ascii="LCARIW+CMR10"/>
          <w:color w:val="000000"/>
          <w:spacing w:val="-2"/>
          <w:sz w:val="20"/>
        </w:rPr>
        <w:t>days</w:t>
      </w:r>
      <w:r>
        <w:rPr>
          <w:rFonts w:ascii="Times New Roman"/>
          <w:color w:val="000000"/>
          <w:spacing w:val="28"/>
          <w:sz w:val="20"/>
        </w:rPr>
        <w:t xml:space="preserve"> </w:t>
      </w:r>
      <w:r>
        <w:rPr>
          <w:rFonts w:ascii="LCARIW+CMR10"/>
          <w:color w:val="000000"/>
          <w:sz w:val="20"/>
        </w:rPr>
        <w:t>with</w:t>
      </w:r>
      <w:r>
        <w:rPr>
          <w:rFonts w:ascii="Times New Roman"/>
          <w:color w:val="000000"/>
          <w:spacing w:val="26"/>
          <w:sz w:val="20"/>
        </w:rPr>
        <w:t xml:space="preserve"> </w:t>
      </w:r>
      <w:r>
        <w:rPr>
          <w:rFonts w:ascii="LCARIW+CMR10"/>
          <w:color w:val="000000"/>
          <w:sz w:val="20"/>
        </w:rPr>
        <w:t>high</w:t>
      </w:r>
      <w:r>
        <w:rPr>
          <w:rFonts w:ascii="Times New Roman"/>
          <w:color w:val="000000"/>
          <w:spacing w:val="26"/>
          <w:sz w:val="20"/>
        </w:rPr>
        <w:t xml:space="preserve"> </w:t>
      </w:r>
      <w:r>
        <w:rPr>
          <w:rFonts w:ascii="LCARIW+CMR10"/>
          <w:color w:val="000000"/>
          <w:sz w:val="20"/>
        </w:rPr>
        <w:t>heating</w:t>
      </w:r>
      <w:r>
        <w:rPr>
          <w:rFonts w:ascii="Times New Roman"/>
          <w:color w:val="000000"/>
          <w:spacing w:val="26"/>
          <w:sz w:val="20"/>
        </w:rPr>
        <w:t xml:space="preserve"> </w:t>
      </w:r>
      <w:r>
        <w:rPr>
          <w:rFonts w:ascii="LCARIW+CMR10"/>
          <w:color w:val="000000"/>
          <w:sz w:val="20"/>
        </w:rPr>
        <w:t>needs,</w:t>
      </w:r>
      <w:r>
        <w:rPr>
          <w:rFonts w:ascii="Times New Roman"/>
          <w:color w:val="000000"/>
          <w:spacing w:val="28"/>
          <w:sz w:val="20"/>
        </w:rPr>
        <w:t xml:space="preserve"> </w:t>
      </w:r>
      <w:r>
        <w:rPr>
          <w:rFonts w:ascii="LCARIW+CMR10"/>
          <w:color w:val="000000"/>
          <w:sz w:val="20"/>
        </w:rPr>
        <w:t>the</w:t>
      </w:r>
      <w:r>
        <w:rPr>
          <w:rFonts w:ascii="Times New Roman"/>
          <w:color w:val="000000"/>
          <w:spacing w:val="26"/>
          <w:sz w:val="20"/>
        </w:rPr>
        <w:t xml:space="preserve"> </w:t>
      </w:r>
      <w:r>
        <w:rPr>
          <w:rFonts w:ascii="LCARIW+CMR10"/>
          <w:color w:val="000000"/>
          <w:sz w:val="20"/>
        </w:rPr>
        <w:t>price</w:t>
      </w:r>
      <w:r>
        <w:rPr>
          <w:rFonts w:ascii="Times New Roman"/>
          <w:color w:val="000000"/>
          <w:spacing w:val="26"/>
          <w:sz w:val="20"/>
        </w:rPr>
        <w:t xml:space="preserve"> </w:t>
      </w:r>
      <w:r>
        <w:rPr>
          <w:rFonts w:ascii="LCARIW+CMR10"/>
          <w:color w:val="000000"/>
          <w:sz w:val="20"/>
        </w:rPr>
        <w:t>structure</w:t>
      </w:r>
      <w:r>
        <w:rPr>
          <w:rFonts w:ascii="Times New Roman"/>
          <w:color w:val="000000"/>
          <w:spacing w:val="26"/>
          <w:sz w:val="20"/>
        </w:rPr>
        <w:t xml:space="preserve"> </w:t>
      </w:r>
      <w:r>
        <w:rPr>
          <w:rFonts w:ascii="LCARIW+CMR10"/>
          <w:color w:val="000000"/>
          <w:sz w:val="20"/>
        </w:rPr>
        <w:t>induces</w:t>
      </w:r>
      <w:r w:rsidR="00401FA1">
        <w:rPr>
          <w:rFonts w:ascii="Times New Roman" w:hint="eastAsia"/>
          <w:color w:val="000000"/>
          <w:sz w:val="20"/>
        </w:rPr>
        <w:t xml:space="preserve"> </w:t>
      </w:r>
      <w:r>
        <w:rPr>
          <w:rFonts w:ascii="LCARIW+CMR10"/>
          <w:color w:val="000000"/>
          <w:spacing w:val="-2"/>
          <w:sz w:val="20"/>
        </w:rPr>
        <w:t>even</w:t>
      </w:r>
      <w:r>
        <w:rPr>
          <w:rFonts w:ascii="Times New Roman"/>
          <w:color w:val="000000"/>
          <w:spacing w:val="18"/>
          <w:sz w:val="20"/>
        </w:rPr>
        <w:t xml:space="preserve"> </w:t>
      </w:r>
      <w:r>
        <w:rPr>
          <w:rFonts w:ascii="LCARIW+CMR10"/>
          <w:color w:val="000000"/>
          <w:sz w:val="20"/>
        </w:rPr>
        <w:t>less</w:t>
      </w:r>
      <w:r>
        <w:rPr>
          <w:rFonts w:ascii="Times New Roman"/>
          <w:color w:val="000000"/>
          <w:spacing w:val="16"/>
          <w:sz w:val="20"/>
        </w:rPr>
        <w:t xml:space="preserve"> </w:t>
      </w:r>
      <w:r>
        <w:rPr>
          <w:rFonts w:ascii="LCARIW+CMR10"/>
          <w:color w:val="000000"/>
          <w:spacing w:val="-1"/>
          <w:sz w:val="20"/>
        </w:rPr>
        <w:t>savings</w:t>
      </w:r>
      <w:r>
        <w:rPr>
          <w:rFonts w:ascii="Times New Roman"/>
          <w:color w:val="000000"/>
          <w:spacing w:val="17"/>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pacing w:val="-1"/>
          <w:sz w:val="20"/>
        </w:rPr>
        <w:t>for-heating-relevant</w:t>
      </w:r>
      <w:r>
        <w:rPr>
          <w:rFonts w:ascii="Times New Roman"/>
          <w:color w:val="000000"/>
          <w:spacing w:val="17"/>
          <w:sz w:val="20"/>
        </w:rPr>
        <w:t xml:space="preserve"> </w:t>
      </w:r>
      <w:r>
        <w:rPr>
          <w:rFonts w:ascii="LCARIW+CMR10"/>
          <w:color w:val="000000"/>
          <w:sz w:val="20"/>
        </w:rPr>
        <w:t>household</w:t>
      </w:r>
      <w:r>
        <w:rPr>
          <w:rFonts w:ascii="Times New Roman"/>
          <w:color w:val="000000"/>
          <w:spacing w:val="16"/>
          <w:sz w:val="20"/>
        </w:rPr>
        <w:t xml:space="preserve"> </w:t>
      </w:r>
      <w:r>
        <w:rPr>
          <w:rFonts w:ascii="LCARIW+CMR10"/>
          <w:color w:val="000000"/>
          <w:spacing w:val="-1"/>
          <w:sz w:val="20"/>
        </w:rPr>
        <w:t>electricity</w:t>
      </w:r>
      <w:r>
        <w:rPr>
          <w:rFonts w:ascii="Times New Roman"/>
          <w:color w:val="000000"/>
          <w:spacing w:val="17"/>
          <w:sz w:val="20"/>
        </w:rPr>
        <w:t xml:space="preserve"> </w:t>
      </w:r>
      <w:r>
        <w:rPr>
          <w:rFonts w:ascii="LCARIW+CMR10"/>
          <w:color w:val="000000"/>
          <w:sz w:val="20"/>
        </w:rPr>
        <w:t>consumption.</w:t>
      </w:r>
    </w:p>
    <w:p w14:paraId="7E789F56" w14:textId="4EEC627F" w:rsidR="003820C6" w:rsidRPr="001950E5" w:rsidRDefault="0076004A" w:rsidP="00836A6C">
      <w:pPr>
        <w:spacing w:before="149" w:after="0" w:line="360" w:lineRule="auto"/>
        <w:ind w:firstLine="708"/>
        <w:rPr>
          <w:rFonts w:ascii="Times New Roman"/>
          <w:color w:val="000000"/>
          <w:sz w:val="18"/>
        </w:rPr>
      </w:pPr>
      <w:r>
        <w:rPr>
          <w:rFonts w:ascii="LCARIW+CMR10"/>
          <w:color w:val="000000"/>
          <w:spacing w:val="-1"/>
          <w:sz w:val="20"/>
        </w:rPr>
        <w:t>An</w:t>
      </w:r>
      <w:r>
        <w:rPr>
          <w:rFonts w:ascii="Times New Roman"/>
          <w:color w:val="000000"/>
          <w:spacing w:val="49"/>
          <w:sz w:val="20"/>
        </w:rPr>
        <w:t xml:space="preserve"> </w:t>
      </w:r>
      <w:r>
        <w:rPr>
          <w:rFonts w:ascii="LCARIW+CMR10"/>
          <w:color w:val="000000"/>
          <w:spacing w:val="-1"/>
          <w:sz w:val="20"/>
        </w:rPr>
        <w:t>alternative</w:t>
      </w:r>
      <w:r>
        <w:rPr>
          <w:rFonts w:ascii="Times New Roman"/>
          <w:color w:val="000000"/>
          <w:spacing w:val="49"/>
          <w:sz w:val="20"/>
        </w:rPr>
        <w:t xml:space="preserve"> </w:t>
      </w:r>
      <w:r>
        <w:rPr>
          <w:rFonts w:ascii="LCARIW+CMR10"/>
          <w:color w:val="000000"/>
          <w:spacing w:val="-1"/>
          <w:sz w:val="20"/>
        </w:rPr>
        <w:t>electricity</w:t>
      </w:r>
      <w:r>
        <w:rPr>
          <w:rFonts w:ascii="Times New Roman"/>
          <w:color w:val="000000"/>
          <w:spacing w:val="49"/>
          <w:sz w:val="20"/>
        </w:rPr>
        <w:t xml:space="preserve"> </w:t>
      </w:r>
      <w:r>
        <w:rPr>
          <w:rFonts w:ascii="LCARIW+CMR10"/>
          <w:color w:val="000000"/>
          <w:sz w:val="20"/>
        </w:rPr>
        <w:t>pricing</w:t>
      </w:r>
      <w:r>
        <w:rPr>
          <w:rFonts w:ascii="Times New Roman"/>
          <w:color w:val="000000"/>
          <w:spacing w:val="48"/>
          <w:sz w:val="20"/>
        </w:rPr>
        <w:t xml:space="preserve"> </w:t>
      </w:r>
      <w:r>
        <w:rPr>
          <w:rFonts w:ascii="LCARIW+CMR10"/>
          <w:color w:val="000000"/>
          <w:spacing w:val="-1"/>
          <w:sz w:val="20"/>
        </w:rPr>
        <w:t>scheme,</w:t>
      </w:r>
      <w:r>
        <w:rPr>
          <w:rFonts w:ascii="Times New Roman"/>
          <w:color w:val="000000"/>
          <w:spacing w:val="57"/>
          <w:sz w:val="20"/>
        </w:rPr>
        <w:t xml:space="preserve"> </w:t>
      </w:r>
      <w:r>
        <w:rPr>
          <w:rFonts w:ascii="LCARIW+CMR10"/>
          <w:color w:val="000000"/>
          <w:sz w:val="20"/>
        </w:rPr>
        <w:t>a</w:t>
      </w:r>
      <w:r>
        <w:rPr>
          <w:rFonts w:ascii="Times New Roman"/>
          <w:color w:val="000000"/>
          <w:spacing w:val="48"/>
          <w:sz w:val="20"/>
        </w:rPr>
        <w:t xml:space="preserve"> </w:t>
      </w:r>
      <w:r>
        <w:rPr>
          <w:rFonts w:ascii="LCARIW+CMR10"/>
          <w:color w:val="000000"/>
          <w:spacing w:val="-1"/>
          <w:sz w:val="20"/>
        </w:rPr>
        <w:t>TOU-like</w:t>
      </w:r>
      <w:r>
        <w:rPr>
          <w:rFonts w:ascii="Times New Roman"/>
          <w:color w:val="000000"/>
          <w:spacing w:val="49"/>
          <w:sz w:val="20"/>
        </w:rPr>
        <w:t xml:space="preserve"> </w:t>
      </w:r>
      <w:r>
        <w:rPr>
          <w:rFonts w:ascii="LCARIW+CMR10"/>
          <w:color w:val="000000"/>
          <w:sz w:val="20"/>
        </w:rPr>
        <w:t>tari</w:t>
      </w:r>
      <w:r>
        <w:rPr>
          <w:rFonts w:ascii="LSPPBV+CMR10" w:hAnsi="LSPPBV+CMR10" w:cs="LSPPBV+CMR10"/>
          <w:color w:val="000000"/>
          <w:sz w:val="20"/>
        </w:rPr>
        <w:t>ﬀ</w:t>
      </w:r>
      <w:r>
        <w:rPr>
          <w:rFonts w:ascii="Times New Roman"/>
          <w:color w:val="000000"/>
          <w:spacing w:val="48"/>
          <w:sz w:val="20"/>
        </w:rPr>
        <w:t xml:space="preserve"> </w:t>
      </w:r>
      <w:r>
        <w:rPr>
          <w:rFonts w:ascii="LCARIW+CMR10"/>
          <w:color w:val="000000"/>
          <w:sz w:val="20"/>
        </w:rPr>
        <w:t>structure</w:t>
      </w:r>
      <w:r>
        <w:rPr>
          <w:rFonts w:ascii="Times New Roman"/>
          <w:color w:val="000000"/>
          <w:spacing w:val="48"/>
          <w:sz w:val="20"/>
        </w:rPr>
        <w:t xml:space="preserve"> </w:t>
      </w:r>
      <w:r>
        <w:rPr>
          <w:rFonts w:ascii="LCARIW+CMR10"/>
          <w:color w:val="000000"/>
          <w:sz w:val="20"/>
        </w:rPr>
        <w:t>with</w:t>
      </w:r>
      <w:r>
        <w:rPr>
          <w:rFonts w:ascii="Times New Roman"/>
          <w:color w:val="000000"/>
          <w:spacing w:val="48"/>
          <w:sz w:val="20"/>
        </w:rPr>
        <w:t xml:space="preserve"> </w:t>
      </w:r>
      <w:r>
        <w:rPr>
          <w:rFonts w:ascii="LCARIW+CMR10"/>
          <w:color w:val="000000"/>
          <w:sz w:val="20"/>
        </w:rPr>
        <w:t>additional</w:t>
      </w:r>
      <w:r>
        <w:rPr>
          <w:rFonts w:ascii="Times New Roman"/>
          <w:color w:val="000000"/>
          <w:spacing w:val="49"/>
          <w:sz w:val="20"/>
        </w:rPr>
        <w:t xml:space="preserve"> </w:t>
      </w:r>
      <w:r>
        <w:rPr>
          <w:rFonts w:ascii="LCARIW+CMR10" w:hAnsi="LCARIW+CMR10" w:cs="LCARIW+CMR10"/>
          <w:color w:val="000000"/>
          <w:spacing w:val="-1"/>
          <w:sz w:val="20"/>
        </w:rPr>
        <w:t>ﬂexibility</w:t>
      </w:r>
      <w:r>
        <w:rPr>
          <w:rFonts w:ascii="Times New Roman"/>
          <w:color w:val="000000"/>
          <w:spacing w:val="49"/>
          <w:sz w:val="20"/>
        </w:rPr>
        <w:t xml:space="preserve"> </w:t>
      </w:r>
      <w:r>
        <w:rPr>
          <w:rFonts w:ascii="LCARIW+CMR10"/>
          <w:color w:val="000000"/>
          <w:sz w:val="20"/>
        </w:rPr>
        <w:t>in</w:t>
      </w:r>
      <w:r>
        <w:rPr>
          <w:rFonts w:ascii="Times New Roman"/>
          <w:color w:val="000000"/>
          <w:spacing w:val="48"/>
          <w:sz w:val="20"/>
        </w:rPr>
        <w:t xml:space="preserve"> </w:t>
      </w:r>
      <w:r>
        <w:rPr>
          <w:rFonts w:ascii="LCARIW+CMR10"/>
          <w:color w:val="000000"/>
          <w:sz w:val="20"/>
        </w:rPr>
        <w:t>price</w:t>
      </w:r>
      <w:r w:rsidR="00401FA1">
        <w:rPr>
          <w:rFonts w:ascii="Times New Roman" w:hint="eastAsia"/>
          <w:color w:val="000000"/>
          <w:sz w:val="20"/>
        </w:rPr>
        <w:t xml:space="preserve"> </w:t>
      </w:r>
      <w:r>
        <w:rPr>
          <w:rFonts w:ascii="LCARIW+CMR10"/>
          <w:color w:val="000000"/>
          <w:spacing w:val="-1"/>
          <w:sz w:val="20"/>
        </w:rPr>
        <w:t>variations</w:t>
      </w:r>
      <w:r>
        <w:rPr>
          <w:rFonts w:ascii="Times New Roman"/>
          <w:color w:val="000000"/>
          <w:spacing w:val="14"/>
          <w:sz w:val="20"/>
        </w:rPr>
        <w:t xml:space="preserve"> </w:t>
      </w:r>
      <w:r>
        <w:rPr>
          <w:rFonts w:ascii="LCARIW+CMR10"/>
          <w:color w:val="000000"/>
          <w:sz w:val="20"/>
        </w:rPr>
        <w:t>across</w:t>
      </w:r>
      <w:r>
        <w:rPr>
          <w:rFonts w:ascii="Times New Roman"/>
          <w:color w:val="000000"/>
          <w:spacing w:val="13"/>
          <w:sz w:val="20"/>
        </w:rPr>
        <w:t xml:space="preserve"> </w:t>
      </w:r>
      <w:r>
        <w:rPr>
          <w:rFonts w:ascii="LCARIW+CMR10"/>
          <w:color w:val="000000"/>
          <w:sz w:val="20"/>
        </w:rPr>
        <w:t>daily</w:t>
      </w:r>
      <w:r>
        <w:rPr>
          <w:rFonts w:ascii="Times New Roman"/>
          <w:color w:val="000000"/>
          <w:spacing w:val="13"/>
          <w:sz w:val="20"/>
        </w:rPr>
        <w:t xml:space="preserve"> </w:t>
      </w:r>
      <w:r>
        <w:rPr>
          <w:rFonts w:ascii="LCARIW+CMR10"/>
          <w:color w:val="000000"/>
          <w:sz w:val="20"/>
        </w:rPr>
        <w:t>HDDs,</w:t>
      </w:r>
      <w:r>
        <w:rPr>
          <w:rFonts w:ascii="Times New Roman"/>
          <w:color w:val="000000"/>
          <w:spacing w:val="14"/>
          <w:sz w:val="20"/>
        </w:rPr>
        <w:t xml:space="preserve"> </w:t>
      </w:r>
      <w:r>
        <w:rPr>
          <w:rFonts w:ascii="LCARIW+CMR10"/>
          <w:color w:val="000000"/>
          <w:sz w:val="20"/>
        </w:rPr>
        <w:t>could</w:t>
      </w:r>
      <w:r>
        <w:rPr>
          <w:rFonts w:ascii="Times New Roman"/>
          <w:color w:val="000000"/>
          <w:spacing w:val="13"/>
          <w:sz w:val="20"/>
        </w:rPr>
        <w:t xml:space="preserve"> </w:t>
      </w:r>
      <w:r>
        <w:rPr>
          <w:rFonts w:ascii="LCARIW+CMR10"/>
          <w:color w:val="000000"/>
          <w:sz w:val="20"/>
        </w:rPr>
        <w:t>address</w:t>
      </w:r>
      <w:r>
        <w:rPr>
          <w:rFonts w:ascii="Times New Roman"/>
          <w:color w:val="000000"/>
          <w:spacing w:val="13"/>
          <w:sz w:val="20"/>
        </w:rPr>
        <w:t xml:space="preserve"> </w:t>
      </w:r>
      <w:r>
        <w:rPr>
          <w:rFonts w:ascii="LCARIW+CMR10"/>
          <w:color w:val="000000"/>
          <w:sz w:val="20"/>
        </w:rPr>
        <w:t>the</w:t>
      </w:r>
      <w:r>
        <w:rPr>
          <w:rFonts w:ascii="Times New Roman"/>
          <w:color w:val="000000"/>
          <w:spacing w:val="13"/>
          <w:sz w:val="20"/>
        </w:rPr>
        <w:t xml:space="preserve"> </w:t>
      </w:r>
      <w:r>
        <w:rPr>
          <w:rFonts w:ascii="LCARIW+CMR10"/>
          <w:color w:val="000000"/>
          <w:spacing w:val="-2"/>
          <w:sz w:val="20"/>
        </w:rPr>
        <w:t>disadvantage</w:t>
      </w:r>
      <w:r>
        <w:rPr>
          <w:rFonts w:ascii="Times New Roman"/>
          <w:color w:val="000000"/>
          <w:spacing w:val="14"/>
          <w:sz w:val="20"/>
        </w:rPr>
        <w:t xml:space="preserve"> </w:t>
      </w:r>
      <w:r>
        <w:rPr>
          <w:rFonts w:ascii="LCARIW+CMR10"/>
          <w:color w:val="000000"/>
          <w:sz w:val="20"/>
        </w:rPr>
        <w:t>of</w:t>
      </w:r>
      <w:r>
        <w:rPr>
          <w:rFonts w:ascii="Times New Roman"/>
          <w:color w:val="000000"/>
          <w:spacing w:val="13"/>
          <w:sz w:val="20"/>
        </w:rPr>
        <w:t xml:space="preserve"> </w:t>
      </w:r>
      <w:r>
        <w:rPr>
          <w:rFonts w:ascii="LCARIW+CMR10"/>
          <w:color w:val="000000"/>
          <w:spacing w:val="-1"/>
          <w:sz w:val="20"/>
        </w:rPr>
        <w:t>typical</w:t>
      </w:r>
      <w:r>
        <w:rPr>
          <w:rFonts w:ascii="Times New Roman"/>
          <w:color w:val="000000"/>
          <w:spacing w:val="14"/>
          <w:sz w:val="20"/>
        </w:rPr>
        <w:t xml:space="preserve"> </w:t>
      </w:r>
      <w:r>
        <w:rPr>
          <w:rFonts w:ascii="LCARIW+CMR10"/>
          <w:color w:val="000000"/>
          <w:sz w:val="20"/>
        </w:rPr>
        <w:t>TOU</w:t>
      </w:r>
      <w:r>
        <w:rPr>
          <w:rFonts w:ascii="Times New Roman"/>
          <w:color w:val="000000"/>
          <w:spacing w:val="13"/>
          <w:sz w:val="20"/>
        </w:rPr>
        <w:t xml:space="preserve"> </w:t>
      </w:r>
      <w:r>
        <w:rPr>
          <w:rFonts w:ascii="LCARIW+CMR10"/>
          <w:color w:val="000000"/>
          <w:sz w:val="20"/>
        </w:rPr>
        <w:t>pricing</w:t>
      </w:r>
      <w:r>
        <w:rPr>
          <w:rFonts w:ascii="Times New Roman"/>
          <w:color w:val="000000"/>
          <w:spacing w:val="13"/>
          <w:sz w:val="20"/>
        </w:rPr>
        <w:t xml:space="preserve"> </w:t>
      </w:r>
      <w:r>
        <w:rPr>
          <w:rFonts w:ascii="LCARIW+CMR10"/>
          <w:color w:val="000000"/>
          <w:spacing w:val="-1"/>
          <w:sz w:val="20"/>
        </w:rPr>
        <w:t>revealed</w:t>
      </w:r>
      <w:r>
        <w:rPr>
          <w:rFonts w:ascii="Times New Roman"/>
          <w:color w:val="000000"/>
          <w:spacing w:val="13"/>
          <w:sz w:val="20"/>
        </w:rPr>
        <w:t xml:space="preserve"> </w:t>
      </w:r>
      <w:r>
        <w:rPr>
          <w:rFonts w:ascii="LCARIW+CMR10"/>
          <w:color w:val="000000"/>
          <w:sz w:val="20"/>
        </w:rPr>
        <w:t>from</w:t>
      </w:r>
      <w:r>
        <w:rPr>
          <w:rFonts w:ascii="Times New Roman"/>
          <w:color w:val="000000"/>
          <w:spacing w:val="12"/>
          <w:sz w:val="20"/>
        </w:rPr>
        <w:t xml:space="preserve"> </w:t>
      </w:r>
      <w:r>
        <w:rPr>
          <w:rFonts w:ascii="LCARIW+CMR10"/>
          <w:color w:val="000000"/>
          <w:spacing w:val="-6"/>
          <w:sz w:val="20"/>
        </w:rPr>
        <w:t>my</w:t>
      </w:r>
      <w:r>
        <w:rPr>
          <w:rFonts w:ascii="Times New Roman"/>
          <w:color w:val="000000"/>
          <w:spacing w:val="19"/>
          <w:sz w:val="20"/>
        </w:rPr>
        <w:t xml:space="preserve"> </w:t>
      </w:r>
      <w:r>
        <w:rPr>
          <w:rFonts w:ascii="LCARIW+CMR10"/>
          <w:color w:val="000000"/>
          <w:sz w:val="20"/>
        </w:rPr>
        <w:t>analysis</w:t>
      </w:r>
      <w:r w:rsidR="00401FA1">
        <w:rPr>
          <w:rFonts w:ascii="Times New Roman" w:hint="eastAsia"/>
          <w:color w:val="000000"/>
          <w:sz w:val="20"/>
        </w:rPr>
        <w:t xml:space="preserve"> </w:t>
      </w:r>
      <w:r>
        <w:rPr>
          <w:rFonts w:ascii="LCARIW+CMR10"/>
          <w:color w:val="000000"/>
          <w:sz w:val="20"/>
        </w:rPr>
        <w:t>(i.e.,</w:t>
      </w:r>
      <w:r>
        <w:rPr>
          <w:rFonts w:ascii="Times New Roman"/>
          <w:color w:val="000000"/>
          <w:spacing w:val="-1"/>
          <w:sz w:val="20"/>
        </w:rPr>
        <w:t xml:space="preserve"> </w:t>
      </w:r>
      <w:r>
        <w:rPr>
          <w:rFonts w:ascii="LCARIW+CMR10"/>
          <w:color w:val="000000"/>
          <w:spacing w:val="-2"/>
          <w:sz w:val="20"/>
        </w:rPr>
        <w:t>fewer</w:t>
      </w:r>
      <w:r>
        <w:rPr>
          <w:rFonts w:ascii="Times New Roman"/>
          <w:color w:val="000000"/>
          <w:spacing w:val="-3"/>
          <w:sz w:val="20"/>
        </w:rPr>
        <w:t xml:space="preserve"> </w:t>
      </w:r>
      <w:r>
        <w:rPr>
          <w:rFonts w:ascii="LCARIW+CMR10"/>
          <w:color w:val="000000"/>
          <w:spacing w:val="-1"/>
          <w:sz w:val="20"/>
        </w:rPr>
        <w:t>electricity</w:t>
      </w:r>
      <w:r>
        <w:rPr>
          <w:rFonts w:ascii="Times New Roman"/>
          <w:color w:val="000000"/>
          <w:spacing w:val="-4"/>
          <w:sz w:val="20"/>
        </w:rPr>
        <w:t xml:space="preserve"> </w:t>
      </w:r>
      <w:r>
        <w:rPr>
          <w:rFonts w:ascii="LCARIW+CMR10"/>
          <w:color w:val="000000"/>
          <w:spacing w:val="-1"/>
          <w:sz w:val="20"/>
        </w:rPr>
        <w:t>savings</w:t>
      </w:r>
      <w:r>
        <w:rPr>
          <w:rFonts w:ascii="Times New Roman"/>
          <w:color w:val="000000"/>
          <w:spacing w:val="-4"/>
          <w:sz w:val="20"/>
        </w:rPr>
        <w:t xml:space="preserve"> </w:t>
      </w:r>
      <w:r>
        <w:rPr>
          <w:rFonts w:ascii="LCARIW+CMR10"/>
          <w:color w:val="000000"/>
          <w:sz w:val="20"/>
        </w:rPr>
        <w:t>on</w:t>
      </w:r>
      <w:r>
        <w:rPr>
          <w:rFonts w:ascii="Times New Roman"/>
          <w:color w:val="000000"/>
          <w:spacing w:val="-5"/>
          <w:sz w:val="20"/>
        </w:rPr>
        <w:t xml:space="preserve"> </w:t>
      </w:r>
      <w:r>
        <w:rPr>
          <w:rFonts w:ascii="LCARIW+CMR10"/>
          <w:color w:val="000000"/>
          <w:spacing w:val="-2"/>
          <w:sz w:val="20"/>
        </w:rPr>
        <w:t>days</w:t>
      </w:r>
      <w:r>
        <w:rPr>
          <w:rFonts w:ascii="Times New Roman"/>
          <w:color w:val="000000"/>
          <w:spacing w:val="-3"/>
          <w:sz w:val="20"/>
        </w:rPr>
        <w:t xml:space="preserve"> </w:t>
      </w:r>
      <w:r>
        <w:rPr>
          <w:rFonts w:ascii="LCARIW+CMR10"/>
          <w:color w:val="000000"/>
          <w:sz w:val="20"/>
        </w:rPr>
        <w:t>with</w:t>
      </w:r>
      <w:r>
        <w:rPr>
          <w:rFonts w:ascii="Times New Roman"/>
          <w:color w:val="000000"/>
          <w:spacing w:val="-5"/>
          <w:sz w:val="20"/>
        </w:rPr>
        <w:t xml:space="preserve"> </w:t>
      </w:r>
      <w:r>
        <w:rPr>
          <w:rFonts w:ascii="LCARIW+CMR10"/>
          <w:color w:val="000000"/>
          <w:spacing w:val="-2"/>
          <w:sz w:val="20"/>
        </w:rPr>
        <w:t>very</w:t>
      </w:r>
      <w:r>
        <w:rPr>
          <w:rFonts w:ascii="Times New Roman"/>
          <w:color w:val="000000"/>
          <w:spacing w:val="-3"/>
          <w:sz w:val="20"/>
        </w:rPr>
        <w:t xml:space="preserve"> </w:t>
      </w:r>
      <w:r>
        <w:rPr>
          <w:rFonts w:ascii="LCARIW+CMR10"/>
          <w:color w:val="000000"/>
          <w:spacing w:val="-3"/>
          <w:sz w:val="20"/>
        </w:rPr>
        <w:t>low</w:t>
      </w:r>
      <w:r>
        <w:rPr>
          <w:rFonts w:ascii="Times New Roman"/>
          <w:color w:val="000000"/>
          <w:spacing w:val="-2"/>
          <w:sz w:val="20"/>
        </w:rPr>
        <w:t xml:space="preserve"> </w:t>
      </w:r>
      <w:r>
        <w:rPr>
          <w:rFonts w:ascii="LCARIW+CMR10"/>
          <w:color w:val="000000"/>
          <w:sz w:val="20"/>
        </w:rPr>
        <w:t>temperatures).</w:t>
      </w:r>
      <w:r>
        <w:rPr>
          <w:rFonts w:ascii="Times New Roman"/>
          <w:color w:val="000000"/>
          <w:spacing w:val="31"/>
          <w:sz w:val="20"/>
        </w:rPr>
        <w:t xml:space="preserve"> </w:t>
      </w:r>
      <w:r>
        <w:rPr>
          <w:rFonts w:ascii="LCARIW+CMR10"/>
          <w:color w:val="000000"/>
          <w:spacing w:val="-1"/>
          <w:sz w:val="20"/>
        </w:rPr>
        <w:t>My</w:t>
      </w:r>
      <w:r>
        <w:rPr>
          <w:rFonts w:ascii="Times New Roman"/>
          <w:color w:val="000000"/>
          <w:spacing w:val="-5"/>
          <w:sz w:val="20"/>
        </w:rPr>
        <w:t xml:space="preserve"> </w:t>
      </w:r>
      <w:r>
        <w:rPr>
          <w:rFonts w:ascii="LCARIW+CMR10"/>
          <w:color w:val="000000"/>
          <w:sz w:val="20"/>
        </w:rPr>
        <w:t>empirical</w:t>
      </w:r>
      <w:r>
        <w:rPr>
          <w:rFonts w:ascii="Times New Roman"/>
          <w:color w:val="000000"/>
          <w:spacing w:val="-5"/>
          <w:sz w:val="20"/>
        </w:rPr>
        <w:t xml:space="preserve"> </w:t>
      </w:r>
      <w:r>
        <w:rPr>
          <w:rFonts w:ascii="LCARIW+CMR10" w:hAnsi="LCARIW+CMR10" w:cs="LCARIW+CMR10"/>
          <w:color w:val="000000"/>
          <w:sz w:val="20"/>
        </w:rPr>
        <w:t>ﬁndings</w:t>
      </w:r>
      <w:r>
        <w:rPr>
          <w:rFonts w:ascii="Times New Roman"/>
          <w:color w:val="000000"/>
          <w:spacing w:val="-5"/>
          <w:sz w:val="20"/>
        </w:rPr>
        <w:t xml:space="preserve"> </w:t>
      </w:r>
      <w:r>
        <w:rPr>
          <w:rFonts w:ascii="LCARIW+CMR10"/>
          <w:color w:val="000000"/>
          <w:sz w:val="20"/>
        </w:rPr>
        <w:t>illustrate</w:t>
      </w:r>
      <w:r>
        <w:rPr>
          <w:rFonts w:ascii="Times New Roman"/>
          <w:color w:val="000000"/>
          <w:spacing w:val="-5"/>
          <w:sz w:val="20"/>
        </w:rPr>
        <w:t xml:space="preserve"> </w:t>
      </w:r>
      <w:r>
        <w:rPr>
          <w:rFonts w:ascii="LCARIW+CMR10"/>
          <w:color w:val="000000"/>
          <w:spacing w:val="-6"/>
          <w:sz w:val="20"/>
        </w:rPr>
        <w:t>two</w:t>
      </w:r>
      <w:r>
        <w:rPr>
          <w:rFonts w:ascii="Times New Roman"/>
          <w:color w:val="000000"/>
          <w:spacing w:val="1"/>
          <w:sz w:val="20"/>
        </w:rPr>
        <w:t xml:space="preserve"> </w:t>
      </w:r>
      <w:r>
        <w:rPr>
          <w:rFonts w:ascii="LCARIW+CMR10"/>
          <w:color w:val="000000"/>
          <w:sz w:val="20"/>
        </w:rPr>
        <w:t>important</w:t>
      </w:r>
      <w:r w:rsidR="00401FA1">
        <w:rPr>
          <w:rFonts w:ascii="Times New Roman" w:hint="eastAsia"/>
          <w:color w:val="000000"/>
          <w:sz w:val="20"/>
        </w:rPr>
        <w:t xml:space="preserve"> </w:t>
      </w:r>
      <w:r>
        <w:rPr>
          <w:rFonts w:ascii="LCARIW+CMR10"/>
          <w:color w:val="000000"/>
          <w:sz w:val="20"/>
        </w:rPr>
        <w:t>relationships</w:t>
      </w:r>
      <w:r>
        <w:rPr>
          <w:rFonts w:ascii="Times New Roman"/>
          <w:color w:val="000000"/>
          <w:spacing w:val="5"/>
          <w:sz w:val="20"/>
        </w:rPr>
        <w:t xml:space="preserve"> </w:t>
      </w:r>
      <w:r>
        <w:rPr>
          <w:rFonts w:ascii="LCARIW+CMR10"/>
          <w:color w:val="000000"/>
          <w:spacing w:val="-1"/>
          <w:sz w:val="20"/>
        </w:rPr>
        <w:t>between</w:t>
      </w:r>
      <w:r>
        <w:rPr>
          <w:rFonts w:ascii="Times New Roman"/>
          <w:color w:val="000000"/>
          <w:spacing w:val="6"/>
          <w:sz w:val="20"/>
        </w:rPr>
        <w:t xml:space="preserve"> </w:t>
      </w:r>
      <w:r>
        <w:rPr>
          <w:rFonts w:ascii="LCARIW+CMR10"/>
          <w:color w:val="000000"/>
          <w:sz w:val="20"/>
        </w:rPr>
        <w:t>TOU-tari</w:t>
      </w:r>
      <w:r>
        <w:rPr>
          <w:rFonts w:ascii="LSPPBV+CMR10" w:hAnsi="LSPPBV+CMR10" w:cs="LSPPBV+CMR10"/>
          <w:color w:val="000000"/>
          <w:sz w:val="20"/>
        </w:rPr>
        <w:t>ﬀ</w:t>
      </w:r>
      <w:r>
        <w:rPr>
          <w:rFonts w:ascii="LCARIW+CMR10"/>
          <w:color w:val="000000"/>
          <w:sz w:val="20"/>
        </w:rPr>
        <w:t>-inducing</w:t>
      </w:r>
      <w:r>
        <w:rPr>
          <w:rFonts w:ascii="Times New Roman"/>
          <w:color w:val="000000"/>
          <w:spacing w:val="5"/>
          <w:sz w:val="20"/>
        </w:rPr>
        <w:t xml:space="preserve"> </w:t>
      </w:r>
      <w:r>
        <w:rPr>
          <w:rFonts w:ascii="LCARIW+CMR10"/>
          <w:color w:val="000000"/>
          <w:spacing w:val="-1"/>
          <w:sz w:val="20"/>
        </w:rPr>
        <w:t>electricity</w:t>
      </w:r>
      <w:r>
        <w:rPr>
          <w:rFonts w:ascii="Times New Roman"/>
          <w:color w:val="000000"/>
          <w:spacing w:val="5"/>
          <w:sz w:val="20"/>
        </w:rPr>
        <w:t xml:space="preserve"> </w:t>
      </w:r>
      <w:r>
        <w:rPr>
          <w:rFonts w:ascii="LCARIW+CMR10"/>
          <w:color w:val="000000"/>
          <w:spacing w:val="-1"/>
          <w:sz w:val="20"/>
        </w:rPr>
        <w:t>savings</w:t>
      </w:r>
      <w:r>
        <w:rPr>
          <w:rFonts w:ascii="Times New Roman"/>
          <w:color w:val="000000"/>
          <w:spacing w:val="6"/>
          <w:sz w:val="20"/>
        </w:rPr>
        <w:t xml:space="preserve"> </w:t>
      </w:r>
      <w:r>
        <w:rPr>
          <w:rFonts w:ascii="LCARIW+CMR10"/>
          <w:color w:val="000000"/>
          <w:sz w:val="20"/>
        </w:rPr>
        <w:t>and</w:t>
      </w:r>
      <w:r>
        <w:rPr>
          <w:rFonts w:ascii="Times New Roman"/>
          <w:color w:val="000000"/>
          <w:spacing w:val="5"/>
          <w:sz w:val="20"/>
        </w:rPr>
        <w:t xml:space="preserve"> </w:t>
      </w:r>
      <w:r>
        <w:rPr>
          <w:rFonts w:ascii="LCARIW+CMR10"/>
          <w:color w:val="000000"/>
          <w:sz w:val="20"/>
        </w:rPr>
        <w:t>the</w:t>
      </w:r>
      <w:r>
        <w:rPr>
          <w:rFonts w:ascii="Times New Roman"/>
          <w:color w:val="000000"/>
          <w:spacing w:val="5"/>
          <w:sz w:val="20"/>
        </w:rPr>
        <w:t xml:space="preserve"> </w:t>
      </w:r>
      <w:r>
        <w:rPr>
          <w:rFonts w:ascii="LCARIW+CMR10"/>
          <w:color w:val="000000"/>
          <w:sz w:val="20"/>
        </w:rPr>
        <w:t>price</w:t>
      </w:r>
      <w:r>
        <w:rPr>
          <w:rFonts w:ascii="Times New Roman"/>
          <w:color w:val="000000"/>
          <w:spacing w:val="5"/>
          <w:sz w:val="20"/>
        </w:rPr>
        <w:t xml:space="preserve"> </w:t>
      </w:r>
      <w:r>
        <w:rPr>
          <w:rFonts w:ascii="LCARIW+CMR10"/>
          <w:color w:val="000000"/>
          <w:spacing w:val="-1"/>
          <w:sz w:val="20"/>
        </w:rPr>
        <w:t>variations</w:t>
      </w:r>
      <w:r>
        <w:rPr>
          <w:rFonts w:ascii="Times New Roman"/>
          <w:color w:val="000000"/>
          <w:spacing w:val="6"/>
          <w:sz w:val="20"/>
        </w:rPr>
        <w:t xml:space="preserve"> </w:t>
      </w:r>
      <w:r>
        <w:rPr>
          <w:rFonts w:ascii="LCARIW+CMR10"/>
          <w:color w:val="000000"/>
          <w:sz w:val="20"/>
        </w:rPr>
        <w:t>in</w:t>
      </w:r>
      <w:r>
        <w:rPr>
          <w:rFonts w:ascii="Times New Roman"/>
          <w:color w:val="000000"/>
          <w:spacing w:val="5"/>
          <w:sz w:val="20"/>
        </w:rPr>
        <w:t xml:space="preserve"> </w:t>
      </w:r>
      <w:r>
        <w:rPr>
          <w:rFonts w:ascii="LCARIW+CMR10"/>
          <w:color w:val="000000"/>
          <w:sz w:val="20"/>
        </w:rPr>
        <w:t>the</w:t>
      </w:r>
      <w:r>
        <w:rPr>
          <w:rFonts w:ascii="Times New Roman"/>
          <w:color w:val="000000"/>
          <w:spacing w:val="5"/>
          <w:sz w:val="20"/>
        </w:rPr>
        <w:t xml:space="preserve"> </w:t>
      </w:r>
      <w:r>
        <w:rPr>
          <w:rFonts w:ascii="LCARIW+CMR10"/>
          <w:color w:val="000000"/>
          <w:sz w:val="20"/>
        </w:rPr>
        <w:t>peak-demand</w:t>
      </w:r>
      <w:r>
        <w:rPr>
          <w:rFonts w:ascii="Times New Roman"/>
          <w:color w:val="000000"/>
          <w:spacing w:val="4"/>
          <w:sz w:val="20"/>
        </w:rPr>
        <w:t xml:space="preserve"> </w:t>
      </w:r>
      <w:r>
        <w:rPr>
          <w:rFonts w:ascii="LCARIW+CMR10"/>
          <w:color w:val="000000"/>
          <w:sz w:val="20"/>
        </w:rPr>
        <w:t>hours.</w:t>
      </w:r>
      <w:r w:rsidR="00401FA1">
        <w:rPr>
          <w:rFonts w:ascii="Times New Roman" w:hint="eastAsia"/>
          <w:color w:val="000000"/>
          <w:sz w:val="20"/>
        </w:rPr>
        <w:t xml:space="preserve"> </w:t>
      </w:r>
      <w:r>
        <w:rPr>
          <w:rFonts w:ascii="LCARIW+CMR10"/>
          <w:color w:val="000000"/>
          <w:sz w:val="20"/>
        </w:rPr>
        <w:t>First,</w:t>
      </w:r>
      <w:r>
        <w:rPr>
          <w:rFonts w:ascii="Times New Roman"/>
          <w:color w:val="000000"/>
          <w:spacing w:val="7"/>
          <w:sz w:val="20"/>
        </w:rPr>
        <w:t xml:space="preserve"> </w:t>
      </w:r>
      <w:r>
        <w:rPr>
          <w:rFonts w:ascii="LCARIW+CMR10"/>
          <w:color w:val="000000"/>
          <w:sz w:val="20"/>
        </w:rPr>
        <w:t>the</w:t>
      </w:r>
      <w:r>
        <w:rPr>
          <w:rFonts w:ascii="Times New Roman"/>
          <w:color w:val="000000"/>
          <w:spacing w:val="4"/>
          <w:sz w:val="20"/>
        </w:rPr>
        <w:t xml:space="preserve"> </w:t>
      </w:r>
      <w:r>
        <w:rPr>
          <w:rFonts w:ascii="LCARIW+CMR10"/>
          <w:color w:val="000000"/>
          <w:spacing w:val="-1"/>
          <w:sz w:val="20"/>
        </w:rPr>
        <w:t>savings</w:t>
      </w:r>
      <w:r>
        <w:rPr>
          <w:rFonts w:ascii="Times New Roman"/>
          <w:color w:val="000000"/>
          <w:spacing w:val="5"/>
          <w:sz w:val="20"/>
        </w:rPr>
        <w:t xml:space="preserve"> </w:t>
      </w:r>
      <w:r>
        <w:rPr>
          <w:rFonts w:ascii="LCARIW+CMR10"/>
          <w:color w:val="000000"/>
          <w:sz w:val="20"/>
        </w:rPr>
        <w:t>from</w:t>
      </w:r>
      <w:r>
        <w:rPr>
          <w:rFonts w:ascii="Times New Roman"/>
          <w:color w:val="000000"/>
          <w:spacing w:val="4"/>
          <w:sz w:val="20"/>
        </w:rPr>
        <w:t xml:space="preserve"> </w:t>
      </w:r>
      <w:r>
        <w:rPr>
          <w:rFonts w:ascii="LCARIW+CMR10"/>
          <w:color w:val="000000"/>
          <w:spacing w:val="-1"/>
          <w:sz w:val="20"/>
        </w:rPr>
        <w:t>electricity</w:t>
      </w:r>
      <w:r>
        <w:rPr>
          <w:rFonts w:ascii="Times New Roman"/>
          <w:color w:val="000000"/>
          <w:spacing w:val="4"/>
          <w:sz w:val="20"/>
        </w:rPr>
        <w:t xml:space="preserve"> </w:t>
      </w:r>
      <w:r>
        <w:rPr>
          <w:rFonts w:ascii="LCARIW+CMR10"/>
          <w:color w:val="000000"/>
          <w:sz w:val="20"/>
        </w:rPr>
        <w:t>consumption</w:t>
      </w:r>
      <w:r>
        <w:rPr>
          <w:rFonts w:ascii="Times New Roman"/>
          <w:color w:val="000000"/>
          <w:spacing w:val="4"/>
          <w:sz w:val="20"/>
        </w:rPr>
        <w:t xml:space="preserve"> </w:t>
      </w:r>
      <w:r>
        <w:rPr>
          <w:rFonts w:ascii="LCARIW+CMR10"/>
          <w:color w:val="000000"/>
          <w:sz w:val="20"/>
        </w:rPr>
        <w:t>for</w:t>
      </w:r>
      <w:r>
        <w:rPr>
          <w:rFonts w:ascii="Times New Roman"/>
          <w:color w:val="000000"/>
          <w:spacing w:val="4"/>
          <w:sz w:val="20"/>
        </w:rPr>
        <w:t xml:space="preserve"> </w:t>
      </w:r>
      <w:r>
        <w:rPr>
          <w:rFonts w:ascii="LCARIW+CMR10"/>
          <w:color w:val="000000"/>
          <w:sz w:val="20"/>
        </w:rPr>
        <w:t>non-temperature-control</w:t>
      </w:r>
      <w:r>
        <w:rPr>
          <w:rFonts w:ascii="Times New Roman"/>
          <w:color w:val="000000"/>
          <w:spacing w:val="4"/>
          <w:sz w:val="20"/>
        </w:rPr>
        <w:t xml:space="preserve"> </w:t>
      </w:r>
      <w:r>
        <w:rPr>
          <w:rFonts w:ascii="LCARIW+CMR10"/>
          <w:color w:val="000000"/>
          <w:sz w:val="20"/>
        </w:rPr>
        <w:t>use</w:t>
      </w:r>
      <w:r>
        <w:rPr>
          <w:rFonts w:ascii="Times New Roman"/>
          <w:color w:val="000000"/>
          <w:spacing w:val="4"/>
          <w:sz w:val="20"/>
        </w:rPr>
        <w:t xml:space="preserve"> </w:t>
      </w:r>
      <w:r>
        <w:rPr>
          <w:rFonts w:ascii="LCARIW+CMR10"/>
          <w:color w:val="000000"/>
          <w:spacing w:val="1"/>
          <w:sz w:val="20"/>
        </w:rPr>
        <w:t>become</w:t>
      </w:r>
      <w:r>
        <w:rPr>
          <w:rFonts w:ascii="Times New Roman"/>
          <w:color w:val="000000"/>
          <w:spacing w:val="3"/>
          <w:sz w:val="20"/>
        </w:rPr>
        <w:t xml:space="preserve"> </w:t>
      </w:r>
      <w:r>
        <w:rPr>
          <w:rFonts w:ascii="LCARIW+CMR10"/>
          <w:color w:val="000000"/>
          <w:sz w:val="20"/>
        </w:rPr>
        <w:t>larger</w:t>
      </w:r>
      <w:r>
        <w:rPr>
          <w:rFonts w:ascii="Times New Roman"/>
          <w:color w:val="000000"/>
          <w:spacing w:val="4"/>
          <w:sz w:val="20"/>
        </w:rPr>
        <w:t xml:space="preserve"> </w:t>
      </w:r>
      <w:r>
        <w:rPr>
          <w:rFonts w:ascii="LCARIW+CMR10"/>
          <w:color w:val="000000"/>
          <w:sz w:val="20"/>
        </w:rPr>
        <w:t>as</w:t>
      </w:r>
      <w:r>
        <w:rPr>
          <w:rFonts w:ascii="Times New Roman"/>
          <w:color w:val="000000"/>
          <w:spacing w:val="4"/>
          <w:sz w:val="20"/>
        </w:rPr>
        <w:t xml:space="preserve"> </w:t>
      </w:r>
      <w:r>
        <w:rPr>
          <w:rFonts w:ascii="LCARIW+CMR10"/>
          <w:color w:val="000000"/>
          <w:sz w:val="20"/>
        </w:rPr>
        <w:t>the</w:t>
      </w:r>
      <w:r>
        <w:rPr>
          <w:rFonts w:ascii="Times New Roman"/>
          <w:color w:val="000000"/>
          <w:spacing w:val="4"/>
          <w:sz w:val="20"/>
        </w:rPr>
        <w:t xml:space="preserve"> </w:t>
      </w:r>
      <w:r>
        <w:rPr>
          <w:rFonts w:ascii="LCARIW+CMR10"/>
          <w:color w:val="000000"/>
          <w:sz w:val="20"/>
        </w:rPr>
        <w:t>size</w:t>
      </w:r>
      <w:r>
        <w:rPr>
          <w:rFonts w:ascii="Times New Roman"/>
          <w:color w:val="000000"/>
          <w:spacing w:val="4"/>
          <w:sz w:val="20"/>
        </w:rPr>
        <w:t xml:space="preserve"> </w:t>
      </w:r>
      <w:r>
        <w:rPr>
          <w:rFonts w:ascii="LCARIW+CMR10"/>
          <w:color w:val="000000"/>
          <w:sz w:val="20"/>
        </w:rPr>
        <w:t>of</w:t>
      </w:r>
      <w:r>
        <w:rPr>
          <w:rFonts w:ascii="Times New Roman"/>
          <w:color w:val="000000"/>
          <w:spacing w:val="4"/>
          <w:sz w:val="20"/>
        </w:rPr>
        <w:t xml:space="preserve"> </w:t>
      </w:r>
      <w:r>
        <w:rPr>
          <w:rFonts w:ascii="LCARIW+CMR10"/>
          <w:color w:val="000000"/>
          <w:sz w:val="20"/>
        </w:rPr>
        <w:t>price</w:t>
      </w:r>
      <w:r w:rsidR="00401FA1">
        <w:rPr>
          <w:rFonts w:ascii="Times New Roman" w:hint="eastAsia"/>
          <w:color w:val="000000"/>
          <w:sz w:val="20"/>
        </w:rPr>
        <w:t xml:space="preserve"> </w:t>
      </w:r>
      <w:r>
        <w:rPr>
          <w:rFonts w:ascii="LCARIW+CMR10"/>
          <w:color w:val="000000"/>
          <w:sz w:val="20"/>
        </w:rPr>
        <w:t>escalation</w:t>
      </w:r>
      <w:r>
        <w:rPr>
          <w:rFonts w:ascii="Times New Roman"/>
          <w:color w:val="000000"/>
          <w:spacing w:val="23"/>
          <w:sz w:val="20"/>
        </w:rPr>
        <w:t xml:space="preserve"> </w:t>
      </w:r>
      <w:r>
        <w:rPr>
          <w:rFonts w:ascii="LCARIW+CMR10"/>
          <w:color w:val="000000"/>
          <w:sz w:val="20"/>
        </w:rPr>
        <w:t>during</w:t>
      </w:r>
      <w:r>
        <w:rPr>
          <w:rFonts w:ascii="Times New Roman"/>
          <w:color w:val="000000"/>
          <w:spacing w:val="23"/>
          <w:sz w:val="20"/>
        </w:rPr>
        <w:t xml:space="preserve"> </w:t>
      </w:r>
      <w:r>
        <w:rPr>
          <w:rFonts w:ascii="LCARIW+CMR10"/>
          <w:color w:val="000000"/>
          <w:spacing w:val="2"/>
          <w:sz w:val="20"/>
        </w:rPr>
        <w:t>peak</w:t>
      </w:r>
      <w:r>
        <w:rPr>
          <w:rFonts w:ascii="Times New Roman"/>
          <w:color w:val="000000"/>
          <w:spacing w:val="21"/>
          <w:sz w:val="20"/>
        </w:rPr>
        <w:t xml:space="preserve"> </w:t>
      </w:r>
      <w:r>
        <w:rPr>
          <w:rFonts w:ascii="LCARIW+CMR10"/>
          <w:color w:val="000000"/>
          <w:sz w:val="20"/>
        </w:rPr>
        <w:t>hours</w:t>
      </w:r>
      <w:r>
        <w:rPr>
          <w:rFonts w:ascii="Times New Roman"/>
          <w:color w:val="000000"/>
          <w:spacing w:val="23"/>
          <w:sz w:val="20"/>
        </w:rPr>
        <w:t xml:space="preserve"> </w:t>
      </w:r>
      <w:r>
        <w:rPr>
          <w:rFonts w:ascii="LCARIW+CMR10"/>
          <w:color w:val="000000"/>
          <w:sz w:val="20"/>
        </w:rPr>
        <w:t>increases.</w:t>
      </w:r>
      <w:r>
        <w:rPr>
          <w:rFonts w:ascii="Times New Roman"/>
          <w:color w:val="000000"/>
          <w:spacing w:val="58"/>
          <w:sz w:val="20"/>
        </w:rPr>
        <w:t xml:space="preserve"> </w:t>
      </w:r>
      <w:r>
        <w:rPr>
          <w:rFonts w:ascii="LCARIW+CMR10"/>
          <w:color w:val="000000"/>
          <w:sz w:val="20"/>
        </w:rPr>
        <w:t>Second,</w:t>
      </w:r>
      <w:r>
        <w:rPr>
          <w:rFonts w:ascii="Times New Roman"/>
          <w:color w:val="000000"/>
          <w:spacing w:val="25"/>
          <w:sz w:val="20"/>
        </w:rPr>
        <w:t xml:space="preserve"> </w:t>
      </w:r>
      <w:r>
        <w:rPr>
          <w:rFonts w:ascii="LCARIW+CMR10"/>
          <w:color w:val="000000"/>
          <w:sz w:val="20"/>
        </w:rPr>
        <w:t>raising</w:t>
      </w:r>
      <w:r>
        <w:rPr>
          <w:rFonts w:ascii="Times New Roman"/>
          <w:color w:val="000000"/>
          <w:spacing w:val="23"/>
          <w:sz w:val="20"/>
        </w:rPr>
        <w:t xml:space="preserve"> </w:t>
      </w:r>
      <w:r>
        <w:rPr>
          <w:rFonts w:ascii="LCARIW+CMR10"/>
          <w:color w:val="000000"/>
          <w:sz w:val="20"/>
        </w:rPr>
        <w:t>the</w:t>
      </w:r>
      <w:r>
        <w:rPr>
          <w:rFonts w:ascii="Times New Roman"/>
          <w:color w:val="000000"/>
          <w:spacing w:val="23"/>
          <w:sz w:val="20"/>
        </w:rPr>
        <w:t xml:space="preserve"> </w:t>
      </w:r>
      <w:r>
        <w:rPr>
          <w:rFonts w:ascii="LCARIW+CMR10"/>
          <w:color w:val="000000"/>
          <w:sz w:val="20"/>
        </w:rPr>
        <w:t>magnitude</w:t>
      </w:r>
      <w:r>
        <w:rPr>
          <w:rFonts w:ascii="Times New Roman"/>
          <w:color w:val="000000"/>
          <w:spacing w:val="23"/>
          <w:sz w:val="20"/>
        </w:rPr>
        <w:t xml:space="preserve"> </w:t>
      </w:r>
      <w:r>
        <w:rPr>
          <w:rFonts w:ascii="LCARIW+CMR10"/>
          <w:color w:val="000000"/>
          <w:sz w:val="20"/>
        </w:rPr>
        <w:t>of</w:t>
      </w:r>
      <w:r>
        <w:rPr>
          <w:rFonts w:ascii="Times New Roman"/>
          <w:color w:val="000000"/>
          <w:spacing w:val="23"/>
          <w:sz w:val="20"/>
        </w:rPr>
        <w:t xml:space="preserve"> </w:t>
      </w:r>
      <w:r>
        <w:rPr>
          <w:rFonts w:ascii="LCARIW+CMR10"/>
          <w:color w:val="000000"/>
          <w:sz w:val="20"/>
        </w:rPr>
        <w:t>price</w:t>
      </w:r>
      <w:r>
        <w:rPr>
          <w:rFonts w:ascii="Times New Roman"/>
          <w:color w:val="000000"/>
          <w:spacing w:val="23"/>
          <w:sz w:val="20"/>
        </w:rPr>
        <w:t xml:space="preserve"> </w:t>
      </w:r>
      <w:r>
        <w:rPr>
          <w:rFonts w:ascii="LCARIW+CMR10"/>
          <w:color w:val="000000"/>
          <w:spacing w:val="-1"/>
          <w:sz w:val="20"/>
        </w:rPr>
        <w:t>change</w:t>
      </w:r>
      <w:r>
        <w:rPr>
          <w:rFonts w:ascii="Times New Roman"/>
          <w:color w:val="000000"/>
          <w:spacing w:val="24"/>
          <w:sz w:val="20"/>
        </w:rPr>
        <w:t xml:space="preserve"> </w:t>
      </w:r>
      <w:r>
        <w:rPr>
          <w:rFonts w:ascii="LCARIW+CMR10"/>
          <w:color w:val="000000"/>
          <w:sz w:val="20"/>
        </w:rPr>
        <w:t>in</w:t>
      </w:r>
      <w:r>
        <w:rPr>
          <w:rFonts w:ascii="Times New Roman"/>
          <w:color w:val="000000"/>
          <w:spacing w:val="22"/>
          <w:sz w:val="20"/>
        </w:rPr>
        <w:t xml:space="preserve"> </w:t>
      </w:r>
      <w:r>
        <w:rPr>
          <w:rFonts w:ascii="LCARIW+CMR10"/>
          <w:color w:val="000000"/>
          <w:sz w:val="20"/>
        </w:rPr>
        <w:t>the</w:t>
      </w:r>
      <w:r>
        <w:rPr>
          <w:rFonts w:ascii="Times New Roman"/>
          <w:color w:val="000000"/>
          <w:spacing w:val="23"/>
          <w:sz w:val="20"/>
        </w:rPr>
        <w:t xml:space="preserve"> </w:t>
      </w:r>
      <w:r>
        <w:rPr>
          <w:rFonts w:ascii="LCARIW+CMR10"/>
          <w:color w:val="000000"/>
          <w:spacing w:val="2"/>
          <w:sz w:val="20"/>
        </w:rPr>
        <w:t>peak</w:t>
      </w:r>
      <w:r>
        <w:rPr>
          <w:rFonts w:ascii="Times New Roman"/>
          <w:color w:val="000000"/>
          <w:spacing w:val="21"/>
          <w:sz w:val="20"/>
        </w:rPr>
        <w:t xml:space="preserve"> </w:t>
      </w:r>
      <w:r>
        <w:rPr>
          <w:rFonts w:ascii="LCARIW+CMR10"/>
          <w:color w:val="000000"/>
          <w:sz w:val="20"/>
        </w:rPr>
        <w:t>rate</w:t>
      </w:r>
      <w:r>
        <w:rPr>
          <w:rFonts w:ascii="Times New Roman"/>
          <w:color w:val="000000"/>
          <w:spacing w:val="23"/>
          <w:sz w:val="20"/>
        </w:rPr>
        <w:t xml:space="preserve"> </w:t>
      </w:r>
      <w:r>
        <w:rPr>
          <w:rFonts w:ascii="LCARIW+CMR10"/>
          <w:color w:val="000000"/>
          <w:spacing w:val="2"/>
          <w:sz w:val="20"/>
        </w:rPr>
        <w:t>period</w:t>
      </w:r>
      <w:r w:rsidR="00401FA1">
        <w:rPr>
          <w:rFonts w:ascii="Times New Roman" w:hint="eastAsia"/>
          <w:color w:val="000000"/>
          <w:sz w:val="20"/>
        </w:rPr>
        <w:t xml:space="preserve"> </w:t>
      </w:r>
      <w:r>
        <w:rPr>
          <w:rFonts w:ascii="LCARIW+CMR10"/>
          <w:color w:val="000000"/>
          <w:sz w:val="20"/>
        </w:rPr>
        <w:t>somewhat</w:t>
      </w:r>
      <w:r>
        <w:rPr>
          <w:rFonts w:ascii="Times New Roman"/>
          <w:color w:val="000000"/>
          <w:spacing w:val="-2"/>
          <w:sz w:val="20"/>
        </w:rPr>
        <w:t xml:space="preserve"> </w:t>
      </w:r>
      <w:r>
        <w:rPr>
          <w:rFonts w:ascii="LCARIW+CMR10"/>
          <w:color w:val="000000"/>
          <w:sz w:val="20"/>
        </w:rPr>
        <w:t>inhibits</w:t>
      </w:r>
      <w:r>
        <w:rPr>
          <w:rFonts w:ascii="Times New Roman"/>
          <w:color w:val="000000"/>
          <w:spacing w:val="-2"/>
          <w:sz w:val="20"/>
        </w:rPr>
        <w:t xml:space="preserve"> </w:t>
      </w:r>
      <w:r>
        <w:rPr>
          <w:rFonts w:ascii="LCARIW+CMR10"/>
          <w:color w:val="000000"/>
          <w:sz w:val="20"/>
        </w:rPr>
        <w:t>heating-related</w:t>
      </w:r>
      <w:r>
        <w:rPr>
          <w:rFonts w:ascii="Times New Roman"/>
          <w:color w:val="000000"/>
          <w:spacing w:val="-2"/>
          <w:sz w:val="20"/>
        </w:rPr>
        <w:t xml:space="preserve"> </w:t>
      </w:r>
      <w:r>
        <w:rPr>
          <w:rFonts w:ascii="LCARIW+CMR10"/>
          <w:color w:val="000000"/>
          <w:spacing w:val="-1"/>
          <w:sz w:val="20"/>
        </w:rPr>
        <w:t>electricity</w:t>
      </w:r>
      <w:r>
        <w:rPr>
          <w:rFonts w:ascii="Times New Roman"/>
          <w:color w:val="000000"/>
          <w:spacing w:val="-1"/>
          <w:sz w:val="20"/>
        </w:rPr>
        <w:t xml:space="preserve"> </w:t>
      </w:r>
      <w:r>
        <w:rPr>
          <w:rFonts w:ascii="LCARIW+CMR10"/>
          <w:color w:val="000000"/>
          <w:spacing w:val="-1"/>
          <w:sz w:val="20"/>
        </w:rPr>
        <w:t>savings</w:t>
      </w:r>
      <w:r>
        <w:rPr>
          <w:rFonts w:ascii="Times New Roman"/>
          <w:color w:val="000000"/>
          <w:spacing w:val="-1"/>
          <w:sz w:val="20"/>
        </w:rPr>
        <w:t xml:space="preserve"> </w:t>
      </w:r>
      <w:r>
        <w:rPr>
          <w:rFonts w:ascii="LCARIW+CMR10"/>
          <w:color w:val="000000"/>
          <w:sz w:val="20"/>
        </w:rPr>
        <w:t>from</w:t>
      </w:r>
      <w:r>
        <w:rPr>
          <w:rFonts w:ascii="Times New Roman"/>
          <w:color w:val="000000"/>
          <w:spacing w:val="-2"/>
          <w:sz w:val="20"/>
        </w:rPr>
        <w:t xml:space="preserve"> </w:t>
      </w:r>
      <w:r>
        <w:rPr>
          <w:rFonts w:ascii="LCARIW+CMR10"/>
          <w:color w:val="000000"/>
          <w:sz w:val="20"/>
        </w:rPr>
        <w:t>disappearing</w:t>
      </w:r>
      <w:r>
        <w:rPr>
          <w:rFonts w:ascii="Times New Roman"/>
          <w:color w:val="000000"/>
          <w:spacing w:val="-2"/>
          <w:sz w:val="20"/>
        </w:rPr>
        <w:t xml:space="preserve"> </w:t>
      </w:r>
      <w:r>
        <w:rPr>
          <w:rFonts w:ascii="LCARIW+CMR10"/>
          <w:color w:val="000000"/>
          <w:spacing w:val="-2"/>
          <w:sz w:val="20"/>
        </w:rPr>
        <w:t>even</w:t>
      </w:r>
      <w:r>
        <w:rPr>
          <w:rFonts w:ascii="Times New Roman"/>
          <w:color w:val="000000"/>
          <w:sz w:val="20"/>
        </w:rPr>
        <w:t xml:space="preserve"> </w:t>
      </w:r>
      <w:r>
        <w:rPr>
          <w:rFonts w:ascii="LCARIW+CMR10"/>
          <w:color w:val="000000"/>
          <w:sz w:val="20"/>
        </w:rPr>
        <w:t>at</w:t>
      </w:r>
      <w:r>
        <w:rPr>
          <w:rFonts w:ascii="Times New Roman"/>
          <w:color w:val="000000"/>
          <w:spacing w:val="-2"/>
          <w:sz w:val="20"/>
        </w:rPr>
        <w:t xml:space="preserve"> </w:t>
      </w:r>
      <w:r>
        <w:rPr>
          <w:rFonts w:ascii="LCARIW+CMR10"/>
          <w:color w:val="000000"/>
          <w:sz w:val="20"/>
        </w:rPr>
        <w:t>a</w:t>
      </w:r>
      <w:r>
        <w:rPr>
          <w:rFonts w:ascii="Times New Roman"/>
          <w:color w:val="000000"/>
          <w:spacing w:val="-2"/>
          <w:sz w:val="20"/>
        </w:rPr>
        <w:t xml:space="preserve"> </w:t>
      </w:r>
      <w:r>
        <w:rPr>
          <w:rFonts w:ascii="LCARIW+CMR10"/>
          <w:color w:val="000000"/>
          <w:sz w:val="20"/>
        </w:rPr>
        <w:t>high</w:t>
      </w:r>
      <w:r>
        <w:rPr>
          <w:rFonts w:ascii="Times New Roman"/>
          <w:color w:val="000000"/>
          <w:spacing w:val="-2"/>
          <w:sz w:val="20"/>
        </w:rPr>
        <w:t xml:space="preserve"> </w:t>
      </w:r>
      <w:r>
        <w:rPr>
          <w:rFonts w:ascii="LCARIW+CMR10"/>
          <w:color w:val="000000"/>
          <w:spacing w:val="-2"/>
          <w:sz w:val="20"/>
        </w:rPr>
        <w:t>level</w:t>
      </w:r>
      <w:r>
        <w:rPr>
          <w:rFonts w:ascii="Times New Roman"/>
          <w:color w:val="000000"/>
          <w:sz w:val="20"/>
        </w:rPr>
        <w:t xml:space="preserve"> </w:t>
      </w:r>
      <w:r>
        <w:rPr>
          <w:rFonts w:ascii="LCARIW+CMR10"/>
          <w:color w:val="000000"/>
          <w:sz w:val="20"/>
        </w:rPr>
        <w:t>of</w:t>
      </w:r>
      <w:r>
        <w:rPr>
          <w:rFonts w:ascii="Times New Roman"/>
          <w:color w:val="000000"/>
          <w:spacing w:val="-2"/>
          <w:sz w:val="20"/>
        </w:rPr>
        <w:t xml:space="preserve"> </w:t>
      </w:r>
      <w:r>
        <w:rPr>
          <w:rFonts w:ascii="LCARIW+CMR10"/>
          <w:color w:val="000000"/>
          <w:sz w:val="20"/>
        </w:rPr>
        <w:t>daily</w:t>
      </w:r>
      <w:r>
        <w:rPr>
          <w:rFonts w:ascii="Times New Roman"/>
          <w:color w:val="000000"/>
          <w:spacing w:val="-2"/>
          <w:sz w:val="20"/>
        </w:rPr>
        <w:t xml:space="preserve"> </w:t>
      </w:r>
      <w:r>
        <w:rPr>
          <w:rFonts w:ascii="LCARIW+CMR10"/>
          <w:color w:val="000000"/>
          <w:sz w:val="20"/>
        </w:rPr>
        <w:t>HDDs.</w:t>
      </w:r>
      <w:r>
        <w:rPr>
          <w:rFonts w:ascii="Times New Roman"/>
          <w:color w:val="000000"/>
          <w:spacing w:val="33"/>
          <w:sz w:val="20"/>
        </w:rPr>
        <w:t xml:space="preserve"> </w:t>
      </w:r>
      <w:r>
        <w:rPr>
          <w:rFonts w:ascii="LCARIW+CMR10"/>
          <w:color w:val="000000"/>
          <w:sz w:val="20"/>
        </w:rPr>
        <w:t>Those</w:t>
      </w:r>
      <w:r w:rsidR="00D77EF4">
        <w:rPr>
          <w:rFonts w:ascii="Times New Roman" w:hint="eastAsia"/>
          <w:color w:val="000000"/>
          <w:sz w:val="18"/>
        </w:rPr>
        <w:t xml:space="preserve"> </w:t>
      </w:r>
      <w:r>
        <w:rPr>
          <w:rFonts w:ascii="LCARIW+CMR10"/>
          <w:color w:val="000000"/>
          <w:spacing w:val="-6"/>
          <w:sz w:val="20"/>
        </w:rPr>
        <w:t>two</w:t>
      </w:r>
      <w:r>
        <w:rPr>
          <w:rFonts w:ascii="Times New Roman"/>
          <w:color w:val="000000"/>
          <w:spacing w:val="38"/>
          <w:sz w:val="20"/>
        </w:rPr>
        <w:t xml:space="preserve"> </w:t>
      </w:r>
      <w:r>
        <w:rPr>
          <w:rFonts w:ascii="LCARIW+CMR10"/>
          <w:color w:val="000000"/>
          <w:sz w:val="20"/>
        </w:rPr>
        <w:t>points</w:t>
      </w:r>
      <w:r>
        <w:rPr>
          <w:rFonts w:ascii="Times New Roman"/>
          <w:color w:val="000000"/>
          <w:spacing w:val="33"/>
          <w:sz w:val="20"/>
        </w:rPr>
        <w:t xml:space="preserve"> </w:t>
      </w:r>
      <w:r>
        <w:rPr>
          <w:rFonts w:ascii="LCARIW+CMR10"/>
          <w:color w:val="000000"/>
          <w:spacing w:val="-1"/>
          <w:sz w:val="20"/>
        </w:rPr>
        <w:t>collectively</w:t>
      </w:r>
      <w:r>
        <w:rPr>
          <w:rFonts w:ascii="Times New Roman"/>
          <w:color w:val="000000"/>
          <w:spacing w:val="33"/>
          <w:sz w:val="20"/>
        </w:rPr>
        <w:t xml:space="preserve"> </w:t>
      </w:r>
      <w:r>
        <w:rPr>
          <w:rFonts w:ascii="LCARIW+CMR10"/>
          <w:color w:val="000000"/>
          <w:sz w:val="20"/>
        </w:rPr>
        <w:t>imply</w:t>
      </w:r>
      <w:r>
        <w:rPr>
          <w:rFonts w:ascii="Times New Roman"/>
          <w:color w:val="000000"/>
          <w:spacing w:val="33"/>
          <w:sz w:val="20"/>
        </w:rPr>
        <w:t xml:space="preserve"> </w:t>
      </w:r>
      <w:r>
        <w:rPr>
          <w:rFonts w:ascii="LCARIW+CMR10"/>
          <w:color w:val="000000"/>
          <w:sz w:val="20"/>
        </w:rPr>
        <w:t>that</w:t>
      </w:r>
      <w:r>
        <w:rPr>
          <w:rFonts w:ascii="Times New Roman"/>
          <w:color w:val="000000"/>
          <w:spacing w:val="33"/>
          <w:sz w:val="20"/>
        </w:rPr>
        <w:t xml:space="preserve"> </w:t>
      </w:r>
      <w:r>
        <w:rPr>
          <w:rFonts w:ascii="LCARIW+CMR10"/>
          <w:color w:val="000000"/>
          <w:sz w:val="20"/>
        </w:rPr>
        <w:t>scaling</w:t>
      </w:r>
      <w:r>
        <w:rPr>
          <w:rFonts w:ascii="Times New Roman"/>
          <w:color w:val="000000"/>
          <w:spacing w:val="33"/>
          <w:sz w:val="20"/>
        </w:rPr>
        <w:t xml:space="preserve"> </w:t>
      </w:r>
      <w:r>
        <w:rPr>
          <w:rFonts w:ascii="LCARIW+CMR10"/>
          <w:color w:val="000000"/>
          <w:sz w:val="20"/>
        </w:rPr>
        <w:t>up</w:t>
      </w:r>
      <w:r>
        <w:rPr>
          <w:rFonts w:ascii="Times New Roman"/>
          <w:color w:val="000000"/>
          <w:spacing w:val="33"/>
          <w:sz w:val="20"/>
        </w:rPr>
        <w:t xml:space="preserve"> </w:t>
      </w:r>
      <w:r>
        <w:rPr>
          <w:rFonts w:ascii="LCARIW+CMR10"/>
          <w:color w:val="000000"/>
          <w:sz w:val="20"/>
        </w:rPr>
        <w:t>the</w:t>
      </w:r>
      <w:r>
        <w:rPr>
          <w:rFonts w:ascii="Times New Roman"/>
          <w:color w:val="000000"/>
          <w:spacing w:val="33"/>
          <w:sz w:val="20"/>
        </w:rPr>
        <w:t xml:space="preserve"> </w:t>
      </w:r>
      <w:r>
        <w:rPr>
          <w:rFonts w:ascii="LCARIW+CMR10"/>
          <w:color w:val="000000"/>
          <w:sz w:val="20"/>
        </w:rPr>
        <w:t>size</w:t>
      </w:r>
      <w:r>
        <w:rPr>
          <w:rFonts w:ascii="Times New Roman"/>
          <w:color w:val="000000"/>
          <w:spacing w:val="33"/>
          <w:sz w:val="20"/>
        </w:rPr>
        <w:t xml:space="preserve"> </w:t>
      </w:r>
      <w:r>
        <w:rPr>
          <w:rFonts w:ascii="LCARIW+CMR10"/>
          <w:color w:val="000000"/>
          <w:sz w:val="20"/>
        </w:rPr>
        <w:t>of</w:t>
      </w:r>
      <w:r>
        <w:rPr>
          <w:rFonts w:ascii="Times New Roman"/>
          <w:color w:val="000000"/>
          <w:spacing w:val="33"/>
          <w:sz w:val="20"/>
        </w:rPr>
        <w:t xml:space="preserve"> </w:t>
      </w:r>
      <w:r>
        <w:rPr>
          <w:rFonts w:ascii="LCARIW+CMR10"/>
          <w:color w:val="000000"/>
          <w:sz w:val="20"/>
        </w:rPr>
        <w:t>rate</w:t>
      </w:r>
      <w:r>
        <w:rPr>
          <w:rFonts w:ascii="Times New Roman"/>
          <w:color w:val="000000"/>
          <w:spacing w:val="33"/>
          <w:sz w:val="20"/>
        </w:rPr>
        <w:t xml:space="preserve"> </w:t>
      </w:r>
      <w:r>
        <w:rPr>
          <w:rFonts w:ascii="LCARIW+CMR10"/>
          <w:color w:val="000000"/>
          <w:spacing w:val="-1"/>
          <w:sz w:val="20"/>
        </w:rPr>
        <w:t>changes</w:t>
      </w:r>
      <w:r>
        <w:rPr>
          <w:rFonts w:ascii="Times New Roman"/>
          <w:color w:val="000000"/>
          <w:spacing w:val="34"/>
          <w:sz w:val="20"/>
        </w:rPr>
        <w:t xml:space="preserve"> </w:t>
      </w:r>
      <w:r>
        <w:rPr>
          <w:rFonts w:ascii="LCARIW+CMR10"/>
          <w:color w:val="000000"/>
          <w:sz w:val="20"/>
        </w:rPr>
        <w:t>in</w:t>
      </w:r>
      <w:r>
        <w:rPr>
          <w:rFonts w:ascii="Times New Roman"/>
          <w:color w:val="000000"/>
          <w:spacing w:val="32"/>
          <w:sz w:val="20"/>
        </w:rPr>
        <w:t xml:space="preserve"> </w:t>
      </w:r>
      <w:r>
        <w:rPr>
          <w:rFonts w:ascii="LCARIW+CMR10"/>
          <w:color w:val="000000"/>
          <w:sz w:val="20"/>
        </w:rPr>
        <w:t>the</w:t>
      </w:r>
      <w:r>
        <w:rPr>
          <w:rFonts w:ascii="Times New Roman"/>
          <w:color w:val="000000"/>
          <w:spacing w:val="33"/>
          <w:sz w:val="20"/>
        </w:rPr>
        <w:t xml:space="preserve"> </w:t>
      </w:r>
      <w:r>
        <w:rPr>
          <w:rFonts w:ascii="LCARIW+CMR10"/>
          <w:color w:val="000000"/>
          <w:spacing w:val="2"/>
          <w:sz w:val="20"/>
        </w:rPr>
        <w:t>peak</w:t>
      </w:r>
      <w:r>
        <w:rPr>
          <w:rFonts w:ascii="Times New Roman"/>
          <w:color w:val="000000"/>
          <w:spacing w:val="31"/>
          <w:sz w:val="20"/>
        </w:rPr>
        <w:t xml:space="preserve"> </w:t>
      </w:r>
      <w:r>
        <w:rPr>
          <w:rFonts w:ascii="LCARIW+CMR10"/>
          <w:color w:val="000000"/>
          <w:sz w:val="20"/>
        </w:rPr>
        <w:t>rate</w:t>
      </w:r>
      <w:r>
        <w:rPr>
          <w:rFonts w:ascii="Times New Roman"/>
          <w:color w:val="000000"/>
          <w:spacing w:val="33"/>
          <w:sz w:val="20"/>
        </w:rPr>
        <w:t xml:space="preserve"> </w:t>
      </w:r>
      <w:r>
        <w:rPr>
          <w:rFonts w:ascii="LCARIW+CMR10"/>
          <w:color w:val="000000"/>
          <w:spacing w:val="2"/>
          <w:sz w:val="20"/>
        </w:rPr>
        <w:t>period</w:t>
      </w:r>
      <w:r>
        <w:rPr>
          <w:rFonts w:ascii="Times New Roman"/>
          <w:color w:val="000000"/>
          <w:spacing w:val="30"/>
          <w:sz w:val="20"/>
        </w:rPr>
        <w:t xml:space="preserve"> </w:t>
      </w:r>
      <w:r>
        <w:rPr>
          <w:rFonts w:ascii="LCARIW+CMR10"/>
          <w:color w:val="000000"/>
          <w:sz w:val="20"/>
        </w:rPr>
        <w:t>as</w:t>
      </w:r>
      <w:r>
        <w:rPr>
          <w:rFonts w:ascii="Times New Roman"/>
          <w:color w:val="000000"/>
          <w:spacing w:val="33"/>
          <w:sz w:val="20"/>
        </w:rPr>
        <w:t xml:space="preserve"> </w:t>
      </w:r>
      <w:r>
        <w:rPr>
          <w:rFonts w:ascii="LCARIW+CMR10"/>
          <w:color w:val="000000"/>
          <w:sz w:val="20"/>
        </w:rPr>
        <w:t>daily</w:t>
      </w:r>
      <w:r>
        <w:rPr>
          <w:rFonts w:ascii="Times New Roman"/>
          <w:color w:val="000000"/>
          <w:spacing w:val="33"/>
          <w:sz w:val="20"/>
        </w:rPr>
        <w:t xml:space="preserve"> </w:t>
      </w:r>
      <w:r>
        <w:rPr>
          <w:rFonts w:ascii="LCARIW+CMR10"/>
          <w:color w:val="000000"/>
          <w:sz w:val="20"/>
        </w:rPr>
        <w:t>HDDs</w:t>
      </w:r>
      <w:r w:rsidR="00D77EF4">
        <w:rPr>
          <w:rFonts w:ascii="Times New Roman" w:hint="eastAsia"/>
          <w:color w:val="000000"/>
          <w:sz w:val="18"/>
        </w:rPr>
        <w:t xml:space="preserve"> </w:t>
      </w:r>
      <w:r>
        <w:rPr>
          <w:rFonts w:ascii="LCARIW+CMR10"/>
          <w:color w:val="000000"/>
          <w:sz w:val="20"/>
        </w:rPr>
        <w:t>escalate</w:t>
      </w:r>
      <w:r>
        <w:rPr>
          <w:rFonts w:ascii="Times New Roman"/>
          <w:color w:val="000000"/>
          <w:spacing w:val="26"/>
          <w:sz w:val="20"/>
        </w:rPr>
        <w:t xml:space="preserve"> </w:t>
      </w:r>
      <w:r>
        <w:rPr>
          <w:rFonts w:ascii="LCARIW+CMR10"/>
          <w:color w:val="000000"/>
          <w:spacing w:val="-1"/>
          <w:sz w:val="20"/>
        </w:rPr>
        <w:t>allows</w:t>
      </w:r>
      <w:r>
        <w:rPr>
          <w:rFonts w:ascii="Times New Roman"/>
          <w:color w:val="000000"/>
          <w:spacing w:val="27"/>
          <w:sz w:val="20"/>
        </w:rPr>
        <w:t xml:space="preserve"> </w:t>
      </w:r>
      <w:r>
        <w:rPr>
          <w:rFonts w:ascii="LCARIW+CMR10"/>
          <w:color w:val="000000"/>
          <w:sz w:val="20"/>
        </w:rPr>
        <w:t>for</w:t>
      </w:r>
      <w:r>
        <w:rPr>
          <w:rFonts w:ascii="Times New Roman"/>
          <w:color w:val="000000"/>
          <w:spacing w:val="26"/>
          <w:sz w:val="20"/>
        </w:rPr>
        <w:t xml:space="preserve"> </w:t>
      </w:r>
      <w:r>
        <w:rPr>
          <w:rFonts w:ascii="LCARIW+CMR10"/>
          <w:color w:val="000000"/>
          <w:spacing w:val="-1"/>
          <w:sz w:val="20"/>
        </w:rPr>
        <w:t>achieving</w:t>
      </w:r>
      <w:r>
        <w:rPr>
          <w:rFonts w:ascii="Times New Roman"/>
          <w:color w:val="000000"/>
          <w:spacing w:val="26"/>
          <w:sz w:val="20"/>
        </w:rPr>
        <w:t xml:space="preserve"> </w:t>
      </w:r>
      <w:r>
        <w:rPr>
          <w:rFonts w:ascii="LCARIW+CMR10"/>
          <w:color w:val="000000"/>
          <w:sz w:val="20"/>
        </w:rPr>
        <w:t>more</w:t>
      </w:r>
      <w:r>
        <w:rPr>
          <w:rFonts w:ascii="Times New Roman"/>
          <w:color w:val="000000"/>
          <w:spacing w:val="26"/>
          <w:sz w:val="20"/>
        </w:rPr>
        <w:t xml:space="preserve"> </w:t>
      </w:r>
      <w:r>
        <w:rPr>
          <w:rFonts w:ascii="LCARIW+CMR10"/>
          <w:color w:val="000000"/>
          <w:sz w:val="20"/>
        </w:rPr>
        <w:t>considerable</w:t>
      </w:r>
      <w:r>
        <w:rPr>
          <w:rFonts w:ascii="Times New Roman"/>
          <w:color w:val="000000"/>
          <w:spacing w:val="26"/>
          <w:sz w:val="20"/>
        </w:rPr>
        <w:t xml:space="preserve"> </w:t>
      </w:r>
      <w:r>
        <w:rPr>
          <w:rFonts w:ascii="LCARIW+CMR10"/>
          <w:color w:val="000000"/>
          <w:sz w:val="20"/>
        </w:rPr>
        <w:t>TOU-price-inducing</w:t>
      </w:r>
      <w:r>
        <w:rPr>
          <w:rFonts w:ascii="Times New Roman"/>
          <w:color w:val="000000"/>
          <w:spacing w:val="26"/>
          <w:sz w:val="20"/>
        </w:rPr>
        <w:t xml:space="preserve"> </w:t>
      </w:r>
      <w:r>
        <w:rPr>
          <w:rFonts w:ascii="LCARIW+CMR10"/>
          <w:color w:val="000000"/>
          <w:sz w:val="20"/>
        </w:rPr>
        <w:t>aggregate</w:t>
      </w:r>
      <w:r>
        <w:rPr>
          <w:rFonts w:ascii="Times New Roman"/>
          <w:color w:val="000000"/>
          <w:spacing w:val="26"/>
          <w:sz w:val="20"/>
        </w:rPr>
        <w:t xml:space="preserve"> </w:t>
      </w:r>
      <w:r>
        <w:rPr>
          <w:rFonts w:ascii="LCARIW+CMR10"/>
          <w:color w:val="000000"/>
          <w:spacing w:val="-1"/>
          <w:sz w:val="20"/>
        </w:rPr>
        <w:t>savings</w:t>
      </w:r>
      <w:r>
        <w:rPr>
          <w:rFonts w:ascii="Times New Roman"/>
          <w:color w:val="000000"/>
          <w:spacing w:val="27"/>
          <w:sz w:val="20"/>
        </w:rPr>
        <w:t xml:space="preserve"> </w:t>
      </w:r>
      <w:r>
        <w:rPr>
          <w:rFonts w:ascii="LCARIW+CMR10"/>
          <w:color w:val="000000"/>
          <w:sz w:val="20"/>
        </w:rPr>
        <w:t>in</w:t>
      </w:r>
      <w:r>
        <w:rPr>
          <w:rFonts w:ascii="Times New Roman"/>
          <w:color w:val="000000"/>
          <w:spacing w:val="26"/>
          <w:sz w:val="20"/>
        </w:rPr>
        <w:t xml:space="preserve"> </w:t>
      </w:r>
      <w:r>
        <w:rPr>
          <w:rFonts w:ascii="LCARIW+CMR10"/>
          <w:color w:val="000000"/>
          <w:spacing w:val="-1"/>
          <w:sz w:val="20"/>
        </w:rPr>
        <w:t>residential</w:t>
      </w:r>
      <w:r>
        <w:rPr>
          <w:rFonts w:ascii="Times New Roman"/>
          <w:color w:val="000000"/>
          <w:spacing w:val="26"/>
          <w:sz w:val="20"/>
        </w:rPr>
        <w:t xml:space="preserve"> </w:t>
      </w:r>
      <w:r>
        <w:rPr>
          <w:rFonts w:ascii="LCARIW+CMR10"/>
          <w:color w:val="000000"/>
          <w:spacing w:val="-1"/>
          <w:sz w:val="20"/>
        </w:rPr>
        <w:t>electricity</w:t>
      </w:r>
      <w:r w:rsidR="001950E5">
        <w:rPr>
          <w:rFonts w:ascii="Times New Roman" w:hint="eastAsia"/>
          <w:color w:val="000000"/>
          <w:sz w:val="18"/>
        </w:rPr>
        <w:t xml:space="preserve"> </w:t>
      </w:r>
      <w:r>
        <w:rPr>
          <w:rFonts w:ascii="LCARIW+CMR10"/>
          <w:color w:val="000000"/>
          <w:sz w:val="20"/>
        </w:rPr>
        <w:t>consumption.</w:t>
      </w:r>
    </w:p>
    <w:p w14:paraId="7D2666E5" w14:textId="5563A075" w:rsidR="003820C6" w:rsidRDefault="0076004A" w:rsidP="00836A6C">
      <w:pPr>
        <w:spacing w:before="149" w:after="0" w:line="360" w:lineRule="auto"/>
        <w:ind w:firstLine="708"/>
        <w:rPr>
          <w:rFonts w:ascii="Times New Roman"/>
          <w:color w:val="000000"/>
          <w:sz w:val="20"/>
        </w:rPr>
      </w:pPr>
      <w:r>
        <w:rPr>
          <w:rFonts w:ascii="LCARIW+CMR10"/>
          <w:color w:val="000000"/>
          <w:sz w:val="20"/>
        </w:rPr>
        <w:t>Figure</w:t>
      </w:r>
      <w:r>
        <w:rPr>
          <w:rFonts w:ascii="Times New Roman"/>
          <w:color w:val="000000"/>
          <w:spacing w:val="21"/>
          <w:sz w:val="20"/>
        </w:rPr>
        <w:t xml:space="preserve"> </w:t>
      </w:r>
      <w:hyperlink w:anchor="br33" w:history="1">
        <w:r>
          <w:rPr>
            <w:rFonts w:ascii="LCARIW+CMR10"/>
            <w:color w:val="000000"/>
            <w:sz w:val="20"/>
          </w:rPr>
          <w:t>10</w:t>
        </w:r>
      </w:hyperlink>
      <w:hyperlink w:anchor="br33" w:history="1">
        <w:r>
          <w:rPr>
            <w:rFonts w:ascii="Times New Roman"/>
            <w:color w:val="000000"/>
            <w:spacing w:val="21"/>
            <w:sz w:val="20"/>
          </w:rPr>
          <w:t xml:space="preserve"> </w:t>
        </w:r>
      </w:hyperlink>
      <w:r>
        <w:rPr>
          <w:rFonts w:ascii="LCARIW+CMR10"/>
          <w:color w:val="000000"/>
          <w:sz w:val="20"/>
        </w:rPr>
        <w:t>depicts</w:t>
      </w:r>
      <w:r>
        <w:rPr>
          <w:rFonts w:ascii="Times New Roman"/>
          <w:color w:val="000000"/>
          <w:spacing w:val="21"/>
          <w:sz w:val="20"/>
        </w:rPr>
        <w:t xml:space="preserve"> </w:t>
      </w:r>
      <w:r>
        <w:rPr>
          <w:rFonts w:ascii="LCARIW+CMR10"/>
          <w:color w:val="000000"/>
          <w:sz w:val="20"/>
        </w:rPr>
        <w:t>additional</w:t>
      </w:r>
      <w:r>
        <w:rPr>
          <w:rFonts w:ascii="Times New Roman"/>
          <w:color w:val="000000"/>
          <w:spacing w:val="22"/>
          <w:sz w:val="20"/>
        </w:rPr>
        <w:t xml:space="preserve"> </w:t>
      </w:r>
      <w:r>
        <w:rPr>
          <w:rFonts w:ascii="LCARIW+CMR10"/>
          <w:color w:val="000000"/>
          <w:spacing w:val="-1"/>
          <w:sz w:val="20"/>
        </w:rPr>
        <w:t>electricity</w:t>
      </w:r>
      <w:r>
        <w:rPr>
          <w:rFonts w:ascii="Times New Roman"/>
          <w:color w:val="000000"/>
          <w:spacing w:val="22"/>
          <w:sz w:val="20"/>
        </w:rPr>
        <w:t xml:space="preserve"> </w:t>
      </w:r>
      <w:r>
        <w:rPr>
          <w:rFonts w:ascii="LCARIW+CMR10"/>
          <w:color w:val="000000"/>
          <w:spacing w:val="-1"/>
          <w:sz w:val="20"/>
        </w:rPr>
        <w:t>savings</w:t>
      </w:r>
      <w:r>
        <w:rPr>
          <w:rFonts w:ascii="Times New Roman"/>
          <w:color w:val="000000"/>
          <w:spacing w:val="22"/>
          <w:sz w:val="20"/>
        </w:rPr>
        <w:t xml:space="preserve"> </w:t>
      </w:r>
      <w:r>
        <w:rPr>
          <w:rFonts w:ascii="LCARIW+CMR10"/>
          <w:color w:val="000000"/>
          <w:sz w:val="20"/>
        </w:rPr>
        <w:t>under</w:t>
      </w:r>
      <w:r>
        <w:rPr>
          <w:rFonts w:ascii="Times New Roman"/>
          <w:color w:val="000000"/>
          <w:spacing w:val="22"/>
          <w:sz w:val="20"/>
        </w:rPr>
        <w:t xml:space="preserve"> </w:t>
      </w:r>
      <w:r>
        <w:rPr>
          <w:rFonts w:ascii="LCARIW+CMR10"/>
          <w:color w:val="000000"/>
          <w:sz w:val="20"/>
        </w:rPr>
        <w:t>an</w:t>
      </w:r>
      <w:r>
        <w:rPr>
          <w:rFonts w:ascii="Times New Roman"/>
          <w:color w:val="000000"/>
          <w:spacing w:val="21"/>
          <w:sz w:val="20"/>
        </w:rPr>
        <w:t xml:space="preserve"> </w:t>
      </w:r>
      <w:r>
        <w:rPr>
          <w:rFonts w:ascii="LCARIW+CMR10"/>
          <w:color w:val="000000"/>
          <w:spacing w:val="-1"/>
          <w:sz w:val="20"/>
        </w:rPr>
        <w:t>alternative</w:t>
      </w:r>
      <w:r>
        <w:rPr>
          <w:rFonts w:ascii="Times New Roman"/>
          <w:color w:val="000000"/>
          <w:spacing w:val="22"/>
          <w:sz w:val="20"/>
        </w:rPr>
        <w:t xml:space="preserve"> </w:t>
      </w:r>
      <w:r>
        <w:rPr>
          <w:rFonts w:ascii="LCARIW+CMR10"/>
          <w:color w:val="000000"/>
          <w:sz w:val="20"/>
        </w:rPr>
        <w:t>pricing</w:t>
      </w:r>
      <w:r>
        <w:rPr>
          <w:rFonts w:ascii="Times New Roman"/>
          <w:color w:val="000000"/>
          <w:spacing w:val="21"/>
          <w:sz w:val="20"/>
        </w:rPr>
        <w:t xml:space="preserve"> </w:t>
      </w:r>
      <w:r>
        <w:rPr>
          <w:rFonts w:ascii="LCARIW+CMR10"/>
          <w:color w:val="000000"/>
          <w:spacing w:val="-1"/>
          <w:sz w:val="20"/>
        </w:rPr>
        <w:t>scheme.</w:t>
      </w:r>
      <w:r>
        <w:rPr>
          <w:rFonts w:ascii="Times New Roman"/>
          <w:color w:val="000000"/>
          <w:spacing w:val="55"/>
          <w:sz w:val="20"/>
        </w:rPr>
        <w:t xml:space="preserve"> </w:t>
      </w:r>
      <w:r>
        <w:rPr>
          <w:rFonts w:ascii="LCARIW+CMR10"/>
          <w:color w:val="000000"/>
          <w:sz w:val="20"/>
        </w:rPr>
        <w:t>In</w:t>
      </w:r>
      <w:r>
        <w:rPr>
          <w:rFonts w:ascii="Times New Roman"/>
          <w:color w:val="000000"/>
          <w:spacing w:val="21"/>
          <w:sz w:val="20"/>
        </w:rPr>
        <w:t xml:space="preserve"> </w:t>
      </w:r>
      <w:r>
        <w:rPr>
          <w:rFonts w:ascii="LCARIW+CMR10"/>
          <w:color w:val="000000"/>
          <w:sz w:val="20"/>
        </w:rPr>
        <w:t>the</w:t>
      </w:r>
      <w:r>
        <w:rPr>
          <w:rFonts w:ascii="Times New Roman"/>
          <w:color w:val="000000"/>
          <w:spacing w:val="21"/>
          <w:sz w:val="20"/>
        </w:rPr>
        <w:t xml:space="preserve"> </w:t>
      </w:r>
      <w:r>
        <w:rPr>
          <w:rFonts w:ascii="LCARIW+CMR10"/>
          <w:color w:val="000000"/>
          <w:sz w:val="20"/>
        </w:rPr>
        <w:t>pricing</w:t>
      </w:r>
      <w:r>
        <w:rPr>
          <w:rFonts w:ascii="Times New Roman"/>
          <w:color w:val="000000"/>
          <w:spacing w:val="21"/>
          <w:sz w:val="20"/>
        </w:rPr>
        <w:t xml:space="preserve"> </w:t>
      </w:r>
      <w:r>
        <w:rPr>
          <w:rFonts w:ascii="LCARIW+CMR10"/>
          <w:color w:val="000000"/>
          <w:spacing w:val="-1"/>
          <w:sz w:val="20"/>
        </w:rPr>
        <w:t>scheme,</w:t>
      </w:r>
      <w:r w:rsidR="00D77EF4">
        <w:rPr>
          <w:rFonts w:ascii="Times New Roman" w:hint="eastAsia"/>
          <w:color w:val="000000"/>
          <w:sz w:val="20"/>
        </w:rPr>
        <w:t xml:space="preserve"> </w:t>
      </w:r>
      <w:r>
        <w:rPr>
          <w:rFonts w:ascii="LCARIW+CMR10"/>
          <w:color w:val="000000"/>
          <w:sz w:val="20"/>
        </w:rPr>
        <w:t>the</w:t>
      </w:r>
      <w:r>
        <w:rPr>
          <w:rFonts w:ascii="Times New Roman"/>
          <w:color w:val="000000"/>
          <w:spacing w:val="-2"/>
          <w:sz w:val="20"/>
        </w:rPr>
        <w:t xml:space="preserve"> </w:t>
      </w:r>
      <w:r>
        <w:rPr>
          <w:rFonts w:ascii="LCARIW+CMR10"/>
          <w:color w:val="000000"/>
          <w:sz w:val="20"/>
        </w:rPr>
        <w:t>peak-demand-hour</w:t>
      </w:r>
      <w:r>
        <w:rPr>
          <w:rFonts w:ascii="Times New Roman"/>
          <w:color w:val="000000"/>
          <w:spacing w:val="-2"/>
          <w:sz w:val="20"/>
        </w:rPr>
        <w:t xml:space="preserve"> </w:t>
      </w:r>
      <w:r>
        <w:rPr>
          <w:rFonts w:ascii="LCARIW+CMR10"/>
          <w:color w:val="000000"/>
          <w:sz w:val="20"/>
        </w:rPr>
        <w:t>price</w:t>
      </w:r>
      <w:r>
        <w:rPr>
          <w:rFonts w:ascii="Times New Roman"/>
          <w:color w:val="000000"/>
          <w:spacing w:val="-2"/>
          <w:sz w:val="20"/>
        </w:rPr>
        <w:t xml:space="preserve"> </w:t>
      </w:r>
      <w:r>
        <w:rPr>
          <w:rFonts w:ascii="LCARIW+CMR10"/>
          <w:color w:val="000000"/>
          <w:sz w:val="20"/>
        </w:rPr>
        <w:t>jumps</w:t>
      </w:r>
      <w:r>
        <w:rPr>
          <w:rFonts w:ascii="Times New Roman"/>
          <w:color w:val="000000"/>
          <w:spacing w:val="-2"/>
          <w:sz w:val="20"/>
        </w:rPr>
        <w:t xml:space="preserve"> </w:t>
      </w:r>
      <w:r>
        <w:rPr>
          <w:rFonts w:ascii="LCARIW+CMR10"/>
          <w:color w:val="000000"/>
          <w:sz w:val="20"/>
        </w:rPr>
        <w:t>as</w:t>
      </w:r>
      <w:r>
        <w:rPr>
          <w:rFonts w:ascii="Times New Roman"/>
          <w:color w:val="000000"/>
          <w:spacing w:val="-2"/>
          <w:sz w:val="20"/>
        </w:rPr>
        <w:t xml:space="preserve"> </w:t>
      </w:r>
      <w:r>
        <w:rPr>
          <w:rFonts w:ascii="LCARIW+CMR10"/>
          <w:color w:val="000000"/>
          <w:sz w:val="20"/>
        </w:rPr>
        <w:t>household</w:t>
      </w:r>
      <w:r>
        <w:rPr>
          <w:rFonts w:ascii="Times New Roman"/>
          <w:color w:val="000000"/>
          <w:spacing w:val="-2"/>
          <w:sz w:val="20"/>
        </w:rPr>
        <w:t xml:space="preserve"> </w:t>
      </w:r>
      <w:r>
        <w:rPr>
          <w:rFonts w:ascii="LCARIW+CMR10"/>
          <w:color w:val="000000"/>
          <w:sz w:val="20"/>
        </w:rPr>
        <w:t>heating</w:t>
      </w:r>
      <w:r>
        <w:rPr>
          <w:rFonts w:ascii="Times New Roman"/>
          <w:color w:val="000000"/>
          <w:spacing w:val="-2"/>
          <w:sz w:val="20"/>
        </w:rPr>
        <w:t xml:space="preserve"> </w:t>
      </w:r>
      <w:r>
        <w:rPr>
          <w:rFonts w:ascii="LCARIW+CMR10"/>
          <w:color w:val="000000"/>
          <w:sz w:val="20"/>
        </w:rPr>
        <w:t>needs</w:t>
      </w:r>
      <w:r>
        <w:rPr>
          <w:rFonts w:ascii="Times New Roman"/>
          <w:color w:val="000000"/>
          <w:spacing w:val="-2"/>
          <w:sz w:val="20"/>
        </w:rPr>
        <w:t xml:space="preserve"> </w:t>
      </w:r>
      <w:r>
        <w:rPr>
          <w:rFonts w:ascii="LCARIW+CMR10"/>
          <w:color w:val="000000"/>
          <w:spacing w:val="1"/>
          <w:sz w:val="20"/>
        </w:rPr>
        <w:t>become</w:t>
      </w:r>
      <w:r>
        <w:rPr>
          <w:rFonts w:ascii="Times New Roman"/>
          <w:color w:val="000000"/>
          <w:spacing w:val="-3"/>
          <w:sz w:val="20"/>
        </w:rPr>
        <w:t xml:space="preserve"> </w:t>
      </w:r>
      <w:r>
        <w:rPr>
          <w:rFonts w:ascii="LCARIW+CMR10"/>
          <w:color w:val="000000"/>
          <w:sz w:val="20"/>
        </w:rPr>
        <w:t>serious.</w:t>
      </w:r>
      <w:r>
        <w:rPr>
          <w:rFonts w:ascii="Times New Roman"/>
          <w:color w:val="000000"/>
          <w:spacing w:val="33"/>
          <w:sz w:val="20"/>
        </w:rPr>
        <w:t xml:space="preserve"> </w:t>
      </w:r>
      <w:r>
        <w:rPr>
          <w:rFonts w:ascii="LCARIW+CMR10" w:hAnsi="LCARIW+CMR10" w:cs="LCARIW+CMR10"/>
          <w:color w:val="000000"/>
          <w:spacing w:val="-1"/>
          <w:sz w:val="20"/>
        </w:rPr>
        <w:t>Speciﬁcally,</w:t>
      </w:r>
      <w:r>
        <w:rPr>
          <w:rFonts w:ascii="Times New Roman"/>
          <w:color w:val="000000"/>
          <w:spacing w:val="3"/>
          <w:sz w:val="20"/>
        </w:rPr>
        <w:t xml:space="preserve"> </w:t>
      </w:r>
      <w:r>
        <w:rPr>
          <w:rFonts w:ascii="LCARIW+CMR10"/>
          <w:color w:val="000000"/>
          <w:sz w:val="20"/>
        </w:rPr>
        <w:t>under</w:t>
      </w:r>
      <w:r>
        <w:rPr>
          <w:rFonts w:ascii="Times New Roman"/>
          <w:color w:val="000000"/>
          <w:spacing w:val="-2"/>
          <w:sz w:val="20"/>
        </w:rPr>
        <w:t xml:space="preserve"> </w:t>
      </w:r>
      <w:r>
        <w:rPr>
          <w:rFonts w:ascii="LCARIW+CMR10"/>
          <w:color w:val="000000"/>
          <w:sz w:val="20"/>
        </w:rPr>
        <w:t>the</w:t>
      </w:r>
      <w:r>
        <w:rPr>
          <w:rFonts w:ascii="Times New Roman"/>
          <w:color w:val="000000"/>
          <w:spacing w:val="-2"/>
          <w:sz w:val="20"/>
        </w:rPr>
        <w:t xml:space="preserve"> </w:t>
      </w:r>
      <w:r>
        <w:rPr>
          <w:rFonts w:ascii="LCARIW+CMR10"/>
          <w:color w:val="000000"/>
          <w:spacing w:val="-1"/>
          <w:sz w:val="20"/>
        </w:rPr>
        <w:t>alternative</w:t>
      </w:r>
      <w:r w:rsidR="00D77EF4">
        <w:rPr>
          <w:rFonts w:ascii="Times New Roman" w:hint="eastAsia"/>
          <w:color w:val="000000"/>
          <w:sz w:val="20"/>
        </w:rPr>
        <w:t xml:space="preserve"> </w:t>
      </w:r>
      <w:r>
        <w:rPr>
          <w:rFonts w:ascii="LCARIW+CMR10"/>
          <w:color w:val="000000"/>
          <w:sz w:val="20"/>
        </w:rPr>
        <w:t>pricing</w:t>
      </w:r>
      <w:r>
        <w:rPr>
          <w:rFonts w:ascii="Times New Roman"/>
          <w:color w:val="000000"/>
          <w:spacing w:val="28"/>
          <w:sz w:val="20"/>
        </w:rPr>
        <w:t xml:space="preserve"> </w:t>
      </w:r>
      <w:r>
        <w:rPr>
          <w:rFonts w:ascii="LCARIW+CMR10"/>
          <w:color w:val="000000"/>
          <w:sz w:val="20"/>
        </w:rPr>
        <w:t>demonstrated</w:t>
      </w:r>
      <w:r>
        <w:rPr>
          <w:rFonts w:ascii="Times New Roman"/>
          <w:color w:val="000000"/>
          <w:spacing w:val="28"/>
          <w:sz w:val="20"/>
        </w:rPr>
        <w:t xml:space="preserve"> </w:t>
      </w:r>
      <w:r>
        <w:rPr>
          <w:rFonts w:ascii="LCARIW+CMR10"/>
          <w:color w:val="000000"/>
          <w:sz w:val="20"/>
        </w:rPr>
        <w:t>in</w:t>
      </w:r>
      <w:r>
        <w:rPr>
          <w:rFonts w:ascii="Times New Roman"/>
          <w:color w:val="000000"/>
          <w:spacing w:val="28"/>
          <w:sz w:val="20"/>
        </w:rPr>
        <w:t xml:space="preserve"> </w:t>
      </w:r>
      <w:r>
        <w:rPr>
          <w:rFonts w:ascii="LCARIW+CMR10"/>
          <w:color w:val="000000"/>
          <w:sz w:val="20"/>
        </w:rPr>
        <w:t>the</w:t>
      </w:r>
      <w:r>
        <w:rPr>
          <w:rFonts w:ascii="Times New Roman"/>
          <w:color w:val="000000"/>
          <w:spacing w:val="28"/>
          <w:sz w:val="20"/>
        </w:rPr>
        <w:t xml:space="preserve"> </w:t>
      </w:r>
      <w:r>
        <w:rPr>
          <w:rFonts w:ascii="LCARIW+CMR10" w:hAnsi="LCARIW+CMR10" w:cs="LCARIW+CMR10"/>
          <w:color w:val="000000"/>
          <w:sz w:val="20"/>
        </w:rPr>
        <w:t>ﬁgure,</w:t>
      </w:r>
      <w:r>
        <w:rPr>
          <w:rFonts w:ascii="Times New Roman"/>
          <w:color w:val="000000"/>
          <w:spacing w:val="31"/>
          <w:sz w:val="20"/>
        </w:rPr>
        <w:t xml:space="preserve"> </w:t>
      </w:r>
      <w:r>
        <w:rPr>
          <w:rFonts w:ascii="LCARIW+CMR10"/>
          <w:color w:val="000000"/>
          <w:spacing w:val="-2"/>
          <w:sz w:val="20"/>
        </w:rPr>
        <w:t>every</w:t>
      </w:r>
      <w:r>
        <w:rPr>
          <w:rFonts w:ascii="Times New Roman"/>
          <w:color w:val="000000"/>
          <w:spacing w:val="29"/>
          <w:sz w:val="20"/>
        </w:rPr>
        <w:t xml:space="preserve"> </w:t>
      </w:r>
      <w:r>
        <w:rPr>
          <w:rFonts w:ascii="LCARIW+CMR10"/>
          <w:color w:val="000000"/>
          <w:sz w:val="20"/>
        </w:rPr>
        <w:t>time</w:t>
      </w:r>
      <w:r>
        <w:rPr>
          <w:rFonts w:ascii="Times New Roman"/>
          <w:color w:val="000000"/>
          <w:spacing w:val="28"/>
          <w:sz w:val="20"/>
        </w:rPr>
        <w:t xml:space="preserve"> </w:t>
      </w:r>
      <w:r>
        <w:rPr>
          <w:rFonts w:ascii="LCARIW+CMR10"/>
          <w:color w:val="000000"/>
          <w:sz w:val="20"/>
        </w:rPr>
        <w:t>daily</w:t>
      </w:r>
      <w:r>
        <w:rPr>
          <w:rFonts w:ascii="Times New Roman"/>
          <w:color w:val="000000"/>
          <w:spacing w:val="28"/>
          <w:sz w:val="20"/>
        </w:rPr>
        <w:t xml:space="preserve"> </w:t>
      </w:r>
      <w:r>
        <w:rPr>
          <w:rFonts w:ascii="LCARIW+CMR10"/>
          <w:color w:val="000000"/>
          <w:sz w:val="20"/>
        </w:rPr>
        <w:t>HDDs</w:t>
      </w:r>
      <w:r>
        <w:rPr>
          <w:rFonts w:ascii="Times New Roman"/>
          <w:color w:val="000000"/>
          <w:spacing w:val="28"/>
          <w:sz w:val="20"/>
        </w:rPr>
        <w:t xml:space="preserve"> </w:t>
      </w:r>
      <w:r>
        <w:rPr>
          <w:rFonts w:ascii="LCARIW+CMR10"/>
          <w:color w:val="000000"/>
          <w:sz w:val="20"/>
        </w:rPr>
        <w:t>rise</w:t>
      </w:r>
      <w:r>
        <w:rPr>
          <w:rFonts w:ascii="Times New Roman"/>
          <w:color w:val="000000"/>
          <w:spacing w:val="28"/>
          <w:sz w:val="20"/>
        </w:rPr>
        <w:t xml:space="preserve"> </w:t>
      </w:r>
      <w:r>
        <w:rPr>
          <w:rFonts w:ascii="LCARIW+CMR10"/>
          <w:color w:val="000000"/>
          <w:spacing w:val="-6"/>
          <w:sz w:val="20"/>
        </w:rPr>
        <w:t>by</w:t>
      </w:r>
      <w:r>
        <w:rPr>
          <w:rFonts w:ascii="Times New Roman"/>
          <w:color w:val="000000"/>
          <w:spacing w:val="34"/>
          <w:sz w:val="20"/>
        </w:rPr>
        <w:t xml:space="preserve"> </w:t>
      </w:r>
      <w:r>
        <w:rPr>
          <w:rFonts w:ascii="LCARIW+CMR10"/>
          <w:color w:val="000000"/>
          <w:sz w:val="20"/>
        </w:rPr>
        <w:t>5,</w:t>
      </w:r>
      <w:r>
        <w:rPr>
          <w:rFonts w:ascii="Times New Roman"/>
          <w:color w:val="000000"/>
          <w:spacing w:val="31"/>
          <w:sz w:val="20"/>
        </w:rPr>
        <w:t xml:space="preserve"> </w:t>
      </w:r>
      <w:r>
        <w:rPr>
          <w:rFonts w:ascii="LCARIW+CMR10"/>
          <w:color w:val="000000"/>
          <w:sz w:val="20"/>
        </w:rPr>
        <w:t>the</w:t>
      </w:r>
      <w:r>
        <w:rPr>
          <w:rFonts w:ascii="Times New Roman"/>
          <w:color w:val="000000"/>
          <w:spacing w:val="28"/>
          <w:sz w:val="20"/>
        </w:rPr>
        <w:t xml:space="preserve"> </w:t>
      </w:r>
      <w:r>
        <w:rPr>
          <w:rFonts w:ascii="LCARIW+CMR10"/>
          <w:color w:val="000000"/>
          <w:sz w:val="20"/>
        </w:rPr>
        <w:t>size</w:t>
      </w:r>
      <w:r>
        <w:rPr>
          <w:rFonts w:ascii="Times New Roman"/>
          <w:color w:val="000000"/>
          <w:spacing w:val="28"/>
          <w:sz w:val="20"/>
        </w:rPr>
        <w:t xml:space="preserve"> </w:t>
      </w:r>
      <w:r>
        <w:rPr>
          <w:rFonts w:ascii="LCARIW+CMR10"/>
          <w:color w:val="000000"/>
          <w:sz w:val="20"/>
        </w:rPr>
        <w:t>of</w:t>
      </w:r>
      <w:r>
        <w:rPr>
          <w:rFonts w:ascii="Times New Roman"/>
          <w:color w:val="000000"/>
          <w:spacing w:val="28"/>
          <w:sz w:val="20"/>
        </w:rPr>
        <w:t xml:space="preserve"> </w:t>
      </w:r>
      <w:r>
        <w:rPr>
          <w:rFonts w:ascii="LCARIW+CMR10"/>
          <w:color w:val="000000"/>
          <w:sz w:val="20"/>
        </w:rPr>
        <w:t>rate</w:t>
      </w:r>
      <w:r>
        <w:rPr>
          <w:rFonts w:ascii="Times New Roman"/>
          <w:color w:val="000000"/>
          <w:spacing w:val="28"/>
          <w:sz w:val="20"/>
        </w:rPr>
        <w:t xml:space="preserve"> </w:t>
      </w:r>
      <w:r>
        <w:rPr>
          <w:rFonts w:ascii="LCARIW+CMR10"/>
          <w:color w:val="000000"/>
          <w:spacing w:val="-1"/>
          <w:sz w:val="20"/>
        </w:rPr>
        <w:t>change</w:t>
      </w:r>
      <w:r>
        <w:rPr>
          <w:rFonts w:ascii="Times New Roman"/>
          <w:color w:val="000000"/>
          <w:spacing w:val="29"/>
          <w:sz w:val="20"/>
        </w:rPr>
        <w:t xml:space="preserve"> </w:t>
      </w:r>
      <w:r>
        <w:rPr>
          <w:rFonts w:ascii="LCARIW+CMR10"/>
          <w:color w:val="000000"/>
          <w:sz w:val="20"/>
        </w:rPr>
        <w:t>in</w:t>
      </w:r>
      <w:r>
        <w:rPr>
          <w:rFonts w:ascii="Times New Roman"/>
          <w:color w:val="000000"/>
          <w:spacing w:val="28"/>
          <w:sz w:val="20"/>
        </w:rPr>
        <w:t xml:space="preserve"> </w:t>
      </w:r>
      <w:r>
        <w:rPr>
          <w:rFonts w:ascii="LCARIW+CMR10"/>
          <w:color w:val="000000"/>
          <w:sz w:val="20"/>
        </w:rPr>
        <w:t>the</w:t>
      </w:r>
      <w:r>
        <w:rPr>
          <w:rFonts w:ascii="Times New Roman"/>
          <w:color w:val="000000"/>
          <w:spacing w:val="28"/>
          <w:sz w:val="20"/>
        </w:rPr>
        <w:t xml:space="preserve"> </w:t>
      </w:r>
      <w:r>
        <w:rPr>
          <w:rFonts w:ascii="LCARIW+CMR10"/>
          <w:color w:val="000000"/>
          <w:spacing w:val="2"/>
          <w:sz w:val="20"/>
        </w:rPr>
        <w:t>peak</w:t>
      </w:r>
      <w:r>
        <w:rPr>
          <w:rFonts w:ascii="Times New Roman"/>
          <w:color w:val="000000"/>
          <w:spacing w:val="26"/>
          <w:sz w:val="20"/>
        </w:rPr>
        <w:t xml:space="preserve"> </w:t>
      </w:r>
      <w:r>
        <w:rPr>
          <w:rFonts w:ascii="LCARIW+CMR10"/>
          <w:color w:val="000000"/>
          <w:sz w:val="20"/>
        </w:rPr>
        <w:t>rate</w:t>
      </w:r>
      <w:r w:rsidR="00D77EF4">
        <w:rPr>
          <w:rFonts w:ascii="Times New Roman" w:hint="eastAsia"/>
          <w:color w:val="000000"/>
          <w:sz w:val="20"/>
        </w:rPr>
        <w:t xml:space="preserve"> </w:t>
      </w:r>
      <w:r>
        <w:rPr>
          <w:rFonts w:ascii="LCARIW+CMR10"/>
          <w:color w:val="000000"/>
          <w:spacing w:val="2"/>
          <w:sz w:val="20"/>
        </w:rPr>
        <w:t>period,</w:t>
      </w:r>
      <w:r>
        <w:rPr>
          <w:rFonts w:ascii="Times New Roman"/>
          <w:color w:val="000000"/>
          <w:spacing w:val="12"/>
          <w:sz w:val="20"/>
        </w:rPr>
        <w:t xml:space="preserve"> </w:t>
      </w:r>
      <w:r>
        <w:rPr>
          <w:rFonts w:ascii="LCARIW+CMR10"/>
          <w:color w:val="000000"/>
          <w:spacing w:val="-2"/>
          <w:sz w:val="20"/>
        </w:rPr>
        <w:t>which</w:t>
      </w:r>
      <w:r>
        <w:rPr>
          <w:rFonts w:ascii="Times New Roman"/>
          <w:color w:val="000000"/>
          <w:spacing w:val="14"/>
          <w:sz w:val="20"/>
        </w:rPr>
        <w:t xml:space="preserve"> </w:t>
      </w:r>
      <w:r>
        <w:rPr>
          <w:rFonts w:ascii="LCARIW+CMR10"/>
          <w:color w:val="000000"/>
          <w:sz w:val="20"/>
        </w:rPr>
        <w:t>is</w:t>
      </w:r>
      <w:r>
        <w:rPr>
          <w:rFonts w:ascii="Times New Roman"/>
          <w:color w:val="000000"/>
          <w:spacing w:val="13"/>
          <w:sz w:val="20"/>
        </w:rPr>
        <w:t xml:space="preserve"> </w:t>
      </w:r>
      <w:r>
        <w:rPr>
          <w:rFonts w:ascii="LCARIW+CMR10"/>
          <w:color w:val="000000"/>
          <w:spacing w:val="-1"/>
          <w:sz w:val="20"/>
        </w:rPr>
        <w:t>evenly</w:t>
      </w:r>
      <w:r>
        <w:rPr>
          <w:rFonts w:ascii="Times New Roman"/>
          <w:color w:val="000000"/>
          <w:spacing w:val="14"/>
          <w:sz w:val="20"/>
        </w:rPr>
        <w:t xml:space="preserve"> </w:t>
      </w:r>
      <w:r>
        <w:rPr>
          <w:rFonts w:ascii="LCARIW+CMR10"/>
          <w:color w:val="000000"/>
          <w:sz w:val="20"/>
        </w:rPr>
        <w:t>6</w:t>
      </w:r>
      <w:r>
        <w:rPr>
          <w:rFonts w:ascii="Times New Roman"/>
          <w:color w:val="000000"/>
          <w:spacing w:val="13"/>
          <w:sz w:val="20"/>
        </w:rPr>
        <w:t xml:space="preserve"> </w:t>
      </w:r>
      <w:r>
        <w:rPr>
          <w:rFonts w:ascii="LCARIW+CMR10"/>
          <w:color w:val="000000"/>
          <w:spacing w:val="-2"/>
          <w:sz w:val="20"/>
        </w:rPr>
        <w:t>cents</w:t>
      </w:r>
      <w:r>
        <w:rPr>
          <w:rFonts w:ascii="Times New Roman"/>
          <w:color w:val="000000"/>
          <w:spacing w:val="14"/>
          <w:sz w:val="20"/>
        </w:rPr>
        <w:t xml:space="preserve"> </w:t>
      </w:r>
      <w:r>
        <w:rPr>
          <w:rFonts w:ascii="LCARIW+CMR10"/>
          <w:color w:val="000000"/>
          <w:spacing w:val="2"/>
          <w:sz w:val="20"/>
        </w:rPr>
        <w:t>per</w:t>
      </w:r>
      <w:r>
        <w:rPr>
          <w:rFonts w:ascii="Times New Roman"/>
          <w:color w:val="000000"/>
          <w:spacing w:val="10"/>
          <w:sz w:val="20"/>
        </w:rPr>
        <w:t xml:space="preserve"> </w:t>
      </w:r>
      <w:r>
        <w:rPr>
          <w:rFonts w:ascii="UEIMWF+CMMI10"/>
          <w:color w:val="000000"/>
          <w:spacing w:val="11"/>
          <w:sz w:val="20"/>
        </w:rPr>
        <w:t>kWh</w:t>
      </w:r>
      <w:r>
        <w:rPr>
          <w:rFonts w:ascii="Times New Roman"/>
          <w:color w:val="000000"/>
          <w:spacing w:val="2"/>
          <w:sz w:val="20"/>
        </w:rPr>
        <w:t xml:space="preserve"> </w:t>
      </w:r>
      <w:r>
        <w:rPr>
          <w:rFonts w:ascii="LCARIW+CMR10"/>
          <w:color w:val="000000"/>
          <w:spacing w:val="1"/>
          <w:sz w:val="20"/>
        </w:rPr>
        <w:t>before</w:t>
      </w:r>
      <w:r>
        <w:rPr>
          <w:rFonts w:ascii="Times New Roman"/>
          <w:color w:val="000000"/>
          <w:spacing w:val="12"/>
          <w:sz w:val="20"/>
        </w:rPr>
        <w:t xml:space="preserve"> </w:t>
      </w:r>
      <w:r>
        <w:rPr>
          <w:rFonts w:ascii="LCARIW+CMR10"/>
          <w:color w:val="000000"/>
          <w:sz w:val="20"/>
        </w:rPr>
        <w:t>the</w:t>
      </w:r>
      <w:r>
        <w:rPr>
          <w:rFonts w:ascii="Times New Roman"/>
          <w:color w:val="000000"/>
          <w:spacing w:val="13"/>
          <w:sz w:val="20"/>
        </w:rPr>
        <w:t xml:space="preserve"> </w:t>
      </w:r>
      <w:r>
        <w:rPr>
          <w:rFonts w:ascii="LCARIW+CMR10"/>
          <w:color w:val="000000"/>
          <w:sz w:val="20"/>
        </w:rPr>
        <w:t>daily</w:t>
      </w:r>
      <w:r>
        <w:rPr>
          <w:rFonts w:ascii="Times New Roman"/>
          <w:color w:val="000000"/>
          <w:spacing w:val="13"/>
          <w:sz w:val="20"/>
        </w:rPr>
        <w:t xml:space="preserve"> </w:t>
      </w:r>
      <w:r>
        <w:rPr>
          <w:rFonts w:ascii="LCARIW+CMR10"/>
          <w:color w:val="000000"/>
          <w:sz w:val="20"/>
        </w:rPr>
        <w:t>HDDs</w:t>
      </w:r>
      <w:r>
        <w:rPr>
          <w:rFonts w:ascii="Times New Roman"/>
          <w:color w:val="000000"/>
          <w:spacing w:val="13"/>
          <w:sz w:val="20"/>
        </w:rPr>
        <w:t xml:space="preserve"> </w:t>
      </w:r>
      <w:r>
        <w:rPr>
          <w:rFonts w:ascii="LCARIW+CMR10"/>
          <w:color w:val="000000"/>
          <w:sz w:val="20"/>
        </w:rPr>
        <w:t>where</w:t>
      </w:r>
      <w:r>
        <w:rPr>
          <w:rFonts w:ascii="Times New Roman"/>
          <w:color w:val="000000"/>
          <w:spacing w:val="13"/>
          <w:sz w:val="20"/>
        </w:rPr>
        <w:t xml:space="preserve"> </w:t>
      </w:r>
      <w:r>
        <w:rPr>
          <w:rFonts w:ascii="LCARIW+CMR10"/>
          <w:color w:val="000000"/>
          <w:spacing w:val="-1"/>
          <w:sz w:val="20"/>
        </w:rPr>
        <w:t>typical</w:t>
      </w:r>
      <w:r>
        <w:rPr>
          <w:rFonts w:ascii="Times New Roman"/>
          <w:color w:val="000000"/>
          <w:spacing w:val="14"/>
          <w:sz w:val="20"/>
        </w:rPr>
        <w:t xml:space="preserve"> </w:t>
      </w:r>
      <w:r>
        <w:rPr>
          <w:rFonts w:ascii="LCARIW+CMR10"/>
          <w:color w:val="000000"/>
          <w:sz w:val="20"/>
        </w:rPr>
        <w:t>TOU</w:t>
      </w:r>
      <w:r>
        <w:rPr>
          <w:rFonts w:ascii="Times New Roman"/>
          <w:color w:val="000000"/>
          <w:spacing w:val="13"/>
          <w:sz w:val="20"/>
        </w:rPr>
        <w:t xml:space="preserve"> </w:t>
      </w:r>
      <w:r>
        <w:rPr>
          <w:rFonts w:ascii="LCARIW+CMR10"/>
          <w:color w:val="000000"/>
          <w:sz w:val="20"/>
        </w:rPr>
        <w:t>pricing</w:t>
      </w:r>
      <w:r>
        <w:rPr>
          <w:rFonts w:ascii="Times New Roman"/>
          <w:color w:val="000000"/>
          <w:spacing w:val="13"/>
          <w:sz w:val="20"/>
        </w:rPr>
        <w:t xml:space="preserve"> </w:t>
      </w:r>
      <w:r>
        <w:rPr>
          <w:rFonts w:ascii="LCARIW+CMR10"/>
          <w:color w:val="000000"/>
          <w:spacing w:val="1"/>
          <w:sz w:val="20"/>
        </w:rPr>
        <w:t>becomes</w:t>
      </w:r>
      <w:r>
        <w:rPr>
          <w:rFonts w:ascii="Times New Roman"/>
          <w:color w:val="000000"/>
          <w:spacing w:val="12"/>
          <w:sz w:val="20"/>
        </w:rPr>
        <w:t xml:space="preserve"> </w:t>
      </w:r>
      <w:r>
        <w:rPr>
          <w:rFonts w:ascii="LCARIW+CMR10"/>
          <w:color w:val="000000"/>
          <w:sz w:val="20"/>
        </w:rPr>
        <w:t>ine</w:t>
      </w:r>
      <w:r>
        <w:rPr>
          <w:rFonts w:ascii="LSPPBV+CMR10" w:hAnsi="LSPPBV+CMR10" w:cs="LSPPBV+CMR10"/>
          <w:color w:val="000000"/>
          <w:sz w:val="20"/>
        </w:rPr>
        <w:t>ﬀ</w:t>
      </w:r>
      <w:r>
        <w:rPr>
          <w:rFonts w:ascii="LCARIW+CMR10"/>
          <w:color w:val="000000"/>
          <w:spacing w:val="-1"/>
          <w:sz w:val="20"/>
        </w:rPr>
        <w:t>ective,</w:t>
      </w:r>
      <w:r w:rsidR="00D77EF4">
        <w:rPr>
          <w:rFonts w:ascii="Times New Roman" w:hint="eastAsia"/>
          <w:color w:val="000000"/>
          <w:sz w:val="20"/>
        </w:rPr>
        <w:t xml:space="preserve"> </w:t>
      </w:r>
      <w:r>
        <w:rPr>
          <w:rFonts w:ascii="LCARIW+CMR10"/>
          <w:color w:val="000000"/>
          <w:sz w:val="20"/>
        </w:rPr>
        <w:t>increases</w:t>
      </w:r>
      <w:r>
        <w:rPr>
          <w:rFonts w:ascii="Times New Roman"/>
          <w:color w:val="000000"/>
          <w:spacing w:val="16"/>
          <w:sz w:val="20"/>
        </w:rPr>
        <w:t xml:space="preserve"> </w:t>
      </w:r>
      <w:r>
        <w:rPr>
          <w:rFonts w:ascii="LCARIW+CMR10"/>
          <w:color w:val="000000"/>
          <w:spacing w:val="-6"/>
          <w:sz w:val="20"/>
        </w:rPr>
        <w:t>by</w:t>
      </w:r>
      <w:r>
        <w:rPr>
          <w:rFonts w:ascii="Times New Roman"/>
          <w:color w:val="000000"/>
          <w:spacing w:val="22"/>
          <w:sz w:val="20"/>
        </w:rPr>
        <w:t xml:space="preserve"> </w:t>
      </w:r>
      <w:r>
        <w:rPr>
          <w:rFonts w:ascii="LCARIW+CMR10"/>
          <w:color w:val="000000"/>
          <w:sz w:val="20"/>
        </w:rPr>
        <w:t>6</w:t>
      </w:r>
      <w:r>
        <w:rPr>
          <w:rFonts w:ascii="Times New Roman"/>
          <w:color w:val="000000"/>
          <w:spacing w:val="16"/>
          <w:sz w:val="20"/>
        </w:rPr>
        <w:t xml:space="preserve"> </w:t>
      </w:r>
      <w:r>
        <w:rPr>
          <w:rFonts w:ascii="LCARIW+CMR10"/>
          <w:color w:val="000000"/>
          <w:spacing w:val="-2"/>
          <w:sz w:val="20"/>
        </w:rPr>
        <w:t>cents</w:t>
      </w:r>
      <w:r>
        <w:rPr>
          <w:rFonts w:ascii="Times New Roman"/>
          <w:color w:val="000000"/>
          <w:spacing w:val="18"/>
          <w:sz w:val="20"/>
        </w:rPr>
        <w:t xml:space="preserve"> </w:t>
      </w:r>
      <w:r>
        <w:rPr>
          <w:rFonts w:ascii="LCARIW+CMR10"/>
          <w:color w:val="000000"/>
          <w:spacing w:val="2"/>
          <w:sz w:val="20"/>
        </w:rPr>
        <w:t>per</w:t>
      </w:r>
      <w:r>
        <w:rPr>
          <w:rFonts w:ascii="Times New Roman"/>
          <w:color w:val="000000"/>
          <w:spacing w:val="14"/>
          <w:sz w:val="20"/>
        </w:rPr>
        <w:t xml:space="preserve"> </w:t>
      </w:r>
      <w:r>
        <w:rPr>
          <w:rFonts w:ascii="UEIMWF+CMMI10"/>
          <w:color w:val="000000"/>
          <w:spacing w:val="3"/>
          <w:sz w:val="20"/>
        </w:rPr>
        <w:t>kW</w:t>
      </w:r>
      <w:r>
        <w:rPr>
          <w:rFonts w:ascii="Times New Roman"/>
          <w:color w:val="000000"/>
          <w:spacing w:val="-23"/>
          <w:sz w:val="20"/>
        </w:rPr>
        <w:t xml:space="preserve"> </w:t>
      </w:r>
      <w:r>
        <w:rPr>
          <w:rFonts w:ascii="UEIMWF+CMMI10"/>
          <w:color w:val="000000"/>
          <w:sz w:val="20"/>
        </w:rPr>
        <w:t>h</w:t>
      </w:r>
      <w:r>
        <w:rPr>
          <w:rFonts w:ascii="LCARIW+CMR10"/>
          <w:color w:val="000000"/>
          <w:sz w:val="20"/>
        </w:rPr>
        <w:t>.</w:t>
      </w:r>
      <w:r>
        <w:rPr>
          <w:rFonts w:ascii="Times New Roman"/>
          <w:color w:val="000000"/>
          <w:spacing w:val="38"/>
          <w:sz w:val="20"/>
        </w:rPr>
        <w:t xml:space="preserve"> </w:t>
      </w:r>
      <w:r>
        <w:rPr>
          <w:rFonts w:ascii="LCARIW+CMR10"/>
          <w:color w:val="000000"/>
          <w:spacing w:val="-1"/>
          <w:sz w:val="20"/>
        </w:rPr>
        <w:t>As</w:t>
      </w:r>
      <w:r>
        <w:rPr>
          <w:rFonts w:ascii="Times New Roman"/>
          <w:color w:val="000000"/>
          <w:spacing w:val="17"/>
          <w:sz w:val="20"/>
        </w:rPr>
        <w:t xml:space="preserve"> </w:t>
      </w:r>
      <w:r>
        <w:rPr>
          <w:rFonts w:ascii="LCARIW+CMR10"/>
          <w:color w:val="000000"/>
          <w:sz w:val="20"/>
        </w:rPr>
        <w:t>illustrated</w:t>
      </w:r>
      <w:r>
        <w:rPr>
          <w:rFonts w:ascii="Times New Roman"/>
          <w:color w:val="000000"/>
          <w:spacing w:val="16"/>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hAnsi="LCARIW+CMR10" w:cs="LCARIW+CMR10"/>
          <w:color w:val="000000"/>
          <w:sz w:val="20"/>
        </w:rPr>
        <w:t>ﬁgure,</w:t>
      </w:r>
      <w:r>
        <w:rPr>
          <w:rFonts w:ascii="Times New Roman"/>
          <w:color w:val="000000"/>
          <w:spacing w:val="17"/>
          <w:sz w:val="20"/>
        </w:rPr>
        <w:t xml:space="preserve"> </w:t>
      </w:r>
      <w:r>
        <w:rPr>
          <w:rFonts w:ascii="LCARIW+CMR10"/>
          <w:color w:val="000000"/>
          <w:sz w:val="20"/>
        </w:rPr>
        <w:t>compared</w:t>
      </w:r>
      <w:r>
        <w:rPr>
          <w:rFonts w:ascii="Times New Roman"/>
          <w:color w:val="000000"/>
          <w:spacing w:val="16"/>
          <w:sz w:val="20"/>
        </w:rPr>
        <w:t xml:space="preserve"> </w:t>
      </w:r>
      <w:r>
        <w:rPr>
          <w:rFonts w:ascii="LCARIW+CMR10"/>
          <w:color w:val="000000"/>
          <w:sz w:val="20"/>
        </w:rPr>
        <w:t>to</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case</w:t>
      </w:r>
      <w:r>
        <w:rPr>
          <w:rFonts w:ascii="Times New Roman"/>
          <w:color w:val="000000"/>
          <w:spacing w:val="16"/>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pacing w:val="-2"/>
          <w:sz w:val="20"/>
        </w:rPr>
        <w:lastRenderedPageBreak/>
        <w:t>which</w:t>
      </w:r>
      <w:r>
        <w:rPr>
          <w:rFonts w:ascii="Times New Roman"/>
          <w:color w:val="000000"/>
          <w:spacing w:val="18"/>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size</w:t>
      </w:r>
      <w:r>
        <w:rPr>
          <w:rFonts w:ascii="Times New Roman"/>
          <w:color w:val="000000"/>
          <w:spacing w:val="16"/>
          <w:sz w:val="20"/>
        </w:rPr>
        <w:t xml:space="preserve"> </w:t>
      </w:r>
      <w:r>
        <w:rPr>
          <w:rFonts w:ascii="LCARIW+CMR10"/>
          <w:color w:val="000000"/>
          <w:sz w:val="20"/>
        </w:rPr>
        <w:t>of</w:t>
      </w:r>
      <w:r>
        <w:rPr>
          <w:rFonts w:ascii="Times New Roman"/>
          <w:color w:val="000000"/>
          <w:spacing w:val="17"/>
          <w:sz w:val="20"/>
        </w:rPr>
        <w:t xml:space="preserve"> </w:t>
      </w:r>
      <w:r>
        <w:rPr>
          <w:rFonts w:ascii="LCARIW+CMR10"/>
          <w:color w:val="000000"/>
          <w:sz w:val="20"/>
        </w:rPr>
        <w:t>peak-hour</w:t>
      </w:r>
      <w:r w:rsidR="00D77EF4">
        <w:rPr>
          <w:rFonts w:ascii="Times New Roman" w:hint="eastAsia"/>
          <w:color w:val="000000"/>
          <w:sz w:val="20"/>
        </w:rPr>
        <w:t xml:space="preserve"> </w:t>
      </w:r>
      <w:r>
        <w:rPr>
          <w:rFonts w:ascii="LCARIW+CMR10"/>
          <w:color w:val="000000"/>
          <w:sz w:val="20"/>
        </w:rPr>
        <w:t>price</w:t>
      </w:r>
      <w:r>
        <w:rPr>
          <w:rFonts w:ascii="Times New Roman"/>
          <w:color w:val="000000"/>
          <w:sz w:val="20"/>
        </w:rPr>
        <w:t xml:space="preserve"> </w:t>
      </w:r>
      <w:r>
        <w:rPr>
          <w:rFonts w:ascii="LCARIW+CMR10"/>
          <w:color w:val="000000"/>
          <w:spacing w:val="-1"/>
          <w:sz w:val="20"/>
        </w:rPr>
        <w:t>growth</w:t>
      </w:r>
      <w:r>
        <w:rPr>
          <w:rFonts w:ascii="Times New Roman"/>
          <w:color w:val="000000"/>
          <w:spacing w:val="1"/>
          <w:sz w:val="20"/>
        </w:rPr>
        <w:t xml:space="preserve"> </w:t>
      </w:r>
      <w:r>
        <w:rPr>
          <w:rFonts w:ascii="LCARIW+CMR10"/>
          <w:color w:val="000000"/>
          <w:sz w:val="20"/>
        </w:rPr>
        <w:t>is</w:t>
      </w:r>
      <w:r>
        <w:rPr>
          <w:rFonts w:ascii="Times New Roman"/>
          <w:color w:val="000000"/>
          <w:sz w:val="20"/>
        </w:rPr>
        <w:t xml:space="preserve"> </w:t>
      </w:r>
      <w:r>
        <w:rPr>
          <w:rFonts w:ascii="LCARIW+CMR10" w:hAnsi="LCARIW+CMR10" w:cs="LCARIW+CMR10"/>
          <w:color w:val="000000"/>
          <w:sz w:val="20"/>
        </w:rPr>
        <w:t>ﬁxed</w:t>
      </w:r>
      <w:r>
        <w:rPr>
          <w:rFonts w:ascii="Times New Roman"/>
          <w:color w:val="000000"/>
          <w:sz w:val="20"/>
        </w:rPr>
        <w:t xml:space="preserve"> </w:t>
      </w:r>
      <w:r>
        <w:rPr>
          <w:rFonts w:ascii="LCARIW+CMR10"/>
          <w:color w:val="000000"/>
          <w:sz w:val="20"/>
        </w:rPr>
        <w:t>at</w:t>
      </w:r>
      <w:r>
        <w:rPr>
          <w:rFonts w:ascii="Times New Roman"/>
          <w:color w:val="000000"/>
          <w:sz w:val="20"/>
        </w:rPr>
        <w:t xml:space="preserve"> </w:t>
      </w:r>
      <w:r>
        <w:rPr>
          <w:rFonts w:ascii="LCARIW+CMR10"/>
          <w:color w:val="000000"/>
          <w:sz w:val="20"/>
        </w:rPr>
        <w:t>6</w:t>
      </w:r>
      <w:r>
        <w:rPr>
          <w:rFonts w:ascii="Times New Roman"/>
          <w:color w:val="000000"/>
          <w:sz w:val="20"/>
        </w:rPr>
        <w:t xml:space="preserve"> </w:t>
      </w:r>
      <w:r>
        <w:rPr>
          <w:rFonts w:ascii="LCARIW+CMR10"/>
          <w:color w:val="000000"/>
          <w:spacing w:val="-1"/>
          <w:sz w:val="20"/>
        </w:rPr>
        <w:t>cents,</w:t>
      </w:r>
      <w:r>
        <w:rPr>
          <w:rFonts w:ascii="Times New Roman"/>
          <w:color w:val="000000"/>
          <w:spacing w:val="5"/>
          <w:sz w:val="20"/>
        </w:rPr>
        <w:t xml:space="preserve"> </w:t>
      </w:r>
      <w:r>
        <w:rPr>
          <w:rFonts w:ascii="LCARIW+CMR10"/>
          <w:color w:val="000000"/>
          <w:sz w:val="20"/>
        </w:rPr>
        <w:t>the</w:t>
      </w:r>
      <w:r>
        <w:rPr>
          <w:rFonts w:ascii="Times New Roman"/>
          <w:color w:val="000000"/>
          <w:sz w:val="20"/>
        </w:rPr>
        <w:t xml:space="preserve"> </w:t>
      </w:r>
      <w:r>
        <w:rPr>
          <w:rFonts w:ascii="LCARIW+CMR10"/>
          <w:color w:val="000000"/>
          <w:spacing w:val="-1"/>
          <w:sz w:val="20"/>
        </w:rPr>
        <w:t>alternative</w:t>
      </w:r>
      <w:r>
        <w:rPr>
          <w:rFonts w:ascii="Times New Roman"/>
          <w:color w:val="000000"/>
          <w:spacing w:val="1"/>
          <w:sz w:val="20"/>
        </w:rPr>
        <w:t xml:space="preserve"> </w:t>
      </w:r>
      <w:r>
        <w:rPr>
          <w:rFonts w:ascii="LCARIW+CMR10"/>
          <w:color w:val="000000"/>
          <w:sz w:val="20"/>
        </w:rPr>
        <w:t>price</w:t>
      </w:r>
      <w:r>
        <w:rPr>
          <w:rFonts w:ascii="Times New Roman"/>
          <w:color w:val="000000"/>
          <w:sz w:val="20"/>
        </w:rPr>
        <w:t xml:space="preserve"> </w:t>
      </w:r>
      <w:r>
        <w:rPr>
          <w:rFonts w:ascii="LCARIW+CMR10"/>
          <w:color w:val="000000"/>
          <w:spacing w:val="-1"/>
          <w:sz w:val="20"/>
        </w:rPr>
        <w:t>scheme</w:t>
      </w:r>
      <w:r>
        <w:rPr>
          <w:rFonts w:ascii="Times New Roman"/>
          <w:color w:val="000000"/>
          <w:spacing w:val="1"/>
          <w:sz w:val="20"/>
        </w:rPr>
        <w:t xml:space="preserve"> </w:t>
      </w:r>
      <w:r>
        <w:rPr>
          <w:rFonts w:ascii="LCARIW+CMR10"/>
          <w:color w:val="000000"/>
          <w:sz w:val="20"/>
        </w:rPr>
        <w:t>can</w:t>
      </w:r>
      <w:r>
        <w:rPr>
          <w:rFonts w:ascii="Times New Roman"/>
          <w:color w:val="000000"/>
          <w:sz w:val="20"/>
        </w:rPr>
        <w:t xml:space="preserve"> </w:t>
      </w:r>
      <w:r>
        <w:rPr>
          <w:rFonts w:ascii="LCARIW+CMR10"/>
          <w:color w:val="000000"/>
          <w:sz w:val="20"/>
        </w:rPr>
        <w:t>induce</w:t>
      </w:r>
      <w:r>
        <w:rPr>
          <w:rFonts w:ascii="Times New Roman"/>
          <w:color w:val="000000"/>
          <w:sz w:val="20"/>
        </w:rPr>
        <w:t xml:space="preserve"> </w:t>
      </w:r>
      <w:r>
        <w:rPr>
          <w:rFonts w:ascii="LCARIW+CMR10"/>
          <w:color w:val="000000"/>
          <w:sz w:val="20"/>
        </w:rPr>
        <w:t>additional</w:t>
      </w:r>
      <w:r>
        <w:rPr>
          <w:rFonts w:ascii="Times New Roman"/>
          <w:color w:val="000000"/>
          <w:sz w:val="20"/>
        </w:rPr>
        <w:t xml:space="preserve"> </w:t>
      </w:r>
      <w:r>
        <w:rPr>
          <w:rFonts w:ascii="LCARIW+CMR10"/>
          <w:color w:val="000000"/>
          <w:spacing w:val="-1"/>
          <w:sz w:val="20"/>
        </w:rPr>
        <w:t>savings</w:t>
      </w:r>
      <w:r>
        <w:rPr>
          <w:rFonts w:ascii="Times New Roman"/>
          <w:color w:val="000000"/>
          <w:spacing w:val="1"/>
          <w:sz w:val="20"/>
        </w:rPr>
        <w:t xml:space="preserve"> </w:t>
      </w:r>
      <w:r>
        <w:rPr>
          <w:rFonts w:ascii="LCARIW+CMR10"/>
          <w:color w:val="000000"/>
          <w:sz w:val="20"/>
        </w:rPr>
        <w:t>in</w:t>
      </w:r>
      <w:r>
        <w:rPr>
          <w:rFonts w:ascii="Times New Roman"/>
          <w:color w:val="000000"/>
          <w:sz w:val="20"/>
        </w:rPr>
        <w:t xml:space="preserve"> </w:t>
      </w:r>
      <w:r>
        <w:rPr>
          <w:rFonts w:ascii="LCARIW+CMR10"/>
          <w:color w:val="000000"/>
          <w:sz w:val="20"/>
        </w:rPr>
        <w:t>household</w:t>
      </w:r>
      <w:r>
        <w:rPr>
          <w:rFonts w:ascii="Times New Roman"/>
          <w:color w:val="000000"/>
          <w:sz w:val="20"/>
        </w:rPr>
        <w:t xml:space="preserve"> </w:t>
      </w:r>
      <w:r>
        <w:rPr>
          <w:rFonts w:ascii="LCARIW+CMR10"/>
          <w:color w:val="000000"/>
          <w:spacing w:val="-1"/>
          <w:sz w:val="20"/>
        </w:rPr>
        <w:t>electricity</w:t>
      </w:r>
      <w:r w:rsidR="00D77EF4">
        <w:rPr>
          <w:rFonts w:ascii="Times New Roman" w:hint="eastAsia"/>
          <w:color w:val="000000"/>
          <w:sz w:val="20"/>
        </w:rPr>
        <w:t xml:space="preserve"> </w:t>
      </w:r>
      <w:r>
        <w:rPr>
          <w:rFonts w:ascii="LCARIW+CMR10"/>
          <w:color w:val="000000"/>
          <w:sz w:val="20"/>
        </w:rPr>
        <w:t>consumption,</w:t>
      </w:r>
      <w:r>
        <w:rPr>
          <w:rFonts w:ascii="Times New Roman"/>
          <w:color w:val="000000"/>
          <w:spacing w:val="17"/>
          <w:sz w:val="20"/>
        </w:rPr>
        <w:t xml:space="preserve"> </w:t>
      </w:r>
      <w:r>
        <w:rPr>
          <w:rFonts w:ascii="LCARIW+CMR10"/>
          <w:color w:val="000000"/>
          <w:spacing w:val="-2"/>
          <w:sz w:val="20"/>
        </w:rPr>
        <w:t>which</w:t>
      </w:r>
      <w:r>
        <w:rPr>
          <w:rFonts w:ascii="Times New Roman"/>
          <w:color w:val="000000"/>
          <w:spacing w:val="18"/>
          <w:sz w:val="20"/>
        </w:rPr>
        <w:t xml:space="preserve"> </w:t>
      </w:r>
      <w:r>
        <w:rPr>
          <w:rFonts w:ascii="LCARIW+CMR10"/>
          <w:color w:val="000000"/>
          <w:sz w:val="20"/>
        </w:rPr>
        <w:t>are</w:t>
      </w:r>
      <w:r>
        <w:rPr>
          <w:rFonts w:ascii="Times New Roman"/>
          <w:color w:val="000000"/>
          <w:spacing w:val="16"/>
          <w:sz w:val="20"/>
        </w:rPr>
        <w:t xml:space="preserve"> </w:t>
      </w:r>
      <w:r>
        <w:rPr>
          <w:rFonts w:ascii="LCARIW+CMR10"/>
          <w:color w:val="000000"/>
          <w:spacing w:val="-1"/>
          <w:sz w:val="20"/>
        </w:rPr>
        <w:t>highlighted</w:t>
      </w:r>
      <w:r>
        <w:rPr>
          <w:rFonts w:ascii="Times New Roman"/>
          <w:color w:val="000000"/>
          <w:spacing w:val="17"/>
          <w:sz w:val="20"/>
        </w:rPr>
        <w:t xml:space="preserve"> </w:t>
      </w:r>
      <w:r>
        <w:rPr>
          <w:rFonts w:ascii="LCARIW+CMR10"/>
          <w:color w:val="000000"/>
          <w:spacing w:val="-6"/>
          <w:sz w:val="20"/>
        </w:rPr>
        <w:t>by</w:t>
      </w:r>
      <w:r>
        <w:rPr>
          <w:rFonts w:ascii="Times New Roman"/>
          <w:color w:val="000000"/>
          <w:spacing w:val="22"/>
          <w:sz w:val="20"/>
        </w:rPr>
        <w:t xml:space="preserve"> </w:t>
      </w:r>
      <w:r>
        <w:rPr>
          <w:rFonts w:ascii="LCARIW+CMR10"/>
          <w:color w:val="000000"/>
          <w:sz w:val="20"/>
        </w:rPr>
        <w:t>using</w:t>
      </w:r>
      <w:r>
        <w:rPr>
          <w:rFonts w:ascii="Times New Roman"/>
          <w:color w:val="000000"/>
          <w:spacing w:val="16"/>
          <w:sz w:val="20"/>
        </w:rPr>
        <w:t xml:space="preserve"> </w:t>
      </w:r>
      <w:r>
        <w:rPr>
          <w:rFonts w:ascii="LCARIW+CMR10"/>
          <w:color w:val="000000"/>
          <w:sz w:val="20"/>
        </w:rPr>
        <w:t>three</w:t>
      </w:r>
      <w:r>
        <w:rPr>
          <w:rFonts w:ascii="Times New Roman"/>
          <w:color w:val="000000"/>
          <w:spacing w:val="16"/>
          <w:sz w:val="20"/>
        </w:rPr>
        <w:t xml:space="preserve"> </w:t>
      </w:r>
      <w:r>
        <w:rPr>
          <w:rFonts w:ascii="LCARIW+CMR10"/>
          <w:color w:val="000000"/>
          <w:sz w:val="20"/>
        </w:rPr>
        <w:t>di</w:t>
      </w:r>
      <w:r>
        <w:rPr>
          <w:rFonts w:ascii="LSPPBV+CMR10" w:hAnsi="LSPPBV+CMR10" w:cs="LSPPBV+CMR10"/>
          <w:color w:val="000000"/>
          <w:sz w:val="20"/>
        </w:rPr>
        <w:t>ﬀ</w:t>
      </w:r>
      <w:r>
        <w:rPr>
          <w:rFonts w:ascii="LCARIW+CMR10"/>
          <w:color w:val="000000"/>
          <w:spacing w:val="-2"/>
          <w:sz w:val="20"/>
        </w:rPr>
        <w:t>erent</w:t>
      </w:r>
      <w:r>
        <w:rPr>
          <w:rFonts w:ascii="Times New Roman"/>
          <w:color w:val="000000"/>
          <w:spacing w:val="18"/>
          <w:sz w:val="20"/>
        </w:rPr>
        <w:t xml:space="preserve"> </w:t>
      </w:r>
      <w:r>
        <w:rPr>
          <w:rFonts w:ascii="LCARIW+CMR10"/>
          <w:color w:val="000000"/>
          <w:sz w:val="20"/>
        </w:rPr>
        <w:t>colors</w:t>
      </w:r>
      <w:r>
        <w:rPr>
          <w:rFonts w:ascii="Times New Roman"/>
          <w:color w:val="000000"/>
          <w:spacing w:val="16"/>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hAnsi="LCARIW+CMR10" w:cs="LCARIW+CMR10"/>
          <w:color w:val="000000"/>
          <w:sz w:val="20"/>
        </w:rPr>
        <w:t>ﬁgure.</w:t>
      </w:r>
    </w:p>
    <w:p w14:paraId="45464CBD" w14:textId="77777777" w:rsidR="003820C6" w:rsidRDefault="0076004A">
      <w:pPr>
        <w:spacing w:before="428" w:after="0" w:line="209" w:lineRule="exact"/>
        <w:jc w:val="left"/>
        <w:rPr>
          <w:rFonts w:ascii="Times New Roman"/>
          <w:color w:val="000000"/>
          <w:sz w:val="20"/>
        </w:rPr>
      </w:pPr>
      <w:r>
        <w:rPr>
          <w:rFonts w:ascii="HRODMK+CMBX10"/>
          <w:color w:val="000000"/>
          <w:sz w:val="20"/>
        </w:rPr>
        <w:t>4.2.2</w:t>
      </w:r>
      <w:r>
        <w:rPr>
          <w:rFonts w:ascii="Times New Roman"/>
          <w:color w:val="000000"/>
          <w:spacing w:val="179"/>
          <w:sz w:val="20"/>
        </w:rPr>
        <w:t xml:space="preserve"> </w:t>
      </w:r>
      <w:r>
        <w:rPr>
          <w:rFonts w:ascii="HRODMK+CMBX10"/>
          <w:color w:val="000000"/>
          <w:spacing w:val="-1"/>
          <w:sz w:val="20"/>
        </w:rPr>
        <w:t>Home</w:t>
      </w:r>
      <w:r>
        <w:rPr>
          <w:rFonts w:ascii="Times New Roman"/>
          <w:color w:val="000000"/>
          <w:spacing w:val="27"/>
          <w:sz w:val="20"/>
        </w:rPr>
        <w:t xml:space="preserve"> </w:t>
      </w:r>
      <w:r>
        <w:rPr>
          <w:rFonts w:ascii="HRODMK+CMBX10"/>
          <w:color w:val="000000"/>
          <w:sz w:val="20"/>
        </w:rPr>
        <w:t>Automation</w:t>
      </w:r>
      <w:r>
        <w:rPr>
          <w:rFonts w:ascii="Times New Roman"/>
          <w:color w:val="000000"/>
          <w:spacing w:val="26"/>
          <w:sz w:val="20"/>
        </w:rPr>
        <w:t xml:space="preserve"> </w:t>
      </w:r>
      <w:r>
        <w:rPr>
          <w:rFonts w:ascii="HRODMK+CMBX10"/>
          <w:color w:val="000000"/>
          <w:spacing w:val="-3"/>
          <w:sz w:val="20"/>
        </w:rPr>
        <w:t>Technologies</w:t>
      </w:r>
    </w:p>
    <w:p w14:paraId="33B85508" w14:textId="6A9D46B3" w:rsidR="003820C6" w:rsidRPr="00173D63" w:rsidRDefault="0076004A" w:rsidP="00173D63">
      <w:pPr>
        <w:spacing w:before="278" w:after="0" w:line="360" w:lineRule="auto"/>
        <w:rPr>
          <w:rFonts w:ascii="Times New Roman"/>
          <w:color w:val="000000"/>
          <w:sz w:val="20"/>
        </w:rPr>
      </w:pPr>
      <w:r>
        <w:rPr>
          <w:rFonts w:ascii="LCARIW+CMR10"/>
          <w:color w:val="000000"/>
          <w:spacing w:val="-1"/>
          <w:sz w:val="20"/>
        </w:rPr>
        <w:t>As</w:t>
      </w:r>
      <w:r>
        <w:rPr>
          <w:rFonts w:ascii="Times New Roman"/>
          <w:color w:val="000000"/>
          <w:spacing w:val="15"/>
          <w:sz w:val="20"/>
        </w:rPr>
        <w:t xml:space="preserve"> </w:t>
      </w:r>
      <w:r>
        <w:rPr>
          <w:rFonts w:ascii="LCARIW+CMR10"/>
          <w:color w:val="000000"/>
          <w:sz w:val="20"/>
        </w:rPr>
        <w:t>noted</w:t>
      </w:r>
      <w:r>
        <w:rPr>
          <w:rFonts w:ascii="Times New Roman"/>
          <w:color w:val="000000"/>
          <w:spacing w:val="14"/>
          <w:sz w:val="20"/>
        </w:rPr>
        <w:t xml:space="preserve"> </w:t>
      </w:r>
      <w:r>
        <w:rPr>
          <w:rFonts w:ascii="LCARIW+CMR10"/>
          <w:color w:val="000000"/>
          <w:sz w:val="20"/>
        </w:rPr>
        <w:t>in</w:t>
      </w:r>
      <w:r>
        <w:rPr>
          <w:rFonts w:ascii="Times New Roman"/>
          <w:color w:val="000000"/>
          <w:spacing w:val="14"/>
          <w:sz w:val="20"/>
        </w:rPr>
        <w:t xml:space="preserve"> </w:t>
      </w:r>
      <w:r>
        <w:rPr>
          <w:rFonts w:ascii="LCARIW+CMR10"/>
          <w:color w:val="000000"/>
          <w:sz w:val="20"/>
        </w:rPr>
        <w:t>Section</w:t>
      </w:r>
      <w:r>
        <w:rPr>
          <w:rFonts w:ascii="Times New Roman"/>
          <w:color w:val="000000"/>
          <w:spacing w:val="14"/>
          <w:sz w:val="20"/>
        </w:rPr>
        <w:t xml:space="preserve"> </w:t>
      </w:r>
      <w:hyperlink w:anchor="br19" w:history="1">
        <w:r>
          <w:rPr>
            <w:rFonts w:ascii="LCARIW+CMR10"/>
            <w:color w:val="000000"/>
            <w:sz w:val="20"/>
          </w:rPr>
          <w:t>4.1.1</w:t>
        </w:r>
      </w:hyperlink>
      <w:r>
        <w:rPr>
          <w:rFonts w:ascii="LCARIW+CMR10"/>
          <w:color w:val="000000"/>
          <w:sz w:val="20"/>
        </w:rPr>
        <w:t>,</w:t>
      </w:r>
      <w:r>
        <w:rPr>
          <w:rFonts w:ascii="Times New Roman"/>
          <w:color w:val="000000"/>
          <w:spacing w:val="15"/>
          <w:sz w:val="20"/>
        </w:rPr>
        <w:t xml:space="preserve"> </w:t>
      </w:r>
      <w:r>
        <w:rPr>
          <w:rFonts w:ascii="LCARIW+CMR10"/>
          <w:color w:val="000000"/>
          <w:sz w:val="20"/>
        </w:rPr>
        <w:t>under</w:t>
      </w:r>
      <w:r>
        <w:rPr>
          <w:rFonts w:ascii="Times New Roman"/>
          <w:color w:val="000000"/>
          <w:spacing w:val="15"/>
          <w:sz w:val="20"/>
        </w:rPr>
        <w:t xml:space="preserve"> </w:t>
      </w:r>
      <w:r>
        <w:rPr>
          <w:rFonts w:ascii="LCARIW+CMR10"/>
          <w:color w:val="000000"/>
          <w:sz w:val="20"/>
        </w:rPr>
        <w:t>the</w:t>
      </w:r>
      <w:r>
        <w:rPr>
          <w:rFonts w:ascii="Times New Roman"/>
          <w:color w:val="000000"/>
          <w:spacing w:val="14"/>
          <w:sz w:val="20"/>
        </w:rPr>
        <w:t xml:space="preserve"> </w:t>
      </w:r>
      <w:r>
        <w:rPr>
          <w:rFonts w:ascii="LCARIW+CMR10"/>
          <w:color w:val="000000"/>
          <w:sz w:val="20"/>
        </w:rPr>
        <w:t>TOU</w:t>
      </w:r>
      <w:r>
        <w:rPr>
          <w:rFonts w:ascii="Times New Roman"/>
          <w:color w:val="000000"/>
          <w:spacing w:val="14"/>
          <w:sz w:val="20"/>
        </w:rPr>
        <w:t xml:space="preserve"> </w:t>
      </w:r>
      <w:r>
        <w:rPr>
          <w:rFonts w:ascii="LCARIW+CMR10"/>
          <w:color w:val="000000"/>
          <w:sz w:val="20"/>
        </w:rPr>
        <w:t>program,</w:t>
      </w:r>
      <w:r>
        <w:rPr>
          <w:rFonts w:ascii="Times New Roman"/>
          <w:color w:val="000000"/>
          <w:spacing w:val="15"/>
          <w:sz w:val="20"/>
        </w:rPr>
        <w:t xml:space="preserve"> </w:t>
      </w:r>
      <w:r>
        <w:rPr>
          <w:rFonts w:ascii="LCARIW+CMR10" w:hAnsi="LCARIW+CMR10" w:cs="LCARIW+CMR10"/>
          <w:color w:val="000000"/>
          <w:sz w:val="20"/>
        </w:rPr>
        <w:t>households’</w:t>
      </w:r>
      <w:r>
        <w:rPr>
          <w:rFonts w:ascii="Times New Roman"/>
          <w:color w:val="000000"/>
          <w:spacing w:val="15"/>
          <w:sz w:val="20"/>
        </w:rPr>
        <w:t xml:space="preserve"> </w:t>
      </w:r>
      <w:r>
        <w:rPr>
          <w:rFonts w:ascii="LCARIW+CMR10"/>
          <w:color w:val="000000"/>
          <w:spacing w:val="-1"/>
          <w:sz w:val="20"/>
        </w:rPr>
        <w:t>adjustments</w:t>
      </w:r>
      <w:r>
        <w:rPr>
          <w:rFonts w:ascii="Times New Roman"/>
          <w:color w:val="000000"/>
          <w:spacing w:val="15"/>
          <w:sz w:val="20"/>
        </w:rPr>
        <w:t xml:space="preserve"> </w:t>
      </w:r>
      <w:r>
        <w:rPr>
          <w:rFonts w:ascii="LCARIW+CMR10"/>
          <w:color w:val="000000"/>
          <w:sz w:val="20"/>
        </w:rPr>
        <w:t>to</w:t>
      </w:r>
      <w:r>
        <w:rPr>
          <w:rFonts w:ascii="Times New Roman"/>
          <w:color w:val="000000"/>
          <w:spacing w:val="14"/>
          <w:sz w:val="20"/>
        </w:rPr>
        <w:t xml:space="preserve"> </w:t>
      </w:r>
      <w:r>
        <w:rPr>
          <w:rFonts w:ascii="LCARIW+CMR10"/>
          <w:color w:val="000000"/>
          <w:sz w:val="20"/>
        </w:rPr>
        <w:t>their</w:t>
      </w:r>
      <w:r>
        <w:rPr>
          <w:rFonts w:ascii="Times New Roman"/>
          <w:color w:val="000000"/>
          <w:spacing w:val="14"/>
          <w:sz w:val="20"/>
        </w:rPr>
        <w:t xml:space="preserve"> </w:t>
      </w:r>
      <w:r>
        <w:rPr>
          <w:rFonts w:ascii="LCARIW+CMR10"/>
          <w:color w:val="000000"/>
          <w:sz w:val="20"/>
        </w:rPr>
        <w:t>consumption</w:t>
      </w:r>
      <w:r>
        <w:rPr>
          <w:rFonts w:ascii="Times New Roman"/>
          <w:color w:val="000000"/>
          <w:spacing w:val="14"/>
          <w:sz w:val="20"/>
        </w:rPr>
        <w:t xml:space="preserve"> </w:t>
      </w:r>
      <w:r>
        <w:rPr>
          <w:rFonts w:ascii="LCARIW+CMR10"/>
          <w:color w:val="000000"/>
          <w:sz w:val="20"/>
        </w:rPr>
        <w:t>behavior</w:t>
      </w:r>
      <w:r>
        <w:rPr>
          <w:rFonts w:ascii="Times New Roman"/>
          <w:color w:val="000000"/>
          <w:spacing w:val="15"/>
          <w:sz w:val="20"/>
        </w:rPr>
        <w:t xml:space="preserve"> </w:t>
      </w:r>
      <w:r>
        <w:rPr>
          <w:rFonts w:ascii="LCARIW+CMR10"/>
          <w:color w:val="000000"/>
          <w:sz w:val="20"/>
        </w:rPr>
        <w:t>for</w:t>
      </w:r>
      <w:r w:rsidR="00173D63">
        <w:rPr>
          <w:rFonts w:ascii="Times New Roman" w:hint="eastAsia"/>
          <w:color w:val="000000"/>
          <w:sz w:val="20"/>
        </w:rPr>
        <w:t xml:space="preserve"> </w:t>
      </w:r>
      <w:r>
        <w:rPr>
          <w:rFonts w:ascii="LCARIW+CMR10"/>
          <w:color w:val="000000"/>
          <w:sz w:val="20"/>
        </w:rPr>
        <w:t>temperature-control</w:t>
      </w:r>
      <w:r>
        <w:rPr>
          <w:rFonts w:ascii="Times New Roman"/>
          <w:color w:val="000000"/>
          <w:spacing w:val="30"/>
          <w:sz w:val="20"/>
        </w:rPr>
        <w:t xml:space="preserve"> </w:t>
      </w:r>
      <w:r>
        <w:rPr>
          <w:rFonts w:ascii="LCARIW+CMR10"/>
          <w:color w:val="000000"/>
          <w:spacing w:val="-1"/>
          <w:sz w:val="20"/>
        </w:rPr>
        <w:t>electricity</w:t>
      </w:r>
      <w:r>
        <w:rPr>
          <w:rFonts w:ascii="Times New Roman"/>
          <w:color w:val="000000"/>
          <w:spacing w:val="30"/>
          <w:sz w:val="20"/>
        </w:rPr>
        <w:t xml:space="preserve"> </w:t>
      </w:r>
      <w:r>
        <w:rPr>
          <w:rFonts w:ascii="LCARIW+CMR10"/>
          <w:color w:val="000000"/>
          <w:sz w:val="20"/>
        </w:rPr>
        <w:t>use</w:t>
      </w:r>
      <w:r>
        <w:rPr>
          <w:rFonts w:ascii="Times New Roman"/>
          <w:color w:val="000000"/>
          <w:spacing w:val="30"/>
          <w:sz w:val="20"/>
        </w:rPr>
        <w:t xml:space="preserve"> </w:t>
      </w:r>
      <w:r>
        <w:rPr>
          <w:rFonts w:ascii="LCARIW+CMR10"/>
          <w:color w:val="000000"/>
          <w:sz w:val="20"/>
        </w:rPr>
        <w:t>during</w:t>
      </w:r>
      <w:r>
        <w:rPr>
          <w:rFonts w:ascii="Times New Roman"/>
          <w:color w:val="000000"/>
          <w:spacing w:val="30"/>
          <w:sz w:val="20"/>
        </w:rPr>
        <w:t xml:space="preserve"> </w:t>
      </w:r>
      <w:r>
        <w:rPr>
          <w:rFonts w:ascii="LCARIW+CMR10"/>
          <w:color w:val="000000"/>
          <w:sz w:val="20"/>
        </w:rPr>
        <w:t>the</w:t>
      </w:r>
      <w:r>
        <w:rPr>
          <w:rFonts w:ascii="Times New Roman"/>
          <w:color w:val="000000"/>
          <w:spacing w:val="30"/>
          <w:sz w:val="20"/>
        </w:rPr>
        <w:t xml:space="preserve"> </w:t>
      </w:r>
      <w:r>
        <w:rPr>
          <w:rFonts w:ascii="LCARIW+CMR10"/>
          <w:color w:val="000000"/>
          <w:spacing w:val="1"/>
          <w:sz w:val="20"/>
        </w:rPr>
        <w:t>pre-peak</w:t>
      </w:r>
      <w:r>
        <w:rPr>
          <w:rFonts w:ascii="Times New Roman"/>
          <w:color w:val="000000"/>
          <w:spacing w:val="29"/>
          <w:sz w:val="20"/>
        </w:rPr>
        <w:t xml:space="preserve"> </w:t>
      </w:r>
      <w:r>
        <w:rPr>
          <w:rFonts w:ascii="LCARIW+CMR10"/>
          <w:color w:val="000000"/>
          <w:sz w:val="20"/>
        </w:rPr>
        <w:t>hours</w:t>
      </w:r>
      <w:r>
        <w:rPr>
          <w:rFonts w:ascii="Times New Roman"/>
          <w:color w:val="000000"/>
          <w:spacing w:val="30"/>
          <w:sz w:val="20"/>
        </w:rPr>
        <w:t xml:space="preserve"> </w:t>
      </w:r>
      <w:r>
        <w:rPr>
          <w:rFonts w:ascii="LCARIW+CMR10"/>
          <w:color w:val="000000"/>
          <w:sz w:val="20"/>
        </w:rPr>
        <w:t>seem</w:t>
      </w:r>
      <w:r>
        <w:rPr>
          <w:rFonts w:ascii="Times New Roman"/>
          <w:color w:val="000000"/>
          <w:spacing w:val="30"/>
          <w:sz w:val="20"/>
        </w:rPr>
        <w:t xml:space="preserve"> </w:t>
      </w:r>
      <w:r>
        <w:rPr>
          <w:rFonts w:ascii="LCARIW+CMR10"/>
          <w:color w:val="000000"/>
          <w:sz w:val="20"/>
        </w:rPr>
        <w:t>to</w:t>
      </w:r>
      <w:r>
        <w:rPr>
          <w:rFonts w:ascii="Times New Roman"/>
          <w:color w:val="000000"/>
          <w:spacing w:val="30"/>
          <w:sz w:val="20"/>
        </w:rPr>
        <w:t xml:space="preserve"> </w:t>
      </w:r>
      <w:r>
        <w:rPr>
          <w:rFonts w:ascii="LCARIW+CMR10"/>
          <w:color w:val="000000"/>
          <w:sz w:val="20"/>
        </w:rPr>
        <w:t>result</w:t>
      </w:r>
      <w:r>
        <w:rPr>
          <w:rFonts w:ascii="Times New Roman"/>
          <w:color w:val="000000"/>
          <w:spacing w:val="30"/>
          <w:sz w:val="20"/>
        </w:rPr>
        <w:t xml:space="preserve"> </w:t>
      </w:r>
      <w:r>
        <w:rPr>
          <w:rFonts w:ascii="LCARIW+CMR10"/>
          <w:color w:val="000000"/>
          <w:sz w:val="20"/>
        </w:rPr>
        <w:t>in</w:t>
      </w:r>
      <w:r>
        <w:rPr>
          <w:rFonts w:ascii="Times New Roman"/>
          <w:color w:val="000000"/>
          <w:spacing w:val="30"/>
          <w:sz w:val="20"/>
        </w:rPr>
        <w:t xml:space="preserve"> </w:t>
      </w:r>
      <w:r>
        <w:rPr>
          <w:rFonts w:ascii="LCARIW+CMR10"/>
          <w:color w:val="000000"/>
          <w:spacing w:val="-2"/>
          <w:sz w:val="20"/>
        </w:rPr>
        <w:t>fewer</w:t>
      </w:r>
      <w:r>
        <w:rPr>
          <w:rFonts w:ascii="Times New Roman"/>
          <w:color w:val="000000"/>
          <w:spacing w:val="31"/>
          <w:sz w:val="20"/>
        </w:rPr>
        <w:t xml:space="preserve"> </w:t>
      </w:r>
      <w:r>
        <w:rPr>
          <w:rFonts w:ascii="LCARIW+CMR10"/>
          <w:color w:val="000000"/>
          <w:spacing w:val="-1"/>
          <w:sz w:val="20"/>
        </w:rPr>
        <w:t>savings</w:t>
      </w:r>
      <w:r>
        <w:rPr>
          <w:rFonts w:ascii="Times New Roman"/>
          <w:color w:val="000000"/>
          <w:spacing w:val="31"/>
          <w:sz w:val="20"/>
        </w:rPr>
        <w:t xml:space="preserve"> </w:t>
      </w:r>
      <w:r>
        <w:rPr>
          <w:rFonts w:ascii="LCARIW+CMR10"/>
          <w:color w:val="000000"/>
          <w:sz w:val="20"/>
        </w:rPr>
        <w:t>in</w:t>
      </w:r>
      <w:r>
        <w:rPr>
          <w:rFonts w:ascii="Times New Roman"/>
          <w:color w:val="000000"/>
          <w:spacing w:val="30"/>
          <w:sz w:val="20"/>
        </w:rPr>
        <w:t xml:space="preserve"> </w:t>
      </w:r>
      <w:r>
        <w:rPr>
          <w:rFonts w:ascii="LCARIW+CMR10"/>
          <w:color w:val="000000"/>
          <w:sz w:val="20"/>
        </w:rPr>
        <w:t>the</w:t>
      </w:r>
      <w:r>
        <w:rPr>
          <w:rFonts w:ascii="Times New Roman"/>
          <w:color w:val="000000"/>
          <w:spacing w:val="30"/>
          <w:sz w:val="20"/>
        </w:rPr>
        <w:t xml:space="preserve"> </w:t>
      </w:r>
      <w:r>
        <w:rPr>
          <w:rFonts w:ascii="LCARIW+CMR10"/>
          <w:color w:val="000000"/>
          <w:spacing w:val="-1"/>
          <w:sz w:val="20"/>
        </w:rPr>
        <w:t>following</w:t>
      </w:r>
      <w:r w:rsidR="00173D63">
        <w:rPr>
          <w:rFonts w:ascii="Times New Roman" w:hint="eastAsia"/>
          <w:color w:val="000000"/>
          <w:sz w:val="20"/>
        </w:rPr>
        <w:t xml:space="preserve"> </w:t>
      </w:r>
      <w:r>
        <w:rPr>
          <w:rFonts w:ascii="LCARIW+CMR10"/>
          <w:color w:val="000000"/>
          <w:spacing w:val="2"/>
          <w:sz w:val="20"/>
        </w:rPr>
        <w:t>period</w:t>
      </w:r>
      <w:r>
        <w:rPr>
          <w:rFonts w:ascii="Times New Roman"/>
          <w:color w:val="000000"/>
          <w:spacing w:val="34"/>
          <w:sz w:val="20"/>
        </w:rPr>
        <w:t xml:space="preserve"> </w:t>
      </w:r>
      <w:r>
        <w:rPr>
          <w:rFonts w:ascii="LCARIW+CMR10"/>
          <w:color w:val="000000"/>
          <w:sz w:val="20"/>
        </w:rPr>
        <w:t>(i.e.,</w:t>
      </w:r>
      <w:r>
        <w:rPr>
          <w:rFonts w:ascii="Times New Roman"/>
          <w:color w:val="000000"/>
          <w:spacing w:val="41"/>
          <w:sz w:val="20"/>
        </w:rPr>
        <w:t xml:space="preserve"> </w:t>
      </w:r>
      <w:r>
        <w:rPr>
          <w:rFonts w:ascii="LCARIW+CMR10"/>
          <w:color w:val="000000"/>
          <w:sz w:val="20"/>
        </w:rPr>
        <w:t>the</w:t>
      </w:r>
      <w:r>
        <w:rPr>
          <w:rFonts w:ascii="Times New Roman"/>
          <w:color w:val="000000"/>
          <w:spacing w:val="36"/>
          <w:sz w:val="20"/>
        </w:rPr>
        <w:t xml:space="preserve"> </w:t>
      </w:r>
      <w:r>
        <w:rPr>
          <w:rFonts w:ascii="LCARIW+CMR10"/>
          <w:color w:val="000000"/>
          <w:spacing w:val="2"/>
          <w:sz w:val="20"/>
        </w:rPr>
        <w:t>peak</w:t>
      </w:r>
      <w:r>
        <w:rPr>
          <w:rFonts w:ascii="Times New Roman"/>
          <w:color w:val="000000"/>
          <w:spacing w:val="34"/>
          <w:sz w:val="20"/>
        </w:rPr>
        <w:t xml:space="preserve"> </w:t>
      </w:r>
      <w:r>
        <w:rPr>
          <w:rFonts w:ascii="LCARIW+CMR10"/>
          <w:color w:val="000000"/>
          <w:sz w:val="20"/>
        </w:rPr>
        <w:t>rate</w:t>
      </w:r>
      <w:r>
        <w:rPr>
          <w:rFonts w:ascii="Times New Roman"/>
          <w:color w:val="000000"/>
          <w:spacing w:val="36"/>
          <w:sz w:val="20"/>
        </w:rPr>
        <w:t xml:space="preserve"> </w:t>
      </w:r>
      <w:r>
        <w:rPr>
          <w:rFonts w:ascii="LCARIW+CMR10"/>
          <w:color w:val="000000"/>
          <w:spacing w:val="1"/>
          <w:sz w:val="20"/>
        </w:rPr>
        <w:t>period).</w:t>
      </w:r>
      <w:r>
        <w:rPr>
          <w:rFonts w:ascii="Times New Roman"/>
          <w:color w:val="000000"/>
          <w:spacing w:val="95"/>
          <w:sz w:val="20"/>
        </w:rPr>
        <w:t xml:space="preserve"> </w:t>
      </w:r>
      <w:r>
        <w:rPr>
          <w:rFonts w:ascii="LCARIW+CMR10"/>
          <w:color w:val="000000"/>
          <w:sz w:val="20"/>
        </w:rPr>
        <w:t>In</w:t>
      </w:r>
      <w:r>
        <w:rPr>
          <w:rFonts w:ascii="Times New Roman"/>
          <w:color w:val="000000"/>
          <w:spacing w:val="36"/>
          <w:sz w:val="20"/>
        </w:rPr>
        <w:t xml:space="preserve"> </w:t>
      </w:r>
      <w:r>
        <w:rPr>
          <w:rFonts w:ascii="LCARIW+CMR10"/>
          <w:color w:val="000000"/>
          <w:sz w:val="20"/>
        </w:rPr>
        <w:t>Figure</w:t>
      </w:r>
      <w:r>
        <w:rPr>
          <w:rFonts w:ascii="Times New Roman"/>
          <w:color w:val="000000"/>
          <w:spacing w:val="36"/>
          <w:sz w:val="20"/>
        </w:rPr>
        <w:t xml:space="preserve"> </w:t>
      </w:r>
      <w:hyperlink w:anchor="br31" w:history="1">
        <w:r>
          <w:rPr>
            <w:rFonts w:ascii="LCARIW+CMR10"/>
            <w:color w:val="000000"/>
            <w:sz w:val="20"/>
          </w:rPr>
          <w:t>8</w:t>
        </w:r>
      </w:hyperlink>
      <w:r>
        <w:rPr>
          <w:rFonts w:ascii="LCARIW+CMR10"/>
          <w:color w:val="000000"/>
          <w:sz w:val="20"/>
        </w:rPr>
        <w:t>,</w:t>
      </w:r>
      <w:r>
        <w:rPr>
          <w:rFonts w:ascii="Times New Roman"/>
          <w:color w:val="000000"/>
          <w:spacing w:val="41"/>
          <w:sz w:val="20"/>
        </w:rPr>
        <w:t xml:space="preserve"> </w:t>
      </w:r>
      <w:r>
        <w:rPr>
          <w:rFonts w:ascii="LCARIW+CMR10"/>
          <w:color w:val="000000"/>
          <w:sz w:val="20"/>
        </w:rPr>
        <w:t>the</w:t>
      </w:r>
      <w:r>
        <w:rPr>
          <w:rFonts w:ascii="Times New Roman"/>
          <w:color w:val="000000"/>
          <w:spacing w:val="36"/>
          <w:sz w:val="20"/>
        </w:rPr>
        <w:t xml:space="preserve"> </w:t>
      </w:r>
      <w:r>
        <w:rPr>
          <w:rFonts w:ascii="LCARIW+CMR10"/>
          <w:color w:val="000000"/>
          <w:sz w:val="20"/>
        </w:rPr>
        <w:t>gap</w:t>
      </w:r>
      <w:r>
        <w:rPr>
          <w:rFonts w:ascii="Times New Roman"/>
          <w:color w:val="000000"/>
          <w:spacing w:val="36"/>
          <w:sz w:val="20"/>
        </w:rPr>
        <w:t xml:space="preserve"> </w:t>
      </w:r>
      <w:r>
        <w:rPr>
          <w:rFonts w:ascii="LCARIW+CMR10"/>
          <w:color w:val="000000"/>
          <w:sz w:val="20"/>
        </w:rPr>
        <w:t>in</w:t>
      </w:r>
      <w:r>
        <w:rPr>
          <w:rFonts w:ascii="Times New Roman"/>
          <w:color w:val="000000"/>
          <w:spacing w:val="36"/>
          <w:sz w:val="20"/>
        </w:rPr>
        <w:t xml:space="preserve"> </w:t>
      </w:r>
      <w:r>
        <w:rPr>
          <w:rFonts w:ascii="LCARIW+CMR10"/>
          <w:color w:val="000000"/>
          <w:sz w:val="20"/>
        </w:rPr>
        <w:t>the</w:t>
      </w:r>
      <w:r>
        <w:rPr>
          <w:rFonts w:ascii="Times New Roman"/>
          <w:color w:val="000000"/>
          <w:spacing w:val="36"/>
          <w:sz w:val="20"/>
        </w:rPr>
        <w:t xml:space="preserve"> </w:t>
      </w:r>
      <w:r>
        <w:rPr>
          <w:rFonts w:ascii="LCARIW+CMR10"/>
          <w:color w:val="000000"/>
          <w:sz w:val="20"/>
        </w:rPr>
        <w:t>temperature-control-related</w:t>
      </w:r>
      <w:r>
        <w:rPr>
          <w:rFonts w:ascii="Times New Roman"/>
          <w:color w:val="000000"/>
          <w:spacing w:val="36"/>
          <w:sz w:val="20"/>
        </w:rPr>
        <w:t xml:space="preserve"> </w:t>
      </w:r>
      <w:r>
        <w:rPr>
          <w:rFonts w:ascii="LCARIW+CMR10"/>
          <w:color w:val="000000"/>
          <w:spacing w:val="-1"/>
          <w:sz w:val="20"/>
        </w:rPr>
        <w:t>savings</w:t>
      </w:r>
      <w:r>
        <w:rPr>
          <w:rFonts w:ascii="Times New Roman"/>
          <w:color w:val="000000"/>
          <w:spacing w:val="37"/>
          <w:sz w:val="20"/>
        </w:rPr>
        <w:t xml:space="preserve"> </w:t>
      </w:r>
      <w:r>
        <w:rPr>
          <w:rFonts w:ascii="LCARIW+CMR10"/>
          <w:color w:val="000000"/>
          <w:sz w:val="20"/>
        </w:rPr>
        <w:t>at</w:t>
      </w:r>
      <w:r>
        <w:rPr>
          <w:rFonts w:ascii="Times New Roman"/>
          <w:color w:val="000000"/>
          <w:spacing w:val="36"/>
          <w:sz w:val="20"/>
        </w:rPr>
        <w:t xml:space="preserve"> </w:t>
      </w:r>
      <w:r>
        <w:rPr>
          <w:rFonts w:ascii="LCARIW+CMR10"/>
          <w:color w:val="000000"/>
          <w:spacing w:val="-2"/>
          <w:sz w:val="20"/>
        </w:rPr>
        <w:t>given</w:t>
      </w:r>
      <w:r w:rsidR="00173D63">
        <w:rPr>
          <w:rFonts w:ascii="Times New Roman" w:hint="eastAsia"/>
          <w:color w:val="000000"/>
          <w:sz w:val="20"/>
        </w:rPr>
        <w:t xml:space="preserve"> </w:t>
      </w:r>
      <w:r>
        <w:rPr>
          <w:rFonts w:ascii="LCARIW+CMR10"/>
          <w:color w:val="000000"/>
          <w:sz w:val="20"/>
        </w:rPr>
        <w:t>daily</w:t>
      </w:r>
      <w:r>
        <w:rPr>
          <w:rFonts w:ascii="Times New Roman"/>
          <w:color w:val="000000"/>
          <w:spacing w:val="40"/>
          <w:sz w:val="20"/>
        </w:rPr>
        <w:t xml:space="preserve"> </w:t>
      </w:r>
      <w:r>
        <w:rPr>
          <w:rFonts w:ascii="LCARIW+CMR10"/>
          <w:color w:val="000000"/>
          <w:sz w:val="20"/>
        </w:rPr>
        <w:t>HDDs</w:t>
      </w:r>
      <w:r>
        <w:rPr>
          <w:rFonts w:ascii="Times New Roman"/>
          <w:color w:val="000000"/>
          <w:spacing w:val="41"/>
          <w:sz w:val="20"/>
        </w:rPr>
        <w:t xml:space="preserve"> </w:t>
      </w:r>
      <w:r>
        <w:rPr>
          <w:rFonts w:ascii="LCARIW+CMR10"/>
          <w:color w:val="000000"/>
          <w:spacing w:val="-1"/>
          <w:sz w:val="20"/>
        </w:rPr>
        <w:t>between</w:t>
      </w:r>
      <w:r>
        <w:rPr>
          <w:rFonts w:ascii="Times New Roman"/>
          <w:color w:val="000000"/>
          <w:spacing w:val="41"/>
          <w:sz w:val="20"/>
        </w:rPr>
        <w:t xml:space="preserve"> </w:t>
      </w:r>
      <w:r>
        <w:rPr>
          <w:rFonts w:ascii="LCARIW+CMR10"/>
          <w:color w:val="000000"/>
          <w:sz w:val="20"/>
        </w:rPr>
        <w:t>the</w:t>
      </w:r>
      <w:r>
        <w:rPr>
          <w:rFonts w:ascii="Times New Roman"/>
          <w:color w:val="000000"/>
          <w:spacing w:val="40"/>
          <w:sz w:val="20"/>
        </w:rPr>
        <w:t xml:space="preserve"> </w:t>
      </w:r>
      <w:r>
        <w:rPr>
          <w:rFonts w:ascii="LCARIW+CMR10"/>
          <w:color w:val="000000"/>
          <w:spacing w:val="-2"/>
          <w:sz w:val="20"/>
        </w:rPr>
        <w:t>lowest</w:t>
      </w:r>
      <w:r>
        <w:rPr>
          <w:rFonts w:ascii="Times New Roman"/>
          <w:color w:val="000000"/>
          <w:spacing w:val="43"/>
          <w:sz w:val="20"/>
        </w:rPr>
        <w:t xml:space="preserve"> </w:t>
      </w:r>
      <w:r>
        <w:rPr>
          <w:rFonts w:ascii="LCARIW+CMR10"/>
          <w:color w:val="000000"/>
          <w:sz w:val="20"/>
        </w:rPr>
        <w:t>and</w:t>
      </w:r>
      <w:r>
        <w:rPr>
          <w:rFonts w:ascii="Times New Roman"/>
          <w:color w:val="000000"/>
          <w:spacing w:val="40"/>
          <w:sz w:val="20"/>
        </w:rPr>
        <w:t xml:space="preserve"> </w:t>
      </w:r>
      <w:r>
        <w:rPr>
          <w:rFonts w:ascii="LCARIW+CMR10"/>
          <w:color w:val="000000"/>
          <w:sz w:val="20"/>
        </w:rPr>
        <w:t>the</w:t>
      </w:r>
      <w:r>
        <w:rPr>
          <w:rFonts w:ascii="Times New Roman"/>
          <w:color w:val="000000"/>
          <w:spacing w:val="40"/>
          <w:sz w:val="20"/>
        </w:rPr>
        <w:t xml:space="preserve"> </w:t>
      </w:r>
      <w:r>
        <w:rPr>
          <w:rFonts w:ascii="LCARIW+CMR10"/>
          <w:color w:val="000000"/>
          <w:sz w:val="20"/>
        </w:rPr>
        <w:t>highest</w:t>
      </w:r>
      <w:r>
        <w:rPr>
          <w:rFonts w:ascii="Times New Roman"/>
          <w:color w:val="000000"/>
          <w:spacing w:val="40"/>
          <w:sz w:val="20"/>
        </w:rPr>
        <w:t xml:space="preserve"> </w:t>
      </w:r>
      <w:r>
        <w:rPr>
          <w:rFonts w:ascii="LCARIW+CMR10"/>
          <w:color w:val="000000"/>
          <w:sz w:val="20"/>
        </w:rPr>
        <w:t>peak-hour</w:t>
      </w:r>
      <w:r>
        <w:rPr>
          <w:rFonts w:ascii="Times New Roman"/>
          <w:color w:val="000000"/>
          <w:spacing w:val="40"/>
          <w:sz w:val="20"/>
        </w:rPr>
        <w:t xml:space="preserve"> </w:t>
      </w:r>
      <w:r>
        <w:rPr>
          <w:rFonts w:ascii="LCARIW+CMR10"/>
          <w:color w:val="000000"/>
          <w:sz w:val="20"/>
        </w:rPr>
        <w:t>rate</w:t>
      </w:r>
      <w:r>
        <w:rPr>
          <w:rFonts w:ascii="Times New Roman"/>
          <w:color w:val="000000"/>
          <w:spacing w:val="40"/>
          <w:sz w:val="20"/>
        </w:rPr>
        <w:t xml:space="preserve"> </w:t>
      </w:r>
      <w:r>
        <w:rPr>
          <w:rFonts w:ascii="LCARIW+CMR10"/>
          <w:color w:val="000000"/>
          <w:spacing w:val="-1"/>
          <w:sz w:val="20"/>
        </w:rPr>
        <w:t>changes,</w:t>
      </w:r>
      <w:r>
        <w:rPr>
          <w:rFonts w:ascii="Times New Roman"/>
          <w:color w:val="000000"/>
          <w:spacing w:val="47"/>
          <w:sz w:val="20"/>
        </w:rPr>
        <w:t xml:space="preserve"> </w:t>
      </w:r>
      <w:r>
        <w:rPr>
          <w:rFonts w:ascii="LCARIW+CMR10"/>
          <w:color w:val="000000"/>
          <w:sz w:val="20"/>
        </w:rPr>
        <w:t>therefore,</w:t>
      </w:r>
      <w:r>
        <w:rPr>
          <w:rFonts w:ascii="Times New Roman"/>
          <w:color w:val="000000"/>
          <w:spacing w:val="46"/>
          <w:sz w:val="20"/>
        </w:rPr>
        <w:t xml:space="preserve"> </w:t>
      </w:r>
      <w:r>
        <w:rPr>
          <w:rFonts w:ascii="LCARIW+CMR10"/>
          <w:color w:val="000000"/>
          <w:spacing w:val="-2"/>
          <w:sz w:val="20"/>
        </w:rPr>
        <w:t>might</w:t>
      </w:r>
      <w:r>
        <w:rPr>
          <w:rFonts w:ascii="Times New Roman"/>
          <w:color w:val="000000"/>
          <w:spacing w:val="42"/>
          <w:sz w:val="20"/>
        </w:rPr>
        <w:t xml:space="preserve"> </w:t>
      </w:r>
      <w:r>
        <w:rPr>
          <w:rFonts w:ascii="LCARIW+CMR10"/>
          <w:color w:val="000000"/>
          <w:spacing w:val="5"/>
          <w:sz w:val="20"/>
        </w:rPr>
        <w:t>be</w:t>
      </w:r>
      <w:r>
        <w:rPr>
          <w:rFonts w:ascii="Times New Roman"/>
          <w:color w:val="000000"/>
          <w:spacing w:val="35"/>
          <w:sz w:val="20"/>
        </w:rPr>
        <w:t xml:space="preserve"> </w:t>
      </w:r>
      <w:r>
        <w:rPr>
          <w:rFonts w:ascii="LCARIW+CMR10"/>
          <w:color w:val="000000"/>
          <w:spacing w:val="1"/>
          <w:sz w:val="20"/>
        </w:rPr>
        <w:t>understood</w:t>
      </w:r>
      <w:r>
        <w:rPr>
          <w:rFonts w:ascii="Times New Roman"/>
          <w:color w:val="000000"/>
          <w:spacing w:val="39"/>
          <w:sz w:val="20"/>
        </w:rPr>
        <w:t xml:space="preserve"> </w:t>
      </w:r>
      <w:r>
        <w:rPr>
          <w:rFonts w:ascii="LCARIW+CMR10"/>
          <w:color w:val="000000"/>
          <w:sz w:val="20"/>
        </w:rPr>
        <w:t>as</w:t>
      </w:r>
      <w:r w:rsidR="00173D63">
        <w:rPr>
          <w:rFonts w:ascii="Times New Roman" w:hint="eastAsia"/>
          <w:color w:val="000000"/>
          <w:sz w:val="20"/>
        </w:rPr>
        <w:t xml:space="preserve"> </w:t>
      </w:r>
      <w:r>
        <w:rPr>
          <w:rFonts w:ascii="LCARIW+CMR10"/>
          <w:color w:val="000000"/>
          <w:sz w:val="20"/>
        </w:rPr>
        <w:t>potentially</w:t>
      </w:r>
      <w:r>
        <w:rPr>
          <w:rFonts w:ascii="Times New Roman"/>
          <w:color w:val="000000"/>
          <w:spacing w:val="-4"/>
          <w:sz w:val="20"/>
        </w:rPr>
        <w:t xml:space="preserve"> </w:t>
      </w:r>
      <w:r>
        <w:rPr>
          <w:rFonts w:ascii="LCARIW+CMR10"/>
          <w:color w:val="000000"/>
          <w:sz w:val="20"/>
        </w:rPr>
        <w:t>attainable</w:t>
      </w:r>
      <w:r>
        <w:rPr>
          <w:rFonts w:ascii="Times New Roman"/>
          <w:color w:val="000000"/>
          <w:spacing w:val="-4"/>
          <w:sz w:val="20"/>
        </w:rPr>
        <w:t xml:space="preserve"> </w:t>
      </w:r>
      <w:r>
        <w:rPr>
          <w:rFonts w:ascii="LCARIW+CMR10"/>
          <w:color w:val="000000"/>
          <w:spacing w:val="-1"/>
          <w:sz w:val="20"/>
        </w:rPr>
        <w:t>savings</w:t>
      </w:r>
      <w:r>
        <w:rPr>
          <w:rFonts w:ascii="Times New Roman"/>
          <w:color w:val="000000"/>
          <w:spacing w:val="-3"/>
          <w:sz w:val="20"/>
        </w:rPr>
        <w:t xml:space="preserve"> </w:t>
      </w:r>
      <w:r>
        <w:rPr>
          <w:rFonts w:ascii="LCARIW+CMR10"/>
          <w:color w:val="000000"/>
          <w:sz w:val="20"/>
        </w:rPr>
        <w:t>when</w:t>
      </w:r>
      <w:r>
        <w:rPr>
          <w:rFonts w:ascii="Times New Roman"/>
          <w:color w:val="000000"/>
          <w:spacing w:val="-4"/>
          <w:sz w:val="20"/>
        </w:rPr>
        <w:t xml:space="preserve"> </w:t>
      </w:r>
      <w:r>
        <w:rPr>
          <w:rFonts w:ascii="LCARIW+CMR10"/>
          <w:color w:val="000000"/>
          <w:sz w:val="20"/>
        </w:rPr>
        <w:t>the</w:t>
      </w:r>
      <w:r>
        <w:rPr>
          <w:rFonts w:ascii="Times New Roman"/>
          <w:color w:val="000000"/>
          <w:spacing w:val="-4"/>
          <w:sz w:val="20"/>
        </w:rPr>
        <w:t xml:space="preserve"> </w:t>
      </w:r>
      <w:r>
        <w:rPr>
          <w:rFonts w:ascii="LCARIW+CMR10"/>
          <w:color w:val="000000"/>
          <w:spacing w:val="-1"/>
          <w:sz w:val="20"/>
        </w:rPr>
        <w:t>pre-adjustments</w:t>
      </w:r>
      <w:r>
        <w:rPr>
          <w:rFonts w:ascii="Times New Roman"/>
          <w:color w:val="000000"/>
          <w:spacing w:val="-3"/>
          <w:sz w:val="20"/>
        </w:rPr>
        <w:t xml:space="preserve"> </w:t>
      </w:r>
      <w:r>
        <w:rPr>
          <w:rFonts w:ascii="LCARIW+CMR10"/>
          <w:color w:val="000000"/>
          <w:sz w:val="20"/>
        </w:rPr>
        <w:t>are</w:t>
      </w:r>
      <w:r>
        <w:rPr>
          <w:rFonts w:ascii="Times New Roman"/>
          <w:color w:val="000000"/>
          <w:spacing w:val="-4"/>
          <w:sz w:val="20"/>
        </w:rPr>
        <w:t xml:space="preserve"> </w:t>
      </w:r>
      <w:r>
        <w:rPr>
          <w:rFonts w:ascii="LCARIW+CMR10"/>
          <w:color w:val="000000"/>
          <w:sz w:val="20"/>
        </w:rPr>
        <w:t>suppressed.</w:t>
      </w:r>
      <w:r>
        <w:rPr>
          <w:rFonts w:ascii="Times New Roman"/>
          <w:color w:val="000000"/>
          <w:spacing w:val="32"/>
          <w:sz w:val="20"/>
        </w:rPr>
        <w:t xml:space="preserve"> </w:t>
      </w:r>
      <w:r>
        <w:rPr>
          <w:rFonts w:ascii="LCARIW+CMR10"/>
          <w:color w:val="000000"/>
          <w:sz w:val="20"/>
        </w:rPr>
        <w:t>This</w:t>
      </w:r>
      <w:r>
        <w:rPr>
          <w:rFonts w:ascii="Times New Roman"/>
          <w:color w:val="000000"/>
          <w:spacing w:val="-4"/>
          <w:sz w:val="20"/>
        </w:rPr>
        <w:t xml:space="preserve"> </w:t>
      </w:r>
      <w:r>
        <w:rPr>
          <w:rFonts w:ascii="LCARIW+CMR10"/>
          <w:color w:val="000000"/>
          <w:sz w:val="20"/>
        </w:rPr>
        <w:t>explanation</w:t>
      </w:r>
      <w:r>
        <w:rPr>
          <w:rFonts w:ascii="Times New Roman"/>
          <w:color w:val="000000"/>
          <w:spacing w:val="-4"/>
          <w:sz w:val="20"/>
        </w:rPr>
        <w:t xml:space="preserve"> </w:t>
      </w:r>
      <w:r>
        <w:rPr>
          <w:rFonts w:ascii="LCARIW+CMR10"/>
          <w:color w:val="000000"/>
          <w:spacing w:val="-2"/>
          <w:sz w:val="20"/>
        </w:rPr>
        <w:t>motivates</w:t>
      </w:r>
      <w:r>
        <w:rPr>
          <w:rFonts w:ascii="Times New Roman"/>
          <w:color w:val="000000"/>
          <w:spacing w:val="-2"/>
          <w:sz w:val="20"/>
        </w:rPr>
        <w:t xml:space="preserve"> </w:t>
      </w:r>
      <w:r>
        <w:rPr>
          <w:rFonts w:ascii="LCARIW+CMR10"/>
          <w:color w:val="000000"/>
          <w:sz w:val="20"/>
        </w:rPr>
        <w:t>the</w:t>
      </w:r>
      <w:r>
        <w:rPr>
          <w:rFonts w:ascii="Times New Roman"/>
          <w:color w:val="000000"/>
          <w:spacing w:val="-4"/>
          <w:sz w:val="20"/>
        </w:rPr>
        <w:t xml:space="preserve"> </w:t>
      </w:r>
      <w:r>
        <w:rPr>
          <w:rFonts w:ascii="LCARIW+CMR10"/>
          <w:color w:val="000000"/>
          <w:spacing w:val="-1"/>
          <w:sz w:val="20"/>
        </w:rPr>
        <w:t>necessity</w:t>
      </w:r>
      <w:r w:rsidR="00173D63">
        <w:rPr>
          <w:rFonts w:ascii="Times New Roman" w:hint="eastAsia"/>
          <w:color w:val="000000"/>
          <w:sz w:val="20"/>
        </w:rPr>
        <w:t xml:space="preserve"> </w:t>
      </w:r>
      <w:r>
        <w:rPr>
          <w:rFonts w:ascii="LCARIW+CMR10"/>
          <w:color w:val="000000"/>
          <w:sz w:val="20"/>
        </w:rPr>
        <w:t>of</w:t>
      </w:r>
      <w:r>
        <w:rPr>
          <w:rFonts w:ascii="Times New Roman"/>
          <w:color w:val="000000"/>
          <w:spacing w:val="8"/>
          <w:sz w:val="20"/>
        </w:rPr>
        <w:t xml:space="preserve"> </w:t>
      </w:r>
      <w:r>
        <w:rPr>
          <w:rFonts w:ascii="LCARIW+CMR10"/>
          <w:color w:val="000000"/>
          <w:sz w:val="20"/>
        </w:rPr>
        <w:t>adopting</w:t>
      </w:r>
      <w:r>
        <w:rPr>
          <w:rFonts w:ascii="Times New Roman"/>
          <w:color w:val="000000"/>
          <w:spacing w:val="7"/>
          <w:sz w:val="20"/>
        </w:rPr>
        <w:t xml:space="preserve"> </w:t>
      </w:r>
      <w:r>
        <w:rPr>
          <w:rFonts w:ascii="LCARIW+CMR10"/>
          <w:color w:val="000000"/>
          <w:sz w:val="20"/>
        </w:rPr>
        <w:t>home</w:t>
      </w:r>
      <w:r>
        <w:rPr>
          <w:rFonts w:ascii="Times New Roman"/>
          <w:color w:val="000000"/>
          <w:spacing w:val="8"/>
          <w:sz w:val="20"/>
        </w:rPr>
        <w:t xml:space="preserve"> </w:t>
      </w:r>
      <w:r>
        <w:rPr>
          <w:rFonts w:ascii="LCARIW+CMR10"/>
          <w:color w:val="000000"/>
          <w:sz w:val="20"/>
        </w:rPr>
        <w:t>automation</w:t>
      </w:r>
      <w:r>
        <w:rPr>
          <w:rFonts w:ascii="Times New Roman"/>
          <w:color w:val="000000"/>
          <w:spacing w:val="8"/>
          <w:sz w:val="20"/>
        </w:rPr>
        <w:t xml:space="preserve"> </w:t>
      </w:r>
      <w:r>
        <w:rPr>
          <w:rFonts w:ascii="LCARIW+CMR10"/>
          <w:color w:val="000000"/>
          <w:spacing w:val="-1"/>
          <w:sz w:val="20"/>
        </w:rPr>
        <w:t>technologies,</w:t>
      </w:r>
      <w:r>
        <w:rPr>
          <w:rFonts w:ascii="Times New Roman"/>
          <w:color w:val="000000"/>
          <w:spacing w:val="10"/>
          <w:sz w:val="20"/>
        </w:rPr>
        <w:t xml:space="preserve"> </w:t>
      </w:r>
      <w:r>
        <w:rPr>
          <w:rFonts w:ascii="LCARIW+CMR10"/>
          <w:color w:val="000000"/>
          <w:spacing w:val="-2"/>
          <w:sz w:val="20"/>
        </w:rPr>
        <w:t>like</w:t>
      </w:r>
      <w:r>
        <w:rPr>
          <w:rFonts w:ascii="Times New Roman"/>
          <w:color w:val="000000"/>
          <w:spacing w:val="9"/>
          <w:sz w:val="20"/>
        </w:rPr>
        <w:t xml:space="preserve"> </w:t>
      </w:r>
      <w:r>
        <w:rPr>
          <w:rFonts w:ascii="LCARIW+CMR10"/>
          <w:color w:val="000000"/>
          <w:sz w:val="20"/>
        </w:rPr>
        <w:t>Programmable</w:t>
      </w:r>
      <w:r>
        <w:rPr>
          <w:rFonts w:ascii="Times New Roman"/>
          <w:color w:val="000000"/>
          <w:spacing w:val="8"/>
          <w:sz w:val="20"/>
        </w:rPr>
        <w:t xml:space="preserve"> </w:t>
      </w:r>
      <w:r>
        <w:rPr>
          <w:rFonts w:ascii="LCARIW+CMR10"/>
          <w:color w:val="000000"/>
          <w:spacing w:val="-1"/>
          <w:sz w:val="20"/>
        </w:rPr>
        <w:t>Communicating</w:t>
      </w:r>
      <w:r>
        <w:rPr>
          <w:rFonts w:ascii="Times New Roman"/>
          <w:color w:val="000000"/>
          <w:spacing w:val="8"/>
          <w:sz w:val="20"/>
        </w:rPr>
        <w:t xml:space="preserve"> </w:t>
      </w:r>
      <w:r>
        <w:rPr>
          <w:rFonts w:ascii="LCARIW+CMR10"/>
          <w:color w:val="000000"/>
          <w:sz w:val="20"/>
        </w:rPr>
        <w:t>Thermostats</w:t>
      </w:r>
      <w:r>
        <w:rPr>
          <w:rFonts w:ascii="Times New Roman"/>
          <w:color w:val="000000"/>
          <w:spacing w:val="8"/>
          <w:sz w:val="20"/>
        </w:rPr>
        <w:t xml:space="preserve"> </w:t>
      </w:r>
      <w:r>
        <w:rPr>
          <w:rFonts w:ascii="LCARIW+CMR10"/>
          <w:color w:val="000000"/>
          <w:sz w:val="20"/>
        </w:rPr>
        <w:t>(PCTs),</w:t>
      </w:r>
      <w:r>
        <w:rPr>
          <w:rFonts w:ascii="Times New Roman"/>
          <w:color w:val="000000"/>
          <w:spacing w:val="10"/>
          <w:sz w:val="20"/>
        </w:rPr>
        <w:t xml:space="preserve"> </w:t>
      </w:r>
      <w:r>
        <w:rPr>
          <w:rFonts w:ascii="LCARIW+CMR10"/>
          <w:color w:val="000000"/>
          <w:sz w:val="20"/>
        </w:rPr>
        <w:t>to</w:t>
      </w:r>
      <w:r>
        <w:rPr>
          <w:rFonts w:ascii="Times New Roman"/>
          <w:color w:val="000000"/>
          <w:spacing w:val="7"/>
          <w:sz w:val="20"/>
        </w:rPr>
        <w:t xml:space="preserve"> </w:t>
      </w:r>
      <w:r>
        <w:rPr>
          <w:rFonts w:ascii="LCARIW+CMR10"/>
          <w:color w:val="000000"/>
          <w:sz w:val="20"/>
        </w:rPr>
        <w:t>restrict</w:t>
      </w:r>
      <w:r w:rsidR="00173D63">
        <w:rPr>
          <w:rFonts w:ascii="Times New Roman" w:hint="eastAsia"/>
          <w:color w:val="000000"/>
          <w:sz w:val="20"/>
        </w:rPr>
        <w:t xml:space="preserve"> </w:t>
      </w:r>
      <w:r>
        <w:rPr>
          <w:rFonts w:ascii="LCARIW+CMR10"/>
          <w:color w:val="000000"/>
          <w:spacing w:val="-2"/>
          <w:sz w:val="20"/>
        </w:rPr>
        <w:t>such</w:t>
      </w:r>
      <w:r>
        <w:rPr>
          <w:rFonts w:ascii="Times New Roman"/>
          <w:color w:val="000000"/>
          <w:spacing w:val="40"/>
          <w:sz w:val="20"/>
        </w:rPr>
        <w:t xml:space="preserve"> </w:t>
      </w:r>
      <w:r>
        <w:rPr>
          <w:rFonts w:ascii="LCARIW+CMR10"/>
          <w:color w:val="000000"/>
          <w:spacing w:val="-1"/>
          <w:sz w:val="20"/>
        </w:rPr>
        <w:t>adjustments</w:t>
      </w:r>
      <w:r>
        <w:rPr>
          <w:rFonts w:ascii="Times New Roman"/>
          <w:color w:val="000000"/>
          <w:spacing w:val="39"/>
          <w:sz w:val="20"/>
        </w:rPr>
        <w:t xml:space="preserve"> </w:t>
      </w:r>
      <w:r>
        <w:rPr>
          <w:rFonts w:ascii="LCARIW+CMR10"/>
          <w:color w:val="000000"/>
          <w:sz w:val="20"/>
        </w:rPr>
        <w:t>only</w:t>
      </w:r>
      <w:r>
        <w:rPr>
          <w:rFonts w:ascii="Times New Roman"/>
          <w:color w:val="000000"/>
          <w:spacing w:val="38"/>
          <w:sz w:val="20"/>
        </w:rPr>
        <w:t xml:space="preserve"> </w:t>
      </w:r>
      <w:r>
        <w:rPr>
          <w:rFonts w:ascii="LCARIW+CMR10"/>
          <w:color w:val="000000"/>
          <w:sz w:val="20"/>
        </w:rPr>
        <w:t>to</w:t>
      </w:r>
      <w:r>
        <w:rPr>
          <w:rFonts w:ascii="Times New Roman"/>
          <w:color w:val="000000"/>
          <w:spacing w:val="38"/>
          <w:sz w:val="20"/>
        </w:rPr>
        <w:t xml:space="preserve"> </w:t>
      </w:r>
      <w:r>
        <w:rPr>
          <w:rFonts w:ascii="LCARIW+CMR10"/>
          <w:color w:val="000000"/>
          <w:sz w:val="20"/>
        </w:rPr>
        <w:t>the</w:t>
      </w:r>
      <w:r>
        <w:rPr>
          <w:rFonts w:ascii="Times New Roman"/>
          <w:color w:val="000000"/>
          <w:spacing w:val="38"/>
          <w:sz w:val="20"/>
        </w:rPr>
        <w:t xml:space="preserve"> </w:t>
      </w:r>
      <w:r>
        <w:rPr>
          <w:rFonts w:ascii="LCARIW+CMR10"/>
          <w:color w:val="000000"/>
          <w:spacing w:val="2"/>
          <w:sz w:val="20"/>
        </w:rPr>
        <w:t>peak</w:t>
      </w:r>
      <w:r>
        <w:rPr>
          <w:rFonts w:ascii="Times New Roman"/>
          <w:color w:val="000000"/>
          <w:spacing w:val="36"/>
          <w:sz w:val="20"/>
        </w:rPr>
        <w:t xml:space="preserve"> </w:t>
      </w:r>
      <w:r>
        <w:rPr>
          <w:rFonts w:ascii="LCARIW+CMR10"/>
          <w:color w:val="000000"/>
          <w:sz w:val="20"/>
        </w:rPr>
        <w:t>rate</w:t>
      </w:r>
      <w:r>
        <w:rPr>
          <w:rFonts w:ascii="Times New Roman"/>
          <w:color w:val="000000"/>
          <w:spacing w:val="38"/>
          <w:sz w:val="20"/>
        </w:rPr>
        <w:t xml:space="preserve"> </w:t>
      </w:r>
      <w:r>
        <w:rPr>
          <w:rFonts w:ascii="LCARIW+CMR10"/>
          <w:color w:val="000000"/>
          <w:spacing w:val="2"/>
          <w:sz w:val="20"/>
        </w:rPr>
        <w:t>period.</w:t>
      </w:r>
      <w:r>
        <w:rPr>
          <w:rFonts w:ascii="Times New Roman"/>
          <w:color w:val="000000"/>
          <w:spacing w:val="102"/>
          <w:sz w:val="20"/>
        </w:rPr>
        <w:t xml:space="preserve"> </w:t>
      </w:r>
      <w:r>
        <w:rPr>
          <w:rFonts w:ascii="LCARIW+CMR10"/>
          <w:color w:val="000000"/>
          <w:sz w:val="20"/>
        </w:rPr>
        <w:t>Considering</w:t>
      </w:r>
      <w:r>
        <w:rPr>
          <w:rFonts w:ascii="Times New Roman"/>
          <w:color w:val="000000"/>
          <w:spacing w:val="38"/>
          <w:sz w:val="20"/>
        </w:rPr>
        <w:t xml:space="preserve"> </w:t>
      </w:r>
      <w:r>
        <w:rPr>
          <w:rFonts w:ascii="LCARIW+CMR10"/>
          <w:color w:val="000000"/>
          <w:sz w:val="20"/>
        </w:rPr>
        <w:t>the</w:t>
      </w:r>
      <w:r>
        <w:rPr>
          <w:rFonts w:ascii="Times New Roman"/>
          <w:color w:val="000000"/>
          <w:spacing w:val="38"/>
          <w:sz w:val="20"/>
        </w:rPr>
        <w:t xml:space="preserve"> </w:t>
      </w:r>
      <w:r>
        <w:rPr>
          <w:rFonts w:ascii="LCARIW+CMR10"/>
          <w:color w:val="000000"/>
          <w:sz w:val="20"/>
        </w:rPr>
        <w:t>fact</w:t>
      </w:r>
      <w:r>
        <w:rPr>
          <w:rFonts w:ascii="Times New Roman"/>
          <w:color w:val="000000"/>
          <w:spacing w:val="38"/>
          <w:sz w:val="20"/>
        </w:rPr>
        <w:t xml:space="preserve"> </w:t>
      </w:r>
      <w:r>
        <w:rPr>
          <w:rFonts w:ascii="LCARIW+CMR10"/>
          <w:color w:val="000000"/>
          <w:sz w:val="20"/>
        </w:rPr>
        <w:t>that</w:t>
      </w:r>
      <w:r>
        <w:rPr>
          <w:rFonts w:ascii="Times New Roman"/>
          <w:color w:val="000000"/>
          <w:spacing w:val="38"/>
          <w:sz w:val="20"/>
        </w:rPr>
        <w:t xml:space="preserve"> </w:t>
      </w:r>
      <w:r>
        <w:rPr>
          <w:rFonts w:ascii="LCARIW+CMR10"/>
          <w:color w:val="000000"/>
          <w:sz w:val="20"/>
        </w:rPr>
        <w:t>households</w:t>
      </w:r>
      <w:r>
        <w:rPr>
          <w:rFonts w:ascii="Times New Roman"/>
          <w:color w:val="000000"/>
          <w:spacing w:val="38"/>
          <w:sz w:val="20"/>
        </w:rPr>
        <w:t xml:space="preserve"> </w:t>
      </w:r>
      <w:r>
        <w:rPr>
          <w:rFonts w:ascii="LCARIW+CMR10"/>
          <w:color w:val="000000"/>
          <w:sz w:val="20"/>
        </w:rPr>
        <w:t>generally</w:t>
      </w:r>
      <w:r>
        <w:rPr>
          <w:rFonts w:ascii="Times New Roman"/>
          <w:color w:val="000000"/>
          <w:spacing w:val="38"/>
          <w:sz w:val="20"/>
        </w:rPr>
        <w:t xml:space="preserve"> </w:t>
      </w:r>
      <w:r>
        <w:rPr>
          <w:rFonts w:ascii="LCARIW+CMR10"/>
          <w:color w:val="000000"/>
          <w:sz w:val="20"/>
        </w:rPr>
        <w:t>set</w:t>
      </w:r>
      <w:r>
        <w:rPr>
          <w:rFonts w:ascii="Times New Roman"/>
          <w:color w:val="000000"/>
          <w:spacing w:val="38"/>
          <w:sz w:val="20"/>
        </w:rPr>
        <w:t xml:space="preserve"> </w:t>
      </w:r>
      <w:r>
        <w:rPr>
          <w:rFonts w:ascii="LCARIW+CMR10"/>
          <w:color w:val="000000"/>
          <w:sz w:val="20"/>
        </w:rPr>
        <w:t>a</w:t>
      </w:r>
      <w:r>
        <w:rPr>
          <w:rFonts w:ascii="Times New Roman"/>
          <w:color w:val="000000"/>
          <w:spacing w:val="38"/>
          <w:sz w:val="20"/>
        </w:rPr>
        <w:t xml:space="preserve"> </w:t>
      </w:r>
      <w:r>
        <w:rPr>
          <w:rFonts w:ascii="LCARIW+CMR10"/>
          <w:color w:val="000000"/>
          <w:sz w:val="20"/>
        </w:rPr>
        <w:t>target</w:t>
      </w:r>
      <w:r w:rsidR="00173D63">
        <w:rPr>
          <w:rFonts w:ascii="Times New Roman" w:hint="eastAsia"/>
          <w:color w:val="000000"/>
          <w:sz w:val="20"/>
        </w:rPr>
        <w:t xml:space="preserve"> </w:t>
      </w:r>
      <w:r>
        <w:rPr>
          <w:rFonts w:ascii="LCARIW+CMR10"/>
          <w:color w:val="000000"/>
          <w:sz w:val="20"/>
        </w:rPr>
        <w:t>temperature</w:t>
      </w:r>
      <w:r>
        <w:rPr>
          <w:rFonts w:ascii="Times New Roman"/>
          <w:color w:val="000000"/>
          <w:spacing w:val="18"/>
          <w:sz w:val="20"/>
        </w:rPr>
        <w:t xml:space="preserve"> </w:t>
      </w:r>
      <w:r>
        <w:rPr>
          <w:rFonts w:ascii="LCARIW+CMR10"/>
          <w:color w:val="000000"/>
          <w:sz w:val="20"/>
        </w:rPr>
        <w:t>instead</w:t>
      </w:r>
      <w:r>
        <w:rPr>
          <w:rFonts w:ascii="Times New Roman"/>
          <w:color w:val="000000"/>
          <w:spacing w:val="19"/>
          <w:sz w:val="20"/>
        </w:rPr>
        <w:t xml:space="preserve"> </w:t>
      </w:r>
      <w:r>
        <w:rPr>
          <w:rFonts w:ascii="LCARIW+CMR10"/>
          <w:color w:val="000000"/>
          <w:sz w:val="20"/>
        </w:rPr>
        <w:t>of</w:t>
      </w:r>
      <w:r>
        <w:rPr>
          <w:rFonts w:ascii="Times New Roman"/>
          <w:color w:val="000000"/>
          <w:spacing w:val="19"/>
          <w:sz w:val="20"/>
        </w:rPr>
        <w:t xml:space="preserve"> </w:t>
      </w:r>
      <w:r>
        <w:rPr>
          <w:rFonts w:ascii="LCARIW+CMR10"/>
          <w:color w:val="000000"/>
          <w:sz w:val="20"/>
        </w:rPr>
        <w:t>micromanaging</w:t>
      </w:r>
      <w:r>
        <w:rPr>
          <w:rFonts w:ascii="Times New Roman"/>
          <w:color w:val="000000"/>
          <w:spacing w:val="19"/>
          <w:sz w:val="20"/>
        </w:rPr>
        <w:t xml:space="preserve"> </w:t>
      </w:r>
      <w:r>
        <w:rPr>
          <w:rFonts w:ascii="LCARIW+CMR10"/>
          <w:color w:val="000000"/>
          <w:sz w:val="20"/>
        </w:rPr>
        <w:t>their</w:t>
      </w:r>
      <w:r>
        <w:rPr>
          <w:rFonts w:ascii="Times New Roman"/>
          <w:color w:val="000000"/>
          <w:spacing w:val="19"/>
          <w:sz w:val="20"/>
        </w:rPr>
        <w:t xml:space="preserve"> </w:t>
      </w:r>
      <w:r>
        <w:rPr>
          <w:rFonts w:ascii="LCARIW+CMR10"/>
          <w:color w:val="000000"/>
          <w:sz w:val="20"/>
        </w:rPr>
        <w:t>heating</w:t>
      </w:r>
      <w:r>
        <w:rPr>
          <w:rFonts w:ascii="Times New Roman"/>
          <w:color w:val="000000"/>
          <w:spacing w:val="19"/>
          <w:sz w:val="20"/>
        </w:rPr>
        <w:t xml:space="preserve"> </w:t>
      </w:r>
      <w:r>
        <w:rPr>
          <w:rFonts w:ascii="LCARIW+CMR10"/>
          <w:color w:val="000000"/>
          <w:sz w:val="20"/>
        </w:rPr>
        <w:t>devices</w:t>
      </w:r>
      <w:r>
        <w:rPr>
          <w:rFonts w:ascii="Times New Roman"/>
          <w:color w:val="000000"/>
          <w:spacing w:val="19"/>
          <w:sz w:val="20"/>
        </w:rPr>
        <w:t xml:space="preserve"> </w:t>
      </w:r>
      <w:r>
        <w:rPr>
          <w:rFonts w:ascii="LCARIW+CMR10"/>
          <w:color w:val="000000"/>
          <w:sz w:val="20"/>
        </w:rPr>
        <w:t>according</w:t>
      </w:r>
      <w:r>
        <w:rPr>
          <w:rFonts w:ascii="Times New Roman"/>
          <w:color w:val="000000"/>
          <w:spacing w:val="19"/>
          <w:sz w:val="20"/>
        </w:rPr>
        <w:t xml:space="preserve"> </w:t>
      </w:r>
      <w:r>
        <w:rPr>
          <w:rFonts w:ascii="LCARIW+CMR10"/>
          <w:color w:val="000000"/>
          <w:sz w:val="20"/>
        </w:rPr>
        <w:t>to</w:t>
      </w:r>
      <w:r>
        <w:rPr>
          <w:rFonts w:ascii="Times New Roman"/>
          <w:color w:val="000000"/>
          <w:spacing w:val="19"/>
          <w:sz w:val="20"/>
        </w:rPr>
        <w:t xml:space="preserve"> </w:t>
      </w:r>
      <w:r>
        <w:rPr>
          <w:rFonts w:ascii="LCARIW+CMR10"/>
          <w:color w:val="000000"/>
          <w:spacing w:val="-1"/>
          <w:sz w:val="20"/>
        </w:rPr>
        <w:t>ever-changing</w:t>
      </w:r>
      <w:r>
        <w:rPr>
          <w:rFonts w:ascii="Times New Roman"/>
          <w:color w:val="000000"/>
          <w:spacing w:val="20"/>
          <w:sz w:val="20"/>
        </w:rPr>
        <w:t xml:space="preserve"> </w:t>
      </w:r>
      <w:r>
        <w:rPr>
          <w:rFonts w:ascii="LCARIW+CMR10"/>
          <w:color w:val="000000"/>
          <w:spacing w:val="1"/>
          <w:sz w:val="20"/>
        </w:rPr>
        <w:t>outdoor</w:t>
      </w:r>
      <w:r>
        <w:rPr>
          <w:rFonts w:ascii="Times New Roman"/>
          <w:color w:val="000000"/>
          <w:spacing w:val="18"/>
          <w:sz w:val="20"/>
        </w:rPr>
        <w:t xml:space="preserve"> </w:t>
      </w:r>
      <w:r>
        <w:rPr>
          <w:rFonts w:ascii="LCARIW+CMR10"/>
          <w:color w:val="000000"/>
          <w:sz w:val="20"/>
        </w:rPr>
        <w:t>temperatures,</w:t>
      </w:r>
      <w:r w:rsidR="00173D63">
        <w:rPr>
          <w:rFonts w:ascii="Times New Roman" w:hint="eastAsia"/>
          <w:color w:val="000000"/>
          <w:sz w:val="20"/>
        </w:rPr>
        <w:t xml:space="preserve"> </w:t>
      </w:r>
      <w:r>
        <w:rPr>
          <w:rFonts w:ascii="LCARIW+CMR10"/>
          <w:color w:val="000000"/>
          <w:sz w:val="20"/>
        </w:rPr>
        <w:t>PCTs</w:t>
      </w:r>
      <w:r>
        <w:rPr>
          <w:rFonts w:ascii="Times New Roman"/>
          <w:color w:val="000000"/>
          <w:spacing w:val="3"/>
          <w:sz w:val="20"/>
        </w:rPr>
        <w:t xml:space="preserve"> </w:t>
      </w:r>
      <w:r>
        <w:rPr>
          <w:rFonts w:ascii="LCARIW+CMR10"/>
          <w:color w:val="000000"/>
          <w:sz w:val="20"/>
        </w:rPr>
        <w:t>with</w:t>
      </w:r>
      <w:r>
        <w:rPr>
          <w:rFonts w:ascii="Times New Roman"/>
          <w:color w:val="000000"/>
          <w:spacing w:val="2"/>
          <w:sz w:val="20"/>
        </w:rPr>
        <w:t xml:space="preserve"> </w:t>
      </w:r>
      <w:r>
        <w:rPr>
          <w:rFonts w:ascii="LCARIW+CMR10"/>
          <w:color w:val="000000"/>
          <w:sz w:val="20"/>
        </w:rPr>
        <w:t>recommended</w:t>
      </w:r>
      <w:r>
        <w:rPr>
          <w:rFonts w:ascii="Times New Roman"/>
          <w:color w:val="000000"/>
          <w:spacing w:val="2"/>
          <w:sz w:val="20"/>
        </w:rPr>
        <w:t xml:space="preserve"> </w:t>
      </w:r>
      <w:r>
        <w:rPr>
          <w:rFonts w:ascii="LCARIW+CMR10"/>
          <w:color w:val="000000"/>
          <w:sz w:val="20"/>
        </w:rPr>
        <w:t>default</w:t>
      </w:r>
      <w:r>
        <w:rPr>
          <w:rFonts w:ascii="Times New Roman"/>
          <w:color w:val="000000"/>
          <w:spacing w:val="2"/>
          <w:sz w:val="20"/>
        </w:rPr>
        <w:t xml:space="preserve"> </w:t>
      </w:r>
      <w:r>
        <w:rPr>
          <w:rFonts w:ascii="LCARIW+CMR10"/>
          <w:color w:val="000000"/>
          <w:sz w:val="20"/>
        </w:rPr>
        <w:t>settings</w:t>
      </w:r>
      <w:r>
        <w:rPr>
          <w:rFonts w:ascii="Times New Roman"/>
          <w:color w:val="000000"/>
          <w:spacing w:val="2"/>
          <w:sz w:val="20"/>
        </w:rPr>
        <w:t xml:space="preserve"> </w:t>
      </w:r>
      <w:r>
        <w:rPr>
          <w:rFonts w:ascii="LCARIW+CMR10"/>
          <w:color w:val="000000"/>
          <w:sz w:val="20"/>
        </w:rPr>
        <w:t>for</w:t>
      </w:r>
      <w:r>
        <w:rPr>
          <w:rFonts w:ascii="Times New Roman"/>
          <w:color w:val="000000"/>
          <w:spacing w:val="2"/>
          <w:sz w:val="20"/>
        </w:rPr>
        <w:t xml:space="preserve"> </w:t>
      </w:r>
      <w:r>
        <w:rPr>
          <w:rFonts w:ascii="LCARIW+CMR10"/>
          <w:color w:val="000000"/>
          <w:sz w:val="20"/>
        </w:rPr>
        <w:t>temperature-control</w:t>
      </w:r>
      <w:r>
        <w:rPr>
          <w:rFonts w:ascii="Times New Roman"/>
          <w:color w:val="000000"/>
          <w:spacing w:val="3"/>
          <w:sz w:val="20"/>
        </w:rPr>
        <w:t xml:space="preserve"> </w:t>
      </w:r>
      <w:r>
        <w:rPr>
          <w:rFonts w:ascii="LCARIW+CMR10"/>
          <w:color w:val="000000"/>
          <w:sz w:val="20"/>
        </w:rPr>
        <w:t>use</w:t>
      </w:r>
      <w:r>
        <w:rPr>
          <w:rFonts w:ascii="Times New Roman"/>
          <w:color w:val="000000"/>
          <w:spacing w:val="2"/>
          <w:sz w:val="20"/>
        </w:rPr>
        <w:t xml:space="preserve"> </w:t>
      </w:r>
      <w:r>
        <w:rPr>
          <w:rFonts w:ascii="LCARIW+CMR10"/>
          <w:color w:val="000000"/>
          <w:sz w:val="20"/>
        </w:rPr>
        <w:t>of</w:t>
      </w:r>
      <w:r>
        <w:rPr>
          <w:rFonts w:ascii="Times New Roman"/>
          <w:color w:val="000000"/>
          <w:spacing w:val="3"/>
          <w:sz w:val="20"/>
        </w:rPr>
        <w:t xml:space="preserve"> </w:t>
      </w:r>
      <w:r>
        <w:rPr>
          <w:rFonts w:ascii="LCARIW+CMR10"/>
          <w:color w:val="000000"/>
          <w:spacing w:val="-1"/>
          <w:sz w:val="20"/>
        </w:rPr>
        <w:t>electricity</w:t>
      </w:r>
      <w:r>
        <w:rPr>
          <w:rFonts w:ascii="Times New Roman"/>
          <w:color w:val="000000"/>
          <w:spacing w:val="3"/>
          <w:sz w:val="20"/>
        </w:rPr>
        <w:t xml:space="preserve"> </w:t>
      </w:r>
      <w:r>
        <w:rPr>
          <w:rFonts w:ascii="LCARIW+CMR10"/>
          <w:color w:val="000000"/>
          <w:sz w:val="20"/>
        </w:rPr>
        <w:t>are</w:t>
      </w:r>
      <w:r>
        <w:rPr>
          <w:rFonts w:ascii="Times New Roman"/>
          <w:color w:val="000000"/>
          <w:spacing w:val="2"/>
          <w:sz w:val="20"/>
        </w:rPr>
        <w:t xml:space="preserve"> </w:t>
      </w:r>
      <w:r>
        <w:rPr>
          <w:rFonts w:ascii="LCARIW+CMR10"/>
          <w:color w:val="000000"/>
          <w:sz w:val="20"/>
        </w:rPr>
        <w:t>highly</w:t>
      </w:r>
      <w:r>
        <w:rPr>
          <w:rFonts w:ascii="Times New Roman"/>
          <w:color w:val="000000"/>
          <w:spacing w:val="2"/>
          <w:sz w:val="20"/>
        </w:rPr>
        <w:t xml:space="preserve"> </w:t>
      </w:r>
      <w:r>
        <w:rPr>
          <w:rFonts w:ascii="LCARIW+CMR10"/>
          <w:color w:val="000000"/>
          <w:spacing w:val="-1"/>
          <w:sz w:val="20"/>
        </w:rPr>
        <w:t>likely</w:t>
      </w:r>
      <w:r>
        <w:rPr>
          <w:rFonts w:ascii="Times New Roman"/>
          <w:color w:val="000000"/>
          <w:spacing w:val="3"/>
          <w:sz w:val="20"/>
        </w:rPr>
        <w:t xml:space="preserve"> </w:t>
      </w:r>
      <w:r>
        <w:rPr>
          <w:rFonts w:ascii="LCARIW+CMR10"/>
          <w:color w:val="000000"/>
          <w:sz w:val="20"/>
        </w:rPr>
        <w:t>to</w:t>
      </w:r>
      <w:r>
        <w:rPr>
          <w:rFonts w:ascii="Times New Roman"/>
          <w:color w:val="000000"/>
          <w:spacing w:val="2"/>
          <w:sz w:val="20"/>
        </w:rPr>
        <w:t xml:space="preserve"> </w:t>
      </w:r>
      <w:r>
        <w:rPr>
          <w:rFonts w:ascii="LCARIW+CMR10"/>
          <w:color w:val="000000"/>
          <w:spacing w:val="-1"/>
          <w:sz w:val="20"/>
        </w:rPr>
        <w:t>contribute</w:t>
      </w:r>
      <w:r w:rsidR="00173D63">
        <w:rPr>
          <w:rFonts w:ascii="Times New Roman" w:hint="eastAsia"/>
          <w:color w:val="000000"/>
          <w:sz w:val="20"/>
        </w:rPr>
        <w:t xml:space="preserve"> </w:t>
      </w:r>
      <w:r>
        <w:rPr>
          <w:rFonts w:ascii="LCARIW+CMR10"/>
          <w:color w:val="000000"/>
          <w:sz w:val="20"/>
        </w:rPr>
        <w:t>to</w:t>
      </w:r>
      <w:r>
        <w:rPr>
          <w:rFonts w:ascii="Times New Roman"/>
          <w:color w:val="000000"/>
          <w:spacing w:val="6"/>
          <w:sz w:val="20"/>
        </w:rPr>
        <w:t xml:space="preserve"> </w:t>
      </w:r>
      <w:r>
        <w:rPr>
          <w:rFonts w:ascii="LCARIW+CMR10"/>
          <w:color w:val="000000"/>
          <w:sz w:val="20"/>
        </w:rPr>
        <w:t>minimizing</w:t>
      </w:r>
      <w:r>
        <w:rPr>
          <w:rFonts w:ascii="Times New Roman"/>
          <w:color w:val="000000"/>
          <w:spacing w:val="6"/>
          <w:sz w:val="20"/>
        </w:rPr>
        <w:t xml:space="preserve"> </w:t>
      </w:r>
      <w:r>
        <w:rPr>
          <w:rFonts w:ascii="LCARIW+CMR10"/>
          <w:color w:val="000000"/>
          <w:sz w:val="20"/>
        </w:rPr>
        <w:t>the</w:t>
      </w:r>
      <w:r>
        <w:rPr>
          <w:rFonts w:ascii="Times New Roman"/>
          <w:color w:val="000000"/>
          <w:spacing w:val="6"/>
          <w:sz w:val="20"/>
        </w:rPr>
        <w:t xml:space="preserve"> </w:t>
      </w:r>
      <w:r>
        <w:rPr>
          <w:rFonts w:ascii="LCARIW+CMR10"/>
          <w:color w:val="000000"/>
          <w:sz w:val="20"/>
        </w:rPr>
        <w:t>behavioral</w:t>
      </w:r>
      <w:r>
        <w:rPr>
          <w:rFonts w:ascii="Times New Roman"/>
          <w:color w:val="000000"/>
          <w:spacing w:val="6"/>
          <w:sz w:val="20"/>
        </w:rPr>
        <w:t xml:space="preserve"> </w:t>
      </w:r>
      <w:r>
        <w:rPr>
          <w:rFonts w:ascii="LCARIW+CMR10"/>
          <w:color w:val="000000"/>
          <w:spacing w:val="-1"/>
          <w:sz w:val="20"/>
        </w:rPr>
        <w:t>changes</w:t>
      </w:r>
      <w:r>
        <w:rPr>
          <w:rFonts w:ascii="Times New Roman"/>
          <w:color w:val="000000"/>
          <w:spacing w:val="7"/>
          <w:sz w:val="20"/>
        </w:rPr>
        <w:t xml:space="preserve"> </w:t>
      </w:r>
      <w:r>
        <w:rPr>
          <w:rFonts w:ascii="LCARIW+CMR10"/>
          <w:color w:val="000000"/>
          <w:spacing w:val="1"/>
          <w:sz w:val="20"/>
        </w:rPr>
        <w:t>before</w:t>
      </w:r>
      <w:r>
        <w:rPr>
          <w:rFonts w:ascii="Times New Roman"/>
          <w:color w:val="000000"/>
          <w:spacing w:val="5"/>
          <w:sz w:val="20"/>
        </w:rPr>
        <w:t xml:space="preserve"> </w:t>
      </w:r>
      <w:r>
        <w:rPr>
          <w:rFonts w:ascii="LCARIW+CMR10"/>
          <w:color w:val="000000"/>
          <w:sz w:val="20"/>
        </w:rPr>
        <w:t>the</w:t>
      </w:r>
      <w:r>
        <w:rPr>
          <w:rFonts w:ascii="Times New Roman"/>
          <w:color w:val="000000"/>
          <w:spacing w:val="6"/>
          <w:sz w:val="20"/>
        </w:rPr>
        <w:t xml:space="preserve"> </w:t>
      </w:r>
      <w:r>
        <w:rPr>
          <w:rFonts w:ascii="LCARIW+CMR10"/>
          <w:color w:val="000000"/>
          <w:spacing w:val="2"/>
          <w:sz w:val="20"/>
        </w:rPr>
        <w:t>peak</w:t>
      </w:r>
      <w:r>
        <w:rPr>
          <w:rFonts w:ascii="Times New Roman"/>
          <w:color w:val="000000"/>
          <w:spacing w:val="4"/>
          <w:sz w:val="20"/>
        </w:rPr>
        <w:t xml:space="preserve"> </w:t>
      </w:r>
      <w:r>
        <w:rPr>
          <w:rFonts w:ascii="LCARIW+CMR10"/>
          <w:color w:val="000000"/>
          <w:sz w:val="20"/>
        </w:rPr>
        <w:t>rate</w:t>
      </w:r>
      <w:r>
        <w:rPr>
          <w:rFonts w:ascii="Times New Roman"/>
          <w:color w:val="000000"/>
          <w:spacing w:val="6"/>
          <w:sz w:val="20"/>
        </w:rPr>
        <w:t xml:space="preserve"> </w:t>
      </w:r>
      <w:r>
        <w:rPr>
          <w:rFonts w:ascii="LCARIW+CMR10"/>
          <w:color w:val="000000"/>
          <w:spacing w:val="1"/>
          <w:sz w:val="20"/>
        </w:rPr>
        <w:t>period.</w:t>
      </w:r>
      <w:r w:rsidR="0054153D">
        <w:rPr>
          <w:rStyle w:val="FootnoteReference"/>
          <w:rFonts w:ascii="LCARIW+CMR10"/>
          <w:color w:val="000000"/>
          <w:spacing w:val="1"/>
          <w:sz w:val="20"/>
        </w:rPr>
        <w:footnoteReference w:id="4"/>
      </w:r>
      <w:r w:rsidR="0054153D">
        <w:rPr>
          <w:rFonts w:ascii="LCARIW+CMR10"/>
          <w:color w:val="000000"/>
          <w:spacing w:val="-2"/>
          <w:sz w:val="20"/>
        </w:rPr>
        <w:t xml:space="preserve"> </w:t>
      </w:r>
      <w:r>
        <w:rPr>
          <w:rFonts w:ascii="LCARIW+CMR10"/>
          <w:color w:val="000000"/>
          <w:spacing w:val="-2"/>
          <w:sz w:val="20"/>
        </w:rPr>
        <w:t>Moreover,</w:t>
      </w:r>
      <w:r>
        <w:rPr>
          <w:rFonts w:ascii="Times New Roman"/>
          <w:color w:val="000000"/>
          <w:spacing w:val="10"/>
          <w:sz w:val="20"/>
        </w:rPr>
        <w:t xml:space="preserve"> </w:t>
      </w:r>
      <w:r>
        <w:rPr>
          <w:rFonts w:ascii="LCARIW+CMR10"/>
          <w:color w:val="000000"/>
          <w:sz w:val="20"/>
        </w:rPr>
        <w:t>the</w:t>
      </w:r>
      <w:r>
        <w:rPr>
          <w:rFonts w:ascii="Times New Roman"/>
          <w:color w:val="000000"/>
          <w:spacing w:val="6"/>
          <w:sz w:val="20"/>
        </w:rPr>
        <w:t xml:space="preserve"> </w:t>
      </w:r>
      <w:r>
        <w:rPr>
          <w:rFonts w:ascii="LCARIW+CMR10" w:hAnsi="LCARIW+CMR10" w:cs="LCARIW+CMR10"/>
          <w:color w:val="000000"/>
          <w:spacing w:val="1"/>
          <w:sz w:val="20"/>
        </w:rPr>
        <w:t>beneﬁts</w:t>
      </w:r>
      <w:r>
        <w:rPr>
          <w:rFonts w:ascii="Times New Roman"/>
          <w:color w:val="000000"/>
          <w:spacing w:val="5"/>
          <w:sz w:val="20"/>
        </w:rPr>
        <w:t xml:space="preserve"> </w:t>
      </w:r>
      <w:r>
        <w:rPr>
          <w:rFonts w:ascii="LCARIW+CMR10"/>
          <w:color w:val="000000"/>
          <w:sz w:val="20"/>
        </w:rPr>
        <w:t>obtained</w:t>
      </w:r>
      <w:r>
        <w:rPr>
          <w:rFonts w:ascii="Times New Roman"/>
          <w:color w:val="000000"/>
          <w:spacing w:val="6"/>
          <w:sz w:val="20"/>
        </w:rPr>
        <w:t xml:space="preserve"> </w:t>
      </w:r>
      <w:r>
        <w:rPr>
          <w:rFonts w:ascii="LCARIW+CMR10"/>
          <w:color w:val="000000"/>
          <w:spacing w:val="-6"/>
          <w:sz w:val="20"/>
        </w:rPr>
        <w:t>by</w:t>
      </w:r>
      <w:r>
        <w:rPr>
          <w:rFonts w:ascii="Times New Roman"/>
          <w:color w:val="000000"/>
          <w:spacing w:val="12"/>
          <w:sz w:val="20"/>
        </w:rPr>
        <w:t xml:space="preserve"> </w:t>
      </w:r>
      <w:r>
        <w:rPr>
          <w:rFonts w:ascii="LCARIW+CMR10"/>
          <w:color w:val="000000"/>
          <w:sz w:val="20"/>
        </w:rPr>
        <w:t>utilizing</w:t>
      </w:r>
      <w:r w:rsidR="00173D63">
        <w:rPr>
          <w:rFonts w:ascii="Times New Roman" w:hint="eastAsia"/>
          <w:color w:val="000000"/>
          <w:sz w:val="20"/>
        </w:rPr>
        <w:t xml:space="preserve"> </w:t>
      </w:r>
      <w:r>
        <w:rPr>
          <w:rFonts w:ascii="LCARIW+CMR10"/>
          <w:color w:val="000000"/>
          <w:sz w:val="20"/>
        </w:rPr>
        <w:t>the</w:t>
      </w:r>
      <w:r>
        <w:rPr>
          <w:rFonts w:ascii="Times New Roman"/>
          <w:color w:val="000000"/>
          <w:spacing w:val="35"/>
          <w:sz w:val="20"/>
        </w:rPr>
        <w:t xml:space="preserve"> </w:t>
      </w:r>
      <w:r>
        <w:rPr>
          <w:rFonts w:ascii="LCARIW+CMR10"/>
          <w:color w:val="000000"/>
          <w:sz w:val="20"/>
        </w:rPr>
        <w:t>automated</w:t>
      </w:r>
      <w:r>
        <w:rPr>
          <w:rFonts w:ascii="Times New Roman"/>
          <w:color w:val="000000"/>
          <w:spacing w:val="35"/>
          <w:sz w:val="20"/>
        </w:rPr>
        <w:t xml:space="preserve"> </w:t>
      </w:r>
      <w:r>
        <w:rPr>
          <w:rFonts w:ascii="LCARIW+CMR10"/>
          <w:color w:val="000000"/>
          <w:spacing w:val="-1"/>
          <w:sz w:val="20"/>
        </w:rPr>
        <w:t>instruments</w:t>
      </w:r>
      <w:r>
        <w:rPr>
          <w:rFonts w:ascii="Times New Roman"/>
          <w:color w:val="000000"/>
          <w:spacing w:val="35"/>
          <w:sz w:val="20"/>
        </w:rPr>
        <w:t xml:space="preserve"> </w:t>
      </w:r>
      <w:r>
        <w:rPr>
          <w:rFonts w:ascii="LCARIW+CMR10"/>
          <w:color w:val="000000"/>
          <w:spacing w:val="-1"/>
          <w:sz w:val="20"/>
        </w:rPr>
        <w:t>provide</w:t>
      </w:r>
      <w:r>
        <w:rPr>
          <w:rFonts w:ascii="Times New Roman"/>
          <w:color w:val="000000"/>
          <w:spacing w:val="36"/>
          <w:sz w:val="20"/>
        </w:rPr>
        <w:t xml:space="preserve"> </w:t>
      </w:r>
      <w:r>
        <w:rPr>
          <w:rFonts w:ascii="LCARIW+CMR10"/>
          <w:color w:val="000000"/>
          <w:sz w:val="20"/>
        </w:rPr>
        <w:t>legitimacy</w:t>
      </w:r>
      <w:r>
        <w:rPr>
          <w:rFonts w:ascii="Times New Roman"/>
          <w:color w:val="000000"/>
          <w:spacing w:val="35"/>
          <w:sz w:val="20"/>
        </w:rPr>
        <w:t xml:space="preserve"> </w:t>
      </w:r>
      <w:r>
        <w:rPr>
          <w:rFonts w:ascii="LCARIW+CMR10"/>
          <w:color w:val="000000"/>
          <w:sz w:val="20"/>
        </w:rPr>
        <w:t>for</w:t>
      </w:r>
      <w:r>
        <w:rPr>
          <w:rFonts w:ascii="Times New Roman"/>
          <w:color w:val="000000"/>
          <w:spacing w:val="35"/>
          <w:sz w:val="20"/>
        </w:rPr>
        <w:t xml:space="preserve"> </w:t>
      </w:r>
      <w:r>
        <w:rPr>
          <w:rFonts w:ascii="LCARIW+CMR10"/>
          <w:color w:val="000000"/>
          <w:sz w:val="20"/>
        </w:rPr>
        <w:t>the</w:t>
      </w:r>
      <w:r>
        <w:rPr>
          <w:rFonts w:ascii="Times New Roman"/>
          <w:color w:val="000000"/>
          <w:spacing w:val="35"/>
          <w:sz w:val="20"/>
        </w:rPr>
        <w:t xml:space="preserve"> </w:t>
      </w:r>
      <w:r>
        <w:rPr>
          <w:rFonts w:ascii="LCARIW+CMR10"/>
          <w:color w:val="000000"/>
          <w:sz w:val="20"/>
        </w:rPr>
        <w:t>ongoing</w:t>
      </w:r>
      <w:r>
        <w:rPr>
          <w:rFonts w:ascii="Times New Roman"/>
          <w:color w:val="000000"/>
          <w:spacing w:val="35"/>
          <w:sz w:val="20"/>
        </w:rPr>
        <w:t xml:space="preserve"> </w:t>
      </w:r>
      <w:r>
        <w:rPr>
          <w:rFonts w:ascii="LCARIW+CMR10"/>
          <w:color w:val="000000"/>
          <w:sz w:val="20"/>
        </w:rPr>
        <w:t>SEAI-o</w:t>
      </w:r>
      <w:r>
        <w:rPr>
          <w:rFonts w:ascii="LSPPBV+CMR10" w:hAnsi="LSPPBV+CMR10" w:cs="LSPPBV+CMR10"/>
          <w:color w:val="000000"/>
          <w:sz w:val="20"/>
        </w:rPr>
        <w:t>ﬀ</w:t>
      </w:r>
      <w:r>
        <w:rPr>
          <w:rFonts w:ascii="LCARIW+CMR10"/>
          <w:color w:val="000000"/>
          <w:sz w:val="20"/>
        </w:rPr>
        <w:t>ering</w:t>
      </w:r>
      <w:r>
        <w:rPr>
          <w:rFonts w:ascii="Times New Roman"/>
          <w:color w:val="000000"/>
          <w:spacing w:val="35"/>
          <w:sz w:val="20"/>
        </w:rPr>
        <w:t xml:space="preserve"> </w:t>
      </w:r>
      <w:r>
        <w:rPr>
          <w:rFonts w:ascii="LCARIW+CMR10"/>
          <w:color w:val="000000"/>
          <w:sz w:val="20"/>
        </w:rPr>
        <w:t>Home</w:t>
      </w:r>
      <w:r>
        <w:rPr>
          <w:rFonts w:ascii="Times New Roman"/>
          <w:color w:val="000000"/>
          <w:spacing w:val="35"/>
          <w:sz w:val="20"/>
        </w:rPr>
        <w:t xml:space="preserve"> </w:t>
      </w:r>
      <w:r>
        <w:rPr>
          <w:rFonts w:ascii="LCARIW+CMR10"/>
          <w:color w:val="000000"/>
          <w:sz w:val="20"/>
        </w:rPr>
        <w:t>Energy</w:t>
      </w:r>
      <w:r>
        <w:rPr>
          <w:rFonts w:ascii="Times New Roman"/>
          <w:color w:val="000000"/>
          <w:spacing w:val="35"/>
          <w:sz w:val="20"/>
        </w:rPr>
        <w:t xml:space="preserve"> </w:t>
      </w:r>
      <w:r>
        <w:rPr>
          <w:rFonts w:ascii="LCARIW+CMR10"/>
          <w:color w:val="000000"/>
          <w:spacing w:val="-1"/>
          <w:sz w:val="20"/>
        </w:rPr>
        <w:t>Grants,</w:t>
      </w:r>
      <w:r>
        <w:rPr>
          <w:rFonts w:ascii="Times New Roman"/>
          <w:color w:val="000000"/>
          <w:spacing w:val="41"/>
          <w:sz w:val="20"/>
        </w:rPr>
        <w:t xml:space="preserve"> </w:t>
      </w:r>
      <w:r>
        <w:rPr>
          <w:rFonts w:ascii="LCARIW+CMR10"/>
          <w:color w:val="000000"/>
          <w:sz w:val="20"/>
        </w:rPr>
        <w:t>in</w:t>
      </w:r>
      <w:r>
        <w:rPr>
          <w:rFonts w:ascii="Times New Roman"/>
          <w:color w:val="000000"/>
          <w:spacing w:val="35"/>
          <w:sz w:val="20"/>
        </w:rPr>
        <w:t xml:space="preserve"> </w:t>
      </w:r>
      <w:r>
        <w:rPr>
          <w:rFonts w:ascii="LCARIW+CMR10"/>
          <w:color w:val="000000"/>
          <w:spacing w:val="-2"/>
          <w:sz w:val="20"/>
        </w:rPr>
        <w:t>which</w:t>
      </w:r>
      <w:r w:rsidR="00173D63">
        <w:rPr>
          <w:rFonts w:ascii="Times New Roman" w:hint="eastAsia"/>
          <w:color w:val="000000"/>
          <w:sz w:val="20"/>
        </w:rPr>
        <w:t xml:space="preserve"> </w:t>
      </w:r>
      <w:r>
        <w:rPr>
          <w:rFonts w:ascii="LCARIW+CMR10"/>
          <w:color w:val="000000"/>
          <w:sz w:val="20"/>
        </w:rPr>
        <w:t>heating</w:t>
      </w:r>
      <w:r>
        <w:rPr>
          <w:rFonts w:ascii="Times New Roman"/>
          <w:color w:val="000000"/>
          <w:spacing w:val="16"/>
          <w:sz w:val="20"/>
        </w:rPr>
        <w:t xml:space="preserve"> </w:t>
      </w:r>
      <w:r>
        <w:rPr>
          <w:rFonts w:ascii="LCARIW+CMR10"/>
          <w:color w:val="000000"/>
          <w:spacing w:val="-1"/>
          <w:sz w:val="20"/>
        </w:rPr>
        <w:t>controls</w:t>
      </w:r>
      <w:r>
        <w:rPr>
          <w:rFonts w:ascii="Times New Roman"/>
          <w:color w:val="000000"/>
          <w:spacing w:val="17"/>
          <w:sz w:val="20"/>
        </w:rPr>
        <w:t xml:space="preserve"> </w:t>
      </w:r>
      <w:r>
        <w:rPr>
          <w:rFonts w:ascii="LCARIW+CMR10"/>
          <w:color w:val="000000"/>
          <w:sz w:val="20"/>
        </w:rPr>
        <w:t>are</w:t>
      </w:r>
      <w:r>
        <w:rPr>
          <w:rFonts w:ascii="Times New Roman"/>
          <w:color w:val="000000"/>
          <w:spacing w:val="16"/>
          <w:sz w:val="20"/>
        </w:rPr>
        <w:t xml:space="preserve"> </w:t>
      </w:r>
      <w:r>
        <w:rPr>
          <w:rFonts w:ascii="LCARIW+CMR10"/>
          <w:color w:val="000000"/>
          <w:sz w:val="20"/>
        </w:rPr>
        <w:t>an</w:t>
      </w:r>
      <w:r>
        <w:rPr>
          <w:rFonts w:ascii="Times New Roman"/>
          <w:color w:val="000000"/>
          <w:spacing w:val="16"/>
          <w:sz w:val="20"/>
        </w:rPr>
        <w:t xml:space="preserve"> </w:t>
      </w:r>
      <w:r>
        <w:rPr>
          <w:rFonts w:ascii="LCARIW+CMR10"/>
          <w:color w:val="000000"/>
          <w:spacing w:val="-1"/>
          <w:sz w:val="20"/>
        </w:rPr>
        <w:t>essential</w:t>
      </w:r>
      <w:r>
        <w:rPr>
          <w:rFonts w:ascii="Times New Roman"/>
          <w:color w:val="000000"/>
          <w:spacing w:val="17"/>
          <w:sz w:val="20"/>
        </w:rPr>
        <w:t xml:space="preserve"> </w:t>
      </w:r>
      <w:r>
        <w:rPr>
          <w:rFonts w:ascii="LCARIW+CMR10"/>
          <w:color w:val="000000"/>
          <w:sz w:val="20"/>
        </w:rPr>
        <w:t>part.</w:t>
      </w:r>
      <w:r w:rsidR="0054153D">
        <w:rPr>
          <w:rStyle w:val="FootnoteReference"/>
          <w:rFonts w:ascii="LCARIW+CMR10"/>
          <w:color w:val="000000"/>
          <w:sz w:val="20"/>
        </w:rPr>
        <w:footnoteReference w:id="5"/>
      </w:r>
      <w:r w:rsidR="0054153D" w:rsidRPr="0054153D">
        <w:rPr>
          <w:rFonts w:ascii="Cambria" w:hAnsi="Cambria"/>
          <w:color w:val="000000"/>
          <w:sz w:val="21"/>
        </w:rPr>
        <w:t xml:space="preserve"> </w:t>
      </w:r>
    </w:p>
    <w:p w14:paraId="3E6428CB" w14:textId="76E364A6" w:rsidR="003820C6" w:rsidRDefault="0076004A" w:rsidP="00173D63">
      <w:pPr>
        <w:spacing w:before="149" w:after="0" w:line="360" w:lineRule="auto"/>
        <w:ind w:firstLine="708"/>
        <w:rPr>
          <w:rFonts w:ascii="Times New Roman"/>
          <w:color w:val="000000"/>
          <w:sz w:val="20"/>
        </w:rPr>
      </w:pPr>
      <w:r>
        <w:rPr>
          <w:rFonts w:ascii="LCARIW+CMR10" w:hAnsi="LCARIW+CMR10" w:cs="LCARIW+CMR10"/>
          <w:color w:val="000000"/>
          <w:sz w:val="20"/>
        </w:rPr>
        <w:t>Conﬁning</w:t>
      </w:r>
      <w:r>
        <w:rPr>
          <w:rFonts w:ascii="Times New Roman"/>
          <w:color w:val="000000"/>
          <w:spacing w:val="8"/>
          <w:sz w:val="20"/>
        </w:rPr>
        <w:t xml:space="preserve"> </w:t>
      </w:r>
      <w:r>
        <w:rPr>
          <w:rFonts w:ascii="LCARIW+CMR10"/>
          <w:color w:val="000000"/>
          <w:sz w:val="20"/>
        </w:rPr>
        <w:t>the</w:t>
      </w:r>
      <w:r>
        <w:rPr>
          <w:rFonts w:ascii="Times New Roman"/>
          <w:color w:val="000000"/>
          <w:spacing w:val="9"/>
          <w:sz w:val="20"/>
        </w:rPr>
        <w:t xml:space="preserve"> </w:t>
      </w:r>
      <w:r>
        <w:rPr>
          <w:rFonts w:ascii="LCARIW+CMR10"/>
          <w:color w:val="000000"/>
          <w:sz w:val="20"/>
        </w:rPr>
        <w:t>impact</w:t>
      </w:r>
      <w:r>
        <w:rPr>
          <w:rFonts w:ascii="Times New Roman"/>
          <w:color w:val="000000"/>
          <w:spacing w:val="9"/>
          <w:sz w:val="20"/>
        </w:rPr>
        <w:t xml:space="preserve"> </w:t>
      </w:r>
      <w:r>
        <w:rPr>
          <w:rFonts w:ascii="LCARIW+CMR10"/>
          <w:color w:val="000000"/>
          <w:sz w:val="20"/>
        </w:rPr>
        <w:t>of</w:t>
      </w:r>
      <w:r>
        <w:rPr>
          <w:rFonts w:ascii="Times New Roman"/>
          <w:color w:val="000000"/>
          <w:spacing w:val="9"/>
          <w:sz w:val="20"/>
        </w:rPr>
        <w:t xml:space="preserve"> </w:t>
      </w:r>
      <w:r>
        <w:rPr>
          <w:rFonts w:ascii="LCARIW+CMR10"/>
          <w:color w:val="000000"/>
          <w:sz w:val="20"/>
        </w:rPr>
        <w:t>TOU</w:t>
      </w:r>
      <w:r>
        <w:rPr>
          <w:rFonts w:ascii="Times New Roman"/>
          <w:color w:val="000000"/>
          <w:spacing w:val="8"/>
          <w:sz w:val="20"/>
        </w:rPr>
        <w:t xml:space="preserve"> </w:t>
      </w:r>
      <w:r>
        <w:rPr>
          <w:rFonts w:ascii="LCARIW+CMR10"/>
          <w:color w:val="000000"/>
          <w:sz w:val="20"/>
        </w:rPr>
        <w:t>prices</w:t>
      </w:r>
      <w:r>
        <w:rPr>
          <w:rFonts w:ascii="Times New Roman"/>
          <w:color w:val="000000"/>
          <w:spacing w:val="9"/>
          <w:sz w:val="20"/>
        </w:rPr>
        <w:t xml:space="preserve"> </w:t>
      </w:r>
      <w:r>
        <w:rPr>
          <w:rFonts w:ascii="LCARIW+CMR10"/>
          <w:color w:val="000000"/>
          <w:sz w:val="20"/>
        </w:rPr>
        <w:t>on</w:t>
      </w:r>
      <w:r>
        <w:rPr>
          <w:rFonts w:ascii="Times New Roman"/>
          <w:color w:val="000000"/>
          <w:spacing w:val="9"/>
          <w:sz w:val="20"/>
        </w:rPr>
        <w:t xml:space="preserve"> </w:t>
      </w:r>
      <w:r>
        <w:rPr>
          <w:rFonts w:ascii="LCARIW+CMR10"/>
          <w:color w:val="000000"/>
          <w:sz w:val="20"/>
        </w:rPr>
        <w:t>household</w:t>
      </w:r>
      <w:r>
        <w:rPr>
          <w:rFonts w:ascii="Times New Roman"/>
          <w:color w:val="000000"/>
          <w:spacing w:val="9"/>
          <w:sz w:val="20"/>
        </w:rPr>
        <w:t xml:space="preserve"> </w:t>
      </w:r>
      <w:r>
        <w:rPr>
          <w:rFonts w:ascii="LCARIW+CMR10"/>
          <w:color w:val="000000"/>
          <w:spacing w:val="-1"/>
          <w:sz w:val="20"/>
        </w:rPr>
        <w:t>electricity</w:t>
      </w:r>
      <w:r>
        <w:rPr>
          <w:rFonts w:ascii="Times New Roman"/>
          <w:color w:val="000000"/>
          <w:spacing w:val="9"/>
          <w:sz w:val="20"/>
        </w:rPr>
        <w:t xml:space="preserve"> </w:t>
      </w:r>
      <w:r>
        <w:rPr>
          <w:rFonts w:ascii="LCARIW+CMR10"/>
          <w:color w:val="000000"/>
          <w:sz w:val="20"/>
        </w:rPr>
        <w:t>consumption</w:t>
      </w:r>
      <w:r>
        <w:rPr>
          <w:rFonts w:ascii="Times New Roman"/>
          <w:color w:val="000000"/>
          <w:spacing w:val="9"/>
          <w:sz w:val="20"/>
        </w:rPr>
        <w:t xml:space="preserve"> </w:t>
      </w:r>
      <w:r>
        <w:rPr>
          <w:rFonts w:ascii="LCARIW+CMR10"/>
          <w:color w:val="000000"/>
          <w:sz w:val="20"/>
        </w:rPr>
        <w:t>for</w:t>
      </w:r>
      <w:r>
        <w:rPr>
          <w:rFonts w:ascii="Times New Roman"/>
          <w:color w:val="000000"/>
          <w:spacing w:val="9"/>
          <w:sz w:val="20"/>
        </w:rPr>
        <w:t xml:space="preserve"> </w:t>
      </w:r>
      <w:r>
        <w:rPr>
          <w:rFonts w:ascii="LCARIW+CMR10"/>
          <w:color w:val="000000"/>
          <w:sz w:val="20"/>
        </w:rPr>
        <w:t>temperature-control</w:t>
      </w:r>
      <w:r>
        <w:rPr>
          <w:rFonts w:ascii="Times New Roman"/>
          <w:color w:val="000000"/>
          <w:spacing w:val="9"/>
          <w:sz w:val="20"/>
        </w:rPr>
        <w:t xml:space="preserve"> </w:t>
      </w:r>
      <w:r>
        <w:rPr>
          <w:rFonts w:ascii="LCARIW+CMR10"/>
          <w:color w:val="000000"/>
          <w:sz w:val="20"/>
        </w:rPr>
        <w:t>use</w:t>
      </w:r>
      <w:r>
        <w:rPr>
          <w:rFonts w:ascii="Times New Roman"/>
          <w:color w:val="000000"/>
          <w:spacing w:val="9"/>
          <w:sz w:val="20"/>
        </w:rPr>
        <w:t xml:space="preserve"> </w:t>
      </w:r>
      <w:r>
        <w:rPr>
          <w:rFonts w:ascii="LCARIW+CMR10"/>
          <w:color w:val="000000"/>
          <w:sz w:val="20"/>
        </w:rPr>
        <w:t>to</w:t>
      </w:r>
      <w:r>
        <w:rPr>
          <w:rFonts w:ascii="Times New Roman"/>
          <w:color w:val="000000"/>
          <w:spacing w:val="8"/>
          <w:sz w:val="20"/>
        </w:rPr>
        <w:t xml:space="preserve"> </w:t>
      </w:r>
      <w:r>
        <w:rPr>
          <w:rFonts w:ascii="LCARIW+CMR10"/>
          <w:color w:val="000000"/>
          <w:sz w:val="20"/>
        </w:rPr>
        <w:t>the</w:t>
      </w:r>
      <w:r w:rsidR="00173D63">
        <w:rPr>
          <w:rFonts w:ascii="Times New Roman" w:hint="eastAsia"/>
          <w:color w:val="000000"/>
          <w:sz w:val="20"/>
        </w:rPr>
        <w:t xml:space="preserve"> </w:t>
      </w:r>
      <w:r>
        <w:rPr>
          <w:rFonts w:ascii="LCARIW+CMR10"/>
          <w:color w:val="000000"/>
          <w:spacing w:val="2"/>
          <w:sz w:val="20"/>
        </w:rPr>
        <w:t>peak</w:t>
      </w:r>
      <w:r>
        <w:rPr>
          <w:rFonts w:ascii="Times New Roman"/>
          <w:color w:val="000000"/>
          <w:spacing w:val="19"/>
          <w:sz w:val="20"/>
        </w:rPr>
        <w:t xml:space="preserve"> </w:t>
      </w:r>
      <w:r>
        <w:rPr>
          <w:rFonts w:ascii="LCARIW+CMR10"/>
          <w:color w:val="000000"/>
          <w:sz w:val="20"/>
        </w:rPr>
        <w:t>rate</w:t>
      </w:r>
      <w:r>
        <w:rPr>
          <w:rFonts w:ascii="Times New Roman"/>
          <w:color w:val="000000"/>
          <w:spacing w:val="21"/>
          <w:sz w:val="20"/>
        </w:rPr>
        <w:t xml:space="preserve"> </w:t>
      </w:r>
      <w:r>
        <w:rPr>
          <w:rFonts w:ascii="LCARIW+CMR10"/>
          <w:color w:val="000000"/>
          <w:spacing w:val="2"/>
          <w:sz w:val="20"/>
        </w:rPr>
        <w:t>period</w:t>
      </w:r>
      <w:r>
        <w:rPr>
          <w:rFonts w:ascii="Times New Roman"/>
          <w:color w:val="000000"/>
          <w:spacing w:val="18"/>
          <w:sz w:val="20"/>
        </w:rPr>
        <w:t xml:space="preserve"> </w:t>
      </w:r>
      <w:r>
        <w:rPr>
          <w:rFonts w:ascii="LCARIW+CMR10"/>
          <w:color w:val="000000"/>
          <w:spacing w:val="-6"/>
          <w:sz w:val="20"/>
        </w:rPr>
        <w:t>by</w:t>
      </w:r>
      <w:r>
        <w:rPr>
          <w:rFonts w:ascii="Times New Roman"/>
          <w:color w:val="000000"/>
          <w:spacing w:val="26"/>
          <w:sz w:val="20"/>
        </w:rPr>
        <w:t xml:space="preserve"> </w:t>
      </w:r>
      <w:r>
        <w:rPr>
          <w:rFonts w:ascii="LCARIW+CMR10"/>
          <w:color w:val="000000"/>
          <w:sz w:val="20"/>
        </w:rPr>
        <w:t>exploiting</w:t>
      </w:r>
      <w:r>
        <w:rPr>
          <w:rFonts w:ascii="Times New Roman"/>
          <w:color w:val="000000"/>
          <w:spacing w:val="20"/>
          <w:sz w:val="20"/>
        </w:rPr>
        <w:t xml:space="preserve"> </w:t>
      </w:r>
      <w:r>
        <w:rPr>
          <w:rFonts w:ascii="LCARIW+CMR10"/>
          <w:color w:val="000000"/>
          <w:sz w:val="20"/>
        </w:rPr>
        <w:t>an</w:t>
      </w:r>
      <w:r>
        <w:rPr>
          <w:rFonts w:ascii="Times New Roman"/>
          <w:color w:val="000000"/>
          <w:spacing w:val="21"/>
          <w:sz w:val="20"/>
        </w:rPr>
        <w:t xml:space="preserve"> </w:t>
      </w:r>
      <w:r>
        <w:rPr>
          <w:rFonts w:ascii="LCARIW+CMR10"/>
          <w:color w:val="000000"/>
          <w:sz w:val="20"/>
        </w:rPr>
        <w:t>automation</w:t>
      </w:r>
      <w:r>
        <w:rPr>
          <w:rFonts w:ascii="Times New Roman"/>
          <w:color w:val="000000"/>
          <w:spacing w:val="21"/>
          <w:sz w:val="20"/>
        </w:rPr>
        <w:t xml:space="preserve"> </w:t>
      </w:r>
      <w:r>
        <w:rPr>
          <w:rFonts w:ascii="LCARIW+CMR10"/>
          <w:color w:val="000000"/>
          <w:spacing w:val="-1"/>
          <w:sz w:val="20"/>
        </w:rPr>
        <w:t>technology</w:t>
      </w:r>
      <w:r>
        <w:rPr>
          <w:rFonts w:ascii="Times New Roman"/>
          <w:color w:val="000000"/>
          <w:spacing w:val="21"/>
          <w:sz w:val="20"/>
        </w:rPr>
        <w:t xml:space="preserve"> </w:t>
      </w:r>
      <w:r>
        <w:rPr>
          <w:rFonts w:ascii="LCARIW+CMR10"/>
          <w:color w:val="000000"/>
          <w:spacing w:val="-1"/>
          <w:sz w:val="20"/>
        </w:rPr>
        <w:t>provides</w:t>
      </w:r>
      <w:r>
        <w:rPr>
          <w:rFonts w:ascii="Times New Roman"/>
          <w:color w:val="000000"/>
          <w:spacing w:val="21"/>
          <w:sz w:val="20"/>
        </w:rPr>
        <w:t xml:space="preserve"> </w:t>
      </w:r>
      <w:r>
        <w:rPr>
          <w:rFonts w:ascii="LCARIW+CMR10"/>
          <w:color w:val="000000"/>
          <w:sz w:val="20"/>
        </w:rPr>
        <w:t>more</w:t>
      </w:r>
      <w:r>
        <w:rPr>
          <w:rFonts w:ascii="Times New Roman"/>
          <w:color w:val="000000"/>
          <w:spacing w:val="21"/>
          <w:sz w:val="20"/>
        </w:rPr>
        <w:t xml:space="preserve"> </w:t>
      </w:r>
      <w:r>
        <w:rPr>
          <w:rFonts w:ascii="LCARIW+CMR10"/>
          <w:color w:val="000000"/>
          <w:sz w:val="20"/>
        </w:rPr>
        <w:t>than</w:t>
      </w:r>
      <w:r>
        <w:rPr>
          <w:rFonts w:ascii="Times New Roman"/>
          <w:color w:val="000000"/>
          <w:spacing w:val="21"/>
          <w:sz w:val="20"/>
        </w:rPr>
        <w:t xml:space="preserve"> </w:t>
      </w:r>
      <w:r>
        <w:rPr>
          <w:rFonts w:ascii="LCARIW+CMR10"/>
          <w:color w:val="000000"/>
          <w:sz w:val="20"/>
        </w:rPr>
        <w:t>realizing</w:t>
      </w:r>
      <w:r>
        <w:rPr>
          <w:rFonts w:ascii="Times New Roman"/>
          <w:color w:val="000000"/>
          <w:spacing w:val="20"/>
          <w:sz w:val="20"/>
        </w:rPr>
        <w:t xml:space="preserve"> </w:t>
      </w:r>
      <w:r>
        <w:rPr>
          <w:rFonts w:ascii="LCARIW+CMR10"/>
          <w:color w:val="000000"/>
          <w:sz w:val="20"/>
        </w:rPr>
        <w:t>the</w:t>
      </w:r>
      <w:r>
        <w:rPr>
          <w:rFonts w:ascii="Times New Roman"/>
          <w:color w:val="000000"/>
          <w:spacing w:val="21"/>
          <w:sz w:val="20"/>
        </w:rPr>
        <w:t xml:space="preserve"> </w:t>
      </w:r>
      <w:r>
        <w:rPr>
          <w:rFonts w:ascii="LCARIW+CMR10"/>
          <w:color w:val="000000"/>
          <w:sz w:val="20"/>
        </w:rPr>
        <w:t>potential</w:t>
      </w:r>
      <w:r>
        <w:rPr>
          <w:rFonts w:ascii="Times New Roman"/>
          <w:color w:val="000000"/>
          <w:spacing w:val="21"/>
          <w:sz w:val="20"/>
        </w:rPr>
        <w:t xml:space="preserve"> </w:t>
      </w:r>
      <w:r>
        <w:rPr>
          <w:rFonts w:ascii="LCARIW+CMR10"/>
          <w:color w:val="000000"/>
          <w:spacing w:val="-1"/>
          <w:sz w:val="20"/>
        </w:rPr>
        <w:t>electricity</w:t>
      </w:r>
      <w:r w:rsidR="00173D63">
        <w:rPr>
          <w:rFonts w:ascii="Times New Roman" w:hint="eastAsia"/>
          <w:color w:val="000000"/>
          <w:sz w:val="20"/>
        </w:rPr>
        <w:t xml:space="preserve"> </w:t>
      </w:r>
      <w:r>
        <w:rPr>
          <w:rFonts w:ascii="LCARIW+CMR10"/>
          <w:color w:val="000000"/>
          <w:spacing w:val="-1"/>
          <w:sz w:val="20"/>
        </w:rPr>
        <w:t>savings</w:t>
      </w:r>
      <w:r>
        <w:rPr>
          <w:rFonts w:ascii="Times New Roman"/>
          <w:color w:val="000000"/>
          <w:spacing w:val="37"/>
          <w:sz w:val="20"/>
        </w:rPr>
        <w:t xml:space="preserve"> </w:t>
      </w:r>
      <w:r>
        <w:rPr>
          <w:rFonts w:ascii="LCARIW+CMR10"/>
          <w:color w:val="000000"/>
          <w:sz w:val="20"/>
        </w:rPr>
        <w:t>in</w:t>
      </w:r>
      <w:r>
        <w:rPr>
          <w:rFonts w:ascii="Times New Roman"/>
          <w:color w:val="000000"/>
          <w:spacing w:val="36"/>
          <w:sz w:val="20"/>
        </w:rPr>
        <w:t xml:space="preserve"> </w:t>
      </w:r>
      <w:r>
        <w:rPr>
          <w:rFonts w:ascii="LCARIW+CMR10"/>
          <w:color w:val="000000"/>
          <w:sz w:val="20"/>
        </w:rPr>
        <w:t>the</w:t>
      </w:r>
      <w:r>
        <w:rPr>
          <w:rFonts w:ascii="Times New Roman"/>
          <w:color w:val="000000"/>
          <w:spacing w:val="36"/>
          <w:sz w:val="20"/>
        </w:rPr>
        <w:t xml:space="preserve"> </w:t>
      </w:r>
      <w:r>
        <w:rPr>
          <w:rFonts w:ascii="LCARIW+CMR10"/>
          <w:color w:val="000000"/>
          <w:spacing w:val="2"/>
          <w:sz w:val="20"/>
        </w:rPr>
        <w:t>period.</w:t>
      </w:r>
      <w:r>
        <w:rPr>
          <w:rFonts w:ascii="Times New Roman"/>
          <w:color w:val="000000"/>
          <w:spacing w:val="95"/>
          <w:sz w:val="20"/>
        </w:rPr>
        <w:t xml:space="preserve"> </w:t>
      </w:r>
      <w:r>
        <w:rPr>
          <w:rFonts w:ascii="LCARIW+CMR10"/>
          <w:color w:val="000000"/>
          <w:spacing w:val="-1"/>
          <w:sz w:val="20"/>
        </w:rPr>
        <w:t>As</w:t>
      </w:r>
      <w:r>
        <w:rPr>
          <w:rFonts w:ascii="Times New Roman"/>
          <w:color w:val="000000"/>
          <w:spacing w:val="36"/>
          <w:sz w:val="20"/>
        </w:rPr>
        <w:t xml:space="preserve"> </w:t>
      </w:r>
      <w:r>
        <w:rPr>
          <w:rFonts w:ascii="LCARIW+CMR10"/>
          <w:color w:val="000000"/>
          <w:sz w:val="20"/>
        </w:rPr>
        <w:t>discussed</w:t>
      </w:r>
      <w:r>
        <w:rPr>
          <w:rFonts w:ascii="Times New Roman"/>
          <w:color w:val="000000"/>
          <w:spacing w:val="36"/>
          <w:sz w:val="20"/>
        </w:rPr>
        <w:t xml:space="preserve"> </w:t>
      </w:r>
      <w:r>
        <w:rPr>
          <w:rFonts w:ascii="LCARIW+CMR10"/>
          <w:color w:val="000000"/>
          <w:sz w:val="20"/>
        </w:rPr>
        <w:t>in</w:t>
      </w:r>
      <w:r>
        <w:rPr>
          <w:rFonts w:ascii="Times New Roman"/>
          <w:color w:val="000000"/>
          <w:spacing w:val="36"/>
          <w:sz w:val="20"/>
        </w:rPr>
        <w:t xml:space="preserve"> </w:t>
      </w:r>
      <w:r>
        <w:rPr>
          <w:rFonts w:ascii="LCARIW+CMR10"/>
          <w:color w:val="000000"/>
          <w:sz w:val="20"/>
        </w:rPr>
        <w:t>Section</w:t>
      </w:r>
      <w:r>
        <w:rPr>
          <w:rFonts w:ascii="Times New Roman"/>
          <w:color w:val="000000"/>
          <w:spacing w:val="36"/>
          <w:sz w:val="20"/>
        </w:rPr>
        <w:t xml:space="preserve"> </w:t>
      </w:r>
      <w:r>
        <w:rPr>
          <w:rFonts w:ascii="LCARIW+CMR10"/>
          <w:color w:val="000000"/>
          <w:sz w:val="20"/>
        </w:rPr>
        <w:t>4.1.2,</w:t>
      </w:r>
      <w:r>
        <w:rPr>
          <w:rFonts w:ascii="Times New Roman"/>
          <w:color w:val="000000"/>
          <w:spacing w:val="41"/>
          <w:sz w:val="20"/>
        </w:rPr>
        <w:t xml:space="preserve"> </w:t>
      </w:r>
      <w:r>
        <w:rPr>
          <w:rFonts w:ascii="LCARIW+CMR10"/>
          <w:color w:val="000000"/>
          <w:sz w:val="20"/>
        </w:rPr>
        <w:t>TOU</w:t>
      </w:r>
      <w:r>
        <w:rPr>
          <w:rFonts w:ascii="Times New Roman"/>
          <w:color w:val="000000"/>
          <w:spacing w:val="36"/>
          <w:sz w:val="20"/>
        </w:rPr>
        <w:t xml:space="preserve"> </w:t>
      </w:r>
      <w:r>
        <w:rPr>
          <w:rFonts w:ascii="LCARIW+CMR10"/>
          <w:color w:val="000000"/>
          <w:spacing w:val="-1"/>
          <w:sz w:val="20"/>
        </w:rPr>
        <w:t>electricity</w:t>
      </w:r>
      <w:r>
        <w:rPr>
          <w:rFonts w:ascii="Times New Roman"/>
          <w:color w:val="000000"/>
          <w:spacing w:val="36"/>
          <w:sz w:val="20"/>
        </w:rPr>
        <w:t xml:space="preserve"> </w:t>
      </w:r>
      <w:r>
        <w:rPr>
          <w:rFonts w:ascii="LCARIW+CMR10"/>
          <w:color w:val="000000"/>
          <w:sz w:val="20"/>
        </w:rPr>
        <w:t>pricing</w:t>
      </w:r>
      <w:r>
        <w:rPr>
          <w:rFonts w:ascii="Times New Roman"/>
          <w:color w:val="000000"/>
          <w:spacing w:val="36"/>
          <w:sz w:val="20"/>
        </w:rPr>
        <w:t xml:space="preserve"> </w:t>
      </w:r>
      <w:r>
        <w:rPr>
          <w:rFonts w:ascii="LCARIW+CMR10"/>
          <w:color w:val="000000"/>
          <w:sz w:val="20"/>
        </w:rPr>
        <w:t>can</w:t>
      </w:r>
      <w:r>
        <w:rPr>
          <w:rFonts w:ascii="Times New Roman"/>
          <w:color w:val="000000"/>
          <w:spacing w:val="36"/>
          <w:sz w:val="20"/>
        </w:rPr>
        <w:t xml:space="preserve"> </w:t>
      </w:r>
      <w:r>
        <w:rPr>
          <w:rFonts w:ascii="LCARIW+CMR10"/>
          <w:color w:val="000000"/>
          <w:sz w:val="20"/>
        </w:rPr>
        <w:t>induce</w:t>
      </w:r>
      <w:r>
        <w:rPr>
          <w:rFonts w:ascii="Times New Roman"/>
          <w:color w:val="000000"/>
          <w:spacing w:val="36"/>
          <w:sz w:val="20"/>
        </w:rPr>
        <w:t xml:space="preserve"> </w:t>
      </w:r>
      <w:r>
        <w:rPr>
          <w:rFonts w:ascii="LCARIW+CMR10"/>
          <w:color w:val="000000"/>
          <w:spacing w:val="-1"/>
          <w:sz w:val="20"/>
        </w:rPr>
        <w:t>substantially</w:t>
      </w:r>
      <w:r>
        <w:rPr>
          <w:rFonts w:ascii="Times New Roman"/>
          <w:color w:val="000000"/>
          <w:spacing w:val="36"/>
          <w:sz w:val="20"/>
        </w:rPr>
        <w:t xml:space="preserve"> </w:t>
      </w:r>
      <w:r>
        <w:rPr>
          <w:rFonts w:ascii="LCARIW+CMR10"/>
          <w:color w:val="000000"/>
          <w:sz w:val="20"/>
        </w:rPr>
        <w:t>larger</w:t>
      </w:r>
      <w:r w:rsidR="00173D63">
        <w:rPr>
          <w:rFonts w:ascii="Times New Roman" w:hint="eastAsia"/>
          <w:color w:val="000000"/>
          <w:sz w:val="20"/>
        </w:rPr>
        <w:t xml:space="preserve"> </w:t>
      </w:r>
      <w:r>
        <w:rPr>
          <w:rFonts w:ascii="LCARIW+CMR10"/>
          <w:color w:val="000000"/>
          <w:spacing w:val="-1"/>
          <w:sz w:val="20"/>
        </w:rPr>
        <w:t>electricity</w:t>
      </w:r>
      <w:r>
        <w:rPr>
          <w:rFonts w:ascii="Times New Roman"/>
          <w:color w:val="000000"/>
          <w:spacing w:val="12"/>
          <w:sz w:val="20"/>
        </w:rPr>
        <w:t xml:space="preserve"> </w:t>
      </w:r>
      <w:r>
        <w:rPr>
          <w:rFonts w:ascii="LCARIW+CMR10"/>
          <w:color w:val="000000"/>
          <w:spacing w:val="-1"/>
          <w:sz w:val="20"/>
        </w:rPr>
        <w:t>savings</w:t>
      </w:r>
      <w:r>
        <w:rPr>
          <w:rFonts w:ascii="Times New Roman"/>
          <w:color w:val="000000"/>
          <w:spacing w:val="13"/>
          <w:sz w:val="20"/>
        </w:rPr>
        <w:t xml:space="preserve"> </w:t>
      </w:r>
      <w:r>
        <w:rPr>
          <w:rFonts w:ascii="LCARIW+CMR10"/>
          <w:color w:val="000000"/>
          <w:sz w:val="20"/>
        </w:rPr>
        <w:t>on</w:t>
      </w:r>
      <w:r>
        <w:rPr>
          <w:rFonts w:ascii="Times New Roman"/>
          <w:color w:val="000000"/>
          <w:spacing w:val="12"/>
          <w:sz w:val="20"/>
        </w:rPr>
        <w:t xml:space="preserve"> </w:t>
      </w:r>
      <w:r>
        <w:rPr>
          <w:rFonts w:ascii="LCARIW+CMR10"/>
          <w:color w:val="000000"/>
          <w:spacing w:val="-2"/>
          <w:sz w:val="20"/>
        </w:rPr>
        <w:t>days</w:t>
      </w:r>
      <w:r>
        <w:rPr>
          <w:rFonts w:ascii="Times New Roman"/>
          <w:color w:val="000000"/>
          <w:spacing w:val="14"/>
          <w:sz w:val="20"/>
        </w:rPr>
        <w:t xml:space="preserve"> </w:t>
      </w:r>
      <w:r>
        <w:rPr>
          <w:rFonts w:ascii="LCARIW+CMR10"/>
          <w:color w:val="000000"/>
          <w:sz w:val="20"/>
        </w:rPr>
        <w:t>when</w:t>
      </w:r>
      <w:r>
        <w:rPr>
          <w:rFonts w:ascii="Times New Roman"/>
          <w:color w:val="000000"/>
          <w:spacing w:val="12"/>
          <w:sz w:val="20"/>
        </w:rPr>
        <w:t xml:space="preserve"> </w:t>
      </w:r>
      <w:r>
        <w:rPr>
          <w:rFonts w:ascii="LCARIW+CMR10"/>
          <w:color w:val="000000"/>
          <w:sz w:val="20"/>
        </w:rPr>
        <w:t>the</w:t>
      </w:r>
      <w:r>
        <w:rPr>
          <w:rFonts w:ascii="Times New Roman"/>
          <w:color w:val="000000"/>
          <w:spacing w:val="12"/>
          <w:sz w:val="20"/>
        </w:rPr>
        <w:t xml:space="preserve"> </w:t>
      </w:r>
      <w:r>
        <w:rPr>
          <w:rFonts w:ascii="LCARIW+CMR10"/>
          <w:color w:val="000000"/>
          <w:sz w:val="20"/>
        </w:rPr>
        <w:t>temperatures</w:t>
      </w:r>
      <w:r>
        <w:rPr>
          <w:rFonts w:ascii="Times New Roman"/>
          <w:color w:val="000000"/>
          <w:spacing w:val="11"/>
          <w:sz w:val="20"/>
        </w:rPr>
        <w:t xml:space="preserve"> </w:t>
      </w:r>
      <w:r>
        <w:rPr>
          <w:rFonts w:ascii="LCARIW+CMR10"/>
          <w:color w:val="000000"/>
          <w:sz w:val="20"/>
        </w:rPr>
        <w:t>are</w:t>
      </w:r>
      <w:r>
        <w:rPr>
          <w:rFonts w:ascii="Times New Roman"/>
          <w:color w:val="000000"/>
          <w:spacing w:val="12"/>
          <w:sz w:val="20"/>
        </w:rPr>
        <w:t xml:space="preserve"> </w:t>
      </w:r>
      <w:r>
        <w:rPr>
          <w:rFonts w:ascii="LCARIW+CMR10"/>
          <w:color w:val="000000"/>
          <w:sz w:val="20"/>
        </w:rPr>
        <w:t>more</w:t>
      </w:r>
      <w:r>
        <w:rPr>
          <w:rFonts w:ascii="Times New Roman"/>
          <w:color w:val="000000"/>
          <w:spacing w:val="12"/>
          <w:sz w:val="20"/>
        </w:rPr>
        <w:t xml:space="preserve"> </w:t>
      </w:r>
      <w:r>
        <w:rPr>
          <w:rFonts w:ascii="LCARIW+CMR10"/>
          <w:color w:val="000000"/>
          <w:sz w:val="20"/>
        </w:rPr>
        <w:t>extreme</w:t>
      </w:r>
      <w:r>
        <w:rPr>
          <w:rFonts w:ascii="Times New Roman"/>
          <w:color w:val="000000"/>
          <w:spacing w:val="12"/>
          <w:sz w:val="20"/>
        </w:rPr>
        <w:t xml:space="preserve"> </w:t>
      </w:r>
      <w:r>
        <w:rPr>
          <w:rFonts w:ascii="LCARIW+CMR10"/>
          <w:color w:val="000000"/>
          <w:sz w:val="20"/>
        </w:rPr>
        <w:t>and</w:t>
      </w:r>
      <w:r>
        <w:rPr>
          <w:rFonts w:ascii="Times New Roman"/>
          <w:color w:val="000000"/>
          <w:spacing w:val="12"/>
          <w:sz w:val="20"/>
        </w:rPr>
        <w:t xml:space="preserve"> </w:t>
      </w:r>
      <w:r>
        <w:rPr>
          <w:rFonts w:ascii="LCARIW+CMR10"/>
          <w:color w:val="000000"/>
          <w:sz w:val="20"/>
        </w:rPr>
        <w:t>the</w:t>
      </w:r>
      <w:r>
        <w:rPr>
          <w:rFonts w:ascii="Times New Roman"/>
          <w:color w:val="000000"/>
          <w:spacing w:val="12"/>
          <w:sz w:val="20"/>
        </w:rPr>
        <w:t xml:space="preserve"> </w:t>
      </w:r>
      <w:r>
        <w:rPr>
          <w:rFonts w:ascii="LCARIW+CMR10"/>
          <w:color w:val="000000"/>
          <w:sz w:val="20"/>
        </w:rPr>
        <w:t>demand</w:t>
      </w:r>
      <w:r>
        <w:rPr>
          <w:rFonts w:ascii="Times New Roman"/>
          <w:color w:val="000000"/>
          <w:spacing w:val="12"/>
          <w:sz w:val="20"/>
        </w:rPr>
        <w:t xml:space="preserve"> </w:t>
      </w:r>
      <w:r>
        <w:rPr>
          <w:rFonts w:ascii="LCARIW+CMR10"/>
          <w:color w:val="000000"/>
          <w:sz w:val="20"/>
        </w:rPr>
        <w:t>on</w:t>
      </w:r>
      <w:r>
        <w:rPr>
          <w:rFonts w:ascii="Times New Roman"/>
          <w:color w:val="000000"/>
          <w:spacing w:val="12"/>
          <w:sz w:val="20"/>
        </w:rPr>
        <w:t xml:space="preserve"> </w:t>
      </w:r>
      <w:r>
        <w:rPr>
          <w:rFonts w:ascii="LCARIW+CMR10"/>
          <w:color w:val="000000"/>
          <w:sz w:val="20"/>
        </w:rPr>
        <w:t>the</w:t>
      </w:r>
      <w:r>
        <w:rPr>
          <w:rFonts w:ascii="Times New Roman"/>
          <w:color w:val="000000"/>
          <w:spacing w:val="12"/>
          <w:sz w:val="20"/>
        </w:rPr>
        <w:t xml:space="preserve"> </w:t>
      </w:r>
      <w:r>
        <w:rPr>
          <w:rFonts w:ascii="LCARIW+CMR10"/>
          <w:color w:val="000000"/>
          <w:sz w:val="20"/>
        </w:rPr>
        <w:t>grid</w:t>
      </w:r>
      <w:r>
        <w:rPr>
          <w:rFonts w:ascii="Times New Roman"/>
          <w:color w:val="000000"/>
          <w:spacing w:val="12"/>
          <w:sz w:val="20"/>
        </w:rPr>
        <w:t xml:space="preserve"> </w:t>
      </w:r>
      <w:r>
        <w:rPr>
          <w:rFonts w:ascii="LCARIW+CMR10"/>
          <w:color w:val="000000"/>
          <w:sz w:val="20"/>
        </w:rPr>
        <w:t>is</w:t>
      </w:r>
      <w:r>
        <w:rPr>
          <w:rFonts w:ascii="Times New Roman"/>
          <w:color w:val="000000"/>
          <w:spacing w:val="12"/>
          <w:sz w:val="20"/>
        </w:rPr>
        <w:t xml:space="preserve"> </w:t>
      </w:r>
      <w:r>
        <w:rPr>
          <w:rFonts w:ascii="LCARIW+CMR10"/>
          <w:color w:val="000000"/>
          <w:sz w:val="20"/>
        </w:rPr>
        <w:t>higher,</w:t>
      </w:r>
      <w:r>
        <w:rPr>
          <w:rFonts w:ascii="Times New Roman"/>
          <w:color w:val="000000"/>
          <w:spacing w:val="13"/>
          <w:sz w:val="20"/>
        </w:rPr>
        <w:t xml:space="preserve"> </w:t>
      </w:r>
      <w:r>
        <w:rPr>
          <w:rFonts w:ascii="LCARIW+CMR10"/>
          <w:color w:val="000000"/>
          <w:spacing w:val="-2"/>
          <w:sz w:val="20"/>
        </w:rPr>
        <w:t>even</w:t>
      </w:r>
      <w:r w:rsidR="00173D63">
        <w:rPr>
          <w:rFonts w:ascii="Times New Roman" w:hint="eastAsia"/>
          <w:color w:val="000000"/>
          <w:sz w:val="20"/>
        </w:rPr>
        <w:t xml:space="preserve"> </w:t>
      </w:r>
      <w:r>
        <w:rPr>
          <w:rFonts w:ascii="LCARIW+CMR10"/>
          <w:color w:val="000000"/>
          <w:sz w:val="20"/>
        </w:rPr>
        <w:t>though</w:t>
      </w:r>
      <w:r>
        <w:rPr>
          <w:rFonts w:ascii="Times New Roman"/>
          <w:color w:val="000000"/>
          <w:spacing w:val="21"/>
          <w:sz w:val="20"/>
        </w:rPr>
        <w:t xml:space="preserve"> </w:t>
      </w:r>
      <w:r>
        <w:rPr>
          <w:rFonts w:ascii="LCARIW+CMR10"/>
          <w:color w:val="000000"/>
          <w:sz w:val="20"/>
        </w:rPr>
        <w:t>the</w:t>
      </w:r>
      <w:r>
        <w:rPr>
          <w:rFonts w:ascii="Times New Roman"/>
          <w:color w:val="000000"/>
          <w:spacing w:val="21"/>
          <w:sz w:val="20"/>
        </w:rPr>
        <w:t xml:space="preserve"> </w:t>
      </w:r>
      <w:r>
        <w:rPr>
          <w:rFonts w:ascii="LCARIW+CMR10"/>
          <w:color w:val="000000"/>
          <w:sz w:val="20"/>
        </w:rPr>
        <w:t>rates</w:t>
      </w:r>
      <w:r>
        <w:rPr>
          <w:rFonts w:ascii="Times New Roman"/>
          <w:color w:val="000000"/>
          <w:spacing w:val="21"/>
          <w:sz w:val="20"/>
        </w:rPr>
        <w:t xml:space="preserve"> </w:t>
      </w:r>
      <w:r>
        <w:rPr>
          <w:rFonts w:ascii="LCARIW+CMR10"/>
          <w:color w:val="000000"/>
          <w:sz w:val="20"/>
        </w:rPr>
        <w:t>under</w:t>
      </w:r>
      <w:r>
        <w:rPr>
          <w:rFonts w:ascii="Times New Roman"/>
          <w:color w:val="000000"/>
          <w:spacing w:val="21"/>
          <w:sz w:val="20"/>
        </w:rPr>
        <w:t xml:space="preserve"> </w:t>
      </w:r>
      <w:r>
        <w:rPr>
          <w:rFonts w:ascii="LCARIW+CMR10"/>
          <w:color w:val="000000"/>
          <w:sz w:val="20"/>
        </w:rPr>
        <w:t>the</w:t>
      </w:r>
      <w:r>
        <w:rPr>
          <w:rFonts w:ascii="Times New Roman"/>
          <w:color w:val="000000"/>
          <w:spacing w:val="21"/>
          <w:sz w:val="20"/>
        </w:rPr>
        <w:t xml:space="preserve"> </w:t>
      </w:r>
      <w:r>
        <w:rPr>
          <w:rFonts w:ascii="LCARIW+CMR10"/>
          <w:color w:val="000000"/>
          <w:sz w:val="20"/>
        </w:rPr>
        <w:t>tari</w:t>
      </w:r>
      <w:r>
        <w:rPr>
          <w:rFonts w:ascii="LSPPBV+CMR10" w:hAnsi="LSPPBV+CMR10" w:cs="LSPPBV+CMR10"/>
          <w:color w:val="000000"/>
          <w:sz w:val="20"/>
        </w:rPr>
        <w:t>ﬀ</w:t>
      </w:r>
      <w:r>
        <w:rPr>
          <w:rFonts w:ascii="Times New Roman"/>
          <w:color w:val="000000"/>
          <w:spacing w:val="21"/>
          <w:sz w:val="20"/>
        </w:rPr>
        <w:t xml:space="preserve"> </w:t>
      </w:r>
      <w:r>
        <w:rPr>
          <w:rFonts w:ascii="LCARIW+CMR10"/>
          <w:color w:val="000000"/>
          <w:sz w:val="20"/>
        </w:rPr>
        <w:t>structure</w:t>
      </w:r>
      <w:r>
        <w:rPr>
          <w:rFonts w:ascii="Times New Roman"/>
          <w:color w:val="000000"/>
          <w:spacing w:val="21"/>
          <w:sz w:val="20"/>
        </w:rPr>
        <w:t xml:space="preserve"> </w:t>
      </w:r>
      <w:r>
        <w:rPr>
          <w:rFonts w:ascii="LCARIW+CMR10"/>
          <w:color w:val="000000"/>
          <w:sz w:val="20"/>
        </w:rPr>
        <w:t>do</w:t>
      </w:r>
      <w:r>
        <w:rPr>
          <w:rFonts w:ascii="Times New Roman"/>
          <w:color w:val="000000"/>
          <w:spacing w:val="21"/>
          <w:sz w:val="20"/>
        </w:rPr>
        <w:t xml:space="preserve"> </w:t>
      </w:r>
      <w:r>
        <w:rPr>
          <w:rFonts w:ascii="LCARIW+CMR10"/>
          <w:color w:val="000000"/>
          <w:sz w:val="20"/>
        </w:rPr>
        <w:t>not</w:t>
      </w:r>
      <w:r>
        <w:rPr>
          <w:rFonts w:ascii="Times New Roman"/>
          <w:color w:val="000000"/>
          <w:spacing w:val="21"/>
          <w:sz w:val="20"/>
        </w:rPr>
        <w:t xml:space="preserve"> </w:t>
      </w:r>
      <w:r>
        <w:rPr>
          <w:rFonts w:ascii="LCARIW+CMR10"/>
          <w:color w:val="000000"/>
          <w:spacing w:val="-4"/>
          <w:sz w:val="20"/>
        </w:rPr>
        <w:t>vary</w:t>
      </w:r>
      <w:r>
        <w:rPr>
          <w:rFonts w:ascii="Times New Roman"/>
          <w:color w:val="000000"/>
          <w:spacing w:val="25"/>
          <w:sz w:val="20"/>
        </w:rPr>
        <w:t xml:space="preserve"> </w:t>
      </w:r>
      <w:r>
        <w:rPr>
          <w:rFonts w:ascii="LCARIW+CMR10"/>
          <w:color w:val="000000"/>
          <w:sz w:val="20"/>
        </w:rPr>
        <w:t>across</w:t>
      </w:r>
      <w:r>
        <w:rPr>
          <w:rFonts w:ascii="Times New Roman"/>
          <w:color w:val="000000"/>
          <w:spacing w:val="21"/>
          <w:sz w:val="20"/>
        </w:rPr>
        <w:t xml:space="preserve"> </w:t>
      </w:r>
      <w:r>
        <w:rPr>
          <w:rFonts w:ascii="LCARIW+CMR10"/>
          <w:color w:val="000000"/>
          <w:spacing w:val="-2"/>
          <w:sz w:val="20"/>
        </w:rPr>
        <w:t>days.</w:t>
      </w:r>
      <w:r>
        <w:rPr>
          <w:rFonts w:ascii="Times New Roman"/>
          <w:color w:val="000000"/>
          <w:spacing w:val="54"/>
          <w:sz w:val="20"/>
        </w:rPr>
        <w:t xml:space="preserve"> </w:t>
      </w:r>
      <w:r>
        <w:rPr>
          <w:rFonts w:ascii="LCARIW+CMR10"/>
          <w:color w:val="000000"/>
          <w:sz w:val="20"/>
        </w:rPr>
        <w:t>Because</w:t>
      </w:r>
      <w:r>
        <w:rPr>
          <w:rFonts w:ascii="Times New Roman"/>
          <w:color w:val="000000"/>
          <w:spacing w:val="21"/>
          <w:sz w:val="20"/>
        </w:rPr>
        <w:t xml:space="preserve"> </w:t>
      </w:r>
      <w:r>
        <w:rPr>
          <w:rFonts w:ascii="LCARIW+CMR10"/>
          <w:color w:val="000000"/>
          <w:sz w:val="20"/>
        </w:rPr>
        <w:t>an</w:t>
      </w:r>
      <w:r>
        <w:rPr>
          <w:rFonts w:ascii="Times New Roman"/>
          <w:color w:val="000000"/>
          <w:spacing w:val="21"/>
          <w:sz w:val="20"/>
        </w:rPr>
        <w:t xml:space="preserve"> </w:t>
      </w:r>
      <w:r>
        <w:rPr>
          <w:rFonts w:ascii="LCARIW+CMR10"/>
          <w:color w:val="000000"/>
          <w:sz w:val="20"/>
        </w:rPr>
        <w:t>automated</w:t>
      </w:r>
      <w:r>
        <w:rPr>
          <w:rFonts w:ascii="Times New Roman"/>
          <w:color w:val="000000"/>
          <w:spacing w:val="21"/>
          <w:sz w:val="20"/>
        </w:rPr>
        <w:t xml:space="preserve"> </w:t>
      </w:r>
      <w:r>
        <w:rPr>
          <w:rFonts w:ascii="LCARIW+CMR10"/>
          <w:color w:val="000000"/>
          <w:sz w:val="20"/>
        </w:rPr>
        <w:t>system</w:t>
      </w:r>
      <w:r>
        <w:rPr>
          <w:rFonts w:ascii="Times New Roman"/>
          <w:color w:val="000000"/>
          <w:spacing w:val="21"/>
          <w:sz w:val="20"/>
        </w:rPr>
        <w:t xml:space="preserve"> </w:t>
      </w:r>
      <w:r>
        <w:rPr>
          <w:rFonts w:ascii="LCARIW+CMR10"/>
          <w:color w:val="000000"/>
          <w:sz w:val="20"/>
        </w:rPr>
        <w:t>for</w:t>
      </w:r>
      <w:r>
        <w:rPr>
          <w:rFonts w:ascii="Times New Roman"/>
          <w:color w:val="000000"/>
          <w:spacing w:val="21"/>
          <w:sz w:val="20"/>
        </w:rPr>
        <w:t xml:space="preserve"> </w:t>
      </w:r>
      <w:r>
        <w:rPr>
          <w:rFonts w:ascii="LCARIW+CMR10"/>
          <w:color w:val="000000"/>
          <w:sz w:val="20"/>
        </w:rPr>
        <w:t>heating</w:t>
      </w:r>
      <w:r w:rsidR="00173D63">
        <w:rPr>
          <w:rFonts w:ascii="Times New Roman" w:hint="eastAsia"/>
          <w:color w:val="000000"/>
          <w:sz w:val="20"/>
        </w:rPr>
        <w:t xml:space="preserve"> </w:t>
      </w:r>
      <w:r>
        <w:rPr>
          <w:rFonts w:ascii="LCARIW+CMR10"/>
          <w:color w:val="000000"/>
          <w:spacing w:val="-1"/>
          <w:sz w:val="20"/>
        </w:rPr>
        <w:t>controls</w:t>
      </w:r>
      <w:r>
        <w:rPr>
          <w:rFonts w:ascii="Times New Roman"/>
          <w:color w:val="000000"/>
          <w:spacing w:val="4"/>
          <w:sz w:val="20"/>
        </w:rPr>
        <w:t xml:space="preserve"> </w:t>
      </w:r>
      <w:r>
        <w:rPr>
          <w:rFonts w:ascii="LCARIW+CMR10"/>
          <w:color w:val="000000"/>
          <w:sz w:val="20"/>
        </w:rPr>
        <w:t>causes</w:t>
      </w:r>
      <w:r>
        <w:rPr>
          <w:rFonts w:ascii="Times New Roman"/>
          <w:color w:val="000000"/>
          <w:spacing w:val="3"/>
          <w:sz w:val="20"/>
        </w:rPr>
        <w:t xml:space="preserve"> </w:t>
      </w:r>
      <w:r>
        <w:rPr>
          <w:rFonts w:ascii="LCARIW+CMR10"/>
          <w:color w:val="000000"/>
          <w:sz w:val="20"/>
        </w:rPr>
        <w:t>additional</w:t>
      </w:r>
      <w:r>
        <w:rPr>
          <w:rFonts w:ascii="Times New Roman"/>
          <w:color w:val="000000"/>
          <w:spacing w:val="3"/>
          <w:sz w:val="20"/>
        </w:rPr>
        <w:t xml:space="preserve"> </w:t>
      </w:r>
      <w:r>
        <w:rPr>
          <w:rFonts w:ascii="LCARIW+CMR10"/>
          <w:color w:val="000000"/>
          <w:spacing w:val="-1"/>
          <w:sz w:val="20"/>
        </w:rPr>
        <w:t>savings</w:t>
      </w:r>
      <w:r>
        <w:rPr>
          <w:rFonts w:ascii="Times New Roman"/>
          <w:color w:val="000000"/>
          <w:spacing w:val="4"/>
          <w:sz w:val="20"/>
        </w:rPr>
        <w:t xml:space="preserve"> </w:t>
      </w:r>
      <w:r>
        <w:rPr>
          <w:rFonts w:ascii="LCARIW+CMR10"/>
          <w:color w:val="000000"/>
          <w:sz w:val="20"/>
        </w:rPr>
        <w:t>in</w:t>
      </w:r>
      <w:r>
        <w:rPr>
          <w:rFonts w:ascii="Times New Roman"/>
          <w:color w:val="000000"/>
          <w:spacing w:val="3"/>
          <w:sz w:val="20"/>
        </w:rPr>
        <w:t xml:space="preserve"> </w:t>
      </w:r>
      <w:r>
        <w:rPr>
          <w:rFonts w:ascii="LCARIW+CMR10"/>
          <w:color w:val="000000"/>
          <w:spacing w:val="-1"/>
          <w:sz w:val="20"/>
        </w:rPr>
        <w:t>electricity</w:t>
      </w:r>
      <w:r>
        <w:rPr>
          <w:rFonts w:ascii="Times New Roman"/>
          <w:color w:val="000000"/>
          <w:spacing w:val="4"/>
          <w:sz w:val="20"/>
        </w:rPr>
        <w:t xml:space="preserve"> </w:t>
      </w:r>
      <w:r>
        <w:rPr>
          <w:rFonts w:ascii="LCARIW+CMR10"/>
          <w:color w:val="000000"/>
          <w:sz w:val="20"/>
        </w:rPr>
        <w:t>consumption</w:t>
      </w:r>
      <w:r>
        <w:rPr>
          <w:rFonts w:ascii="Times New Roman"/>
          <w:color w:val="000000"/>
          <w:spacing w:val="3"/>
          <w:sz w:val="20"/>
        </w:rPr>
        <w:t xml:space="preserve"> </w:t>
      </w:r>
      <w:r>
        <w:rPr>
          <w:rFonts w:ascii="LCARIW+CMR10"/>
          <w:color w:val="000000"/>
          <w:sz w:val="20"/>
        </w:rPr>
        <w:t>for</w:t>
      </w:r>
      <w:r>
        <w:rPr>
          <w:rFonts w:ascii="Times New Roman"/>
          <w:color w:val="000000"/>
          <w:spacing w:val="3"/>
          <w:sz w:val="20"/>
        </w:rPr>
        <w:t xml:space="preserve"> </w:t>
      </w:r>
      <w:r>
        <w:rPr>
          <w:rFonts w:ascii="LCARIW+CMR10"/>
          <w:color w:val="000000"/>
          <w:sz w:val="20"/>
        </w:rPr>
        <w:t>temperature-control</w:t>
      </w:r>
      <w:r>
        <w:rPr>
          <w:rFonts w:ascii="Times New Roman"/>
          <w:color w:val="000000"/>
          <w:spacing w:val="3"/>
          <w:sz w:val="20"/>
        </w:rPr>
        <w:t xml:space="preserve"> </w:t>
      </w:r>
      <w:r>
        <w:rPr>
          <w:rFonts w:ascii="LCARIW+CMR10"/>
          <w:color w:val="000000"/>
          <w:sz w:val="20"/>
        </w:rPr>
        <w:t>use</w:t>
      </w:r>
      <w:r>
        <w:rPr>
          <w:rFonts w:ascii="Times New Roman"/>
          <w:color w:val="000000"/>
          <w:spacing w:val="3"/>
          <w:sz w:val="20"/>
        </w:rPr>
        <w:t xml:space="preserve"> </w:t>
      </w:r>
      <w:r>
        <w:rPr>
          <w:rFonts w:ascii="LCARIW+CMR10"/>
          <w:color w:val="000000"/>
          <w:sz w:val="20"/>
        </w:rPr>
        <w:t>during</w:t>
      </w:r>
      <w:r>
        <w:rPr>
          <w:rFonts w:ascii="Times New Roman"/>
          <w:color w:val="000000"/>
          <w:spacing w:val="3"/>
          <w:sz w:val="20"/>
        </w:rPr>
        <w:t xml:space="preserve"> </w:t>
      </w:r>
      <w:r>
        <w:rPr>
          <w:rFonts w:ascii="LCARIW+CMR10"/>
          <w:color w:val="000000"/>
          <w:spacing w:val="1"/>
          <w:sz w:val="20"/>
        </w:rPr>
        <w:t>peaks,</w:t>
      </w:r>
      <w:r>
        <w:rPr>
          <w:rFonts w:ascii="Times New Roman"/>
          <w:color w:val="000000"/>
          <w:spacing w:val="5"/>
          <w:sz w:val="20"/>
        </w:rPr>
        <w:t xml:space="preserve"> </w:t>
      </w:r>
      <w:r>
        <w:rPr>
          <w:rFonts w:ascii="LCARIW+CMR10"/>
          <w:color w:val="000000"/>
          <w:sz w:val="20"/>
        </w:rPr>
        <w:t>especially</w:t>
      </w:r>
      <w:r w:rsidR="00173D63">
        <w:rPr>
          <w:rFonts w:ascii="Times New Roman" w:hint="eastAsia"/>
          <w:color w:val="000000"/>
          <w:sz w:val="20"/>
        </w:rPr>
        <w:t xml:space="preserve"> </w:t>
      </w:r>
      <w:r>
        <w:rPr>
          <w:rFonts w:ascii="LCARIW+CMR10"/>
          <w:color w:val="000000"/>
          <w:sz w:val="20"/>
        </w:rPr>
        <w:t>on</w:t>
      </w:r>
      <w:r>
        <w:rPr>
          <w:rFonts w:ascii="Times New Roman"/>
          <w:color w:val="000000"/>
          <w:spacing w:val="32"/>
          <w:sz w:val="20"/>
        </w:rPr>
        <w:t xml:space="preserve"> </w:t>
      </w:r>
      <w:r>
        <w:rPr>
          <w:rFonts w:ascii="LCARIW+CMR10"/>
          <w:color w:val="000000"/>
          <w:spacing w:val="-1"/>
          <w:sz w:val="20"/>
        </w:rPr>
        <w:t>typical</w:t>
      </w:r>
      <w:r>
        <w:rPr>
          <w:rFonts w:ascii="Times New Roman"/>
          <w:color w:val="000000"/>
          <w:spacing w:val="33"/>
          <w:sz w:val="20"/>
        </w:rPr>
        <w:t xml:space="preserve"> </w:t>
      </w:r>
      <w:r>
        <w:rPr>
          <w:rFonts w:ascii="LCARIW+CMR10"/>
          <w:color w:val="000000"/>
          <w:spacing w:val="-1"/>
          <w:sz w:val="20"/>
        </w:rPr>
        <w:t>winter</w:t>
      </w:r>
      <w:r>
        <w:rPr>
          <w:rFonts w:ascii="Times New Roman"/>
          <w:color w:val="000000"/>
          <w:spacing w:val="34"/>
          <w:sz w:val="20"/>
        </w:rPr>
        <w:t xml:space="preserve"> </w:t>
      </w:r>
      <w:r>
        <w:rPr>
          <w:rFonts w:ascii="LCARIW+CMR10"/>
          <w:color w:val="000000"/>
          <w:spacing w:val="-2"/>
          <w:sz w:val="20"/>
        </w:rPr>
        <w:t>days</w:t>
      </w:r>
      <w:r>
        <w:rPr>
          <w:rFonts w:ascii="Times New Roman"/>
          <w:color w:val="000000"/>
          <w:spacing w:val="34"/>
          <w:sz w:val="20"/>
        </w:rPr>
        <w:t xml:space="preserve"> </w:t>
      </w:r>
      <w:r>
        <w:rPr>
          <w:rFonts w:ascii="LCARIW+CMR10"/>
          <w:color w:val="000000"/>
          <w:sz w:val="20"/>
        </w:rPr>
        <w:t>in</w:t>
      </w:r>
      <w:r>
        <w:rPr>
          <w:rFonts w:ascii="Times New Roman"/>
          <w:color w:val="000000"/>
          <w:spacing w:val="32"/>
          <w:sz w:val="20"/>
        </w:rPr>
        <w:t xml:space="preserve"> </w:t>
      </w:r>
      <w:r>
        <w:rPr>
          <w:rFonts w:ascii="LCARIW+CMR10"/>
          <w:color w:val="000000"/>
          <w:sz w:val="20"/>
        </w:rPr>
        <w:t>Ireland,</w:t>
      </w:r>
      <w:r>
        <w:rPr>
          <w:rFonts w:ascii="Times New Roman"/>
          <w:color w:val="000000"/>
          <w:spacing w:val="37"/>
          <w:sz w:val="20"/>
        </w:rPr>
        <w:t xml:space="preserve"> </w:t>
      </w:r>
      <w:r>
        <w:rPr>
          <w:rFonts w:ascii="LCARIW+CMR10"/>
          <w:color w:val="000000"/>
          <w:sz w:val="20"/>
        </w:rPr>
        <w:t>the</w:t>
      </w:r>
      <w:r>
        <w:rPr>
          <w:rFonts w:ascii="Times New Roman"/>
          <w:color w:val="000000"/>
          <w:spacing w:val="32"/>
          <w:sz w:val="20"/>
        </w:rPr>
        <w:t xml:space="preserve"> </w:t>
      </w:r>
      <w:r>
        <w:rPr>
          <w:rFonts w:ascii="LCARIW+CMR10"/>
          <w:color w:val="000000"/>
          <w:spacing w:val="-1"/>
          <w:sz w:val="20"/>
        </w:rPr>
        <w:t>savings</w:t>
      </w:r>
      <w:r>
        <w:rPr>
          <w:rFonts w:ascii="Times New Roman"/>
          <w:color w:val="000000"/>
          <w:spacing w:val="33"/>
          <w:sz w:val="20"/>
        </w:rPr>
        <w:t xml:space="preserve"> </w:t>
      </w:r>
      <w:r>
        <w:rPr>
          <w:rFonts w:ascii="LCARIW+CMR10"/>
          <w:color w:val="000000"/>
          <w:sz w:val="20"/>
        </w:rPr>
        <w:t>are</w:t>
      </w:r>
      <w:r>
        <w:rPr>
          <w:rFonts w:ascii="Times New Roman"/>
          <w:color w:val="000000"/>
          <w:spacing w:val="32"/>
          <w:sz w:val="20"/>
        </w:rPr>
        <w:t xml:space="preserve"> </w:t>
      </w:r>
      <w:r>
        <w:rPr>
          <w:rFonts w:ascii="LCARIW+CMR10"/>
          <w:color w:val="000000"/>
          <w:sz w:val="20"/>
        </w:rPr>
        <w:t>comparable</w:t>
      </w:r>
      <w:r>
        <w:rPr>
          <w:rFonts w:ascii="Times New Roman"/>
          <w:color w:val="000000"/>
          <w:spacing w:val="32"/>
          <w:sz w:val="20"/>
        </w:rPr>
        <w:t xml:space="preserve"> </w:t>
      </w:r>
      <w:r>
        <w:rPr>
          <w:rFonts w:ascii="LCARIW+CMR10"/>
          <w:color w:val="000000"/>
          <w:sz w:val="20"/>
        </w:rPr>
        <w:t>to</w:t>
      </w:r>
      <w:r>
        <w:rPr>
          <w:rFonts w:ascii="Times New Roman"/>
          <w:color w:val="000000"/>
          <w:spacing w:val="32"/>
          <w:sz w:val="20"/>
        </w:rPr>
        <w:t xml:space="preserve"> </w:t>
      </w:r>
      <w:r>
        <w:rPr>
          <w:rFonts w:ascii="LCARIW+CMR10"/>
          <w:color w:val="000000"/>
          <w:sz w:val="20"/>
        </w:rPr>
        <w:t>those</w:t>
      </w:r>
      <w:r>
        <w:rPr>
          <w:rFonts w:ascii="Times New Roman"/>
          <w:color w:val="000000"/>
          <w:spacing w:val="32"/>
          <w:sz w:val="20"/>
        </w:rPr>
        <w:t xml:space="preserve"> </w:t>
      </w:r>
      <w:r>
        <w:rPr>
          <w:rFonts w:ascii="LCARIW+CMR10"/>
          <w:color w:val="000000"/>
          <w:sz w:val="20"/>
        </w:rPr>
        <w:t>from</w:t>
      </w:r>
      <w:r>
        <w:rPr>
          <w:rFonts w:ascii="Times New Roman"/>
          <w:color w:val="000000"/>
          <w:spacing w:val="32"/>
          <w:sz w:val="20"/>
        </w:rPr>
        <w:t xml:space="preserve"> </w:t>
      </w:r>
      <w:r>
        <w:rPr>
          <w:rFonts w:ascii="LCARIW+CMR10"/>
          <w:color w:val="000000"/>
          <w:sz w:val="20"/>
        </w:rPr>
        <w:t>more</w:t>
      </w:r>
      <w:r>
        <w:rPr>
          <w:rFonts w:ascii="Times New Roman"/>
          <w:color w:val="000000"/>
          <w:spacing w:val="32"/>
          <w:sz w:val="20"/>
        </w:rPr>
        <w:t xml:space="preserve"> </w:t>
      </w:r>
      <w:r>
        <w:rPr>
          <w:rFonts w:ascii="LCARIW+CMR10"/>
          <w:color w:val="000000"/>
          <w:spacing w:val="-1"/>
          <w:sz w:val="20"/>
        </w:rPr>
        <w:t>granular</w:t>
      </w:r>
      <w:r>
        <w:rPr>
          <w:rFonts w:ascii="Times New Roman"/>
          <w:color w:val="000000"/>
          <w:spacing w:val="33"/>
          <w:sz w:val="20"/>
        </w:rPr>
        <w:t xml:space="preserve"> </w:t>
      </w:r>
      <w:r>
        <w:rPr>
          <w:rFonts w:ascii="LCARIW+CMR10"/>
          <w:color w:val="000000"/>
          <w:sz w:val="20"/>
        </w:rPr>
        <w:t>types</w:t>
      </w:r>
      <w:r>
        <w:rPr>
          <w:rFonts w:ascii="Times New Roman"/>
          <w:color w:val="000000"/>
          <w:spacing w:val="32"/>
          <w:sz w:val="20"/>
        </w:rPr>
        <w:t xml:space="preserve"> </w:t>
      </w:r>
      <w:r>
        <w:rPr>
          <w:rFonts w:ascii="LCARIW+CMR10"/>
          <w:color w:val="000000"/>
          <w:sz w:val="20"/>
        </w:rPr>
        <w:t>of</w:t>
      </w:r>
      <w:r>
        <w:rPr>
          <w:rFonts w:ascii="Times New Roman"/>
          <w:color w:val="000000"/>
          <w:spacing w:val="33"/>
          <w:sz w:val="20"/>
        </w:rPr>
        <w:t xml:space="preserve"> </w:t>
      </w:r>
      <w:r>
        <w:rPr>
          <w:rFonts w:ascii="LCARIW+CMR10"/>
          <w:color w:val="000000"/>
          <w:sz w:val="20"/>
        </w:rPr>
        <w:t>dynamic</w:t>
      </w:r>
      <w:r w:rsidR="00173D63">
        <w:rPr>
          <w:rFonts w:ascii="Times New Roman" w:hint="eastAsia"/>
          <w:color w:val="000000"/>
          <w:sz w:val="20"/>
        </w:rPr>
        <w:t xml:space="preserve"> </w:t>
      </w:r>
      <w:r>
        <w:rPr>
          <w:rFonts w:ascii="LCARIW+CMR10"/>
          <w:color w:val="000000"/>
          <w:sz w:val="20"/>
        </w:rPr>
        <w:t>price</w:t>
      </w:r>
      <w:r>
        <w:rPr>
          <w:rFonts w:ascii="Times New Roman"/>
          <w:color w:val="000000"/>
          <w:spacing w:val="16"/>
          <w:sz w:val="20"/>
        </w:rPr>
        <w:t xml:space="preserve"> </w:t>
      </w:r>
      <w:r>
        <w:rPr>
          <w:rFonts w:ascii="LCARIW+CMR10"/>
          <w:color w:val="000000"/>
          <w:spacing w:val="-1"/>
          <w:sz w:val="20"/>
        </w:rPr>
        <w:t>schemes.</w:t>
      </w:r>
    </w:p>
    <w:p w14:paraId="237DC1E6" w14:textId="77777777" w:rsidR="003820C6" w:rsidRDefault="0076004A">
      <w:pPr>
        <w:spacing w:before="563" w:after="0" w:line="297" w:lineRule="exact"/>
        <w:jc w:val="left"/>
        <w:rPr>
          <w:rFonts w:ascii="Times New Roman"/>
          <w:color w:val="000000"/>
          <w:sz w:val="29"/>
        </w:rPr>
      </w:pPr>
      <w:r>
        <w:rPr>
          <w:rFonts w:ascii="OASKHW+CMBX12"/>
          <w:color w:val="000000"/>
          <w:sz w:val="29"/>
        </w:rPr>
        <w:t>5</w:t>
      </w:r>
      <w:r>
        <w:rPr>
          <w:rFonts w:ascii="Times New Roman"/>
          <w:color w:val="000000"/>
          <w:spacing w:val="249"/>
          <w:sz w:val="29"/>
        </w:rPr>
        <w:t xml:space="preserve"> </w:t>
      </w:r>
      <w:r>
        <w:rPr>
          <w:rFonts w:ascii="OASKHW+CMBX12"/>
          <w:color w:val="000000"/>
          <w:spacing w:val="-2"/>
          <w:sz w:val="29"/>
        </w:rPr>
        <w:t>Conclusion</w:t>
      </w:r>
    </w:p>
    <w:p w14:paraId="42EF74CC" w14:textId="7FB02A2B" w:rsidR="003820C6" w:rsidRDefault="0076004A" w:rsidP="00B06C0D">
      <w:pPr>
        <w:spacing w:before="325" w:after="0" w:line="360" w:lineRule="auto"/>
        <w:rPr>
          <w:rFonts w:ascii="Times New Roman"/>
          <w:color w:val="000000"/>
          <w:sz w:val="20"/>
        </w:rPr>
      </w:pPr>
      <w:r>
        <w:rPr>
          <w:rFonts w:ascii="LCARIW+CMR10"/>
          <w:color w:val="000000"/>
          <w:sz w:val="20"/>
        </w:rPr>
        <w:t>The</w:t>
      </w:r>
      <w:r>
        <w:rPr>
          <w:rFonts w:ascii="Times New Roman"/>
          <w:color w:val="000000"/>
          <w:spacing w:val="13"/>
          <w:sz w:val="20"/>
        </w:rPr>
        <w:t xml:space="preserve"> </w:t>
      </w:r>
      <w:r>
        <w:rPr>
          <w:rFonts w:ascii="LCARIW+CMR10"/>
          <w:color w:val="000000"/>
          <w:sz w:val="20"/>
        </w:rPr>
        <w:t>primary</w:t>
      </w:r>
      <w:r>
        <w:rPr>
          <w:rFonts w:ascii="Times New Roman"/>
          <w:color w:val="000000"/>
          <w:spacing w:val="13"/>
          <w:sz w:val="20"/>
        </w:rPr>
        <w:t xml:space="preserve"> </w:t>
      </w:r>
      <w:r>
        <w:rPr>
          <w:rFonts w:ascii="LCARIW+CMR10"/>
          <w:color w:val="000000"/>
          <w:sz w:val="20"/>
        </w:rPr>
        <w:t>aim</w:t>
      </w:r>
      <w:r>
        <w:rPr>
          <w:rFonts w:ascii="Times New Roman"/>
          <w:color w:val="000000"/>
          <w:spacing w:val="13"/>
          <w:sz w:val="20"/>
        </w:rPr>
        <w:t xml:space="preserve"> </w:t>
      </w:r>
      <w:r>
        <w:rPr>
          <w:rFonts w:ascii="LCARIW+CMR10"/>
          <w:color w:val="000000"/>
          <w:sz w:val="20"/>
        </w:rPr>
        <w:t>of</w:t>
      </w:r>
      <w:r>
        <w:rPr>
          <w:rFonts w:ascii="Times New Roman"/>
          <w:color w:val="000000"/>
          <w:spacing w:val="13"/>
          <w:sz w:val="20"/>
        </w:rPr>
        <w:t xml:space="preserve"> </w:t>
      </w:r>
      <w:r>
        <w:rPr>
          <w:rFonts w:ascii="LCARIW+CMR10"/>
          <w:color w:val="000000"/>
          <w:spacing w:val="-2"/>
          <w:sz w:val="20"/>
        </w:rPr>
        <w:t>various</w:t>
      </w:r>
      <w:r>
        <w:rPr>
          <w:rFonts w:ascii="Times New Roman"/>
          <w:color w:val="000000"/>
          <w:spacing w:val="15"/>
          <w:sz w:val="20"/>
        </w:rPr>
        <w:t xml:space="preserve"> </w:t>
      </w:r>
      <w:r>
        <w:rPr>
          <w:rFonts w:ascii="LCARIW+CMR10"/>
          <w:color w:val="000000"/>
          <w:sz w:val="20"/>
        </w:rPr>
        <w:t>types</w:t>
      </w:r>
      <w:r>
        <w:rPr>
          <w:rFonts w:ascii="Times New Roman"/>
          <w:color w:val="000000"/>
          <w:spacing w:val="13"/>
          <w:sz w:val="20"/>
        </w:rPr>
        <w:t xml:space="preserve"> </w:t>
      </w:r>
      <w:r>
        <w:rPr>
          <w:rFonts w:ascii="LCARIW+CMR10"/>
          <w:color w:val="000000"/>
          <w:sz w:val="20"/>
        </w:rPr>
        <w:t>of</w:t>
      </w:r>
      <w:r>
        <w:rPr>
          <w:rFonts w:ascii="Times New Roman"/>
          <w:color w:val="000000"/>
          <w:spacing w:val="13"/>
          <w:sz w:val="20"/>
        </w:rPr>
        <w:t xml:space="preserve"> </w:t>
      </w:r>
      <w:r>
        <w:rPr>
          <w:rFonts w:ascii="LCARIW+CMR10"/>
          <w:color w:val="000000"/>
          <w:spacing w:val="-1"/>
          <w:sz w:val="20"/>
        </w:rPr>
        <w:t>time-varying</w:t>
      </w:r>
      <w:r>
        <w:rPr>
          <w:rFonts w:ascii="Times New Roman"/>
          <w:color w:val="000000"/>
          <w:spacing w:val="14"/>
          <w:sz w:val="20"/>
        </w:rPr>
        <w:t xml:space="preserve"> </w:t>
      </w:r>
      <w:r>
        <w:rPr>
          <w:rFonts w:ascii="LCARIW+CMR10"/>
          <w:color w:val="000000"/>
          <w:spacing w:val="-1"/>
          <w:sz w:val="20"/>
        </w:rPr>
        <w:t>electricity</w:t>
      </w:r>
      <w:r>
        <w:rPr>
          <w:rFonts w:ascii="Times New Roman"/>
          <w:color w:val="000000"/>
          <w:spacing w:val="14"/>
          <w:sz w:val="20"/>
        </w:rPr>
        <w:t xml:space="preserve"> </w:t>
      </w:r>
      <w:r>
        <w:rPr>
          <w:rFonts w:ascii="LCARIW+CMR10"/>
          <w:color w:val="000000"/>
          <w:sz w:val="20"/>
        </w:rPr>
        <w:t>pricing</w:t>
      </w:r>
      <w:r>
        <w:rPr>
          <w:rFonts w:ascii="Times New Roman"/>
          <w:color w:val="000000"/>
          <w:spacing w:val="13"/>
          <w:sz w:val="20"/>
        </w:rPr>
        <w:t xml:space="preserve"> </w:t>
      </w:r>
      <w:r>
        <w:rPr>
          <w:rFonts w:ascii="LCARIW+CMR10"/>
          <w:color w:val="000000"/>
          <w:sz w:val="20"/>
        </w:rPr>
        <w:t>is</w:t>
      </w:r>
      <w:r>
        <w:rPr>
          <w:rFonts w:ascii="Times New Roman"/>
          <w:color w:val="000000"/>
          <w:spacing w:val="13"/>
          <w:sz w:val="20"/>
        </w:rPr>
        <w:t xml:space="preserve"> </w:t>
      </w:r>
      <w:r>
        <w:rPr>
          <w:rFonts w:ascii="LCARIW+CMR10"/>
          <w:color w:val="000000"/>
          <w:sz w:val="20"/>
        </w:rPr>
        <w:t>to</w:t>
      </w:r>
      <w:r>
        <w:rPr>
          <w:rFonts w:ascii="Times New Roman"/>
          <w:color w:val="000000"/>
          <w:spacing w:val="13"/>
          <w:sz w:val="20"/>
        </w:rPr>
        <w:t xml:space="preserve"> </w:t>
      </w:r>
      <w:r>
        <w:rPr>
          <w:rFonts w:ascii="LCARIW+CMR10"/>
          <w:color w:val="000000"/>
          <w:spacing w:val="1"/>
          <w:sz w:val="20"/>
        </w:rPr>
        <w:t>reshape</w:t>
      </w:r>
      <w:r>
        <w:rPr>
          <w:rFonts w:ascii="Times New Roman"/>
          <w:color w:val="000000"/>
          <w:spacing w:val="12"/>
          <w:sz w:val="20"/>
        </w:rPr>
        <w:t xml:space="preserve"> </w:t>
      </w:r>
      <w:r>
        <w:rPr>
          <w:rFonts w:ascii="LCARIW+CMR10"/>
          <w:color w:val="000000"/>
          <w:sz w:val="20"/>
        </w:rPr>
        <w:t>load</w:t>
      </w:r>
      <w:r>
        <w:rPr>
          <w:rFonts w:ascii="Times New Roman"/>
          <w:color w:val="000000"/>
          <w:spacing w:val="13"/>
          <w:sz w:val="20"/>
        </w:rPr>
        <w:t xml:space="preserve"> </w:t>
      </w:r>
      <w:r>
        <w:rPr>
          <w:rFonts w:ascii="LCARIW+CMR10"/>
          <w:color w:val="000000"/>
          <w:spacing w:val="-1"/>
          <w:sz w:val="20"/>
        </w:rPr>
        <w:t>curves,</w:t>
      </w:r>
      <w:r>
        <w:rPr>
          <w:rFonts w:ascii="Times New Roman"/>
          <w:color w:val="000000"/>
          <w:spacing w:val="15"/>
          <w:sz w:val="20"/>
        </w:rPr>
        <w:t xml:space="preserve"> </w:t>
      </w:r>
      <w:r>
        <w:rPr>
          <w:rFonts w:ascii="LCARIW+CMR10"/>
          <w:color w:val="000000"/>
          <w:sz w:val="20"/>
        </w:rPr>
        <w:t>especially</w:t>
      </w:r>
      <w:r>
        <w:rPr>
          <w:rFonts w:ascii="Times New Roman"/>
          <w:color w:val="000000"/>
          <w:spacing w:val="12"/>
          <w:sz w:val="20"/>
        </w:rPr>
        <w:t xml:space="preserve"> </w:t>
      </w:r>
      <w:r>
        <w:rPr>
          <w:rFonts w:ascii="LCARIW+CMR10"/>
          <w:color w:val="000000"/>
          <w:sz w:val="20"/>
        </w:rPr>
        <w:t>around</w:t>
      </w:r>
      <w:r w:rsidR="00B06C0D">
        <w:rPr>
          <w:rFonts w:ascii="Times New Roman" w:hint="eastAsia"/>
          <w:color w:val="000000"/>
          <w:sz w:val="20"/>
        </w:rPr>
        <w:t xml:space="preserve"> </w:t>
      </w:r>
      <w:r>
        <w:rPr>
          <w:rFonts w:ascii="LCARIW+CMR10"/>
          <w:color w:val="000000"/>
          <w:sz w:val="20"/>
        </w:rPr>
        <w:t>the</w:t>
      </w:r>
      <w:r>
        <w:rPr>
          <w:rFonts w:ascii="Times New Roman"/>
          <w:color w:val="000000"/>
          <w:spacing w:val="34"/>
          <w:sz w:val="20"/>
        </w:rPr>
        <w:t xml:space="preserve"> </w:t>
      </w:r>
      <w:r>
        <w:rPr>
          <w:rFonts w:ascii="LCARIW+CMR10"/>
          <w:color w:val="000000"/>
          <w:sz w:val="20"/>
        </w:rPr>
        <w:t>peak-demand</w:t>
      </w:r>
      <w:r>
        <w:rPr>
          <w:rFonts w:ascii="Times New Roman"/>
          <w:color w:val="000000"/>
          <w:spacing w:val="33"/>
          <w:sz w:val="20"/>
        </w:rPr>
        <w:t xml:space="preserve"> </w:t>
      </w:r>
      <w:r>
        <w:rPr>
          <w:rFonts w:ascii="LCARIW+CMR10"/>
          <w:color w:val="000000"/>
          <w:sz w:val="20"/>
        </w:rPr>
        <w:t>hours.</w:t>
      </w:r>
      <w:r>
        <w:rPr>
          <w:rFonts w:ascii="Times New Roman"/>
          <w:color w:val="000000"/>
          <w:spacing w:val="91"/>
          <w:sz w:val="20"/>
        </w:rPr>
        <w:t xml:space="preserve"> </w:t>
      </w:r>
      <w:r>
        <w:rPr>
          <w:rFonts w:ascii="LCARIW+CMR10"/>
          <w:color w:val="000000"/>
          <w:sz w:val="20"/>
        </w:rPr>
        <w:t>Under</w:t>
      </w:r>
      <w:r>
        <w:rPr>
          <w:rFonts w:ascii="Times New Roman"/>
          <w:color w:val="000000"/>
          <w:spacing w:val="34"/>
          <w:sz w:val="20"/>
        </w:rPr>
        <w:t xml:space="preserve"> </w:t>
      </w:r>
      <w:r>
        <w:rPr>
          <w:rFonts w:ascii="LCARIW+CMR10"/>
          <w:color w:val="000000"/>
          <w:sz w:val="20"/>
        </w:rPr>
        <w:t>the</w:t>
      </w:r>
      <w:r>
        <w:rPr>
          <w:rFonts w:ascii="Times New Roman"/>
          <w:color w:val="000000"/>
          <w:spacing w:val="34"/>
          <w:sz w:val="20"/>
        </w:rPr>
        <w:t xml:space="preserve"> </w:t>
      </w:r>
      <w:r>
        <w:rPr>
          <w:rFonts w:ascii="LCARIW+CMR10"/>
          <w:color w:val="000000"/>
          <w:sz w:val="20"/>
        </w:rPr>
        <w:t>dynamic</w:t>
      </w:r>
      <w:r>
        <w:rPr>
          <w:rFonts w:ascii="Times New Roman"/>
          <w:color w:val="000000"/>
          <w:spacing w:val="34"/>
          <w:sz w:val="20"/>
        </w:rPr>
        <w:t xml:space="preserve"> </w:t>
      </w:r>
      <w:r>
        <w:rPr>
          <w:rFonts w:ascii="LCARIW+CMR10"/>
          <w:color w:val="000000"/>
          <w:sz w:val="20"/>
        </w:rPr>
        <w:t>pricing</w:t>
      </w:r>
      <w:r>
        <w:rPr>
          <w:rFonts w:ascii="Times New Roman"/>
          <w:color w:val="000000"/>
          <w:spacing w:val="34"/>
          <w:sz w:val="20"/>
        </w:rPr>
        <w:t xml:space="preserve"> </w:t>
      </w:r>
      <w:r>
        <w:rPr>
          <w:rFonts w:ascii="LCARIW+CMR10"/>
          <w:color w:val="000000"/>
          <w:sz w:val="20"/>
        </w:rPr>
        <w:t>of</w:t>
      </w:r>
      <w:r>
        <w:rPr>
          <w:rFonts w:ascii="Times New Roman"/>
          <w:color w:val="000000"/>
          <w:spacing w:val="34"/>
          <w:sz w:val="20"/>
        </w:rPr>
        <w:t xml:space="preserve"> </w:t>
      </w:r>
      <w:r>
        <w:rPr>
          <w:rFonts w:ascii="LCARIW+CMR10"/>
          <w:color w:val="000000"/>
          <w:spacing w:val="-2"/>
          <w:sz w:val="20"/>
        </w:rPr>
        <w:t>electricity,</w:t>
      </w:r>
      <w:r>
        <w:rPr>
          <w:rFonts w:ascii="Times New Roman"/>
          <w:color w:val="000000"/>
          <w:spacing w:val="40"/>
          <w:sz w:val="20"/>
        </w:rPr>
        <w:t xml:space="preserve"> </w:t>
      </w:r>
      <w:r>
        <w:rPr>
          <w:rFonts w:ascii="LCARIW+CMR10" w:hAnsi="LCARIW+CMR10" w:cs="LCARIW+CMR10"/>
          <w:color w:val="000000"/>
          <w:sz w:val="20"/>
        </w:rPr>
        <w:t>prices—more</w:t>
      </w:r>
      <w:r>
        <w:rPr>
          <w:rFonts w:ascii="Times New Roman"/>
          <w:color w:val="000000"/>
          <w:spacing w:val="34"/>
          <w:sz w:val="20"/>
        </w:rPr>
        <w:t xml:space="preserve"> </w:t>
      </w:r>
      <w:r>
        <w:rPr>
          <w:rFonts w:ascii="LCARIW+CMR10"/>
          <w:color w:val="000000"/>
          <w:spacing w:val="-2"/>
          <w:sz w:val="20"/>
        </w:rPr>
        <w:t>precisely,</w:t>
      </w:r>
      <w:r>
        <w:rPr>
          <w:rFonts w:ascii="Times New Roman"/>
          <w:color w:val="000000"/>
          <w:spacing w:val="40"/>
          <w:sz w:val="20"/>
        </w:rPr>
        <w:t xml:space="preserve"> </w:t>
      </w:r>
      <w:r>
        <w:rPr>
          <w:rFonts w:ascii="LCARIW+CMR10"/>
          <w:color w:val="000000"/>
          <w:sz w:val="20"/>
        </w:rPr>
        <w:t>price</w:t>
      </w:r>
      <w:r>
        <w:rPr>
          <w:rFonts w:ascii="Times New Roman"/>
          <w:color w:val="000000"/>
          <w:spacing w:val="34"/>
          <w:sz w:val="20"/>
        </w:rPr>
        <w:t xml:space="preserve"> </w:t>
      </w:r>
      <w:r>
        <w:rPr>
          <w:rFonts w:ascii="LCARIW+CMR10" w:hAnsi="LCARIW+CMR10" w:cs="LCARIW+CMR10"/>
          <w:color w:val="000000"/>
          <w:spacing w:val="-1"/>
          <w:sz w:val="20"/>
        </w:rPr>
        <w:t>variations—,</w:t>
      </w:r>
      <w:r w:rsidR="00B06C0D">
        <w:rPr>
          <w:rFonts w:ascii="Times New Roman" w:hint="eastAsia"/>
          <w:color w:val="000000"/>
          <w:sz w:val="20"/>
        </w:rPr>
        <w:t xml:space="preserve"> </w:t>
      </w:r>
      <w:r>
        <w:rPr>
          <w:rFonts w:ascii="LCARIW+CMR10"/>
          <w:color w:val="000000"/>
          <w:spacing w:val="-2"/>
          <w:sz w:val="20"/>
        </w:rPr>
        <w:t>which</w:t>
      </w:r>
      <w:r>
        <w:rPr>
          <w:rFonts w:ascii="Times New Roman"/>
          <w:color w:val="000000"/>
          <w:spacing w:val="19"/>
          <w:sz w:val="20"/>
        </w:rPr>
        <w:t xml:space="preserve"> </w:t>
      </w:r>
      <w:r>
        <w:rPr>
          <w:rFonts w:ascii="LCARIW+CMR10" w:hAnsi="LCARIW+CMR10" w:cs="LCARIW+CMR10"/>
          <w:color w:val="000000"/>
          <w:sz w:val="20"/>
        </w:rPr>
        <w:t>reﬂect</w:t>
      </w:r>
      <w:r>
        <w:rPr>
          <w:rFonts w:ascii="Times New Roman"/>
          <w:color w:val="000000"/>
          <w:spacing w:val="18"/>
          <w:sz w:val="20"/>
        </w:rPr>
        <w:t xml:space="preserve"> </w:t>
      </w:r>
      <w:r>
        <w:rPr>
          <w:rFonts w:ascii="LCARIW+CMR10"/>
          <w:color w:val="000000"/>
          <w:spacing w:val="-1"/>
          <w:sz w:val="20"/>
        </w:rPr>
        <w:t>instantaneous</w:t>
      </w:r>
      <w:r>
        <w:rPr>
          <w:rFonts w:ascii="Times New Roman"/>
          <w:color w:val="000000"/>
          <w:spacing w:val="18"/>
          <w:sz w:val="20"/>
        </w:rPr>
        <w:t xml:space="preserve"> </w:t>
      </w:r>
      <w:r>
        <w:rPr>
          <w:rFonts w:ascii="LCARIW+CMR10"/>
          <w:color w:val="000000"/>
          <w:sz w:val="20"/>
        </w:rPr>
        <w:t>generation</w:t>
      </w:r>
      <w:r>
        <w:rPr>
          <w:rFonts w:ascii="Times New Roman"/>
          <w:color w:val="000000"/>
          <w:spacing w:val="18"/>
          <w:sz w:val="20"/>
        </w:rPr>
        <w:t xml:space="preserve"> </w:t>
      </w:r>
      <w:r>
        <w:rPr>
          <w:rFonts w:ascii="LCARIW+CMR10"/>
          <w:color w:val="000000"/>
          <w:sz w:val="20"/>
        </w:rPr>
        <w:t>costs,</w:t>
      </w:r>
      <w:r>
        <w:rPr>
          <w:rFonts w:ascii="Times New Roman"/>
          <w:color w:val="000000"/>
          <w:spacing w:val="18"/>
          <w:sz w:val="20"/>
        </w:rPr>
        <w:t xml:space="preserve"> </w:t>
      </w:r>
      <w:r>
        <w:rPr>
          <w:rFonts w:ascii="LCARIW+CMR10"/>
          <w:color w:val="000000"/>
          <w:sz w:val="20"/>
        </w:rPr>
        <w:t>are</w:t>
      </w:r>
      <w:r>
        <w:rPr>
          <w:rFonts w:ascii="Times New Roman"/>
          <w:color w:val="000000"/>
          <w:spacing w:val="18"/>
          <w:sz w:val="20"/>
        </w:rPr>
        <w:t xml:space="preserve"> </w:t>
      </w:r>
      <w:r>
        <w:rPr>
          <w:rFonts w:ascii="LCARIW+CMR10"/>
          <w:color w:val="000000"/>
          <w:sz w:val="20"/>
        </w:rPr>
        <w:t>utilized</w:t>
      </w:r>
      <w:r>
        <w:rPr>
          <w:rFonts w:ascii="Times New Roman"/>
          <w:color w:val="000000"/>
          <w:spacing w:val="18"/>
          <w:sz w:val="20"/>
        </w:rPr>
        <w:t xml:space="preserve"> </w:t>
      </w:r>
      <w:r>
        <w:rPr>
          <w:rFonts w:ascii="LCARIW+CMR10"/>
          <w:color w:val="000000"/>
          <w:sz w:val="20"/>
        </w:rPr>
        <w:t>to</w:t>
      </w:r>
      <w:r>
        <w:rPr>
          <w:rFonts w:ascii="Times New Roman"/>
          <w:color w:val="000000"/>
          <w:spacing w:val="18"/>
          <w:sz w:val="20"/>
        </w:rPr>
        <w:t xml:space="preserve"> </w:t>
      </w:r>
      <w:r>
        <w:rPr>
          <w:rFonts w:ascii="LCARIW+CMR10"/>
          <w:color w:val="000000"/>
          <w:spacing w:val="-1"/>
          <w:sz w:val="20"/>
        </w:rPr>
        <w:t>incentivize</w:t>
      </w:r>
      <w:r>
        <w:rPr>
          <w:rFonts w:ascii="Times New Roman"/>
          <w:color w:val="000000"/>
          <w:spacing w:val="18"/>
          <w:sz w:val="20"/>
        </w:rPr>
        <w:t xml:space="preserve"> </w:t>
      </w:r>
      <w:r>
        <w:rPr>
          <w:rFonts w:ascii="LCARIW+CMR10"/>
          <w:color w:val="000000"/>
          <w:sz w:val="20"/>
        </w:rPr>
        <w:t>consumers</w:t>
      </w:r>
      <w:r>
        <w:rPr>
          <w:rFonts w:ascii="Times New Roman"/>
          <w:color w:val="000000"/>
          <w:spacing w:val="18"/>
          <w:sz w:val="20"/>
        </w:rPr>
        <w:t xml:space="preserve"> </w:t>
      </w:r>
      <w:r>
        <w:rPr>
          <w:rFonts w:ascii="LCARIW+CMR10"/>
          <w:color w:val="000000"/>
          <w:sz w:val="20"/>
        </w:rPr>
        <w:t>to</w:t>
      </w:r>
      <w:r>
        <w:rPr>
          <w:rFonts w:ascii="Times New Roman"/>
          <w:color w:val="000000"/>
          <w:spacing w:val="18"/>
          <w:sz w:val="20"/>
        </w:rPr>
        <w:t xml:space="preserve"> </w:t>
      </w:r>
      <w:r>
        <w:rPr>
          <w:rFonts w:ascii="LCARIW+CMR10"/>
          <w:color w:val="000000"/>
          <w:spacing w:val="-1"/>
          <w:sz w:val="20"/>
        </w:rPr>
        <w:t>change</w:t>
      </w:r>
      <w:r>
        <w:rPr>
          <w:rFonts w:ascii="Times New Roman"/>
          <w:color w:val="000000"/>
          <w:spacing w:val="19"/>
          <w:sz w:val="20"/>
        </w:rPr>
        <w:t xml:space="preserve"> </w:t>
      </w:r>
      <w:r>
        <w:rPr>
          <w:rFonts w:ascii="LCARIW+CMR10"/>
          <w:color w:val="000000"/>
          <w:sz w:val="20"/>
        </w:rPr>
        <w:t>their</w:t>
      </w:r>
      <w:r>
        <w:rPr>
          <w:rFonts w:ascii="Times New Roman"/>
          <w:color w:val="000000"/>
          <w:spacing w:val="18"/>
          <w:sz w:val="20"/>
        </w:rPr>
        <w:t xml:space="preserve"> </w:t>
      </w:r>
      <w:r>
        <w:rPr>
          <w:rFonts w:ascii="LCARIW+CMR10"/>
          <w:color w:val="000000"/>
          <w:sz w:val="20"/>
        </w:rPr>
        <w:t>consumption</w:t>
      </w:r>
      <w:r w:rsidR="00B06C0D">
        <w:rPr>
          <w:rFonts w:ascii="Times New Roman" w:hint="eastAsia"/>
          <w:color w:val="000000"/>
          <w:sz w:val="20"/>
        </w:rPr>
        <w:t xml:space="preserve"> </w:t>
      </w:r>
      <w:r>
        <w:rPr>
          <w:rFonts w:ascii="LCARIW+CMR10"/>
          <w:color w:val="000000"/>
          <w:sz w:val="20"/>
        </w:rPr>
        <w:t>behavior.</w:t>
      </w:r>
      <w:r>
        <w:rPr>
          <w:rFonts w:ascii="Times New Roman"/>
          <w:color w:val="000000"/>
          <w:spacing w:val="72"/>
          <w:sz w:val="20"/>
        </w:rPr>
        <w:t xml:space="preserve"> </w:t>
      </w:r>
      <w:r>
        <w:rPr>
          <w:rFonts w:ascii="LCARIW+CMR10"/>
          <w:color w:val="000000"/>
          <w:sz w:val="20"/>
        </w:rPr>
        <w:t>Therefore,</w:t>
      </w:r>
      <w:r>
        <w:rPr>
          <w:rFonts w:ascii="Times New Roman"/>
          <w:color w:val="000000"/>
          <w:spacing w:val="31"/>
          <w:sz w:val="20"/>
        </w:rPr>
        <w:t xml:space="preserve"> </w:t>
      </w:r>
      <w:r>
        <w:rPr>
          <w:rFonts w:ascii="LCARIW+CMR10"/>
          <w:color w:val="000000"/>
          <w:sz w:val="20"/>
        </w:rPr>
        <w:t>their</w:t>
      </w:r>
      <w:r>
        <w:rPr>
          <w:rFonts w:ascii="Times New Roman"/>
          <w:color w:val="000000"/>
          <w:spacing w:val="28"/>
          <w:sz w:val="20"/>
        </w:rPr>
        <w:t xml:space="preserve"> </w:t>
      </w:r>
      <w:r>
        <w:rPr>
          <w:rFonts w:ascii="LCARIW+CMR10"/>
          <w:color w:val="000000"/>
          <w:sz w:val="20"/>
        </w:rPr>
        <w:t>responsiveness</w:t>
      </w:r>
      <w:r>
        <w:rPr>
          <w:rFonts w:ascii="Times New Roman"/>
          <w:color w:val="000000"/>
          <w:spacing w:val="28"/>
          <w:sz w:val="20"/>
        </w:rPr>
        <w:t xml:space="preserve"> </w:t>
      </w:r>
      <w:r>
        <w:rPr>
          <w:rFonts w:ascii="LCARIW+CMR10"/>
          <w:color w:val="000000"/>
          <w:sz w:val="20"/>
        </w:rPr>
        <w:t>to</w:t>
      </w:r>
      <w:r>
        <w:rPr>
          <w:rFonts w:ascii="Times New Roman"/>
          <w:color w:val="000000"/>
          <w:spacing w:val="27"/>
          <w:sz w:val="20"/>
        </w:rPr>
        <w:t xml:space="preserve"> </w:t>
      </w:r>
      <w:r>
        <w:rPr>
          <w:rFonts w:ascii="LCARIW+CMR10"/>
          <w:color w:val="000000"/>
          <w:sz w:val="20"/>
        </w:rPr>
        <w:t>the</w:t>
      </w:r>
      <w:r>
        <w:rPr>
          <w:rFonts w:ascii="Times New Roman"/>
          <w:color w:val="000000"/>
          <w:spacing w:val="28"/>
          <w:sz w:val="20"/>
        </w:rPr>
        <w:t xml:space="preserve"> </w:t>
      </w:r>
      <w:r>
        <w:rPr>
          <w:rFonts w:ascii="LCARIW+CMR10"/>
          <w:color w:val="000000"/>
          <w:sz w:val="20"/>
        </w:rPr>
        <w:t>price</w:t>
      </w:r>
      <w:r>
        <w:rPr>
          <w:rFonts w:ascii="Times New Roman"/>
          <w:color w:val="000000"/>
          <w:spacing w:val="28"/>
          <w:sz w:val="20"/>
        </w:rPr>
        <w:t xml:space="preserve"> </w:t>
      </w:r>
      <w:r>
        <w:rPr>
          <w:rFonts w:ascii="LCARIW+CMR10"/>
          <w:color w:val="000000"/>
          <w:spacing w:val="-1"/>
          <w:sz w:val="20"/>
        </w:rPr>
        <w:t>changes</w:t>
      </w:r>
      <w:r>
        <w:rPr>
          <w:rFonts w:ascii="Times New Roman"/>
          <w:color w:val="000000"/>
          <w:spacing w:val="29"/>
          <w:sz w:val="20"/>
        </w:rPr>
        <w:t xml:space="preserve"> </w:t>
      </w:r>
      <w:r>
        <w:rPr>
          <w:rFonts w:ascii="LCARIW+CMR10"/>
          <w:color w:val="000000"/>
          <w:sz w:val="20"/>
        </w:rPr>
        <w:t>in</w:t>
      </w:r>
      <w:r>
        <w:rPr>
          <w:rFonts w:ascii="Times New Roman"/>
          <w:color w:val="000000"/>
          <w:spacing w:val="27"/>
          <w:sz w:val="20"/>
        </w:rPr>
        <w:t xml:space="preserve"> </w:t>
      </w:r>
      <w:r>
        <w:rPr>
          <w:rFonts w:ascii="LCARIW+CMR10"/>
          <w:color w:val="000000"/>
          <w:sz w:val="20"/>
        </w:rPr>
        <w:t>the</w:t>
      </w:r>
      <w:r>
        <w:rPr>
          <w:rFonts w:ascii="Times New Roman"/>
          <w:color w:val="000000"/>
          <w:spacing w:val="28"/>
          <w:sz w:val="20"/>
        </w:rPr>
        <w:t xml:space="preserve"> </w:t>
      </w:r>
      <w:r>
        <w:rPr>
          <w:rFonts w:ascii="LCARIW+CMR10"/>
          <w:color w:val="000000"/>
          <w:sz w:val="20"/>
        </w:rPr>
        <w:t>tari</w:t>
      </w:r>
      <w:r>
        <w:rPr>
          <w:rFonts w:ascii="LSPPBV+CMR10" w:hAnsi="LSPPBV+CMR10" w:cs="LSPPBV+CMR10"/>
          <w:color w:val="000000"/>
          <w:sz w:val="20"/>
        </w:rPr>
        <w:t>ﬀ</w:t>
      </w:r>
      <w:r>
        <w:rPr>
          <w:rFonts w:ascii="Times New Roman"/>
          <w:color w:val="000000"/>
          <w:spacing w:val="27"/>
          <w:sz w:val="20"/>
        </w:rPr>
        <w:t xml:space="preserve"> </w:t>
      </w:r>
      <w:r>
        <w:rPr>
          <w:rFonts w:ascii="LCARIW+CMR10"/>
          <w:color w:val="000000"/>
          <w:sz w:val="20"/>
        </w:rPr>
        <w:t>structures</w:t>
      </w:r>
      <w:r>
        <w:rPr>
          <w:rFonts w:ascii="Times New Roman"/>
          <w:color w:val="000000"/>
          <w:spacing w:val="28"/>
          <w:sz w:val="20"/>
        </w:rPr>
        <w:t xml:space="preserve"> </w:t>
      </w:r>
      <w:r>
        <w:rPr>
          <w:rFonts w:ascii="LCARIW+CMR10"/>
          <w:color w:val="000000"/>
          <w:sz w:val="20"/>
        </w:rPr>
        <w:t>determines</w:t>
      </w:r>
      <w:r>
        <w:rPr>
          <w:rFonts w:ascii="Times New Roman"/>
          <w:color w:val="000000"/>
          <w:spacing w:val="28"/>
          <w:sz w:val="20"/>
        </w:rPr>
        <w:t xml:space="preserve"> </w:t>
      </w:r>
      <w:r>
        <w:rPr>
          <w:rFonts w:ascii="LCARIW+CMR10"/>
          <w:color w:val="000000"/>
          <w:sz w:val="20"/>
        </w:rPr>
        <w:t>whether</w:t>
      </w:r>
      <w:r>
        <w:rPr>
          <w:rFonts w:ascii="Times New Roman"/>
          <w:color w:val="000000"/>
          <w:spacing w:val="28"/>
          <w:sz w:val="20"/>
        </w:rPr>
        <w:t xml:space="preserve"> </w:t>
      </w:r>
      <w:r>
        <w:rPr>
          <w:rFonts w:ascii="LCARIW+CMR10"/>
          <w:color w:val="000000"/>
          <w:sz w:val="20"/>
        </w:rPr>
        <w:t>the</w:t>
      </w:r>
      <w:r w:rsidR="00B06C0D">
        <w:rPr>
          <w:rFonts w:ascii="Times New Roman" w:hint="eastAsia"/>
          <w:color w:val="000000"/>
          <w:sz w:val="20"/>
        </w:rPr>
        <w:t xml:space="preserve"> </w:t>
      </w:r>
      <w:r>
        <w:rPr>
          <w:rFonts w:ascii="LCARIW+CMR10"/>
          <w:color w:val="000000"/>
          <w:spacing w:val="-1"/>
          <w:sz w:val="20"/>
        </w:rPr>
        <w:t>time-varying</w:t>
      </w:r>
      <w:r>
        <w:rPr>
          <w:rFonts w:ascii="Times New Roman"/>
          <w:color w:val="000000"/>
          <w:spacing w:val="38"/>
          <w:sz w:val="20"/>
        </w:rPr>
        <w:t xml:space="preserve"> </w:t>
      </w:r>
      <w:r>
        <w:rPr>
          <w:rFonts w:ascii="LCARIW+CMR10"/>
          <w:color w:val="000000"/>
          <w:spacing w:val="-1"/>
          <w:sz w:val="20"/>
        </w:rPr>
        <w:t>electricity</w:t>
      </w:r>
      <w:r>
        <w:rPr>
          <w:rFonts w:ascii="Times New Roman"/>
          <w:color w:val="000000"/>
          <w:spacing w:val="37"/>
          <w:sz w:val="20"/>
        </w:rPr>
        <w:t xml:space="preserve"> </w:t>
      </w:r>
      <w:r>
        <w:rPr>
          <w:rFonts w:ascii="LCARIW+CMR10"/>
          <w:color w:val="000000"/>
          <w:sz w:val="20"/>
        </w:rPr>
        <w:t>prices,</w:t>
      </w:r>
      <w:r>
        <w:rPr>
          <w:rFonts w:ascii="Times New Roman"/>
          <w:color w:val="000000"/>
          <w:spacing w:val="42"/>
          <w:sz w:val="20"/>
        </w:rPr>
        <w:t xml:space="preserve"> </w:t>
      </w:r>
      <w:r>
        <w:rPr>
          <w:rFonts w:ascii="LCARIW+CMR10"/>
          <w:color w:val="000000"/>
          <w:sz w:val="20"/>
        </w:rPr>
        <w:t>including</w:t>
      </w:r>
      <w:r>
        <w:rPr>
          <w:rFonts w:ascii="Times New Roman"/>
          <w:color w:val="000000"/>
          <w:spacing w:val="37"/>
          <w:sz w:val="20"/>
        </w:rPr>
        <w:t xml:space="preserve"> </w:t>
      </w:r>
      <w:r>
        <w:rPr>
          <w:rFonts w:ascii="LCARIW+CMR10"/>
          <w:color w:val="000000"/>
          <w:sz w:val="20"/>
        </w:rPr>
        <w:t>TOU</w:t>
      </w:r>
      <w:r>
        <w:rPr>
          <w:rFonts w:ascii="Times New Roman"/>
          <w:color w:val="000000"/>
          <w:spacing w:val="37"/>
          <w:sz w:val="20"/>
        </w:rPr>
        <w:t xml:space="preserve"> </w:t>
      </w:r>
      <w:r>
        <w:rPr>
          <w:rFonts w:ascii="LCARIW+CMR10"/>
          <w:color w:val="000000"/>
          <w:sz w:val="20"/>
        </w:rPr>
        <w:t>pricing,</w:t>
      </w:r>
      <w:r>
        <w:rPr>
          <w:rFonts w:ascii="Times New Roman"/>
          <w:color w:val="000000"/>
          <w:spacing w:val="42"/>
          <w:sz w:val="20"/>
        </w:rPr>
        <w:t xml:space="preserve"> </w:t>
      </w:r>
      <w:r>
        <w:rPr>
          <w:rFonts w:ascii="LCARIW+CMR10"/>
          <w:color w:val="000000"/>
          <w:sz w:val="20"/>
        </w:rPr>
        <w:t>will</w:t>
      </w:r>
      <w:r>
        <w:rPr>
          <w:rFonts w:ascii="Times New Roman"/>
          <w:color w:val="000000"/>
          <w:spacing w:val="37"/>
          <w:sz w:val="20"/>
        </w:rPr>
        <w:t xml:space="preserve"> </w:t>
      </w:r>
      <w:r>
        <w:rPr>
          <w:rFonts w:ascii="LCARIW+CMR10"/>
          <w:color w:val="000000"/>
          <w:spacing w:val="-2"/>
          <w:sz w:val="20"/>
        </w:rPr>
        <w:t>work</w:t>
      </w:r>
      <w:r>
        <w:rPr>
          <w:rFonts w:ascii="Times New Roman"/>
          <w:color w:val="000000"/>
          <w:spacing w:val="39"/>
          <w:sz w:val="20"/>
        </w:rPr>
        <w:t xml:space="preserve"> </w:t>
      </w:r>
      <w:r>
        <w:rPr>
          <w:rFonts w:ascii="LCARIW+CMR10"/>
          <w:color w:val="000000"/>
          <w:sz w:val="20"/>
        </w:rPr>
        <w:t>as</w:t>
      </w:r>
      <w:r>
        <w:rPr>
          <w:rFonts w:ascii="Times New Roman"/>
          <w:color w:val="000000"/>
          <w:spacing w:val="37"/>
          <w:sz w:val="20"/>
        </w:rPr>
        <w:t xml:space="preserve"> </w:t>
      </w:r>
      <w:r>
        <w:rPr>
          <w:rFonts w:ascii="LCARIW+CMR10"/>
          <w:color w:val="000000"/>
          <w:spacing w:val="-1"/>
          <w:sz w:val="20"/>
        </w:rPr>
        <w:t>intended.</w:t>
      </w:r>
      <w:r>
        <w:rPr>
          <w:rFonts w:ascii="Times New Roman"/>
          <w:color w:val="000000"/>
          <w:spacing w:val="101"/>
          <w:sz w:val="20"/>
        </w:rPr>
        <w:t xml:space="preserve"> </w:t>
      </w:r>
      <w:r>
        <w:rPr>
          <w:rFonts w:ascii="LCARIW+CMR10"/>
          <w:color w:val="000000"/>
          <w:sz w:val="20"/>
        </w:rPr>
        <w:t>In</w:t>
      </w:r>
      <w:r>
        <w:rPr>
          <w:rFonts w:ascii="Times New Roman"/>
          <w:color w:val="000000"/>
          <w:spacing w:val="37"/>
          <w:sz w:val="20"/>
        </w:rPr>
        <w:t xml:space="preserve"> </w:t>
      </w:r>
      <w:r>
        <w:rPr>
          <w:rFonts w:ascii="LCARIW+CMR10"/>
          <w:color w:val="000000"/>
          <w:sz w:val="20"/>
        </w:rPr>
        <w:lastRenderedPageBreak/>
        <w:t>this</w:t>
      </w:r>
      <w:r>
        <w:rPr>
          <w:rFonts w:ascii="Times New Roman"/>
          <w:color w:val="000000"/>
          <w:spacing w:val="37"/>
          <w:sz w:val="20"/>
        </w:rPr>
        <w:t xml:space="preserve"> </w:t>
      </w:r>
      <w:r>
        <w:rPr>
          <w:rFonts w:ascii="LCARIW+CMR10"/>
          <w:color w:val="000000"/>
          <w:spacing w:val="1"/>
          <w:sz w:val="20"/>
        </w:rPr>
        <w:t>paper,</w:t>
      </w:r>
      <w:r>
        <w:rPr>
          <w:rFonts w:ascii="Times New Roman"/>
          <w:color w:val="000000"/>
          <w:spacing w:val="41"/>
          <w:sz w:val="20"/>
        </w:rPr>
        <w:t xml:space="preserve"> </w:t>
      </w:r>
      <w:r>
        <w:rPr>
          <w:rFonts w:ascii="LCARIW+CMR10"/>
          <w:color w:val="000000"/>
          <w:sz w:val="20"/>
        </w:rPr>
        <w:t>I</w:t>
      </w:r>
      <w:r>
        <w:rPr>
          <w:rFonts w:ascii="Times New Roman"/>
          <w:color w:val="000000"/>
          <w:spacing w:val="37"/>
          <w:sz w:val="20"/>
        </w:rPr>
        <w:t xml:space="preserve"> </w:t>
      </w:r>
      <w:r>
        <w:rPr>
          <w:rFonts w:ascii="LCARIW+CMR10"/>
          <w:color w:val="000000"/>
          <w:spacing w:val="-1"/>
          <w:sz w:val="20"/>
        </w:rPr>
        <w:t>quantify</w:t>
      </w:r>
      <w:r>
        <w:rPr>
          <w:rFonts w:ascii="Times New Roman"/>
          <w:color w:val="000000"/>
          <w:spacing w:val="38"/>
          <w:sz w:val="20"/>
        </w:rPr>
        <w:t xml:space="preserve"> </w:t>
      </w:r>
      <w:r>
        <w:rPr>
          <w:rFonts w:ascii="LCARIW+CMR10"/>
          <w:color w:val="000000"/>
          <w:spacing w:val="-3"/>
          <w:sz w:val="20"/>
        </w:rPr>
        <w:t>how</w:t>
      </w:r>
      <w:r w:rsidR="00B06C0D">
        <w:rPr>
          <w:rFonts w:ascii="Times New Roman" w:hint="eastAsia"/>
          <w:color w:val="000000"/>
          <w:sz w:val="20"/>
        </w:rPr>
        <w:t xml:space="preserve"> </w:t>
      </w:r>
      <w:r>
        <w:rPr>
          <w:rFonts w:ascii="LCARIW+CMR10"/>
          <w:color w:val="000000"/>
          <w:spacing w:val="-1"/>
          <w:sz w:val="20"/>
        </w:rPr>
        <w:t>sensitively</w:t>
      </w:r>
      <w:r>
        <w:rPr>
          <w:rFonts w:ascii="Times New Roman"/>
          <w:color w:val="000000"/>
          <w:spacing w:val="14"/>
          <w:sz w:val="20"/>
        </w:rPr>
        <w:t xml:space="preserve"> </w:t>
      </w:r>
      <w:r>
        <w:rPr>
          <w:rFonts w:ascii="LCARIW+CMR10"/>
          <w:color w:val="000000"/>
          <w:sz w:val="20"/>
        </w:rPr>
        <w:t>households</w:t>
      </w:r>
      <w:r>
        <w:rPr>
          <w:rFonts w:ascii="Times New Roman"/>
          <w:color w:val="000000"/>
          <w:spacing w:val="14"/>
          <w:sz w:val="20"/>
        </w:rPr>
        <w:t xml:space="preserve"> </w:t>
      </w:r>
      <w:r>
        <w:rPr>
          <w:rFonts w:ascii="LCARIW+CMR10"/>
          <w:color w:val="000000"/>
          <w:sz w:val="20"/>
        </w:rPr>
        <w:t>adjust</w:t>
      </w:r>
      <w:r>
        <w:rPr>
          <w:rFonts w:ascii="Times New Roman"/>
          <w:color w:val="000000"/>
          <w:spacing w:val="14"/>
          <w:sz w:val="20"/>
        </w:rPr>
        <w:t xml:space="preserve"> </w:t>
      </w:r>
      <w:r>
        <w:rPr>
          <w:rFonts w:ascii="LCARIW+CMR10"/>
          <w:color w:val="000000"/>
          <w:sz w:val="20"/>
        </w:rPr>
        <w:t>their</w:t>
      </w:r>
      <w:r>
        <w:rPr>
          <w:rFonts w:ascii="Times New Roman"/>
          <w:color w:val="000000"/>
          <w:spacing w:val="14"/>
          <w:sz w:val="20"/>
        </w:rPr>
        <w:t xml:space="preserve"> </w:t>
      </w:r>
      <w:r>
        <w:rPr>
          <w:rFonts w:ascii="LCARIW+CMR10"/>
          <w:color w:val="000000"/>
          <w:spacing w:val="-1"/>
          <w:sz w:val="20"/>
        </w:rPr>
        <w:t>electricity</w:t>
      </w:r>
      <w:r>
        <w:rPr>
          <w:rFonts w:ascii="Times New Roman"/>
          <w:color w:val="000000"/>
          <w:spacing w:val="14"/>
          <w:sz w:val="20"/>
        </w:rPr>
        <w:t xml:space="preserve"> </w:t>
      </w:r>
      <w:r>
        <w:rPr>
          <w:rFonts w:ascii="LCARIW+CMR10"/>
          <w:color w:val="000000"/>
          <w:sz w:val="20"/>
        </w:rPr>
        <w:t>consumption</w:t>
      </w:r>
      <w:r>
        <w:rPr>
          <w:rFonts w:ascii="Times New Roman"/>
          <w:color w:val="000000"/>
          <w:spacing w:val="14"/>
          <w:sz w:val="20"/>
        </w:rPr>
        <w:t xml:space="preserve"> </w:t>
      </w:r>
      <w:r>
        <w:rPr>
          <w:rFonts w:ascii="LCARIW+CMR10"/>
          <w:color w:val="000000"/>
          <w:sz w:val="20"/>
        </w:rPr>
        <w:t>in</w:t>
      </w:r>
      <w:r>
        <w:rPr>
          <w:rFonts w:ascii="Times New Roman"/>
          <w:color w:val="000000"/>
          <w:spacing w:val="13"/>
          <w:sz w:val="20"/>
        </w:rPr>
        <w:t xml:space="preserve"> </w:t>
      </w:r>
      <w:r>
        <w:rPr>
          <w:rFonts w:ascii="LCARIW+CMR10"/>
          <w:color w:val="000000"/>
          <w:spacing w:val="1"/>
          <w:sz w:val="20"/>
        </w:rPr>
        <w:t>response</w:t>
      </w:r>
      <w:r>
        <w:rPr>
          <w:rFonts w:ascii="Times New Roman"/>
          <w:color w:val="000000"/>
          <w:spacing w:val="13"/>
          <w:sz w:val="20"/>
        </w:rPr>
        <w:t xml:space="preserve"> </w:t>
      </w:r>
      <w:r>
        <w:rPr>
          <w:rFonts w:ascii="LCARIW+CMR10"/>
          <w:color w:val="000000"/>
          <w:sz w:val="20"/>
        </w:rPr>
        <w:t>to</w:t>
      </w:r>
      <w:r>
        <w:rPr>
          <w:rFonts w:ascii="Times New Roman"/>
          <w:color w:val="000000"/>
          <w:spacing w:val="13"/>
          <w:sz w:val="20"/>
        </w:rPr>
        <w:t xml:space="preserve"> </w:t>
      </w:r>
      <w:r>
        <w:rPr>
          <w:rFonts w:ascii="LCARIW+CMR10"/>
          <w:color w:val="000000"/>
          <w:sz w:val="20"/>
        </w:rPr>
        <w:t>TOU</w:t>
      </w:r>
      <w:r>
        <w:rPr>
          <w:rFonts w:ascii="Times New Roman"/>
          <w:color w:val="000000"/>
          <w:spacing w:val="14"/>
          <w:sz w:val="20"/>
        </w:rPr>
        <w:t xml:space="preserve"> </w:t>
      </w:r>
      <w:r>
        <w:rPr>
          <w:rFonts w:ascii="LCARIW+CMR10"/>
          <w:color w:val="000000"/>
          <w:sz w:val="20"/>
        </w:rPr>
        <w:t>prices</w:t>
      </w:r>
      <w:r>
        <w:rPr>
          <w:rFonts w:ascii="Times New Roman"/>
          <w:color w:val="000000"/>
          <w:spacing w:val="14"/>
          <w:sz w:val="20"/>
        </w:rPr>
        <w:t xml:space="preserve"> </w:t>
      </w:r>
      <w:r>
        <w:rPr>
          <w:rFonts w:ascii="LCARIW+CMR10"/>
          <w:color w:val="000000"/>
          <w:sz w:val="20"/>
        </w:rPr>
        <w:t>in</w:t>
      </w:r>
      <w:r>
        <w:rPr>
          <w:rFonts w:ascii="Times New Roman"/>
          <w:color w:val="000000"/>
          <w:spacing w:val="13"/>
          <w:sz w:val="20"/>
        </w:rPr>
        <w:t xml:space="preserve"> </w:t>
      </w:r>
      <w:r>
        <w:rPr>
          <w:rFonts w:ascii="LCARIW+CMR10"/>
          <w:color w:val="000000"/>
          <w:sz w:val="20"/>
        </w:rPr>
        <w:t>and</w:t>
      </w:r>
      <w:r>
        <w:rPr>
          <w:rFonts w:ascii="Times New Roman"/>
          <w:color w:val="000000"/>
          <w:spacing w:val="14"/>
          <w:sz w:val="20"/>
        </w:rPr>
        <w:t xml:space="preserve"> </w:t>
      </w:r>
      <w:r>
        <w:rPr>
          <w:rFonts w:ascii="LCARIW+CMR10"/>
          <w:color w:val="000000"/>
          <w:sz w:val="20"/>
        </w:rPr>
        <w:t>near</w:t>
      </w:r>
      <w:r>
        <w:rPr>
          <w:rFonts w:ascii="Times New Roman"/>
          <w:color w:val="000000"/>
          <w:spacing w:val="14"/>
          <w:sz w:val="20"/>
        </w:rPr>
        <w:t xml:space="preserve"> </w:t>
      </w:r>
      <w:r>
        <w:rPr>
          <w:rFonts w:ascii="LCARIW+CMR10"/>
          <w:color w:val="000000"/>
          <w:sz w:val="20"/>
        </w:rPr>
        <w:t>the</w:t>
      </w:r>
      <w:r>
        <w:rPr>
          <w:rFonts w:ascii="Times New Roman"/>
          <w:color w:val="000000"/>
          <w:spacing w:val="14"/>
          <w:sz w:val="20"/>
        </w:rPr>
        <w:t xml:space="preserve"> </w:t>
      </w:r>
      <w:r>
        <w:rPr>
          <w:rFonts w:ascii="LCARIW+CMR10"/>
          <w:color w:val="000000"/>
          <w:spacing w:val="2"/>
          <w:sz w:val="20"/>
        </w:rPr>
        <w:t>peak</w:t>
      </w:r>
      <w:r>
        <w:rPr>
          <w:rFonts w:ascii="Times New Roman"/>
          <w:color w:val="000000"/>
          <w:spacing w:val="12"/>
          <w:sz w:val="20"/>
        </w:rPr>
        <w:t xml:space="preserve"> </w:t>
      </w:r>
      <w:r>
        <w:rPr>
          <w:rFonts w:ascii="LCARIW+CMR10"/>
          <w:color w:val="000000"/>
          <w:sz w:val="20"/>
        </w:rPr>
        <w:t>rate</w:t>
      </w:r>
      <w:r w:rsidR="00B06C0D">
        <w:rPr>
          <w:rFonts w:ascii="Times New Roman" w:hint="eastAsia"/>
          <w:color w:val="000000"/>
          <w:sz w:val="20"/>
        </w:rPr>
        <w:t xml:space="preserve"> </w:t>
      </w:r>
      <w:r>
        <w:rPr>
          <w:rFonts w:ascii="LCARIW+CMR10"/>
          <w:color w:val="000000"/>
          <w:spacing w:val="2"/>
          <w:sz w:val="20"/>
        </w:rPr>
        <w:t>period.</w:t>
      </w:r>
      <w:r>
        <w:rPr>
          <w:rFonts w:ascii="Times New Roman"/>
          <w:color w:val="000000"/>
          <w:spacing w:val="34"/>
          <w:sz w:val="20"/>
        </w:rPr>
        <w:t xml:space="preserve"> </w:t>
      </w:r>
      <w:r>
        <w:rPr>
          <w:rFonts w:ascii="LCARIW+CMR10"/>
          <w:color w:val="000000"/>
          <w:sz w:val="20"/>
        </w:rPr>
        <w:t>The</w:t>
      </w:r>
      <w:r>
        <w:rPr>
          <w:rFonts w:ascii="Times New Roman"/>
          <w:color w:val="000000"/>
          <w:spacing w:val="9"/>
          <w:sz w:val="20"/>
        </w:rPr>
        <w:t xml:space="preserve"> </w:t>
      </w:r>
      <w:r>
        <w:rPr>
          <w:rFonts w:ascii="LCARIW+CMR10"/>
          <w:color w:val="000000"/>
          <w:sz w:val="20"/>
        </w:rPr>
        <w:t>results</w:t>
      </w:r>
      <w:r>
        <w:rPr>
          <w:rFonts w:ascii="Times New Roman"/>
          <w:color w:val="000000"/>
          <w:spacing w:val="9"/>
          <w:sz w:val="20"/>
        </w:rPr>
        <w:t xml:space="preserve"> </w:t>
      </w:r>
      <w:r>
        <w:rPr>
          <w:rFonts w:ascii="LCARIW+CMR10"/>
          <w:color w:val="000000"/>
          <w:sz w:val="20"/>
        </w:rPr>
        <w:t>from</w:t>
      </w:r>
      <w:r>
        <w:rPr>
          <w:rFonts w:ascii="Times New Roman"/>
          <w:color w:val="000000"/>
          <w:spacing w:val="8"/>
          <w:sz w:val="20"/>
        </w:rPr>
        <w:t xml:space="preserve"> </w:t>
      </w:r>
      <w:r>
        <w:rPr>
          <w:rFonts w:ascii="LCARIW+CMR10"/>
          <w:color w:val="000000"/>
          <w:spacing w:val="-6"/>
          <w:sz w:val="20"/>
        </w:rPr>
        <w:t>my</w:t>
      </w:r>
      <w:r>
        <w:rPr>
          <w:rFonts w:ascii="Times New Roman"/>
          <w:color w:val="000000"/>
          <w:spacing w:val="14"/>
          <w:sz w:val="20"/>
        </w:rPr>
        <w:t xml:space="preserve"> </w:t>
      </w:r>
      <w:r>
        <w:rPr>
          <w:rFonts w:ascii="LCARIW+CMR10"/>
          <w:color w:val="000000"/>
          <w:sz w:val="20"/>
        </w:rPr>
        <w:t>empirical</w:t>
      </w:r>
      <w:r>
        <w:rPr>
          <w:rFonts w:ascii="Times New Roman"/>
          <w:color w:val="000000"/>
          <w:spacing w:val="9"/>
          <w:sz w:val="20"/>
        </w:rPr>
        <w:t xml:space="preserve"> </w:t>
      </w:r>
      <w:r>
        <w:rPr>
          <w:rFonts w:ascii="LCARIW+CMR10"/>
          <w:color w:val="000000"/>
          <w:sz w:val="20"/>
        </w:rPr>
        <w:t>analysis</w:t>
      </w:r>
      <w:r>
        <w:rPr>
          <w:rFonts w:ascii="Times New Roman"/>
          <w:color w:val="000000"/>
          <w:spacing w:val="9"/>
          <w:sz w:val="20"/>
        </w:rPr>
        <w:t xml:space="preserve"> </w:t>
      </w:r>
      <w:r>
        <w:rPr>
          <w:rFonts w:ascii="LCARIW+CMR10"/>
          <w:color w:val="000000"/>
          <w:spacing w:val="-1"/>
          <w:sz w:val="20"/>
        </w:rPr>
        <w:t>reveal</w:t>
      </w:r>
      <w:r>
        <w:rPr>
          <w:rFonts w:ascii="Times New Roman"/>
          <w:color w:val="000000"/>
          <w:spacing w:val="10"/>
          <w:sz w:val="20"/>
        </w:rPr>
        <w:t xml:space="preserve"> </w:t>
      </w:r>
      <w:r>
        <w:rPr>
          <w:rFonts w:ascii="LCARIW+CMR10"/>
          <w:color w:val="000000"/>
          <w:spacing w:val="-6"/>
          <w:sz w:val="20"/>
        </w:rPr>
        <w:t>two</w:t>
      </w:r>
      <w:r>
        <w:rPr>
          <w:rFonts w:ascii="Times New Roman"/>
          <w:color w:val="000000"/>
          <w:spacing w:val="14"/>
          <w:sz w:val="20"/>
        </w:rPr>
        <w:t xml:space="preserve"> </w:t>
      </w:r>
      <w:r>
        <w:rPr>
          <w:rFonts w:ascii="LCARIW+CMR10"/>
          <w:color w:val="000000"/>
          <w:spacing w:val="-1"/>
          <w:sz w:val="20"/>
        </w:rPr>
        <w:t>interesting</w:t>
      </w:r>
      <w:r>
        <w:rPr>
          <w:rFonts w:ascii="Times New Roman"/>
          <w:color w:val="000000"/>
          <w:spacing w:val="9"/>
          <w:sz w:val="20"/>
        </w:rPr>
        <w:t xml:space="preserve"> </w:t>
      </w:r>
      <w:r>
        <w:rPr>
          <w:rFonts w:ascii="LCARIW+CMR10"/>
          <w:color w:val="000000"/>
          <w:sz w:val="20"/>
        </w:rPr>
        <w:t>points:</w:t>
      </w:r>
      <w:r>
        <w:rPr>
          <w:rFonts w:ascii="Times New Roman"/>
          <w:color w:val="000000"/>
          <w:spacing w:val="35"/>
          <w:sz w:val="20"/>
        </w:rPr>
        <w:t xml:space="preserve"> </w:t>
      </w:r>
      <w:r>
        <w:rPr>
          <w:rFonts w:ascii="LCARIW+CMR10"/>
          <w:color w:val="000000"/>
          <w:sz w:val="20"/>
        </w:rPr>
        <w:t>household</w:t>
      </w:r>
      <w:r>
        <w:rPr>
          <w:rFonts w:ascii="Times New Roman"/>
          <w:color w:val="000000"/>
          <w:spacing w:val="9"/>
          <w:sz w:val="20"/>
        </w:rPr>
        <w:t xml:space="preserve"> </w:t>
      </w:r>
      <w:r>
        <w:rPr>
          <w:rFonts w:ascii="LCARIW+CMR10"/>
          <w:color w:val="000000"/>
          <w:spacing w:val="-1"/>
          <w:sz w:val="20"/>
        </w:rPr>
        <w:t>electricity</w:t>
      </w:r>
      <w:r>
        <w:rPr>
          <w:rFonts w:ascii="Times New Roman"/>
          <w:color w:val="000000"/>
          <w:spacing w:val="9"/>
          <w:sz w:val="20"/>
        </w:rPr>
        <w:t xml:space="preserve"> </w:t>
      </w:r>
      <w:r>
        <w:rPr>
          <w:rFonts w:ascii="LCARIW+CMR10"/>
          <w:color w:val="000000"/>
          <w:sz w:val="20"/>
        </w:rPr>
        <w:t>consumption,</w:t>
      </w:r>
      <w:r w:rsidR="00B06C0D">
        <w:rPr>
          <w:rFonts w:ascii="Times New Roman" w:hint="eastAsia"/>
          <w:color w:val="000000"/>
          <w:sz w:val="20"/>
        </w:rPr>
        <w:t xml:space="preserve"> </w:t>
      </w:r>
      <w:r>
        <w:rPr>
          <w:rFonts w:ascii="LCARIW+CMR10"/>
          <w:color w:val="000000"/>
          <w:sz w:val="20"/>
        </w:rPr>
        <w:t>consisting</w:t>
      </w:r>
      <w:r>
        <w:rPr>
          <w:rFonts w:ascii="Times New Roman"/>
          <w:color w:val="000000"/>
          <w:spacing w:val="26"/>
          <w:sz w:val="20"/>
        </w:rPr>
        <w:t xml:space="preserve"> </w:t>
      </w:r>
      <w:r>
        <w:rPr>
          <w:rFonts w:ascii="LCARIW+CMR10"/>
          <w:color w:val="000000"/>
          <w:sz w:val="20"/>
        </w:rPr>
        <w:t>of</w:t>
      </w:r>
      <w:r>
        <w:rPr>
          <w:rFonts w:ascii="Times New Roman"/>
          <w:color w:val="000000"/>
          <w:spacing w:val="27"/>
          <w:sz w:val="20"/>
        </w:rPr>
        <w:t xml:space="preserve"> </w:t>
      </w:r>
      <w:r>
        <w:rPr>
          <w:rFonts w:ascii="LCARIW+CMR10"/>
          <w:color w:val="000000"/>
          <w:spacing w:val="-6"/>
          <w:sz w:val="20"/>
        </w:rPr>
        <w:t>two</w:t>
      </w:r>
      <w:r>
        <w:rPr>
          <w:rFonts w:ascii="Times New Roman"/>
          <w:color w:val="000000"/>
          <w:spacing w:val="32"/>
          <w:sz w:val="20"/>
        </w:rPr>
        <w:t xml:space="preserve"> </w:t>
      </w:r>
      <w:r>
        <w:rPr>
          <w:rFonts w:ascii="LCARIW+CMR10"/>
          <w:color w:val="000000"/>
          <w:sz w:val="20"/>
        </w:rPr>
        <w:t>categories</w:t>
      </w:r>
      <w:r>
        <w:rPr>
          <w:rFonts w:ascii="Times New Roman"/>
          <w:color w:val="000000"/>
          <w:spacing w:val="27"/>
          <w:sz w:val="20"/>
        </w:rPr>
        <w:t xml:space="preserve"> </w:t>
      </w:r>
      <w:r>
        <w:rPr>
          <w:rFonts w:ascii="LCARIW+CMR10"/>
          <w:color w:val="000000"/>
          <w:sz w:val="20"/>
        </w:rPr>
        <w:t>of</w:t>
      </w:r>
      <w:r>
        <w:rPr>
          <w:rFonts w:ascii="Times New Roman"/>
          <w:color w:val="000000"/>
          <w:spacing w:val="27"/>
          <w:sz w:val="20"/>
        </w:rPr>
        <w:t xml:space="preserve"> </w:t>
      </w:r>
      <w:r>
        <w:rPr>
          <w:rFonts w:ascii="LCARIW+CMR10"/>
          <w:color w:val="000000"/>
          <w:spacing w:val="-1"/>
          <w:sz w:val="20"/>
        </w:rPr>
        <w:t>electricity</w:t>
      </w:r>
      <w:r>
        <w:rPr>
          <w:rFonts w:ascii="Times New Roman"/>
          <w:color w:val="000000"/>
          <w:spacing w:val="27"/>
          <w:sz w:val="20"/>
        </w:rPr>
        <w:t xml:space="preserve"> </w:t>
      </w:r>
      <w:r>
        <w:rPr>
          <w:rFonts w:ascii="LCARIW+CMR10" w:hAnsi="LCARIW+CMR10" w:cs="LCARIW+CMR10"/>
          <w:color w:val="000000"/>
          <w:sz w:val="20"/>
        </w:rPr>
        <w:t>use—non-temperature-control-driven</w:t>
      </w:r>
      <w:r>
        <w:rPr>
          <w:rFonts w:ascii="Times New Roman"/>
          <w:color w:val="000000"/>
          <w:spacing w:val="27"/>
          <w:sz w:val="20"/>
        </w:rPr>
        <w:t xml:space="preserve"> </w:t>
      </w:r>
      <w:r>
        <w:rPr>
          <w:rFonts w:ascii="LCARIW+CMR10"/>
          <w:color w:val="000000"/>
          <w:sz w:val="20"/>
        </w:rPr>
        <w:t>and</w:t>
      </w:r>
      <w:r>
        <w:rPr>
          <w:rFonts w:ascii="Times New Roman"/>
          <w:color w:val="000000"/>
          <w:spacing w:val="27"/>
          <w:sz w:val="20"/>
        </w:rPr>
        <w:t xml:space="preserve"> </w:t>
      </w:r>
      <w:r>
        <w:rPr>
          <w:rFonts w:ascii="LCARIW+CMR10"/>
          <w:color w:val="000000"/>
          <w:sz w:val="20"/>
        </w:rPr>
        <w:t>temperature-control-driven</w:t>
      </w:r>
      <w:r w:rsidR="00B06C0D">
        <w:rPr>
          <w:rFonts w:ascii="Times New Roman" w:hint="eastAsia"/>
          <w:color w:val="000000"/>
          <w:sz w:val="20"/>
        </w:rPr>
        <w:t xml:space="preserve"> </w:t>
      </w:r>
      <w:r>
        <w:rPr>
          <w:rFonts w:ascii="LCARIW+CMR10" w:hAnsi="LCARIW+CMR10" w:cs="LCARIW+CMR10"/>
          <w:color w:val="000000"/>
          <w:sz w:val="20"/>
        </w:rPr>
        <w:t>consumption—,</w:t>
      </w:r>
      <w:r>
        <w:rPr>
          <w:rFonts w:ascii="Times New Roman"/>
          <w:color w:val="000000"/>
          <w:spacing w:val="25"/>
          <w:sz w:val="20"/>
        </w:rPr>
        <w:t xml:space="preserve"> </w:t>
      </w:r>
      <w:r>
        <w:rPr>
          <w:rFonts w:ascii="LCARIW+CMR10"/>
          <w:color w:val="000000"/>
          <w:sz w:val="20"/>
        </w:rPr>
        <w:t>1)</w:t>
      </w:r>
      <w:r>
        <w:rPr>
          <w:rFonts w:ascii="Times New Roman"/>
          <w:color w:val="000000"/>
          <w:spacing w:val="23"/>
          <w:sz w:val="20"/>
        </w:rPr>
        <w:t xml:space="preserve"> </w:t>
      </w:r>
      <w:r>
        <w:rPr>
          <w:rFonts w:ascii="LCARIW+CMR10"/>
          <w:color w:val="000000"/>
          <w:spacing w:val="-1"/>
          <w:sz w:val="20"/>
        </w:rPr>
        <w:t>sensitively</w:t>
      </w:r>
      <w:r>
        <w:rPr>
          <w:rFonts w:ascii="Times New Roman"/>
          <w:color w:val="000000"/>
          <w:spacing w:val="24"/>
          <w:sz w:val="20"/>
        </w:rPr>
        <w:t xml:space="preserve"> </w:t>
      </w:r>
      <w:r>
        <w:rPr>
          <w:rFonts w:ascii="LCARIW+CMR10"/>
          <w:color w:val="000000"/>
          <w:sz w:val="20"/>
        </w:rPr>
        <w:t>responded</w:t>
      </w:r>
      <w:r>
        <w:rPr>
          <w:rFonts w:ascii="Times New Roman"/>
          <w:color w:val="000000"/>
          <w:spacing w:val="22"/>
          <w:sz w:val="20"/>
        </w:rPr>
        <w:t xml:space="preserve"> </w:t>
      </w:r>
      <w:r>
        <w:rPr>
          <w:rFonts w:ascii="LCARIW+CMR10"/>
          <w:color w:val="000000"/>
          <w:sz w:val="20"/>
        </w:rPr>
        <w:t>to</w:t>
      </w:r>
      <w:r>
        <w:rPr>
          <w:rFonts w:ascii="Times New Roman"/>
          <w:color w:val="000000"/>
          <w:spacing w:val="23"/>
          <w:sz w:val="20"/>
        </w:rPr>
        <w:t xml:space="preserve"> </w:t>
      </w:r>
      <w:r>
        <w:rPr>
          <w:rFonts w:ascii="LCARIW+CMR10"/>
          <w:color w:val="000000"/>
          <w:sz w:val="20"/>
        </w:rPr>
        <w:t>the</w:t>
      </w:r>
      <w:r>
        <w:rPr>
          <w:rFonts w:ascii="Times New Roman"/>
          <w:color w:val="000000"/>
          <w:spacing w:val="23"/>
          <w:sz w:val="20"/>
        </w:rPr>
        <w:t xml:space="preserve"> </w:t>
      </w:r>
      <w:r>
        <w:rPr>
          <w:rFonts w:ascii="LCARIW+CMR10"/>
          <w:color w:val="000000"/>
          <w:sz w:val="20"/>
        </w:rPr>
        <w:t>magnitude</w:t>
      </w:r>
      <w:r>
        <w:rPr>
          <w:rFonts w:ascii="Times New Roman"/>
          <w:color w:val="000000"/>
          <w:spacing w:val="23"/>
          <w:sz w:val="20"/>
        </w:rPr>
        <w:t xml:space="preserve"> </w:t>
      </w:r>
      <w:r>
        <w:rPr>
          <w:rFonts w:ascii="LCARIW+CMR10"/>
          <w:color w:val="000000"/>
          <w:sz w:val="20"/>
        </w:rPr>
        <w:t>of</w:t>
      </w:r>
      <w:r>
        <w:rPr>
          <w:rFonts w:ascii="Times New Roman"/>
          <w:color w:val="000000"/>
          <w:spacing w:val="23"/>
          <w:sz w:val="20"/>
        </w:rPr>
        <w:t xml:space="preserve"> </w:t>
      </w:r>
      <w:r>
        <w:rPr>
          <w:rFonts w:ascii="LCARIW+CMR10"/>
          <w:color w:val="000000"/>
          <w:sz w:val="20"/>
        </w:rPr>
        <w:t>the</w:t>
      </w:r>
      <w:r>
        <w:rPr>
          <w:rFonts w:ascii="Times New Roman"/>
          <w:color w:val="000000"/>
          <w:spacing w:val="23"/>
          <w:sz w:val="20"/>
        </w:rPr>
        <w:t xml:space="preserve"> </w:t>
      </w:r>
      <w:r>
        <w:rPr>
          <w:rFonts w:ascii="LCARIW+CMR10"/>
          <w:color w:val="000000"/>
          <w:sz w:val="20"/>
        </w:rPr>
        <w:t>price</w:t>
      </w:r>
      <w:r>
        <w:rPr>
          <w:rFonts w:ascii="Times New Roman"/>
          <w:color w:val="000000"/>
          <w:spacing w:val="23"/>
          <w:sz w:val="20"/>
        </w:rPr>
        <w:t xml:space="preserve"> </w:t>
      </w:r>
      <w:r>
        <w:rPr>
          <w:rFonts w:ascii="LCARIW+CMR10"/>
          <w:color w:val="000000"/>
          <w:spacing w:val="-1"/>
          <w:sz w:val="20"/>
        </w:rPr>
        <w:t>change</w:t>
      </w:r>
      <w:r>
        <w:rPr>
          <w:rFonts w:ascii="Times New Roman"/>
          <w:color w:val="000000"/>
          <w:spacing w:val="24"/>
          <w:sz w:val="20"/>
        </w:rPr>
        <w:t xml:space="preserve"> </w:t>
      </w:r>
      <w:r>
        <w:rPr>
          <w:rFonts w:ascii="LCARIW+CMR10"/>
          <w:color w:val="000000"/>
          <w:sz w:val="20"/>
        </w:rPr>
        <w:t>in</w:t>
      </w:r>
      <w:r>
        <w:rPr>
          <w:rFonts w:ascii="Times New Roman"/>
          <w:color w:val="000000"/>
          <w:spacing w:val="23"/>
          <w:sz w:val="20"/>
        </w:rPr>
        <w:t xml:space="preserve"> </w:t>
      </w:r>
      <w:r>
        <w:rPr>
          <w:rFonts w:ascii="LCARIW+CMR10"/>
          <w:color w:val="000000"/>
          <w:sz w:val="20"/>
        </w:rPr>
        <w:t>the</w:t>
      </w:r>
      <w:r>
        <w:rPr>
          <w:rFonts w:ascii="Times New Roman"/>
          <w:color w:val="000000"/>
          <w:spacing w:val="23"/>
          <w:sz w:val="20"/>
        </w:rPr>
        <w:t xml:space="preserve"> </w:t>
      </w:r>
      <w:r>
        <w:rPr>
          <w:rFonts w:ascii="LCARIW+CMR10"/>
          <w:color w:val="000000"/>
          <w:spacing w:val="2"/>
          <w:sz w:val="20"/>
        </w:rPr>
        <w:t>peak</w:t>
      </w:r>
      <w:r>
        <w:rPr>
          <w:rFonts w:ascii="Times New Roman"/>
          <w:color w:val="000000"/>
          <w:spacing w:val="21"/>
          <w:sz w:val="20"/>
        </w:rPr>
        <w:t xml:space="preserve"> </w:t>
      </w:r>
      <w:r>
        <w:rPr>
          <w:rFonts w:ascii="LCARIW+CMR10"/>
          <w:color w:val="000000"/>
          <w:sz w:val="20"/>
        </w:rPr>
        <w:t>rate</w:t>
      </w:r>
      <w:r>
        <w:rPr>
          <w:rFonts w:ascii="Times New Roman"/>
          <w:color w:val="000000"/>
          <w:spacing w:val="23"/>
          <w:sz w:val="20"/>
        </w:rPr>
        <w:t xml:space="preserve"> </w:t>
      </w:r>
      <w:r>
        <w:rPr>
          <w:rFonts w:ascii="LCARIW+CMR10"/>
          <w:color w:val="000000"/>
          <w:spacing w:val="2"/>
          <w:sz w:val="20"/>
        </w:rPr>
        <w:t>period,</w:t>
      </w:r>
      <w:r>
        <w:rPr>
          <w:rFonts w:ascii="Times New Roman"/>
          <w:color w:val="000000"/>
          <w:spacing w:val="23"/>
          <w:sz w:val="20"/>
        </w:rPr>
        <w:t xml:space="preserve"> </w:t>
      </w:r>
      <w:r>
        <w:rPr>
          <w:rFonts w:ascii="LCARIW+CMR10"/>
          <w:color w:val="000000"/>
          <w:sz w:val="20"/>
        </w:rPr>
        <w:t>and</w:t>
      </w:r>
      <w:r>
        <w:rPr>
          <w:rFonts w:ascii="Times New Roman"/>
          <w:color w:val="000000"/>
          <w:spacing w:val="23"/>
          <w:sz w:val="20"/>
        </w:rPr>
        <w:t xml:space="preserve"> </w:t>
      </w:r>
      <w:r>
        <w:rPr>
          <w:rFonts w:ascii="LCARIW+CMR10"/>
          <w:color w:val="000000"/>
          <w:sz w:val="20"/>
        </w:rPr>
        <w:t>2)</w:t>
      </w:r>
      <w:r w:rsidR="00B06C0D">
        <w:rPr>
          <w:rFonts w:ascii="Times New Roman" w:hint="eastAsia"/>
          <w:color w:val="000000"/>
          <w:sz w:val="20"/>
        </w:rPr>
        <w:t xml:space="preserve"> </w:t>
      </w:r>
      <w:r>
        <w:rPr>
          <w:rFonts w:ascii="LCARIW+CMR10"/>
          <w:color w:val="000000"/>
          <w:sz w:val="20"/>
        </w:rPr>
        <w:t>also</w:t>
      </w:r>
      <w:r>
        <w:rPr>
          <w:rFonts w:ascii="Times New Roman"/>
          <w:color w:val="000000"/>
          <w:spacing w:val="8"/>
          <w:sz w:val="20"/>
        </w:rPr>
        <w:t xml:space="preserve"> </w:t>
      </w:r>
      <w:r>
        <w:rPr>
          <w:rFonts w:ascii="LCARIW+CMR10"/>
          <w:color w:val="000000"/>
          <w:spacing w:val="1"/>
          <w:sz w:val="20"/>
        </w:rPr>
        <w:t>depended</w:t>
      </w:r>
      <w:r>
        <w:rPr>
          <w:rFonts w:ascii="Times New Roman"/>
          <w:color w:val="000000"/>
          <w:spacing w:val="8"/>
          <w:sz w:val="20"/>
        </w:rPr>
        <w:t xml:space="preserve"> </w:t>
      </w:r>
      <w:r>
        <w:rPr>
          <w:rFonts w:ascii="LCARIW+CMR10"/>
          <w:color w:val="000000"/>
          <w:sz w:val="20"/>
        </w:rPr>
        <w:t>on</w:t>
      </w:r>
      <w:r>
        <w:rPr>
          <w:rFonts w:ascii="Times New Roman"/>
          <w:color w:val="000000"/>
          <w:spacing w:val="9"/>
          <w:sz w:val="20"/>
        </w:rPr>
        <w:t xml:space="preserve"> </w:t>
      </w:r>
      <w:r>
        <w:rPr>
          <w:rFonts w:ascii="LCARIW+CMR10"/>
          <w:color w:val="000000"/>
          <w:sz w:val="20"/>
        </w:rPr>
        <w:t>daily</w:t>
      </w:r>
      <w:r>
        <w:rPr>
          <w:rFonts w:ascii="Times New Roman"/>
          <w:color w:val="000000"/>
          <w:spacing w:val="9"/>
          <w:sz w:val="20"/>
        </w:rPr>
        <w:t xml:space="preserve"> </w:t>
      </w:r>
      <w:r>
        <w:rPr>
          <w:rFonts w:ascii="LCARIW+CMR10"/>
          <w:color w:val="000000"/>
          <w:sz w:val="20"/>
        </w:rPr>
        <w:t>heating</w:t>
      </w:r>
      <w:r>
        <w:rPr>
          <w:rFonts w:ascii="Times New Roman"/>
          <w:color w:val="000000"/>
          <w:spacing w:val="9"/>
          <w:sz w:val="20"/>
        </w:rPr>
        <w:t xml:space="preserve"> </w:t>
      </w:r>
      <w:r>
        <w:rPr>
          <w:rFonts w:ascii="LCARIW+CMR10"/>
          <w:color w:val="000000"/>
          <w:sz w:val="20"/>
        </w:rPr>
        <w:t>degree</w:t>
      </w:r>
      <w:r>
        <w:rPr>
          <w:rFonts w:ascii="Times New Roman"/>
          <w:color w:val="000000"/>
          <w:spacing w:val="9"/>
          <w:sz w:val="20"/>
        </w:rPr>
        <w:t xml:space="preserve"> </w:t>
      </w:r>
      <w:r>
        <w:rPr>
          <w:rFonts w:ascii="LCARIW+CMR10"/>
          <w:color w:val="000000"/>
          <w:spacing w:val="-2"/>
          <w:sz w:val="20"/>
        </w:rPr>
        <w:t>days</w:t>
      </w:r>
      <w:r>
        <w:rPr>
          <w:rFonts w:ascii="Times New Roman"/>
          <w:color w:val="000000"/>
          <w:spacing w:val="11"/>
          <w:sz w:val="20"/>
        </w:rPr>
        <w:t xml:space="preserve"> </w:t>
      </w:r>
      <w:r>
        <w:rPr>
          <w:rFonts w:ascii="LCARIW+CMR10"/>
          <w:color w:val="000000"/>
          <w:sz w:val="20"/>
        </w:rPr>
        <w:t>as</w:t>
      </w:r>
      <w:r>
        <w:rPr>
          <w:rFonts w:ascii="Times New Roman"/>
          <w:color w:val="000000"/>
          <w:spacing w:val="9"/>
          <w:sz w:val="20"/>
        </w:rPr>
        <w:t xml:space="preserve"> </w:t>
      </w:r>
      <w:r>
        <w:rPr>
          <w:rFonts w:ascii="LCARIW+CMR10"/>
          <w:color w:val="000000"/>
          <w:spacing w:val="-2"/>
          <w:sz w:val="20"/>
        </w:rPr>
        <w:t>well</w:t>
      </w:r>
      <w:r>
        <w:rPr>
          <w:rFonts w:ascii="Times New Roman"/>
          <w:color w:val="000000"/>
          <w:spacing w:val="11"/>
          <w:sz w:val="20"/>
        </w:rPr>
        <w:t xml:space="preserve"> </w:t>
      </w:r>
      <w:r>
        <w:rPr>
          <w:rFonts w:ascii="LCARIW+CMR10"/>
          <w:color w:val="000000"/>
          <w:sz w:val="20"/>
        </w:rPr>
        <w:t>as</w:t>
      </w:r>
      <w:r>
        <w:rPr>
          <w:rFonts w:ascii="Times New Roman"/>
          <w:color w:val="000000"/>
          <w:spacing w:val="9"/>
          <w:sz w:val="20"/>
        </w:rPr>
        <w:t xml:space="preserve"> </w:t>
      </w:r>
      <w:r>
        <w:rPr>
          <w:rFonts w:ascii="LCARIW+CMR10"/>
          <w:color w:val="000000"/>
          <w:sz w:val="20"/>
        </w:rPr>
        <w:t>the</w:t>
      </w:r>
      <w:r>
        <w:rPr>
          <w:rFonts w:ascii="Times New Roman"/>
          <w:color w:val="000000"/>
          <w:spacing w:val="9"/>
          <w:sz w:val="20"/>
        </w:rPr>
        <w:t xml:space="preserve"> </w:t>
      </w:r>
      <w:r>
        <w:rPr>
          <w:rFonts w:ascii="LCARIW+CMR10"/>
          <w:color w:val="000000"/>
          <w:sz w:val="20"/>
        </w:rPr>
        <w:t>point</w:t>
      </w:r>
      <w:r>
        <w:rPr>
          <w:rFonts w:ascii="Times New Roman"/>
          <w:color w:val="000000"/>
          <w:spacing w:val="9"/>
          <w:sz w:val="20"/>
        </w:rPr>
        <w:t xml:space="preserve"> </w:t>
      </w:r>
      <w:r>
        <w:rPr>
          <w:rFonts w:ascii="LCARIW+CMR10"/>
          <w:color w:val="000000"/>
          <w:spacing w:val="-1"/>
          <w:sz w:val="20"/>
        </w:rPr>
        <w:t>electricity</w:t>
      </w:r>
      <w:r>
        <w:rPr>
          <w:rFonts w:ascii="Times New Roman"/>
          <w:color w:val="000000"/>
          <w:spacing w:val="9"/>
          <w:sz w:val="20"/>
        </w:rPr>
        <w:t xml:space="preserve"> </w:t>
      </w:r>
      <w:r>
        <w:rPr>
          <w:rFonts w:ascii="LCARIW+CMR10"/>
          <w:color w:val="000000"/>
          <w:spacing w:val="-3"/>
          <w:sz w:val="20"/>
        </w:rPr>
        <w:t>was</w:t>
      </w:r>
      <w:r>
        <w:rPr>
          <w:rFonts w:ascii="Times New Roman"/>
          <w:color w:val="000000"/>
          <w:spacing w:val="12"/>
          <w:sz w:val="20"/>
        </w:rPr>
        <w:t xml:space="preserve"> </w:t>
      </w:r>
      <w:r>
        <w:rPr>
          <w:rFonts w:ascii="LCARIW+CMR10"/>
          <w:color w:val="000000"/>
          <w:sz w:val="20"/>
        </w:rPr>
        <w:t>consumed</w:t>
      </w:r>
      <w:r>
        <w:rPr>
          <w:rFonts w:ascii="Times New Roman"/>
          <w:color w:val="000000"/>
          <w:spacing w:val="9"/>
          <w:sz w:val="20"/>
        </w:rPr>
        <w:t xml:space="preserve"> </w:t>
      </w:r>
      <w:r>
        <w:rPr>
          <w:rFonts w:ascii="LCARIW+CMR10"/>
          <w:color w:val="000000"/>
          <w:sz w:val="20"/>
        </w:rPr>
        <w:t>in</w:t>
      </w:r>
      <w:r>
        <w:rPr>
          <w:rFonts w:ascii="Times New Roman"/>
          <w:color w:val="000000"/>
          <w:spacing w:val="8"/>
          <w:sz w:val="20"/>
        </w:rPr>
        <w:t xml:space="preserve"> </w:t>
      </w:r>
      <w:r>
        <w:rPr>
          <w:rFonts w:ascii="LCARIW+CMR10"/>
          <w:color w:val="000000"/>
          <w:sz w:val="20"/>
        </w:rPr>
        <w:t>time</w:t>
      </w:r>
      <w:r>
        <w:rPr>
          <w:rFonts w:ascii="Times New Roman"/>
          <w:color w:val="000000"/>
          <w:spacing w:val="9"/>
          <w:sz w:val="20"/>
        </w:rPr>
        <w:t xml:space="preserve"> </w:t>
      </w:r>
      <w:r>
        <w:rPr>
          <w:rFonts w:ascii="LCARIW+CMR10"/>
          <w:color w:val="000000"/>
          <w:sz w:val="20"/>
        </w:rPr>
        <w:t>for</w:t>
      </w:r>
      <w:r>
        <w:rPr>
          <w:rFonts w:ascii="Times New Roman"/>
          <w:color w:val="000000"/>
          <w:spacing w:val="9"/>
          <w:sz w:val="20"/>
        </w:rPr>
        <w:t xml:space="preserve"> </w:t>
      </w:r>
      <w:r>
        <w:rPr>
          <w:rFonts w:ascii="LCARIW+CMR10"/>
          <w:color w:val="000000"/>
          <w:sz w:val="20"/>
        </w:rPr>
        <w:t>a</w:t>
      </w:r>
      <w:r>
        <w:rPr>
          <w:rFonts w:ascii="Times New Roman"/>
          <w:color w:val="000000"/>
          <w:spacing w:val="8"/>
          <w:sz w:val="20"/>
        </w:rPr>
        <w:t xml:space="preserve"> </w:t>
      </w:r>
      <w:r>
        <w:rPr>
          <w:rFonts w:ascii="LCARIW+CMR10"/>
          <w:color w:val="000000"/>
          <w:spacing w:val="-2"/>
          <w:sz w:val="20"/>
        </w:rPr>
        <w:t>given</w:t>
      </w:r>
      <w:r>
        <w:rPr>
          <w:rFonts w:ascii="Times New Roman"/>
          <w:color w:val="000000"/>
          <w:spacing w:val="10"/>
          <w:sz w:val="20"/>
        </w:rPr>
        <w:t xml:space="preserve"> </w:t>
      </w:r>
      <w:r>
        <w:rPr>
          <w:rFonts w:ascii="LCARIW+CMR10"/>
          <w:color w:val="000000"/>
          <w:sz w:val="20"/>
        </w:rPr>
        <w:t>rate</w:t>
      </w:r>
      <w:r w:rsidR="00B06C0D">
        <w:rPr>
          <w:rFonts w:ascii="Times New Roman" w:hint="eastAsia"/>
          <w:color w:val="000000"/>
          <w:sz w:val="20"/>
        </w:rPr>
        <w:t xml:space="preserve"> </w:t>
      </w:r>
      <w:r>
        <w:rPr>
          <w:rFonts w:ascii="LCARIW+CMR10"/>
          <w:color w:val="000000"/>
          <w:spacing w:val="-1"/>
          <w:sz w:val="20"/>
        </w:rPr>
        <w:t>change.</w:t>
      </w:r>
      <w:r>
        <w:rPr>
          <w:rFonts w:ascii="Times New Roman"/>
          <w:color w:val="000000"/>
          <w:spacing w:val="38"/>
          <w:sz w:val="20"/>
        </w:rPr>
        <w:t xml:space="preserve"> </w:t>
      </w:r>
      <w:r>
        <w:rPr>
          <w:rFonts w:ascii="LCARIW+CMR10"/>
          <w:color w:val="000000"/>
          <w:sz w:val="20"/>
        </w:rPr>
        <w:t>In</w:t>
      </w:r>
      <w:r>
        <w:rPr>
          <w:rFonts w:ascii="Times New Roman"/>
          <w:color w:val="000000"/>
          <w:spacing w:val="10"/>
          <w:sz w:val="20"/>
        </w:rPr>
        <w:t xml:space="preserve"> </w:t>
      </w:r>
      <w:r>
        <w:rPr>
          <w:rFonts w:ascii="LCARIW+CMR10"/>
          <w:color w:val="000000"/>
          <w:sz w:val="20"/>
        </w:rPr>
        <w:t>other</w:t>
      </w:r>
      <w:r>
        <w:rPr>
          <w:rFonts w:ascii="Times New Roman"/>
          <w:color w:val="000000"/>
          <w:spacing w:val="10"/>
          <w:sz w:val="20"/>
        </w:rPr>
        <w:t xml:space="preserve"> </w:t>
      </w:r>
      <w:r>
        <w:rPr>
          <w:rFonts w:ascii="LCARIW+CMR10"/>
          <w:color w:val="000000"/>
          <w:spacing w:val="-1"/>
          <w:sz w:val="20"/>
        </w:rPr>
        <w:t>words,</w:t>
      </w:r>
      <w:r>
        <w:rPr>
          <w:rFonts w:ascii="Times New Roman"/>
          <w:color w:val="000000"/>
          <w:spacing w:val="12"/>
          <w:sz w:val="20"/>
        </w:rPr>
        <w:t xml:space="preserve"> </w:t>
      </w:r>
      <w:r>
        <w:rPr>
          <w:rFonts w:ascii="LCARIW+CMR10"/>
          <w:color w:val="000000"/>
          <w:spacing w:val="-6"/>
          <w:sz w:val="20"/>
        </w:rPr>
        <w:t>my</w:t>
      </w:r>
      <w:r>
        <w:rPr>
          <w:rFonts w:ascii="Times New Roman"/>
          <w:color w:val="000000"/>
          <w:spacing w:val="16"/>
          <w:sz w:val="20"/>
        </w:rPr>
        <w:t xml:space="preserve"> </w:t>
      </w:r>
      <w:r>
        <w:rPr>
          <w:rFonts w:ascii="LCARIW+CMR10"/>
          <w:color w:val="000000"/>
          <w:sz w:val="20"/>
        </w:rPr>
        <w:t>empirical</w:t>
      </w:r>
      <w:r>
        <w:rPr>
          <w:rFonts w:ascii="Times New Roman"/>
          <w:color w:val="000000"/>
          <w:spacing w:val="10"/>
          <w:sz w:val="20"/>
        </w:rPr>
        <w:t xml:space="preserve"> </w:t>
      </w:r>
      <w:r>
        <w:rPr>
          <w:rFonts w:ascii="LCARIW+CMR10"/>
          <w:color w:val="000000"/>
          <w:sz w:val="20"/>
        </w:rPr>
        <w:t>analysis</w:t>
      </w:r>
      <w:r>
        <w:rPr>
          <w:rFonts w:ascii="Times New Roman"/>
          <w:color w:val="000000"/>
          <w:spacing w:val="10"/>
          <w:sz w:val="20"/>
        </w:rPr>
        <w:t xml:space="preserve"> </w:t>
      </w:r>
      <w:r>
        <w:rPr>
          <w:rFonts w:ascii="LCARIW+CMR10"/>
          <w:color w:val="000000"/>
          <w:sz w:val="20"/>
        </w:rPr>
        <w:t>discloses</w:t>
      </w:r>
      <w:r>
        <w:rPr>
          <w:rFonts w:ascii="Times New Roman"/>
          <w:color w:val="000000"/>
          <w:spacing w:val="10"/>
          <w:sz w:val="20"/>
        </w:rPr>
        <w:t xml:space="preserve"> </w:t>
      </w:r>
      <w:r>
        <w:rPr>
          <w:rFonts w:ascii="LCARIW+CMR10"/>
          <w:color w:val="000000"/>
          <w:sz w:val="20"/>
        </w:rPr>
        <w:t>the</w:t>
      </w:r>
      <w:r>
        <w:rPr>
          <w:rFonts w:ascii="Times New Roman"/>
          <w:color w:val="000000"/>
          <w:spacing w:val="10"/>
          <w:sz w:val="20"/>
        </w:rPr>
        <w:t xml:space="preserve"> </w:t>
      </w:r>
      <w:r>
        <w:rPr>
          <w:rFonts w:ascii="LCARIW+CMR10"/>
          <w:color w:val="000000"/>
          <w:spacing w:val="-1"/>
          <w:sz w:val="20"/>
        </w:rPr>
        <w:t>multidimensional</w:t>
      </w:r>
      <w:r>
        <w:rPr>
          <w:rFonts w:ascii="Times New Roman"/>
          <w:color w:val="000000"/>
          <w:spacing w:val="10"/>
          <w:sz w:val="20"/>
        </w:rPr>
        <w:t xml:space="preserve"> </w:t>
      </w:r>
      <w:r>
        <w:rPr>
          <w:rFonts w:ascii="LCARIW+CMR10"/>
          <w:color w:val="000000"/>
          <w:sz w:val="20"/>
        </w:rPr>
        <w:t>dynamics</w:t>
      </w:r>
      <w:r>
        <w:rPr>
          <w:rFonts w:ascii="Times New Roman"/>
          <w:color w:val="000000"/>
          <w:spacing w:val="10"/>
          <w:sz w:val="20"/>
        </w:rPr>
        <w:t xml:space="preserve"> </w:t>
      </w:r>
      <w:r>
        <w:rPr>
          <w:rFonts w:ascii="LCARIW+CMR10"/>
          <w:color w:val="000000"/>
          <w:sz w:val="20"/>
        </w:rPr>
        <w:t>of</w:t>
      </w:r>
      <w:r>
        <w:rPr>
          <w:rFonts w:ascii="Times New Roman"/>
          <w:color w:val="000000"/>
          <w:spacing w:val="10"/>
          <w:sz w:val="20"/>
        </w:rPr>
        <w:t xml:space="preserve"> </w:t>
      </w:r>
      <w:r>
        <w:rPr>
          <w:rFonts w:ascii="LCARIW+CMR10" w:hAnsi="LCARIW+CMR10" w:cs="LCARIW+CMR10"/>
          <w:color w:val="000000"/>
          <w:sz w:val="20"/>
        </w:rPr>
        <w:t>households’</w:t>
      </w:r>
      <w:r>
        <w:rPr>
          <w:rFonts w:ascii="Times New Roman"/>
          <w:color w:val="000000"/>
          <w:spacing w:val="10"/>
          <w:sz w:val="20"/>
        </w:rPr>
        <w:t xml:space="preserve"> </w:t>
      </w:r>
      <w:r>
        <w:rPr>
          <w:rFonts w:ascii="LCARIW+CMR10"/>
          <w:color w:val="000000"/>
          <w:sz w:val="20"/>
        </w:rPr>
        <w:t>responses</w:t>
      </w:r>
      <w:r w:rsidR="00B06C0D">
        <w:rPr>
          <w:rFonts w:ascii="Times New Roman" w:hint="eastAsia"/>
          <w:color w:val="000000"/>
          <w:sz w:val="20"/>
        </w:rPr>
        <w:t xml:space="preserve"> </w:t>
      </w:r>
      <w:r>
        <w:rPr>
          <w:rFonts w:ascii="LCARIW+CMR10"/>
          <w:color w:val="000000"/>
          <w:sz w:val="20"/>
        </w:rPr>
        <w:t>to</w:t>
      </w:r>
      <w:r>
        <w:rPr>
          <w:rFonts w:ascii="Times New Roman"/>
          <w:color w:val="000000"/>
          <w:spacing w:val="16"/>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TOU</w:t>
      </w:r>
      <w:r>
        <w:rPr>
          <w:rFonts w:ascii="Times New Roman"/>
          <w:color w:val="000000"/>
          <w:spacing w:val="16"/>
          <w:sz w:val="20"/>
        </w:rPr>
        <w:t xml:space="preserve"> </w:t>
      </w:r>
      <w:r>
        <w:rPr>
          <w:rFonts w:ascii="LCARIW+CMR10"/>
          <w:color w:val="000000"/>
          <w:sz w:val="20"/>
        </w:rPr>
        <w:t>tari</w:t>
      </w:r>
      <w:r>
        <w:rPr>
          <w:rFonts w:ascii="LSPPBV+CMR10" w:hAnsi="LSPPBV+CMR10" w:cs="LSPPBV+CMR10"/>
          <w:color w:val="000000"/>
          <w:sz w:val="20"/>
        </w:rPr>
        <w:t>ﬀ</w:t>
      </w:r>
      <w:r>
        <w:rPr>
          <w:rFonts w:ascii="LCARIW+CMR10"/>
          <w:color w:val="000000"/>
          <w:sz w:val="20"/>
        </w:rPr>
        <w:t>s.</w:t>
      </w:r>
    </w:p>
    <w:p w14:paraId="53E2AA78" w14:textId="77777777" w:rsidR="00B06C0D" w:rsidRDefault="0076004A" w:rsidP="00B06C0D">
      <w:pPr>
        <w:spacing w:before="149" w:after="0" w:line="360" w:lineRule="auto"/>
        <w:ind w:firstLine="299"/>
        <w:rPr>
          <w:rFonts w:ascii="Times New Roman"/>
          <w:color w:val="000000"/>
          <w:sz w:val="20"/>
        </w:rPr>
      </w:pPr>
      <w:r>
        <w:rPr>
          <w:rFonts w:ascii="LCARIW+CMR10"/>
          <w:color w:val="000000"/>
          <w:sz w:val="20"/>
        </w:rPr>
        <w:t>Those</w:t>
      </w:r>
      <w:r>
        <w:rPr>
          <w:rFonts w:ascii="Times New Roman"/>
          <w:color w:val="000000"/>
          <w:sz w:val="20"/>
        </w:rPr>
        <w:t xml:space="preserve"> </w:t>
      </w:r>
      <w:r>
        <w:rPr>
          <w:rFonts w:ascii="LCARIW+CMR10" w:hAnsi="LCARIW+CMR10" w:cs="LCARIW+CMR10"/>
          <w:color w:val="000000"/>
          <w:sz w:val="20"/>
        </w:rPr>
        <w:t>ﬁndings</w:t>
      </w:r>
      <w:r>
        <w:rPr>
          <w:rFonts w:ascii="Times New Roman"/>
          <w:color w:val="000000"/>
          <w:sz w:val="20"/>
        </w:rPr>
        <w:t xml:space="preserve"> </w:t>
      </w:r>
      <w:r>
        <w:rPr>
          <w:rFonts w:ascii="LCARIW+CMR10"/>
          <w:color w:val="000000"/>
          <w:spacing w:val="-1"/>
          <w:sz w:val="20"/>
        </w:rPr>
        <w:t>provide</w:t>
      </w:r>
      <w:r>
        <w:rPr>
          <w:rFonts w:ascii="Times New Roman"/>
          <w:color w:val="000000"/>
          <w:spacing w:val="1"/>
          <w:sz w:val="20"/>
        </w:rPr>
        <w:t xml:space="preserve"> </w:t>
      </w:r>
      <w:r>
        <w:rPr>
          <w:rFonts w:ascii="LCARIW+CMR10"/>
          <w:color w:val="000000"/>
          <w:sz w:val="20"/>
        </w:rPr>
        <w:t>important</w:t>
      </w:r>
      <w:r>
        <w:rPr>
          <w:rFonts w:ascii="Times New Roman"/>
          <w:color w:val="000000"/>
          <w:sz w:val="20"/>
        </w:rPr>
        <w:t xml:space="preserve"> </w:t>
      </w:r>
      <w:r>
        <w:rPr>
          <w:rFonts w:ascii="LCARIW+CMR10"/>
          <w:color w:val="000000"/>
          <w:spacing w:val="1"/>
          <w:sz w:val="20"/>
        </w:rPr>
        <w:t>policy</w:t>
      </w:r>
      <w:r>
        <w:rPr>
          <w:rFonts w:ascii="Times New Roman"/>
          <w:color w:val="000000"/>
          <w:spacing w:val="-1"/>
          <w:sz w:val="20"/>
        </w:rPr>
        <w:t xml:space="preserve"> </w:t>
      </w:r>
      <w:r>
        <w:rPr>
          <w:rFonts w:ascii="LCARIW+CMR10"/>
          <w:color w:val="000000"/>
          <w:sz w:val="20"/>
        </w:rPr>
        <w:t>implications</w:t>
      </w:r>
      <w:r>
        <w:rPr>
          <w:rFonts w:ascii="Times New Roman"/>
          <w:color w:val="000000"/>
          <w:sz w:val="20"/>
        </w:rPr>
        <w:t xml:space="preserve"> </w:t>
      </w:r>
      <w:r>
        <w:rPr>
          <w:rFonts w:ascii="LCARIW+CMR10"/>
          <w:color w:val="000000"/>
          <w:sz w:val="20"/>
        </w:rPr>
        <w:t>for</w:t>
      </w:r>
      <w:r>
        <w:rPr>
          <w:rFonts w:ascii="Times New Roman"/>
          <w:color w:val="000000"/>
          <w:sz w:val="20"/>
        </w:rPr>
        <w:t xml:space="preserve"> </w:t>
      </w:r>
      <w:r>
        <w:rPr>
          <w:rFonts w:ascii="LCARIW+CMR10"/>
          <w:color w:val="000000"/>
          <w:sz w:val="20"/>
        </w:rPr>
        <w:t>TOU</w:t>
      </w:r>
      <w:r>
        <w:rPr>
          <w:rFonts w:ascii="Times New Roman"/>
          <w:color w:val="000000"/>
          <w:sz w:val="20"/>
        </w:rPr>
        <w:t xml:space="preserve"> </w:t>
      </w:r>
      <w:r>
        <w:rPr>
          <w:rFonts w:ascii="LCARIW+CMR10"/>
          <w:color w:val="000000"/>
          <w:spacing w:val="-1"/>
          <w:sz w:val="20"/>
        </w:rPr>
        <w:t>electricity</w:t>
      </w:r>
      <w:r>
        <w:rPr>
          <w:rFonts w:ascii="Times New Roman"/>
          <w:color w:val="000000"/>
          <w:spacing w:val="1"/>
          <w:sz w:val="20"/>
        </w:rPr>
        <w:t xml:space="preserve"> </w:t>
      </w:r>
      <w:r>
        <w:rPr>
          <w:rFonts w:ascii="LCARIW+CMR10"/>
          <w:color w:val="000000"/>
          <w:sz w:val="20"/>
        </w:rPr>
        <w:t>pricing.</w:t>
      </w:r>
      <w:r>
        <w:rPr>
          <w:rFonts w:ascii="Times New Roman"/>
          <w:color w:val="000000"/>
          <w:spacing w:val="33"/>
          <w:sz w:val="20"/>
        </w:rPr>
        <w:t xml:space="preserve"> </w:t>
      </w:r>
      <w:r>
        <w:rPr>
          <w:rFonts w:ascii="LCARIW+CMR10"/>
          <w:color w:val="000000"/>
          <w:sz w:val="20"/>
        </w:rPr>
        <w:t>First,</w:t>
      </w:r>
      <w:r>
        <w:rPr>
          <w:rFonts w:ascii="Times New Roman"/>
          <w:color w:val="000000"/>
          <w:spacing w:val="4"/>
          <w:sz w:val="20"/>
        </w:rPr>
        <w:t xml:space="preserve"> </w:t>
      </w:r>
      <w:r>
        <w:rPr>
          <w:rFonts w:ascii="LCARIW+CMR10"/>
          <w:color w:val="000000"/>
          <w:sz w:val="20"/>
        </w:rPr>
        <w:t>along</w:t>
      </w:r>
      <w:r>
        <w:rPr>
          <w:rFonts w:ascii="Times New Roman"/>
          <w:color w:val="000000"/>
          <w:sz w:val="20"/>
        </w:rPr>
        <w:t xml:space="preserve"> </w:t>
      </w:r>
      <w:r>
        <w:rPr>
          <w:rFonts w:ascii="LCARIW+CMR10"/>
          <w:color w:val="000000"/>
          <w:sz w:val="20"/>
        </w:rPr>
        <w:t>with</w:t>
      </w:r>
      <w:r>
        <w:rPr>
          <w:rFonts w:ascii="Times New Roman"/>
          <w:color w:val="000000"/>
          <w:sz w:val="20"/>
        </w:rPr>
        <w:t xml:space="preserve"> </w:t>
      </w:r>
      <w:r>
        <w:rPr>
          <w:rFonts w:ascii="LCARIW+CMR10"/>
          <w:color w:val="000000"/>
          <w:spacing w:val="-1"/>
          <w:sz w:val="20"/>
        </w:rPr>
        <w:t>residential</w:t>
      </w:r>
      <w:r w:rsidR="00B06C0D">
        <w:rPr>
          <w:rFonts w:ascii="Times New Roman" w:hint="eastAsia"/>
          <w:color w:val="000000"/>
          <w:sz w:val="20"/>
        </w:rPr>
        <w:t xml:space="preserve"> </w:t>
      </w:r>
      <w:r>
        <w:rPr>
          <w:rFonts w:ascii="LCARIW+CMR10" w:hAnsi="LCARIW+CMR10" w:cs="LCARIW+CMR10"/>
          <w:color w:val="000000"/>
          <w:sz w:val="20"/>
        </w:rPr>
        <w:t>consumers’</w:t>
      </w:r>
      <w:r>
        <w:rPr>
          <w:rFonts w:ascii="Times New Roman"/>
          <w:color w:val="000000"/>
          <w:spacing w:val="-4"/>
          <w:sz w:val="20"/>
        </w:rPr>
        <w:t xml:space="preserve"> </w:t>
      </w:r>
      <w:r>
        <w:rPr>
          <w:rFonts w:ascii="LCARIW+CMR10"/>
          <w:color w:val="000000"/>
          <w:sz w:val="20"/>
        </w:rPr>
        <w:t>high</w:t>
      </w:r>
      <w:r>
        <w:rPr>
          <w:rFonts w:ascii="Times New Roman"/>
          <w:color w:val="000000"/>
          <w:spacing w:val="-4"/>
          <w:sz w:val="20"/>
        </w:rPr>
        <w:t xml:space="preserve"> </w:t>
      </w:r>
      <w:r>
        <w:rPr>
          <w:rFonts w:ascii="LCARIW+CMR10"/>
          <w:color w:val="000000"/>
          <w:sz w:val="20"/>
        </w:rPr>
        <w:t>price</w:t>
      </w:r>
      <w:r>
        <w:rPr>
          <w:rFonts w:ascii="Times New Roman"/>
          <w:color w:val="000000"/>
          <w:spacing w:val="-4"/>
          <w:sz w:val="20"/>
        </w:rPr>
        <w:t xml:space="preserve"> </w:t>
      </w:r>
      <w:r>
        <w:rPr>
          <w:rFonts w:ascii="LCARIW+CMR10"/>
          <w:color w:val="000000"/>
          <w:spacing w:val="-2"/>
          <w:sz w:val="20"/>
        </w:rPr>
        <w:t>sensitivity,</w:t>
      </w:r>
      <w:r>
        <w:rPr>
          <w:rFonts w:ascii="Times New Roman"/>
          <w:color w:val="000000"/>
          <w:spacing w:val="2"/>
          <w:sz w:val="20"/>
        </w:rPr>
        <w:t xml:space="preserve"> </w:t>
      </w:r>
      <w:r>
        <w:rPr>
          <w:rFonts w:ascii="LCARIW+CMR10"/>
          <w:color w:val="000000"/>
          <w:sz w:val="20"/>
        </w:rPr>
        <w:t>the</w:t>
      </w:r>
      <w:r>
        <w:rPr>
          <w:rFonts w:ascii="Times New Roman"/>
          <w:color w:val="000000"/>
          <w:spacing w:val="-4"/>
          <w:sz w:val="20"/>
        </w:rPr>
        <w:t xml:space="preserve"> </w:t>
      </w:r>
      <w:r>
        <w:rPr>
          <w:rFonts w:ascii="LCARIW+CMR10"/>
          <w:color w:val="000000"/>
          <w:spacing w:val="-1"/>
          <w:sz w:val="20"/>
        </w:rPr>
        <w:t>nonlinearity</w:t>
      </w:r>
      <w:r>
        <w:rPr>
          <w:rFonts w:ascii="Times New Roman"/>
          <w:color w:val="000000"/>
          <w:spacing w:val="-4"/>
          <w:sz w:val="20"/>
        </w:rPr>
        <w:t xml:space="preserve"> </w:t>
      </w:r>
      <w:r>
        <w:rPr>
          <w:rFonts w:ascii="LCARIW+CMR10"/>
          <w:color w:val="000000"/>
          <w:sz w:val="20"/>
        </w:rPr>
        <w:t>in</w:t>
      </w:r>
      <w:r>
        <w:rPr>
          <w:rFonts w:ascii="Times New Roman"/>
          <w:color w:val="000000"/>
          <w:spacing w:val="-4"/>
          <w:sz w:val="20"/>
        </w:rPr>
        <w:t xml:space="preserve"> </w:t>
      </w:r>
      <w:r>
        <w:rPr>
          <w:rFonts w:ascii="LCARIW+CMR10"/>
          <w:color w:val="000000"/>
          <w:sz w:val="20"/>
        </w:rPr>
        <w:t>their</w:t>
      </w:r>
      <w:r>
        <w:rPr>
          <w:rFonts w:ascii="Times New Roman"/>
          <w:color w:val="000000"/>
          <w:spacing w:val="-4"/>
          <w:sz w:val="20"/>
        </w:rPr>
        <w:t xml:space="preserve"> </w:t>
      </w:r>
      <w:r>
        <w:rPr>
          <w:rFonts w:ascii="LCARIW+CMR10"/>
          <w:color w:val="000000"/>
          <w:sz w:val="20"/>
        </w:rPr>
        <w:t>responses</w:t>
      </w:r>
      <w:r>
        <w:rPr>
          <w:rFonts w:ascii="Times New Roman"/>
          <w:color w:val="000000"/>
          <w:spacing w:val="-5"/>
          <w:sz w:val="20"/>
        </w:rPr>
        <w:t xml:space="preserve"> </w:t>
      </w:r>
      <w:r>
        <w:rPr>
          <w:rFonts w:ascii="LCARIW+CMR10"/>
          <w:color w:val="000000"/>
          <w:sz w:val="20"/>
        </w:rPr>
        <w:t>to</w:t>
      </w:r>
      <w:r>
        <w:rPr>
          <w:rFonts w:ascii="Times New Roman"/>
          <w:color w:val="000000"/>
          <w:spacing w:val="-4"/>
          <w:sz w:val="20"/>
        </w:rPr>
        <w:t xml:space="preserve"> </w:t>
      </w:r>
      <w:r>
        <w:rPr>
          <w:rFonts w:ascii="LCARIW+CMR10"/>
          <w:color w:val="000000"/>
          <w:sz w:val="20"/>
        </w:rPr>
        <w:t>daily</w:t>
      </w:r>
      <w:r>
        <w:rPr>
          <w:rFonts w:ascii="Times New Roman"/>
          <w:color w:val="000000"/>
          <w:spacing w:val="-4"/>
          <w:sz w:val="20"/>
        </w:rPr>
        <w:t xml:space="preserve"> </w:t>
      </w:r>
      <w:r>
        <w:rPr>
          <w:rFonts w:ascii="LCARIW+CMR10"/>
          <w:color w:val="000000"/>
          <w:sz w:val="20"/>
        </w:rPr>
        <w:t>heating</w:t>
      </w:r>
      <w:r>
        <w:rPr>
          <w:rFonts w:ascii="Times New Roman"/>
          <w:color w:val="000000"/>
          <w:spacing w:val="-4"/>
          <w:sz w:val="20"/>
        </w:rPr>
        <w:t xml:space="preserve"> </w:t>
      </w:r>
      <w:r>
        <w:rPr>
          <w:rFonts w:ascii="LCARIW+CMR10"/>
          <w:color w:val="000000"/>
          <w:sz w:val="20"/>
        </w:rPr>
        <w:t>needs</w:t>
      </w:r>
      <w:r>
        <w:rPr>
          <w:rFonts w:ascii="Times New Roman"/>
          <w:color w:val="000000"/>
          <w:spacing w:val="-4"/>
          <w:sz w:val="20"/>
        </w:rPr>
        <w:t xml:space="preserve"> </w:t>
      </w:r>
      <w:r>
        <w:rPr>
          <w:rFonts w:ascii="LCARIW+CMR10"/>
          <w:color w:val="000000"/>
          <w:spacing w:val="1"/>
          <w:sz w:val="20"/>
        </w:rPr>
        <w:t>proposes</w:t>
      </w:r>
      <w:r>
        <w:rPr>
          <w:rFonts w:ascii="Times New Roman"/>
          <w:color w:val="000000"/>
          <w:spacing w:val="-5"/>
          <w:sz w:val="20"/>
        </w:rPr>
        <w:t xml:space="preserve"> </w:t>
      </w:r>
      <w:r>
        <w:rPr>
          <w:rFonts w:ascii="LCARIW+CMR10"/>
          <w:color w:val="000000"/>
          <w:sz w:val="20"/>
        </w:rPr>
        <w:t>an</w:t>
      </w:r>
      <w:r>
        <w:rPr>
          <w:rFonts w:ascii="Times New Roman"/>
          <w:color w:val="000000"/>
          <w:spacing w:val="-4"/>
          <w:sz w:val="20"/>
        </w:rPr>
        <w:t xml:space="preserve"> </w:t>
      </w:r>
      <w:r>
        <w:rPr>
          <w:rFonts w:ascii="LCARIW+CMR10"/>
          <w:color w:val="000000"/>
          <w:spacing w:val="-1"/>
          <w:sz w:val="20"/>
        </w:rPr>
        <w:t>alternative</w:t>
      </w:r>
      <w:r w:rsidR="00B06C0D">
        <w:rPr>
          <w:rFonts w:ascii="Times New Roman" w:hint="eastAsia"/>
          <w:color w:val="000000"/>
          <w:sz w:val="20"/>
        </w:rPr>
        <w:t xml:space="preserve"> </w:t>
      </w:r>
      <w:r>
        <w:rPr>
          <w:rFonts w:ascii="LCARIW+CMR10"/>
          <w:color w:val="000000"/>
          <w:sz w:val="20"/>
        </w:rPr>
        <w:t>pricing</w:t>
      </w:r>
      <w:r>
        <w:rPr>
          <w:rFonts w:ascii="Times New Roman"/>
          <w:color w:val="000000"/>
          <w:spacing w:val="27"/>
          <w:sz w:val="20"/>
        </w:rPr>
        <w:t xml:space="preserve"> </w:t>
      </w:r>
      <w:r>
        <w:rPr>
          <w:rFonts w:ascii="LCARIW+CMR10"/>
          <w:color w:val="000000"/>
          <w:spacing w:val="-1"/>
          <w:sz w:val="20"/>
        </w:rPr>
        <w:t>scheme:</w:t>
      </w:r>
      <w:r>
        <w:rPr>
          <w:rFonts w:ascii="Times New Roman"/>
          <w:color w:val="000000"/>
          <w:spacing w:val="62"/>
          <w:sz w:val="20"/>
        </w:rPr>
        <w:t xml:space="preserve"> </w:t>
      </w:r>
      <w:r>
        <w:rPr>
          <w:rFonts w:ascii="LCARIW+CMR10"/>
          <w:color w:val="000000"/>
          <w:sz w:val="20"/>
        </w:rPr>
        <w:t>TOU</w:t>
      </w:r>
      <w:r>
        <w:rPr>
          <w:rFonts w:ascii="Times New Roman"/>
          <w:color w:val="000000"/>
          <w:spacing w:val="27"/>
          <w:sz w:val="20"/>
        </w:rPr>
        <w:t xml:space="preserve"> </w:t>
      </w:r>
      <w:r>
        <w:rPr>
          <w:rFonts w:ascii="LCARIW+CMR10"/>
          <w:color w:val="000000"/>
          <w:sz w:val="20"/>
        </w:rPr>
        <w:t>pricing</w:t>
      </w:r>
      <w:r>
        <w:rPr>
          <w:rFonts w:ascii="Times New Roman"/>
          <w:color w:val="000000"/>
          <w:spacing w:val="27"/>
          <w:sz w:val="20"/>
        </w:rPr>
        <w:t xml:space="preserve"> </w:t>
      </w:r>
      <w:r>
        <w:rPr>
          <w:rFonts w:ascii="LCARIW+CMR10"/>
          <w:color w:val="000000"/>
          <w:sz w:val="20"/>
        </w:rPr>
        <w:t>with</w:t>
      </w:r>
      <w:r>
        <w:rPr>
          <w:rFonts w:ascii="Times New Roman"/>
          <w:color w:val="000000"/>
          <w:spacing w:val="27"/>
          <w:sz w:val="20"/>
        </w:rPr>
        <w:t xml:space="preserve"> </w:t>
      </w:r>
      <w:r>
        <w:rPr>
          <w:rFonts w:ascii="LCARIW+CMR10"/>
          <w:color w:val="000000"/>
          <w:sz w:val="20"/>
        </w:rPr>
        <w:t>additional</w:t>
      </w:r>
      <w:r>
        <w:rPr>
          <w:rFonts w:ascii="Times New Roman"/>
          <w:color w:val="000000"/>
          <w:spacing w:val="28"/>
          <w:sz w:val="20"/>
        </w:rPr>
        <w:t xml:space="preserve"> </w:t>
      </w:r>
      <w:r>
        <w:rPr>
          <w:rFonts w:ascii="LCARIW+CMR10" w:hAnsi="LCARIW+CMR10" w:cs="LCARIW+CMR10"/>
          <w:color w:val="000000"/>
          <w:spacing w:val="-1"/>
          <w:sz w:val="20"/>
        </w:rPr>
        <w:t>ﬂexibility</w:t>
      </w:r>
      <w:r>
        <w:rPr>
          <w:rFonts w:ascii="Times New Roman"/>
          <w:color w:val="000000"/>
          <w:spacing w:val="28"/>
          <w:sz w:val="20"/>
        </w:rPr>
        <w:t xml:space="preserve"> </w:t>
      </w:r>
      <w:r>
        <w:rPr>
          <w:rFonts w:ascii="LCARIW+CMR10"/>
          <w:color w:val="000000"/>
          <w:sz w:val="20"/>
        </w:rPr>
        <w:t>induced</w:t>
      </w:r>
      <w:r>
        <w:rPr>
          <w:rFonts w:ascii="Times New Roman"/>
          <w:color w:val="000000"/>
          <w:spacing w:val="27"/>
          <w:sz w:val="20"/>
        </w:rPr>
        <w:t xml:space="preserve"> </w:t>
      </w:r>
      <w:r>
        <w:rPr>
          <w:rFonts w:ascii="LCARIW+CMR10"/>
          <w:color w:val="000000"/>
          <w:spacing w:val="-6"/>
          <w:sz w:val="20"/>
        </w:rPr>
        <w:t>by</w:t>
      </w:r>
      <w:r>
        <w:rPr>
          <w:rFonts w:ascii="Times New Roman"/>
          <w:color w:val="000000"/>
          <w:spacing w:val="33"/>
          <w:sz w:val="20"/>
        </w:rPr>
        <w:t xml:space="preserve"> </w:t>
      </w:r>
      <w:r>
        <w:rPr>
          <w:rFonts w:ascii="LCARIW+CMR10"/>
          <w:color w:val="000000"/>
          <w:spacing w:val="-1"/>
          <w:sz w:val="20"/>
        </w:rPr>
        <w:t>synchronizing</w:t>
      </w:r>
      <w:r>
        <w:rPr>
          <w:rFonts w:ascii="Times New Roman"/>
          <w:color w:val="000000"/>
          <w:spacing w:val="28"/>
          <w:sz w:val="20"/>
        </w:rPr>
        <w:t xml:space="preserve"> </w:t>
      </w:r>
      <w:r>
        <w:rPr>
          <w:rFonts w:ascii="LCARIW+CMR10"/>
          <w:color w:val="000000"/>
          <w:sz w:val="20"/>
        </w:rPr>
        <w:t>the</w:t>
      </w:r>
      <w:r>
        <w:rPr>
          <w:rFonts w:ascii="Times New Roman"/>
          <w:color w:val="000000"/>
          <w:spacing w:val="27"/>
          <w:sz w:val="20"/>
        </w:rPr>
        <w:t xml:space="preserve"> </w:t>
      </w:r>
      <w:r>
        <w:rPr>
          <w:rFonts w:ascii="LCARIW+CMR10"/>
          <w:color w:val="000000"/>
          <w:sz w:val="20"/>
        </w:rPr>
        <w:t>magnitude</w:t>
      </w:r>
      <w:r>
        <w:rPr>
          <w:rFonts w:ascii="Times New Roman"/>
          <w:color w:val="000000"/>
          <w:spacing w:val="27"/>
          <w:sz w:val="20"/>
        </w:rPr>
        <w:t xml:space="preserve"> </w:t>
      </w:r>
      <w:r>
        <w:rPr>
          <w:rFonts w:ascii="LCARIW+CMR10"/>
          <w:color w:val="000000"/>
          <w:sz w:val="20"/>
        </w:rPr>
        <w:t>of</w:t>
      </w:r>
      <w:r>
        <w:rPr>
          <w:rFonts w:ascii="Times New Roman"/>
          <w:color w:val="000000"/>
          <w:spacing w:val="28"/>
          <w:sz w:val="20"/>
        </w:rPr>
        <w:t xml:space="preserve"> </w:t>
      </w:r>
      <w:r>
        <w:rPr>
          <w:rFonts w:ascii="LCARIW+CMR10"/>
          <w:color w:val="000000"/>
          <w:sz w:val="20"/>
        </w:rPr>
        <w:t>the</w:t>
      </w:r>
      <w:r>
        <w:rPr>
          <w:rFonts w:ascii="Times New Roman"/>
          <w:color w:val="000000"/>
          <w:spacing w:val="27"/>
          <w:sz w:val="20"/>
        </w:rPr>
        <w:t xml:space="preserve"> </w:t>
      </w:r>
      <w:r>
        <w:rPr>
          <w:rFonts w:ascii="LCARIW+CMR10"/>
          <w:color w:val="000000"/>
          <w:spacing w:val="1"/>
          <w:sz w:val="20"/>
        </w:rPr>
        <w:t>peak-</w:t>
      </w:r>
      <w:r>
        <w:rPr>
          <w:rFonts w:ascii="LCARIW+CMR10"/>
          <w:color w:val="000000"/>
          <w:sz w:val="20"/>
        </w:rPr>
        <w:t>demand-hour</w:t>
      </w:r>
      <w:r>
        <w:rPr>
          <w:rFonts w:ascii="Times New Roman"/>
          <w:color w:val="000000"/>
          <w:spacing w:val="8"/>
          <w:sz w:val="20"/>
        </w:rPr>
        <w:t xml:space="preserve"> </w:t>
      </w:r>
      <w:r>
        <w:rPr>
          <w:rFonts w:ascii="LCARIW+CMR10"/>
          <w:color w:val="000000"/>
          <w:sz w:val="20"/>
        </w:rPr>
        <w:t>price</w:t>
      </w:r>
      <w:r>
        <w:rPr>
          <w:rFonts w:ascii="Times New Roman"/>
          <w:color w:val="000000"/>
          <w:spacing w:val="7"/>
          <w:sz w:val="20"/>
        </w:rPr>
        <w:t xml:space="preserve"> </w:t>
      </w:r>
      <w:r>
        <w:rPr>
          <w:rFonts w:ascii="LCARIW+CMR10"/>
          <w:color w:val="000000"/>
          <w:sz w:val="20"/>
        </w:rPr>
        <w:t>jump</w:t>
      </w:r>
      <w:r>
        <w:rPr>
          <w:rFonts w:ascii="Times New Roman"/>
          <w:color w:val="000000"/>
          <w:spacing w:val="7"/>
          <w:sz w:val="20"/>
        </w:rPr>
        <w:t xml:space="preserve"> </w:t>
      </w:r>
      <w:r>
        <w:rPr>
          <w:rFonts w:ascii="LCARIW+CMR10"/>
          <w:color w:val="000000"/>
          <w:sz w:val="20"/>
        </w:rPr>
        <w:t>with</w:t>
      </w:r>
      <w:r>
        <w:rPr>
          <w:rFonts w:ascii="Times New Roman"/>
          <w:color w:val="000000"/>
          <w:spacing w:val="7"/>
          <w:sz w:val="20"/>
        </w:rPr>
        <w:t xml:space="preserve"> </w:t>
      </w:r>
      <w:r>
        <w:rPr>
          <w:rFonts w:ascii="LCARIW+CMR10"/>
          <w:color w:val="000000"/>
          <w:sz w:val="20"/>
        </w:rPr>
        <w:t>daily</w:t>
      </w:r>
      <w:r>
        <w:rPr>
          <w:rFonts w:ascii="Times New Roman"/>
          <w:color w:val="000000"/>
          <w:spacing w:val="7"/>
          <w:sz w:val="20"/>
        </w:rPr>
        <w:t xml:space="preserve"> </w:t>
      </w:r>
      <w:r>
        <w:rPr>
          <w:rFonts w:ascii="LCARIW+CMR10"/>
          <w:color w:val="000000"/>
          <w:sz w:val="20"/>
        </w:rPr>
        <w:t>heating</w:t>
      </w:r>
      <w:r>
        <w:rPr>
          <w:rFonts w:ascii="Times New Roman"/>
          <w:color w:val="000000"/>
          <w:spacing w:val="7"/>
          <w:sz w:val="20"/>
        </w:rPr>
        <w:t xml:space="preserve"> </w:t>
      </w:r>
      <w:r>
        <w:rPr>
          <w:rFonts w:ascii="LCARIW+CMR10"/>
          <w:color w:val="000000"/>
          <w:sz w:val="20"/>
        </w:rPr>
        <w:t>degree</w:t>
      </w:r>
      <w:r>
        <w:rPr>
          <w:rFonts w:ascii="Times New Roman"/>
          <w:color w:val="000000"/>
          <w:spacing w:val="7"/>
          <w:sz w:val="20"/>
        </w:rPr>
        <w:t xml:space="preserve"> </w:t>
      </w:r>
      <w:r>
        <w:rPr>
          <w:rFonts w:ascii="LCARIW+CMR10"/>
          <w:color w:val="000000"/>
          <w:spacing w:val="-2"/>
          <w:sz w:val="20"/>
        </w:rPr>
        <w:t>days.</w:t>
      </w:r>
      <w:r>
        <w:rPr>
          <w:rFonts w:ascii="Times New Roman"/>
          <w:color w:val="000000"/>
          <w:spacing w:val="37"/>
          <w:sz w:val="20"/>
        </w:rPr>
        <w:t xml:space="preserve"> </w:t>
      </w:r>
      <w:r>
        <w:rPr>
          <w:rFonts w:ascii="LCARIW+CMR10"/>
          <w:color w:val="000000"/>
          <w:sz w:val="20"/>
        </w:rPr>
        <w:t>Second,</w:t>
      </w:r>
      <w:r>
        <w:rPr>
          <w:rFonts w:ascii="Times New Roman"/>
          <w:color w:val="000000"/>
          <w:spacing w:val="9"/>
          <w:sz w:val="20"/>
        </w:rPr>
        <w:t xml:space="preserve"> </w:t>
      </w:r>
      <w:r>
        <w:rPr>
          <w:rFonts w:ascii="LCARIW+CMR10"/>
          <w:color w:val="000000"/>
          <w:sz w:val="20"/>
        </w:rPr>
        <w:t>taking</w:t>
      </w:r>
      <w:r>
        <w:rPr>
          <w:rFonts w:ascii="Times New Roman"/>
          <w:color w:val="000000"/>
          <w:spacing w:val="7"/>
          <w:sz w:val="20"/>
        </w:rPr>
        <w:t xml:space="preserve"> </w:t>
      </w:r>
      <w:r>
        <w:rPr>
          <w:rFonts w:ascii="LCARIW+CMR10"/>
          <w:color w:val="000000"/>
          <w:sz w:val="20"/>
        </w:rPr>
        <w:t>a</w:t>
      </w:r>
      <w:r>
        <w:rPr>
          <w:rFonts w:ascii="Times New Roman"/>
          <w:color w:val="000000"/>
          <w:spacing w:val="7"/>
          <w:sz w:val="20"/>
        </w:rPr>
        <w:t xml:space="preserve"> </w:t>
      </w:r>
      <w:r>
        <w:rPr>
          <w:rFonts w:ascii="LCARIW+CMR10"/>
          <w:color w:val="000000"/>
          <w:sz w:val="20"/>
        </w:rPr>
        <w:t>close</w:t>
      </w:r>
      <w:r>
        <w:rPr>
          <w:rFonts w:ascii="Times New Roman"/>
          <w:color w:val="000000"/>
          <w:spacing w:val="7"/>
          <w:sz w:val="20"/>
        </w:rPr>
        <w:t xml:space="preserve"> </w:t>
      </w:r>
      <w:r>
        <w:rPr>
          <w:rFonts w:ascii="LCARIW+CMR10"/>
          <w:color w:val="000000"/>
          <w:spacing w:val="2"/>
          <w:sz w:val="20"/>
        </w:rPr>
        <w:t>look</w:t>
      </w:r>
      <w:r>
        <w:rPr>
          <w:rFonts w:ascii="Times New Roman"/>
          <w:color w:val="000000"/>
          <w:spacing w:val="6"/>
          <w:sz w:val="20"/>
        </w:rPr>
        <w:t xml:space="preserve"> </w:t>
      </w:r>
      <w:r>
        <w:rPr>
          <w:rFonts w:ascii="LCARIW+CMR10"/>
          <w:color w:val="000000"/>
          <w:sz w:val="20"/>
        </w:rPr>
        <w:t>at</w:t>
      </w:r>
      <w:r>
        <w:rPr>
          <w:rFonts w:ascii="Times New Roman"/>
          <w:color w:val="000000"/>
          <w:spacing w:val="8"/>
          <w:sz w:val="20"/>
        </w:rPr>
        <w:t xml:space="preserve"> </w:t>
      </w:r>
      <w:r>
        <w:rPr>
          <w:rFonts w:ascii="LCARIW+CMR10"/>
          <w:color w:val="000000"/>
          <w:sz w:val="20"/>
        </w:rPr>
        <w:t>the</w:t>
      </w:r>
      <w:r>
        <w:rPr>
          <w:rFonts w:ascii="Times New Roman"/>
          <w:color w:val="000000"/>
          <w:spacing w:val="7"/>
          <w:sz w:val="20"/>
        </w:rPr>
        <w:t xml:space="preserve"> </w:t>
      </w:r>
      <w:r>
        <w:rPr>
          <w:rFonts w:ascii="LCARIW+CMR10"/>
          <w:color w:val="000000"/>
          <w:sz w:val="20"/>
        </w:rPr>
        <w:t>relationship</w:t>
      </w:r>
      <w:r>
        <w:rPr>
          <w:rFonts w:ascii="Times New Roman"/>
          <w:color w:val="000000"/>
          <w:spacing w:val="7"/>
          <w:sz w:val="20"/>
        </w:rPr>
        <w:t xml:space="preserve"> </w:t>
      </w:r>
      <w:r>
        <w:rPr>
          <w:rFonts w:ascii="LCARIW+CMR10"/>
          <w:color w:val="000000"/>
          <w:spacing w:val="-1"/>
          <w:sz w:val="20"/>
        </w:rPr>
        <w:t>between</w:t>
      </w:r>
      <w:r w:rsidR="00B06C0D">
        <w:rPr>
          <w:rFonts w:ascii="Times New Roman" w:hint="eastAsia"/>
          <w:color w:val="000000"/>
          <w:sz w:val="20"/>
        </w:rPr>
        <w:t xml:space="preserve"> </w:t>
      </w:r>
      <w:r>
        <w:rPr>
          <w:rFonts w:ascii="LCARIW+CMR10"/>
          <w:color w:val="000000"/>
          <w:sz w:val="20"/>
        </w:rPr>
        <w:t>the</w:t>
      </w:r>
      <w:r>
        <w:rPr>
          <w:rFonts w:ascii="Times New Roman"/>
          <w:color w:val="000000"/>
          <w:spacing w:val="13"/>
          <w:sz w:val="20"/>
        </w:rPr>
        <w:t xml:space="preserve"> </w:t>
      </w:r>
      <w:r>
        <w:rPr>
          <w:rFonts w:ascii="LCARIW+CMR10"/>
          <w:color w:val="000000"/>
          <w:sz w:val="20"/>
        </w:rPr>
        <w:t>size</w:t>
      </w:r>
      <w:r>
        <w:rPr>
          <w:rFonts w:ascii="Times New Roman"/>
          <w:color w:val="000000"/>
          <w:spacing w:val="13"/>
          <w:sz w:val="20"/>
        </w:rPr>
        <w:t xml:space="preserve"> </w:t>
      </w:r>
      <w:r>
        <w:rPr>
          <w:rFonts w:ascii="LCARIW+CMR10"/>
          <w:color w:val="000000"/>
          <w:sz w:val="20"/>
        </w:rPr>
        <w:t>of</w:t>
      </w:r>
      <w:r>
        <w:rPr>
          <w:rFonts w:ascii="Times New Roman"/>
          <w:color w:val="000000"/>
          <w:spacing w:val="14"/>
          <w:sz w:val="20"/>
        </w:rPr>
        <w:t xml:space="preserve"> </w:t>
      </w:r>
      <w:r>
        <w:rPr>
          <w:rFonts w:ascii="LCARIW+CMR10"/>
          <w:color w:val="000000"/>
          <w:sz w:val="20"/>
        </w:rPr>
        <w:t>the</w:t>
      </w:r>
      <w:r>
        <w:rPr>
          <w:rFonts w:ascii="Times New Roman"/>
          <w:color w:val="000000"/>
          <w:spacing w:val="13"/>
          <w:sz w:val="20"/>
        </w:rPr>
        <w:t xml:space="preserve"> </w:t>
      </w:r>
      <w:r>
        <w:rPr>
          <w:rFonts w:ascii="LCARIW+CMR10"/>
          <w:color w:val="000000"/>
          <w:sz w:val="20"/>
        </w:rPr>
        <w:t>peak-hour</w:t>
      </w:r>
      <w:r>
        <w:rPr>
          <w:rFonts w:ascii="Times New Roman"/>
          <w:color w:val="000000"/>
          <w:spacing w:val="13"/>
          <w:sz w:val="20"/>
        </w:rPr>
        <w:t xml:space="preserve"> </w:t>
      </w:r>
      <w:r>
        <w:rPr>
          <w:rFonts w:ascii="LCARIW+CMR10"/>
          <w:color w:val="000000"/>
          <w:sz w:val="20"/>
        </w:rPr>
        <w:t>price</w:t>
      </w:r>
      <w:r>
        <w:rPr>
          <w:rFonts w:ascii="Times New Roman"/>
          <w:color w:val="000000"/>
          <w:spacing w:val="13"/>
          <w:sz w:val="20"/>
        </w:rPr>
        <w:t xml:space="preserve"> </w:t>
      </w:r>
      <w:r>
        <w:rPr>
          <w:rFonts w:ascii="LCARIW+CMR10"/>
          <w:color w:val="000000"/>
          <w:sz w:val="20"/>
        </w:rPr>
        <w:t>increase</w:t>
      </w:r>
      <w:r>
        <w:rPr>
          <w:rFonts w:ascii="Times New Roman"/>
          <w:color w:val="000000"/>
          <w:spacing w:val="13"/>
          <w:sz w:val="20"/>
        </w:rPr>
        <w:t xml:space="preserve"> </w:t>
      </w:r>
      <w:r>
        <w:rPr>
          <w:rFonts w:ascii="LCARIW+CMR10"/>
          <w:color w:val="000000"/>
          <w:sz w:val="20"/>
        </w:rPr>
        <w:t>and</w:t>
      </w:r>
      <w:r>
        <w:rPr>
          <w:rFonts w:ascii="Times New Roman"/>
          <w:color w:val="000000"/>
          <w:spacing w:val="13"/>
          <w:sz w:val="20"/>
        </w:rPr>
        <w:t xml:space="preserve"> </w:t>
      </w:r>
      <w:r>
        <w:rPr>
          <w:rFonts w:ascii="LCARIW+CMR10"/>
          <w:color w:val="000000"/>
          <w:sz w:val="20"/>
        </w:rPr>
        <w:t>the</w:t>
      </w:r>
      <w:r>
        <w:rPr>
          <w:rFonts w:ascii="Times New Roman"/>
          <w:color w:val="000000"/>
          <w:spacing w:val="13"/>
          <w:sz w:val="20"/>
        </w:rPr>
        <w:t xml:space="preserve"> </w:t>
      </w:r>
      <w:r>
        <w:rPr>
          <w:rFonts w:ascii="LCARIW+CMR10"/>
          <w:color w:val="000000"/>
          <w:spacing w:val="-1"/>
          <w:sz w:val="20"/>
        </w:rPr>
        <w:t>changes</w:t>
      </w:r>
      <w:r>
        <w:rPr>
          <w:rFonts w:ascii="Times New Roman"/>
          <w:color w:val="000000"/>
          <w:spacing w:val="14"/>
          <w:sz w:val="20"/>
        </w:rPr>
        <w:t xml:space="preserve"> </w:t>
      </w:r>
      <w:r>
        <w:rPr>
          <w:rFonts w:ascii="LCARIW+CMR10"/>
          <w:color w:val="000000"/>
          <w:sz w:val="20"/>
        </w:rPr>
        <w:t>in</w:t>
      </w:r>
      <w:r>
        <w:rPr>
          <w:rFonts w:ascii="Times New Roman"/>
          <w:color w:val="000000"/>
          <w:spacing w:val="13"/>
          <w:sz w:val="20"/>
        </w:rPr>
        <w:t xml:space="preserve"> </w:t>
      </w:r>
      <w:r>
        <w:rPr>
          <w:rFonts w:ascii="LCARIW+CMR10"/>
          <w:color w:val="000000"/>
          <w:spacing w:val="-1"/>
          <w:sz w:val="20"/>
        </w:rPr>
        <w:t>electricity</w:t>
      </w:r>
      <w:r>
        <w:rPr>
          <w:rFonts w:ascii="Times New Roman"/>
          <w:color w:val="000000"/>
          <w:spacing w:val="14"/>
          <w:sz w:val="20"/>
        </w:rPr>
        <w:t xml:space="preserve"> </w:t>
      </w:r>
      <w:r>
        <w:rPr>
          <w:rFonts w:ascii="LCARIW+CMR10"/>
          <w:color w:val="000000"/>
          <w:sz w:val="20"/>
        </w:rPr>
        <w:t>consumption</w:t>
      </w:r>
      <w:r>
        <w:rPr>
          <w:rFonts w:ascii="Times New Roman"/>
          <w:color w:val="000000"/>
          <w:spacing w:val="13"/>
          <w:sz w:val="20"/>
        </w:rPr>
        <w:t xml:space="preserve"> </w:t>
      </w:r>
      <w:r>
        <w:rPr>
          <w:rFonts w:ascii="LCARIW+CMR10"/>
          <w:color w:val="000000"/>
          <w:sz w:val="20"/>
        </w:rPr>
        <w:t>for</w:t>
      </w:r>
      <w:r>
        <w:rPr>
          <w:rFonts w:ascii="Times New Roman"/>
          <w:color w:val="000000"/>
          <w:spacing w:val="13"/>
          <w:sz w:val="20"/>
        </w:rPr>
        <w:t xml:space="preserve"> </w:t>
      </w:r>
      <w:r>
        <w:rPr>
          <w:rFonts w:ascii="LCARIW+CMR10"/>
          <w:color w:val="000000"/>
          <w:sz w:val="20"/>
        </w:rPr>
        <w:t>temperature-control</w:t>
      </w:r>
      <w:r>
        <w:rPr>
          <w:rFonts w:ascii="Times New Roman"/>
          <w:color w:val="000000"/>
          <w:spacing w:val="13"/>
          <w:sz w:val="20"/>
        </w:rPr>
        <w:t xml:space="preserve"> </w:t>
      </w:r>
      <w:r>
        <w:rPr>
          <w:rFonts w:ascii="LCARIW+CMR10"/>
          <w:color w:val="000000"/>
          <w:sz w:val="20"/>
        </w:rPr>
        <w:t>uses</w:t>
      </w:r>
      <w:r w:rsidR="00B06C0D">
        <w:rPr>
          <w:rFonts w:ascii="Times New Roman" w:hint="eastAsia"/>
          <w:color w:val="000000"/>
          <w:sz w:val="20"/>
        </w:rPr>
        <w:t xml:space="preserve"> </w:t>
      </w:r>
      <w:r>
        <w:rPr>
          <w:rFonts w:ascii="LCARIW+CMR10"/>
          <w:color w:val="000000"/>
          <w:sz w:val="20"/>
        </w:rPr>
        <w:t>in</w:t>
      </w:r>
      <w:r>
        <w:rPr>
          <w:rFonts w:ascii="Times New Roman"/>
          <w:color w:val="000000"/>
          <w:spacing w:val="3"/>
          <w:sz w:val="20"/>
        </w:rPr>
        <w:t xml:space="preserve"> </w:t>
      </w:r>
      <w:r>
        <w:rPr>
          <w:rFonts w:ascii="LCARIW+CMR10"/>
          <w:color w:val="000000"/>
          <w:spacing w:val="-1"/>
          <w:sz w:val="20"/>
        </w:rPr>
        <w:t>chronological</w:t>
      </w:r>
      <w:r>
        <w:rPr>
          <w:rFonts w:ascii="Times New Roman"/>
          <w:color w:val="000000"/>
          <w:spacing w:val="4"/>
          <w:sz w:val="20"/>
        </w:rPr>
        <w:t xml:space="preserve"> </w:t>
      </w:r>
      <w:r>
        <w:rPr>
          <w:rFonts w:ascii="LCARIW+CMR10"/>
          <w:color w:val="000000"/>
          <w:sz w:val="20"/>
        </w:rPr>
        <w:t>order</w:t>
      </w:r>
      <w:r>
        <w:rPr>
          <w:rFonts w:ascii="Times New Roman"/>
          <w:color w:val="000000"/>
          <w:spacing w:val="4"/>
          <w:sz w:val="20"/>
        </w:rPr>
        <w:t xml:space="preserve"> </w:t>
      </w:r>
      <w:r>
        <w:rPr>
          <w:rFonts w:ascii="LCARIW+CMR10"/>
          <w:color w:val="000000"/>
          <w:sz w:val="20"/>
        </w:rPr>
        <w:t>emphasizes</w:t>
      </w:r>
      <w:r>
        <w:rPr>
          <w:rFonts w:ascii="Times New Roman"/>
          <w:color w:val="000000"/>
          <w:spacing w:val="4"/>
          <w:sz w:val="20"/>
        </w:rPr>
        <w:t xml:space="preserve"> </w:t>
      </w:r>
      <w:r>
        <w:rPr>
          <w:rFonts w:ascii="LCARIW+CMR10"/>
          <w:color w:val="000000"/>
          <w:sz w:val="20"/>
        </w:rPr>
        <w:t>the</w:t>
      </w:r>
      <w:r>
        <w:rPr>
          <w:rFonts w:ascii="Times New Roman"/>
          <w:color w:val="000000"/>
          <w:spacing w:val="4"/>
          <w:sz w:val="20"/>
        </w:rPr>
        <w:t xml:space="preserve"> </w:t>
      </w:r>
      <w:r>
        <w:rPr>
          <w:rFonts w:ascii="LCARIW+CMR10"/>
          <w:color w:val="000000"/>
          <w:sz w:val="20"/>
        </w:rPr>
        <w:t>importance</w:t>
      </w:r>
      <w:r>
        <w:rPr>
          <w:rFonts w:ascii="Times New Roman"/>
          <w:color w:val="000000"/>
          <w:spacing w:val="3"/>
          <w:sz w:val="20"/>
        </w:rPr>
        <w:t xml:space="preserve"> </w:t>
      </w:r>
      <w:r>
        <w:rPr>
          <w:rFonts w:ascii="LCARIW+CMR10"/>
          <w:color w:val="000000"/>
          <w:sz w:val="20"/>
        </w:rPr>
        <w:t>of</w:t>
      </w:r>
      <w:r>
        <w:rPr>
          <w:rFonts w:ascii="Times New Roman"/>
          <w:color w:val="000000"/>
          <w:spacing w:val="4"/>
          <w:sz w:val="20"/>
        </w:rPr>
        <w:t xml:space="preserve"> </w:t>
      </w:r>
      <w:r>
        <w:rPr>
          <w:rFonts w:ascii="LCARIW+CMR10"/>
          <w:color w:val="000000"/>
          <w:sz w:val="20"/>
        </w:rPr>
        <w:t>adopting</w:t>
      </w:r>
      <w:r>
        <w:rPr>
          <w:rFonts w:ascii="Times New Roman"/>
          <w:color w:val="000000"/>
          <w:spacing w:val="4"/>
          <w:sz w:val="20"/>
        </w:rPr>
        <w:t xml:space="preserve"> </w:t>
      </w:r>
      <w:r>
        <w:rPr>
          <w:rFonts w:ascii="LCARIW+CMR10"/>
          <w:color w:val="000000"/>
          <w:sz w:val="20"/>
        </w:rPr>
        <w:t>home</w:t>
      </w:r>
      <w:r>
        <w:rPr>
          <w:rFonts w:ascii="Times New Roman"/>
          <w:color w:val="000000"/>
          <w:spacing w:val="4"/>
          <w:sz w:val="20"/>
        </w:rPr>
        <w:t xml:space="preserve"> </w:t>
      </w:r>
      <w:r>
        <w:rPr>
          <w:rFonts w:ascii="LCARIW+CMR10"/>
          <w:color w:val="000000"/>
          <w:sz w:val="20"/>
        </w:rPr>
        <w:t>automation</w:t>
      </w:r>
      <w:r>
        <w:rPr>
          <w:rFonts w:ascii="Times New Roman"/>
          <w:color w:val="000000"/>
          <w:spacing w:val="4"/>
          <w:sz w:val="20"/>
        </w:rPr>
        <w:t xml:space="preserve"> </w:t>
      </w:r>
      <w:r>
        <w:rPr>
          <w:rFonts w:ascii="LCARIW+CMR10"/>
          <w:color w:val="000000"/>
          <w:spacing w:val="-1"/>
          <w:sz w:val="20"/>
        </w:rPr>
        <w:t>technologies,</w:t>
      </w:r>
      <w:r>
        <w:rPr>
          <w:rFonts w:ascii="Times New Roman"/>
          <w:color w:val="000000"/>
          <w:spacing w:val="7"/>
          <w:sz w:val="20"/>
        </w:rPr>
        <w:t xml:space="preserve"> </w:t>
      </w:r>
      <w:r>
        <w:rPr>
          <w:rFonts w:ascii="LCARIW+CMR10"/>
          <w:color w:val="000000"/>
          <w:spacing w:val="-2"/>
          <w:sz w:val="20"/>
        </w:rPr>
        <w:t>like</w:t>
      </w:r>
      <w:r>
        <w:rPr>
          <w:rFonts w:ascii="Times New Roman"/>
          <w:color w:val="000000"/>
          <w:spacing w:val="5"/>
          <w:sz w:val="20"/>
        </w:rPr>
        <w:t xml:space="preserve"> </w:t>
      </w:r>
      <w:r>
        <w:rPr>
          <w:rFonts w:ascii="LCARIW+CMR10"/>
          <w:color w:val="000000"/>
          <w:sz w:val="20"/>
        </w:rPr>
        <w:t>Programmable</w:t>
      </w:r>
      <w:r w:rsidR="00B06C0D">
        <w:rPr>
          <w:rFonts w:ascii="Times New Roman" w:hint="eastAsia"/>
          <w:color w:val="000000"/>
          <w:sz w:val="20"/>
        </w:rPr>
        <w:t xml:space="preserve"> </w:t>
      </w:r>
      <w:r>
        <w:rPr>
          <w:rFonts w:ascii="LCARIW+CMR10"/>
          <w:color w:val="000000"/>
          <w:spacing w:val="-1"/>
          <w:sz w:val="20"/>
        </w:rPr>
        <w:t>Communicating</w:t>
      </w:r>
      <w:r>
        <w:rPr>
          <w:rFonts w:ascii="Times New Roman"/>
          <w:color w:val="000000"/>
          <w:spacing w:val="17"/>
          <w:sz w:val="20"/>
        </w:rPr>
        <w:t xml:space="preserve"> </w:t>
      </w:r>
      <w:r>
        <w:rPr>
          <w:rFonts w:ascii="LCARIW+CMR10"/>
          <w:color w:val="000000"/>
          <w:sz w:val="20"/>
        </w:rPr>
        <w:t>Thermostats</w:t>
      </w:r>
      <w:r>
        <w:rPr>
          <w:rFonts w:ascii="Times New Roman"/>
          <w:color w:val="000000"/>
          <w:spacing w:val="17"/>
          <w:sz w:val="20"/>
        </w:rPr>
        <w:t xml:space="preserve"> </w:t>
      </w:r>
      <w:r>
        <w:rPr>
          <w:rFonts w:ascii="LCARIW+CMR10"/>
          <w:color w:val="000000"/>
          <w:sz w:val="20"/>
        </w:rPr>
        <w:t>(PCTs),</w:t>
      </w:r>
      <w:r>
        <w:rPr>
          <w:rFonts w:ascii="Times New Roman"/>
          <w:color w:val="000000"/>
          <w:spacing w:val="17"/>
          <w:sz w:val="20"/>
        </w:rPr>
        <w:t xml:space="preserve"> </w:t>
      </w:r>
      <w:r>
        <w:rPr>
          <w:rFonts w:ascii="LCARIW+CMR10"/>
          <w:color w:val="000000"/>
          <w:sz w:val="20"/>
        </w:rPr>
        <w:t>to</w:t>
      </w:r>
      <w:r>
        <w:rPr>
          <w:rFonts w:ascii="Times New Roman"/>
          <w:color w:val="000000"/>
          <w:spacing w:val="16"/>
          <w:sz w:val="20"/>
        </w:rPr>
        <w:t xml:space="preserve"> </w:t>
      </w:r>
      <w:r>
        <w:rPr>
          <w:rFonts w:ascii="LCARIW+CMR10"/>
          <w:color w:val="000000"/>
          <w:spacing w:val="-2"/>
          <w:sz w:val="20"/>
        </w:rPr>
        <w:t>improve</w:t>
      </w:r>
      <w:r>
        <w:rPr>
          <w:rFonts w:ascii="Times New Roman"/>
          <w:color w:val="000000"/>
          <w:spacing w:val="18"/>
          <w:sz w:val="20"/>
        </w:rPr>
        <w:t xml:space="preserve"> </w:t>
      </w:r>
      <w:r>
        <w:rPr>
          <w:rFonts w:ascii="LCARIW+CMR10"/>
          <w:color w:val="000000"/>
          <w:sz w:val="20"/>
        </w:rPr>
        <w:t>the</w:t>
      </w:r>
      <w:r>
        <w:rPr>
          <w:rFonts w:ascii="Times New Roman"/>
          <w:color w:val="000000"/>
          <w:spacing w:val="16"/>
          <w:sz w:val="20"/>
        </w:rPr>
        <w:t xml:space="preserve"> </w:t>
      </w:r>
      <w:r>
        <w:rPr>
          <w:rFonts w:ascii="LCARIW+CMR10"/>
          <w:color w:val="000000"/>
          <w:sz w:val="20"/>
        </w:rPr>
        <w:t>performance</w:t>
      </w:r>
      <w:r>
        <w:rPr>
          <w:rFonts w:ascii="Times New Roman"/>
          <w:color w:val="000000"/>
          <w:spacing w:val="16"/>
          <w:sz w:val="20"/>
        </w:rPr>
        <w:t xml:space="preserve"> </w:t>
      </w:r>
      <w:r>
        <w:rPr>
          <w:rFonts w:ascii="LCARIW+CMR10"/>
          <w:color w:val="000000"/>
          <w:sz w:val="20"/>
        </w:rPr>
        <w:t>of</w:t>
      </w:r>
      <w:r>
        <w:rPr>
          <w:rFonts w:ascii="Times New Roman"/>
          <w:color w:val="000000"/>
          <w:spacing w:val="17"/>
          <w:sz w:val="20"/>
        </w:rPr>
        <w:t xml:space="preserve"> </w:t>
      </w:r>
      <w:r>
        <w:rPr>
          <w:rFonts w:ascii="LCARIW+CMR10"/>
          <w:color w:val="000000"/>
          <w:sz w:val="20"/>
        </w:rPr>
        <w:t>TOU</w:t>
      </w:r>
      <w:r>
        <w:rPr>
          <w:rFonts w:ascii="Times New Roman"/>
          <w:color w:val="000000"/>
          <w:spacing w:val="16"/>
          <w:sz w:val="20"/>
        </w:rPr>
        <w:t xml:space="preserve"> </w:t>
      </w:r>
      <w:r>
        <w:rPr>
          <w:rFonts w:ascii="LCARIW+CMR10"/>
          <w:color w:val="000000"/>
          <w:sz w:val="20"/>
        </w:rPr>
        <w:t>pricing.</w:t>
      </w:r>
    </w:p>
    <w:p w14:paraId="3ADF402D" w14:textId="13A2494C" w:rsidR="003820C6" w:rsidRPr="00B06C0D" w:rsidRDefault="0076004A" w:rsidP="00B06C0D">
      <w:pPr>
        <w:spacing w:before="149" w:after="0" w:line="360" w:lineRule="auto"/>
        <w:ind w:firstLine="299"/>
        <w:rPr>
          <w:rFonts w:ascii="Times New Roman"/>
          <w:color w:val="000000"/>
          <w:sz w:val="20"/>
        </w:rPr>
      </w:pPr>
      <w:r>
        <w:rPr>
          <w:rFonts w:ascii="LCARIW+CMR10"/>
          <w:color w:val="000000"/>
          <w:spacing w:val="-1"/>
          <w:sz w:val="20"/>
        </w:rPr>
        <w:t>My</w:t>
      </w:r>
      <w:r>
        <w:rPr>
          <w:rFonts w:ascii="Times New Roman"/>
          <w:color w:val="000000"/>
          <w:spacing w:val="18"/>
          <w:sz w:val="20"/>
        </w:rPr>
        <w:t xml:space="preserve"> </w:t>
      </w:r>
      <w:r>
        <w:rPr>
          <w:rFonts w:ascii="LCARIW+CMR10"/>
          <w:color w:val="000000"/>
          <w:sz w:val="20"/>
        </w:rPr>
        <w:t>empirical</w:t>
      </w:r>
      <w:r>
        <w:rPr>
          <w:rFonts w:ascii="Times New Roman"/>
          <w:color w:val="000000"/>
          <w:spacing w:val="18"/>
          <w:sz w:val="20"/>
        </w:rPr>
        <w:t xml:space="preserve"> </w:t>
      </w:r>
      <w:r>
        <w:rPr>
          <w:rFonts w:ascii="LCARIW+CMR10" w:hAnsi="LCARIW+CMR10" w:cs="LCARIW+CMR10"/>
          <w:color w:val="000000"/>
          <w:sz w:val="20"/>
        </w:rPr>
        <w:t>ﬁndings</w:t>
      </w:r>
      <w:r>
        <w:rPr>
          <w:rFonts w:ascii="Times New Roman"/>
          <w:color w:val="000000"/>
          <w:spacing w:val="18"/>
          <w:sz w:val="20"/>
        </w:rPr>
        <w:t xml:space="preserve"> </w:t>
      </w:r>
      <w:r>
        <w:rPr>
          <w:rFonts w:ascii="LCARIW+CMR10"/>
          <w:color w:val="000000"/>
          <w:sz w:val="20"/>
        </w:rPr>
        <w:t>and</w:t>
      </w:r>
      <w:r>
        <w:rPr>
          <w:rFonts w:ascii="Times New Roman"/>
          <w:color w:val="000000"/>
          <w:spacing w:val="18"/>
          <w:sz w:val="20"/>
        </w:rPr>
        <w:t xml:space="preserve"> </w:t>
      </w:r>
      <w:r>
        <w:rPr>
          <w:rFonts w:ascii="LCARIW+CMR10"/>
          <w:color w:val="000000"/>
          <w:sz w:val="20"/>
        </w:rPr>
        <w:t>the</w:t>
      </w:r>
      <w:r>
        <w:rPr>
          <w:rFonts w:ascii="Times New Roman"/>
          <w:color w:val="000000"/>
          <w:spacing w:val="17"/>
          <w:sz w:val="20"/>
        </w:rPr>
        <w:t xml:space="preserve"> </w:t>
      </w:r>
      <w:r>
        <w:rPr>
          <w:rFonts w:ascii="LCARIW+CMR10"/>
          <w:color w:val="000000"/>
          <w:spacing w:val="1"/>
          <w:sz w:val="20"/>
        </w:rPr>
        <w:t>policy</w:t>
      </w:r>
      <w:r>
        <w:rPr>
          <w:rFonts w:ascii="Times New Roman"/>
          <w:color w:val="000000"/>
          <w:spacing w:val="16"/>
          <w:sz w:val="20"/>
        </w:rPr>
        <w:t xml:space="preserve"> </w:t>
      </w:r>
      <w:r>
        <w:rPr>
          <w:rFonts w:ascii="LCARIW+CMR10"/>
          <w:color w:val="000000"/>
          <w:sz w:val="20"/>
        </w:rPr>
        <w:t>implications</w:t>
      </w:r>
      <w:r>
        <w:rPr>
          <w:rFonts w:ascii="Times New Roman"/>
          <w:color w:val="000000"/>
          <w:spacing w:val="18"/>
          <w:sz w:val="20"/>
        </w:rPr>
        <w:t xml:space="preserve"> </w:t>
      </w:r>
      <w:r>
        <w:rPr>
          <w:rFonts w:ascii="LCARIW+CMR10"/>
          <w:color w:val="000000"/>
          <w:spacing w:val="-1"/>
          <w:sz w:val="20"/>
        </w:rPr>
        <w:t>derived</w:t>
      </w:r>
      <w:r>
        <w:rPr>
          <w:rFonts w:ascii="Times New Roman"/>
          <w:color w:val="000000"/>
          <w:spacing w:val="18"/>
          <w:sz w:val="20"/>
        </w:rPr>
        <w:t xml:space="preserve"> </w:t>
      </w:r>
      <w:r>
        <w:rPr>
          <w:rFonts w:ascii="LCARIW+CMR10"/>
          <w:color w:val="000000"/>
          <w:sz w:val="20"/>
        </w:rPr>
        <w:t>from</w:t>
      </w:r>
      <w:r>
        <w:rPr>
          <w:rFonts w:ascii="Times New Roman"/>
          <w:color w:val="000000"/>
          <w:spacing w:val="17"/>
          <w:sz w:val="20"/>
        </w:rPr>
        <w:t xml:space="preserve"> </w:t>
      </w:r>
      <w:r>
        <w:rPr>
          <w:rFonts w:ascii="LCARIW+CMR10"/>
          <w:color w:val="000000"/>
          <w:sz w:val="20"/>
        </w:rPr>
        <w:t>them</w:t>
      </w:r>
      <w:r>
        <w:rPr>
          <w:rFonts w:ascii="Times New Roman"/>
          <w:color w:val="000000"/>
          <w:spacing w:val="17"/>
          <w:sz w:val="20"/>
        </w:rPr>
        <w:t xml:space="preserve"> </w:t>
      </w:r>
      <w:r>
        <w:rPr>
          <w:rFonts w:ascii="LCARIW+CMR10"/>
          <w:color w:val="000000"/>
          <w:sz w:val="20"/>
        </w:rPr>
        <w:t>ultimately</w:t>
      </w:r>
      <w:r>
        <w:rPr>
          <w:rFonts w:ascii="Times New Roman"/>
          <w:color w:val="000000"/>
          <w:spacing w:val="17"/>
          <w:sz w:val="20"/>
        </w:rPr>
        <w:t xml:space="preserve"> </w:t>
      </w:r>
      <w:r>
        <w:rPr>
          <w:rFonts w:ascii="LCARIW+CMR10"/>
          <w:color w:val="000000"/>
          <w:sz w:val="20"/>
        </w:rPr>
        <w:t>indicate</w:t>
      </w:r>
      <w:r>
        <w:rPr>
          <w:rFonts w:ascii="Times New Roman"/>
          <w:color w:val="000000"/>
          <w:spacing w:val="17"/>
          <w:sz w:val="20"/>
        </w:rPr>
        <w:t xml:space="preserve"> </w:t>
      </w:r>
      <w:r>
        <w:rPr>
          <w:rFonts w:ascii="LCARIW+CMR10"/>
          <w:color w:val="000000"/>
          <w:sz w:val="20"/>
        </w:rPr>
        <w:t>that</w:t>
      </w:r>
      <w:r>
        <w:rPr>
          <w:rFonts w:ascii="Times New Roman"/>
          <w:color w:val="000000"/>
          <w:spacing w:val="18"/>
          <w:sz w:val="20"/>
        </w:rPr>
        <w:t xml:space="preserve"> </w:t>
      </w:r>
      <w:r>
        <w:rPr>
          <w:rFonts w:ascii="LCARIW+CMR10"/>
          <w:color w:val="000000"/>
          <w:sz w:val="20"/>
        </w:rPr>
        <w:t>an</w:t>
      </w:r>
      <w:r>
        <w:rPr>
          <w:rFonts w:ascii="Times New Roman"/>
          <w:color w:val="000000"/>
          <w:spacing w:val="18"/>
          <w:sz w:val="20"/>
        </w:rPr>
        <w:t xml:space="preserve"> </w:t>
      </w:r>
      <w:r>
        <w:rPr>
          <w:rFonts w:ascii="LCARIW+CMR10"/>
          <w:color w:val="000000"/>
          <w:spacing w:val="-1"/>
          <w:sz w:val="20"/>
        </w:rPr>
        <w:t>integrated</w:t>
      </w:r>
      <w:r w:rsidR="00B06C0D">
        <w:rPr>
          <w:rFonts w:ascii="Times New Roman" w:hint="eastAsia"/>
          <w:color w:val="000000"/>
          <w:sz w:val="20"/>
        </w:rPr>
        <w:t xml:space="preserve"> </w:t>
      </w:r>
      <w:r>
        <w:rPr>
          <w:rFonts w:ascii="LCARIW+CMR10"/>
          <w:color w:val="000000"/>
          <w:sz w:val="20"/>
        </w:rPr>
        <w:t>understanding</w:t>
      </w:r>
      <w:r>
        <w:rPr>
          <w:rFonts w:ascii="Times New Roman"/>
          <w:color w:val="000000"/>
          <w:spacing w:val="12"/>
          <w:sz w:val="20"/>
        </w:rPr>
        <w:t xml:space="preserve"> </w:t>
      </w:r>
      <w:r>
        <w:rPr>
          <w:rFonts w:ascii="LCARIW+CMR10"/>
          <w:color w:val="000000"/>
          <w:sz w:val="20"/>
        </w:rPr>
        <w:t>of</w:t>
      </w:r>
      <w:r>
        <w:rPr>
          <w:rFonts w:ascii="Times New Roman"/>
          <w:color w:val="000000"/>
          <w:spacing w:val="12"/>
          <w:sz w:val="20"/>
        </w:rPr>
        <w:t xml:space="preserve"> </w:t>
      </w:r>
      <w:r>
        <w:rPr>
          <w:rFonts w:ascii="LCARIW+CMR10"/>
          <w:color w:val="000000"/>
          <w:sz w:val="20"/>
        </w:rPr>
        <w:t>the</w:t>
      </w:r>
      <w:r>
        <w:rPr>
          <w:rFonts w:ascii="Times New Roman"/>
          <w:color w:val="000000"/>
          <w:spacing w:val="12"/>
          <w:sz w:val="20"/>
        </w:rPr>
        <w:t xml:space="preserve"> </w:t>
      </w:r>
      <w:r>
        <w:rPr>
          <w:rFonts w:ascii="LCARIW+CMR10"/>
          <w:color w:val="000000"/>
          <w:spacing w:val="-1"/>
          <w:sz w:val="20"/>
        </w:rPr>
        <w:t>multidimensional</w:t>
      </w:r>
      <w:r>
        <w:rPr>
          <w:rFonts w:ascii="Times New Roman"/>
          <w:color w:val="000000"/>
          <w:spacing w:val="12"/>
          <w:sz w:val="20"/>
        </w:rPr>
        <w:t xml:space="preserve"> </w:t>
      </w:r>
      <w:r>
        <w:rPr>
          <w:rFonts w:ascii="LCARIW+CMR10"/>
          <w:color w:val="000000"/>
          <w:sz w:val="20"/>
        </w:rPr>
        <w:t>dynamics</w:t>
      </w:r>
      <w:r>
        <w:rPr>
          <w:rFonts w:ascii="Times New Roman"/>
          <w:color w:val="000000"/>
          <w:spacing w:val="12"/>
          <w:sz w:val="20"/>
        </w:rPr>
        <w:t xml:space="preserve"> </w:t>
      </w:r>
      <w:r>
        <w:rPr>
          <w:rFonts w:ascii="LCARIW+CMR10"/>
          <w:color w:val="000000"/>
          <w:sz w:val="20"/>
        </w:rPr>
        <w:t>of</w:t>
      </w:r>
      <w:r>
        <w:rPr>
          <w:rFonts w:ascii="Times New Roman"/>
          <w:color w:val="000000"/>
          <w:spacing w:val="12"/>
          <w:sz w:val="20"/>
        </w:rPr>
        <w:t xml:space="preserve"> </w:t>
      </w:r>
      <w:r>
        <w:rPr>
          <w:rFonts w:ascii="LCARIW+CMR10" w:hAnsi="LCARIW+CMR10" w:cs="LCARIW+CMR10"/>
          <w:color w:val="000000"/>
          <w:sz w:val="20"/>
        </w:rPr>
        <w:t>households’</w:t>
      </w:r>
      <w:r>
        <w:rPr>
          <w:rFonts w:ascii="Times New Roman"/>
          <w:color w:val="000000"/>
          <w:spacing w:val="12"/>
          <w:sz w:val="20"/>
        </w:rPr>
        <w:t xml:space="preserve"> </w:t>
      </w:r>
      <w:r>
        <w:rPr>
          <w:rFonts w:ascii="LCARIW+CMR10"/>
          <w:color w:val="000000"/>
          <w:sz w:val="20"/>
        </w:rPr>
        <w:t>responses</w:t>
      </w:r>
      <w:r>
        <w:rPr>
          <w:rFonts w:ascii="Times New Roman"/>
          <w:color w:val="000000"/>
          <w:spacing w:val="11"/>
          <w:sz w:val="20"/>
        </w:rPr>
        <w:t xml:space="preserve"> </w:t>
      </w:r>
      <w:r>
        <w:rPr>
          <w:rFonts w:ascii="LCARIW+CMR10"/>
          <w:color w:val="000000"/>
          <w:sz w:val="20"/>
        </w:rPr>
        <w:t>to</w:t>
      </w:r>
      <w:r>
        <w:rPr>
          <w:rFonts w:ascii="Times New Roman"/>
          <w:color w:val="000000"/>
          <w:spacing w:val="12"/>
          <w:sz w:val="20"/>
        </w:rPr>
        <w:t xml:space="preserve"> </w:t>
      </w:r>
      <w:r>
        <w:rPr>
          <w:rFonts w:ascii="LCARIW+CMR10"/>
          <w:color w:val="000000"/>
          <w:sz w:val="20"/>
        </w:rPr>
        <w:t>TOU</w:t>
      </w:r>
      <w:r>
        <w:rPr>
          <w:rFonts w:ascii="Times New Roman"/>
          <w:color w:val="000000"/>
          <w:spacing w:val="12"/>
          <w:sz w:val="20"/>
        </w:rPr>
        <w:t xml:space="preserve"> </w:t>
      </w:r>
      <w:r>
        <w:rPr>
          <w:rFonts w:ascii="LCARIW+CMR10"/>
          <w:color w:val="000000"/>
          <w:spacing w:val="-1"/>
          <w:sz w:val="20"/>
        </w:rPr>
        <w:t>electricity</w:t>
      </w:r>
      <w:r>
        <w:rPr>
          <w:rFonts w:ascii="Times New Roman"/>
          <w:color w:val="000000"/>
          <w:spacing w:val="12"/>
          <w:sz w:val="20"/>
        </w:rPr>
        <w:t xml:space="preserve"> </w:t>
      </w:r>
      <w:r>
        <w:rPr>
          <w:rFonts w:ascii="LCARIW+CMR10"/>
          <w:color w:val="000000"/>
          <w:sz w:val="20"/>
        </w:rPr>
        <w:t>pricing</w:t>
      </w:r>
      <w:r>
        <w:rPr>
          <w:rFonts w:ascii="Times New Roman"/>
          <w:color w:val="000000"/>
          <w:spacing w:val="12"/>
          <w:sz w:val="20"/>
        </w:rPr>
        <w:t xml:space="preserve"> </w:t>
      </w:r>
      <w:r>
        <w:rPr>
          <w:rFonts w:ascii="LCARIW+CMR10"/>
          <w:color w:val="000000"/>
          <w:sz w:val="20"/>
        </w:rPr>
        <w:t>is</w:t>
      </w:r>
      <w:r>
        <w:rPr>
          <w:rFonts w:ascii="Times New Roman"/>
          <w:color w:val="000000"/>
          <w:spacing w:val="12"/>
          <w:sz w:val="20"/>
        </w:rPr>
        <w:t xml:space="preserve"> </w:t>
      </w:r>
      <w:r>
        <w:rPr>
          <w:rFonts w:ascii="LCARIW+CMR10"/>
          <w:color w:val="000000"/>
          <w:sz w:val="20"/>
        </w:rPr>
        <w:t>required</w:t>
      </w:r>
      <w:r w:rsidR="00B06C0D">
        <w:rPr>
          <w:rFonts w:ascii="Times New Roman" w:hint="eastAsia"/>
          <w:color w:val="000000"/>
          <w:sz w:val="20"/>
        </w:rPr>
        <w:t xml:space="preserve"> </w:t>
      </w:r>
      <w:r>
        <w:rPr>
          <w:rFonts w:ascii="LCARIW+CMR10"/>
          <w:color w:val="000000"/>
          <w:sz w:val="20"/>
        </w:rPr>
        <w:t>to</w:t>
      </w:r>
      <w:r>
        <w:rPr>
          <w:rFonts w:ascii="Times New Roman"/>
          <w:color w:val="000000"/>
          <w:spacing w:val="23"/>
          <w:sz w:val="20"/>
        </w:rPr>
        <w:t xml:space="preserve"> </w:t>
      </w:r>
      <w:r>
        <w:rPr>
          <w:rFonts w:ascii="LCARIW+CMR10"/>
          <w:color w:val="000000"/>
          <w:spacing w:val="-2"/>
          <w:sz w:val="20"/>
        </w:rPr>
        <w:t>make</w:t>
      </w:r>
      <w:r>
        <w:rPr>
          <w:rFonts w:ascii="Times New Roman"/>
          <w:color w:val="000000"/>
          <w:spacing w:val="25"/>
          <w:sz w:val="20"/>
        </w:rPr>
        <w:t xml:space="preserve"> </w:t>
      </w:r>
      <w:r>
        <w:rPr>
          <w:rFonts w:ascii="LCARIW+CMR10"/>
          <w:color w:val="000000"/>
          <w:sz w:val="20"/>
        </w:rPr>
        <w:t>the</w:t>
      </w:r>
      <w:r>
        <w:rPr>
          <w:rFonts w:ascii="Times New Roman"/>
          <w:color w:val="000000"/>
          <w:spacing w:val="23"/>
          <w:sz w:val="20"/>
        </w:rPr>
        <w:t xml:space="preserve"> </w:t>
      </w:r>
      <w:r>
        <w:rPr>
          <w:rFonts w:ascii="LCARIW+CMR10"/>
          <w:color w:val="000000"/>
          <w:sz w:val="20"/>
        </w:rPr>
        <w:t>price</w:t>
      </w:r>
      <w:r>
        <w:rPr>
          <w:rFonts w:ascii="Times New Roman"/>
          <w:color w:val="000000"/>
          <w:spacing w:val="23"/>
          <w:sz w:val="20"/>
        </w:rPr>
        <w:t xml:space="preserve"> </w:t>
      </w:r>
      <w:r>
        <w:rPr>
          <w:rFonts w:ascii="LCARIW+CMR10"/>
          <w:color w:val="000000"/>
          <w:sz w:val="20"/>
        </w:rPr>
        <w:t>structure</w:t>
      </w:r>
      <w:r>
        <w:rPr>
          <w:rFonts w:ascii="Times New Roman"/>
          <w:color w:val="000000"/>
          <w:spacing w:val="23"/>
          <w:sz w:val="20"/>
        </w:rPr>
        <w:t xml:space="preserve"> </w:t>
      </w:r>
      <w:r>
        <w:rPr>
          <w:rFonts w:ascii="LCARIW+CMR10"/>
          <w:color w:val="000000"/>
          <w:sz w:val="20"/>
        </w:rPr>
        <w:t>function</w:t>
      </w:r>
      <w:r>
        <w:rPr>
          <w:rFonts w:ascii="Times New Roman"/>
          <w:color w:val="000000"/>
          <w:spacing w:val="23"/>
          <w:sz w:val="20"/>
        </w:rPr>
        <w:t xml:space="preserve"> </w:t>
      </w:r>
      <w:r>
        <w:rPr>
          <w:rFonts w:ascii="LCARIW+CMR10"/>
          <w:color w:val="000000"/>
          <w:sz w:val="20"/>
        </w:rPr>
        <w:t>with</w:t>
      </w:r>
      <w:r>
        <w:rPr>
          <w:rFonts w:ascii="Times New Roman"/>
          <w:color w:val="000000"/>
          <w:spacing w:val="23"/>
          <w:sz w:val="20"/>
        </w:rPr>
        <w:t xml:space="preserve"> </w:t>
      </w:r>
      <w:r>
        <w:rPr>
          <w:rFonts w:ascii="LCARIW+CMR10"/>
          <w:color w:val="000000"/>
          <w:sz w:val="20"/>
        </w:rPr>
        <w:t>its</w:t>
      </w:r>
      <w:r>
        <w:rPr>
          <w:rFonts w:ascii="Times New Roman"/>
          <w:color w:val="000000"/>
          <w:spacing w:val="23"/>
          <w:sz w:val="20"/>
        </w:rPr>
        <w:t xml:space="preserve"> </w:t>
      </w:r>
      <w:r>
        <w:rPr>
          <w:rFonts w:ascii="LCARIW+CMR10"/>
          <w:color w:val="000000"/>
          <w:sz w:val="20"/>
        </w:rPr>
        <w:t>full</w:t>
      </w:r>
      <w:r>
        <w:rPr>
          <w:rFonts w:ascii="Times New Roman"/>
          <w:color w:val="000000"/>
          <w:spacing w:val="23"/>
          <w:sz w:val="20"/>
        </w:rPr>
        <w:t xml:space="preserve"> </w:t>
      </w:r>
      <w:r>
        <w:rPr>
          <w:rFonts w:ascii="LCARIW+CMR10"/>
          <w:color w:val="000000"/>
          <w:sz w:val="20"/>
        </w:rPr>
        <w:t>potential</w:t>
      </w:r>
      <w:r>
        <w:rPr>
          <w:rFonts w:ascii="Times New Roman"/>
          <w:color w:val="000000"/>
          <w:spacing w:val="24"/>
          <w:sz w:val="20"/>
        </w:rPr>
        <w:t xml:space="preserve"> </w:t>
      </w:r>
      <w:r>
        <w:rPr>
          <w:rFonts w:ascii="LCARIW+CMR10"/>
          <w:color w:val="000000"/>
          <w:sz w:val="20"/>
        </w:rPr>
        <w:t>as</w:t>
      </w:r>
      <w:r>
        <w:rPr>
          <w:rFonts w:ascii="Times New Roman"/>
          <w:color w:val="000000"/>
          <w:spacing w:val="24"/>
          <w:sz w:val="20"/>
        </w:rPr>
        <w:t xml:space="preserve"> </w:t>
      </w:r>
      <w:r>
        <w:rPr>
          <w:rFonts w:ascii="LCARIW+CMR10"/>
          <w:color w:val="000000"/>
          <w:sz w:val="20"/>
        </w:rPr>
        <w:t>a</w:t>
      </w:r>
      <w:r>
        <w:rPr>
          <w:rFonts w:ascii="Times New Roman"/>
          <w:color w:val="000000"/>
          <w:spacing w:val="23"/>
          <w:sz w:val="20"/>
        </w:rPr>
        <w:t xml:space="preserve"> </w:t>
      </w:r>
      <w:r>
        <w:rPr>
          <w:rFonts w:ascii="LCARIW+CMR10"/>
          <w:color w:val="000000"/>
          <w:sz w:val="20"/>
        </w:rPr>
        <w:t>demand</w:t>
      </w:r>
      <w:r>
        <w:rPr>
          <w:rFonts w:ascii="Times New Roman"/>
          <w:color w:val="000000"/>
          <w:spacing w:val="23"/>
          <w:sz w:val="20"/>
        </w:rPr>
        <w:t xml:space="preserve"> </w:t>
      </w:r>
      <w:r>
        <w:rPr>
          <w:rFonts w:ascii="LCARIW+CMR10"/>
          <w:color w:val="000000"/>
          <w:spacing w:val="-1"/>
          <w:sz w:val="20"/>
        </w:rPr>
        <w:t>management</w:t>
      </w:r>
      <w:r>
        <w:rPr>
          <w:rFonts w:ascii="Times New Roman"/>
          <w:color w:val="000000"/>
          <w:spacing w:val="24"/>
          <w:sz w:val="20"/>
        </w:rPr>
        <w:t xml:space="preserve"> </w:t>
      </w:r>
      <w:r>
        <w:rPr>
          <w:rFonts w:ascii="LCARIW+CMR10"/>
          <w:color w:val="000000"/>
          <w:spacing w:val="1"/>
          <w:sz w:val="20"/>
        </w:rPr>
        <w:t>tool.</w:t>
      </w:r>
      <w:r>
        <w:rPr>
          <w:rFonts w:ascii="Times New Roman"/>
          <w:color w:val="000000"/>
          <w:spacing w:val="58"/>
          <w:sz w:val="20"/>
        </w:rPr>
        <w:t xml:space="preserve"> </w:t>
      </w:r>
      <w:r>
        <w:rPr>
          <w:rFonts w:ascii="LCARIW+CMR10"/>
          <w:color w:val="000000"/>
          <w:spacing w:val="-2"/>
          <w:sz w:val="20"/>
        </w:rPr>
        <w:t>Furthermore,</w:t>
      </w:r>
      <w:r>
        <w:rPr>
          <w:rFonts w:ascii="Times New Roman"/>
          <w:color w:val="000000"/>
          <w:spacing w:val="27"/>
          <w:sz w:val="20"/>
        </w:rPr>
        <w:t xml:space="preserve"> </w:t>
      </w:r>
      <w:r>
        <w:rPr>
          <w:rFonts w:ascii="LCARIW+CMR10"/>
          <w:color w:val="000000"/>
          <w:spacing w:val="-2"/>
          <w:sz w:val="20"/>
        </w:rPr>
        <w:t>even</w:t>
      </w:r>
      <w:r w:rsidR="00B06C0D">
        <w:rPr>
          <w:rFonts w:ascii="Times New Roman" w:hint="eastAsia"/>
          <w:color w:val="000000"/>
          <w:sz w:val="20"/>
        </w:rPr>
        <w:t xml:space="preserve"> </w:t>
      </w:r>
      <w:r>
        <w:rPr>
          <w:rFonts w:ascii="LCARIW+CMR10"/>
          <w:color w:val="000000"/>
          <w:sz w:val="20"/>
        </w:rPr>
        <w:t>for</w:t>
      </w:r>
      <w:r>
        <w:rPr>
          <w:rFonts w:ascii="Times New Roman"/>
          <w:color w:val="000000"/>
          <w:spacing w:val="37"/>
          <w:sz w:val="20"/>
        </w:rPr>
        <w:t xml:space="preserve"> </w:t>
      </w:r>
      <w:r>
        <w:rPr>
          <w:rFonts w:ascii="LCARIW+CMR10"/>
          <w:color w:val="000000"/>
          <w:spacing w:val="-1"/>
          <w:sz w:val="20"/>
        </w:rPr>
        <w:t>stakeholders</w:t>
      </w:r>
      <w:r>
        <w:rPr>
          <w:rFonts w:ascii="Times New Roman"/>
          <w:color w:val="000000"/>
          <w:spacing w:val="37"/>
          <w:sz w:val="20"/>
        </w:rPr>
        <w:t xml:space="preserve"> </w:t>
      </w:r>
      <w:r>
        <w:rPr>
          <w:rFonts w:ascii="LCARIW+CMR10"/>
          <w:color w:val="000000"/>
          <w:sz w:val="20"/>
        </w:rPr>
        <w:t>in</w:t>
      </w:r>
      <w:r>
        <w:rPr>
          <w:rFonts w:ascii="Times New Roman"/>
          <w:color w:val="000000"/>
          <w:spacing w:val="37"/>
          <w:sz w:val="20"/>
        </w:rPr>
        <w:t xml:space="preserve"> </w:t>
      </w:r>
      <w:r>
        <w:rPr>
          <w:rFonts w:ascii="LCARIW+CMR10"/>
          <w:color w:val="000000"/>
          <w:sz w:val="20"/>
        </w:rPr>
        <w:t>the</w:t>
      </w:r>
      <w:r>
        <w:rPr>
          <w:rFonts w:ascii="Times New Roman"/>
          <w:color w:val="000000"/>
          <w:spacing w:val="37"/>
          <w:sz w:val="20"/>
        </w:rPr>
        <w:t xml:space="preserve"> </w:t>
      </w:r>
      <w:r>
        <w:rPr>
          <w:rFonts w:ascii="LCARIW+CMR10"/>
          <w:color w:val="000000"/>
          <w:spacing w:val="-1"/>
          <w:sz w:val="20"/>
        </w:rPr>
        <w:t>electricity</w:t>
      </w:r>
      <w:r>
        <w:rPr>
          <w:rFonts w:ascii="Times New Roman"/>
          <w:color w:val="000000"/>
          <w:spacing w:val="37"/>
          <w:sz w:val="20"/>
        </w:rPr>
        <w:t xml:space="preserve"> </w:t>
      </w:r>
      <w:r>
        <w:rPr>
          <w:rFonts w:ascii="LCARIW+CMR10"/>
          <w:color w:val="000000"/>
          <w:spacing w:val="-1"/>
          <w:sz w:val="20"/>
        </w:rPr>
        <w:t>market,</w:t>
      </w:r>
      <w:r>
        <w:rPr>
          <w:rFonts w:ascii="Times New Roman"/>
          <w:color w:val="000000"/>
          <w:spacing w:val="43"/>
          <w:sz w:val="20"/>
        </w:rPr>
        <w:t xml:space="preserve"> </w:t>
      </w:r>
      <w:r>
        <w:rPr>
          <w:rFonts w:ascii="LCARIW+CMR10"/>
          <w:color w:val="000000"/>
          <w:spacing w:val="-2"/>
          <w:sz w:val="20"/>
        </w:rPr>
        <w:t>such</w:t>
      </w:r>
      <w:r>
        <w:rPr>
          <w:rFonts w:ascii="Times New Roman"/>
          <w:color w:val="000000"/>
          <w:spacing w:val="39"/>
          <w:sz w:val="20"/>
        </w:rPr>
        <w:t xml:space="preserve"> </w:t>
      </w:r>
      <w:r>
        <w:rPr>
          <w:rFonts w:ascii="LCARIW+CMR10"/>
          <w:color w:val="000000"/>
          <w:sz w:val="20"/>
        </w:rPr>
        <w:t>as</w:t>
      </w:r>
      <w:r>
        <w:rPr>
          <w:rFonts w:ascii="Times New Roman"/>
          <w:color w:val="000000"/>
          <w:spacing w:val="37"/>
          <w:sz w:val="20"/>
        </w:rPr>
        <w:t xml:space="preserve"> </w:t>
      </w:r>
      <w:r>
        <w:rPr>
          <w:rFonts w:ascii="LCARIW+CMR10"/>
          <w:color w:val="000000"/>
          <w:spacing w:val="-2"/>
          <w:sz w:val="20"/>
        </w:rPr>
        <w:t>power</w:t>
      </w:r>
      <w:r>
        <w:rPr>
          <w:rFonts w:ascii="Times New Roman"/>
          <w:color w:val="000000"/>
          <w:spacing w:val="38"/>
          <w:sz w:val="20"/>
        </w:rPr>
        <w:t xml:space="preserve"> </w:t>
      </w:r>
      <w:r>
        <w:rPr>
          <w:rFonts w:ascii="LCARIW+CMR10"/>
          <w:color w:val="000000"/>
          <w:sz w:val="20"/>
        </w:rPr>
        <w:t>generators,</w:t>
      </w:r>
      <w:r>
        <w:rPr>
          <w:rFonts w:ascii="Times New Roman"/>
          <w:color w:val="000000"/>
          <w:spacing w:val="42"/>
          <w:sz w:val="20"/>
        </w:rPr>
        <w:t xml:space="preserve"> </w:t>
      </w:r>
      <w:r>
        <w:rPr>
          <w:rFonts w:ascii="LCARIW+CMR10"/>
          <w:color w:val="000000"/>
          <w:spacing w:val="-1"/>
          <w:sz w:val="20"/>
        </w:rPr>
        <w:t>investors,</w:t>
      </w:r>
      <w:r>
        <w:rPr>
          <w:rFonts w:ascii="Times New Roman"/>
          <w:color w:val="000000"/>
          <w:spacing w:val="43"/>
          <w:sz w:val="20"/>
        </w:rPr>
        <w:t xml:space="preserve"> </w:t>
      </w:r>
      <w:r>
        <w:rPr>
          <w:rFonts w:ascii="LCARIW+CMR10"/>
          <w:color w:val="000000"/>
          <w:sz w:val="20"/>
        </w:rPr>
        <w:t>regulators,</w:t>
      </w:r>
      <w:r>
        <w:rPr>
          <w:rFonts w:ascii="Times New Roman"/>
          <w:color w:val="000000"/>
          <w:spacing w:val="42"/>
          <w:sz w:val="20"/>
        </w:rPr>
        <w:t xml:space="preserve"> </w:t>
      </w:r>
      <w:r>
        <w:rPr>
          <w:rFonts w:ascii="LCARIW+CMR10"/>
          <w:color w:val="000000"/>
          <w:sz w:val="20"/>
        </w:rPr>
        <w:t>and</w:t>
      </w:r>
      <w:r>
        <w:rPr>
          <w:rFonts w:ascii="Times New Roman"/>
          <w:color w:val="000000"/>
          <w:spacing w:val="37"/>
          <w:sz w:val="20"/>
        </w:rPr>
        <w:t xml:space="preserve"> </w:t>
      </w:r>
      <w:r>
        <w:rPr>
          <w:rFonts w:ascii="LCARIW+CMR10"/>
          <w:color w:val="000000"/>
          <w:sz w:val="20"/>
        </w:rPr>
        <w:t>policymakers,</w:t>
      </w:r>
      <w:r w:rsidR="00B06C0D">
        <w:rPr>
          <w:rFonts w:ascii="Times New Roman" w:hint="eastAsia"/>
          <w:color w:val="000000"/>
          <w:sz w:val="20"/>
        </w:rPr>
        <w:t xml:space="preserve"> </w:t>
      </w:r>
      <w:r>
        <w:rPr>
          <w:rFonts w:ascii="LCARIW+CMR10"/>
          <w:color w:val="000000"/>
          <w:sz w:val="20"/>
        </w:rPr>
        <w:t>comprehending</w:t>
      </w:r>
      <w:r>
        <w:rPr>
          <w:rFonts w:ascii="Times New Roman"/>
          <w:color w:val="000000"/>
          <w:spacing w:val="37"/>
          <w:sz w:val="20"/>
        </w:rPr>
        <w:t xml:space="preserve"> </w:t>
      </w:r>
      <w:r>
        <w:rPr>
          <w:rFonts w:ascii="LCARIW+CMR10"/>
          <w:color w:val="000000"/>
          <w:spacing w:val="-3"/>
          <w:sz w:val="20"/>
        </w:rPr>
        <w:t>how</w:t>
      </w:r>
      <w:r>
        <w:rPr>
          <w:rFonts w:ascii="Times New Roman"/>
          <w:color w:val="000000"/>
          <w:spacing w:val="40"/>
          <w:sz w:val="20"/>
        </w:rPr>
        <w:t xml:space="preserve"> </w:t>
      </w:r>
      <w:r>
        <w:rPr>
          <w:rFonts w:ascii="LCARIW+CMR10"/>
          <w:color w:val="000000"/>
          <w:spacing w:val="-1"/>
          <w:sz w:val="20"/>
        </w:rPr>
        <w:t>electricity</w:t>
      </w:r>
      <w:r>
        <w:rPr>
          <w:rFonts w:ascii="Times New Roman"/>
          <w:color w:val="000000"/>
          <w:spacing w:val="37"/>
          <w:sz w:val="20"/>
        </w:rPr>
        <w:t xml:space="preserve"> </w:t>
      </w:r>
      <w:r>
        <w:rPr>
          <w:rFonts w:ascii="LCARIW+CMR10"/>
          <w:color w:val="000000"/>
          <w:sz w:val="20"/>
        </w:rPr>
        <w:t>consumption</w:t>
      </w:r>
      <w:r>
        <w:rPr>
          <w:rFonts w:ascii="Times New Roman"/>
          <w:color w:val="000000"/>
          <w:spacing w:val="37"/>
          <w:sz w:val="20"/>
        </w:rPr>
        <w:t xml:space="preserve"> </w:t>
      </w:r>
      <w:r>
        <w:rPr>
          <w:rFonts w:ascii="LCARIW+CMR10"/>
          <w:color w:val="000000"/>
          <w:sz w:val="20"/>
        </w:rPr>
        <w:t>reacts</w:t>
      </w:r>
      <w:r>
        <w:rPr>
          <w:rFonts w:ascii="Times New Roman"/>
          <w:color w:val="000000"/>
          <w:spacing w:val="37"/>
          <w:sz w:val="20"/>
        </w:rPr>
        <w:t xml:space="preserve"> </w:t>
      </w:r>
      <w:r>
        <w:rPr>
          <w:rFonts w:ascii="LCARIW+CMR10"/>
          <w:color w:val="000000"/>
          <w:sz w:val="20"/>
        </w:rPr>
        <w:t>to</w:t>
      </w:r>
      <w:r>
        <w:rPr>
          <w:rFonts w:ascii="Times New Roman"/>
          <w:color w:val="000000"/>
          <w:spacing w:val="37"/>
          <w:sz w:val="20"/>
        </w:rPr>
        <w:t xml:space="preserve"> </w:t>
      </w:r>
      <w:r>
        <w:rPr>
          <w:rFonts w:ascii="LCARIW+CMR10"/>
          <w:color w:val="000000"/>
          <w:sz w:val="20"/>
        </w:rPr>
        <w:t>the</w:t>
      </w:r>
      <w:r>
        <w:rPr>
          <w:rFonts w:ascii="Times New Roman"/>
          <w:color w:val="000000"/>
          <w:spacing w:val="37"/>
          <w:sz w:val="20"/>
        </w:rPr>
        <w:t xml:space="preserve"> </w:t>
      </w:r>
      <w:r>
        <w:rPr>
          <w:rFonts w:ascii="LCARIW+CMR10"/>
          <w:color w:val="000000"/>
          <w:spacing w:val="-1"/>
          <w:sz w:val="20"/>
        </w:rPr>
        <w:t>time-varying</w:t>
      </w:r>
      <w:r>
        <w:rPr>
          <w:rFonts w:ascii="Times New Roman"/>
          <w:color w:val="000000"/>
          <w:spacing w:val="38"/>
          <w:sz w:val="20"/>
        </w:rPr>
        <w:t xml:space="preserve"> </w:t>
      </w:r>
      <w:r>
        <w:rPr>
          <w:rFonts w:ascii="LCARIW+CMR10"/>
          <w:color w:val="000000"/>
          <w:sz w:val="20"/>
        </w:rPr>
        <w:t>pricing</w:t>
      </w:r>
      <w:r>
        <w:rPr>
          <w:rFonts w:ascii="Times New Roman"/>
          <w:color w:val="000000"/>
          <w:spacing w:val="37"/>
          <w:sz w:val="20"/>
        </w:rPr>
        <w:t xml:space="preserve"> </w:t>
      </w:r>
      <w:r>
        <w:rPr>
          <w:rFonts w:ascii="LCARIW+CMR10"/>
          <w:color w:val="000000"/>
          <w:sz w:val="20"/>
        </w:rPr>
        <w:t>is</w:t>
      </w:r>
      <w:r>
        <w:rPr>
          <w:rFonts w:ascii="Times New Roman"/>
          <w:color w:val="000000"/>
          <w:spacing w:val="37"/>
          <w:sz w:val="20"/>
        </w:rPr>
        <w:t xml:space="preserve"> </w:t>
      </w:r>
      <w:r>
        <w:rPr>
          <w:rFonts w:ascii="LCARIW+CMR10"/>
          <w:color w:val="000000"/>
          <w:sz w:val="20"/>
        </w:rPr>
        <w:t>critical</w:t>
      </w:r>
      <w:r>
        <w:rPr>
          <w:rFonts w:ascii="Times New Roman"/>
          <w:color w:val="000000"/>
          <w:spacing w:val="37"/>
          <w:sz w:val="20"/>
        </w:rPr>
        <w:t xml:space="preserve"> </w:t>
      </w:r>
      <w:r>
        <w:rPr>
          <w:rFonts w:ascii="LCARIW+CMR10"/>
          <w:color w:val="000000"/>
          <w:spacing w:val="1"/>
          <w:sz w:val="20"/>
        </w:rPr>
        <w:t>because</w:t>
      </w:r>
      <w:r>
        <w:rPr>
          <w:rFonts w:ascii="Times New Roman"/>
          <w:color w:val="000000"/>
          <w:spacing w:val="36"/>
          <w:sz w:val="20"/>
        </w:rPr>
        <w:t xml:space="preserve"> </w:t>
      </w:r>
      <w:r>
        <w:rPr>
          <w:rFonts w:ascii="LCARIW+CMR10" w:hAnsi="LCARIW+CMR10" w:cs="LCARIW+CMR10"/>
          <w:color w:val="000000"/>
          <w:sz w:val="20"/>
        </w:rPr>
        <w:t>consumers’</w:t>
      </w:r>
      <w:r w:rsidR="00B06C0D">
        <w:rPr>
          <w:rFonts w:ascii="Times New Roman" w:hint="eastAsia"/>
          <w:color w:val="000000"/>
          <w:sz w:val="20"/>
        </w:rPr>
        <w:t xml:space="preserve"> </w:t>
      </w:r>
      <w:r>
        <w:rPr>
          <w:rFonts w:ascii="LCARIW+CMR10"/>
          <w:color w:val="000000"/>
          <w:sz w:val="20"/>
        </w:rPr>
        <w:t>behavioral</w:t>
      </w:r>
      <w:r>
        <w:rPr>
          <w:rFonts w:ascii="Times New Roman"/>
          <w:color w:val="000000"/>
          <w:spacing w:val="17"/>
          <w:sz w:val="20"/>
        </w:rPr>
        <w:t xml:space="preserve"> </w:t>
      </w:r>
      <w:r>
        <w:rPr>
          <w:rFonts w:ascii="LCARIW+CMR10"/>
          <w:color w:val="000000"/>
          <w:spacing w:val="-1"/>
          <w:sz w:val="20"/>
        </w:rPr>
        <w:t>changes</w:t>
      </w:r>
      <w:r>
        <w:rPr>
          <w:rFonts w:ascii="Times New Roman"/>
          <w:color w:val="000000"/>
          <w:spacing w:val="17"/>
          <w:sz w:val="20"/>
        </w:rPr>
        <w:t xml:space="preserve"> </w:t>
      </w:r>
      <w:r>
        <w:rPr>
          <w:rFonts w:ascii="LCARIW+CMR10"/>
          <w:color w:val="000000"/>
          <w:sz w:val="20"/>
        </w:rPr>
        <w:t>are</w:t>
      </w:r>
      <w:r>
        <w:rPr>
          <w:rFonts w:ascii="Times New Roman"/>
          <w:color w:val="000000"/>
          <w:spacing w:val="16"/>
          <w:sz w:val="20"/>
        </w:rPr>
        <w:t xml:space="preserve"> </w:t>
      </w:r>
      <w:r>
        <w:rPr>
          <w:rFonts w:ascii="LCARIW+CMR10"/>
          <w:color w:val="000000"/>
          <w:sz w:val="20"/>
        </w:rPr>
        <w:t>an</w:t>
      </w:r>
      <w:r>
        <w:rPr>
          <w:rFonts w:ascii="Times New Roman"/>
          <w:color w:val="000000"/>
          <w:spacing w:val="16"/>
          <w:sz w:val="20"/>
        </w:rPr>
        <w:t xml:space="preserve"> </w:t>
      </w:r>
      <w:r>
        <w:rPr>
          <w:rFonts w:ascii="LCARIW+CMR10"/>
          <w:color w:val="000000"/>
          <w:sz w:val="20"/>
        </w:rPr>
        <w:t>important</w:t>
      </w:r>
      <w:r>
        <w:rPr>
          <w:rFonts w:ascii="Times New Roman"/>
          <w:color w:val="000000"/>
          <w:spacing w:val="17"/>
          <w:sz w:val="20"/>
        </w:rPr>
        <w:t xml:space="preserve"> </w:t>
      </w:r>
      <w:r>
        <w:rPr>
          <w:rFonts w:ascii="LCARIW+CMR10"/>
          <w:color w:val="000000"/>
          <w:sz w:val="20"/>
        </w:rPr>
        <w:t>piece</w:t>
      </w:r>
      <w:r>
        <w:rPr>
          <w:rFonts w:ascii="Times New Roman"/>
          <w:color w:val="000000"/>
          <w:spacing w:val="16"/>
          <w:sz w:val="20"/>
        </w:rPr>
        <w:t xml:space="preserve"> </w:t>
      </w:r>
      <w:r>
        <w:rPr>
          <w:rFonts w:ascii="LCARIW+CMR10"/>
          <w:color w:val="000000"/>
          <w:sz w:val="20"/>
        </w:rPr>
        <w:t>of</w:t>
      </w:r>
      <w:r>
        <w:rPr>
          <w:rFonts w:ascii="Times New Roman"/>
          <w:color w:val="000000"/>
          <w:spacing w:val="17"/>
          <w:sz w:val="20"/>
        </w:rPr>
        <w:t xml:space="preserve"> </w:t>
      </w:r>
      <w:r>
        <w:rPr>
          <w:rFonts w:ascii="LCARIW+CMR10"/>
          <w:color w:val="000000"/>
          <w:sz w:val="20"/>
        </w:rPr>
        <w:t>information</w:t>
      </w:r>
      <w:r>
        <w:rPr>
          <w:rFonts w:ascii="Times New Roman"/>
          <w:color w:val="000000"/>
          <w:spacing w:val="16"/>
          <w:sz w:val="20"/>
        </w:rPr>
        <w:t xml:space="preserve"> </w:t>
      </w:r>
      <w:r>
        <w:rPr>
          <w:rFonts w:ascii="LCARIW+CMR10"/>
          <w:color w:val="000000"/>
          <w:sz w:val="20"/>
        </w:rPr>
        <w:t>in</w:t>
      </w:r>
      <w:r>
        <w:rPr>
          <w:rFonts w:ascii="Times New Roman"/>
          <w:color w:val="000000"/>
          <w:spacing w:val="16"/>
          <w:sz w:val="20"/>
        </w:rPr>
        <w:t xml:space="preserve"> </w:t>
      </w:r>
      <w:r>
        <w:rPr>
          <w:rFonts w:ascii="LCARIW+CMR10"/>
          <w:color w:val="000000"/>
          <w:sz w:val="20"/>
        </w:rPr>
        <w:t>their</w:t>
      </w:r>
      <w:r>
        <w:rPr>
          <w:rFonts w:ascii="Times New Roman"/>
          <w:color w:val="000000"/>
          <w:spacing w:val="16"/>
          <w:sz w:val="20"/>
        </w:rPr>
        <w:t xml:space="preserve"> </w:t>
      </w:r>
      <w:r>
        <w:rPr>
          <w:rFonts w:ascii="LCARIW+CMR10"/>
          <w:color w:val="000000"/>
          <w:sz w:val="20"/>
        </w:rPr>
        <w:t>decision</w:t>
      </w:r>
      <w:r>
        <w:rPr>
          <w:rFonts w:ascii="Times New Roman"/>
          <w:color w:val="000000"/>
          <w:spacing w:val="16"/>
          <w:sz w:val="20"/>
        </w:rPr>
        <w:t xml:space="preserve"> </w:t>
      </w:r>
      <w:r>
        <w:rPr>
          <w:rFonts w:ascii="LCARIW+CMR10"/>
          <w:color w:val="000000"/>
          <w:sz w:val="20"/>
        </w:rPr>
        <w:t>makings.</w:t>
      </w:r>
    </w:p>
    <w:p w14:paraId="194BFF54" w14:textId="3436FBF8" w:rsidR="003820C6" w:rsidRPr="00B06C0D" w:rsidRDefault="0076004A" w:rsidP="00B06C0D">
      <w:pPr>
        <w:spacing w:before="0" w:after="0" w:line="0" w:lineRule="atLeast"/>
        <w:jc w:val="left"/>
        <w:rPr>
          <w:rFonts w:ascii="Arial"/>
          <w:color w:val="FF0000"/>
          <w:sz w:val="2"/>
        </w:rPr>
      </w:pPr>
      <w:r>
        <w:rPr>
          <w:rFonts w:ascii="Arial"/>
          <w:color w:val="FF0000"/>
          <w:sz w:val="2"/>
        </w:rPr>
        <w:cr/>
      </w:r>
      <w:bookmarkStart w:id="26" w:name="br24"/>
      <w:bookmarkEnd w:id="26"/>
    </w:p>
    <w:sectPr w:rsidR="003820C6" w:rsidRPr="00B06C0D" w:rsidSect="00DF154D">
      <w:pgSz w:w="12240" w:h="15840"/>
      <w:pgMar w:top="1440" w:right="1440" w:bottom="1440" w:left="144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Kevin as Admin" w:date="2022-10-05T10:04:00Z" w:initials="KaA">
    <w:p w14:paraId="64A98BBB" w14:textId="04C489A5" w:rsidR="00A24EE8" w:rsidRDefault="00A24EE8">
      <w:pPr>
        <w:pStyle w:val="CommentText"/>
      </w:pPr>
      <w:r>
        <w:rPr>
          <w:rStyle w:val="CommentReference"/>
        </w:rPr>
        <w:annotationRef/>
      </w:r>
      <w:r>
        <w:t>If not using the same FE later, then explain perhaps why later (or explain that the results are robust to inclusion of the same FE later).</w:t>
      </w:r>
    </w:p>
  </w:comment>
  <w:comment w:id="2" w:author="Kevin as Admin" w:date="2022-10-05T08:38:00Z" w:initials="KaA">
    <w:p w14:paraId="6951E2DB" w14:textId="6EDEB357" w:rsidR="0033646D" w:rsidRDefault="0033646D">
      <w:pPr>
        <w:pStyle w:val="CommentText"/>
      </w:pPr>
      <w:r>
        <w:rPr>
          <w:rStyle w:val="CommentReference"/>
        </w:rPr>
        <w:annotationRef/>
      </w:r>
      <w:r>
        <w:t>You focus on these two-hour windows later, but they don’t stand out as being any different that the hours before and after (e.g. larger windows in the mid-peak period). Do you need to focus on them so narrowly here?</w:t>
      </w:r>
    </w:p>
  </w:comment>
  <w:comment w:id="1" w:author="Kevin as Admin" w:date="2022-10-05T10:08:00Z" w:initials="KaA">
    <w:p w14:paraId="11FC5FB4" w14:textId="45C0C5A0" w:rsidR="00A24EE8" w:rsidRDefault="00A24EE8">
      <w:pPr>
        <w:pStyle w:val="CommentText"/>
      </w:pPr>
      <w:r>
        <w:rPr>
          <w:rStyle w:val="CommentReference"/>
        </w:rPr>
        <w:annotationRef/>
      </w:r>
      <w:r>
        <w:t>Sentence seems to refute itself</w:t>
      </w:r>
    </w:p>
  </w:comment>
  <w:comment w:id="3" w:author="Kevin as Admin" w:date="2022-10-05T08:40:00Z" w:initials="KaA">
    <w:p w14:paraId="70930E1C" w14:textId="2CE4BC81" w:rsidR="0033646D" w:rsidRDefault="0033646D">
      <w:pPr>
        <w:pStyle w:val="CommentText"/>
      </w:pPr>
      <w:r>
        <w:rPr>
          <w:rStyle w:val="CommentReference"/>
        </w:rPr>
        <w:annotationRef/>
      </w:r>
      <w:r>
        <w:t>Maybe rather than saying “difficult to believe”, you could stress that you want to test whether there was precise timing in the responses. That is, did the drop in consumption happen exclusively in the peak period, or is there evidence of the response to TOU prices occurring outside of the peak period as well?</w:t>
      </w:r>
    </w:p>
  </w:comment>
  <w:comment w:id="11" w:author="Kevin as Admin" w:date="2022-10-05T08:44:00Z" w:initials="KaA">
    <w:p w14:paraId="1147A392" w14:textId="3FABB238" w:rsidR="0033646D" w:rsidRDefault="0033646D">
      <w:pPr>
        <w:pStyle w:val="CommentText"/>
      </w:pPr>
      <w:r>
        <w:rPr>
          <w:rStyle w:val="CommentReference"/>
        </w:rPr>
        <w:annotationRef/>
      </w:r>
      <w:r>
        <w:t>These sentences refute one another. If the savings grow with the magnitude of the price change, but the differences are small, then say that. Don’t say that “nothing more than its existence” matters. Be clear.</w:t>
      </w:r>
    </w:p>
  </w:comment>
  <w:comment w:id="12" w:author="Kevin as Admin" w:date="2022-10-05T08:46:00Z" w:initials="KaA">
    <w:p w14:paraId="0E482F1C" w14:textId="2ADDD7B8" w:rsidR="00175845" w:rsidRDefault="00175845">
      <w:pPr>
        <w:pStyle w:val="CommentText"/>
      </w:pPr>
      <w:r>
        <w:rPr>
          <w:rStyle w:val="CommentReference"/>
        </w:rPr>
        <w:annotationRef/>
      </w:r>
      <w:r>
        <w:t>Off-peak or mid-peak?</w:t>
      </w:r>
    </w:p>
  </w:comment>
  <w:comment w:id="15" w:author="Kevin as Admin" w:date="2022-10-05T08:47:00Z" w:initials="KaA">
    <w:p w14:paraId="720F3951" w14:textId="4123A55E" w:rsidR="00175845" w:rsidRDefault="00175845">
      <w:pPr>
        <w:pStyle w:val="CommentText"/>
      </w:pPr>
      <w:r>
        <w:rPr>
          <w:rStyle w:val="CommentReference"/>
        </w:rPr>
        <w:annotationRef/>
      </w:r>
      <w:r>
        <w:t>You again say that the magnitude of the price change matters. This isn’t consistent with the way you describe it throughout (e.g., in the abstract). Be clear and consistent – if the aggregate response does vary with the magnitude of the price change, then don’t say it doesn’t. If the aggregate response varies with the price change but it is a small amount of variation, than make that clear.</w:t>
      </w:r>
    </w:p>
  </w:comment>
  <w:comment w:id="16" w:author="Kevin as Admin" w:date="2022-10-05T08:49:00Z" w:initials="KaA">
    <w:p w14:paraId="45325B3E" w14:textId="77777777" w:rsidR="00175845" w:rsidRDefault="00175845">
      <w:pPr>
        <w:pStyle w:val="CommentText"/>
      </w:pPr>
      <w:r>
        <w:rPr>
          <w:rStyle w:val="CommentReference"/>
        </w:rPr>
        <w:annotationRef/>
      </w:r>
      <w:r>
        <w:t>Avoid these long terms if you can. Here, for example, you could just say something like:</w:t>
      </w:r>
    </w:p>
    <w:p w14:paraId="203C5F38" w14:textId="77777777" w:rsidR="00175845" w:rsidRDefault="00175845">
      <w:pPr>
        <w:pStyle w:val="CommentText"/>
      </w:pPr>
    </w:p>
    <w:p w14:paraId="0F8BE6AF" w14:textId="6FAC5504" w:rsidR="00175845" w:rsidRDefault="00175845">
      <w:pPr>
        <w:pStyle w:val="CommentText"/>
      </w:pPr>
      <w:r>
        <w:t>I decompose the reductions in peak period consumption into changes in temperature-control and non-temperature-control consumption.</w:t>
      </w:r>
    </w:p>
  </w:comment>
  <w:comment w:id="21" w:author="Kevin as Admin" w:date="2022-10-05T08:54:00Z" w:initials="KaA">
    <w:p w14:paraId="7305F11A" w14:textId="1526A933" w:rsidR="00175845" w:rsidRDefault="00175845">
      <w:pPr>
        <w:pStyle w:val="CommentText"/>
      </w:pPr>
      <w:r>
        <w:rPr>
          <w:rStyle w:val="CommentReference"/>
        </w:rPr>
        <w:annotationRef/>
      </w:r>
      <w:r>
        <w:t>I think you want to explain your spline here in the text, not in a footnote. It is kind of buried.</w:t>
      </w:r>
    </w:p>
  </w:comment>
  <w:comment w:id="22" w:author="Kevin as Admin" w:date="2022-10-05T08:55:00Z" w:initials="KaA">
    <w:p w14:paraId="0735BDAE" w14:textId="27A26AFA" w:rsidR="00175845" w:rsidRDefault="00175845">
      <w:pPr>
        <w:pStyle w:val="CommentText"/>
      </w:pPr>
      <w:r>
        <w:rPr>
          <w:rStyle w:val="CommentReference"/>
        </w:rPr>
        <w:annotationRef/>
      </w:r>
      <w:r w:rsidR="00821AE8">
        <w:t>Changed? Do you want to just always assume that they will be reductions?</w:t>
      </w:r>
    </w:p>
  </w:comment>
  <w:comment w:id="24" w:author="Kevin as Admin" w:date="2022-10-05T08:57:00Z" w:initials="KaA">
    <w:p w14:paraId="1CEECBD8" w14:textId="52C78C84" w:rsidR="00821AE8" w:rsidRDefault="00821AE8">
      <w:pPr>
        <w:pStyle w:val="CommentText"/>
      </w:pPr>
      <w:r>
        <w:rPr>
          <w:rStyle w:val="CommentReference"/>
        </w:rPr>
        <w:annotationRef/>
      </w:r>
      <w:r>
        <w:t>Try to be consistent – before you called this non-</w:t>
      </w:r>
      <w:proofErr w:type="spellStart"/>
      <w:r>
        <w:t>termpature</w:t>
      </w:r>
      <w:proofErr w:type="spellEnd"/>
      <w:r>
        <w:t>-control uses…. Try to stick with a consistent statement throughout (it is tougher to follow when each time you write it is a different style/format).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A98BBB" w15:done="0"/>
  <w15:commentEx w15:paraId="6951E2DB" w15:done="0"/>
  <w15:commentEx w15:paraId="11FC5FB4" w15:done="0"/>
  <w15:commentEx w15:paraId="70930E1C" w15:done="0"/>
  <w15:commentEx w15:paraId="1147A392" w15:done="0"/>
  <w15:commentEx w15:paraId="0E482F1C" w15:done="0"/>
  <w15:commentEx w15:paraId="720F3951" w15:done="0"/>
  <w15:commentEx w15:paraId="0F8BE6AF" w15:done="0"/>
  <w15:commentEx w15:paraId="7305F11A" w15:done="0"/>
  <w15:commentEx w15:paraId="0735BDAE" w15:done="0"/>
  <w15:commentEx w15:paraId="1CEECBD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979DA2" w14:textId="77777777" w:rsidR="006A3F79" w:rsidRDefault="006A3F79" w:rsidP="00E95F83">
      <w:pPr>
        <w:spacing w:before="0" w:after="0" w:line="240" w:lineRule="auto"/>
      </w:pPr>
      <w:r>
        <w:separator/>
      </w:r>
    </w:p>
  </w:endnote>
  <w:endnote w:type="continuationSeparator" w:id="0">
    <w:p w14:paraId="3D6DE4FE" w14:textId="77777777" w:rsidR="006A3F79" w:rsidRDefault="006A3F79" w:rsidP="00E95F8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41212021-4DA0-4669-9543-3D54A2797955}"/>
    <w:embedBold r:id="rId2" w:fontKey="{AF1F829F-0132-46F7-BB36-B6D923D72E1D}"/>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embedRegular r:id="rId3" w:fontKey="{C7B13E2A-AC57-4057-9582-22B4ACBF6B8B}"/>
    <w:embedBold r:id="rId4" w:fontKey="{E2A2DDBC-43E0-4C3A-8FA6-DE86417FC166}"/>
  </w:font>
  <w:font w:name="Times New Roman">
    <w:panose1 w:val="02020603050405020304"/>
    <w:charset w:val="00"/>
    <w:family w:val="roman"/>
    <w:pitch w:val="variable"/>
    <w:sig w:usb0="E0002EFF" w:usb1="C000785B" w:usb2="00000009" w:usb3="00000000" w:csb0="000001FF" w:csb1="00000000"/>
    <w:embedRegular r:id="rId5" w:fontKey="{4307363C-5C9A-43B6-9F21-E92330237D22}"/>
    <w:embedBold r:id="rId6" w:fontKey="{8C3C8B26-84E5-49B7-8FD4-291CB213CF44}"/>
  </w:font>
  <w:font w:name="Segoe UI">
    <w:panose1 w:val="020B0502040204020203"/>
    <w:charset w:val="00"/>
    <w:family w:val="swiss"/>
    <w:pitch w:val="variable"/>
    <w:sig w:usb0="E4002EFF" w:usb1="C000E47F" w:usb2="00000009" w:usb3="00000000" w:csb0="000001FF" w:csb1="00000000"/>
    <w:embedRegular r:id="rId7" w:fontKey="{4BE299A0-5322-40A4-B297-EEC5ACE3288B}"/>
  </w:font>
  <w:font w:name="OASKHW+CMBX12">
    <w:charset w:val="01"/>
    <w:family w:val="auto"/>
    <w:pitch w:val="variable"/>
    <w:sig w:usb0="01010101" w:usb1="01010101" w:usb2="01010101" w:usb3="01010101" w:csb0="01010101" w:csb1="01010101"/>
    <w:embedRegular r:id="rId8" w:fontKey="{F09E77CA-D925-4BBC-8ED7-38C35DD6D3A3}"/>
  </w:font>
  <w:font w:name="EHJSOV+CMBX12">
    <w:charset w:val="01"/>
    <w:family w:val="auto"/>
    <w:pitch w:val="variable"/>
    <w:sig w:usb0="01010101" w:usb1="01010101" w:usb2="01010101" w:usb3="01010101" w:csb0="01010101" w:csb1="01010101"/>
    <w:embedRegular r:id="rId9" w:fontKey="{E78CF5B9-4048-4705-86C1-C3A705C87ACF}"/>
  </w:font>
  <w:font w:name="HRODMK+CMBX10">
    <w:charset w:val="01"/>
    <w:family w:val="auto"/>
    <w:pitch w:val="variable"/>
    <w:sig w:usb0="01010101" w:usb1="01010101" w:usb2="01010101" w:usb3="01010101" w:csb0="01010101" w:csb1="01010101"/>
    <w:embedRegular r:id="rId10" w:fontKey="{7B5AAE7F-5DF9-4E8F-96CE-4C72AEF30E49}"/>
  </w:font>
  <w:font w:name="OLJNMT+CMBX10">
    <w:charset w:val="01"/>
    <w:family w:val="auto"/>
    <w:pitch w:val="variable"/>
    <w:sig w:usb0="01010101" w:usb1="01010101" w:usb2="01010101" w:usb3="01010101" w:csb0="01010101" w:csb1="01010101"/>
    <w:embedRegular r:id="rId11" w:fontKey="{D6AB3C74-7C39-4E8A-A0D6-87FE96E37C03}"/>
  </w:font>
  <w:font w:name="LCARIW+CMR10">
    <w:altName w:val="Browallia New"/>
    <w:charset w:val="01"/>
    <w:family w:val="auto"/>
    <w:pitch w:val="variable"/>
    <w:sig w:usb0="01010101" w:usb1="01010101" w:usb2="01010101" w:usb3="01010101" w:csb0="01010101" w:csb1="01010101"/>
    <w:embedRegular r:id="rId12" w:fontKey="{0ADC5152-51D2-43C1-B552-986289560DAE}"/>
  </w:font>
  <w:font w:name="LSPPBV+CMR10">
    <w:charset w:val="01"/>
    <w:family w:val="auto"/>
    <w:pitch w:val="variable"/>
    <w:sig w:usb0="01010101" w:usb1="01010101" w:usb2="01010101" w:usb3="01010101" w:csb0="01010101" w:csb1="01010101"/>
    <w:embedRegular r:id="rId13" w:fontKey="{916BFCB6-8D46-4EDE-A7E5-9D9B7E527A09}"/>
  </w:font>
  <w:font w:name="Cambria">
    <w:panose1 w:val="02040503050406030204"/>
    <w:charset w:val="00"/>
    <w:family w:val="roman"/>
    <w:pitch w:val="variable"/>
    <w:sig w:usb0="E00002FF" w:usb1="400004FF" w:usb2="00000000" w:usb3="00000000" w:csb0="0000019F" w:csb1="00000000"/>
    <w:embedRegular r:id="rId14" w:fontKey="{D88BF3D3-5404-41B6-A83C-73DE1FB804D7}"/>
  </w:font>
  <w:font w:name="KMUHGG+CMTI10">
    <w:altName w:val="Browallia New"/>
    <w:charset w:val="01"/>
    <w:family w:val="auto"/>
    <w:pitch w:val="variable"/>
    <w:sig w:usb0="01010101" w:usb1="01010101" w:usb2="01010101" w:usb3="01010101" w:csb0="01010101" w:csb1="01010101"/>
    <w:embedRegular r:id="rId15" w:fontKey="{D5E1056F-7B29-4450-910D-D702A898DB32}"/>
  </w:font>
  <w:font w:name="FBTFAI+CMMI7">
    <w:altName w:val="Browallia New"/>
    <w:charset w:val="01"/>
    <w:family w:val="auto"/>
    <w:pitch w:val="variable"/>
    <w:sig w:usb0="01010101" w:usb1="01010101" w:usb2="01010101" w:usb3="01010101" w:csb0="01010101" w:csb1="01010101"/>
    <w:embedRegular r:id="rId16" w:fontKey="{61274A1D-56C2-42A9-8805-5D89C08A61CE}"/>
  </w:font>
  <w:font w:name="POFQVH+CMMI10">
    <w:altName w:val="Browallia New"/>
    <w:charset w:val="01"/>
    <w:family w:val="auto"/>
    <w:pitch w:val="variable"/>
    <w:sig w:usb0="01010101" w:usb1="01010101" w:usb2="01010101" w:usb3="01010101" w:csb0="01010101" w:csb1="01010101"/>
    <w:embedRegular r:id="rId17" w:fontKey="{36329947-61F6-46C9-BB43-60E3866B9F79}"/>
  </w:font>
  <w:font w:name="TNRGBF+BBOLD10">
    <w:altName w:val="Browallia New"/>
    <w:charset w:val="01"/>
    <w:family w:val="auto"/>
    <w:pitch w:val="variable"/>
    <w:sig w:usb0="01010101" w:usb1="01010101" w:usb2="01010101" w:usb3="01010101" w:csb0="01010101" w:csb1="01010101"/>
    <w:embedRegular r:id="rId18" w:fontKey="{81CB3949-ED47-4CC6-AE93-9358D80C2E1C}"/>
  </w:font>
  <w:font w:name="UEIMWF+CMMI10">
    <w:charset w:val="01"/>
    <w:family w:val="auto"/>
    <w:pitch w:val="variable"/>
    <w:sig w:usb0="01010101" w:usb1="01010101" w:usb2="01010101" w:usb3="01010101" w:csb0="01010101" w:csb1="01010101"/>
    <w:embedRegular r:id="rId19" w:fontKey="{EA9587CF-4EFE-4A96-8E78-6663CA124E9A}"/>
  </w:font>
  <w:font w:name="LNUBPD+CMR8">
    <w:charset w:val="01"/>
    <w:family w:val="auto"/>
    <w:pitch w:val="variable"/>
    <w:sig w:usb0="01010101" w:usb1="01010101" w:usb2="01010101" w:usb3="01010101" w:csb0="01010101" w:csb1="01010101"/>
    <w:embedRegular r:id="rId20" w:fontKey="{970AA9B3-3ABA-4D0D-BA06-60CD7B4D4355}"/>
  </w:font>
  <w:font w:name="EODNIU+CMR8">
    <w:charset w:val="01"/>
    <w:family w:val="auto"/>
    <w:pitch w:val="variable"/>
    <w:sig w:usb0="01010101" w:usb1="01010101" w:usb2="01010101" w:usb3="01010101" w:csb0="01010101" w:csb1="01010101"/>
    <w:embedRegular r:id="rId21" w:fontKey="{6B21BD62-A91E-4699-9A11-C2FB1D6E7411}"/>
  </w:font>
  <w:font w:name="KPURIA+CMMI9">
    <w:charset w:val="01"/>
    <w:family w:val="auto"/>
    <w:pitch w:val="variable"/>
    <w:sig w:usb0="01010101" w:usb1="01010101" w:usb2="01010101" w:usb3="01010101" w:csb0="01010101" w:csb1="01010101"/>
    <w:embedRegular r:id="rId22" w:fontKey="{42FBA1FE-0037-49DC-A00E-BD80CA8C972F}"/>
  </w:font>
  <w:font w:name="INBNNV+CMMI6">
    <w:charset w:val="01"/>
    <w:family w:val="auto"/>
    <w:pitch w:val="variable"/>
    <w:sig w:usb0="01010101" w:usb1="01010101" w:usb2="01010101" w:usb3="01010101" w:csb0="01010101" w:csb1="01010101"/>
    <w:embedRegular r:id="rId23" w:fontKey="{9596642F-3A46-4392-BD53-10527D299DC5}"/>
  </w:font>
  <w:font w:name="PQEKJI+CMR9">
    <w:charset w:val="01"/>
    <w:family w:val="auto"/>
    <w:pitch w:val="variable"/>
    <w:sig w:usb0="01010101" w:usb1="01010101" w:usb2="01010101" w:usb3="01010101" w:csb0="01010101" w:csb1="01010101"/>
    <w:embedRegular r:id="rId24" w:fontKey="{16920BFD-011E-4B1A-88B4-37849DAAE566}"/>
  </w:font>
  <w:font w:name="SBHNPW+CMMI9">
    <w:charset w:val="01"/>
    <w:family w:val="auto"/>
    <w:pitch w:val="variable"/>
    <w:sig w:usb0="01010101" w:usb1="01010101" w:usb2="01010101" w:usb3="01010101" w:csb0="01010101" w:csb1="01010101"/>
    <w:embedRegular r:id="rId25" w:fontKey="{9BE077B9-9B88-4674-9FB3-3056C651ED87}"/>
  </w:font>
  <w:font w:name="SIQTVC+CMR6">
    <w:charset w:val="01"/>
    <w:family w:val="auto"/>
    <w:pitch w:val="variable"/>
    <w:sig w:usb0="01010101" w:usb1="01010101" w:usb2="01010101" w:usb3="01010101" w:csb0="01010101" w:csb1="01010101"/>
    <w:embedRegular r:id="rId26" w:fontKey="{D9D8AB7C-B170-43AA-8ADC-5194FDBEB525}"/>
  </w:font>
  <w:font w:name="FCANFO+CMSY6">
    <w:charset w:val="01"/>
    <w:family w:val="auto"/>
    <w:pitch w:val="variable"/>
    <w:sig w:usb0="01010101" w:usb1="01010101" w:usb2="01010101" w:usb3="01010101" w:csb0="01010101" w:csb1="01010101"/>
    <w:embedRegular r:id="rId27" w:fontKey="{41D0414F-8AE5-4F94-AC76-65BA5D4B574E}"/>
  </w:font>
  <w:font w:name="MWJBEU+dsrom8">
    <w:charset w:val="01"/>
    <w:family w:val="auto"/>
    <w:pitch w:val="variable"/>
    <w:sig w:usb0="01010101" w:usb1="01010101" w:usb2="01010101" w:usb3="01010101" w:csb0="01010101" w:csb1="01010101"/>
    <w:embedRegular r:id="rId28" w:fontKey="{B1DC8571-A3A6-4885-9D31-879FF4C5C214}"/>
  </w:font>
  <w:font w:name="WMEBNR+CMSY7">
    <w:charset w:val="01"/>
    <w:family w:val="auto"/>
    <w:pitch w:val="variable"/>
    <w:sig w:usb0="01010101" w:usb1="01010101" w:usb2="01010101" w:usb3="01010101" w:csb0="01010101" w:csb1="01010101"/>
    <w:embedRegular r:id="rId29" w:fontKey="{9D658C40-C1FB-4F02-85FF-D973BE470A12}"/>
  </w:font>
  <w:font w:name="JCFDIV+CMMI8">
    <w:charset w:val="01"/>
    <w:family w:val="auto"/>
    <w:pitch w:val="variable"/>
    <w:sig w:usb0="01010101" w:usb1="01010101" w:usb2="01010101" w:usb3="01010101" w:csb0="01010101" w:csb1="01010101"/>
    <w:embedRegular r:id="rId30" w:fontKey="{CF6A173B-4012-4A89-A22D-A78685E5965E}"/>
  </w:font>
  <w:font w:name="BQOQML+CMSY8">
    <w:charset w:val="01"/>
    <w:family w:val="auto"/>
    <w:pitch w:val="variable"/>
    <w:sig w:usb0="01010101" w:usb1="01010101" w:usb2="01010101" w:usb3="01010101" w:csb0="01010101" w:csb1="01010101"/>
    <w:embedRegular r:id="rId31" w:fontKey="{D9C4A4E0-3FDC-4666-9883-9216394CF735}"/>
  </w:font>
  <w:font w:name="BUNJRC+BBOLD7">
    <w:charset w:val="01"/>
    <w:family w:val="auto"/>
    <w:pitch w:val="variable"/>
    <w:sig w:usb0="01010101" w:usb1="01010101" w:usb2="01010101" w:usb3="01010101" w:csb0="01010101" w:csb1="01010101"/>
    <w:embedRegular r:id="rId32" w:fontKey="{9DAAE4DF-90EB-4E35-8674-BF78E853C5DF}"/>
  </w:font>
  <w:font w:name="JNFNMI+CMR7">
    <w:charset w:val="01"/>
    <w:family w:val="auto"/>
    <w:pitch w:val="variable"/>
    <w:sig w:usb0="01010101" w:usb1="01010101" w:usb2="01010101" w:usb3="01010101" w:csb0="01010101" w:csb1="01010101"/>
    <w:embedRegular r:id="rId33" w:fontKey="{D22638B5-59AE-456A-8ED1-32602C78F1EB}"/>
  </w:font>
  <w:font w:name="EUULBP+CMR9">
    <w:charset w:val="01"/>
    <w:family w:val="auto"/>
    <w:pitch w:val="variable"/>
    <w:sig w:usb0="01010101" w:usb1="01010101" w:usb2="01010101" w:usb3="01010101" w:csb0="01010101" w:csb1="01010101"/>
    <w:embedRegular r:id="rId34" w:fontKey="{6759BE37-431C-4E5F-9437-5F740DEB361A}"/>
  </w:font>
  <w:font w:name="UCVFQB+dsrom10">
    <w:charset w:val="01"/>
    <w:family w:val="auto"/>
    <w:pitch w:val="variable"/>
    <w:sig w:usb0="01010101" w:usb1="01010101" w:usb2="01010101" w:usb3="01010101" w:csb0="01010101" w:csb1="01010101"/>
    <w:embedRegular r:id="rId35" w:fontKey="{B8D6B356-D582-41EF-8AA7-D2141CBC061B}"/>
  </w:font>
  <w:font w:name="Calibri Light">
    <w:panose1 w:val="020F0302020204030204"/>
    <w:charset w:val="00"/>
    <w:family w:val="swiss"/>
    <w:pitch w:val="variable"/>
    <w:sig w:usb0="E4002EFF" w:usb1="C000247B" w:usb2="00000009" w:usb3="00000000" w:csb0="000001FF" w:csb1="00000000"/>
    <w:embedRegular r:id="rId36" w:fontKey="{63645322-579A-4272-9B2F-82C7D13A0338}"/>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E4A214" w14:textId="77777777" w:rsidR="006A3F79" w:rsidRDefault="006A3F79" w:rsidP="00E95F83">
      <w:pPr>
        <w:spacing w:before="0" w:after="0" w:line="240" w:lineRule="auto"/>
      </w:pPr>
      <w:r>
        <w:separator/>
      </w:r>
    </w:p>
  </w:footnote>
  <w:footnote w:type="continuationSeparator" w:id="0">
    <w:p w14:paraId="3FF53230" w14:textId="77777777" w:rsidR="006A3F79" w:rsidRDefault="006A3F79" w:rsidP="00E95F83">
      <w:pPr>
        <w:spacing w:before="0" w:after="0" w:line="240" w:lineRule="auto"/>
      </w:pPr>
      <w:r>
        <w:continuationSeparator/>
      </w:r>
    </w:p>
  </w:footnote>
  <w:footnote w:id="1">
    <w:p w14:paraId="10CF0CC5" w14:textId="5352A0C7" w:rsidR="00E95F83" w:rsidRPr="00AA6522" w:rsidRDefault="00E95F83">
      <w:pPr>
        <w:pStyle w:val="FootnoteText"/>
        <w:rPr>
          <w:rFonts w:ascii="Cambria" w:hAnsi="Cambria"/>
        </w:rPr>
      </w:pPr>
      <w:r>
        <w:rPr>
          <w:rStyle w:val="FootnoteReference"/>
        </w:rPr>
        <w:footnoteRef/>
      </w:r>
      <w:r>
        <w:t xml:space="preserve"> </w:t>
      </w:r>
      <w:r>
        <w:rPr>
          <w:rFonts w:ascii="LNUBPD+CMR8"/>
          <w:color w:val="000000"/>
          <w:sz w:val="16"/>
        </w:rPr>
        <w:t>In</w:t>
      </w:r>
      <w:r>
        <w:rPr>
          <w:rFonts w:ascii="Times New Roman"/>
          <w:color w:val="000000"/>
          <w:spacing w:val="30"/>
          <w:sz w:val="16"/>
        </w:rPr>
        <w:t xml:space="preserve"> </w:t>
      </w:r>
      <w:r>
        <w:rPr>
          <w:rFonts w:ascii="LNUBPD+CMR8"/>
          <w:color w:val="000000"/>
          <w:sz w:val="16"/>
        </w:rPr>
        <w:t>this</w:t>
      </w:r>
      <w:r>
        <w:rPr>
          <w:rFonts w:ascii="Times New Roman"/>
          <w:color w:val="000000"/>
          <w:spacing w:val="30"/>
          <w:sz w:val="16"/>
        </w:rPr>
        <w:t xml:space="preserve"> </w:t>
      </w:r>
      <w:r>
        <w:rPr>
          <w:rFonts w:ascii="LNUBPD+CMR8"/>
          <w:color w:val="000000"/>
          <w:spacing w:val="1"/>
          <w:sz w:val="16"/>
        </w:rPr>
        <w:t>paper,</w:t>
      </w:r>
      <w:r>
        <w:rPr>
          <w:rFonts w:ascii="Times New Roman"/>
          <w:color w:val="000000"/>
          <w:spacing w:val="33"/>
          <w:sz w:val="16"/>
        </w:rPr>
        <w:t xml:space="preserve"> </w:t>
      </w:r>
      <w:r>
        <w:rPr>
          <w:rFonts w:ascii="LNUBPD+CMR8"/>
          <w:color w:val="000000"/>
          <w:sz w:val="16"/>
        </w:rPr>
        <w:t>the</w:t>
      </w:r>
      <w:r>
        <w:rPr>
          <w:rFonts w:ascii="Times New Roman"/>
          <w:color w:val="000000"/>
          <w:spacing w:val="30"/>
          <w:sz w:val="16"/>
        </w:rPr>
        <w:t xml:space="preserve"> </w:t>
      </w:r>
      <w:r>
        <w:rPr>
          <w:rFonts w:ascii="LNUBPD+CMR8"/>
          <w:color w:val="000000"/>
          <w:sz w:val="16"/>
        </w:rPr>
        <w:t>e</w:t>
      </w:r>
      <w:r>
        <w:rPr>
          <w:rFonts w:ascii="EODNIU+CMR8" w:hAnsi="EODNIU+CMR8" w:cs="EODNIU+CMR8"/>
          <w:color w:val="000000"/>
          <w:sz w:val="16"/>
        </w:rPr>
        <w:t>ﬀ</w:t>
      </w:r>
      <w:r>
        <w:rPr>
          <w:rFonts w:ascii="LNUBPD+CMR8"/>
          <w:color w:val="000000"/>
          <w:sz w:val="16"/>
        </w:rPr>
        <w:t>ects</w:t>
      </w:r>
      <w:r>
        <w:rPr>
          <w:rFonts w:ascii="Times New Roman"/>
          <w:color w:val="000000"/>
          <w:spacing w:val="30"/>
          <w:sz w:val="16"/>
        </w:rPr>
        <w:t xml:space="preserve"> </w:t>
      </w:r>
      <w:r>
        <w:rPr>
          <w:rFonts w:ascii="LNUBPD+CMR8"/>
          <w:color w:val="000000"/>
          <w:sz w:val="16"/>
        </w:rPr>
        <w:t>of</w:t>
      </w:r>
      <w:r>
        <w:rPr>
          <w:rFonts w:ascii="Times New Roman"/>
          <w:color w:val="000000"/>
          <w:spacing w:val="30"/>
          <w:sz w:val="16"/>
        </w:rPr>
        <w:t xml:space="preserve"> </w:t>
      </w:r>
      <w:r>
        <w:rPr>
          <w:rFonts w:ascii="LNUBPD+CMR8"/>
          <w:color w:val="000000"/>
          <w:sz w:val="16"/>
        </w:rPr>
        <w:t>four</w:t>
      </w:r>
      <w:r>
        <w:rPr>
          <w:rFonts w:ascii="Times New Roman"/>
          <w:color w:val="000000"/>
          <w:spacing w:val="30"/>
          <w:sz w:val="16"/>
        </w:rPr>
        <w:t xml:space="preserve"> </w:t>
      </w:r>
      <w:r>
        <w:rPr>
          <w:rFonts w:ascii="LNUBPD+CMR8"/>
          <w:color w:val="000000"/>
          <w:sz w:val="16"/>
        </w:rPr>
        <w:t>di</w:t>
      </w:r>
      <w:r>
        <w:rPr>
          <w:rFonts w:ascii="EODNIU+CMR8" w:hAnsi="EODNIU+CMR8" w:cs="EODNIU+CMR8"/>
          <w:color w:val="000000"/>
          <w:sz w:val="16"/>
        </w:rPr>
        <w:t>ﬀ</w:t>
      </w:r>
      <w:r>
        <w:rPr>
          <w:rFonts w:ascii="LNUBPD+CMR8"/>
          <w:color w:val="000000"/>
          <w:spacing w:val="-1"/>
          <w:sz w:val="16"/>
        </w:rPr>
        <w:t>erent</w:t>
      </w:r>
      <w:r>
        <w:rPr>
          <w:rFonts w:ascii="Times New Roman"/>
          <w:color w:val="000000"/>
          <w:spacing w:val="31"/>
          <w:sz w:val="16"/>
        </w:rPr>
        <w:t xml:space="preserve"> </w:t>
      </w:r>
      <w:r>
        <w:rPr>
          <w:rFonts w:ascii="LNUBPD+CMR8"/>
          <w:color w:val="000000"/>
          <w:sz w:val="16"/>
        </w:rPr>
        <w:t>information</w:t>
      </w:r>
      <w:r>
        <w:rPr>
          <w:rFonts w:ascii="Times New Roman"/>
          <w:color w:val="000000"/>
          <w:spacing w:val="30"/>
          <w:sz w:val="16"/>
        </w:rPr>
        <w:t xml:space="preserve"> </w:t>
      </w:r>
      <w:r>
        <w:rPr>
          <w:rFonts w:ascii="LNUBPD+CMR8"/>
          <w:color w:val="000000"/>
          <w:spacing w:val="-1"/>
          <w:sz w:val="16"/>
        </w:rPr>
        <w:t>stimuli</w:t>
      </w:r>
      <w:r>
        <w:rPr>
          <w:rFonts w:ascii="Times New Roman"/>
          <w:color w:val="000000"/>
          <w:spacing w:val="31"/>
          <w:sz w:val="16"/>
        </w:rPr>
        <w:t xml:space="preserve"> </w:t>
      </w:r>
      <w:r>
        <w:rPr>
          <w:rFonts w:ascii="LNUBPD+CMR8"/>
          <w:color w:val="000000"/>
          <w:sz w:val="16"/>
        </w:rPr>
        <w:t>on</w:t>
      </w:r>
      <w:r>
        <w:rPr>
          <w:rFonts w:ascii="Times New Roman"/>
          <w:color w:val="000000"/>
          <w:spacing w:val="30"/>
          <w:sz w:val="16"/>
        </w:rPr>
        <w:t xml:space="preserve"> </w:t>
      </w:r>
      <w:r>
        <w:rPr>
          <w:rFonts w:ascii="LNUBPD+CMR8"/>
          <w:color w:val="000000"/>
          <w:sz w:val="16"/>
        </w:rPr>
        <w:t>household</w:t>
      </w:r>
      <w:r>
        <w:rPr>
          <w:rFonts w:ascii="Times New Roman"/>
          <w:color w:val="000000"/>
          <w:spacing w:val="30"/>
          <w:sz w:val="16"/>
        </w:rPr>
        <w:t xml:space="preserve"> </w:t>
      </w:r>
      <w:r>
        <w:rPr>
          <w:rFonts w:ascii="LNUBPD+CMR8"/>
          <w:color w:val="000000"/>
          <w:spacing w:val="-1"/>
          <w:sz w:val="16"/>
        </w:rPr>
        <w:t>electricity</w:t>
      </w:r>
      <w:r>
        <w:rPr>
          <w:rFonts w:ascii="Times New Roman"/>
          <w:color w:val="000000"/>
          <w:spacing w:val="31"/>
          <w:sz w:val="16"/>
        </w:rPr>
        <w:t xml:space="preserve"> </w:t>
      </w:r>
      <w:r>
        <w:rPr>
          <w:rFonts w:ascii="LNUBPD+CMR8"/>
          <w:color w:val="000000"/>
          <w:sz w:val="16"/>
        </w:rPr>
        <w:t>consumption</w:t>
      </w:r>
      <w:r>
        <w:rPr>
          <w:rFonts w:ascii="Times New Roman"/>
          <w:color w:val="000000"/>
          <w:spacing w:val="30"/>
          <w:sz w:val="16"/>
        </w:rPr>
        <w:t xml:space="preserve"> </w:t>
      </w:r>
      <w:r>
        <w:rPr>
          <w:rFonts w:ascii="LNUBPD+CMR8"/>
          <w:color w:val="000000"/>
          <w:sz w:val="16"/>
        </w:rPr>
        <w:t>are</w:t>
      </w:r>
      <w:r>
        <w:rPr>
          <w:rFonts w:ascii="Times New Roman"/>
          <w:color w:val="000000"/>
          <w:spacing w:val="30"/>
          <w:sz w:val="16"/>
        </w:rPr>
        <w:t xml:space="preserve"> </w:t>
      </w:r>
      <w:r>
        <w:rPr>
          <w:rFonts w:ascii="LNUBPD+CMR8"/>
          <w:color w:val="000000"/>
          <w:sz w:val="16"/>
        </w:rPr>
        <w:t>not</w:t>
      </w:r>
      <w:r>
        <w:rPr>
          <w:rFonts w:ascii="Times New Roman"/>
          <w:color w:val="000000"/>
          <w:spacing w:val="30"/>
          <w:sz w:val="16"/>
        </w:rPr>
        <w:t xml:space="preserve"> </w:t>
      </w:r>
      <w:r>
        <w:rPr>
          <w:rFonts w:ascii="LNUBPD+CMR8"/>
          <w:color w:val="000000"/>
          <w:sz w:val="16"/>
        </w:rPr>
        <w:t>of</w:t>
      </w:r>
      <w:r>
        <w:rPr>
          <w:rFonts w:ascii="Times New Roman"/>
          <w:color w:val="000000"/>
          <w:spacing w:val="30"/>
          <w:sz w:val="16"/>
        </w:rPr>
        <w:t xml:space="preserve"> </w:t>
      </w:r>
      <w:r>
        <w:rPr>
          <w:rFonts w:ascii="LNUBPD+CMR8"/>
          <w:color w:val="000000"/>
          <w:spacing w:val="-1"/>
          <w:sz w:val="16"/>
        </w:rPr>
        <w:t>interest.</w:t>
      </w:r>
      <w:r>
        <w:rPr>
          <w:rFonts w:ascii="Times New Roman"/>
          <w:color w:val="000000"/>
          <w:spacing w:val="77"/>
          <w:sz w:val="16"/>
        </w:rPr>
        <w:t xml:space="preserve"> </w:t>
      </w:r>
      <w:hyperlink w:anchor="br45" w:history="1">
        <w:r>
          <w:rPr>
            <w:rFonts w:ascii="LNUBPD+CMR8"/>
            <w:color w:val="0000FE"/>
            <w:spacing w:val="-3"/>
            <w:sz w:val="16"/>
          </w:rPr>
          <w:t>Pon</w:t>
        </w:r>
      </w:hyperlink>
      <w:r>
        <w:rPr>
          <w:rFonts w:ascii="Times New Roman" w:hint="eastAsia"/>
          <w:color w:val="000000"/>
          <w:sz w:val="16"/>
        </w:rPr>
        <w:t xml:space="preserve"> </w:t>
      </w:r>
      <w:r>
        <w:rPr>
          <w:rFonts w:ascii="LNUBPD+CMR8"/>
          <w:color w:val="000000"/>
          <w:sz w:val="16"/>
        </w:rPr>
        <w:t>(</w:t>
      </w:r>
      <w:hyperlink w:anchor="br45" w:history="1">
        <w:r>
          <w:rPr>
            <w:rFonts w:ascii="LNUBPD+CMR8"/>
            <w:color w:val="0000FE"/>
            <w:sz w:val="16"/>
          </w:rPr>
          <w:t>2017</w:t>
        </w:r>
      </w:hyperlink>
      <w:r>
        <w:rPr>
          <w:rFonts w:ascii="LNUBPD+CMR8"/>
          <w:color w:val="000000"/>
          <w:sz w:val="16"/>
        </w:rPr>
        <w:t>)</w:t>
      </w:r>
      <w:r>
        <w:rPr>
          <w:rFonts w:ascii="Times New Roman"/>
          <w:color w:val="000000"/>
          <w:spacing w:val="16"/>
          <w:sz w:val="16"/>
        </w:rPr>
        <w:t xml:space="preserve"> </w:t>
      </w:r>
      <w:r>
        <w:rPr>
          <w:rFonts w:ascii="LNUBPD+CMR8"/>
          <w:color w:val="000000"/>
          <w:sz w:val="16"/>
        </w:rPr>
        <w:t>studied</w:t>
      </w:r>
      <w:r>
        <w:rPr>
          <w:rFonts w:ascii="Times New Roman"/>
          <w:color w:val="000000"/>
          <w:spacing w:val="16"/>
          <w:sz w:val="16"/>
        </w:rPr>
        <w:t xml:space="preserve"> </w:t>
      </w:r>
      <w:r>
        <w:rPr>
          <w:rFonts w:ascii="LNUBPD+CMR8"/>
          <w:color w:val="000000"/>
          <w:sz w:val="16"/>
        </w:rPr>
        <w:t>the</w:t>
      </w:r>
      <w:r>
        <w:rPr>
          <w:rFonts w:ascii="Times New Roman"/>
          <w:color w:val="000000"/>
          <w:spacing w:val="16"/>
          <w:sz w:val="16"/>
        </w:rPr>
        <w:t xml:space="preserve"> </w:t>
      </w:r>
      <w:r>
        <w:rPr>
          <w:rFonts w:ascii="LNUBPD+CMR8"/>
          <w:color w:val="000000"/>
          <w:sz w:val="16"/>
        </w:rPr>
        <w:t>e</w:t>
      </w:r>
      <w:r>
        <w:rPr>
          <w:rFonts w:ascii="EODNIU+CMR8" w:hAnsi="EODNIU+CMR8" w:cs="EODNIU+CMR8"/>
          <w:color w:val="000000"/>
          <w:sz w:val="16"/>
        </w:rPr>
        <w:t>ﬀ</w:t>
      </w:r>
      <w:r>
        <w:rPr>
          <w:rFonts w:ascii="LNUBPD+CMR8"/>
          <w:color w:val="000000"/>
          <w:sz w:val="16"/>
        </w:rPr>
        <w:t>ects</w:t>
      </w:r>
      <w:r>
        <w:rPr>
          <w:rFonts w:ascii="Times New Roman"/>
          <w:color w:val="000000"/>
          <w:spacing w:val="16"/>
          <w:sz w:val="16"/>
        </w:rPr>
        <w:t xml:space="preserve"> </w:t>
      </w:r>
      <w:r>
        <w:rPr>
          <w:rFonts w:ascii="LNUBPD+CMR8"/>
          <w:color w:val="000000"/>
          <w:sz w:val="16"/>
        </w:rPr>
        <w:t>in</w:t>
      </w:r>
      <w:r>
        <w:rPr>
          <w:rFonts w:ascii="Times New Roman"/>
          <w:color w:val="000000"/>
          <w:spacing w:val="16"/>
          <w:sz w:val="16"/>
        </w:rPr>
        <w:t xml:space="preserve"> </w:t>
      </w:r>
      <w:r>
        <w:rPr>
          <w:rFonts w:ascii="LNUBPD+CMR8"/>
          <w:color w:val="000000"/>
          <w:sz w:val="16"/>
        </w:rPr>
        <w:t>detail</w:t>
      </w:r>
      <w:r>
        <w:rPr>
          <w:rFonts w:ascii="Times New Roman"/>
          <w:color w:val="000000"/>
          <w:spacing w:val="17"/>
          <w:sz w:val="16"/>
        </w:rPr>
        <w:t xml:space="preserve"> </w:t>
      </w:r>
      <w:r>
        <w:rPr>
          <w:rFonts w:ascii="LNUBPD+CMR8"/>
          <w:color w:val="000000"/>
          <w:sz w:val="16"/>
        </w:rPr>
        <w:t>using</w:t>
      </w:r>
      <w:r>
        <w:rPr>
          <w:rFonts w:ascii="Times New Roman"/>
          <w:color w:val="000000"/>
          <w:spacing w:val="16"/>
          <w:sz w:val="16"/>
        </w:rPr>
        <w:t xml:space="preserve"> </w:t>
      </w:r>
      <w:r>
        <w:rPr>
          <w:rFonts w:ascii="LNUBPD+CMR8"/>
          <w:color w:val="000000"/>
          <w:sz w:val="16"/>
        </w:rPr>
        <w:t>the</w:t>
      </w:r>
      <w:r>
        <w:rPr>
          <w:rFonts w:ascii="Times New Roman"/>
          <w:color w:val="000000"/>
          <w:spacing w:val="16"/>
          <w:sz w:val="16"/>
        </w:rPr>
        <w:t xml:space="preserve"> </w:t>
      </w:r>
      <w:r>
        <w:rPr>
          <w:rFonts w:ascii="LNUBPD+CMR8"/>
          <w:color w:val="000000"/>
          <w:sz w:val="16"/>
        </w:rPr>
        <w:t>same</w:t>
      </w:r>
      <w:r>
        <w:rPr>
          <w:rFonts w:ascii="Times New Roman"/>
          <w:color w:val="000000"/>
          <w:spacing w:val="17"/>
          <w:sz w:val="16"/>
        </w:rPr>
        <w:t xml:space="preserve"> </w:t>
      </w:r>
      <w:r>
        <w:rPr>
          <w:rFonts w:ascii="LNUBPD+CMR8"/>
          <w:color w:val="000000"/>
          <w:sz w:val="16"/>
        </w:rPr>
        <w:t>datasets</w:t>
      </w:r>
      <w:r w:rsidR="00AA6522">
        <w:rPr>
          <w:rFonts w:ascii="LNUBPD+CMR8"/>
          <w:color w:val="000000"/>
          <w:sz w:val="16"/>
        </w:rPr>
        <w:t>.</w:t>
      </w:r>
    </w:p>
  </w:footnote>
  <w:footnote w:id="2">
    <w:p w14:paraId="7CB3084B" w14:textId="77777777" w:rsidR="00AA6522" w:rsidRDefault="00AA6522" w:rsidP="00AA6522">
      <w:pPr>
        <w:spacing w:before="123" w:after="0" w:line="236" w:lineRule="exact"/>
        <w:ind w:left="149"/>
        <w:jc w:val="left"/>
        <w:rPr>
          <w:rFonts w:ascii="Times New Roman"/>
          <w:color w:val="000000"/>
          <w:sz w:val="16"/>
        </w:rPr>
      </w:pPr>
      <w:r>
        <w:rPr>
          <w:rStyle w:val="FootnoteReference"/>
        </w:rPr>
        <w:footnoteRef/>
      </w:r>
      <w:r>
        <w:t xml:space="preserve"> </w:t>
      </w:r>
      <w:r>
        <w:rPr>
          <w:rFonts w:ascii="LNUBPD+CMR8"/>
          <w:color w:val="000000"/>
          <w:spacing w:val="-1"/>
          <w:sz w:val="16"/>
        </w:rPr>
        <w:t>Mathematically,</w:t>
      </w:r>
      <w:r>
        <w:rPr>
          <w:rFonts w:ascii="Times New Roman"/>
          <w:color w:val="000000"/>
          <w:spacing w:val="18"/>
          <w:sz w:val="16"/>
        </w:rPr>
        <w:t xml:space="preserve"> </w:t>
      </w:r>
      <w:proofErr w:type="spellStart"/>
      <w:r>
        <w:rPr>
          <w:rFonts w:ascii="JCFDIV+CMMI8"/>
          <w:color w:val="000000"/>
          <w:spacing w:val="5"/>
          <w:sz w:val="16"/>
        </w:rPr>
        <w:t>HDD</w:t>
      </w:r>
      <w:r>
        <w:rPr>
          <w:rFonts w:ascii="INBNNV+CMMI6"/>
          <w:color w:val="000000"/>
          <w:spacing w:val="-52"/>
          <w:sz w:val="18"/>
          <w:vertAlign w:val="subscript"/>
        </w:rPr>
        <w:t>t</w:t>
      </w:r>
      <w:proofErr w:type="spellEnd"/>
      <w:r>
        <w:rPr>
          <w:rFonts w:ascii="FCANFO+CMSY6" w:hAnsi="FCANFO+CMSY6" w:cs="FCANFO+CMSY6"/>
          <w:color w:val="000000"/>
          <w:sz w:val="12"/>
        </w:rPr>
        <w:t>∗</w:t>
      </w:r>
      <w:r>
        <w:rPr>
          <w:rFonts w:ascii="Times New Roman"/>
          <w:color w:val="000000"/>
          <w:spacing w:val="36"/>
          <w:sz w:val="12"/>
        </w:rPr>
        <w:t xml:space="preserve"> </w:t>
      </w:r>
      <w:r>
        <w:rPr>
          <w:rFonts w:ascii="LNUBPD+CMR8"/>
          <w:color w:val="000000"/>
          <w:sz w:val="16"/>
        </w:rPr>
        <w:t>is</w:t>
      </w:r>
      <w:r>
        <w:rPr>
          <w:rFonts w:ascii="Times New Roman"/>
          <w:color w:val="000000"/>
          <w:spacing w:val="16"/>
          <w:sz w:val="16"/>
        </w:rPr>
        <w:t xml:space="preserve"> </w:t>
      </w:r>
      <w:r>
        <w:rPr>
          <w:rFonts w:ascii="LNUBPD+CMR8" w:hAnsi="LNUBPD+CMR8" w:cs="LNUBPD+CMR8"/>
          <w:color w:val="000000"/>
          <w:sz w:val="16"/>
        </w:rPr>
        <w:t>deﬁned</w:t>
      </w:r>
      <w:r>
        <w:rPr>
          <w:rFonts w:ascii="Times New Roman"/>
          <w:color w:val="000000"/>
          <w:spacing w:val="16"/>
          <w:sz w:val="16"/>
        </w:rPr>
        <w:t xml:space="preserve"> </w:t>
      </w:r>
      <w:r>
        <w:rPr>
          <w:rFonts w:ascii="LNUBPD+CMR8"/>
          <w:color w:val="000000"/>
          <w:sz w:val="16"/>
        </w:rPr>
        <w:t>as</w:t>
      </w:r>
      <w:r>
        <w:rPr>
          <w:rFonts w:ascii="Times New Roman"/>
          <w:color w:val="000000"/>
          <w:spacing w:val="16"/>
          <w:sz w:val="16"/>
        </w:rPr>
        <w:t xml:space="preserve"> </w:t>
      </w:r>
      <w:r>
        <w:rPr>
          <w:rFonts w:ascii="LNUBPD+CMR8"/>
          <w:color w:val="000000"/>
          <w:spacing w:val="-1"/>
          <w:sz w:val="16"/>
        </w:rPr>
        <w:t>follows:</w:t>
      </w:r>
    </w:p>
    <w:p w14:paraId="7B520E38" w14:textId="77777777" w:rsidR="00AA6522" w:rsidRPr="00AA6522" w:rsidRDefault="00AA6522" w:rsidP="00AA6522">
      <w:pPr>
        <w:spacing w:before="157" w:after="0" w:line="217" w:lineRule="exact"/>
        <w:ind w:left="2952"/>
        <w:jc w:val="left"/>
        <w:rPr>
          <w:rFonts w:ascii="Times New Roman"/>
          <w:color w:val="000000"/>
          <w:sz w:val="12"/>
        </w:rPr>
      </w:pPr>
      <w:proofErr w:type="spellStart"/>
      <w:r>
        <w:rPr>
          <w:rFonts w:ascii="JCFDIV+CMMI8"/>
          <w:color w:val="000000"/>
          <w:spacing w:val="7"/>
          <w:sz w:val="16"/>
        </w:rPr>
        <w:t>HDD</w:t>
      </w:r>
      <w:r>
        <w:rPr>
          <w:rFonts w:ascii="FCANFO+CMSY6" w:hAnsi="FCANFO+CMSY6" w:cs="FCANFO+CMSY6"/>
          <w:color w:val="000000"/>
          <w:sz w:val="12"/>
        </w:rPr>
        <w:t>∗</w:t>
      </w:r>
      <w:r>
        <w:rPr>
          <w:rFonts w:ascii="INBNNV+CMMI6"/>
          <w:color w:val="000000"/>
          <w:sz w:val="18"/>
          <w:vertAlign w:val="subscript"/>
        </w:rPr>
        <w:t>t</w:t>
      </w:r>
      <w:proofErr w:type="spellEnd"/>
      <w:r>
        <w:rPr>
          <w:rFonts w:ascii="Times New Roman"/>
          <w:color w:val="000000"/>
          <w:spacing w:val="92"/>
          <w:sz w:val="18"/>
          <w:vertAlign w:val="subscript"/>
        </w:rPr>
        <w:t xml:space="preserve"> </w:t>
      </w:r>
      <w:r>
        <w:rPr>
          <w:rFonts w:ascii="LNUBPD+CMR8"/>
          <w:color w:val="000000"/>
          <w:sz w:val="16"/>
        </w:rPr>
        <w:t>=</w:t>
      </w:r>
      <w:r>
        <w:rPr>
          <w:rFonts w:ascii="Times New Roman"/>
          <w:color w:val="000000"/>
          <w:spacing w:val="63"/>
          <w:sz w:val="16"/>
        </w:rPr>
        <w:t xml:space="preserve"> </w:t>
      </w:r>
      <w:r>
        <w:rPr>
          <w:rFonts w:ascii="LNUBPD+CMR8"/>
          <w:color w:val="000000"/>
          <w:sz w:val="16"/>
        </w:rPr>
        <w:t>(</w:t>
      </w:r>
      <w:proofErr w:type="spellStart"/>
      <w:r>
        <w:rPr>
          <w:rFonts w:ascii="JCFDIV+CMMI8"/>
          <w:color w:val="000000"/>
          <w:spacing w:val="5"/>
          <w:sz w:val="16"/>
        </w:rPr>
        <w:t>HDD</w:t>
      </w:r>
      <w:r>
        <w:rPr>
          <w:rFonts w:ascii="INBNNV+CMMI6"/>
          <w:color w:val="000000"/>
          <w:sz w:val="18"/>
          <w:vertAlign w:val="subscript"/>
        </w:rPr>
        <w:t>t</w:t>
      </w:r>
      <w:proofErr w:type="spellEnd"/>
      <w:r>
        <w:rPr>
          <w:rFonts w:ascii="Times New Roman"/>
          <w:color w:val="000000"/>
          <w:spacing w:val="2"/>
          <w:sz w:val="18"/>
          <w:vertAlign w:val="subscript"/>
        </w:rPr>
        <w:t xml:space="preserve"> </w:t>
      </w:r>
      <w:r>
        <w:rPr>
          <w:rFonts w:ascii="BQOQML+CMSY8" w:hAnsi="BQOQML+CMSY8" w:cs="BQOQML+CMSY8"/>
          <w:color w:val="000000"/>
          <w:sz w:val="16"/>
        </w:rPr>
        <w:t>−</w:t>
      </w:r>
      <w:r>
        <w:rPr>
          <w:rFonts w:ascii="Times New Roman"/>
          <w:color w:val="000000"/>
          <w:spacing w:val="-3"/>
          <w:sz w:val="16"/>
        </w:rPr>
        <w:t xml:space="preserve"> </w:t>
      </w:r>
      <w:r>
        <w:rPr>
          <w:rFonts w:ascii="JCFDIV+CMMI8"/>
          <w:color w:val="000000"/>
          <w:spacing w:val="3"/>
          <w:sz w:val="16"/>
        </w:rPr>
        <w:t>Knot</w:t>
      </w:r>
      <w:r>
        <w:rPr>
          <w:rFonts w:ascii="LNUBPD+CMR8"/>
          <w:color w:val="000000"/>
          <w:sz w:val="16"/>
        </w:rPr>
        <w:t>)</w:t>
      </w:r>
      <w:r>
        <w:rPr>
          <w:rFonts w:ascii="Times New Roman"/>
          <w:color w:val="000000"/>
          <w:spacing w:val="54"/>
          <w:sz w:val="16"/>
        </w:rPr>
        <w:t xml:space="preserve"> </w:t>
      </w:r>
      <w:r>
        <w:rPr>
          <w:rFonts w:ascii="BQOQML+CMSY8" w:hAnsi="BQOQML+CMSY8" w:cs="BQOQML+CMSY8"/>
          <w:color w:val="000000"/>
          <w:sz w:val="16"/>
        </w:rPr>
        <w:t>×</w:t>
      </w:r>
      <w:r>
        <w:rPr>
          <w:rFonts w:ascii="Times New Roman"/>
          <w:color w:val="000000"/>
          <w:spacing w:val="54"/>
          <w:sz w:val="16"/>
        </w:rPr>
        <w:t xml:space="preserve"> </w:t>
      </w:r>
      <w:r>
        <w:rPr>
          <w:rFonts w:ascii="BUNJRC+BBOLD7"/>
          <w:color w:val="000000"/>
          <w:spacing w:val="-4"/>
          <w:sz w:val="16"/>
        </w:rPr>
        <w:t>1</w:t>
      </w:r>
      <w:r>
        <w:rPr>
          <w:rFonts w:ascii="LNUBPD+CMR8"/>
          <w:color w:val="000000"/>
          <w:sz w:val="16"/>
        </w:rPr>
        <w:t>[</w:t>
      </w:r>
      <w:proofErr w:type="spellStart"/>
      <w:r>
        <w:rPr>
          <w:rFonts w:ascii="JCFDIV+CMMI8"/>
          <w:color w:val="000000"/>
          <w:spacing w:val="5"/>
          <w:sz w:val="16"/>
        </w:rPr>
        <w:t>HDD</w:t>
      </w:r>
      <w:r>
        <w:rPr>
          <w:rFonts w:ascii="INBNNV+CMMI6"/>
          <w:color w:val="000000"/>
          <w:sz w:val="18"/>
          <w:vertAlign w:val="subscript"/>
        </w:rPr>
        <w:t>t</w:t>
      </w:r>
      <w:proofErr w:type="spellEnd"/>
      <w:r>
        <w:rPr>
          <w:rFonts w:ascii="Times New Roman"/>
          <w:color w:val="000000"/>
          <w:spacing w:val="12"/>
          <w:sz w:val="18"/>
          <w:vertAlign w:val="subscript"/>
        </w:rPr>
        <w:t xml:space="preserve"> </w:t>
      </w:r>
      <w:r>
        <w:rPr>
          <w:rFonts w:ascii="JCFDIV+CMMI8"/>
          <w:color w:val="000000"/>
          <w:sz w:val="16"/>
        </w:rPr>
        <w:t>&gt;</w:t>
      </w:r>
      <w:r>
        <w:rPr>
          <w:rFonts w:ascii="Times New Roman"/>
          <w:color w:val="000000"/>
          <w:spacing w:val="7"/>
          <w:sz w:val="16"/>
        </w:rPr>
        <w:t xml:space="preserve"> </w:t>
      </w:r>
      <w:r>
        <w:rPr>
          <w:rFonts w:ascii="JCFDIV+CMMI8"/>
          <w:color w:val="000000"/>
          <w:spacing w:val="3"/>
          <w:sz w:val="16"/>
        </w:rPr>
        <w:t>Knot</w:t>
      </w:r>
      <w:r>
        <w:rPr>
          <w:rFonts w:ascii="LNUBPD+CMR8"/>
          <w:color w:val="000000"/>
          <w:sz w:val="16"/>
        </w:rPr>
        <w:t>]</w:t>
      </w:r>
      <w:r>
        <w:rPr>
          <w:rFonts w:ascii="JCFDIV+CMMI8"/>
          <w:color w:val="000000"/>
          <w:sz w:val="16"/>
        </w:rPr>
        <w:t>,</w:t>
      </w:r>
      <w:r>
        <w:rPr>
          <w:rFonts w:ascii="Times New Roman"/>
          <w:color w:val="000000"/>
          <w:spacing w:val="2695"/>
          <w:sz w:val="16"/>
        </w:rPr>
        <w:tab/>
      </w:r>
      <w:r>
        <w:rPr>
          <w:rFonts w:ascii="LNUBPD+CMR8"/>
          <w:color w:val="000000"/>
          <w:sz w:val="16"/>
        </w:rPr>
        <w:t>(4)</w:t>
      </w:r>
    </w:p>
    <w:p w14:paraId="713FA4C6" w14:textId="75858101" w:rsidR="00AA6522" w:rsidRPr="00AA6522" w:rsidRDefault="00AA6522" w:rsidP="00AA6522">
      <w:pPr>
        <w:pStyle w:val="FootnoteText"/>
        <w:rPr>
          <w:rFonts w:ascii="Cambria" w:hAnsi="Cambria"/>
        </w:rPr>
      </w:pPr>
      <w:r>
        <w:rPr>
          <w:rFonts w:ascii="LNUBPD+CMR8"/>
          <w:color w:val="000000"/>
          <w:sz w:val="16"/>
        </w:rPr>
        <w:t>where</w:t>
      </w:r>
      <w:r>
        <w:rPr>
          <w:rFonts w:ascii="Times New Roman"/>
          <w:color w:val="000000"/>
          <w:spacing w:val="17"/>
          <w:sz w:val="16"/>
        </w:rPr>
        <w:t xml:space="preserve"> </w:t>
      </w:r>
      <w:r>
        <w:rPr>
          <w:rFonts w:ascii="JCFDIV+CMMI8"/>
          <w:color w:val="000000"/>
          <w:spacing w:val="3"/>
          <w:sz w:val="16"/>
        </w:rPr>
        <w:t>Knot</w:t>
      </w:r>
      <w:r>
        <w:rPr>
          <w:rFonts w:ascii="Times New Roman"/>
          <w:color w:val="000000"/>
          <w:spacing w:val="13"/>
          <w:sz w:val="16"/>
        </w:rPr>
        <w:t xml:space="preserve"> </w:t>
      </w:r>
      <w:r>
        <w:rPr>
          <w:rFonts w:ascii="LNUBPD+CMR8"/>
          <w:color w:val="000000"/>
          <w:sz w:val="16"/>
        </w:rPr>
        <w:t>is</w:t>
      </w:r>
      <w:r>
        <w:rPr>
          <w:rFonts w:ascii="Times New Roman"/>
          <w:color w:val="000000"/>
          <w:spacing w:val="16"/>
          <w:sz w:val="16"/>
        </w:rPr>
        <w:t xml:space="preserve"> </w:t>
      </w:r>
      <w:r>
        <w:rPr>
          <w:rFonts w:ascii="LNUBPD+CMR8"/>
          <w:color w:val="000000"/>
          <w:sz w:val="16"/>
        </w:rPr>
        <w:t>a</w:t>
      </w:r>
      <w:r>
        <w:rPr>
          <w:rFonts w:ascii="Times New Roman"/>
          <w:color w:val="000000"/>
          <w:spacing w:val="16"/>
          <w:sz w:val="16"/>
        </w:rPr>
        <w:t xml:space="preserve"> </w:t>
      </w:r>
      <w:r>
        <w:rPr>
          <w:rFonts w:ascii="LNUBPD+CMR8"/>
          <w:color w:val="000000"/>
          <w:sz w:val="16"/>
        </w:rPr>
        <w:t>reference</w:t>
      </w:r>
      <w:r>
        <w:rPr>
          <w:rFonts w:ascii="Times New Roman"/>
          <w:color w:val="000000"/>
          <w:spacing w:val="16"/>
          <w:sz w:val="16"/>
        </w:rPr>
        <w:t xml:space="preserve"> </w:t>
      </w:r>
      <w:r>
        <w:rPr>
          <w:rFonts w:ascii="LNUBPD+CMR8"/>
          <w:color w:val="000000"/>
          <w:spacing w:val="-3"/>
          <w:sz w:val="16"/>
        </w:rPr>
        <w:t>value</w:t>
      </w:r>
      <w:r>
        <w:rPr>
          <w:rFonts w:ascii="Times New Roman"/>
          <w:color w:val="000000"/>
          <w:spacing w:val="19"/>
          <w:sz w:val="16"/>
        </w:rPr>
        <w:t xml:space="preserve"> </w:t>
      </w:r>
      <w:r>
        <w:rPr>
          <w:rFonts w:ascii="LNUBPD+CMR8"/>
          <w:color w:val="000000"/>
          <w:sz w:val="16"/>
        </w:rPr>
        <w:t>at</w:t>
      </w:r>
      <w:r>
        <w:rPr>
          <w:rFonts w:ascii="Times New Roman"/>
          <w:color w:val="000000"/>
          <w:spacing w:val="17"/>
          <w:sz w:val="16"/>
        </w:rPr>
        <w:t xml:space="preserve"> </w:t>
      </w:r>
      <w:r>
        <w:rPr>
          <w:rFonts w:ascii="LNUBPD+CMR8"/>
          <w:color w:val="000000"/>
          <w:spacing w:val="-1"/>
          <w:sz w:val="16"/>
        </w:rPr>
        <w:t>which</w:t>
      </w:r>
      <w:r>
        <w:rPr>
          <w:rFonts w:ascii="Times New Roman"/>
          <w:color w:val="000000"/>
          <w:spacing w:val="18"/>
          <w:sz w:val="16"/>
        </w:rPr>
        <w:t xml:space="preserve"> </w:t>
      </w:r>
      <w:r>
        <w:rPr>
          <w:rFonts w:ascii="LNUBPD+CMR8"/>
          <w:color w:val="000000"/>
          <w:sz w:val="16"/>
        </w:rPr>
        <w:t>the</w:t>
      </w:r>
      <w:r>
        <w:rPr>
          <w:rFonts w:ascii="Times New Roman"/>
          <w:color w:val="000000"/>
          <w:spacing w:val="16"/>
          <w:sz w:val="16"/>
        </w:rPr>
        <w:t xml:space="preserve"> </w:t>
      </w:r>
      <w:r>
        <w:rPr>
          <w:rFonts w:ascii="LNUBPD+CMR8"/>
          <w:color w:val="000000"/>
          <w:spacing w:val="1"/>
          <w:sz w:val="16"/>
        </w:rPr>
        <w:t>slope</w:t>
      </w:r>
      <w:r>
        <w:rPr>
          <w:rFonts w:ascii="Times New Roman"/>
          <w:color w:val="000000"/>
          <w:spacing w:val="15"/>
          <w:sz w:val="16"/>
        </w:rPr>
        <w:t xml:space="preserve"> </w:t>
      </w:r>
      <w:r>
        <w:rPr>
          <w:rFonts w:ascii="LNUBPD+CMR8"/>
          <w:color w:val="000000"/>
          <w:sz w:val="16"/>
        </w:rPr>
        <w:t>of</w:t>
      </w:r>
      <w:r>
        <w:rPr>
          <w:rFonts w:ascii="Times New Roman"/>
          <w:color w:val="000000"/>
          <w:spacing w:val="17"/>
          <w:sz w:val="16"/>
        </w:rPr>
        <w:t xml:space="preserve"> </w:t>
      </w:r>
      <w:r>
        <w:rPr>
          <w:rFonts w:ascii="LNUBPD+CMR8"/>
          <w:color w:val="000000"/>
          <w:sz w:val="16"/>
        </w:rPr>
        <w:t>the</w:t>
      </w:r>
      <w:r>
        <w:rPr>
          <w:rFonts w:ascii="Times New Roman"/>
          <w:color w:val="000000"/>
          <w:spacing w:val="16"/>
          <w:sz w:val="16"/>
        </w:rPr>
        <w:t xml:space="preserve"> </w:t>
      </w:r>
      <w:r>
        <w:rPr>
          <w:rFonts w:ascii="LNUBPD+CMR8"/>
          <w:color w:val="000000"/>
          <w:sz w:val="16"/>
        </w:rPr>
        <w:t>predicted</w:t>
      </w:r>
      <w:r>
        <w:rPr>
          <w:rFonts w:ascii="Times New Roman"/>
          <w:color w:val="000000"/>
          <w:spacing w:val="16"/>
          <w:sz w:val="16"/>
        </w:rPr>
        <w:t xml:space="preserve"> </w:t>
      </w:r>
      <w:r>
        <w:rPr>
          <w:rFonts w:ascii="LNUBPD+CMR8"/>
          <w:color w:val="000000"/>
          <w:sz w:val="16"/>
        </w:rPr>
        <w:t>line</w:t>
      </w:r>
      <w:r>
        <w:rPr>
          <w:rFonts w:ascii="Times New Roman"/>
          <w:color w:val="000000"/>
          <w:spacing w:val="16"/>
          <w:sz w:val="16"/>
        </w:rPr>
        <w:t xml:space="preserve"> </w:t>
      </w:r>
      <w:r>
        <w:rPr>
          <w:rFonts w:ascii="LNUBPD+CMR8"/>
          <w:color w:val="000000"/>
          <w:sz w:val="16"/>
        </w:rPr>
        <w:t>starts</w:t>
      </w:r>
      <w:r>
        <w:rPr>
          <w:rFonts w:ascii="Times New Roman"/>
          <w:color w:val="000000"/>
          <w:spacing w:val="16"/>
          <w:sz w:val="16"/>
        </w:rPr>
        <w:t xml:space="preserve"> </w:t>
      </w:r>
      <w:r>
        <w:rPr>
          <w:rFonts w:ascii="LNUBPD+CMR8"/>
          <w:color w:val="000000"/>
          <w:sz w:val="16"/>
        </w:rPr>
        <w:t>to</w:t>
      </w:r>
      <w:r>
        <w:rPr>
          <w:rFonts w:ascii="Times New Roman"/>
          <w:color w:val="000000"/>
          <w:spacing w:val="16"/>
          <w:sz w:val="16"/>
        </w:rPr>
        <w:t xml:space="preserve"> </w:t>
      </w:r>
      <w:r>
        <w:rPr>
          <w:rFonts w:ascii="LNUBPD+CMR8"/>
          <w:color w:val="000000"/>
          <w:spacing w:val="-1"/>
          <w:sz w:val="16"/>
        </w:rPr>
        <w:t>change.</w:t>
      </w:r>
    </w:p>
  </w:footnote>
  <w:footnote w:id="3">
    <w:p w14:paraId="5B8C2875" w14:textId="59D28CFA" w:rsidR="00401FA1" w:rsidRPr="00401FA1" w:rsidRDefault="00401FA1">
      <w:pPr>
        <w:pStyle w:val="FootnoteText"/>
        <w:rPr>
          <w:rFonts w:ascii="Cambria" w:hAnsi="Cambria"/>
        </w:rPr>
      </w:pPr>
      <w:r>
        <w:rPr>
          <w:rStyle w:val="FootnoteReference"/>
        </w:rPr>
        <w:footnoteRef/>
      </w:r>
      <w:r>
        <w:t xml:space="preserve"> </w:t>
      </w:r>
      <w:hyperlink w:anchor="br45" w:history="1">
        <w:r>
          <w:rPr>
            <w:rFonts w:ascii="LNUBPD+CMR8"/>
            <w:color w:val="0000FE"/>
            <w:sz w:val="16"/>
          </w:rPr>
          <w:t>Harding</w:t>
        </w:r>
      </w:hyperlink>
      <w:hyperlink w:anchor="br45" w:history="1">
        <w:r>
          <w:rPr>
            <w:rFonts w:ascii="Times New Roman"/>
            <w:color w:val="0000FE"/>
            <w:spacing w:val="16"/>
            <w:sz w:val="16"/>
          </w:rPr>
          <w:t xml:space="preserve"> </w:t>
        </w:r>
      </w:hyperlink>
      <w:hyperlink w:anchor="br45" w:history="1">
        <w:r>
          <w:rPr>
            <w:rFonts w:ascii="LNUBPD+CMR8"/>
            <w:color w:val="0000FE"/>
            <w:sz w:val="16"/>
          </w:rPr>
          <w:t>and</w:t>
        </w:r>
      </w:hyperlink>
      <w:hyperlink w:anchor="br45" w:history="1">
        <w:r>
          <w:rPr>
            <w:rFonts w:ascii="Times New Roman"/>
            <w:color w:val="0000FE"/>
            <w:spacing w:val="16"/>
            <w:sz w:val="16"/>
          </w:rPr>
          <w:t xml:space="preserve"> </w:t>
        </w:r>
      </w:hyperlink>
      <w:hyperlink w:anchor="br45" w:history="1">
        <w:r>
          <w:rPr>
            <w:rFonts w:ascii="LNUBPD+CMR8"/>
            <w:color w:val="0000FE"/>
            <w:sz w:val="16"/>
          </w:rPr>
          <w:t>Sexton</w:t>
        </w:r>
      </w:hyperlink>
      <w:hyperlink w:anchor="br45" w:history="1">
        <w:r>
          <w:rPr>
            <w:rFonts w:ascii="Times New Roman"/>
            <w:color w:val="0000FE"/>
            <w:spacing w:val="16"/>
            <w:sz w:val="16"/>
          </w:rPr>
          <w:t xml:space="preserve"> </w:t>
        </w:r>
      </w:hyperlink>
      <w:r>
        <w:rPr>
          <w:rFonts w:ascii="LNUBPD+CMR8"/>
          <w:color w:val="000000"/>
          <w:sz w:val="16"/>
        </w:rPr>
        <w:t>(</w:t>
      </w:r>
      <w:hyperlink w:anchor="br45" w:history="1">
        <w:r>
          <w:rPr>
            <w:rFonts w:ascii="LNUBPD+CMR8"/>
            <w:color w:val="0000FE"/>
            <w:sz w:val="16"/>
          </w:rPr>
          <w:t>2017</w:t>
        </w:r>
      </w:hyperlink>
      <w:r>
        <w:rPr>
          <w:rFonts w:ascii="LNUBPD+CMR8"/>
          <w:color w:val="000000"/>
          <w:sz w:val="16"/>
        </w:rPr>
        <w:t>)</w:t>
      </w:r>
      <w:r>
        <w:rPr>
          <w:rFonts w:ascii="Times New Roman"/>
          <w:color w:val="000000"/>
          <w:spacing w:val="16"/>
          <w:sz w:val="16"/>
        </w:rPr>
        <w:t xml:space="preserve"> </w:t>
      </w:r>
      <w:r>
        <w:rPr>
          <w:rFonts w:ascii="LNUBPD+CMR8"/>
          <w:color w:val="000000"/>
          <w:spacing w:val="-1"/>
          <w:sz w:val="16"/>
        </w:rPr>
        <w:t>provides</w:t>
      </w:r>
      <w:r>
        <w:rPr>
          <w:rFonts w:ascii="Times New Roman"/>
          <w:color w:val="000000"/>
          <w:spacing w:val="17"/>
          <w:sz w:val="16"/>
        </w:rPr>
        <w:t xml:space="preserve"> </w:t>
      </w:r>
      <w:r>
        <w:rPr>
          <w:rFonts w:ascii="LNUBPD+CMR8"/>
          <w:color w:val="000000"/>
          <w:sz w:val="16"/>
        </w:rPr>
        <w:t>a</w:t>
      </w:r>
      <w:r>
        <w:rPr>
          <w:rFonts w:ascii="Times New Roman"/>
          <w:color w:val="000000"/>
          <w:spacing w:val="16"/>
          <w:sz w:val="16"/>
        </w:rPr>
        <w:t xml:space="preserve"> </w:t>
      </w:r>
      <w:r>
        <w:rPr>
          <w:rFonts w:ascii="LNUBPD+CMR8"/>
          <w:color w:val="000000"/>
          <w:sz w:val="16"/>
        </w:rPr>
        <w:t>detailed</w:t>
      </w:r>
      <w:r>
        <w:rPr>
          <w:rFonts w:ascii="Times New Roman"/>
          <w:color w:val="000000"/>
          <w:spacing w:val="16"/>
          <w:sz w:val="16"/>
        </w:rPr>
        <w:t xml:space="preserve"> </w:t>
      </w:r>
      <w:r>
        <w:rPr>
          <w:rFonts w:ascii="LNUBPD+CMR8"/>
          <w:color w:val="000000"/>
          <w:sz w:val="16"/>
        </w:rPr>
        <w:t>description</w:t>
      </w:r>
      <w:r>
        <w:rPr>
          <w:rFonts w:ascii="Times New Roman"/>
          <w:color w:val="000000"/>
          <w:spacing w:val="16"/>
          <w:sz w:val="16"/>
        </w:rPr>
        <w:t xml:space="preserve"> </w:t>
      </w:r>
      <w:r>
        <w:rPr>
          <w:rFonts w:ascii="LNUBPD+CMR8"/>
          <w:color w:val="000000"/>
          <w:sz w:val="16"/>
        </w:rPr>
        <w:t>of</w:t>
      </w:r>
      <w:r>
        <w:rPr>
          <w:rFonts w:ascii="Times New Roman"/>
          <w:color w:val="000000"/>
          <w:spacing w:val="17"/>
          <w:sz w:val="16"/>
        </w:rPr>
        <w:t xml:space="preserve"> </w:t>
      </w:r>
      <w:r>
        <w:rPr>
          <w:rFonts w:ascii="LNUBPD+CMR8"/>
          <w:color w:val="000000"/>
          <w:spacing w:val="-2"/>
          <w:sz w:val="16"/>
        </w:rPr>
        <w:t>various</w:t>
      </w:r>
      <w:r>
        <w:rPr>
          <w:rFonts w:ascii="Times New Roman"/>
          <w:color w:val="000000"/>
          <w:spacing w:val="18"/>
          <w:sz w:val="16"/>
        </w:rPr>
        <w:t xml:space="preserve"> </w:t>
      </w:r>
      <w:r>
        <w:rPr>
          <w:rFonts w:ascii="LNUBPD+CMR8"/>
          <w:color w:val="000000"/>
          <w:sz w:val="16"/>
        </w:rPr>
        <w:t>kinds</w:t>
      </w:r>
      <w:r>
        <w:rPr>
          <w:rFonts w:ascii="Times New Roman"/>
          <w:color w:val="000000"/>
          <w:spacing w:val="16"/>
          <w:sz w:val="16"/>
        </w:rPr>
        <w:t xml:space="preserve"> </w:t>
      </w:r>
      <w:r>
        <w:rPr>
          <w:rFonts w:ascii="LNUBPD+CMR8"/>
          <w:color w:val="000000"/>
          <w:sz w:val="16"/>
        </w:rPr>
        <w:t>of</w:t>
      </w:r>
      <w:r>
        <w:rPr>
          <w:rFonts w:ascii="Times New Roman"/>
          <w:color w:val="000000"/>
          <w:spacing w:val="17"/>
          <w:sz w:val="16"/>
        </w:rPr>
        <w:t xml:space="preserve"> </w:t>
      </w:r>
      <w:r>
        <w:rPr>
          <w:rFonts w:ascii="LNUBPD+CMR8"/>
          <w:color w:val="000000"/>
          <w:spacing w:val="-1"/>
          <w:sz w:val="16"/>
        </w:rPr>
        <w:t>time-varying</w:t>
      </w:r>
      <w:r>
        <w:rPr>
          <w:rFonts w:ascii="Times New Roman"/>
          <w:color w:val="000000"/>
          <w:spacing w:val="17"/>
          <w:sz w:val="16"/>
        </w:rPr>
        <w:t xml:space="preserve"> </w:t>
      </w:r>
      <w:r>
        <w:rPr>
          <w:rFonts w:ascii="LNUBPD+CMR8"/>
          <w:color w:val="000000"/>
          <w:spacing w:val="-1"/>
          <w:sz w:val="16"/>
        </w:rPr>
        <w:t>electricity</w:t>
      </w:r>
      <w:r>
        <w:rPr>
          <w:rFonts w:ascii="Times New Roman"/>
          <w:color w:val="000000"/>
          <w:spacing w:val="17"/>
          <w:sz w:val="16"/>
        </w:rPr>
        <w:t xml:space="preserve"> </w:t>
      </w:r>
      <w:r>
        <w:rPr>
          <w:rFonts w:ascii="LNUBPD+CMR8"/>
          <w:color w:val="000000"/>
          <w:sz w:val="16"/>
        </w:rPr>
        <w:t>tari</w:t>
      </w:r>
      <w:r>
        <w:rPr>
          <w:rFonts w:ascii="EODNIU+CMR8" w:hAnsi="EODNIU+CMR8" w:cs="EODNIU+CMR8"/>
          <w:color w:val="000000"/>
          <w:sz w:val="16"/>
        </w:rPr>
        <w:t>ﬀ</w:t>
      </w:r>
      <w:r>
        <w:rPr>
          <w:rFonts w:ascii="Times New Roman"/>
          <w:color w:val="000000"/>
          <w:spacing w:val="16"/>
          <w:sz w:val="16"/>
        </w:rPr>
        <w:t xml:space="preserve"> </w:t>
      </w:r>
      <w:r>
        <w:rPr>
          <w:rFonts w:ascii="LNUBPD+CMR8"/>
          <w:color w:val="000000"/>
          <w:sz w:val="16"/>
        </w:rPr>
        <w:t>structures.</w:t>
      </w:r>
    </w:p>
  </w:footnote>
  <w:footnote w:id="4">
    <w:p w14:paraId="0583AFEB" w14:textId="12B31390" w:rsidR="0054153D" w:rsidRPr="0054153D" w:rsidRDefault="0054153D" w:rsidP="00A73AF2">
      <w:pPr>
        <w:spacing w:before="119" w:after="0" w:line="196" w:lineRule="exact"/>
        <w:jc w:val="left"/>
        <w:rPr>
          <w:rFonts w:ascii="Cambria" w:hAnsi="Cambria"/>
          <w:color w:val="000000"/>
          <w:sz w:val="16"/>
        </w:rPr>
      </w:pPr>
      <w:r>
        <w:rPr>
          <w:rStyle w:val="FootnoteReference"/>
        </w:rPr>
        <w:footnoteRef/>
      </w:r>
      <w:r>
        <w:t xml:space="preserve"> </w:t>
      </w:r>
      <w:hyperlink w:anchor="br44" w:history="1">
        <w:r>
          <w:rPr>
            <w:rFonts w:ascii="LNUBPD+CMR8"/>
            <w:color w:val="0000FE"/>
            <w:spacing w:val="-4"/>
            <w:sz w:val="16"/>
          </w:rPr>
          <w:t>Fowlie</w:t>
        </w:r>
      </w:hyperlink>
      <w:hyperlink w:anchor="br44" w:history="1">
        <w:r>
          <w:rPr>
            <w:rFonts w:ascii="Times New Roman"/>
            <w:color w:val="0000FE"/>
            <w:spacing w:val="22"/>
            <w:sz w:val="16"/>
          </w:rPr>
          <w:t xml:space="preserve"> </w:t>
        </w:r>
      </w:hyperlink>
      <w:hyperlink w:anchor="br44" w:history="1">
        <w:r>
          <w:rPr>
            <w:rFonts w:ascii="LNUBPD+CMR8"/>
            <w:color w:val="0000FE"/>
            <w:sz w:val="16"/>
          </w:rPr>
          <w:t>et</w:t>
        </w:r>
      </w:hyperlink>
      <w:hyperlink w:anchor="br44" w:history="1">
        <w:r>
          <w:rPr>
            <w:rFonts w:ascii="Times New Roman"/>
            <w:color w:val="0000FE"/>
            <w:spacing w:val="19"/>
            <w:sz w:val="16"/>
          </w:rPr>
          <w:t xml:space="preserve"> </w:t>
        </w:r>
      </w:hyperlink>
      <w:hyperlink w:anchor="br44" w:history="1">
        <w:r>
          <w:rPr>
            <w:rFonts w:ascii="LNUBPD+CMR8"/>
            <w:color w:val="0000FE"/>
            <w:sz w:val="16"/>
          </w:rPr>
          <w:t>al.</w:t>
        </w:r>
      </w:hyperlink>
      <w:hyperlink w:anchor="br44" w:history="1">
        <w:r>
          <w:rPr>
            <w:rFonts w:ascii="Times New Roman"/>
            <w:color w:val="0000FE"/>
            <w:spacing w:val="19"/>
            <w:sz w:val="16"/>
          </w:rPr>
          <w:t xml:space="preserve"> </w:t>
        </w:r>
      </w:hyperlink>
      <w:r>
        <w:rPr>
          <w:rFonts w:ascii="LNUBPD+CMR8"/>
          <w:color w:val="000000"/>
          <w:sz w:val="16"/>
        </w:rPr>
        <w:t>(</w:t>
      </w:r>
      <w:hyperlink w:anchor="br44" w:history="1">
        <w:r>
          <w:rPr>
            <w:rFonts w:ascii="LNUBPD+CMR8"/>
            <w:color w:val="0000FE"/>
            <w:sz w:val="16"/>
          </w:rPr>
          <w:t>2021</w:t>
        </w:r>
      </w:hyperlink>
      <w:r>
        <w:rPr>
          <w:rFonts w:ascii="LNUBPD+CMR8"/>
          <w:color w:val="000000"/>
          <w:sz w:val="16"/>
        </w:rPr>
        <w:t>)</w:t>
      </w:r>
      <w:r>
        <w:rPr>
          <w:rFonts w:ascii="Times New Roman"/>
          <w:color w:val="000000"/>
          <w:spacing w:val="18"/>
          <w:sz w:val="16"/>
        </w:rPr>
        <w:t xml:space="preserve"> </w:t>
      </w:r>
      <w:r>
        <w:rPr>
          <w:rFonts w:ascii="LNUBPD+CMR8"/>
          <w:color w:val="000000"/>
          <w:sz w:val="16"/>
        </w:rPr>
        <w:t>examines</w:t>
      </w:r>
      <w:r>
        <w:rPr>
          <w:rFonts w:ascii="Times New Roman"/>
          <w:color w:val="000000"/>
          <w:spacing w:val="19"/>
          <w:sz w:val="16"/>
        </w:rPr>
        <w:t xml:space="preserve"> </w:t>
      </w:r>
      <w:r>
        <w:rPr>
          <w:rFonts w:ascii="LNUBPD+CMR8"/>
          <w:color w:val="000000"/>
          <w:sz w:val="16"/>
        </w:rPr>
        <w:t>default</w:t>
      </w:r>
      <w:r>
        <w:rPr>
          <w:rFonts w:ascii="Times New Roman"/>
          <w:color w:val="000000"/>
          <w:spacing w:val="19"/>
          <w:sz w:val="16"/>
        </w:rPr>
        <w:t xml:space="preserve"> </w:t>
      </w:r>
      <w:r>
        <w:rPr>
          <w:rFonts w:ascii="LNUBPD+CMR8"/>
          <w:color w:val="000000"/>
          <w:sz w:val="16"/>
        </w:rPr>
        <w:t>e</w:t>
      </w:r>
      <w:r>
        <w:rPr>
          <w:rFonts w:ascii="EODNIU+CMR8" w:hAnsi="EODNIU+CMR8" w:cs="EODNIU+CMR8"/>
          <w:color w:val="000000"/>
          <w:sz w:val="16"/>
        </w:rPr>
        <w:t>ﬀ</w:t>
      </w:r>
      <w:r>
        <w:rPr>
          <w:rFonts w:ascii="LNUBPD+CMR8"/>
          <w:color w:val="000000"/>
          <w:sz w:val="16"/>
        </w:rPr>
        <w:t>ects</w:t>
      </w:r>
      <w:r>
        <w:rPr>
          <w:rFonts w:ascii="Times New Roman"/>
          <w:color w:val="000000"/>
          <w:spacing w:val="19"/>
          <w:sz w:val="16"/>
        </w:rPr>
        <w:t xml:space="preserve"> </w:t>
      </w:r>
      <w:r>
        <w:rPr>
          <w:rFonts w:ascii="LNUBPD+CMR8"/>
          <w:color w:val="000000"/>
          <w:sz w:val="16"/>
        </w:rPr>
        <w:t>in</w:t>
      </w:r>
      <w:r>
        <w:rPr>
          <w:rFonts w:ascii="Times New Roman"/>
          <w:color w:val="000000"/>
          <w:spacing w:val="18"/>
          <w:sz w:val="16"/>
        </w:rPr>
        <w:t xml:space="preserve"> </w:t>
      </w:r>
      <w:r>
        <w:rPr>
          <w:rFonts w:ascii="LNUBPD+CMR8"/>
          <w:color w:val="000000"/>
          <w:sz w:val="16"/>
        </w:rPr>
        <w:t>a</w:t>
      </w:r>
      <w:r>
        <w:rPr>
          <w:rFonts w:ascii="Times New Roman"/>
          <w:color w:val="000000"/>
          <w:spacing w:val="18"/>
          <w:sz w:val="16"/>
        </w:rPr>
        <w:t xml:space="preserve"> </w:t>
      </w:r>
      <w:r>
        <w:rPr>
          <w:rFonts w:ascii="LNUBPD+CMR8"/>
          <w:color w:val="000000"/>
          <w:sz w:val="16"/>
        </w:rPr>
        <w:t>randomized</w:t>
      </w:r>
      <w:r>
        <w:rPr>
          <w:rFonts w:ascii="Times New Roman"/>
          <w:color w:val="000000"/>
          <w:spacing w:val="19"/>
          <w:sz w:val="16"/>
        </w:rPr>
        <w:t xml:space="preserve"> </w:t>
      </w:r>
      <w:r>
        <w:rPr>
          <w:rFonts w:ascii="LNUBPD+CMR8"/>
          <w:color w:val="000000"/>
          <w:spacing w:val="-1"/>
          <w:sz w:val="16"/>
        </w:rPr>
        <w:t>controlled</w:t>
      </w:r>
      <w:r>
        <w:rPr>
          <w:rFonts w:ascii="Times New Roman"/>
          <w:color w:val="000000"/>
          <w:spacing w:val="19"/>
          <w:sz w:val="16"/>
        </w:rPr>
        <w:t xml:space="preserve"> </w:t>
      </w:r>
      <w:r>
        <w:rPr>
          <w:rFonts w:ascii="LNUBPD+CMR8"/>
          <w:color w:val="000000"/>
          <w:sz w:val="16"/>
        </w:rPr>
        <w:t>trial,</w:t>
      </w:r>
      <w:r>
        <w:rPr>
          <w:rFonts w:ascii="Times New Roman"/>
          <w:color w:val="000000"/>
          <w:spacing w:val="19"/>
          <w:sz w:val="16"/>
        </w:rPr>
        <w:t xml:space="preserve"> </w:t>
      </w:r>
      <w:r>
        <w:rPr>
          <w:rFonts w:ascii="LNUBPD+CMR8"/>
          <w:color w:val="000000"/>
          <w:sz w:val="16"/>
        </w:rPr>
        <w:t>in</w:t>
      </w:r>
      <w:r>
        <w:rPr>
          <w:rFonts w:ascii="Times New Roman"/>
          <w:color w:val="000000"/>
          <w:spacing w:val="18"/>
          <w:sz w:val="16"/>
        </w:rPr>
        <w:t xml:space="preserve"> </w:t>
      </w:r>
      <w:r>
        <w:rPr>
          <w:rFonts w:ascii="LNUBPD+CMR8"/>
          <w:color w:val="000000"/>
          <w:spacing w:val="-1"/>
          <w:sz w:val="16"/>
        </w:rPr>
        <w:t>which</w:t>
      </w:r>
      <w:r>
        <w:rPr>
          <w:rFonts w:ascii="Times New Roman"/>
          <w:color w:val="000000"/>
          <w:spacing w:val="20"/>
          <w:sz w:val="16"/>
        </w:rPr>
        <w:t xml:space="preserve"> </w:t>
      </w:r>
      <w:r>
        <w:rPr>
          <w:rFonts w:ascii="LNUBPD+CMR8"/>
          <w:color w:val="000000"/>
          <w:sz w:val="16"/>
        </w:rPr>
        <w:t>the</w:t>
      </w:r>
      <w:r>
        <w:rPr>
          <w:rFonts w:ascii="Times New Roman"/>
          <w:color w:val="000000"/>
          <w:spacing w:val="19"/>
          <w:sz w:val="16"/>
        </w:rPr>
        <w:t xml:space="preserve"> </w:t>
      </w:r>
      <w:r>
        <w:rPr>
          <w:rFonts w:ascii="LNUBPD+CMR8"/>
          <w:color w:val="000000"/>
          <w:spacing w:val="-1"/>
          <w:sz w:val="16"/>
        </w:rPr>
        <w:t>participants</w:t>
      </w:r>
      <w:r>
        <w:rPr>
          <w:rFonts w:ascii="Times New Roman"/>
          <w:color w:val="000000"/>
          <w:spacing w:val="19"/>
          <w:sz w:val="16"/>
        </w:rPr>
        <w:t xml:space="preserve"> </w:t>
      </w:r>
      <w:r>
        <w:rPr>
          <w:rFonts w:ascii="LNUBPD+CMR8"/>
          <w:color w:val="000000"/>
          <w:sz w:val="16"/>
        </w:rPr>
        <w:t>assigned</w:t>
      </w:r>
      <w:r>
        <w:rPr>
          <w:rFonts w:ascii="Times New Roman"/>
          <w:color w:val="000000"/>
          <w:spacing w:val="19"/>
          <w:sz w:val="16"/>
        </w:rPr>
        <w:t xml:space="preserve"> </w:t>
      </w:r>
      <w:r>
        <w:rPr>
          <w:rFonts w:ascii="LNUBPD+CMR8"/>
          <w:color w:val="000000"/>
          <w:sz w:val="16"/>
        </w:rPr>
        <w:t>to</w:t>
      </w:r>
      <w:r>
        <w:rPr>
          <w:rFonts w:ascii="Times New Roman"/>
          <w:color w:val="000000"/>
          <w:spacing w:val="19"/>
          <w:sz w:val="16"/>
        </w:rPr>
        <w:t xml:space="preserve"> </w:t>
      </w:r>
      <w:r>
        <w:rPr>
          <w:rFonts w:ascii="LNUBPD+CMR8"/>
          <w:color w:val="000000"/>
          <w:sz w:val="16"/>
        </w:rPr>
        <w:t>the</w:t>
      </w:r>
      <w:r>
        <w:rPr>
          <w:rFonts w:ascii="Times New Roman"/>
          <w:color w:val="000000"/>
          <w:spacing w:val="19"/>
          <w:sz w:val="16"/>
        </w:rPr>
        <w:t xml:space="preserve"> </w:t>
      </w:r>
      <w:r>
        <w:rPr>
          <w:rFonts w:ascii="LNUBPD+CMR8"/>
          <w:color w:val="000000"/>
          <w:spacing w:val="-1"/>
          <w:sz w:val="16"/>
        </w:rPr>
        <w:t>control</w:t>
      </w:r>
      <w:r>
        <w:rPr>
          <w:rFonts w:ascii="Times New Roman" w:hint="eastAsia"/>
          <w:color w:val="000000"/>
          <w:sz w:val="16"/>
        </w:rPr>
        <w:t xml:space="preserve"> </w:t>
      </w:r>
      <w:r>
        <w:rPr>
          <w:rFonts w:ascii="LNUBPD+CMR8"/>
          <w:color w:val="000000"/>
          <w:sz w:val="16"/>
        </w:rPr>
        <w:t>group</w:t>
      </w:r>
      <w:r>
        <w:rPr>
          <w:rFonts w:ascii="Times New Roman"/>
          <w:color w:val="000000"/>
          <w:spacing w:val="12"/>
          <w:sz w:val="16"/>
        </w:rPr>
        <w:t xml:space="preserve"> </w:t>
      </w:r>
      <w:r>
        <w:rPr>
          <w:rFonts w:ascii="LNUBPD+CMR8"/>
          <w:color w:val="000000"/>
          <w:sz w:val="16"/>
        </w:rPr>
        <w:t>defaulted</w:t>
      </w:r>
      <w:r>
        <w:rPr>
          <w:rFonts w:ascii="Times New Roman"/>
          <w:color w:val="000000"/>
          <w:spacing w:val="12"/>
          <w:sz w:val="16"/>
        </w:rPr>
        <w:t xml:space="preserve"> </w:t>
      </w:r>
      <w:r>
        <w:rPr>
          <w:rFonts w:ascii="LNUBPD+CMR8"/>
          <w:color w:val="000000"/>
          <w:spacing w:val="-2"/>
          <w:sz w:val="16"/>
        </w:rPr>
        <w:t>into</w:t>
      </w:r>
      <w:r>
        <w:rPr>
          <w:rFonts w:ascii="Times New Roman"/>
          <w:color w:val="000000"/>
          <w:spacing w:val="13"/>
          <w:sz w:val="16"/>
        </w:rPr>
        <w:t xml:space="preserve"> </w:t>
      </w:r>
      <w:r>
        <w:rPr>
          <w:rFonts w:ascii="LNUBPD+CMR8"/>
          <w:color w:val="000000"/>
          <w:sz w:val="16"/>
        </w:rPr>
        <w:t>a</w:t>
      </w:r>
      <w:r>
        <w:rPr>
          <w:rFonts w:ascii="Times New Roman"/>
          <w:color w:val="000000"/>
          <w:spacing w:val="12"/>
          <w:sz w:val="16"/>
        </w:rPr>
        <w:t xml:space="preserve"> </w:t>
      </w:r>
      <w:r>
        <w:rPr>
          <w:rFonts w:ascii="LNUBPD+CMR8"/>
          <w:color w:val="000000"/>
          <w:spacing w:val="-1"/>
          <w:sz w:val="16"/>
        </w:rPr>
        <w:t>residential</w:t>
      </w:r>
      <w:r>
        <w:rPr>
          <w:rFonts w:ascii="Times New Roman"/>
          <w:color w:val="000000"/>
          <w:spacing w:val="12"/>
          <w:sz w:val="16"/>
        </w:rPr>
        <w:t xml:space="preserve"> </w:t>
      </w:r>
      <w:r>
        <w:rPr>
          <w:rFonts w:ascii="LNUBPD+CMR8"/>
          <w:color w:val="000000"/>
          <w:spacing w:val="-1"/>
          <w:sz w:val="16"/>
        </w:rPr>
        <w:t>electricity</w:t>
      </w:r>
      <w:r>
        <w:rPr>
          <w:rFonts w:ascii="Times New Roman"/>
          <w:color w:val="000000"/>
          <w:spacing w:val="12"/>
          <w:sz w:val="16"/>
        </w:rPr>
        <w:t xml:space="preserve"> </w:t>
      </w:r>
      <w:r>
        <w:rPr>
          <w:rFonts w:ascii="LNUBPD+CMR8"/>
          <w:color w:val="000000"/>
          <w:sz w:val="16"/>
        </w:rPr>
        <w:t>pricing</w:t>
      </w:r>
      <w:r>
        <w:rPr>
          <w:rFonts w:ascii="Times New Roman"/>
          <w:color w:val="000000"/>
          <w:spacing w:val="12"/>
          <w:sz w:val="16"/>
        </w:rPr>
        <w:t xml:space="preserve"> </w:t>
      </w:r>
      <w:r>
        <w:rPr>
          <w:rFonts w:ascii="LNUBPD+CMR8"/>
          <w:color w:val="000000"/>
          <w:sz w:val="16"/>
        </w:rPr>
        <w:t>program.</w:t>
      </w:r>
      <w:r>
        <w:rPr>
          <w:rFonts w:ascii="Times New Roman"/>
          <w:color w:val="000000"/>
          <w:spacing w:val="34"/>
          <w:sz w:val="16"/>
        </w:rPr>
        <w:t xml:space="preserve"> </w:t>
      </w:r>
      <w:r>
        <w:rPr>
          <w:rFonts w:ascii="LNUBPD+CMR8"/>
          <w:color w:val="000000"/>
          <w:sz w:val="16"/>
        </w:rPr>
        <w:t>Default</w:t>
      </w:r>
      <w:r>
        <w:rPr>
          <w:rFonts w:ascii="Times New Roman"/>
          <w:color w:val="000000"/>
          <w:spacing w:val="12"/>
          <w:sz w:val="16"/>
        </w:rPr>
        <w:t xml:space="preserve"> </w:t>
      </w:r>
      <w:r>
        <w:rPr>
          <w:rFonts w:ascii="LNUBPD+CMR8"/>
          <w:color w:val="000000"/>
          <w:sz w:val="16"/>
        </w:rPr>
        <w:t>e</w:t>
      </w:r>
      <w:r>
        <w:rPr>
          <w:rFonts w:ascii="EODNIU+CMR8" w:hAnsi="EODNIU+CMR8" w:cs="EODNIU+CMR8"/>
          <w:color w:val="000000"/>
          <w:sz w:val="16"/>
        </w:rPr>
        <w:t>ﬀ</w:t>
      </w:r>
      <w:r>
        <w:rPr>
          <w:rFonts w:ascii="LNUBPD+CMR8"/>
          <w:color w:val="000000"/>
          <w:sz w:val="16"/>
        </w:rPr>
        <w:t>ects</w:t>
      </w:r>
      <w:r>
        <w:rPr>
          <w:rFonts w:ascii="Times New Roman"/>
          <w:color w:val="000000"/>
          <w:spacing w:val="12"/>
          <w:sz w:val="16"/>
        </w:rPr>
        <w:t xml:space="preserve"> </w:t>
      </w:r>
      <w:r>
        <w:rPr>
          <w:rFonts w:ascii="LNUBPD+CMR8"/>
          <w:color w:val="000000"/>
          <w:spacing w:val="-3"/>
          <w:sz w:val="16"/>
        </w:rPr>
        <w:t>have</w:t>
      </w:r>
      <w:r>
        <w:rPr>
          <w:rFonts w:ascii="Times New Roman"/>
          <w:color w:val="000000"/>
          <w:spacing w:val="15"/>
          <w:sz w:val="16"/>
        </w:rPr>
        <w:t xml:space="preserve"> </w:t>
      </w:r>
      <w:r>
        <w:rPr>
          <w:rFonts w:ascii="LNUBPD+CMR8"/>
          <w:color w:val="000000"/>
          <w:spacing w:val="1"/>
          <w:sz w:val="16"/>
        </w:rPr>
        <w:t>been</w:t>
      </w:r>
      <w:r>
        <w:rPr>
          <w:rFonts w:ascii="Times New Roman"/>
          <w:color w:val="000000"/>
          <w:spacing w:val="10"/>
          <w:sz w:val="16"/>
        </w:rPr>
        <w:t xml:space="preserve"> </w:t>
      </w:r>
      <w:r>
        <w:rPr>
          <w:rFonts w:ascii="LNUBPD+CMR8"/>
          <w:color w:val="000000"/>
          <w:sz w:val="16"/>
        </w:rPr>
        <w:t>studied</w:t>
      </w:r>
      <w:r>
        <w:rPr>
          <w:rFonts w:ascii="Times New Roman"/>
          <w:color w:val="000000"/>
          <w:spacing w:val="12"/>
          <w:sz w:val="16"/>
        </w:rPr>
        <w:t xml:space="preserve"> </w:t>
      </w:r>
      <w:r>
        <w:rPr>
          <w:rFonts w:ascii="LNUBPD+CMR8"/>
          <w:color w:val="000000"/>
          <w:sz w:val="16"/>
        </w:rPr>
        <w:t>in</w:t>
      </w:r>
      <w:r>
        <w:rPr>
          <w:rFonts w:ascii="Times New Roman"/>
          <w:color w:val="000000"/>
          <w:spacing w:val="12"/>
          <w:sz w:val="16"/>
        </w:rPr>
        <w:t xml:space="preserve"> </w:t>
      </w:r>
      <w:r>
        <w:rPr>
          <w:rFonts w:ascii="LNUBPD+CMR8"/>
          <w:color w:val="000000"/>
          <w:sz w:val="16"/>
        </w:rPr>
        <w:t>a</w:t>
      </w:r>
      <w:r>
        <w:rPr>
          <w:rFonts w:ascii="Times New Roman"/>
          <w:color w:val="000000"/>
          <w:spacing w:val="12"/>
          <w:sz w:val="16"/>
        </w:rPr>
        <w:t xml:space="preserve"> </w:t>
      </w:r>
      <w:r>
        <w:rPr>
          <w:rFonts w:ascii="LNUBPD+CMR8"/>
          <w:color w:val="000000"/>
          <w:sz w:val="16"/>
        </w:rPr>
        <w:t>range</w:t>
      </w:r>
      <w:r>
        <w:rPr>
          <w:rFonts w:ascii="Times New Roman"/>
          <w:color w:val="000000"/>
          <w:spacing w:val="12"/>
          <w:sz w:val="16"/>
        </w:rPr>
        <w:t xml:space="preserve"> </w:t>
      </w:r>
      <w:r>
        <w:rPr>
          <w:rFonts w:ascii="LNUBPD+CMR8"/>
          <w:color w:val="000000"/>
          <w:sz w:val="16"/>
        </w:rPr>
        <w:t>of</w:t>
      </w:r>
      <w:r>
        <w:rPr>
          <w:rFonts w:ascii="Times New Roman"/>
          <w:color w:val="000000"/>
          <w:spacing w:val="12"/>
          <w:sz w:val="16"/>
        </w:rPr>
        <w:t xml:space="preserve"> </w:t>
      </w:r>
      <w:r>
        <w:rPr>
          <w:rFonts w:ascii="LNUBPD+CMR8"/>
          <w:color w:val="000000"/>
          <w:sz w:val="16"/>
        </w:rPr>
        <w:t>settings,</w:t>
      </w:r>
      <w:r>
        <w:rPr>
          <w:rFonts w:ascii="Times New Roman"/>
          <w:color w:val="000000"/>
          <w:spacing w:val="13"/>
          <w:sz w:val="16"/>
        </w:rPr>
        <w:t xml:space="preserve"> </w:t>
      </w:r>
      <w:r>
        <w:rPr>
          <w:rFonts w:ascii="LNUBPD+CMR8"/>
          <w:color w:val="000000"/>
          <w:spacing w:val="-2"/>
          <w:sz w:val="16"/>
        </w:rPr>
        <w:t>such</w:t>
      </w:r>
      <w:r>
        <w:rPr>
          <w:rFonts w:ascii="Times New Roman"/>
          <w:color w:val="000000"/>
          <w:spacing w:val="13"/>
          <w:sz w:val="16"/>
        </w:rPr>
        <w:t xml:space="preserve"> </w:t>
      </w:r>
      <w:r>
        <w:rPr>
          <w:rFonts w:ascii="LNUBPD+CMR8"/>
          <w:color w:val="000000"/>
          <w:sz w:val="16"/>
        </w:rPr>
        <w:t>as</w:t>
      </w:r>
      <w:r>
        <w:rPr>
          <w:rFonts w:ascii="Times New Roman"/>
          <w:color w:val="000000"/>
          <w:spacing w:val="12"/>
          <w:sz w:val="16"/>
        </w:rPr>
        <w:t xml:space="preserve"> </w:t>
      </w:r>
      <w:r>
        <w:rPr>
          <w:rFonts w:ascii="LNUBPD+CMR8"/>
          <w:color w:val="000000"/>
          <w:sz w:val="16"/>
        </w:rPr>
        <w:t>organ</w:t>
      </w:r>
      <w:r>
        <w:rPr>
          <w:rFonts w:ascii="Times New Roman" w:hint="eastAsia"/>
          <w:color w:val="000000"/>
          <w:sz w:val="16"/>
        </w:rPr>
        <w:t xml:space="preserve"> </w:t>
      </w:r>
      <w:r>
        <w:rPr>
          <w:rFonts w:ascii="LNUBPD+CMR8"/>
          <w:color w:val="000000"/>
          <w:sz w:val="16"/>
        </w:rPr>
        <w:t>donation</w:t>
      </w:r>
      <w:r>
        <w:rPr>
          <w:rFonts w:ascii="Times New Roman"/>
          <w:color w:val="000000"/>
          <w:spacing w:val="5"/>
          <w:sz w:val="16"/>
        </w:rPr>
        <w:t xml:space="preserve"> </w:t>
      </w:r>
      <w:r>
        <w:rPr>
          <w:rFonts w:ascii="LNUBPD+CMR8"/>
          <w:color w:val="000000"/>
          <w:sz w:val="16"/>
        </w:rPr>
        <w:t>(</w:t>
      </w:r>
      <w:hyperlink w:anchor="br45" w:history="1">
        <w:r>
          <w:rPr>
            <w:rFonts w:ascii="LNUBPD+CMR8"/>
            <w:color w:val="0000FE"/>
            <w:sz w:val="16"/>
          </w:rPr>
          <w:t>Johnson</w:t>
        </w:r>
      </w:hyperlink>
      <w:hyperlink w:anchor="br45" w:history="1">
        <w:r>
          <w:rPr>
            <w:rFonts w:ascii="Times New Roman"/>
            <w:color w:val="0000FE"/>
            <w:spacing w:val="5"/>
            <w:sz w:val="16"/>
          </w:rPr>
          <w:t xml:space="preserve"> </w:t>
        </w:r>
      </w:hyperlink>
      <w:hyperlink w:anchor="br45" w:history="1">
        <w:r>
          <w:rPr>
            <w:rFonts w:ascii="LNUBPD+CMR8"/>
            <w:color w:val="0000FE"/>
            <w:sz w:val="16"/>
          </w:rPr>
          <w:t>and</w:t>
        </w:r>
      </w:hyperlink>
      <w:hyperlink w:anchor="br45" w:history="1">
        <w:r>
          <w:rPr>
            <w:rFonts w:ascii="Times New Roman"/>
            <w:color w:val="0000FE"/>
            <w:spacing w:val="5"/>
            <w:sz w:val="16"/>
          </w:rPr>
          <w:t xml:space="preserve"> </w:t>
        </w:r>
      </w:hyperlink>
      <w:hyperlink w:anchor="br45" w:history="1">
        <w:r>
          <w:rPr>
            <w:rFonts w:ascii="LNUBPD+CMR8"/>
            <w:color w:val="0000FE"/>
            <w:sz w:val="16"/>
          </w:rPr>
          <w:t>Goldstein</w:t>
        </w:r>
      </w:hyperlink>
      <w:r>
        <w:rPr>
          <w:rFonts w:ascii="LNUBPD+CMR8"/>
          <w:color w:val="000000"/>
          <w:sz w:val="16"/>
        </w:rPr>
        <w:t>,</w:t>
      </w:r>
      <w:r>
        <w:rPr>
          <w:rFonts w:ascii="Times New Roman"/>
          <w:color w:val="000000"/>
          <w:spacing w:val="5"/>
          <w:sz w:val="16"/>
        </w:rPr>
        <w:t xml:space="preserve"> </w:t>
      </w:r>
      <w:hyperlink w:anchor="br45" w:history="1">
        <w:r>
          <w:rPr>
            <w:rFonts w:ascii="LNUBPD+CMR8"/>
            <w:color w:val="0000FE"/>
            <w:sz w:val="16"/>
          </w:rPr>
          <w:t>2003</w:t>
        </w:r>
      </w:hyperlink>
      <w:r>
        <w:rPr>
          <w:rFonts w:ascii="LNUBPD+CMR8"/>
          <w:color w:val="000000"/>
          <w:sz w:val="16"/>
        </w:rPr>
        <w:t>;</w:t>
      </w:r>
      <w:r>
        <w:rPr>
          <w:rFonts w:ascii="Times New Roman"/>
          <w:color w:val="000000"/>
          <w:spacing w:val="5"/>
          <w:sz w:val="16"/>
        </w:rPr>
        <w:t xml:space="preserve"> </w:t>
      </w:r>
      <w:hyperlink w:anchor="br44" w:history="1">
        <w:r>
          <w:rPr>
            <w:rFonts w:ascii="LNUBPD+CMR8"/>
            <w:color w:val="0000FE"/>
            <w:sz w:val="16"/>
          </w:rPr>
          <w:t>Abadie</w:t>
        </w:r>
      </w:hyperlink>
      <w:hyperlink w:anchor="br44" w:history="1">
        <w:r>
          <w:rPr>
            <w:rFonts w:ascii="Times New Roman"/>
            <w:color w:val="0000FE"/>
            <w:spacing w:val="5"/>
            <w:sz w:val="16"/>
          </w:rPr>
          <w:t xml:space="preserve"> </w:t>
        </w:r>
      </w:hyperlink>
      <w:hyperlink w:anchor="br44" w:history="1">
        <w:r>
          <w:rPr>
            <w:rFonts w:ascii="LNUBPD+CMR8"/>
            <w:color w:val="0000FE"/>
            <w:sz w:val="16"/>
          </w:rPr>
          <w:t>and</w:t>
        </w:r>
      </w:hyperlink>
      <w:hyperlink w:anchor="br44" w:history="1">
        <w:r>
          <w:rPr>
            <w:rFonts w:ascii="Times New Roman"/>
            <w:color w:val="0000FE"/>
            <w:spacing w:val="5"/>
            <w:sz w:val="16"/>
          </w:rPr>
          <w:t xml:space="preserve"> </w:t>
        </w:r>
      </w:hyperlink>
      <w:hyperlink w:anchor="br44" w:history="1">
        <w:r>
          <w:rPr>
            <w:rFonts w:ascii="LNUBPD+CMR8"/>
            <w:color w:val="0000FE"/>
            <w:spacing w:val="-2"/>
            <w:sz w:val="16"/>
          </w:rPr>
          <w:t>Gay</w:t>
        </w:r>
      </w:hyperlink>
      <w:r>
        <w:rPr>
          <w:rFonts w:ascii="LNUBPD+CMR8"/>
          <w:color w:val="000000"/>
          <w:sz w:val="16"/>
        </w:rPr>
        <w:t>,</w:t>
      </w:r>
      <w:r>
        <w:rPr>
          <w:rFonts w:ascii="Times New Roman"/>
          <w:color w:val="000000"/>
          <w:spacing w:val="5"/>
          <w:sz w:val="16"/>
        </w:rPr>
        <w:t xml:space="preserve"> </w:t>
      </w:r>
      <w:hyperlink w:anchor="br44" w:history="1">
        <w:r>
          <w:rPr>
            <w:rFonts w:ascii="LNUBPD+CMR8"/>
            <w:color w:val="0000FE"/>
            <w:sz w:val="16"/>
          </w:rPr>
          <w:t>2006</w:t>
        </w:r>
      </w:hyperlink>
      <w:r>
        <w:rPr>
          <w:rFonts w:ascii="LNUBPD+CMR8"/>
          <w:color w:val="000000"/>
          <w:sz w:val="16"/>
        </w:rPr>
        <w:t>),</w:t>
      </w:r>
      <w:r>
        <w:rPr>
          <w:rFonts w:ascii="Times New Roman"/>
          <w:color w:val="000000"/>
          <w:spacing w:val="7"/>
          <w:sz w:val="16"/>
        </w:rPr>
        <w:t xml:space="preserve"> </w:t>
      </w:r>
      <w:r>
        <w:rPr>
          <w:rFonts w:ascii="LNUBPD+CMR8"/>
          <w:color w:val="000000"/>
          <w:sz w:val="16"/>
        </w:rPr>
        <w:t>car</w:t>
      </w:r>
      <w:r>
        <w:rPr>
          <w:rFonts w:ascii="Times New Roman"/>
          <w:color w:val="000000"/>
          <w:spacing w:val="5"/>
          <w:sz w:val="16"/>
        </w:rPr>
        <w:t xml:space="preserve"> </w:t>
      </w:r>
      <w:r>
        <w:rPr>
          <w:rFonts w:ascii="LNUBPD+CMR8"/>
          <w:color w:val="000000"/>
          <w:sz w:val="16"/>
        </w:rPr>
        <w:t>insurance</w:t>
      </w:r>
      <w:r>
        <w:rPr>
          <w:rFonts w:ascii="Times New Roman"/>
          <w:color w:val="000000"/>
          <w:spacing w:val="5"/>
          <w:sz w:val="16"/>
        </w:rPr>
        <w:t xml:space="preserve"> </w:t>
      </w:r>
      <w:r>
        <w:rPr>
          <w:rFonts w:ascii="LNUBPD+CMR8"/>
          <w:color w:val="000000"/>
          <w:sz w:val="16"/>
        </w:rPr>
        <w:t>(</w:t>
      </w:r>
      <w:hyperlink w:anchor="br45" w:history="1">
        <w:r>
          <w:rPr>
            <w:rFonts w:ascii="LNUBPD+CMR8"/>
            <w:color w:val="0000FE"/>
            <w:sz w:val="16"/>
          </w:rPr>
          <w:t>Johnson</w:t>
        </w:r>
      </w:hyperlink>
      <w:hyperlink w:anchor="br45" w:history="1">
        <w:r>
          <w:rPr>
            <w:rFonts w:ascii="Times New Roman"/>
            <w:color w:val="0000FE"/>
            <w:spacing w:val="5"/>
            <w:sz w:val="16"/>
          </w:rPr>
          <w:t xml:space="preserve"> </w:t>
        </w:r>
      </w:hyperlink>
      <w:hyperlink w:anchor="br45" w:history="1">
        <w:r>
          <w:rPr>
            <w:rFonts w:ascii="LNUBPD+CMR8"/>
            <w:color w:val="0000FE"/>
            <w:sz w:val="16"/>
          </w:rPr>
          <w:t>et</w:t>
        </w:r>
      </w:hyperlink>
      <w:hyperlink w:anchor="br45" w:history="1">
        <w:r>
          <w:rPr>
            <w:rFonts w:ascii="Times New Roman"/>
            <w:color w:val="0000FE"/>
            <w:spacing w:val="5"/>
            <w:sz w:val="16"/>
          </w:rPr>
          <w:t xml:space="preserve"> </w:t>
        </w:r>
      </w:hyperlink>
      <w:hyperlink w:anchor="br45" w:history="1">
        <w:r>
          <w:rPr>
            <w:rFonts w:ascii="LNUBPD+CMR8"/>
            <w:color w:val="0000FE"/>
            <w:sz w:val="16"/>
          </w:rPr>
          <w:t>al.</w:t>
        </w:r>
      </w:hyperlink>
      <w:r>
        <w:rPr>
          <w:rFonts w:ascii="LNUBPD+CMR8"/>
          <w:color w:val="000000"/>
          <w:sz w:val="16"/>
        </w:rPr>
        <w:t>,</w:t>
      </w:r>
      <w:r>
        <w:rPr>
          <w:rFonts w:ascii="Times New Roman"/>
          <w:color w:val="000000"/>
          <w:spacing w:val="5"/>
          <w:sz w:val="16"/>
        </w:rPr>
        <w:t xml:space="preserve"> </w:t>
      </w:r>
      <w:hyperlink w:anchor="br45" w:history="1">
        <w:r>
          <w:rPr>
            <w:rFonts w:ascii="LNUBPD+CMR8"/>
            <w:color w:val="0000FE"/>
            <w:sz w:val="16"/>
          </w:rPr>
          <w:t>1993</w:t>
        </w:r>
      </w:hyperlink>
      <w:r>
        <w:rPr>
          <w:rFonts w:ascii="LNUBPD+CMR8"/>
          <w:color w:val="000000"/>
          <w:sz w:val="16"/>
        </w:rPr>
        <w:t>),</w:t>
      </w:r>
      <w:r>
        <w:rPr>
          <w:rFonts w:ascii="Times New Roman"/>
          <w:color w:val="000000"/>
          <w:spacing w:val="7"/>
          <w:sz w:val="16"/>
        </w:rPr>
        <w:t xml:space="preserve"> </w:t>
      </w:r>
      <w:r>
        <w:rPr>
          <w:rFonts w:ascii="LNUBPD+CMR8"/>
          <w:color w:val="000000"/>
          <w:sz w:val="16"/>
        </w:rPr>
        <w:t>and</w:t>
      </w:r>
      <w:r>
        <w:rPr>
          <w:rFonts w:ascii="Times New Roman"/>
          <w:color w:val="000000"/>
          <w:spacing w:val="5"/>
          <w:sz w:val="16"/>
        </w:rPr>
        <w:t xml:space="preserve"> </w:t>
      </w:r>
      <w:r>
        <w:rPr>
          <w:rFonts w:ascii="LNUBPD+CMR8"/>
          <w:color w:val="000000"/>
          <w:sz w:val="16"/>
        </w:rPr>
        <w:t>participation</w:t>
      </w:r>
      <w:r>
        <w:rPr>
          <w:rFonts w:ascii="Times New Roman"/>
          <w:color w:val="000000"/>
          <w:spacing w:val="5"/>
          <w:sz w:val="16"/>
        </w:rPr>
        <w:t xml:space="preserve"> </w:t>
      </w:r>
      <w:r>
        <w:rPr>
          <w:rFonts w:ascii="LNUBPD+CMR8"/>
          <w:color w:val="000000"/>
          <w:sz w:val="16"/>
        </w:rPr>
        <w:t>in</w:t>
      </w:r>
      <w:r>
        <w:rPr>
          <w:rFonts w:ascii="Times New Roman"/>
          <w:color w:val="000000"/>
          <w:spacing w:val="5"/>
          <w:sz w:val="16"/>
        </w:rPr>
        <w:t xml:space="preserve"> </w:t>
      </w:r>
      <w:r>
        <w:rPr>
          <w:rFonts w:ascii="LNUBPD+CMR8"/>
          <w:color w:val="000000"/>
          <w:spacing w:val="-1"/>
          <w:sz w:val="16"/>
        </w:rPr>
        <w:t>retirement</w:t>
      </w:r>
      <w:r>
        <w:rPr>
          <w:rFonts w:ascii="Times New Roman" w:hint="eastAsia"/>
          <w:color w:val="000000"/>
          <w:sz w:val="16"/>
        </w:rPr>
        <w:t xml:space="preserve"> </w:t>
      </w:r>
      <w:r>
        <w:rPr>
          <w:rFonts w:ascii="LNUBPD+CMR8"/>
          <w:color w:val="000000"/>
          <w:spacing w:val="-1"/>
          <w:sz w:val="16"/>
        </w:rPr>
        <w:t>savings</w:t>
      </w:r>
      <w:r>
        <w:rPr>
          <w:rFonts w:ascii="Times New Roman"/>
          <w:color w:val="000000"/>
          <w:spacing w:val="17"/>
          <w:sz w:val="16"/>
        </w:rPr>
        <w:t xml:space="preserve"> </w:t>
      </w:r>
      <w:r>
        <w:rPr>
          <w:rFonts w:ascii="LNUBPD+CMR8"/>
          <w:color w:val="000000"/>
          <w:sz w:val="16"/>
        </w:rPr>
        <w:t>plans</w:t>
      </w:r>
      <w:r>
        <w:rPr>
          <w:rFonts w:ascii="Times New Roman"/>
          <w:color w:val="000000"/>
          <w:spacing w:val="16"/>
          <w:sz w:val="16"/>
        </w:rPr>
        <w:t xml:space="preserve"> </w:t>
      </w:r>
      <w:r>
        <w:rPr>
          <w:rFonts w:ascii="LNUBPD+CMR8"/>
          <w:color w:val="000000"/>
          <w:sz w:val="16"/>
        </w:rPr>
        <w:t>(</w:t>
      </w:r>
      <w:hyperlink w:anchor="br45" w:history="1">
        <w:r>
          <w:rPr>
            <w:rFonts w:ascii="LNUBPD+CMR8"/>
            <w:color w:val="0000FE"/>
            <w:spacing w:val="-1"/>
            <w:sz w:val="16"/>
          </w:rPr>
          <w:t>Samuelson</w:t>
        </w:r>
      </w:hyperlink>
      <w:hyperlink w:anchor="br45" w:history="1">
        <w:r>
          <w:rPr>
            <w:rFonts w:ascii="Times New Roman"/>
            <w:color w:val="0000FE"/>
            <w:spacing w:val="17"/>
            <w:sz w:val="16"/>
          </w:rPr>
          <w:t xml:space="preserve"> </w:t>
        </w:r>
      </w:hyperlink>
      <w:hyperlink w:anchor="br45" w:history="1">
        <w:r>
          <w:rPr>
            <w:rFonts w:ascii="LNUBPD+CMR8"/>
            <w:color w:val="0000FE"/>
            <w:sz w:val="16"/>
          </w:rPr>
          <w:t>and</w:t>
        </w:r>
      </w:hyperlink>
      <w:hyperlink w:anchor="br45" w:history="1">
        <w:r>
          <w:rPr>
            <w:rFonts w:ascii="Times New Roman"/>
            <w:color w:val="0000FE"/>
            <w:spacing w:val="16"/>
            <w:sz w:val="16"/>
          </w:rPr>
          <w:t xml:space="preserve"> </w:t>
        </w:r>
      </w:hyperlink>
      <w:hyperlink w:anchor="br45" w:history="1">
        <w:r>
          <w:rPr>
            <w:rFonts w:ascii="LNUBPD+CMR8"/>
            <w:color w:val="0000FE"/>
            <w:spacing w:val="-1"/>
            <w:sz w:val="16"/>
          </w:rPr>
          <w:t>Zeckhauser</w:t>
        </w:r>
      </w:hyperlink>
      <w:r>
        <w:rPr>
          <w:rFonts w:ascii="LNUBPD+CMR8"/>
          <w:color w:val="000000"/>
          <w:sz w:val="16"/>
        </w:rPr>
        <w:t>,</w:t>
      </w:r>
      <w:r>
        <w:rPr>
          <w:rFonts w:ascii="Times New Roman"/>
          <w:color w:val="000000"/>
          <w:spacing w:val="16"/>
          <w:sz w:val="16"/>
        </w:rPr>
        <w:t xml:space="preserve"> </w:t>
      </w:r>
      <w:hyperlink w:anchor="br45" w:history="1">
        <w:r>
          <w:rPr>
            <w:rFonts w:ascii="LNUBPD+CMR8"/>
            <w:color w:val="0000FE"/>
            <w:sz w:val="16"/>
          </w:rPr>
          <w:t>1988</w:t>
        </w:r>
      </w:hyperlink>
      <w:r>
        <w:rPr>
          <w:rFonts w:ascii="LNUBPD+CMR8"/>
          <w:color w:val="000000"/>
          <w:sz w:val="16"/>
        </w:rPr>
        <w:t>;</w:t>
      </w:r>
      <w:r>
        <w:rPr>
          <w:rFonts w:ascii="Times New Roman"/>
          <w:color w:val="000000"/>
          <w:spacing w:val="16"/>
          <w:sz w:val="16"/>
        </w:rPr>
        <w:t xml:space="preserve"> </w:t>
      </w:r>
      <w:hyperlink w:anchor="br45" w:history="1">
        <w:r>
          <w:rPr>
            <w:rFonts w:ascii="LNUBPD+CMR8"/>
            <w:color w:val="0000FE"/>
            <w:sz w:val="16"/>
          </w:rPr>
          <w:t>Madrian</w:t>
        </w:r>
      </w:hyperlink>
      <w:hyperlink w:anchor="br45" w:history="1">
        <w:r>
          <w:rPr>
            <w:rFonts w:ascii="Times New Roman"/>
            <w:color w:val="0000FE"/>
            <w:spacing w:val="16"/>
            <w:sz w:val="16"/>
          </w:rPr>
          <w:t xml:space="preserve"> </w:t>
        </w:r>
      </w:hyperlink>
      <w:hyperlink w:anchor="br45" w:history="1">
        <w:r>
          <w:rPr>
            <w:rFonts w:ascii="LNUBPD+CMR8"/>
            <w:color w:val="0000FE"/>
            <w:sz w:val="16"/>
          </w:rPr>
          <w:t>and</w:t>
        </w:r>
      </w:hyperlink>
      <w:hyperlink w:anchor="br45" w:history="1">
        <w:r>
          <w:rPr>
            <w:rFonts w:ascii="Times New Roman"/>
            <w:color w:val="0000FE"/>
            <w:spacing w:val="16"/>
            <w:sz w:val="16"/>
          </w:rPr>
          <w:t xml:space="preserve"> </w:t>
        </w:r>
      </w:hyperlink>
      <w:hyperlink w:anchor="br45" w:history="1">
        <w:r>
          <w:rPr>
            <w:rFonts w:ascii="LNUBPD+CMR8"/>
            <w:color w:val="0000FE"/>
            <w:sz w:val="16"/>
          </w:rPr>
          <w:t>Shea</w:t>
        </w:r>
      </w:hyperlink>
      <w:r>
        <w:rPr>
          <w:rFonts w:ascii="LNUBPD+CMR8"/>
          <w:color w:val="000000"/>
          <w:sz w:val="16"/>
        </w:rPr>
        <w:t>,</w:t>
      </w:r>
      <w:r>
        <w:rPr>
          <w:rFonts w:ascii="Times New Roman"/>
          <w:color w:val="000000"/>
          <w:spacing w:val="16"/>
          <w:sz w:val="16"/>
        </w:rPr>
        <w:t xml:space="preserve"> </w:t>
      </w:r>
      <w:hyperlink w:anchor="br45" w:history="1">
        <w:r>
          <w:rPr>
            <w:rFonts w:ascii="LNUBPD+CMR8"/>
            <w:color w:val="0000FE"/>
            <w:sz w:val="16"/>
          </w:rPr>
          <w:t>2001</w:t>
        </w:r>
      </w:hyperlink>
      <w:r>
        <w:rPr>
          <w:rFonts w:ascii="LNUBPD+CMR8"/>
          <w:color w:val="000000"/>
          <w:sz w:val="16"/>
        </w:rPr>
        <w:t>;</w:t>
      </w:r>
      <w:r>
        <w:rPr>
          <w:rFonts w:ascii="Times New Roman"/>
          <w:color w:val="000000"/>
          <w:spacing w:val="16"/>
          <w:sz w:val="16"/>
        </w:rPr>
        <w:t xml:space="preserve"> </w:t>
      </w:r>
      <w:hyperlink w:anchor="br44" w:history="1">
        <w:r>
          <w:rPr>
            <w:rFonts w:ascii="LNUBPD+CMR8"/>
            <w:color w:val="0000FE"/>
            <w:sz w:val="16"/>
          </w:rPr>
          <w:t>Choi</w:t>
        </w:r>
      </w:hyperlink>
      <w:hyperlink w:anchor="br44" w:history="1">
        <w:r>
          <w:rPr>
            <w:rFonts w:ascii="Times New Roman"/>
            <w:color w:val="0000FE"/>
            <w:spacing w:val="17"/>
            <w:sz w:val="16"/>
          </w:rPr>
          <w:t xml:space="preserve"> </w:t>
        </w:r>
      </w:hyperlink>
      <w:hyperlink w:anchor="br44" w:history="1">
        <w:r>
          <w:rPr>
            <w:rFonts w:ascii="LNUBPD+CMR8"/>
            <w:color w:val="0000FE"/>
            <w:sz w:val="16"/>
          </w:rPr>
          <w:t>et</w:t>
        </w:r>
      </w:hyperlink>
      <w:hyperlink w:anchor="br44" w:history="1">
        <w:r>
          <w:rPr>
            <w:rFonts w:ascii="Times New Roman"/>
            <w:color w:val="0000FE"/>
            <w:spacing w:val="16"/>
            <w:sz w:val="16"/>
          </w:rPr>
          <w:t xml:space="preserve"> </w:t>
        </w:r>
      </w:hyperlink>
      <w:hyperlink w:anchor="br44" w:history="1">
        <w:r>
          <w:rPr>
            <w:rFonts w:ascii="LNUBPD+CMR8"/>
            <w:color w:val="0000FE"/>
            <w:sz w:val="16"/>
          </w:rPr>
          <w:t>al.</w:t>
        </w:r>
      </w:hyperlink>
      <w:r>
        <w:rPr>
          <w:rFonts w:ascii="LNUBPD+CMR8"/>
          <w:color w:val="000000"/>
          <w:sz w:val="16"/>
        </w:rPr>
        <w:t>,</w:t>
      </w:r>
      <w:r>
        <w:rPr>
          <w:rFonts w:ascii="Times New Roman"/>
          <w:color w:val="000000"/>
          <w:spacing w:val="16"/>
          <w:sz w:val="16"/>
        </w:rPr>
        <w:t xml:space="preserve"> </w:t>
      </w:r>
      <w:hyperlink w:anchor="br44" w:history="1">
        <w:r>
          <w:rPr>
            <w:rFonts w:ascii="LNUBPD+CMR8"/>
            <w:color w:val="0000FE"/>
            <w:sz w:val="16"/>
          </w:rPr>
          <w:t>2019</w:t>
        </w:r>
      </w:hyperlink>
      <w:r>
        <w:rPr>
          <w:rFonts w:ascii="LNUBPD+CMR8"/>
          <w:color w:val="000000"/>
          <w:sz w:val="16"/>
        </w:rPr>
        <w:t>).</w:t>
      </w:r>
    </w:p>
  </w:footnote>
  <w:footnote w:id="5">
    <w:p w14:paraId="6870F939" w14:textId="3F857953" w:rsidR="0054153D" w:rsidRPr="0054153D" w:rsidRDefault="0054153D">
      <w:pPr>
        <w:pStyle w:val="FootnoteText"/>
        <w:rPr>
          <w:rFonts w:ascii="Cambria" w:hAnsi="Cambria"/>
        </w:rPr>
      </w:pPr>
      <w:r>
        <w:rPr>
          <w:rStyle w:val="FootnoteReference"/>
        </w:rPr>
        <w:footnoteRef/>
      </w:r>
      <w:r>
        <w:t xml:space="preserve"> </w:t>
      </w:r>
      <w:r>
        <w:rPr>
          <w:rFonts w:ascii="LNUBPD+CMR8"/>
          <w:color w:val="000000"/>
          <w:sz w:val="16"/>
        </w:rPr>
        <w:t>Sustainable</w:t>
      </w:r>
      <w:r>
        <w:rPr>
          <w:rFonts w:ascii="Times New Roman"/>
          <w:color w:val="000000"/>
          <w:spacing w:val="31"/>
          <w:sz w:val="16"/>
        </w:rPr>
        <w:t xml:space="preserve"> </w:t>
      </w:r>
      <w:r>
        <w:rPr>
          <w:rFonts w:ascii="LNUBPD+CMR8"/>
          <w:color w:val="000000"/>
          <w:sz w:val="16"/>
        </w:rPr>
        <w:t>Energy</w:t>
      </w:r>
      <w:r>
        <w:rPr>
          <w:rFonts w:ascii="Times New Roman"/>
          <w:color w:val="000000"/>
          <w:spacing w:val="31"/>
          <w:sz w:val="16"/>
        </w:rPr>
        <w:t xml:space="preserve"> </w:t>
      </w:r>
      <w:r>
        <w:rPr>
          <w:rFonts w:ascii="LNUBPD+CMR8"/>
          <w:color w:val="000000"/>
          <w:spacing w:val="-1"/>
          <w:sz w:val="16"/>
        </w:rPr>
        <w:t>Authority</w:t>
      </w:r>
      <w:r>
        <w:rPr>
          <w:rFonts w:ascii="Times New Roman"/>
          <w:color w:val="000000"/>
          <w:spacing w:val="31"/>
          <w:sz w:val="16"/>
        </w:rPr>
        <w:t xml:space="preserve"> </w:t>
      </w:r>
      <w:r>
        <w:rPr>
          <w:rFonts w:ascii="LNUBPD+CMR8"/>
          <w:color w:val="000000"/>
          <w:sz w:val="16"/>
        </w:rPr>
        <w:t>of</w:t>
      </w:r>
      <w:r>
        <w:rPr>
          <w:rFonts w:ascii="Times New Roman"/>
          <w:color w:val="000000"/>
          <w:spacing w:val="31"/>
          <w:sz w:val="16"/>
        </w:rPr>
        <w:t xml:space="preserve"> </w:t>
      </w:r>
      <w:r>
        <w:rPr>
          <w:rFonts w:ascii="LNUBPD+CMR8"/>
          <w:color w:val="000000"/>
          <w:sz w:val="16"/>
        </w:rPr>
        <w:t>Ireland</w:t>
      </w:r>
      <w:r>
        <w:rPr>
          <w:rFonts w:ascii="Times New Roman"/>
          <w:color w:val="000000"/>
          <w:spacing w:val="31"/>
          <w:sz w:val="16"/>
        </w:rPr>
        <w:t xml:space="preserve"> </w:t>
      </w:r>
      <w:r>
        <w:rPr>
          <w:rFonts w:ascii="LNUBPD+CMR8"/>
          <w:color w:val="000000"/>
          <w:sz w:val="16"/>
        </w:rPr>
        <w:t>(SEAI)</w:t>
      </w:r>
      <w:r>
        <w:rPr>
          <w:rFonts w:ascii="Times New Roman"/>
          <w:color w:val="000000"/>
          <w:spacing w:val="31"/>
          <w:sz w:val="16"/>
        </w:rPr>
        <w:t xml:space="preserve"> </w:t>
      </w:r>
      <w:r>
        <w:rPr>
          <w:rFonts w:ascii="LNUBPD+CMR8"/>
          <w:color w:val="000000"/>
          <w:sz w:val="16"/>
        </w:rPr>
        <w:t>is</w:t>
      </w:r>
      <w:r>
        <w:rPr>
          <w:rFonts w:ascii="Times New Roman"/>
          <w:color w:val="000000"/>
          <w:spacing w:val="31"/>
          <w:sz w:val="16"/>
        </w:rPr>
        <w:t xml:space="preserve"> </w:t>
      </w:r>
      <w:r>
        <w:rPr>
          <w:rFonts w:ascii="LNUBPD+CMR8" w:hAnsi="LNUBPD+CMR8" w:cs="LNUBPD+CMR8"/>
          <w:color w:val="000000"/>
          <w:sz w:val="16"/>
        </w:rPr>
        <w:t>Ireland’s</w:t>
      </w:r>
      <w:r>
        <w:rPr>
          <w:rFonts w:ascii="Times New Roman"/>
          <w:color w:val="000000"/>
          <w:spacing w:val="31"/>
          <w:sz w:val="16"/>
        </w:rPr>
        <w:t xml:space="preserve"> </w:t>
      </w:r>
      <w:r>
        <w:rPr>
          <w:rFonts w:ascii="LNUBPD+CMR8"/>
          <w:color w:val="000000"/>
          <w:sz w:val="16"/>
        </w:rPr>
        <w:t>national</w:t>
      </w:r>
      <w:r>
        <w:rPr>
          <w:rFonts w:ascii="Times New Roman"/>
          <w:color w:val="000000"/>
          <w:spacing w:val="31"/>
          <w:sz w:val="16"/>
        </w:rPr>
        <w:t xml:space="preserve"> </w:t>
      </w:r>
      <w:r>
        <w:rPr>
          <w:rFonts w:ascii="LNUBPD+CMR8"/>
          <w:color w:val="000000"/>
          <w:sz w:val="16"/>
        </w:rPr>
        <w:t>sustainable</w:t>
      </w:r>
      <w:r>
        <w:rPr>
          <w:rFonts w:ascii="Times New Roman"/>
          <w:color w:val="000000"/>
          <w:spacing w:val="31"/>
          <w:sz w:val="16"/>
        </w:rPr>
        <w:t xml:space="preserve"> </w:t>
      </w:r>
      <w:r>
        <w:rPr>
          <w:rFonts w:ascii="LNUBPD+CMR8"/>
          <w:color w:val="000000"/>
          <w:sz w:val="16"/>
        </w:rPr>
        <w:t>energy</w:t>
      </w:r>
      <w:r>
        <w:rPr>
          <w:rFonts w:ascii="Times New Roman"/>
          <w:color w:val="000000"/>
          <w:spacing w:val="31"/>
          <w:sz w:val="16"/>
        </w:rPr>
        <w:t xml:space="preserve"> </w:t>
      </w:r>
      <w:r>
        <w:rPr>
          <w:rFonts w:ascii="LNUBPD+CMR8"/>
          <w:color w:val="000000"/>
          <w:spacing w:val="-1"/>
          <w:sz w:val="16"/>
        </w:rPr>
        <w:t>authority</w:t>
      </w:r>
      <w:r>
        <w:rPr>
          <w:rFonts w:ascii="Times New Roman"/>
          <w:color w:val="000000"/>
          <w:spacing w:val="31"/>
          <w:sz w:val="16"/>
        </w:rPr>
        <w:t xml:space="preserve"> </w:t>
      </w:r>
      <w:r>
        <w:rPr>
          <w:rFonts w:ascii="LNUBPD+CMR8"/>
          <w:color w:val="000000"/>
          <w:sz w:val="16"/>
        </w:rPr>
        <w:t>whose</w:t>
      </w:r>
      <w:r>
        <w:rPr>
          <w:rFonts w:ascii="Times New Roman"/>
          <w:color w:val="000000"/>
          <w:spacing w:val="31"/>
          <w:sz w:val="16"/>
        </w:rPr>
        <w:t xml:space="preserve"> </w:t>
      </w:r>
      <w:r>
        <w:rPr>
          <w:rFonts w:ascii="LNUBPD+CMR8"/>
          <w:color w:val="000000"/>
          <w:sz w:val="16"/>
        </w:rPr>
        <w:t>goal</w:t>
      </w:r>
      <w:r>
        <w:rPr>
          <w:rFonts w:ascii="Times New Roman"/>
          <w:color w:val="000000"/>
          <w:spacing w:val="31"/>
          <w:sz w:val="16"/>
        </w:rPr>
        <w:t xml:space="preserve"> </w:t>
      </w:r>
      <w:r>
        <w:rPr>
          <w:rFonts w:ascii="LNUBPD+CMR8"/>
          <w:color w:val="000000"/>
          <w:sz w:val="16"/>
        </w:rPr>
        <w:t>is</w:t>
      </w:r>
      <w:r>
        <w:rPr>
          <w:rFonts w:ascii="Times New Roman"/>
          <w:color w:val="000000"/>
          <w:spacing w:val="31"/>
          <w:sz w:val="16"/>
        </w:rPr>
        <w:t xml:space="preserve"> </w:t>
      </w:r>
      <w:r>
        <w:rPr>
          <w:rFonts w:ascii="LNUBPD+CMR8"/>
          <w:color w:val="000000"/>
          <w:sz w:val="16"/>
        </w:rPr>
        <w:t>to</w:t>
      </w:r>
      <w:r>
        <w:rPr>
          <w:rFonts w:ascii="Times New Roman"/>
          <w:color w:val="000000"/>
          <w:spacing w:val="31"/>
          <w:sz w:val="16"/>
        </w:rPr>
        <w:t xml:space="preserve"> </w:t>
      </w:r>
      <w:r>
        <w:rPr>
          <w:rFonts w:ascii="LNUBPD+CMR8"/>
          <w:color w:val="000000"/>
          <w:sz w:val="16"/>
        </w:rPr>
        <w:t>promote</w:t>
      </w:r>
      <w:r>
        <w:rPr>
          <w:rFonts w:ascii="Times New Roman" w:hint="eastAsia"/>
          <w:color w:val="000000"/>
          <w:sz w:val="16"/>
        </w:rPr>
        <w:t xml:space="preserve"> </w:t>
      </w:r>
      <w:r>
        <w:rPr>
          <w:rFonts w:ascii="LNUBPD+CMR8"/>
          <w:color w:val="000000"/>
          <w:sz w:val="16"/>
        </w:rPr>
        <w:t>and</w:t>
      </w:r>
      <w:r>
        <w:rPr>
          <w:rFonts w:ascii="Times New Roman"/>
          <w:color w:val="000000"/>
          <w:spacing w:val="22"/>
          <w:sz w:val="16"/>
        </w:rPr>
        <w:t xml:space="preserve"> </w:t>
      </w:r>
      <w:r>
        <w:rPr>
          <w:rFonts w:ascii="LNUBPD+CMR8"/>
          <w:color w:val="000000"/>
          <w:sz w:val="16"/>
        </w:rPr>
        <w:t>assist</w:t>
      </w:r>
      <w:r>
        <w:rPr>
          <w:rFonts w:ascii="Times New Roman"/>
          <w:color w:val="000000"/>
          <w:spacing w:val="22"/>
          <w:sz w:val="16"/>
        </w:rPr>
        <w:t xml:space="preserve"> </w:t>
      </w:r>
      <w:r>
        <w:rPr>
          <w:rFonts w:ascii="LNUBPD+CMR8"/>
          <w:color w:val="000000"/>
          <w:sz w:val="16"/>
        </w:rPr>
        <w:t>the</w:t>
      </w:r>
      <w:r>
        <w:rPr>
          <w:rFonts w:ascii="Times New Roman"/>
          <w:color w:val="000000"/>
          <w:spacing w:val="22"/>
          <w:sz w:val="16"/>
        </w:rPr>
        <w:t xml:space="preserve"> </w:t>
      </w:r>
      <w:r>
        <w:rPr>
          <w:rFonts w:ascii="LNUBPD+CMR8"/>
          <w:color w:val="000000"/>
          <w:spacing w:val="-1"/>
          <w:sz w:val="16"/>
        </w:rPr>
        <w:t>development</w:t>
      </w:r>
      <w:r>
        <w:rPr>
          <w:rFonts w:ascii="Times New Roman"/>
          <w:color w:val="000000"/>
          <w:spacing w:val="23"/>
          <w:sz w:val="16"/>
        </w:rPr>
        <w:t xml:space="preserve"> </w:t>
      </w:r>
      <w:r>
        <w:rPr>
          <w:rFonts w:ascii="LNUBPD+CMR8"/>
          <w:color w:val="000000"/>
          <w:sz w:val="16"/>
        </w:rPr>
        <w:t>of</w:t>
      </w:r>
      <w:r>
        <w:rPr>
          <w:rFonts w:ascii="Times New Roman"/>
          <w:color w:val="000000"/>
          <w:spacing w:val="23"/>
          <w:sz w:val="16"/>
        </w:rPr>
        <w:t xml:space="preserve"> </w:t>
      </w:r>
      <w:r>
        <w:rPr>
          <w:rFonts w:ascii="LNUBPD+CMR8"/>
          <w:color w:val="000000"/>
          <w:sz w:val="16"/>
        </w:rPr>
        <w:t>sustainable</w:t>
      </w:r>
      <w:r>
        <w:rPr>
          <w:rFonts w:ascii="Times New Roman"/>
          <w:color w:val="000000"/>
          <w:spacing w:val="22"/>
          <w:sz w:val="16"/>
        </w:rPr>
        <w:t xml:space="preserve"> </w:t>
      </w:r>
      <w:r>
        <w:rPr>
          <w:rFonts w:ascii="LNUBPD+CMR8"/>
          <w:color w:val="000000"/>
          <w:sz w:val="16"/>
        </w:rPr>
        <w:t>energy</w:t>
      </w:r>
      <w:r>
        <w:rPr>
          <w:rFonts w:ascii="Times New Roman"/>
          <w:color w:val="000000"/>
          <w:spacing w:val="22"/>
          <w:sz w:val="16"/>
        </w:rPr>
        <w:t xml:space="preserve"> </w:t>
      </w:r>
      <w:r>
        <w:rPr>
          <w:rFonts w:ascii="LNUBPD+CMR8"/>
          <w:color w:val="000000"/>
          <w:sz w:val="16"/>
        </w:rPr>
        <w:t>in</w:t>
      </w:r>
      <w:r>
        <w:rPr>
          <w:rFonts w:ascii="Times New Roman"/>
          <w:color w:val="000000"/>
          <w:spacing w:val="22"/>
          <w:sz w:val="16"/>
        </w:rPr>
        <w:t xml:space="preserve"> </w:t>
      </w:r>
      <w:r>
        <w:rPr>
          <w:rFonts w:ascii="LNUBPD+CMR8"/>
          <w:color w:val="000000"/>
          <w:sz w:val="16"/>
        </w:rPr>
        <w:t>Ireland.</w:t>
      </w:r>
      <w:r>
        <w:rPr>
          <w:rFonts w:ascii="Times New Roman"/>
          <w:color w:val="000000"/>
          <w:spacing w:val="53"/>
          <w:sz w:val="16"/>
        </w:rPr>
        <w:t xml:space="preserve"> </w:t>
      </w:r>
      <w:r>
        <w:rPr>
          <w:rFonts w:ascii="LNUBPD+CMR8"/>
          <w:color w:val="000000"/>
          <w:sz w:val="16"/>
        </w:rPr>
        <w:t>And</w:t>
      </w:r>
      <w:r>
        <w:rPr>
          <w:rFonts w:ascii="Times New Roman"/>
          <w:color w:val="000000"/>
          <w:spacing w:val="22"/>
          <w:sz w:val="16"/>
        </w:rPr>
        <w:t xml:space="preserve"> </w:t>
      </w:r>
      <w:r>
        <w:rPr>
          <w:rFonts w:ascii="LNUBPD+CMR8"/>
          <w:color w:val="000000"/>
          <w:sz w:val="16"/>
        </w:rPr>
        <w:t>detailed</w:t>
      </w:r>
      <w:r>
        <w:rPr>
          <w:rFonts w:ascii="Times New Roman"/>
          <w:color w:val="000000"/>
          <w:spacing w:val="22"/>
          <w:sz w:val="16"/>
        </w:rPr>
        <w:t xml:space="preserve"> </w:t>
      </w:r>
      <w:r>
        <w:rPr>
          <w:rFonts w:ascii="LNUBPD+CMR8"/>
          <w:color w:val="000000"/>
          <w:sz w:val="16"/>
        </w:rPr>
        <w:t>information</w:t>
      </w:r>
      <w:r>
        <w:rPr>
          <w:rFonts w:ascii="Times New Roman"/>
          <w:color w:val="000000"/>
          <w:spacing w:val="22"/>
          <w:sz w:val="16"/>
        </w:rPr>
        <w:t xml:space="preserve"> </w:t>
      </w:r>
      <w:r>
        <w:rPr>
          <w:rFonts w:ascii="LNUBPD+CMR8"/>
          <w:color w:val="000000"/>
          <w:spacing w:val="1"/>
          <w:sz w:val="16"/>
        </w:rPr>
        <w:t>about</w:t>
      </w:r>
      <w:r>
        <w:rPr>
          <w:rFonts w:ascii="Times New Roman"/>
          <w:color w:val="000000"/>
          <w:spacing w:val="21"/>
          <w:sz w:val="16"/>
        </w:rPr>
        <w:t xml:space="preserve"> </w:t>
      </w:r>
      <w:r>
        <w:rPr>
          <w:rFonts w:ascii="LNUBPD+CMR8"/>
          <w:color w:val="000000"/>
          <w:sz w:val="16"/>
        </w:rPr>
        <w:t>Home</w:t>
      </w:r>
      <w:r>
        <w:rPr>
          <w:rFonts w:ascii="Times New Roman"/>
          <w:color w:val="000000"/>
          <w:spacing w:val="23"/>
          <w:sz w:val="16"/>
        </w:rPr>
        <w:t xml:space="preserve"> </w:t>
      </w:r>
      <w:r>
        <w:rPr>
          <w:rFonts w:ascii="LNUBPD+CMR8"/>
          <w:color w:val="000000"/>
          <w:sz w:val="16"/>
        </w:rPr>
        <w:t>Energy</w:t>
      </w:r>
      <w:r>
        <w:rPr>
          <w:rFonts w:ascii="Times New Roman"/>
          <w:color w:val="000000"/>
          <w:spacing w:val="22"/>
          <w:sz w:val="16"/>
        </w:rPr>
        <w:t xml:space="preserve"> </w:t>
      </w:r>
      <w:r>
        <w:rPr>
          <w:rFonts w:ascii="LNUBPD+CMR8"/>
          <w:color w:val="000000"/>
          <w:spacing w:val="-1"/>
          <w:sz w:val="16"/>
        </w:rPr>
        <w:t>Grants</w:t>
      </w:r>
      <w:r>
        <w:rPr>
          <w:rFonts w:ascii="Times New Roman"/>
          <w:color w:val="000000"/>
          <w:spacing w:val="23"/>
          <w:sz w:val="16"/>
        </w:rPr>
        <w:t xml:space="preserve"> </w:t>
      </w:r>
      <w:r>
        <w:rPr>
          <w:rFonts w:ascii="LNUBPD+CMR8"/>
          <w:color w:val="000000"/>
          <w:sz w:val="16"/>
        </w:rPr>
        <w:t>is</w:t>
      </w:r>
      <w:r>
        <w:rPr>
          <w:rFonts w:ascii="Times New Roman"/>
          <w:color w:val="000000"/>
          <w:spacing w:val="22"/>
          <w:sz w:val="16"/>
        </w:rPr>
        <w:t xml:space="preserve"> </w:t>
      </w:r>
      <w:r>
        <w:rPr>
          <w:rFonts w:ascii="LNUBPD+CMR8"/>
          <w:color w:val="000000"/>
          <w:spacing w:val="-2"/>
          <w:sz w:val="16"/>
        </w:rPr>
        <w:t>available</w:t>
      </w:r>
      <w:r>
        <w:rPr>
          <w:rFonts w:ascii="Times New Roman"/>
          <w:color w:val="000000"/>
          <w:spacing w:val="24"/>
          <w:sz w:val="16"/>
        </w:rPr>
        <w:t xml:space="preserve"> </w:t>
      </w:r>
      <w:r>
        <w:rPr>
          <w:rFonts w:ascii="LNUBPD+CMR8"/>
          <w:color w:val="000000"/>
          <w:sz w:val="16"/>
        </w:rPr>
        <w:t>at</w:t>
      </w:r>
      <w:r>
        <w:rPr>
          <w:rFonts w:ascii="Times New Roman" w:hint="eastAsia"/>
          <w:color w:val="000000"/>
          <w:sz w:val="16"/>
        </w:rPr>
        <w:t xml:space="preserve"> </w:t>
      </w:r>
      <w:hyperlink r:id="rId1" w:history="1">
        <w:r w:rsidRPr="009807A4">
          <w:rPr>
            <w:rStyle w:val="Hyperlink"/>
            <w:rFonts w:ascii="LNUBPD+CMR8"/>
            <w:sz w:val="16"/>
          </w:rPr>
          <w:t>https://www.seai.ie/grants/research-funding/</w:t>
        </w:r>
      </w:hyperlink>
      <w:r>
        <w:rPr>
          <w:rFonts w:ascii="LNUBPD+CMR8"/>
          <w:color w:val="0000FE"/>
          <w:sz w:val="16"/>
        </w:rPr>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evin as Admin">
    <w15:presenceInfo w15:providerId="None" w15:userId="Kevin as 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embedSystemFonts/>
  <w:bordersDoNotSurroundHeader/>
  <w:bordersDoNotSurroundFooter/>
  <w:proofState w:spelling="clean" w:grammar="clean"/>
  <w:trackRevisions/>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0D705D"/>
    <w:rsid w:val="001050EB"/>
    <w:rsid w:val="00142BA0"/>
    <w:rsid w:val="00173D63"/>
    <w:rsid w:val="00175845"/>
    <w:rsid w:val="001950E5"/>
    <w:rsid w:val="001F2F07"/>
    <w:rsid w:val="0029728F"/>
    <w:rsid w:val="002F39D7"/>
    <w:rsid w:val="0033646D"/>
    <w:rsid w:val="003705AD"/>
    <w:rsid w:val="003820C6"/>
    <w:rsid w:val="00401FA1"/>
    <w:rsid w:val="00463935"/>
    <w:rsid w:val="004D7003"/>
    <w:rsid w:val="0054153D"/>
    <w:rsid w:val="00654B3A"/>
    <w:rsid w:val="006A3F79"/>
    <w:rsid w:val="007440F6"/>
    <w:rsid w:val="0076004A"/>
    <w:rsid w:val="00821AE8"/>
    <w:rsid w:val="00836A6C"/>
    <w:rsid w:val="008F6765"/>
    <w:rsid w:val="00A24EE8"/>
    <w:rsid w:val="00A73AF2"/>
    <w:rsid w:val="00A75C86"/>
    <w:rsid w:val="00A80F2D"/>
    <w:rsid w:val="00AA6522"/>
    <w:rsid w:val="00AB65DF"/>
    <w:rsid w:val="00AD7448"/>
    <w:rsid w:val="00B06B85"/>
    <w:rsid w:val="00B06C0D"/>
    <w:rsid w:val="00BA5B2D"/>
    <w:rsid w:val="00BC603A"/>
    <w:rsid w:val="00BC6D1C"/>
    <w:rsid w:val="00C40A1D"/>
    <w:rsid w:val="00C43ED1"/>
    <w:rsid w:val="00C4757F"/>
    <w:rsid w:val="00C74D91"/>
    <w:rsid w:val="00D77EF4"/>
    <w:rsid w:val="00DE1144"/>
    <w:rsid w:val="00DF154D"/>
    <w:rsid w:val="00E21F4D"/>
    <w:rsid w:val="00E95F83"/>
    <w:rsid w:val="00EC080A"/>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936F2"/>
  <w15:docId w15:val="{DFEABF27-7FC2-4370-A486-F3C98F41C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0" w:defSemiHidden="0" w:defUnhideWhenUsed="0" w:defQFormat="0" w:count="37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before="120" w:after="240"/>
      <w:jc w:val="both"/>
    </w:pPr>
    <w:rPr>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List1">
    <w:name w:val="No List1"/>
    <w:semiHidden/>
  </w:style>
  <w:style w:type="paragraph" w:styleId="FootnoteText">
    <w:name w:val="footnote text"/>
    <w:basedOn w:val="Normal"/>
    <w:link w:val="FootnoteTextChar"/>
    <w:semiHidden/>
    <w:unhideWhenUsed/>
    <w:rsid w:val="00E95F83"/>
    <w:pPr>
      <w:snapToGrid w:val="0"/>
      <w:jc w:val="left"/>
    </w:pPr>
  </w:style>
  <w:style w:type="character" w:customStyle="1" w:styleId="FootnoteTextChar">
    <w:name w:val="Footnote Text Char"/>
    <w:basedOn w:val="DefaultParagraphFont"/>
    <w:link w:val="FootnoteText"/>
    <w:semiHidden/>
    <w:rsid w:val="00E95F83"/>
    <w:rPr>
      <w:lang w:val="en-US" w:eastAsia="en-US"/>
    </w:rPr>
  </w:style>
  <w:style w:type="character" w:styleId="FootnoteReference">
    <w:name w:val="footnote reference"/>
    <w:basedOn w:val="DefaultParagraphFont"/>
    <w:semiHidden/>
    <w:unhideWhenUsed/>
    <w:rsid w:val="00E95F83"/>
    <w:rPr>
      <w:vertAlign w:val="superscript"/>
    </w:rPr>
  </w:style>
  <w:style w:type="character" w:styleId="Hyperlink">
    <w:name w:val="Hyperlink"/>
    <w:basedOn w:val="DefaultParagraphFont"/>
    <w:unhideWhenUsed/>
    <w:rsid w:val="0054153D"/>
    <w:rPr>
      <w:color w:val="0563C1" w:themeColor="hyperlink"/>
      <w:u w:val="single"/>
    </w:rPr>
  </w:style>
  <w:style w:type="character" w:customStyle="1" w:styleId="UnresolvedMention">
    <w:name w:val="Unresolved Mention"/>
    <w:basedOn w:val="DefaultParagraphFont"/>
    <w:uiPriority w:val="99"/>
    <w:semiHidden/>
    <w:unhideWhenUsed/>
    <w:rsid w:val="0054153D"/>
    <w:rPr>
      <w:color w:val="605E5C"/>
      <w:shd w:val="clear" w:color="auto" w:fill="E1DFDD"/>
    </w:rPr>
  </w:style>
  <w:style w:type="character" w:styleId="CommentReference">
    <w:name w:val="annotation reference"/>
    <w:basedOn w:val="DefaultParagraphFont"/>
    <w:semiHidden/>
    <w:unhideWhenUsed/>
    <w:rsid w:val="0033646D"/>
    <w:rPr>
      <w:sz w:val="16"/>
      <w:szCs w:val="16"/>
    </w:rPr>
  </w:style>
  <w:style w:type="paragraph" w:styleId="CommentText">
    <w:name w:val="annotation text"/>
    <w:basedOn w:val="Normal"/>
    <w:link w:val="CommentTextChar"/>
    <w:semiHidden/>
    <w:unhideWhenUsed/>
    <w:rsid w:val="0033646D"/>
    <w:pPr>
      <w:spacing w:line="240" w:lineRule="auto"/>
    </w:pPr>
    <w:rPr>
      <w:sz w:val="20"/>
      <w:szCs w:val="20"/>
    </w:rPr>
  </w:style>
  <w:style w:type="character" w:customStyle="1" w:styleId="CommentTextChar">
    <w:name w:val="Comment Text Char"/>
    <w:basedOn w:val="DefaultParagraphFont"/>
    <w:link w:val="CommentText"/>
    <w:semiHidden/>
    <w:rsid w:val="0033646D"/>
    <w:rPr>
      <w:sz w:val="20"/>
      <w:szCs w:val="20"/>
      <w:lang w:val="en-US" w:eastAsia="en-US"/>
    </w:rPr>
  </w:style>
  <w:style w:type="paragraph" w:styleId="CommentSubject">
    <w:name w:val="annotation subject"/>
    <w:basedOn w:val="CommentText"/>
    <w:next w:val="CommentText"/>
    <w:link w:val="CommentSubjectChar"/>
    <w:semiHidden/>
    <w:unhideWhenUsed/>
    <w:rsid w:val="0033646D"/>
    <w:rPr>
      <w:b/>
      <w:bCs/>
    </w:rPr>
  </w:style>
  <w:style w:type="character" w:customStyle="1" w:styleId="CommentSubjectChar">
    <w:name w:val="Comment Subject Char"/>
    <w:basedOn w:val="CommentTextChar"/>
    <w:link w:val="CommentSubject"/>
    <w:semiHidden/>
    <w:rsid w:val="0033646D"/>
    <w:rPr>
      <w:b/>
      <w:bCs/>
      <w:sz w:val="20"/>
      <w:szCs w:val="20"/>
      <w:lang w:val="en-US" w:eastAsia="en-US"/>
    </w:rPr>
  </w:style>
  <w:style w:type="paragraph" w:styleId="BalloonText">
    <w:name w:val="Balloon Text"/>
    <w:basedOn w:val="Normal"/>
    <w:link w:val="BalloonTextChar"/>
    <w:rsid w:val="0033646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33646D"/>
    <w:rPr>
      <w:rFonts w:ascii="Segoe UI" w:hAnsi="Segoe UI" w:cs="Segoe UI"/>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3" Type="http://schemas.openxmlformats.org/officeDocument/2006/relationships/settings" Target="settings.xml"/><Relationship Id="rId7" Type="http://schemas.openxmlformats.org/officeDocument/2006/relationships/comments" Target="comments.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microsoft.com/office/2011/relationships/people" Target="people.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s>
</file>

<file path=word/_rels/footnotes.xml.rels><?xml version="1.0" encoding="UTF-8" standalone="yes"?>
<Relationships xmlns="http://schemas.openxmlformats.org/package/2006/relationships"><Relationship Id="rId1" Type="http://schemas.openxmlformats.org/officeDocument/2006/relationships/hyperlink" Target="https://www.seai.ie/grants/research-fund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F64C72-A9EE-4922-B3BC-E5306BC6A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10</Pages>
  <Words>5274</Words>
  <Characters>27162</Characters>
  <Application>Microsoft Office Word</Application>
  <DocSecurity>0</DocSecurity>
  <Lines>970</Lines>
  <Paragraphs>540</Paragraphs>
  <ScaleCrop>false</ScaleCrop>
  <HeadingPairs>
    <vt:vector size="6" baseType="variant">
      <vt:variant>
        <vt:lpstr>Title</vt:lpstr>
      </vt:variant>
      <vt:variant>
        <vt:i4>1</vt:i4>
      </vt:variant>
      <vt:variant>
        <vt:lpstr>제목</vt:lpstr>
      </vt:variant>
      <vt:variant>
        <vt:i4>1</vt:i4>
      </vt:variant>
      <vt:variant>
        <vt:lpstr>Caption</vt:lpstr>
      </vt:variant>
      <vt:variant>
        <vt:i4>1</vt:i4>
      </vt:variant>
    </vt:vector>
  </HeadingPairs>
  <TitlesOfParts>
    <vt:vector size="3" baseType="lpstr">
      <vt:lpstr/>
      <vt:lpstr/>
      <vt:lpstr/>
    </vt:vector>
  </TitlesOfParts>
  <Company/>
  <LinksUpToDate>false</LinksUpToDate>
  <CharactersWithSpaces>31896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CARA-USER</dc:creator>
  <cp:lastModifiedBy>Kevin as Admin</cp:lastModifiedBy>
  <cp:revision>6</cp:revision>
  <dcterms:created xsi:type="dcterms:W3CDTF">2022-10-05T15:58:00Z</dcterms:created>
  <dcterms:modified xsi:type="dcterms:W3CDTF">2022-10-05T17:34:00Z</dcterms:modified>
</cp:coreProperties>
</file>