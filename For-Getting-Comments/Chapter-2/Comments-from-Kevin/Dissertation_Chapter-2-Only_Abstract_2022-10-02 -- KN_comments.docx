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0DA1FB" w14:textId="672A8136" w:rsidR="00426837" w:rsidRPr="00426837" w:rsidRDefault="00426837" w:rsidP="00426837">
      <w:pPr>
        <w:spacing w:before="325" w:after="0" w:line="360" w:lineRule="auto"/>
        <w:jc w:val="center"/>
        <w:rPr>
          <w:rFonts w:ascii="Times New Roman" w:hAnsi="Times New Roman" w:cs="Times New Roman"/>
          <w:b/>
          <w:bCs/>
          <w:color w:val="000000"/>
          <w:sz w:val="24"/>
          <w:szCs w:val="32"/>
          <w:u w:val="single"/>
        </w:rPr>
      </w:pPr>
      <w:r w:rsidRPr="00426837">
        <w:rPr>
          <w:rFonts w:ascii="Times New Roman" w:hAnsi="Times New Roman" w:cs="Times New Roman"/>
          <w:b/>
          <w:bCs/>
          <w:color w:val="000000"/>
          <w:sz w:val="24"/>
          <w:szCs w:val="32"/>
          <w:u w:val="single"/>
        </w:rPr>
        <w:t>Abstract</w:t>
      </w:r>
    </w:p>
    <w:p w14:paraId="14DF6C58" w14:textId="42D1C5F2" w:rsidR="004229C2" w:rsidRPr="004229C2" w:rsidRDefault="004229C2" w:rsidP="00426837">
      <w:pPr>
        <w:spacing w:before="325" w:after="0" w:line="360" w:lineRule="auto"/>
        <w:rPr>
          <w:rFonts w:ascii="Times New Roman"/>
          <w:color w:val="000000"/>
          <w:szCs w:val="28"/>
        </w:rPr>
      </w:pPr>
      <w:commentRangeStart w:id="0"/>
      <w:r w:rsidRPr="004229C2">
        <w:rPr>
          <w:rFonts w:ascii="Times New Roman"/>
          <w:color w:val="000000"/>
          <w:szCs w:val="28"/>
        </w:rPr>
        <w:t xml:space="preserve">Does household electricity consumption respond only to the existence of peak-demand-hour price increases rather than to the magnitude of their marginal changes under Time-Of-Use (TOU) electricity pricing? The answer is yes if different types of electricity consumption are not taken into account separately. </w:t>
      </w:r>
      <w:commentRangeEnd w:id="0"/>
      <w:r w:rsidR="00716143">
        <w:rPr>
          <w:rStyle w:val="CommentReference"/>
        </w:rPr>
        <w:commentReference w:id="0"/>
      </w:r>
      <w:ins w:id="1" w:author="Kevin as Admin" w:date="2022-10-05T10:21:00Z">
        <w:r w:rsidR="00982457">
          <w:rPr>
            <w:rFonts w:ascii="Times New Roman"/>
            <w:color w:val="000000"/>
            <w:szCs w:val="28"/>
          </w:rPr>
          <w:t xml:space="preserve"> In </w:t>
        </w:r>
      </w:ins>
      <w:del w:id="2" w:author="Kevin as Admin" w:date="2022-10-05T10:21:00Z">
        <w:r w:rsidRPr="004229C2" w:rsidDel="00982457">
          <w:rPr>
            <w:rFonts w:ascii="Times New Roman"/>
            <w:color w:val="000000"/>
            <w:szCs w:val="28"/>
          </w:rPr>
          <w:delText xml:space="preserve">This </w:delText>
        </w:r>
      </w:del>
      <w:ins w:id="3" w:author="Kevin as Admin" w:date="2022-10-05T10:21:00Z">
        <w:r w:rsidR="00982457">
          <w:rPr>
            <w:rFonts w:ascii="Times New Roman"/>
            <w:color w:val="000000"/>
            <w:szCs w:val="28"/>
          </w:rPr>
          <w:t>t</w:t>
        </w:r>
        <w:r w:rsidR="00982457" w:rsidRPr="004229C2">
          <w:rPr>
            <w:rFonts w:ascii="Times New Roman"/>
            <w:color w:val="000000"/>
            <w:szCs w:val="28"/>
          </w:rPr>
          <w:t xml:space="preserve">his </w:t>
        </w:r>
      </w:ins>
      <w:r w:rsidRPr="004229C2">
        <w:rPr>
          <w:rFonts w:ascii="Times New Roman"/>
          <w:color w:val="000000"/>
          <w:szCs w:val="28"/>
        </w:rPr>
        <w:t>paper</w:t>
      </w:r>
      <w:ins w:id="4" w:author="Kevin as Admin" w:date="2022-10-05T10:21:00Z">
        <w:r w:rsidR="00982457">
          <w:rPr>
            <w:rFonts w:ascii="Times New Roman"/>
            <w:color w:val="000000"/>
            <w:szCs w:val="28"/>
          </w:rPr>
          <w:t>, I</w:t>
        </w:r>
      </w:ins>
      <w:r w:rsidRPr="004229C2">
        <w:rPr>
          <w:rFonts w:ascii="Times New Roman"/>
          <w:color w:val="000000"/>
          <w:szCs w:val="28"/>
        </w:rPr>
        <w:t xml:space="preserve"> re-</w:t>
      </w:r>
      <w:del w:id="5" w:author="Kevin as Admin" w:date="2022-10-05T10:21:00Z">
        <w:r w:rsidRPr="004229C2" w:rsidDel="00982457">
          <w:rPr>
            <w:rFonts w:ascii="Times New Roman"/>
            <w:color w:val="000000"/>
            <w:szCs w:val="28"/>
          </w:rPr>
          <w:delText xml:space="preserve">explores </w:delText>
        </w:r>
      </w:del>
      <w:ins w:id="6" w:author="Kevin as Admin" w:date="2022-10-05T10:21:00Z">
        <w:r w:rsidR="00982457" w:rsidRPr="004229C2">
          <w:rPr>
            <w:rFonts w:ascii="Times New Roman"/>
            <w:color w:val="000000"/>
            <w:szCs w:val="28"/>
          </w:rPr>
          <w:t>ex</w:t>
        </w:r>
        <w:r w:rsidR="00982457">
          <w:rPr>
            <w:rFonts w:ascii="Times New Roman"/>
            <w:color w:val="000000"/>
            <w:szCs w:val="28"/>
          </w:rPr>
          <w:t>amine</w:t>
        </w:r>
        <w:r w:rsidR="00982457" w:rsidRPr="004229C2">
          <w:rPr>
            <w:rFonts w:ascii="Times New Roman"/>
            <w:color w:val="000000"/>
            <w:szCs w:val="28"/>
          </w:rPr>
          <w:t xml:space="preserve"> </w:t>
        </w:r>
      </w:ins>
      <w:r w:rsidRPr="004229C2">
        <w:rPr>
          <w:rFonts w:ascii="Times New Roman"/>
          <w:color w:val="000000"/>
          <w:szCs w:val="28"/>
        </w:rPr>
        <w:t>the impact of TOU rates on residential electricity consumption with a different approach</w:t>
      </w:r>
      <w:ins w:id="7" w:author="Kevin as Admin" w:date="2022-10-05T10:21:00Z">
        <w:r w:rsidR="00982457">
          <w:rPr>
            <w:rFonts w:ascii="Times New Roman"/>
            <w:color w:val="000000"/>
            <w:szCs w:val="28"/>
          </w:rPr>
          <w:t>.</w:t>
        </w:r>
      </w:ins>
      <w:del w:id="8" w:author="Kevin as Admin" w:date="2022-10-05T08:29:00Z">
        <w:r w:rsidRPr="004229C2" w:rsidDel="00716143">
          <w:rPr>
            <w:rFonts w:ascii="Times New Roman"/>
            <w:color w:val="000000"/>
            <w:szCs w:val="28"/>
          </w:rPr>
          <w:delText>:</w:delText>
        </w:r>
      </w:del>
      <w:r w:rsidRPr="004229C2">
        <w:rPr>
          <w:rFonts w:ascii="Times New Roman"/>
          <w:color w:val="000000"/>
          <w:szCs w:val="28"/>
        </w:rPr>
        <w:t xml:space="preserve"> </w:t>
      </w:r>
      <w:del w:id="9" w:author="Kevin as Admin" w:date="2022-10-05T10:21:00Z">
        <w:r w:rsidRPr="004229C2" w:rsidDel="00982457">
          <w:rPr>
            <w:rFonts w:ascii="Times New Roman"/>
            <w:color w:val="000000"/>
            <w:szCs w:val="28"/>
          </w:rPr>
          <w:delText xml:space="preserve">by </w:delText>
        </w:r>
      </w:del>
      <w:ins w:id="10" w:author="Kevin as Admin" w:date="2022-10-05T10:21:00Z">
        <w:r w:rsidR="00982457">
          <w:rPr>
            <w:rFonts w:ascii="Times New Roman"/>
            <w:color w:val="000000"/>
            <w:szCs w:val="28"/>
          </w:rPr>
          <w:t>Specifically, I</w:t>
        </w:r>
        <w:r w:rsidR="00982457" w:rsidRPr="004229C2">
          <w:rPr>
            <w:rFonts w:ascii="Times New Roman"/>
            <w:color w:val="000000"/>
            <w:szCs w:val="28"/>
          </w:rPr>
          <w:t xml:space="preserve"> </w:t>
        </w:r>
      </w:ins>
      <w:del w:id="11" w:author="Kevin as Admin" w:date="2022-10-05T10:21:00Z">
        <w:r w:rsidRPr="004229C2" w:rsidDel="00982457">
          <w:rPr>
            <w:rFonts w:ascii="Times New Roman"/>
            <w:color w:val="000000"/>
            <w:szCs w:val="28"/>
          </w:rPr>
          <w:delText xml:space="preserve">decomposing </w:delText>
        </w:r>
      </w:del>
      <w:ins w:id="12" w:author="Kevin as Admin" w:date="2022-10-05T10:21:00Z">
        <w:r w:rsidR="00982457" w:rsidRPr="004229C2">
          <w:rPr>
            <w:rFonts w:ascii="Times New Roman"/>
            <w:color w:val="000000"/>
            <w:szCs w:val="28"/>
          </w:rPr>
          <w:t>decompos</w:t>
        </w:r>
        <w:r w:rsidR="00982457">
          <w:rPr>
            <w:rFonts w:ascii="Times New Roman"/>
            <w:color w:val="000000"/>
            <w:szCs w:val="28"/>
          </w:rPr>
          <w:t>e</w:t>
        </w:r>
        <w:bookmarkStart w:id="13" w:name="_GoBack"/>
        <w:bookmarkEnd w:id="13"/>
        <w:r w:rsidR="00982457" w:rsidRPr="004229C2">
          <w:rPr>
            <w:rFonts w:ascii="Times New Roman"/>
            <w:color w:val="000000"/>
            <w:szCs w:val="28"/>
          </w:rPr>
          <w:t xml:space="preserve"> </w:t>
        </w:r>
      </w:ins>
      <w:r w:rsidRPr="004229C2">
        <w:rPr>
          <w:rFonts w:ascii="Times New Roman"/>
          <w:color w:val="000000"/>
          <w:szCs w:val="28"/>
        </w:rPr>
        <w:t>household electricity consumption into two different channels of consumption</w:t>
      </w:r>
      <w:del w:id="14" w:author="Kevin as Admin" w:date="2022-10-05T08:29:00Z">
        <w:r w:rsidRPr="004229C2" w:rsidDel="00716143">
          <w:rPr>
            <w:rFonts w:ascii="Times New Roman"/>
            <w:color w:val="000000"/>
            <w:szCs w:val="28"/>
          </w:rPr>
          <w:delText>, which are classified according to their dependence on outdoor temperatures---i.e.,</w:delText>
        </w:r>
      </w:del>
      <w:ins w:id="15" w:author="Kevin as Admin" w:date="2022-10-05T08:29:00Z">
        <w:r w:rsidR="00716143">
          <w:rPr>
            <w:rFonts w:ascii="Times New Roman"/>
            <w:color w:val="000000"/>
            <w:szCs w:val="28"/>
          </w:rPr>
          <w:t>:</w:t>
        </w:r>
      </w:ins>
      <w:r w:rsidRPr="004229C2">
        <w:rPr>
          <w:rFonts w:ascii="Times New Roman"/>
          <w:color w:val="000000"/>
          <w:szCs w:val="28"/>
        </w:rPr>
        <w:t xml:space="preserve"> consumption for non-temperature-control and temperature-control uses. I determine TOU-price-</w:t>
      </w:r>
      <w:del w:id="16" w:author="Kevin as Admin" w:date="2022-10-05T08:29:00Z">
        <w:r w:rsidRPr="004229C2" w:rsidDel="00716143">
          <w:rPr>
            <w:rFonts w:ascii="Times New Roman"/>
            <w:color w:val="000000"/>
            <w:szCs w:val="28"/>
          </w:rPr>
          <w:delText xml:space="preserve">inducing </w:delText>
        </w:r>
      </w:del>
      <w:ins w:id="17" w:author="Kevin as Admin" w:date="2022-10-05T08:29:00Z">
        <w:r w:rsidR="00716143" w:rsidRPr="004229C2">
          <w:rPr>
            <w:rFonts w:ascii="Times New Roman"/>
            <w:color w:val="000000"/>
            <w:szCs w:val="28"/>
          </w:rPr>
          <w:t>induc</w:t>
        </w:r>
        <w:r w:rsidR="00716143">
          <w:rPr>
            <w:rFonts w:ascii="Times New Roman"/>
            <w:color w:val="000000"/>
            <w:szCs w:val="28"/>
          </w:rPr>
          <w:t>ed</w:t>
        </w:r>
        <w:r w:rsidR="00716143" w:rsidRPr="004229C2">
          <w:rPr>
            <w:rFonts w:ascii="Times New Roman"/>
            <w:color w:val="000000"/>
            <w:szCs w:val="28"/>
          </w:rPr>
          <w:t xml:space="preserve"> </w:t>
        </w:r>
      </w:ins>
      <w:r w:rsidRPr="004229C2">
        <w:rPr>
          <w:rFonts w:ascii="Times New Roman"/>
          <w:color w:val="000000"/>
          <w:szCs w:val="28"/>
        </w:rPr>
        <w:t>change</w:t>
      </w:r>
      <w:ins w:id="18" w:author="Kevin as Admin" w:date="2022-10-05T08:30:00Z">
        <w:r w:rsidR="00716143">
          <w:rPr>
            <w:rFonts w:ascii="Times New Roman"/>
            <w:color w:val="000000"/>
            <w:szCs w:val="28"/>
          </w:rPr>
          <w:t>s</w:t>
        </w:r>
      </w:ins>
      <w:r w:rsidRPr="004229C2">
        <w:rPr>
          <w:rFonts w:ascii="Times New Roman"/>
          <w:color w:val="000000"/>
          <w:szCs w:val="28"/>
        </w:rPr>
        <w:t xml:space="preserve"> in </w:t>
      </w:r>
      <w:del w:id="19" w:author="Kevin as Admin" w:date="2022-10-05T08:30:00Z">
        <w:r w:rsidRPr="004229C2" w:rsidDel="00716143">
          <w:rPr>
            <w:rFonts w:ascii="Times New Roman"/>
            <w:color w:val="000000"/>
            <w:szCs w:val="28"/>
          </w:rPr>
          <w:delText>each of the two distinct</w:delText>
        </w:r>
      </w:del>
      <w:ins w:id="20" w:author="Kevin as Admin" w:date="2022-10-05T08:30:00Z">
        <w:r w:rsidR="00716143">
          <w:rPr>
            <w:rFonts w:ascii="Times New Roman"/>
            <w:color w:val="000000"/>
            <w:szCs w:val="28"/>
          </w:rPr>
          <w:t>both</w:t>
        </w:r>
      </w:ins>
      <w:r w:rsidRPr="004229C2">
        <w:rPr>
          <w:rFonts w:ascii="Times New Roman"/>
          <w:color w:val="000000"/>
          <w:szCs w:val="28"/>
        </w:rPr>
        <w:t xml:space="preserve"> </w:t>
      </w:r>
      <w:del w:id="21" w:author="Kevin as Admin" w:date="2022-10-05T08:30:00Z">
        <w:r w:rsidRPr="004229C2" w:rsidDel="00716143">
          <w:rPr>
            <w:rFonts w:ascii="Times New Roman"/>
            <w:color w:val="000000"/>
            <w:szCs w:val="28"/>
          </w:rPr>
          <w:delText xml:space="preserve">categories </w:delText>
        </w:r>
      </w:del>
      <w:ins w:id="22" w:author="Kevin as Admin" w:date="2022-10-05T08:30:00Z">
        <w:r w:rsidR="00716143">
          <w:rPr>
            <w:rFonts w:ascii="Times New Roman"/>
            <w:color w:val="000000"/>
            <w:szCs w:val="28"/>
          </w:rPr>
          <w:t>channels of consumption</w:t>
        </w:r>
        <w:r w:rsidR="00716143" w:rsidRPr="004229C2">
          <w:rPr>
            <w:rFonts w:ascii="Times New Roman"/>
            <w:color w:val="000000"/>
            <w:szCs w:val="28"/>
          </w:rPr>
          <w:t xml:space="preserve"> </w:t>
        </w:r>
      </w:ins>
      <w:r w:rsidRPr="004229C2">
        <w:rPr>
          <w:rFonts w:ascii="Times New Roman"/>
          <w:color w:val="000000"/>
          <w:szCs w:val="28"/>
        </w:rPr>
        <w:t xml:space="preserve">by applying Difference-In-Differences-style (DID-style) spline regression specifications </w:t>
      </w:r>
      <w:del w:id="23" w:author="Kevin as Admin" w:date="2022-10-05T08:30:00Z">
        <w:r w:rsidRPr="004229C2" w:rsidDel="00716143">
          <w:rPr>
            <w:rFonts w:ascii="Times New Roman"/>
            <w:color w:val="000000"/>
            <w:szCs w:val="28"/>
          </w:rPr>
          <w:delText xml:space="preserve">to </w:delText>
        </w:r>
      </w:del>
      <w:ins w:id="24" w:author="Kevin as Admin" w:date="2022-10-05T08:30:00Z">
        <w:r w:rsidR="00716143">
          <w:rPr>
            <w:rFonts w:ascii="Times New Roman"/>
            <w:color w:val="000000"/>
            <w:szCs w:val="28"/>
          </w:rPr>
          <w:t>using</w:t>
        </w:r>
        <w:r w:rsidR="00716143" w:rsidRPr="004229C2">
          <w:rPr>
            <w:rFonts w:ascii="Times New Roman"/>
            <w:color w:val="000000"/>
            <w:szCs w:val="28"/>
          </w:rPr>
          <w:t xml:space="preserve"> </w:t>
        </w:r>
      </w:ins>
      <w:r w:rsidRPr="004229C2">
        <w:rPr>
          <w:rFonts w:ascii="Times New Roman"/>
          <w:color w:val="000000"/>
          <w:szCs w:val="28"/>
        </w:rPr>
        <w:t xml:space="preserve">30-minute interval metering data collected from an experiment in Ireland. My empirical results demonstrate that residential consumers </w:t>
      </w:r>
      <w:ins w:id="25" w:author="Kevin as Admin" w:date="2022-10-05T08:31:00Z">
        <w:r w:rsidR="00716143">
          <w:rPr>
            <w:rFonts w:ascii="Times New Roman"/>
            <w:color w:val="000000"/>
            <w:szCs w:val="28"/>
          </w:rPr>
          <w:t xml:space="preserve">are in fact quite sensitive </w:t>
        </w:r>
      </w:ins>
      <w:del w:id="26" w:author="Kevin as Admin" w:date="2022-10-05T08:31:00Z">
        <w:r w:rsidRPr="004229C2" w:rsidDel="00716143">
          <w:rPr>
            <w:rFonts w:ascii="Times New Roman"/>
            <w:color w:val="000000"/>
            <w:szCs w:val="28"/>
          </w:rPr>
          <w:delText xml:space="preserve">sensitively respond </w:delText>
        </w:r>
      </w:del>
      <w:r w:rsidRPr="004229C2">
        <w:rPr>
          <w:rFonts w:ascii="Times New Roman"/>
          <w:color w:val="000000"/>
          <w:szCs w:val="28"/>
        </w:rPr>
        <w:t xml:space="preserve">to </w:t>
      </w:r>
      <w:del w:id="27" w:author="Kevin as Admin" w:date="2022-10-05T08:31:00Z">
        <w:r w:rsidRPr="004229C2" w:rsidDel="00716143">
          <w:rPr>
            <w:rFonts w:ascii="Times New Roman"/>
            <w:color w:val="000000"/>
            <w:szCs w:val="28"/>
          </w:rPr>
          <w:delText>the marginal growth</w:delText>
        </w:r>
      </w:del>
      <w:ins w:id="28" w:author="Kevin as Admin" w:date="2022-10-05T08:31:00Z">
        <w:r w:rsidR="00716143">
          <w:rPr>
            <w:rFonts w:ascii="Times New Roman"/>
            <w:color w:val="000000"/>
            <w:szCs w:val="28"/>
          </w:rPr>
          <w:t>incremental changes</w:t>
        </w:r>
      </w:ins>
      <w:r w:rsidRPr="004229C2">
        <w:rPr>
          <w:rFonts w:ascii="Times New Roman"/>
          <w:color w:val="000000"/>
          <w:szCs w:val="28"/>
        </w:rPr>
        <w:t xml:space="preserve"> in </w:t>
      </w:r>
      <w:ins w:id="29" w:author="Kevin as Admin" w:date="2022-10-05T08:32:00Z">
        <w:r w:rsidR="00716143">
          <w:rPr>
            <w:rFonts w:ascii="Times New Roman"/>
            <w:color w:val="000000"/>
            <w:szCs w:val="28"/>
          </w:rPr>
          <w:t xml:space="preserve">the </w:t>
        </w:r>
      </w:ins>
      <w:r w:rsidRPr="004229C2">
        <w:rPr>
          <w:rFonts w:ascii="Times New Roman"/>
          <w:color w:val="000000"/>
          <w:szCs w:val="28"/>
        </w:rPr>
        <w:t>peak-demand-hour price under the TOU tariff structure</w:t>
      </w:r>
      <w:ins w:id="30" w:author="Kevin as Admin" w:date="2022-10-05T08:32:00Z">
        <w:r w:rsidR="00716143">
          <w:rPr>
            <w:rFonts w:ascii="Times New Roman"/>
            <w:color w:val="000000"/>
            <w:szCs w:val="28"/>
          </w:rPr>
          <w:t>.</w:t>
        </w:r>
      </w:ins>
      <w:del w:id="31" w:author="Kevin as Admin" w:date="2022-10-05T08:32:00Z">
        <w:r w:rsidRPr="004229C2" w:rsidDel="00716143">
          <w:rPr>
            <w:rFonts w:ascii="Times New Roman"/>
            <w:color w:val="000000"/>
            <w:szCs w:val="28"/>
          </w:rPr>
          <w:delText>,</w:delText>
        </w:r>
      </w:del>
      <w:r w:rsidRPr="004229C2">
        <w:rPr>
          <w:rFonts w:ascii="Times New Roman"/>
          <w:color w:val="000000"/>
          <w:szCs w:val="28"/>
        </w:rPr>
        <w:t xml:space="preserve"> </w:t>
      </w:r>
      <w:ins w:id="32" w:author="Kevin as Admin" w:date="2022-10-05T08:32:00Z">
        <w:r w:rsidR="00716143">
          <w:rPr>
            <w:rFonts w:ascii="Times New Roman"/>
            <w:color w:val="000000"/>
            <w:szCs w:val="28"/>
          </w:rPr>
          <w:t xml:space="preserve">However, </w:t>
        </w:r>
      </w:ins>
      <w:del w:id="33" w:author="Kevin as Admin" w:date="2022-10-05T08:32:00Z">
        <w:r w:rsidRPr="004229C2" w:rsidDel="00716143">
          <w:rPr>
            <w:rFonts w:ascii="Times New Roman"/>
            <w:color w:val="000000"/>
            <w:szCs w:val="28"/>
          </w:rPr>
          <w:delText>while the high</w:delText>
        </w:r>
      </w:del>
      <w:ins w:id="34" w:author="Kevin as Admin" w:date="2022-10-05T08:32:00Z">
        <w:r w:rsidR="00716143">
          <w:rPr>
            <w:rFonts w:ascii="Times New Roman"/>
            <w:color w:val="000000"/>
            <w:szCs w:val="28"/>
          </w:rPr>
          <w:t>this</w:t>
        </w:r>
      </w:ins>
      <w:r w:rsidRPr="004229C2">
        <w:rPr>
          <w:rFonts w:ascii="Times New Roman"/>
          <w:color w:val="000000"/>
          <w:szCs w:val="28"/>
        </w:rPr>
        <w:t xml:space="preserve"> sensitivity is masked due to the opposite directional changes in the two </w:t>
      </w:r>
      <w:del w:id="35" w:author="Kevin as Admin" w:date="2022-10-05T08:32:00Z">
        <w:r w:rsidRPr="004229C2" w:rsidDel="00716143">
          <w:rPr>
            <w:rFonts w:ascii="Times New Roman"/>
            <w:color w:val="000000"/>
            <w:szCs w:val="28"/>
          </w:rPr>
          <w:delText xml:space="preserve">types </w:delText>
        </w:r>
      </w:del>
      <w:ins w:id="36" w:author="Kevin as Admin" w:date="2022-10-05T08:32:00Z">
        <w:r w:rsidR="00716143">
          <w:rPr>
            <w:rFonts w:ascii="Times New Roman"/>
            <w:color w:val="000000"/>
            <w:szCs w:val="28"/>
          </w:rPr>
          <w:t>channels</w:t>
        </w:r>
        <w:r w:rsidR="00716143" w:rsidRPr="004229C2">
          <w:rPr>
            <w:rFonts w:ascii="Times New Roman"/>
            <w:color w:val="000000"/>
            <w:szCs w:val="28"/>
          </w:rPr>
          <w:t xml:space="preserve"> </w:t>
        </w:r>
      </w:ins>
      <w:r w:rsidRPr="004229C2">
        <w:rPr>
          <w:rFonts w:ascii="Times New Roman"/>
          <w:color w:val="000000"/>
          <w:szCs w:val="28"/>
        </w:rPr>
        <w:t>of electricity consumption</w:t>
      </w:r>
      <w:ins w:id="37" w:author="Kevin as Admin" w:date="2022-10-05T08:32:00Z">
        <w:r w:rsidR="00716143">
          <w:rPr>
            <w:rFonts w:ascii="Times New Roman"/>
            <w:color w:val="000000"/>
            <w:szCs w:val="28"/>
          </w:rPr>
          <w:t xml:space="preserve"> </w:t>
        </w:r>
        <w:r w:rsidR="00716143">
          <w:rPr>
            <w:rFonts w:ascii="Times New Roman"/>
            <w:color w:val="000000"/>
            <w:szCs w:val="28"/>
          </w:rPr>
          <w:t>–</w:t>
        </w:r>
        <w:r w:rsidR="00716143">
          <w:rPr>
            <w:rFonts w:ascii="Times New Roman"/>
            <w:color w:val="000000"/>
            <w:szCs w:val="28"/>
          </w:rPr>
          <w:t xml:space="preserve"> i.e. </w:t>
        </w:r>
      </w:ins>
      <w:ins w:id="38" w:author="Kevin as Admin" w:date="2022-10-05T08:33:00Z">
        <w:r w:rsidR="00DA2200">
          <w:rPr>
            <w:rFonts w:ascii="Times New Roman"/>
            <w:color w:val="000000"/>
            <w:szCs w:val="28"/>
          </w:rPr>
          <w:t>peak non-temperature control consumption falls as the peak price increases while temperature control consumption during the peak hours actually increases slightly as the peak price grows</w:t>
        </w:r>
      </w:ins>
      <w:r w:rsidRPr="004229C2">
        <w:rPr>
          <w:rFonts w:ascii="Times New Roman"/>
          <w:color w:val="000000"/>
          <w:szCs w:val="28"/>
        </w:rPr>
        <w:t xml:space="preserve">. Moreover, my analysis </w:t>
      </w:r>
      <w:del w:id="39" w:author="Kevin as Admin" w:date="2022-10-05T08:33:00Z">
        <w:r w:rsidRPr="004229C2" w:rsidDel="00DA2200">
          <w:rPr>
            <w:rFonts w:ascii="Times New Roman"/>
            <w:color w:val="000000"/>
            <w:szCs w:val="28"/>
          </w:rPr>
          <w:delText>also shows</w:delText>
        </w:r>
      </w:del>
      <w:ins w:id="40" w:author="Kevin as Admin" w:date="2022-10-05T08:33:00Z">
        <w:r w:rsidR="00DA2200">
          <w:rPr>
            <w:rFonts w:ascii="Times New Roman"/>
            <w:color w:val="000000"/>
            <w:szCs w:val="28"/>
          </w:rPr>
          <w:t>reveals</w:t>
        </w:r>
      </w:ins>
      <w:r w:rsidRPr="004229C2">
        <w:rPr>
          <w:rFonts w:ascii="Times New Roman"/>
          <w:color w:val="000000"/>
          <w:szCs w:val="28"/>
        </w:rPr>
        <w:t xml:space="preserve"> that the two channels of household electricity consumption evolve differently, and nonlinearly, according to daily heating degree days and the point electricity is consumed in time. Those multidimensional dynamics of residential electricity consumption under TOU tariffs </w:t>
      </w:r>
      <w:del w:id="41" w:author="Kevin as Admin" w:date="2022-10-05T08:34:00Z">
        <w:r w:rsidRPr="004229C2" w:rsidDel="00DA2200">
          <w:rPr>
            <w:rFonts w:ascii="Times New Roman"/>
            <w:color w:val="000000"/>
            <w:szCs w:val="28"/>
          </w:rPr>
          <w:delText xml:space="preserve">imply </w:delText>
        </w:r>
      </w:del>
      <w:ins w:id="42" w:author="Kevin as Admin" w:date="2022-10-05T08:34:00Z">
        <w:r w:rsidR="00DA2200">
          <w:rPr>
            <w:rFonts w:ascii="Times New Roman"/>
            <w:color w:val="000000"/>
            <w:szCs w:val="28"/>
          </w:rPr>
          <w:t>suggest</w:t>
        </w:r>
        <w:r w:rsidR="00DA2200" w:rsidRPr="004229C2">
          <w:rPr>
            <w:rFonts w:ascii="Times New Roman"/>
            <w:color w:val="000000"/>
            <w:szCs w:val="28"/>
          </w:rPr>
          <w:t xml:space="preserve"> </w:t>
        </w:r>
      </w:ins>
      <w:r w:rsidRPr="004229C2">
        <w:rPr>
          <w:rFonts w:ascii="Times New Roman"/>
          <w:color w:val="000000"/>
          <w:szCs w:val="28"/>
        </w:rPr>
        <w:t>that adopting autonomous heating control systems or augmenting additional across-day variations to the price scheme is required to maximize the benefits of TOU electricity pricing.</w:t>
      </w:r>
    </w:p>
    <w:p w14:paraId="5EB0AD32" w14:textId="66678422" w:rsidR="00CC6C8D" w:rsidRPr="00B27279" w:rsidRDefault="00CC6C8D" w:rsidP="00A95F99">
      <w:pPr>
        <w:spacing w:before="149" w:after="0" w:line="360" w:lineRule="auto"/>
        <w:ind w:firstLine="708"/>
        <w:rPr>
          <w:rFonts w:ascii="Times New Roman"/>
          <w:color w:val="000000"/>
          <w:szCs w:val="28"/>
        </w:rPr>
      </w:pPr>
    </w:p>
    <w:sectPr w:rsidR="00CC6C8D" w:rsidRPr="00B27279" w:rsidSect="00A95F99">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 as Admin" w:date="2022-10-05T08:23:00Z" w:initials="KaA">
    <w:p w14:paraId="596BCC65" w14:textId="77777777" w:rsidR="00716143" w:rsidRDefault="00716143">
      <w:pPr>
        <w:pStyle w:val="CommentText"/>
      </w:pPr>
      <w:r>
        <w:rPr>
          <w:rStyle w:val="CommentReference"/>
        </w:rPr>
        <w:annotationRef/>
      </w:r>
      <w:r>
        <w:t>I might cut these two sentences from the opening and start with a sentence summarizing what the literature shows. For example, you could open with a sentence like the following:</w:t>
      </w:r>
    </w:p>
    <w:p w14:paraId="1B7FC4BE" w14:textId="77777777" w:rsidR="00716143" w:rsidRDefault="00716143">
      <w:pPr>
        <w:pStyle w:val="CommentText"/>
      </w:pPr>
    </w:p>
    <w:p w14:paraId="0870FADC" w14:textId="4979F6D5" w:rsidR="00716143" w:rsidRDefault="00716143">
      <w:pPr>
        <w:pStyle w:val="CommentText"/>
      </w:pPr>
      <w:r>
        <w:t>“The existing literature has found that, while Time-of-Use (TOU) electricity prices cause reductions in aggregate household consumption during peak demand hours, the magnitude of these reductions are largely insensitive to incremental changes in the peak period price.”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70FAD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239A0C" w14:textId="77777777" w:rsidR="00A209BF" w:rsidRDefault="00A209BF" w:rsidP="00DF17A6">
      <w:pPr>
        <w:spacing w:before="0" w:after="0" w:line="240" w:lineRule="auto"/>
      </w:pPr>
      <w:r>
        <w:separator/>
      </w:r>
    </w:p>
  </w:endnote>
  <w:endnote w:type="continuationSeparator" w:id="0">
    <w:p w14:paraId="59770546" w14:textId="77777777" w:rsidR="00A209BF" w:rsidRDefault="00A209BF" w:rsidP="00DF17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09EA4798-206F-4B37-8902-D320CD19E106}"/>
    <w:embedBold r:id="rId2" w:fontKey="{7714F63C-6626-475B-9104-713C885CE918}"/>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embedRegular r:id="rId3" w:fontKey="{F5C5BDED-FEE4-40D5-828D-D93EF3F54F43}"/>
    <w:embedBold r:id="rId4" w:fontKey="{F7FC0739-A3BC-457A-93F6-AF0DCCE092C6}"/>
  </w:font>
  <w:font w:name="Times New Roman">
    <w:panose1 w:val="02020603050405020304"/>
    <w:charset w:val="00"/>
    <w:family w:val="roman"/>
    <w:pitch w:val="variable"/>
    <w:sig w:usb0="E0002EFF" w:usb1="C000785B" w:usb2="00000009" w:usb3="00000000" w:csb0="000001FF" w:csb1="00000000"/>
    <w:embedRegular r:id="rId5" w:fontKey="{C529DEBB-A688-4A88-ADBC-7538F6B40F9B}"/>
    <w:embedBold r:id="rId6" w:fontKey="{FCB74855-4467-4426-9B54-F28A998483E7}"/>
  </w:font>
  <w:font w:name="Segoe UI">
    <w:panose1 w:val="020B0502040204020203"/>
    <w:charset w:val="00"/>
    <w:family w:val="swiss"/>
    <w:pitch w:val="variable"/>
    <w:sig w:usb0="E4002EFF" w:usb1="C000E47F" w:usb2="00000009" w:usb3="00000000" w:csb0="000001FF" w:csb1="00000000"/>
    <w:embedRegular r:id="rId7" w:fontKey="{DC1AA343-2058-481D-A59C-F35E81DF52D1}"/>
  </w:font>
  <w:font w:name="Calibri Light">
    <w:panose1 w:val="020F0302020204030204"/>
    <w:charset w:val="00"/>
    <w:family w:val="swiss"/>
    <w:pitch w:val="variable"/>
    <w:sig w:usb0="E4002EFF" w:usb1="C000247B" w:usb2="00000009" w:usb3="00000000" w:csb0="000001FF" w:csb1="00000000"/>
    <w:embedRegular r:id="rId8" w:fontKey="{3C899E9B-1410-43AA-AC40-AC6F1F9A58BA}"/>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03A51" w14:textId="77777777" w:rsidR="00A209BF" w:rsidRDefault="00A209BF" w:rsidP="00DF17A6">
      <w:pPr>
        <w:spacing w:before="0" w:after="0" w:line="240" w:lineRule="auto"/>
      </w:pPr>
      <w:r>
        <w:separator/>
      </w:r>
    </w:p>
  </w:footnote>
  <w:footnote w:type="continuationSeparator" w:id="0">
    <w:p w14:paraId="13159142" w14:textId="77777777" w:rsidR="00A209BF" w:rsidRDefault="00A209BF" w:rsidP="00DF17A6">
      <w:pPr>
        <w:spacing w:before="0"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trackRevision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416D8D"/>
    <w:rsid w:val="004229C2"/>
    <w:rsid w:val="00426837"/>
    <w:rsid w:val="006C79AB"/>
    <w:rsid w:val="00712044"/>
    <w:rsid w:val="00716143"/>
    <w:rsid w:val="00881D62"/>
    <w:rsid w:val="00982457"/>
    <w:rsid w:val="00A209BF"/>
    <w:rsid w:val="00A95F99"/>
    <w:rsid w:val="00B06B85"/>
    <w:rsid w:val="00B27279"/>
    <w:rsid w:val="00BA5B2D"/>
    <w:rsid w:val="00CC6C8D"/>
    <w:rsid w:val="00DA2200"/>
    <w:rsid w:val="00DF17A6"/>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C7B65"/>
  <w15:docId w15:val="{5FB4573C-369B-4C1F-994C-0D1476E46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FootnoteText">
    <w:name w:val="footnote text"/>
    <w:basedOn w:val="Normal"/>
    <w:link w:val="FootnoteTextChar"/>
    <w:semiHidden/>
    <w:unhideWhenUsed/>
    <w:rsid w:val="00DF17A6"/>
    <w:pPr>
      <w:snapToGrid w:val="0"/>
      <w:jc w:val="left"/>
    </w:pPr>
  </w:style>
  <w:style w:type="character" w:customStyle="1" w:styleId="FootnoteTextChar">
    <w:name w:val="Footnote Text Char"/>
    <w:basedOn w:val="DefaultParagraphFont"/>
    <w:link w:val="FootnoteText"/>
    <w:semiHidden/>
    <w:rsid w:val="00DF17A6"/>
    <w:rPr>
      <w:lang w:val="en-US" w:eastAsia="en-US"/>
    </w:rPr>
  </w:style>
  <w:style w:type="character" w:styleId="FootnoteReference">
    <w:name w:val="footnote reference"/>
    <w:basedOn w:val="DefaultParagraphFont"/>
    <w:semiHidden/>
    <w:unhideWhenUsed/>
    <w:rsid w:val="00DF17A6"/>
    <w:rPr>
      <w:vertAlign w:val="superscript"/>
    </w:rPr>
  </w:style>
  <w:style w:type="character" w:styleId="Hyperlink">
    <w:name w:val="Hyperlink"/>
    <w:basedOn w:val="DefaultParagraphFont"/>
    <w:unhideWhenUsed/>
    <w:rsid w:val="00DF17A6"/>
    <w:rPr>
      <w:color w:val="0563C1" w:themeColor="hyperlink"/>
      <w:u w:val="single"/>
    </w:rPr>
  </w:style>
  <w:style w:type="character" w:customStyle="1" w:styleId="UnresolvedMention">
    <w:name w:val="Unresolved Mention"/>
    <w:basedOn w:val="DefaultParagraphFont"/>
    <w:uiPriority w:val="99"/>
    <w:semiHidden/>
    <w:unhideWhenUsed/>
    <w:rsid w:val="00DF17A6"/>
    <w:rPr>
      <w:color w:val="605E5C"/>
      <w:shd w:val="clear" w:color="auto" w:fill="E1DFDD"/>
    </w:rPr>
  </w:style>
  <w:style w:type="character" w:styleId="CommentReference">
    <w:name w:val="annotation reference"/>
    <w:basedOn w:val="DefaultParagraphFont"/>
    <w:semiHidden/>
    <w:unhideWhenUsed/>
    <w:rsid w:val="00716143"/>
    <w:rPr>
      <w:sz w:val="16"/>
      <w:szCs w:val="16"/>
    </w:rPr>
  </w:style>
  <w:style w:type="paragraph" w:styleId="CommentText">
    <w:name w:val="annotation text"/>
    <w:basedOn w:val="Normal"/>
    <w:link w:val="CommentTextChar"/>
    <w:semiHidden/>
    <w:unhideWhenUsed/>
    <w:rsid w:val="00716143"/>
    <w:pPr>
      <w:spacing w:line="240" w:lineRule="auto"/>
    </w:pPr>
    <w:rPr>
      <w:sz w:val="20"/>
      <w:szCs w:val="20"/>
    </w:rPr>
  </w:style>
  <w:style w:type="character" w:customStyle="1" w:styleId="CommentTextChar">
    <w:name w:val="Comment Text Char"/>
    <w:basedOn w:val="DefaultParagraphFont"/>
    <w:link w:val="CommentText"/>
    <w:semiHidden/>
    <w:rsid w:val="00716143"/>
    <w:rPr>
      <w:sz w:val="20"/>
      <w:szCs w:val="20"/>
      <w:lang w:val="en-US" w:eastAsia="en-US"/>
    </w:rPr>
  </w:style>
  <w:style w:type="paragraph" w:styleId="CommentSubject">
    <w:name w:val="annotation subject"/>
    <w:basedOn w:val="CommentText"/>
    <w:next w:val="CommentText"/>
    <w:link w:val="CommentSubjectChar"/>
    <w:semiHidden/>
    <w:unhideWhenUsed/>
    <w:rsid w:val="00716143"/>
    <w:rPr>
      <w:b/>
      <w:bCs/>
    </w:rPr>
  </w:style>
  <w:style w:type="character" w:customStyle="1" w:styleId="CommentSubjectChar">
    <w:name w:val="Comment Subject Char"/>
    <w:basedOn w:val="CommentTextChar"/>
    <w:link w:val="CommentSubject"/>
    <w:semiHidden/>
    <w:rsid w:val="00716143"/>
    <w:rPr>
      <w:b/>
      <w:bCs/>
      <w:sz w:val="20"/>
      <w:szCs w:val="20"/>
      <w:lang w:val="en-US" w:eastAsia="en-US"/>
    </w:rPr>
  </w:style>
  <w:style w:type="paragraph" w:styleId="BalloonText">
    <w:name w:val="Balloon Text"/>
    <w:basedOn w:val="Normal"/>
    <w:link w:val="BalloonTextChar"/>
    <w:rsid w:val="0071614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6143"/>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3" Type="http://schemas.openxmlformats.org/officeDocument/2006/relationships/settings" Target="settings.xml"/><Relationship Id="rId7" Type="http://schemas.openxmlformats.org/officeDocument/2006/relationships/comments" Target="comment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E8128-AE2C-4116-9948-D719883F9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336</Words>
  <Characters>1733</Characters>
  <Application>Microsoft Office Word</Application>
  <DocSecurity>0</DocSecurity>
  <Lines>61</Lines>
  <Paragraphs>34</Paragraphs>
  <ScaleCrop>false</ScaleCrop>
  <HeadingPairs>
    <vt:vector size="6" baseType="variant">
      <vt:variant>
        <vt:lpstr>Title</vt:lpstr>
      </vt:variant>
      <vt:variant>
        <vt:i4>1</vt:i4>
      </vt:variant>
      <vt:variant>
        <vt:lpstr>제목</vt:lpstr>
      </vt:variant>
      <vt:variant>
        <vt:i4>1</vt:i4>
      </vt:variant>
      <vt:variant>
        <vt:lpstr>Caption</vt:lpstr>
      </vt:variant>
      <vt:variant>
        <vt:i4>1</vt:i4>
      </vt:variant>
    </vt:vector>
  </HeadingPairs>
  <TitlesOfParts>
    <vt:vector size="3" baseType="lpstr">
      <vt:lpstr/>
      <vt: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Kevin as Admin</cp:lastModifiedBy>
  <cp:revision>3</cp:revision>
  <dcterms:created xsi:type="dcterms:W3CDTF">2022-10-05T15:34:00Z</dcterms:created>
  <dcterms:modified xsi:type="dcterms:W3CDTF">2022-10-05T17:22:00Z</dcterms:modified>
</cp:coreProperties>
</file>